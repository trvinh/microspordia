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r w:rsidRPr="001C2E85">
        <w:rPr>
          <w:sz w:val="48"/>
          <w:szCs w:val="48"/>
        </w:rPr>
        <w:t xml:space="preserve">Evolutionary Process 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4B2AD5DD" w14:textId="70D401D4"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3D1F416B" w14:textId="35AD18D9" w:rsidR="00BE783A" w:rsidRDefault="00BE783A" w:rsidP="00BE783A">
      <w:pPr>
        <w:tabs>
          <w:tab w:val="left" w:pos="2127"/>
        </w:tabs>
        <w:spacing w:after="0" w:line="360" w:lineRule="auto"/>
        <w:rPr>
          <w:szCs w:val="24"/>
          <w:lang w:val="de-DE"/>
        </w:rPr>
      </w:pPr>
      <w:r>
        <w:rPr>
          <w:szCs w:val="24"/>
          <w:lang w:val="de-DE"/>
        </w:rPr>
        <w:tab/>
        <w:t>(</w:t>
      </w:r>
      <w:r w:rsidR="00C13A51">
        <w:rPr>
          <w:szCs w:val="24"/>
          <w:lang w:val="de-DE"/>
        </w:rPr>
        <w:t>Stoffwechselphysiologie</w:t>
      </w:r>
      <w:r>
        <w:rPr>
          <w:szCs w:val="24"/>
          <w:lang w:val="de-DE"/>
        </w:rPr>
        <w:t>)</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5E929081" w:rsidR="00BE783A" w:rsidRDefault="00BE783A" w:rsidP="00BE783A">
      <w:pPr>
        <w:tabs>
          <w:tab w:val="left" w:pos="2127"/>
        </w:tabs>
        <w:spacing w:after="0" w:line="360" w:lineRule="auto"/>
        <w:rPr>
          <w:szCs w:val="24"/>
          <w:lang w:val="de-DE"/>
        </w:rPr>
      </w:pPr>
      <w:r>
        <w:rPr>
          <w:szCs w:val="24"/>
          <w:lang w:val="de-DE"/>
        </w:rPr>
        <w:tab/>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p w14:paraId="2F8E3E38" w14:textId="77777777" w:rsidR="00C511C7"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C511C7">
            <w:rPr>
              <w:noProof/>
            </w:rPr>
            <w:t>List of Figures</w:t>
          </w:r>
          <w:r w:rsidR="00C511C7">
            <w:rPr>
              <w:noProof/>
            </w:rPr>
            <w:tab/>
          </w:r>
          <w:r w:rsidR="00C511C7">
            <w:rPr>
              <w:noProof/>
            </w:rPr>
            <w:fldChar w:fldCharType="begin"/>
          </w:r>
          <w:r w:rsidR="00C511C7">
            <w:rPr>
              <w:noProof/>
            </w:rPr>
            <w:instrText xml:space="preserve"> PAGEREF _Toc384637879 \h </w:instrText>
          </w:r>
          <w:r w:rsidR="00C511C7">
            <w:rPr>
              <w:noProof/>
            </w:rPr>
          </w:r>
          <w:r w:rsidR="00C511C7">
            <w:rPr>
              <w:noProof/>
            </w:rPr>
            <w:fldChar w:fldCharType="separate"/>
          </w:r>
          <w:r w:rsidR="00C511C7">
            <w:rPr>
              <w:noProof/>
            </w:rPr>
            <w:t>I</w:t>
          </w:r>
          <w:r w:rsidR="00C511C7">
            <w:rPr>
              <w:noProof/>
            </w:rPr>
            <w:fldChar w:fldCharType="end"/>
          </w:r>
        </w:p>
        <w:p w14:paraId="7EF5BBF0" w14:textId="77777777" w:rsidR="00C511C7" w:rsidRDefault="00C511C7">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_Toc384637880 \h </w:instrText>
          </w:r>
          <w:r>
            <w:rPr>
              <w:noProof/>
            </w:rPr>
          </w:r>
          <w:r>
            <w:rPr>
              <w:noProof/>
            </w:rPr>
            <w:fldChar w:fldCharType="separate"/>
          </w:r>
          <w:r>
            <w:rPr>
              <w:noProof/>
            </w:rPr>
            <w:t>V</w:t>
          </w:r>
          <w:r>
            <w:rPr>
              <w:noProof/>
            </w:rPr>
            <w:fldChar w:fldCharType="end"/>
          </w:r>
        </w:p>
        <w:p w14:paraId="3437DEF9" w14:textId="77777777" w:rsidR="00C511C7" w:rsidRDefault="00C511C7">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_Toc384637881 \h </w:instrText>
          </w:r>
          <w:r>
            <w:rPr>
              <w:noProof/>
            </w:rPr>
          </w:r>
          <w:r>
            <w:rPr>
              <w:noProof/>
            </w:rPr>
            <w:fldChar w:fldCharType="separate"/>
          </w:r>
          <w:r>
            <w:rPr>
              <w:noProof/>
            </w:rPr>
            <w:t>1</w:t>
          </w:r>
          <w:r>
            <w:rPr>
              <w:noProof/>
            </w:rPr>
            <w:fldChar w:fldCharType="end"/>
          </w:r>
        </w:p>
        <w:p w14:paraId="5E71C8CD"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The microsporidia and their impact on the economy and human health</w:t>
          </w:r>
          <w:r>
            <w:rPr>
              <w:noProof/>
            </w:rPr>
            <w:tab/>
          </w:r>
          <w:r>
            <w:rPr>
              <w:noProof/>
            </w:rPr>
            <w:fldChar w:fldCharType="begin"/>
          </w:r>
          <w:r>
            <w:rPr>
              <w:noProof/>
            </w:rPr>
            <w:instrText xml:space="preserve"> PAGEREF _Toc384637882 \h </w:instrText>
          </w:r>
          <w:r>
            <w:rPr>
              <w:noProof/>
            </w:rPr>
          </w:r>
          <w:r>
            <w:rPr>
              <w:noProof/>
            </w:rPr>
            <w:fldChar w:fldCharType="separate"/>
          </w:r>
          <w:r>
            <w:rPr>
              <w:noProof/>
            </w:rPr>
            <w:t>1</w:t>
          </w:r>
          <w:r>
            <w:rPr>
              <w:noProof/>
            </w:rPr>
            <w:fldChar w:fldCharType="end"/>
          </w:r>
        </w:p>
        <w:p w14:paraId="4E315237"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_Toc384637883 \h </w:instrText>
          </w:r>
          <w:r>
            <w:rPr>
              <w:noProof/>
            </w:rPr>
          </w:r>
          <w:r>
            <w:rPr>
              <w:noProof/>
            </w:rPr>
            <w:fldChar w:fldCharType="separate"/>
          </w:r>
          <w:r>
            <w:rPr>
              <w:noProof/>
            </w:rPr>
            <w:t>2</w:t>
          </w:r>
          <w:r>
            <w:rPr>
              <w:noProof/>
            </w:rPr>
            <w:fldChar w:fldCharType="end"/>
          </w:r>
        </w:p>
        <w:p w14:paraId="552BD77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_Toc384637884 \h </w:instrText>
          </w:r>
          <w:r>
            <w:rPr>
              <w:noProof/>
            </w:rPr>
          </w:r>
          <w:r>
            <w:rPr>
              <w:noProof/>
            </w:rPr>
            <w:fldChar w:fldCharType="separate"/>
          </w:r>
          <w:r>
            <w:rPr>
              <w:noProof/>
            </w:rPr>
            <w:t>2</w:t>
          </w:r>
          <w:r>
            <w:rPr>
              <w:noProof/>
            </w:rPr>
            <w:fldChar w:fldCharType="end"/>
          </w:r>
        </w:p>
        <w:p w14:paraId="0DF658D0"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_Toc384637885 \h </w:instrText>
          </w:r>
          <w:r>
            <w:rPr>
              <w:noProof/>
            </w:rPr>
          </w:r>
          <w:r>
            <w:rPr>
              <w:noProof/>
            </w:rPr>
            <w:fldChar w:fldCharType="separate"/>
          </w:r>
          <w:r>
            <w:rPr>
              <w:noProof/>
            </w:rPr>
            <w:t>3</w:t>
          </w:r>
          <w:r>
            <w:rPr>
              <w:noProof/>
            </w:rPr>
            <w:fldChar w:fldCharType="end"/>
          </w:r>
        </w:p>
        <w:p w14:paraId="3EB9CFD8"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_Toc384637886 \h </w:instrText>
          </w:r>
          <w:r>
            <w:rPr>
              <w:noProof/>
            </w:rPr>
          </w:r>
          <w:r>
            <w:rPr>
              <w:noProof/>
            </w:rPr>
            <w:fldChar w:fldCharType="separate"/>
          </w:r>
          <w:r>
            <w:rPr>
              <w:noProof/>
            </w:rPr>
            <w:t>5</w:t>
          </w:r>
          <w:r>
            <w:rPr>
              <w:noProof/>
            </w:rPr>
            <w:fldChar w:fldCharType="end"/>
          </w:r>
        </w:p>
        <w:p w14:paraId="796778B7" w14:textId="77777777" w:rsidR="00C511C7" w:rsidRDefault="00C511C7">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_Toc384637887 \h </w:instrText>
          </w:r>
          <w:r>
            <w:rPr>
              <w:noProof/>
            </w:rPr>
          </w:r>
          <w:r>
            <w:rPr>
              <w:noProof/>
            </w:rPr>
            <w:fldChar w:fldCharType="separate"/>
          </w:r>
          <w:r>
            <w:rPr>
              <w:noProof/>
            </w:rPr>
            <w:t>7</w:t>
          </w:r>
          <w:r>
            <w:rPr>
              <w:noProof/>
            </w:rPr>
            <w:fldChar w:fldCharType="end"/>
          </w:r>
        </w:p>
        <w:p w14:paraId="118F103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_Toc384637888 \h </w:instrText>
          </w:r>
          <w:r>
            <w:rPr>
              <w:noProof/>
            </w:rPr>
          </w:r>
          <w:r>
            <w:rPr>
              <w:noProof/>
            </w:rPr>
            <w:fldChar w:fldCharType="separate"/>
          </w:r>
          <w:r>
            <w:rPr>
              <w:noProof/>
            </w:rPr>
            <w:t>7</w:t>
          </w:r>
          <w:r>
            <w:rPr>
              <w:noProof/>
            </w:rPr>
            <w:fldChar w:fldCharType="end"/>
          </w:r>
        </w:p>
        <w:p w14:paraId="386E2B68"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_Toc384637889 \h </w:instrText>
          </w:r>
          <w:r>
            <w:rPr>
              <w:noProof/>
            </w:rPr>
          </w:r>
          <w:r>
            <w:rPr>
              <w:noProof/>
            </w:rPr>
            <w:fldChar w:fldCharType="separate"/>
          </w:r>
          <w:r>
            <w:rPr>
              <w:noProof/>
            </w:rPr>
            <w:t>7</w:t>
          </w:r>
          <w:r>
            <w:rPr>
              <w:noProof/>
            </w:rPr>
            <w:fldChar w:fldCharType="end"/>
          </w:r>
        </w:p>
        <w:p w14:paraId="7584004E" w14:textId="77777777" w:rsidR="00C511C7" w:rsidRDefault="00C511C7">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_Toc384637890 \h </w:instrText>
          </w:r>
          <w:r>
            <w:rPr>
              <w:noProof/>
            </w:rPr>
          </w:r>
          <w:r>
            <w:rPr>
              <w:noProof/>
            </w:rPr>
            <w:fldChar w:fldCharType="separate"/>
          </w:r>
          <w:r>
            <w:rPr>
              <w:noProof/>
            </w:rPr>
            <w:t>7</w:t>
          </w:r>
          <w:r>
            <w:rPr>
              <w:noProof/>
            </w:rPr>
            <w:fldChar w:fldCharType="end"/>
          </w:r>
        </w:p>
        <w:p w14:paraId="640CB422" w14:textId="77777777" w:rsidR="00C511C7" w:rsidRDefault="00C511C7">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_Toc384637891 \h </w:instrText>
          </w:r>
          <w:r>
            <w:rPr>
              <w:noProof/>
            </w:rPr>
          </w:r>
          <w:r>
            <w:rPr>
              <w:noProof/>
            </w:rPr>
            <w:fldChar w:fldCharType="separate"/>
          </w:r>
          <w:r>
            <w:rPr>
              <w:noProof/>
            </w:rPr>
            <w:t>8</w:t>
          </w:r>
          <w:r>
            <w:rPr>
              <w:noProof/>
            </w:rPr>
            <w:fldChar w:fldCharType="end"/>
          </w:r>
        </w:p>
        <w:p w14:paraId="566769AC" w14:textId="77777777" w:rsidR="00C511C7" w:rsidRDefault="00C511C7">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_Toc384637892 \h </w:instrText>
          </w:r>
          <w:r>
            <w:rPr>
              <w:noProof/>
            </w:rPr>
          </w:r>
          <w:r>
            <w:rPr>
              <w:noProof/>
            </w:rPr>
            <w:fldChar w:fldCharType="separate"/>
          </w:r>
          <w:r>
            <w:rPr>
              <w:noProof/>
            </w:rPr>
            <w:t>8</w:t>
          </w:r>
          <w:r>
            <w:rPr>
              <w:noProof/>
            </w:rPr>
            <w:fldChar w:fldCharType="end"/>
          </w:r>
        </w:p>
        <w:p w14:paraId="584DC5D9" w14:textId="77777777" w:rsidR="00C511C7" w:rsidRDefault="00C511C7">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_Toc384637893 \h </w:instrText>
          </w:r>
          <w:r>
            <w:rPr>
              <w:noProof/>
            </w:rPr>
          </w:r>
          <w:r>
            <w:rPr>
              <w:noProof/>
            </w:rPr>
            <w:fldChar w:fldCharType="separate"/>
          </w:r>
          <w:r>
            <w:rPr>
              <w:noProof/>
            </w:rPr>
            <w:t>9</w:t>
          </w:r>
          <w:r>
            <w:rPr>
              <w:noProof/>
            </w:rPr>
            <w:fldChar w:fldCharType="end"/>
          </w:r>
        </w:p>
        <w:p w14:paraId="3AABF1EB"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_Toc384637894 \h </w:instrText>
          </w:r>
          <w:r>
            <w:rPr>
              <w:noProof/>
            </w:rPr>
          </w:r>
          <w:r>
            <w:rPr>
              <w:noProof/>
            </w:rPr>
            <w:fldChar w:fldCharType="separate"/>
          </w:r>
          <w:r>
            <w:rPr>
              <w:noProof/>
            </w:rPr>
            <w:t>9</w:t>
          </w:r>
          <w:r>
            <w:rPr>
              <w:noProof/>
            </w:rPr>
            <w:fldChar w:fldCharType="end"/>
          </w:r>
        </w:p>
        <w:p w14:paraId="716CA746"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_Toc384637895 \h </w:instrText>
          </w:r>
          <w:r>
            <w:rPr>
              <w:noProof/>
            </w:rPr>
          </w:r>
          <w:r>
            <w:rPr>
              <w:noProof/>
            </w:rPr>
            <w:fldChar w:fldCharType="separate"/>
          </w:r>
          <w:r>
            <w:rPr>
              <w:noProof/>
            </w:rPr>
            <w:t>11</w:t>
          </w:r>
          <w:r>
            <w:rPr>
              <w:noProof/>
            </w:rPr>
            <w:fldChar w:fldCharType="end"/>
          </w:r>
        </w:p>
        <w:p w14:paraId="705A1FA3" w14:textId="77777777" w:rsidR="00C511C7" w:rsidRDefault="00C511C7">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Proportion of orthologous and lineage specific proteins</w:t>
          </w:r>
          <w:r>
            <w:rPr>
              <w:noProof/>
            </w:rPr>
            <w:tab/>
          </w:r>
          <w:r>
            <w:rPr>
              <w:noProof/>
            </w:rPr>
            <w:fldChar w:fldCharType="begin"/>
          </w:r>
          <w:r>
            <w:rPr>
              <w:noProof/>
            </w:rPr>
            <w:instrText xml:space="preserve"> PAGEREF _Toc384637896 \h </w:instrText>
          </w:r>
          <w:r>
            <w:rPr>
              <w:noProof/>
            </w:rPr>
          </w:r>
          <w:r>
            <w:rPr>
              <w:noProof/>
            </w:rPr>
            <w:fldChar w:fldCharType="separate"/>
          </w:r>
          <w:r>
            <w:rPr>
              <w:noProof/>
            </w:rPr>
            <w:t>11</w:t>
          </w:r>
          <w:r>
            <w:rPr>
              <w:noProof/>
            </w:rPr>
            <w:fldChar w:fldCharType="end"/>
          </w:r>
        </w:p>
        <w:p w14:paraId="4C7CB01E" w14:textId="77777777" w:rsidR="00C511C7" w:rsidRDefault="00C511C7">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_Toc384637897 \h </w:instrText>
          </w:r>
          <w:r>
            <w:rPr>
              <w:noProof/>
            </w:rPr>
          </w:r>
          <w:r>
            <w:rPr>
              <w:noProof/>
            </w:rPr>
            <w:fldChar w:fldCharType="separate"/>
          </w:r>
          <w:r>
            <w:rPr>
              <w:noProof/>
            </w:rPr>
            <w:t>14</w:t>
          </w:r>
          <w:r>
            <w:rPr>
              <w:noProof/>
            </w:rPr>
            <w:fldChar w:fldCharType="end"/>
          </w:r>
        </w:p>
        <w:p w14:paraId="667D4B2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_Toc384637898 \h </w:instrText>
          </w:r>
          <w:r>
            <w:rPr>
              <w:noProof/>
            </w:rPr>
          </w:r>
          <w:r>
            <w:rPr>
              <w:noProof/>
            </w:rPr>
            <w:fldChar w:fldCharType="separate"/>
          </w:r>
          <w:r>
            <w:rPr>
              <w:noProof/>
            </w:rPr>
            <w:t>16</w:t>
          </w:r>
          <w:r>
            <w:rPr>
              <w:noProof/>
            </w:rPr>
            <w:fldChar w:fldCharType="end"/>
          </w:r>
        </w:p>
        <w:p w14:paraId="6FB84831" w14:textId="77777777" w:rsidR="00C511C7" w:rsidRDefault="00C511C7">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_Toc384637899 \h </w:instrText>
          </w:r>
          <w:r>
            <w:rPr>
              <w:noProof/>
            </w:rPr>
          </w:r>
          <w:r>
            <w:rPr>
              <w:noProof/>
            </w:rPr>
            <w:fldChar w:fldCharType="separate"/>
          </w:r>
          <w:r>
            <w:rPr>
              <w:noProof/>
            </w:rPr>
            <w:t>17</w:t>
          </w:r>
          <w:r>
            <w:rPr>
              <w:noProof/>
            </w:rPr>
            <w:fldChar w:fldCharType="end"/>
          </w:r>
        </w:p>
        <w:p w14:paraId="0BB66EC6"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_Toc384637900 \h </w:instrText>
          </w:r>
          <w:r>
            <w:rPr>
              <w:noProof/>
            </w:rPr>
          </w:r>
          <w:r>
            <w:rPr>
              <w:noProof/>
            </w:rPr>
            <w:fldChar w:fldCharType="separate"/>
          </w:r>
          <w:r>
            <w:rPr>
              <w:noProof/>
            </w:rPr>
            <w:t>17</w:t>
          </w:r>
          <w:r>
            <w:rPr>
              <w:noProof/>
            </w:rPr>
            <w:fldChar w:fldCharType="end"/>
          </w:r>
        </w:p>
        <w:p w14:paraId="70C455D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_Toc384637901 \h </w:instrText>
          </w:r>
          <w:r>
            <w:rPr>
              <w:noProof/>
            </w:rPr>
          </w:r>
          <w:r>
            <w:rPr>
              <w:noProof/>
            </w:rPr>
            <w:fldChar w:fldCharType="separate"/>
          </w:r>
          <w:r>
            <w:rPr>
              <w:noProof/>
            </w:rPr>
            <w:t>18</w:t>
          </w:r>
          <w:r>
            <w:rPr>
              <w:noProof/>
            </w:rPr>
            <w:fldChar w:fldCharType="end"/>
          </w:r>
        </w:p>
        <w:p w14:paraId="371E87AE" w14:textId="77777777" w:rsidR="00C511C7" w:rsidRDefault="00C511C7">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_Toc384637902 \h </w:instrText>
          </w:r>
          <w:r>
            <w:rPr>
              <w:noProof/>
            </w:rPr>
          </w:r>
          <w:r>
            <w:rPr>
              <w:noProof/>
            </w:rPr>
            <w:fldChar w:fldCharType="separate"/>
          </w:r>
          <w:r>
            <w:rPr>
              <w:noProof/>
            </w:rPr>
            <w:t>18</w:t>
          </w:r>
          <w:r>
            <w:rPr>
              <w:noProof/>
            </w:rPr>
            <w:fldChar w:fldCharType="end"/>
          </w:r>
        </w:p>
        <w:p w14:paraId="2947DEE0" w14:textId="77777777" w:rsidR="00C511C7" w:rsidRDefault="00C511C7">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_Toc384637903 \h </w:instrText>
          </w:r>
          <w:r>
            <w:rPr>
              <w:noProof/>
            </w:rPr>
          </w:r>
          <w:r>
            <w:rPr>
              <w:noProof/>
            </w:rPr>
            <w:fldChar w:fldCharType="separate"/>
          </w:r>
          <w:r>
            <w:rPr>
              <w:noProof/>
            </w:rPr>
            <w:t>19</w:t>
          </w:r>
          <w:r>
            <w:rPr>
              <w:noProof/>
            </w:rPr>
            <w:fldChar w:fldCharType="end"/>
          </w:r>
        </w:p>
        <w:p w14:paraId="453E07D9" w14:textId="77777777" w:rsidR="00C511C7" w:rsidRDefault="00C511C7">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_Toc384637904 \h </w:instrText>
          </w:r>
          <w:r>
            <w:rPr>
              <w:noProof/>
            </w:rPr>
          </w:r>
          <w:r>
            <w:rPr>
              <w:noProof/>
            </w:rPr>
            <w:fldChar w:fldCharType="separate"/>
          </w:r>
          <w:r>
            <w:rPr>
              <w:noProof/>
            </w:rPr>
            <w:t>21</w:t>
          </w:r>
          <w:r>
            <w:rPr>
              <w:noProof/>
            </w:rPr>
            <w:fldChar w:fldCharType="end"/>
          </w:r>
        </w:p>
        <w:p w14:paraId="77BFECD1" w14:textId="77777777" w:rsidR="00C511C7" w:rsidRDefault="00C511C7">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_Toc384637905 \h </w:instrText>
          </w:r>
          <w:r>
            <w:rPr>
              <w:noProof/>
            </w:rPr>
          </w:r>
          <w:r>
            <w:rPr>
              <w:noProof/>
            </w:rPr>
            <w:fldChar w:fldCharType="separate"/>
          </w:r>
          <w:r>
            <w:rPr>
              <w:noProof/>
            </w:rPr>
            <w:t>21</w:t>
          </w:r>
          <w:r>
            <w:rPr>
              <w:noProof/>
            </w:rPr>
            <w:fldChar w:fldCharType="end"/>
          </w:r>
        </w:p>
        <w:p w14:paraId="18ECF7BA" w14:textId="77777777" w:rsidR="00C511C7" w:rsidRDefault="00C511C7">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_Toc384637906 \h </w:instrText>
          </w:r>
          <w:r>
            <w:rPr>
              <w:noProof/>
            </w:rPr>
          </w:r>
          <w:r>
            <w:rPr>
              <w:noProof/>
            </w:rPr>
            <w:fldChar w:fldCharType="separate"/>
          </w:r>
          <w:r>
            <w:rPr>
              <w:noProof/>
            </w:rPr>
            <w:t>22</w:t>
          </w:r>
          <w:r>
            <w:rPr>
              <w:noProof/>
            </w:rPr>
            <w:fldChar w:fldCharType="end"/>
          </w:r>
        </w:p>
        <w:p w14:paraId="55E86054" w14:textId="77777777" w:rsidR="00C511C7" w:rsidRDefault="00C511C7">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_Toc384637907 \h </w:instrText>
          </w:r>
          <w:r>
            <w:rPr>
              <w:noProof/>
            </w:rPr>
          </w:r>
          <w:r>
            <w:rPr>
              <w:noProof/>
            </w:rPr>
            <w:fldChar w:fldCharType="separate"/>
          </w:r>
          <w:r>
            <w:rPr>
              <w:noProof/>
            </w:rPr>
            <w:t>24</w:t>
          </w:r>
          <w:r>
            <w:rPr>
              <w:noProof/>
            </w:rPr>
            <w:fldChar w:fldCharType="end"/>
          </w:r>
        </w:p>
        <w:p w14:paraId="4EC4547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_Toc384637908 \h </w:instrText>
          </w:r>
          <w:r>
            <w:rPr>
              <w:noProof/>
            </w:rPr>
          </w:r>
          <w:r>
            <w:rPr>
              <w:noProof/>
            </w:rPr>
            <w:fldChar w:fldCharType="separate"/>
          </w:r>
          <w:r>
            <w:rPr>
              <w:noProof/>
            </w:rPr>
            <w:t>24</w:t>
          </w:r>
          <w:r>
            <w:rPr>
              <w:noProof/>
            </w:rPr>
            <w:fldChar w:fldCharType="end"/>
          </w:r>
        </w:p>
        <w:p w14:paraId="5CE99D9E" w14:textId="77777777" w:rsidR="00C511C7" w:rsidRDefault="00C511C7">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_Toc384637909 \h </w:instrText>
          </w:r>
          <w:r>
            <w:rPr>
              <w:noProof/>
            </w:rPr>
          </w:r>
          <w:r>
            <w:rPr>
              <w:noProof/>
            </w:rPr>
            <w:fldChar w:fldCharType="separate"/>
          </w:r>
          <w:r>
            <w:rPr>
              <w:noProof/>
            </w:rPr>
            <w:t>24</w:t>
          </w:r>
          <w:r>
            <w:rPr>
              <w:noProof/>
            </w:rPr>
            <w:fldChar w:fldCharType="end"/>
          </w:r>
        </w:p>
        <w:p w14:paraId="09509350" w14:textId="77777777" w:rsidR="00C511C7" w:rsidRDefault="00C511C7">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_Toc384637910 \h </w:instrText>
          </w:r>
          <w:r>
            <w:rPr>
              <w:noProof/>
            </w:rPr>
          </w:r>
          <w:r>
            <w:rPr>
              <w:noProof/>
            </w:rPr>
            <w:fldChar w:fldCharType="separate"/>
          </w:r>
          <w:r>
            <w:rPr>
              <w:noProof/>
            </w:rPr>
            <w:t>25</w:t>
          </w:r>
          <w:r>
            <w:rPr>
              <w:noProof/>
            </w:rPr>
            <w:fldChar w:fldCharType="end"/>
          </w:r>
        </w:p>
        <w:p w14:paraId="73302087"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_Toc384637911 \h </w:instrText>
          </w:r>
          <w:r>
            <w:rPr>
              <w:noProof/>
            </w:rPr>
          </w:r>
          <w:r>
            <w:rPr>
              <w:noProof/>
            </w:rPr>
            <w:fldChar w:fldCharType="separate"/>
          </w:r>
          <w:r>
            <w:rPr>
              <w:noProof/>
            </w:rPr>
            <w:t>26</w:t>
          </w:r>
          <w:r>
            <w:rPr>
              <w:noProof/>
            </w:rPr>
            <w:fldChar w:fldCharType="end"/>
          </w:r>
        </w:p>
        <w:p w14:paraId="185CCB4A" w14:textId="77777777" w:rsidR="00C511C7" w:rsidRDefault="00C511C7">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_Toc384637912 \h </w:instrText>
          </w:r>
          <w:r>
            <w:rPr>
              <w:noProof/>
            </w:rPr>
          </w:r>
          <w:r>
            <w:rPr>
              <w:noProof/>
            </w:rPr>
            <w:fldChar w:fldCharType="separate"/>
          </w:r>
          <w:r>
            <w:rPr>
              <w:noProof/>
            </w:rPr>
            <w:t>27</w:t>
          </w:r>
          <w:r>
            <w:rPr>
              <w:noProof/>
            </w:rPr>
            <w:fldChar w:fldCharType="end"/>
          </w:r>
        </w:p>
        <w:p w14:paraId="3AEF8D41"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_Toc384637913 \h </w:instrText>
          </w:r>
          <w:r>
            <w:rPr>
              <w:noProof/>
            </w:rPr>
          </w:r>
          <w:r>
            <w:rPr>
              <w:noProof/>
            </w:rPr>
            <w:fldChar w:fldCharType="separate"/>
          </w:r>
          <w:r>
            <w:rPr>
              <w:noProof/>
            </w:rPr>
            <w:t>27</w:t>
          </w:r>
          <w:r>
            <w:rPr>
              <w:noProof/>
            </w:rPr>
            <w:fldChar w:fldCharType="end"/>
          </w:r>
        </w:p>
        <w:p w14:paraId="130AD95F"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_Toc384637914 \h </w:instrText>
          </w:r>
          <w:r>
            <w:rPr>
              <w:noProof/>
            </w:rPr>
          </w:r>
          <w:r>
            <w:rPr>
              <w:noProof/>
            </w:rPr>
            <w:fldChar w:fldCharType="separate"/>
          </w:r>
          <w:r>
            <w:rPr>
              <w:noProof/>
            </w:rPr>
            <w:t>27</w:t>
          </w:r>
          <w:r>
            <w:rPr>
              <w:noProof/>
            </w:rPr>
            <w:fldChar w:fldCharType="end"/>
          </w:r>
        </w:p>
        <w:p w14:paraId="2241D46D" w14:textId="77777777" w:rsidR="00C511C7" w:rsidRDefault="00C511C7">
          <w:pPr>
            <w:pStyle w:val="TOC3"/>
            <w:tabs>
              <w:tab w:val="left" w:pos="1176"/>
              <w:tab w:val="right" w:pos="8268"/>
            </w:tabs>
            <w:rPr>
              <w:rFonts w:eastAsiaTheme="minorEastAsia"/>
              <w:noProof/>
              <w:sz w:val="24"/>
              <w:szCs w:val="24"/>
              <w:lang w:eastAsia="ja-JP"/>
            </w:rPr>
          </w:pPr>
          <w:r>
            <w:rPr>
              <w:noProof/>
            </w:rPr>
            <w:lastRenderedPageBreak/>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_Toc384637915 \h </w:instrText>
          </w:r>
          <w:r>
            <w:rPr>
              <w:noProof/>
            </w:rPr>
          </w:r>
          <w:r>
            <w:rPr>
              <w:noProof/>
            </w:rPr>
            <w:fldChar w:fldCharType="separate"/>
          </w:r>
          <w:r>
            <w:rPr>
              <w:noProof/>
            </w:rPr>
            <w:t>27</w:t>
          </w:r>
          <w:r>
            <w:rPr>
              <w:noProof/>
            </w:rPr>
            <w:fldChar w:fldCharType="end"/>
          </w:r>
        </w:p>
        <w:p w14:paraId="527F14F1" w14:textId="77777777" w:rsidR="00C511C7" w:rsidRDefault="00C511C7">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_Toc384637916 \h </w:instrText>
          </w:r>
          <w:r>
            <w:rPr>
              <w:noProof/>
            </w:rPr>
          </w:r>
          <w:r>
            <w:rPr>
              <w:noProof/>
            </w:rPr>
            <w:fldChar w:fldCharType="separate"/>
          </w:r>
          <w:r>
            <w:rPr>
              <w:noProof/>
            </w:rPr>
            <w:t>28</w:t>
          </w:r>
          <w:r>
            <w:rPr>
              <w:noProof/>
            </w:rPr>
            <w:fldChar w:fldCharType="end"/>
          </w:r>
        </w:p>
        <w:p w14:paraId="705335FE" w14:textId="77777777" w:rsidR="00C511C7" w:rsidRDefault="00C511C7">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_Toc384637917 \h </w:instrText>
          </w:r>
          <w:r>
            <w:rPr>
              <w:noProof/>
            </w:rPr>
          </w:r>
          <w:r>
            <w:rPr>
              <w:noProof/>
            </w:rPr>
            <w:fldChar w:fldCharType="separate"/>
          </w:r>
          <w:r>
            <w:rPr>
              <w:noProof/>
            </w:rPr>
            <w:t>29</w:t>
          </w:r>
          <w:r>
            <w:rPr>
              <w:noProof/>
            </w:rPr>
            <w:fldChar w:fldCharType="end"/>
          </w:r>
        </w:p>
        <w:p w14:paraId="434B4650"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_Toc384637918 \h </w:instrText>
          </w:r>
          <w:r>
            <w:rPr>
              <w:noProof/>
            </w:rPr>
          </w:r>
          <w:r>
            <w:rPr>
              <w:noProof/>
            </w:rPr>
            <w:fldChar w:fldCharType="separate"/>
          </w:r>
          <w:r>
            <w:rPr>
              <w:noProof/>
            </w:rPr>
            <w:t>29</w:t>
          </w:r>
          <w:r>
            <w:rPr>
              <w:noProof/>
            </w:rPr>
            <w:fldChar w:fldCharType="end"/>
          </w:r>
        </w:p>
        <w:p w14:paraId="39D53A6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_Toc384637919 \h </w:instrText>
          </w:r>
          <w:r>
            <w:rPr>
              <w:noProof/>
            </w:rPr>
          </w:r>
          <w:r>
            <w:rPr>
              <w:noProof/>
            </w:rPr>
            <w:fldChar w:fldCharType="separate"/>
          </w:r>
          <w:r>
            <w:rPr>
              <w:noProof/>
            </w:rPr>
            <w:t>32</w:t>
          </w:r>
          <w:r>
            <w:rPr>
              <w:noProof/>
            </w:rPr>
            <w:fldChar w:fldCharType="end"/>
          </w:r>
        </w:p>
        <w:p w14:paraId="442EB5B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_Toc384637920 \h </w:instrText>
          </w:r>
          <w:r>
            <w:rPr>
              <w:noProof/>
            </w:rPr>
          </w:r>
          <w:r>
            <w:rPr>
              <w:noProof/>
            </w:rPr>
            <w:fldChar w:fldCharType="separate"/>
          </w:r>
          <w:r>
            <w:rPr>
              <w:noProof/>
            </w:rPr>
            <w:t>33</w:t>
          </w:r>
          <w:r>
            <w:rPr>
              <w:noProof/>
            </w:rPr>
            <w:fldChar w:fldCharType="end"/>
          </w:r>
        </w:p>
        <w:p w14:paraId="4EFD488D" w14:textId="77777777" w:rsidR="00C511C7" w:rsidRDefault="00C511C7">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_Toc384637921 \h </w:instrText>
          </w:r>
          <w:r>
            <w:rPr>
              <w:noProof/>
            </w:rPr>
          </w:r>
          <w:r>
            <w:rPr>
              <w:noProof/>
            </w:rPr>
            <w:fldChar w:fldCharType="separate"/>
          </w:r>
          <w:r>
            <w:rPr>
              <w:noProof/>
            </w:rPr>
            <w:t>34</w:t>
          </w:r>
          <w:r>
            <w:rPr>
              <w:noProof/>
            </w:rPr>
            <w:fldChar w:fldCharType="end"/>
          </w:r>
        </w:p>
        <w:p w14:paraId="65D52FB9"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_Toc384637922 \h </w:instrText>
          </w:r>
          <w:r>
            <w:rPr>
              <w:noProof/>
            </w:rPr>
          </w:r>
          <w:r>
            <w:rPr>
              <w:noProof/>
            </w:rPr>
            <w:fldChar w:fldCharType="separate"/>
          </w:r>
          <w:r>
            <w:rPr>
              <w:noProof/>
            </w:rPr>
            <w:t>34</w:t>
          </w:r>
          <w:r>
            <w:rPr>
              <w:noProof/>
            </w:rPr>
            <w:fldChar w:fldCharType="end"/>
          </w:r>
        </w:p>
        <w:p w14:paraId="3E94B8A1"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_Toc384637923 \h </w:instrText>
          </w:r>
          <w:r>
            <w:rPr>
              <w:noProof/>
            </w:rPr>
          </w:r>
          <w:r>
            <w:rPr>
              <w:noProof/>
            </w:rPr>
            <w:fldChar w:fldCharType="separate"/>
          </w:r>
          <w:r>
            <w:rPr>
              <w:noProof/>
            </w:rPr>
            <w:t>35</w:t>
          </w:r>
          <w:r>
            <w:rPr>
              <w:noProof/>
            </w:rPr>
            <w:fldChar w:fldCharType="end"/>
          </w:r>
        </w:p>
        <w:p w14:paraId="6A7BCBF5" w14:textId="77777777" w:rsidR="00C511C7" w:rsidRDefault="00C511C7">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_Toc384637924 \h </w:instrText>
          </w:r>
          <w:r>
            <w:rPr>
              <w:noProof/>
            </w:rPr>
          </w:r>
          <w:r>
            <w:rPr>
              <w:noProof/>
            </w:rPr>
            <w:fldChar w:fldCharType="separate"/>
          </w:r>
          <w:r>
            <w:rPr>
              <w:noProof/>
            </w:rPr>
            <w:t>35</w:t>
          </w:r>
          <w:r>
            <w:rPr>
              <w:noProof/>
            </w:rPr>
            <w:fldChar w:fldCharType="end"/>
          </w:r>
        </w:p>
        <w:p w14:paraId="2A4C5D2F" w14:textId="77777777" w:rsidR="00C511C7" w:rsidRDefault="00C511C7">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_Toc384637925 \h </w:instrText>
          </w:r>
          <w:r>
            <w:rPr>
              <w:noProof/>
            </w:rPr>
          </w:r>
          <w:r>
            <w:rPr>
              <w:noProof/>
            </w:rPr>
            <w:fldChar w:fldCharType="separate"/>
          </w:r>
          <w:r>
            <w:rPr>
              <w:noProof/>
            </w:rPr>
            <w:t>36</w:t>
          </w:r>
          <w:r>
            <w:rPr>
              <w:noProof/>
            </w:rPr>
            <w:fldChar w:fldCharType="end"/>
          </w:r>
        </w:p>
        <w:p w14:paraId="4E9F8C1F"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_Toc384637926 \h </w:instrText>
          </w:r>
          <w:r>
            <w:rPr>
              <w:noProof/>
            </w:rPr>
          </w:r>
          <w:r>
            <w:rPr>
              <w:noProof/>
            </w:rPr>
            <w:fldChar w:fldCharType="separate"/>
          </w:r>
          <w:r>
            <w:rPr>
              <w:noProof/>
            </w:rPr>
            <w:t>37</w:t>
          </w:r>
          <w:r>
            <w:rPr>
              <w:noProof/>
            </w:rPr>
            <w:fldChar w:fldCharType="end"/>
          </w:r>
        </w:p>
        <w:p w14:paraId="59CF5601" w14:textId="77777777" w:rsidR="00C511C7" w:rsidRDefault="00C511C7">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_Toc384637927 \h </w:instrText>
          </w:r>
          <w:r>
            <w:rPr>
              <w:noProof/>
            </w:rPr>
          </w:r>
          <w:r>
            <w:rPr>
              <w:noProof/>
            </w:rPr>
            <w:fldChar w:fldCharType="separate"/>
          </w:r>
          <w:r>
            <w:rPr>
              <w:noProof/>
            </w:rPr>
            <w:t>37</w:t>
          </w:r>
          <w:r>
            <w:rPr>
              <w:noProof/>
            </w:rPr>
            <w:fldChar w:fldCharType="end"/>
          </w:r>
        </w:p>
        <w:p w14:paraId="02234EEA" w14:textId="77777777" w:rsidR="00C511C7" w:rsidRDefault="00C511C7">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_Toc384637928 \h </w:instrText>
          </w:r>
          <w:r>
            <w:rPr>
              <w:noProof/>
            </w:rPr>
          </w:r>
          <w:r>
            <w:rPr>
              <w:noProof/>
            </w:rPr>
            <w:fldChar w:fldCharType="separate"/>
          </w:r>
          <w:r>
            <w:rPr>
              <w:noProof/>
            </w:rPr>
            <w:t>38</w:t>
          </w:r>
          <w:r>
            <w:rPr>
              <w:noProof/>
            </w:rPr>
            <w:fldChar w:fldCharType="end"/>
          </w:r>
        </w:p>
        <w:p w14:paraId="1F9725B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_Toc384637929 \h </w:instrText>
          </w:r>
          <w:r>
            <w:rPr>
              <w:noProof/>
            </w:rPr>
          </w:r>
          <w:r>
            <w:rPr>
              <w:noProof/>
            </w:rPr>
            <w:fldChar w:fldCharType="separate"/>
          </w:r>
          <w:r>
            <w:rPr>
              <w:noProof/>
            </w:rPr>
            <w:t>42</w:t>
          </w:r>
          <w:r>
            <w:rPr>
              <w:noProof/>
            </w:rPr>
            <w:fldChar w:fldCharType="end"/>
          </w:r>
        </w:p>
        <w:p w14:paraId="048F0553" w14:textId="77777777" w:rsidR="00C511C7" w:rsidRDefault="00C511C7">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_Toc384637930 \h </w:instrText>
          </w:r>
          <w:r>
            <w:rPr>
              <w:noProof/>
            </w:rPr>
          </w:r>
          <w:r>
            <w:rPr>
              <w:noProof/>
            </w:rPr>
            <w:fldChar w:fldCharType="separate"/>
          </w:r>
          <w:r>
            <w:rPr>
              <w:noProof/>
            </w:rPr>
            <w:t>42</w:t>
          </w:r>
          <w:r>
            <w:rPr>
              <w:noProof/>
            </w:rPr>
            <w:fldChar w:fldCharType="end"/>
          </w:r>
        </w:p>
        <w:p w14:paraId="7DCC06D5" w14:textId="77777777" w:rsidR="00C511C7" w:rsidRDefault="00C511C7">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_Toc384637931 \h </w:instrText>
          </w:r>
          <w:r>
            <w:rPr>
              <w:noProof/>
            </w:rPr>
          </w:r>
          <w:r>
            <w:rPr>
              <w:noProof/>
            </w:rPr>
            <w:fldChar w:fldCharType="separate"/>
          </w:r>
          <w:r>
            <w:rPr>
              <w:noProof/>
            </w:rPr>
            <w:t>42</w:t>
          </w:r>
          <w:r>
            <w:rPr>
              <w:noProof/>
            </w:rPr>
            <w:fldChar w:fldCharType="end"/>
          </w:r>
        </w:p>
        <w:p w14:paraId="172F16BD"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_Toc384637932 \h </w:instrText>
          </w:r>
          <w:r>
            <w:rPr>
              <w:noProof/>
            </w:rPr>
          </w:r>
          <w:r>
            <w:rPr>
              <w:noProof/>
            </w:rPr>
            <w:fldChar w:fldCharType="separate"/>
          </w:r>
          <w:r>
            <w:rPr>
              <w:noProof/>
            </w:rPr>
            <w:t>46</w:t>
          </w:r>
          <w:r>
            <w:rPr>
              <w:noProof/>
            </w:rPr>
            <w:fldChar w:fldCharType="end"/>
          </w:r>
        </w:p>
        <w:p w14:paraId="0487FFCB" w14:textId="77777777" w:rsidR="00C511C7" w:rsidRDefault="00C511C7">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_Toc384637933 \h </w:instrText>
          </w:r>
          <w:r>
            <w:rPr>
              <w:noProof/>
            </w:rPr>
          </w:r>
          <w:r>
            <w:rPr>
              <w:noProof/>
            </w:rPr>
            <w:fldChar w:fldCharType="separate"/>
          </w:r>
          <w:r>
            <w:rPr>
              <w:noProof/>
            </w:rPr>
            <w:t>48</w:t>
          </w:r>
          <w:r>
            <w:rPr>
              <w:noProof/>
            </w:rPr>
            <w:fldChar w:fldCharType="end"/>
          </w:r>
        </w:p>
        <w:p w14:paraId="706CCBE3"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_Toc384637934 \h </w:instrText>
          </w:r>
          <w:r>
            <w:rPr>
              <w:noProof/>
            </w:rPr>
          </w:r>
          <w:r>
            <w:rPr>
              <w:noProof/>
            </w:rPr>
            <w:fldChar w:fldCharType="separate"/>
          </w:r>
          <w:r>
            <w:rPr>
              <w:noProof/>
            </w:rPr>
            <w:t>48</w:t>
          </w:r>
          <w:r>
            <w:rPr>
              <w:noProof/>
            </w:rPr>
            <w:fldChar w:fldCharType="end"/>
          </w:r>
        </w:p>
        <w:p w14:paraId="18D6A5B3"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_Toc384637935 \h </w:instrText>
          </w:r>
          <w:r>
            <w:rPr>
              <w:noProof/>
            </w:rPr>
          </w:r>
          <w:r>
            <w:rPr>
              <w:noProof/>
            </w:rPr>
            <w:fldChar w:fldCharType="separate"/>
          </w:r>
          <w:r>
            <w:rPr>
              <w:noProof/>
            </w:rPr>
            <w:t>48</w:t>
          </w:r>
          <w:r>
            <w:rPr>
              <w:noProof/>
            </w:rPr>
            <w:fldChar w:fldCharType="end"/>
          </w:r>
        </w:p>
        <w:p w14:paraId="7D9F7C98" w14:textId="77777777" w:rsidR="00C511C7" w:rsidRDefault="00C511C7">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_Toc384637936 \h </w:instrText>
          </w:r>
          <w:r>
            <w:rPr>
              <w:noProof/>
            </w:rPr>
          </w:r>
          <w:r>
            <w:rPr>
              <w:noProof/>
            </w:rPr>
            <w:fldChar w:fldCharType="separate"/>
          </w:r>
          <w:r>
            <w:rPr>
              <w:noProof/>
            </w:rPr>
            <w:t>48</w:t>
          </w:r>
          <w:r>
            <w:rPr>
              <w:noProof/>
            </w:rPr>
            <w:fldChar w:fldCharType="end"/>
          </w:r>
        </w:p>
        <w:p w14:paraId="6A7BD8BD" w14:textId="77777777" w:rsidR="00C511C7" w:rsidRDefault="00C511C7">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_Toc384637937 \h </w:instrText>
          </w:r>
          <w:r>
            <w:rPr>
              <w:noProof/>
            </w:rPr>
          </w:r>
          <w:r>
            <w:rPr>
              <w:noProof/>
            </w:rPr>
            <w:fldChar w:fldCharType="separate"/>
          </w:r>
          <w:r>
            <w:rPr>
              <w:noProof/>
            </w:rPr>
            <w:t>49</w:t>
          </w:r>
          <w:r>
            <w:rPr>
              <w:noProof/>
            </w:rPr>
            <w:fldChar w:fldCharType="end"/>
          </w:r>
        </w:p>
        <w:p w14:paraId="2C36BEE0"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_Toc384637938 \h </w:instrText>
          </w:r>
          <w:r>
            <w:rPr>
              <w:noProof/>
            </w:rPr>
          </w:r>
          <w:r>
            <w:rPr>
              <w:noProof/>
            </w:rPr>
            <w:fldChar w:fldCharType="separate"/>
          </w:r>
          <w:r>
            <w:rPr>
              <w:noProof/>
            </w:rPr>
            <w:t>50</w:t>
          </w:r>
          <w:r>
            <w:rPr>
              <w:noProof/>
            </w:rPr>
            <w:fldChar w:fldCharType="end"/>
          </w:r>
        </w:p>
        <w:p w14:paraId="4B4566A6" w14:textId="77777777" w:rsidR="00C511C7" w:rsidRDefault="00C511C7">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_Toc384637939 \h </w:instrText>
          </w:r>
          <w:r>
            <w:rPr>
              <w:noProof/>
            </w:rPr>
          </w:r>
          <w:r>
            <w:rPr>
              <w:noProof/>
            </w:rPr>
            <w:fldChar w:fldCharType="separate"/>
          </w:r>
          <w:r>
            <w:rPr>
              <w:noProof/>
            </w:rPr>
            <w:t>50</w:t>
          </w:r>
          <w:r>
            <w:rPr>
              <w:noProof/>
            </w:rPr>
            <w:fldChar w:fldCharType="end"/>
          </w:r>
        </w:p>
        <w:p w14:paraId="407FCEE3" w14:textId="77777777" w:rsidR="00C511C7" w:rsidRDefault="00C511C7">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_Toc384637940 \h </w:instrText>
          </w:r>
          <w:r>
            <w:rPr>
              <w:noProof/>
            </w:rPr>
          </w:r>
          <w:r>
            <w:rPr>
              <w:noProof/>
            </w:rPr>
            <w:fldChar w:fldCharType="separate"/>
          </w:r>
          <w:r>
            <w:rPr>
              <w:noProof/>
            </w:rPr>
            <w:t>50</w:t>
          </w:r>
          <w:r>
            <w:rPr>
              <w:noProof/>
            </w:rPr>
            <w:fldChar w:fldCharType="end"/>
          </w:r>
        </w:p>
        <w:p w14:paraId="0230B97A" w14:textId="77777777" w:rsidR="00C511C7" w:rsidRDefault="00C511C7">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_Toc384637941 \h </w:instrText>
          </w:r>
          <w:r>
            <w:rPr>
              <w:noProof/>
            </w:rPr>
          </w:r>
          <w:r>
            <w:rPr>
              <w:noProof/>
            </w:rPr>
            <w:fldChar w:fldCharType="separate"/>
          </w:r>
          <w:r>
            <w:rPr>
              <w:noProof/>
            </w:rPr>
            <w:t>52</w:t>
          </w:r>
          <w:r>
            <w:rPr>
              <w:noProof/>
            </w:rPr>
            <w:fldChar w:fldCharType="end"/>
          </w:r>
        </w:p>
        <w:p w14:paraId="22483D16" w14:textId="77777777" w:rsidR="00C511C7" w:rsidRDefault="00C511C7">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_Toc384637942 \h </w:instrText>
          </w:r>
          <w:r>
            <w:rPr>
              <w:noProof/>
            </w:rPr>
          </w:r>
          <w:r>
            <w:rPr>
              <w:noProof/>
            </w:rPr>
            <w:fldChar w:fldCharType="separate"/>
          </w:r>
          <w:r>
            <w:rPr>
              <w:noProof/>
            </w:rPr>
            <w:t>53</w:t>
          </w:r>
          <w:r>
            <w:rPr>
              <w:noProof/>
            </w:rPr>
            <w:fldChar w:fldCharType="end"/>
          </w:r>
        </w:p>
        <w:p w14:paraId="485C3E93" w14:textId="77777777" w:rsidR="00C511C7" w:rsidRDefault="00C511C7">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_Toc384637943 \h </w:instrText>
          </w:r>
          <w:r>
            <w:rPr>
              <w:noProof/>
            </w:rPr>
          </w:r>
          <w:r>
            <w:rPr>
              <w:noProof/>
            </w:rPr>
            <w:fldChar w:fldCharType="separate"/>
          </w:r>
          <w:r>
            <w:rPr>
              <w:noProof/>
            </w:rPr>
            <w:t>54</w:t>
          </w:r>
          <w:r>
            <w:rPr>
              <w:noProof/>
            </w:rPr>
            <w:fldChar w:fldCharType="end"/>
          </w:r>
        </w:p>
        <w:p w14:paraId="15D9661F" w14:textId="77777777" w:rsidR="00C511C7" w:rsidRDefault="00C511C7">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_Toc384637944 \h </w:instrText>
          </w:r>
          <w:r>
            <w:rPr>
              <w:noProof/>
            </w:rPr>
          </w:r>
          <w:r>
            <w:rPr>
              <w:noProof/>
            </w:rPr>
            <w:fldChar w:fldCharType="separate"/>
          </w:r>
          <w:r>
            <w:rPr>
              <w:noProof/>
            </w:rPr>
            <w:t>55</w:t>
          </w:r>
          <w:r>
            <w:rPr>
              <w:noProof/>
            </w:rPr>
            <w:fldChar w:fldCharType="end"/>
          </w:r>
        </w:p>
        <w:p w14:paraId="502F692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_Toc384637945 \h </w:instrText>
          </w:r>
          <w:r>
            <w:rPr>
              <w:noProof/>
            </w:rPr>
          </w:r>
          <w:r>
            <w:rPr>
              <w:noProof/>
            </w:rPr>
            <w:fldChar w:fldCharType="separate"/>
          </w:r>
          <w:r>
            <w:rPr>
              <w:noProof/>
            </w:rPr>
            <w:t>58</w:t>
          </w:r>
          <w:r>
            <w:rPr>
              <w:noProof/>
            </w:rPr>
            <w:fldChar w:fldCharType="end"/>
          </w:r>
        </w:p>
        <w:p w14:paraId="45E12E3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_Toc384637946 \h </w:instrText>
          </w:r>
          <w:r>
            <w:rPr>
              <w:noProof/>
            </w:rPr>
          </w:r>
          <w:r>
            <w:rPr>
              <w:noProof/>
            </w:rPr>
            <w:fldChar w:fldCharType="separate"/>
          </w:r>
          <w:r>
            <w:rPr>
              <w:noProof/>
            </w:rPr>
            <w:t>59</w:t>
          </w:r>
          <w:r>
            <w:rPr>
              <w:noProof/>
            </w:rPr>
            <w:fldChar w:fldCharType="end"/>
          </w:r>
        </w:p>
        <w:p w14:paraId="6AB5FCC4" w14:textId="77777777" w:rsidR="00C511C7" w:rsidRDefault="00C511C7">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_Toc384637947 \h </w:instrText>
          </w:r>
          <w:r>
            <w:rPr>
              <w:noProof/>
            </w:rPr>
          </w:r>
          <w:r>
            <w:rPr>
              <w:noProof/>
            </w:rPr>
            <w:fldChar w:fldCharType="separate"/>
          </w:r>
          <w:r>
            <w:rPr>
              <w:noProof/>
            </w:rPr>
            <w:t>60</w:t>
          </w:r>
          <w:r>
            <w:rPr>
              <w:noProof/>
            </w:rPr>
            <w:fldChar w:fldCharType="end"/>
          </w:r>
        </w:p>
        <w:p w14:paraId="62AEEBC7"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_Toc384637948 \h </w:instrText>
          </w:r>
          <w:r>
            <w:rPr>
              <w:noProof/>
            </w:rPr>
          </w:r>
          <w:r>
            <w:rPr>
              <w:noProof/>
            </w:rPr>
            <w:fldChar w:fldCharType="separate"/>
          </w:r>
          <w:r>
            <w:rPr>
              <w:noProof/>
            </w:rPr>
            <w:t>60</w:t>
          </w:r>
          <w:r>
            <w:rPr>
              <w:noProof/>
            </w:rPr>
            <w:fldChar w:fldCharType="end"/>
          </w:r>
        </w:p>
        <w:p w14:paraId="6B9825CE"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_Toc384637949 \h </w:instrText>
          </w:r>
          <w:r>
            <w:rPr>
              <w:noProof/>
            </w:rPr>
          </w:r>
          <w:r>
            <w:rPr>
              <w:noProof/>
            </w:rPr>
            <w:fldChar w:fldCharType="separate"/>
          </w:r>
          <w:r>
            <w:rPr>
              <w:noProof/>
            </w:rPr>
            <w:t>61</w:t>
          </w:r>
          <w:r>
            <w:rPr>
              <w:noProof/>
            </w:rPr>
            <w:fldChar w:fldCharType="end"/>
          </w:r>
        </w:p>
        <w:p w14:paraId="46EF3AFC" w14:textId="77777777" w:rsidR="00C511C7" w:rsidRDefault="00C511C7">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_Toc384637950 \h </w:instrText>
          </w:r>
          <w:r>
            <w:rPr>
              <w:noProof/>
            </w:rPr>
          </w:r>
          <w:r>
            <w:rPr>
              <w:noProof/>
            </w:rPr>
            <w:fldChar w:fldCharType="separate"/>
          </w:r>
          <w:r>
            <w:rPr>
              <w:noProof/>
            </w:rPr>
            <w:t>61</w:t>
          </w:r>
          <w:r>
            <w:rPr>
              <w:noProof/>
            </w:rPr>
            <w:fldChar w:fldCharType="end"/>
          </w:r>
        </w:p>
        <w:p w14:paraId="62B6A5CB" w14:textId="77777777" w:rsidR="00C511C7" w:rsidRDefault="00C511C7">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_Toc384637951 \h </w:instrText>
          </w:r>
          <w:r>
            <w:rPr>
              <w:noProof/>
            </w:rPr>
          </w:r>
          <w:r>
            <w:rPr>
              <w:noProof/>
            </w:rPr>
            <w:fldChar w:fldCharType="separate"/>
          </w:r>
          <w:r>
            <w:rPr>
              <w:noProof/>
            </w:rPr>
            <w:t>62</w:t>
          </w:r>
          <w:r>
            <w:rPr>
              <w:noProof/>
            </w:rPr>
            <w:fldChar w:fldCharType="end"/>
          </w:r>
        </w:p>
        <w:p w14:paraId="14034B32" w14:textId="77777777" w:rsidR="00C511C7" w:rsidRDefault="00C511C7">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_Toc384637952 \h </w:instrText>
          </w:r>
          <w:r>
            <w:rPr>
              <w:noProof/>
            </w:rPr>
          </w:r>
          <w:r>
            <w:rPr>
              <w:noProof/>
            </w:rPr>
            <w:fldChar w:fldCharType="separate"/>
          </w:r>
          <w:r>
            <w:rPr>
              <w:noProof/>
            </w:rPr>
            <w:t>63</w:t>
          </w:r>
          <w:r>
            <w:rPr>
              <w:noProof/>
            </w:rPr>
            <w:fldChar w:fldCharType="end"/>
          </w:r>
        </w:p>
        <w:p w14:paraId="5D686699" w14:textId="77777777" w:rsidR="00C511C7" w:rsidRDefault="00C511C7">
          <w:pPr>
            <w:pStyle w:val="TOC1"/>
            <w:tabs>
              <w:tab w:val="left" w:pos="466"/>
              <w:tab w:val="right" w:pos="8268"/>
            </w:tabs>
            <w:rPr>
              <w:rFonts w:eastAsiaTheme="minorEastAsia"/>
              <w:b w:val="0"/>
              <w:noProof/>
              <w:sz w:val="24"/>
              <w:szCs w:val="24"/>
              <w:lang w:eastAsia="ja-JP"/>
            </w:rPr>
          </w:pPr>
          <w:r w:rsidRPr="00F11504">
            <w:rPr>
              <w:rFonts w:ascii="Palatino Linotype" w:hAnsi="Palatino Linotype"/>
              <w:noProof/>
            </w:rPr>
            <w:t>A.</w:t>
          </w:r>
          <w:r>
            <w:rPr>
              <w:rFonts w:eastAsiaTheme="minorEastAsia"/>
              <w:b w:val="0"/>
              <w:noProof/>
              <w:sz w:val="24"/>
              <w:szCs w:val="24"/>
              <w:lang w:eastAsia="ja-JP"/>
            </w:rPr>
            <w:tab/>
          </w:r>
          <w:r w:rsidRPr="00F11504">
            <w:rPr>
              <w:rFonts w:ascii="Palatino Linotype" w:hAnsi="Palatino Linotype"/>
              <w:noProof/>
            </w:rPr>
            <w:t>Appendix</w:t>
          </w:r>
          <w:r>
            <w:rPr>
              <w:noProof/>
            </w:rPr>
            <w:tab/>
          </w:r>
          <w:r>
            <w:rPr>
              <w:noProof/>
            </w:rPr>
            <w:fldChar w:fldCharType="begin"/>
          </w:r>
          <w:r>
            <w:rPr>
              <w:noProof/>
            </w:rPr>
            <w:instrText xml:space="preserve"> PAGEREF _Toc384637953 \h </w:instrText>
          </w:r>
          <w:r>
            <w:rPr>
              <w:noProof/>
            </w:rPr>
          </w:r>
          <w:r>
            <w:rPr>
              <w:noProof/>
            </w:rPr>
            <w:fldChar w:fldCharType="separate"/>
          </w:r>
          <w:r>
            <w:rPr>
              <w:noProof/>
            </w:rPr>
            <w:t>74</w:t>
          </w:r>
          <w:r>
            <w:rPr>
              <w:noProof/>
            </w:rPr>
            <w:fldChar w:fldCharType="end"/>
          </w:r>
        </w:p>
        <w:p w14:paraId="0934E695" w14:textId="77777777" w:rsidR="00C511C7" w:rsidRDefault="00C511C7">
          <w:pPr>
            <w:pStyle w:val="TOC2"/>
            <w:tabs>
              <w:tab w:val="right" w:pos="8268"/>
            </w:tabs>
            <w:rPr>
              <w:rFonts w:asciiTheme="minorHAnsi" w:eastAsiaTheme="minorEastAsia" w:hAnsiTheme="minorHAnsi"/>
              <w:i w:val="0"/>
              <w:noProof/>
              <w:szCs w:val="24"/>
              <w:lang w:eastAsia="ja-JP"/>
            </w:rPr>
          </w:pPr>
          <w:r>
            <w:rPr>
              <w:noProof/>
            </w:rPr>
            <w:lastRenderedPageBreak/>
            <w:t>Tables</w:t>
          </w:r>
          <w:r>
            <w:rPr>
              <w:noProof/>
            </w:rPr>
            <w:tab/>
          </w:r>
          <w:r>
            <w:rPr>
              <w:noProof/>
            </w:rPr>
            <w:fldChar w:fldCharType="begin"/>
          </w:r>
          <w:r>
            <w:rPr>
              <w:noProof/>
            </w:rPr>
            <w:instrText xml:space="preserve"> PAGEREF _Toc384637954 \h </w:instrText>
          </w:r>
          <w:r>
            <w:rPr>
              <w:noProof/>
            </w:rPr>
          </w:r>
          <w:r>
            <w:rPr>
              <w:noProof/>
            </w:rPr>
            <w:fldChar w:fldCharType="separate"/>
          </w:r>
          <w:r>
            <w:rPr>
              <w:noProof/>
            </w:rPr>
            <w:t>74</w:t>
          </w:r>
          <w:r>
            <w:rPr>
              <w:noProof/>
            </w:rPr>
            <w:fldChar w:fldCharType="end"/>
          </w:r>
        </w:p>
        <w:p w14:paraId="4D7EA44A" w14:textId="77777777" w:rsidR="00C511C7" w:rsidRDefault="00C511C7">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_Toc384637955 \h </w:instrText>
          </w:r>
          <w:r>
            <w:rPr>
              <w:noProof/>
            </w:rPr>
          </w:r>
          <w:r>
            <w:rPr>
              <w:noProof/>
            </w:rPr>
            <w:fldChar w:fldCharType="separate"/>
          </w:r>
          <w:r>
            <w:rPr>
              <w:noProof/>
            </w:rPr>
            <w:t>100</w:t>
          </w:r>
          <w:r>
            <w:rPr>
              <w:noProof/>
            </w:rPr>
            <w:fldChar w:fldCharType="end"/>
          </w:r>
        </w:p>
        <w:p w14:paraId="0E7193A3" w14:textId="77777777" w:rsidR="00C511C7" w:rsidRDefault="00C511C7">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_Toc384637956 \h </w:instrText>
          </w:r>
          <w:r>
            <w:rPr>
              <w:noProof/>
            </w:rPr>
          </w:r>
          <w:r>
            <w:rPr>
              <w:noProof/>
            </w:rPr>
            <w:fldChar w:fldCharType="separate"/>
          </w:r>
          <w:r>
            <w:rPr>
              <w:noProof/>
            </w:rPr>
            <w:t>108</w:t>
          </w:r>
          <w:r>
            <w:rPr>
              <w:noProof/>
            </w:rPr>
            <w:fldChar w:fldCharType="end"/>
          </w:r>
        </w:p>
        <w:p w14:paraId="36398525" w14:textId="77777777" w:rsidR="00C511C7" w:rsidRDefault="00C511C7">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_Toc384637957 \h </w:instrText>
          </w:r>
          <w:r>
            <w:rPr>
              <w:noProof/>
            </w:rPr>
          </w:r>
          <w:r>
            <w:rPr>
              <w:noProof/>
            </w:rPr>
            <w:fldChar w:fldCharType="separate"/>
          </w:r>
          <w:r>
            <w:rPr>
              <w:noProof/>
            </w:rPr>
            <w:t>109</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4637879"/>
      <w:r w:rsidRPr="00FC6093">
        <w:lastRenderedPageBreak/>
        <w:t>List of Figures</w:t>
      </w:r>
      <w:bookmarkEnd w:id="0"/>
      <w:bookmarkEnd w:id="1"/>
    </w:p>
    <w:p w14:paraId="055F883F" w14:textId="77777777" w:rsidR="00BD532F" w:rsidRPr="00BD532F" w:rsidRDefault="00BD532F" w:rsidP="00BD532F"/>
    <w:p w14:paraId="17CC87A9" w14:textId="77777777" w:rsidR="00C511C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C511C7">
        <w:rPr>
          <w:noProof/>
        </w:rPr>
        <w:t>Figure 2</w:t>
      </w:r>
      <w:r w:rsidR="00C511C7">
        <w:rPr>
          <w:noProof/>
        </w:rPr>
        <w:noBreakHyphen/>
        <w:t xml:space="preserve">1: Maximum likelihood tree over 35 species. The 11 microsporidia taxa are highlighted in red. Other non-microsporidia taxa include 13 Fungi (green), 2 Metazoa and </w:t>
      </w:r>
      <w:r w:rsidR="00C511C7" w:rsidRPr="000F1027">
        <w:rPr>
          <w:i/>
          <w:noProof/>
        </w:rPr>
        <w:t>M.brevicollis</w:t>
      </w:r>
      <w:r w:rsidR="00C511C7">
        <w:rPr>
          <w:noProof/>
        </w:rPr>
        <w:t xml:space="preserve">, </w:t>
      </w:r>
      <w:r w:rsidR="00C511C7" w:rsidRPr="000F1027">
        <w:rPr>
          <w:i/>
          <w:noProof/>
        </w:rPr>
        <w:t>C.owczarzaki</w:t>
      </w:r>
      <w:r w:rsidR="00C511C7">
        <w:rPr>
          <w:noProof/>
        </w:rPr>
        <w:t xml:space="preserve"> (yellow) and 7 out-group species (purple). Internal node labels denote the bootstrap support and only values less than 100 are shown.</w:t>
      </w:r>
      <w:r w:rsidR="00C511C7">
        <w:rPr>
          <w:noProof/>
        </w:rPr>
        <w:tab/>
      </w:r>
      <w:r w:rsidR="00C511C7">
        <w:rPr>
          <w:noProof/>
        </w:rPr>
        <w:fldChar w:fldCharType="begin"/>
      </w:r>
      <w:r w:rsidR="00C511C7">
        <w:rPr>
          <w:noProof/>
        </w:rPr>
        <w:instrText xml:space="preserve"> PAGEREF _Toc384637958 \h </w:instrText>
      </w:r>
      <w:r w:rsidR="00C511C7">
        <w:rPr>
          <w:noProof/>
        </w:rPr>
      </w:r>
      <w:r w:rsidR="00C511C7">
        <w:rPr>
          <w:noProof/>
        </w:rPr>
        <w:fldChar w:fldCharType="separate"/>
      </w:r>
      <w:r w:rsidR="00C511C7">
        <w:rPr>
          <w:noProof/>
        </w:rPr>
        <w:t>10</w:t>
      </w:r>
      <w:r w:rsidR="00C511C7">
        <w:rPr>
          <w:noProof/>
        </w:rPr>
        <w:fldChar w:fldCharType="end"/>
      </w:r>
    </w:p>
    <w:p w14:paraId="1C7D0F4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_Toc384637959 \h </w:instrText>
      </w:r>
      <w:r>
        <w:rPr>
          <w:noProof/>
        </w:rPr>
      </w:r>
      <w:r>
        <w:rPr>
          <w:noProof/>
        </w:rPr>
        <w:fldChar w:fldCharType="separate"/>
      </w:r>
      <w:r>
        <w:rPr>
          <w:noProof/>
        </w:rPr>
        <w:t>11</w:t>
      </w:r>
      <w:r>
        <w:rPr>
          <w:noProof/>
        </w:rPr>
        <w:fldChar w:fldCharType="end"/>
      </w:r>
    </w:p>
    <w:p w14:paraId="04BECE3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Length distribution of orthologous proteins (orange) and orphan proteins (green) in different microsporidia taxa.</w:t>
      </w:r>
      <w:r>
        <w:rPr>
          <w:noProof/>
        </w:rPr>
        <w:tab/>
      </w:r>
      <w:r>
        <w:rPr>
          <w:noProof/>
        </w:rPr>
        <w:fldChar w:fldCharType="begin"/>
      </w:r>
      <w:r>
        <w:rPr>
          <w:noProof/>
        </w:rPr>
        <w:instrText xml:space="preserve"> PAGEREF _Toc384637960 \h </w:instrText>
      </w:r>
      <w:r>
        <w:rPr>
          <w:noProof/>
        </w:rPr>
      </w:r>
      <w:r>
        <w:rPr>
          <w:noProof/>
        </w:rPr>
        <w:fldChar w:fldCharType="separate"/>
      </w:r>
      <w:r>
        <w:rPr>
          <w:noProof/>
        </w:rPr>
        <w:t>12</w:t>
      </w:r>
      <w:r>
        <w:rPr>
          <w:noProof/>
        </w:rPr>
        <w:fldChar w:fldCharType="end"/>
      </w:r>
    </w:p>
    <w:p w14:paraId="26F9BDC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_Toc384637961 \h </w:instrText>
      </w:r>
      <w:r>
        <w:rPr>
          <w:noProof/>
        </w:rPr>
      </w:r>
      <w:r>
        <w:rPr>
          <w:noProof/>
        </w:rPr>
        <w:fldChar w:fldCharType="separate"/>
      </w:r>
      <w:r>
        <w:rPr>
          <w:noProof/>
        </w:rPr>
        <w:t>13</w:t>
      </w:r>
      <w:r>
        <w:rPr>
          <w:noProof/>
        </w:rPr>
        <w:fldChar w:fldCharType="end"/>
      </w:r>
    </w:p>
    <w:p w14:paraId="55F2D5DC"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_Toc384637962 \h </w:instrText>
      </w:r>
      <w:r>
        <w:rPr>
          <w:noProof/>
        </w:rPr>
      </w:r>
      <w:r>
        <w:rPr>
          <w:noProof/>
        </w:rPr>
        <w:fldChar w:fldCharType="separate"/>
      </w:r>
      <w:r>
        <w:rPr>
          <w:noProof/>
        </w:rPr>
        <w:t>15</w:t>
      </w:r>
      <w:r>
        <w:rPr>
          <w:noProof/>
        </w:rPr>
        <w:fldChar w:fldCharType="end"/>
      </w:r>
    </w:p>
    <w:p w14:paraId="60032CD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_Toc384637963 \h </w:instrText>
      </w:r>
      <w:r>
        <w:rPr>
          <w:noProof/>
        </w:rPr>
      </w:r>
      <w:r>
        <w:rPr>
          <w:noProof/>
        </w:rPr>
        <w:fldChar w:fldCharType="separate"/>
      </w:r>
      <w:r>
        <w:rPr>
          <w:noProof/>
        </w:rPr>
        <w:t>18</w:t>
      </w:r>
      <w:r>
        <w:rPr>
          <w:noProof/>
        </w:rPr>
        <w:fldChar w:fldCharType="end"/>
      </w:r>
    </w:p>
    <w:p w14:paraId="74DC1EBA"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_Toc384637964 \h </w:instrText>
      </w:r>
      <w:r>
        <w:rPr>
          <w:noProof/>
        </w:rPr>
      </w:r>
      <w:r>
        <w:rPr>
          <w:noProof/>
        </w:rPr>
        <w:fldChar w:fldCharType="separate"/>
      </w:r>
      <w:r>
        <w:rPr>
          <w:noProof/>
        </w:rPr>
        <w:t>20</w:t>
      </w:r>
      <w:r>
        <w:rPr>
          <w:noProof/>
        </w:rPr>
        <w:fldChar w:fldCharType="end"/>
      </w:r>
    </w:p>
    <w:p w14:paraId="3B93B19E"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_Toc384637965 \h </w:instrText>
      </w:r>
      <w:r>
        <w:rPr>
          <w:noProof/>
        </w:rPr>
      </w:r>
      <w:r>
        <w:rPr>
          <w:noProof/>
        </w:rPr>
        <w:fldChar w:fldCharType="separate"/>
      </w:r>
      <w:r>
        <w:rPr>
          <w:noProof/>
        </w:rPr>
        <w:t>20</w:t>
      </w:r>
      <w:r>
        <w:rPr>
          <w:noProof/>
        </w:rPr>
        <w:fldChar w:fldCharType="end"/>
      </w:r>
    </w:p>
    <w:p w14:paraId="2C11D18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_Toc384637966 \h </w:instrText>
      </w:r>
      <w:r>
        <w:rPr>
          <w:noProof/>
        </w:rPr>
      </w:r>
      <w:r>
        <w:rPr>
          <w:noProof/>
        </w:rPr>
        <w:fldChar w:fldCharType="separate"/>
      </w:r>
      <w:r>
        <w:rPr>
          <w:noProof/>
        </w:rPr>
        <w:t>22</w:t>
      </w:r>
      <w:r>
        <w:rPr>
          <w:noProof/>
        </w:rPr>
        <w:fldChar w:fldCharType="end"/>
      </w:r>
    </w:p>
    <w:p w14:paraId="42A07E7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_Toc384637967 \h </w:instrText>
      </w:r>
      <w:r>
        <w:rPr>
          <w:noProof/>
        </w:rPr>
      </w:r>
      <w:r>
        <w:rPr>
          <w:noProof/>
        </w:rPr>
        <w:fldChar w:fldCharType="separate"/>
      </w:r>
      <w:r>
        <w:rPr>
          <w:noProof/>
        </w:rPr>
        <w:t>23</w:t>
      </w:r>
      <w:r>
        <w:rPr>
          <w:noProof/>
        </w:rPr>
        <w:fldChar w:fldCharType="end"/>
      </w:r>
    </w:p>
    <w:p w14:paraId="222155B5"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_Toc384637968 \h </w:instrText>
      </w:r>
      <w:r>
        <w:rPr>
          <w:noProof/>
        </w:rPr>
      </w:r>
      <w:r>
        <w:rPr>
          <w:noProof/>
        </w:rPr>
        <w:fldChar w:fldCharType="separate"/>
      </w:r>
      <w:r>
        <w:rPr>
          <w:noProof/>
        </w:rPr>
        <w:t>23</w:t>
      </w:r>
      <w:r>
        <w:rPr>
          <w:noProof/>
        </w:rPr>
        <w:fldChar w:fldCharType="end"/>
      </w:r>
    </w:p>
    <w:p w14:paraId="73E1C17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_Toc384637969 \h </w:instrText>
      </w:r>
      <w:r>
        <w:rPr>
          <w:noProof/>
        </w:rPr>
      </w:r>
      <w:r>
        <w:rPr>
          <w:noProof/>
        </w:rPr>
        <w:fldChar w:fldCharType="separate"/>
      </w:r>
      <w:r>
        <w:rPr>
          <w:noProof/>
        </w:rPr>
        <w:t>24</w:t>
      </w:r>
      <w:r>
        <w:rPr>
          <w:noProof/>
        </w:rPr>
        <w:fldChar w:fldCharType="end"/>
      </w:r>
    </w:p>
    <w:p w14:paraId="36C8D63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_Toc384637970 \h </w:instrText>
      </w:r>
      <w:r>
        <w:rPr>
          <w:noProof/>
        </w:rPr>
      </w:r>
      <w:r>
        <w:rPr>
          <w:noProof/>
        </w:rPr>
        <w:fldChar w:fldCharType="separate"/>
      </w:r>
      <w:r>
        <w:rPr>
          <w:noProof/>
        </w:rPr>
        <w:t>25</w:t>
      </w:r>
      <w:r>
        <w:rPr>
          <w:noProof/>
        </w:rPr>
        <w:fldChar w:fldCharType="end"/>
      </w:r>
    </w:p>
    <w:p w14:paraId="51CED4E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_Toc384637971 \h </w:instrText>
      </w:r>
      <w:r>
        <w:rPr>
          <w:noProof/>
        </w:rPr>
      </w:r>
      <w:r>
        <w:rPr>
          <w:noProof/>
        </w:rPr>
        <w:fldChar w:fldCharType="separate"/>
      </w:r>
      <w:r>
        <w:rPr>
          <w:noProof/>
        </w:rPr>
        <w:t>26</w:t>
      </w:r>
      <w:r>
        <w:rPr>
          <w:noProof/>
        </w:rPr>
        <w:fldChar w:fldCharType="end"/>
      </w:r>
    </w:p>
    <w:p w14:paraId="06CB2C8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_Toc384637972 \h </w:instrText>
      </w:r>
      <w:r>
        <w:rPr>
          <w:noProof/>
        </w:rPr>
      </w:r>
      <w:r>
        <w:rPr>
          <w:noProof/>
        </w:rPr>
        <w:fldChar w:fldCharType="separate"/>
      </w:r>
      <w:r>
        <w:rPr>
          <w:noProof/>
        </w:rPr>
        <w:t>28</w:t>
      </w:r>
      <w:r>
        <w:rPr>
          <w:noProof/>
        </w:rPr>
        <w:fldChar w:fldCharType="end"/>
      </w:r>
    </w:p>
    <w:p w14:paraId="3B778212"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_Toc384637973 \h </w:instrText>
      </w:r>
      <w:r>
        <w:rPr>
          <w:noProof/>
        </w:rPr>
      </w:r>
      <w:r>
        <w:rPr>
          <w:noProof/>
        </w:rPr>
        <w:fldChar w:fldCharType="separate"/>
      </w:r>
      <w:r>
        <w:rPr>
          <w:noProof/>
        </w:rPr>
        <w:t>29</w:t>
      </w:r>
      <w:r>
        <w:rPr>
          <w:noProof/>
        </w:rPr>
        <w:fldChar w:fldCharType="end"/>
      </w:r>
    </w:p>
    <w:p w14:paraId="72C5B64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_Toc384637974 \h </w:instrText>
      </w:r>
      <w:r>
        <w:rPr>
          <w:noProof/>
        </w:rPr>
      </w:r>
      <w:r>
        <w:rPr>
          <w:noProof/>
        </w:rPr>
        <w:fldChar w:fldCharType="separate"/>
      </w:r>
      <w:r>
        <w:rPr>
          <w:noProof/>
        </w:rPr>
        <w:t>30</w:t>
      </w:r>
      <w:r>
        <w:rPr>
          <w:noProof/>
        </w:rPr>
        <w:fldChar w:fldCharType="end"/>
      </w:r>
    </w:p>
    <w:p w14:paraId="25EE44B8"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_Toc384637975 \h </w:instrText>
      </w:r>
      <w:r>
        <w:rPr>
          <w:noProof/>
        </w:rPr>
      </w:r>
      <w:r>
        <w:rPr>
          <w:noProof/>
        </w:rPr>
        <w:fldChar w:fldCharType="separate"/>
      </w:r>
      <w:r>
        <w:rPr>
          <w:noProof/>
        </w:rPr>
        <w:t>31</w:t>
      </w:r>
      <w:r>
        <w:rPr>
          <w:noProof/>
        </w:rPr>
        <w:fldChar w:fldCharType="end"/>
      </w:r>
    </w:p>
    <w:p w14:paraId="40CEFD9E"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_Toc384637976 \h </w:instrText>
      </w:r>
      <w:r>
        <w:rPr>
          <w:noProof/>
        </w:rPr>
      </w:r>
      <w:r>
        <w:rPr>
          <w:noProof/>
        </w:rPr>
        <w:fldChar w:fldCharType="separate"/>
      </w:r>
      <w:r>
        <w:rPr>
          <w:noProof/>
        </w:rPr>
        <w:t>32</w:t>
      </w:r>
      <w:r>
        <w:rPr>
          <w:noProof/>
        </w:rPr>
        <w:fldChar w:fldCharType="end"/>
      </w:r>
    </w:p>
    <w:p w14:paraId="5FE467C5"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_Toc384637977 \h </w:instrText>
      </w:r>
      <w:r>
        <w:rPr>
          <w:noProof/>
        </w:rPr>
      </w:r>
      <w:r>
        <w:rPr>
          <w:noProof/>
        </w:rPr>
        <w:fldChar w:fldCharType="separate"/>
      </w:r>
      <w:r>
        <w:rPr>
          <w:noProof/>
        </w:rPr>
        <w:t>35</w:t>
      </w:r>
      <w:r>
        <w:rPr>
          <w:noProof/>
        </w:rPr>
        <w:fldChar w:fldCharType="end"/>
      </w:r>
    </w:p>
    <w:p w14:paraId="586DD472"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0F1027">
        <w:rPr>
          <w:noProof/>
          <w:vertAlign w:val="subscript"/>
        </w:rPr>
        <w:t>FAS_KO</w:t>
      </w:r>
      <w:r>
        <w:rPr>
          <w:noProof/>
        </w:rPr>
        <w:t xml:space="preserve"> for 12,748 KO groups</w:t>
      </w:r>
      <w:r>
        <w:rPr>
          <w:noProof/>
        </w:rPr>
        <w:tab/>
      </w:r>
      <w:r>
        <w:rPr>
          <w:noProof/>
        </w:rPr>
        <w:fldChar w:fldCharType="begin"/>
      </w:r>
      <w:r>
        <w:rPr>
          <w:noProof/>
        </w:rPr>
        <w:instrText xml:space="preserve"> PAGEREF _Toc384637978 \h </w:instrText>
      </w:r>
      <w:r>
        <w:rPr>
          <w:noProof/>
        </w:rPr>
      </w:r>
      <w:r>
        <w:rPr>
          <w:noProof/>
        </w:rPr>
        <w:fldChar w:fldCharType="separate"/>
      </w:r>
      <w:r>
        <w:rPr>
          <w:noProof/>
        </w:rPr>
        <w:t>37</w:t>
      </w:r>
      <w:r>
        <w:rPr>
          <w:noProof/>
        </w:rPr>
        <w:fldChar w:fldCharType="end"/>
      </w:r>
    </w:p>
    <w:p w14:paraId="087BF821"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_Toc384637979 \h </w:instrText>
      </w:r>
      <w:r>
        <w:rPr>
          <w:noProof/>
        </w:rPr>
      </w:r>
      <w:r>
        <w:rPr>
          <w:noProof/>
        </w:rPr>
        <w:fldChar w:fldCharType="separate"/>
      </w:r>
      <w:r>
        <w:rPr>
          <w:noProof/>
        </w:rPr>
        <w:t>38</w:t>
      </w:r>
      <w:r>
        <w:rPr>
          <w:noProof/>
        </w:rPr>
        <w:fldChar w:fldCharType="end"/>
      </w:r>
    </w:p>
    <w:p w14:paraId="16EAADE2"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_Toc384637980 \h </w:instrText>
      </w:r>
      <w:r>
        <w:rPr>
          <w:noProof/>
        </w:rPr>
      </w:r>
      <w:r>
        <w:rPr>
          <w:noProof/>
        </w:rPr>
        <w:fldChar w:fldCharType="separate"/>
      </w:r>
      <w:r>
        <w:rPr>
          <w:noProof/>
        </w:rPr>
        <w:t>39</w:t>
      </w:r>
      <w:r>
        <w:rPr>
          <w:noProof/>
        </w:rPr>
        <w:fldChar w:fldCharType="end"/>
      </w:r>
    </w:p>
    <w:p w14:paraId="441D6AC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_Toc384637981 \h </w:instrText>
      </w:r>
      <w:r>
        <w:rPr>
          <w:noProof/>
        </w:rPr>
      </w:r>
      <w:r>
        <w:rPr>
          <w:noProof/>
        </w:rPr>
        <w:fldChar w:fldCharType="separate"/>
      </w:r>
      <w:r>
        <w:rPr>
          <w:noProof/>
        </w:rPr>
        <w:t>40</w:t>
      </w:r>
      <w:r>
        <w:rPr>
          <w:noProof/>
        </w:rPr>
        <w:fldChar w:fldCharType="end"/>
      </w:r>
    </w:p>
    <w:p w14:paraId="3797210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_Toc384637982 \h </w:instrText>
      </w:r>
      <w:r>
        <w:rPr>
          <w:noProof/>
        </w:rPr>
      </w:r>
      <w:r>
        <w:rPr>
          <w:noProof/>
        </w:rPr>
        <w:fldChar w:fldCharType="separate"/>
      </w:r>
      <w:r>
        <w:rPr>
          <w:noProof/>
        </w:rPr>
        <w:t>41</w:t>
      </w:r>
      <w:r>
        <w:rPr>
          <w:noProof/>
        </w:rPr>
        <w:fldChar w:fldCharType="end"/>
      </w:r>
    </w:p>
    <w:p w14:paraId="3BDBBCC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_Toc384637983 \h </w:instrText>
      </w:r>
      <w:r>
        <w:rPr>
          <w:noProof/>
        </w:rPr>
      </w:r>
      <w:r>
        <w:rPr>
          <w:noProof/>
        </w:rPr>
        <w:fldChar w:fldCharType="separate"/>
      </w:r>
      <w:r>
        <w:rPr>
          <w:noProof/>
        </w:rPr>
        <w:t>42</w:t>
      </w:r>
      <w:r>
        <w:rPr>
          <w:noProof/>
        </w:rPr>
        <w:fldChar w:fldCharType="end"/>
      </w:r>
    </w:p>
    <w:p w14:paraId="77E4E119"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_Toc384637984 \h </w:instrText>
      </w:r>
      <w:r>
        <w:rPr>
          <w:noProof/>
        </w:rPr>
      </w:r>
      <w:r>
        <w:rPr>
          <w:noProof/>
        </w:rPr>
        <w:fldChar w:fldCharType="separate"/>
      </w:r>
      <w:r>
        <w:rPr>
          <w:noProof/>
        </w:rPr>
        <w:t>43</w:t>
      </w:r>
      <w:r>
        <w:rPr>
          <w:noProof/>
        </w:rPr>
        <w:fldChar w:fldCharType="end"/>
      </w:r>
    </w:p>
    <w:p w14:paraId="229C63A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_Toc384637985 \h </w:instrText>
      </w:r>
      <w:r>
        <w:rPr>
          <w:noProof/>
        </w:rPr>
      </w:r>
      <w:r>
        <w:rPr>
          <w:noProof/>
        </w:rPr>
        <w:fldChar w:fldCharType="separate"/>
      </w:r>
      <w:r>
        <w:rPr>
          <w:noProof/>
        </w:rPr>
        <w:t>43</w:t>
      </w:r>
      <w:r>
        <w:rPr>
          <w:noProof/>
        </w:rPr>
        <w:fldChar w:fldCharType="end"/>
      </w:r>
    </w:p>
    <w:p w14:paraId="64A718E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_Toc384637986 \h </w:instrText>
      </w:r>
      <w:r>
        <w:rPr>
          <w:noProof/>
        </w:rPr>
      </w:r>
      <w:r>
        <w:rPr>
          <w:noProof/>
        </w:rPr>
        <w:fldChar w:fldCharType="separate"/>
      </w:r>
      <w:r>
        <w:rPr>
          <w:noProof/>
        </w:rPr>
        <w:t>44</w:t>
      </w:r>
      <w:r>
        <w:rPr>
          <w:noProof/>
        </w:rPr>
        <w:fldChar w:fldCharType="end"/>
      </w:r>
    </w:p>
    <w:p w14:paraId="7972B0E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11: The PPI degree distribution of 3 protein sets</w:t>
      </w:r>
      <w:r>
        <w:rPr>
          <w:noProof/>
        </w:rPr>
        <w:tab/>
      </w:r>
      <w:r>
        <w:rPr>
          <w:noProof/>
        </w:rPr>
        <w:fldChar w:fldCharType="begin"/>
      </w:r>
      <w:r>
        <w:rPr>
          <w:noProof/>
        </w:rPr>
        <w:instrText xml:space="preserve"> PAGEREF _Toc384637987 \h </w:instrText>
      </w:r>
      <w:r>
        <w:rPr>
          <w:noProof/>
        </w:rPr>
      </w:r>
      <w:r>
        <w:rPr>
          <w:noProof/>
        </w:rPr>
        <w:fldChar w:fldCharType="separate"/>
      </w:r>
      <w:r>
        <w:rPr>
          <w:noProof/>
        </w:rPr>
        <w:t>45</w:t>
      </w:r>
      <w:r>
        <w:rPr>
          <w:noProof/>
        </w:rPr>
        <w:fldChar w:fldCharType="end"/>
      </w:r>
    </w:p>
    <w:p w14:paraId="3FF97219"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_Toc384637988 \h </w:instrText>
      </w:r>
      <w:r>
        <w:rPr>
          <w:noProof/>
        </w:rPr>
      </w:r>
      <w:r>
        <w:rPr>
          <w:noProof/>
        </w:rPr>
        <w:fldChar w:fldCharType="separate"/>
      </w:r>
      <w:r>
        <w:rPr>
          <w:noProof/>
        </w:rPr>
        <w:t>45</w:t>
      </w:r>
      <w:r>
        <w:rPr>
          <w:noProof/>
        </w:rPr>
        <w:fldChar w:fldCharType="end"/>
      </w:r>
    </w:p>
    <w:p w14:paraId="5F9AFD6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_Toc384637989 \h </w:instrText>
      </w:r>
      <w:r>
        <w:rPr>
          <w:noProof/>
        </w:rPr>
      </w:r>
      <w:r>
        <w:rPr>
          <w:noProof/>
        </w:rPr>
        <w:fldChar w:fldCharType="separate"/>
      </w:r>
      <w:r>
        <w:rPr>
          <w:noProof/>
        </w:rPr>
        <w:t>46</w:t>
      </w:r>
      <w:r>
        <w:rPr>
          <w:noProof/>
        </w:rPr>
        <w:fldChar w:fldCharType="end"/>
      </w:r>
    </w:p>
    <w:p w14:paraId="57F732FA"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_Toc384637990 \h </w:instrText>
      </w:r>
      <w:r>
        <w:rPr>
          <w:noProof/>
        </w:rPr>
      </w:r>
      <w:r>
        <w:rPr>
          <w:noProof/>
        </w:rPr>
        <w:fldChar w:fldCharType="separate"/>
      </w:r>
      <w:r>
        <w:rPr>
          <w:noProof/>
        </w:rPr>
        <w:t>50</w:t>
      </w:r>
      <w:r>
        <w:rPr>
          <w:noProof/>
        </w:rPr>
        <w:fldChar w:fldCharType="end"/>
      </w:r>
    </w:p>
    <w:p w14:paraId="416B784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_Toc384637991 \h </w:instrText>
      </w:r>
      <w:r>
        <w:rPr>
          <w:noProof/>
        </w:rPr>
      </w:r>
      <w:r>
        <w:rPr>
          <w:noProof/>
        </w:rPr>
        <w:fldChar w:fldCharType="separate"/>
      </w:r>
      <w:r>
        <w:rPr>
          <w:noProof/>
        </w:rPr>
        <w:t>51</w:t>
      </w:r>
      <w:r>
        <w:rPr>
          <w:noProof/>
        </w:rPr>
        <w:fldChar w:fldCharType="end"/>
      </w:r>
    </w:p>
    <w:p w14:paraId="52F17B3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w:t>
      </w:r>
      <w:r>
        <w:rPr>
          <w:noProof/>
        </w:rPr>
        <w:tab/>
      </w:r>
      <w:r>
        <w:rPr>
          <w:noProof/>
        </w:rPr>
        <w:fldChar w:fldCharType="begin"/>
      </w:r>
      <w:r>
        <w:rPr>
          <w:noProof/>
        </w:rPr>
        <w:instrText xml:space="preserve"> PAGEREF _Toc384637992 \h </w:instrText>
      </w:r>
      <w:r>
        <w:rPr>
          <w:noProof/>
        </w:rPr>
      </w:r>
      <w:r>
        <w:rPr>
          <w:noProof/>
        </w:rPr>
        <w:fldChar w:fldCharType="separate"/>
      </w:r>
      <w:r>
        <w:rPr>
          <w:noProof/>
        </w:rPr>
        <w:t>51</w:t>
      </w:r>
      <w:r>
        <w:rPr>
          <w:noProof/>
        </w:rPr>
        <w:fldChar w:fldCharType="end"/>
      </w:r>
    </w:p>
    <w:p w14:paraId="15106411"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0F1027">
        <w:rPr>
          <w:i/>
          <w:noProof/>
        </w:rPr>
        <w:t>E.cuniculi</w:t>
      </w:r>
      <w:r>
        <w:rPr>
          <w:noProof/>
        </w:rPr>
        <w:t xml:space="preserve">, </w:t>
      </w:r>
      <w:r w:rsidRPr="000F1027">
        <w:rPr>
          <w:i/>
          <w:noProof/>
        </w:rPr>
        <w:t>E.hellem</w:t>
      </w:r>
      <w:r>
        <w:rPr>
          <w:noProof/>
        </w:rPr>
        <w:t xml:space="preserve">, </w:t>
      </w:r>
      <w:r w:rsidRPr="000F1027">
        <w:rPr>
          <w:i/>
          <w:noProof/>
        </w:rPr>
        <w:t>E.intestinali</w:t>
      </w:r>
      <w:r>
        <w:rPr>
          <w:noProof/>
        </w:rPr>
        <w:t xml:space="preserve"> and </w:t>
      </w:r>
      <w:r w:rsidRPr="000F1027">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_Toc384637993 \h </w:instrText>
      </w:r>
      <w:r>
        <w:rPr>
          <w:noProof/>
        </w:rPr>
      </w:r>
      <w:r>
        <w:rPr>
          <w:noProof/>
        </w:rPr>
        <w:fldChar w:fldCharType="separate"/>
      </w:r>
      <w:r>
        <w:rPr>
          <w:noProof/>
        </w:rPr>
        <w:t>52</w:t>
      </w:r>
      <w:r>
        <w:rPr>
          <w:noProof/>
        </w:rPr>
        <w:fldChar w:fldCharType="end"/>
      </w:r>
    </w:p>
    <w:p w14:paraId="30DBA26A"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_Toc384637994 \h </w:instrText>
      </w:r>
      <w:r>
        <w:rPr>
          <w:noProof/>
        </w:rPr>
      </w:r>
      <w:r>
        <w:rPr>
          <w:noProof/>
        </w:rPr>
        <w:fldChar w:fldCharType="separate"/>
      </w:r>
      <w:r>
        <w:rPr>
          <w:noProof/>
        </w:rPr>
        <w:t>53</w:t>
      </w:r>
      <w:r>
        <w:rPr>
          <w:noProof/>
        </w:rPr>
        <w:fldChar w:fldCharType="end"/>
      </w:r>
    </w:p>
    <w:p w14:paraId="74F285DC"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_Toc384637995 \h </w:instrText>
      </w:r>
      <w:r>
        <w:rPr>
          <w:noProof/>
        </w:rPr>
      </w:r>
      <w:r>
        <w:rPr>
          <w:noProof/>
        </w:rPr>
        <w:fldChar w:fldCharType="separate"/>
      </w:r>
      <w:r>
        <w:rPr>
          <w:noProof/>
        </w:rPr>
        <w:t>55</w:t>
      </w:r>
      <w:r>
        <w:rPr>
          <w:noProof/>
        </w:rPr>
        <w:fldChar w:fldCharType="end"/>
      </w:r>
    </w:p>
    <w:p w14:paraId="17064275"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0F1027">
        <w:rPr>
          <w:i/>
          <w:noProof/>
        </w:rPr>
        <w:t>E.hellem</w:t>
      </w:r>
      <w:r>
        <w:rPr>
          <w:noProof/>
        </w:rPr>
        <w:t xml:space="preserve"> and </w:t>
      </w:r>
      <w:r w:rsidRPr="000F1027">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_Toc384637996 \h </w:instrText>
      </w:r>
      <w:r>
        <w:rPr>
          <w:noProof/>
        </w:rPr>
      </w:r>
      <w:r>
        <w:rPr>
          <w:noProof/>
        </w:rPr>
        <w:fldChar w:fldCharType="separate"/>
      </w:r>
      <w:r>
        <w:rPr>
          <w:noProof/>
        </w:rPr>
        <w:t>56</w:t>
      </w:r>
      <w:r>
        <w:rPr>
          <w:noProof/>
        </w:rPr>
        <w:fldChar w:fldCharType="end"/>
      </w:r>
    </w:p>
    <w:p w14:paraId="66304DF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_Toc384637997 \h </w:instrText>
      </w:r>
      <w:r>
        <w:rPr>
          <w:noProof/>
        </w:rPr>
      </w:r>
      <w:r>
        <w:rPr>
          <w:noProof/>
        </w:rPr>
        <w:fldChar w:fldCharType="separate"/>
      </w:r>
      <w:r>
        <w:rPr>
          <w:noProof/>
        </w:rPr>
        <w:t>57</w:t>
      </w:r>
      <w:r>
        <w:rPr>
          <w:noProof/>
        </w:rPr>
        <w:fldChar w:fldCharType="end"/>
      </w:r>
    </w:p>
    <w:p w14:paraId="662B8678"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0F1027">
        <w:rPr>
          <w:i/>
          <w:noProof/>
        </w:rPr>
        <w:t>E.hellem</w:t>
      </w:r>
      <w:r>
        <w:rPr>
          <w:noProof/>
        </w:rPr>
        <w:t xml:space="preserve"> protein (enche_5516_1:EHEL_100430) and its ortholog (chltr_5669_1:1220) of the bacteria </w:t>
      </w:r>
      <w:r w:rsidRPr="000F1027">
        <w:rPr>
          <w:i/>
          <w:noProof/>
        </w:rPr>
        <w:t>Chlamydia trachomatis</w:t>
      </w:r>
      <w:r>
        <w:rPr>
          <w:noProof/>
        </w:rPr>
        <w:t>.</w:t>
      </w:r>
      <w:r>
        <w:rPr>
          <w:noProof/>
        </w:rPr>
        <w:tab/>
      </w:r>
      <w:r>
        <w:rPr>
          <w:noProof/>
        </w:rPr>
        <w:fldChar w:fldCharType="begin"/>
      </w:r>
      <w:r>
        <w:rPr>
          <w:noProof/>
        </w:rPr>
        <w:instrText xml:space="preserve"> PAGEREF _Toc384637998 \h </w:instrText>
      </w:r>
      <w:r>
        <w:rPr>
          <w:noProof/>
        </w:rPr>
      </w:r>
      <w:r>
        <w:rPr>
          <w:noProof/>
        </w:rPr>
        <w:fldChar w:fldCharType="separate"/>
      </w:r>
      <w:r>
        <w:rPr>
          <w:noProof/>
        </w:rPr>
        <w:t>57</w:t>
      </w:r>
      <w:r>
        <w:rPr>
          <w:noProof/>
        </w:rPr>
        <w:fldChar w:fldCharType="end"/>
      </w:r>
    </w:p>
    <w:p w14:paraId="2ED29AF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_Toc384637999 \h </w:instrText>
      </w:r>
      <w:r>
        <w:rPr>
          <w:noProof/>
        </w:rPr>
      </w:r>
      <w:r>
        <w:rPr>
          <w:noProof/>
        </w:rPr>
        <w:fldChar w:fldCharType="separate"/>
      </w:r>
      <w:r>
        <w:rPr>
          <w:noProof/>
        </w:rPr>
        <w:t>100</w:t>
      </w:r>
      <w:r>
        <w:rPr>
          <w:noProof/>
        </w:rPr>
        <w:fldChar w:fldCharType="end"/>
      </w:r>
    </w:p>
    <w:p w14:paraId="608FA26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_Toc384638000 \h </w:instrText>
      </w:r>
      <w:r>
        <w:rPr>
          <w:noProof/>
        </w:rPr>
      </w:r>
      <w:r>
        <w:rPr>
          <w:noProof/>
        </w:rPr>
        <w:fldChar w:fldCharType="separate"/>
      </w:r>
      <w:r>
        <w:rPr>
          <w:noProof/>
        </w:rPr>
        <w:t>100</w:t>
      </w:r>
      <w:r>
        <w:rPr>
          <w:noProof/>
        </w:rPr>
        <w:fldChar w:fldCharType="end"/>
      </w:r>
    </w:p>
    <w:p w14:paraId="015593B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_Toc384638001 \h </w:instrText>
      </w:r>
      <w:r>
        <w:rPr>
          <w:noProof/>
        </w:rPr>
      </w:r>
      <w:r>
        <w:rPr>
          <w:noProof/>
        </w:rPr>
        <w:fldChar w:fldCharType="separate"/>
      </w:r>
      <w:r>
        <w:rPr>
          <w:noProof/>
        </w:rPr>
        <w:t>101</w:t>
      </w:r>
      <w:r>
        <w:rPr>
          <w:noProof/>
        </w:rPr>
        <w:fldChar w:fldCharType="end"/>
      </w:r>
    </w:p>
    <w:p w14:paraId="4B0FE47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4: Purine metabolism for HamFAS annotated yeast proteins. Green highlighted boxes are yeast proteins already present in the KEGG database. Red </w:t>
      </w:r>
      <w:r>
        <w:rPr>
          <w:noProof/>
        </w:rPr>
        <w:lastRenderedPageBreak/>
        <w:t>boxes are complementary proteins from the HamFAS-only annotation. The pathway scheme was obtained from KEGG.</w:t>
      </w:r>
      <w:r>
        <w:rPr>
          <w:noProof/>
        </w:rPr>
        <w:tab/>
      </w:r>
      <w:r>
        <w:rPr>
          <w:noProof/>
        </w:rPr>
        <w:fldChar w:fldCharType="begin"/>
      </w:r>
      <w:r>
        <w:rPr>
          <w:noProof/>
        </w:rPr>
        <w:instrText xml:space="preserve"> PAGEREF _Toc384638002 \h </w:instrText>
      </w:r>
      <w:r>
        <w:rPr>
          <w:noProof/>
        </w:rPr>
      </w:r>
      <w:r>
        <w:rPr>
          <w:noProof/>
        </w:rPr>
        <w:fldChar w:fldCharType="separate"/>
      </w:r>
      <w:r>
        <w:rPr>
          <w:noProof/>
        </w:rPr>
        <w:t>101</w:t>
      </w:r>
      <w:r>
        <w:rPr>
          <w:noProof/>
        </w:rPr>
        <w:fldChar w:fldCharType="end"/>
      </w:r>
    </w:p>
    <w:p w14:paraId="3BBB6F2F"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_Toc384638003 \h </w:instrText>
      </w:r>
      <w:r>
        <w:rPr>
          <w:noProof/>
        </w:rPr>
      </w:r>
      <w:r>
        <w:rPr>
          <w:noProof/>
        </w:rPr>
        <w:fldChar w:fldCharType="separate"/>
      </w:r>
      <w:r>
        <w:rPr>
          <w:noProof/>
        </w:rPr>
        <w:t>102</w:t>
      </w:r>
      <w:r>
        <w:rPr>
          <w:noProof/>
        </w:rPr>
        <w:fldChar w:fldCharType="end"/>
      </w:r>
    </w:p>
    <w:p w14:paraId="20A542D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_Toc384638004 \h </w:instrText>
      </w:r>
      <w:r>
        <w:rPr>
          <w:noProof/>
        </w:rPr>
      </w:r>
      <w:r>
        <w:rPr>
          <w:noProof/>
        </w:rPr>
        <w:fldChar w:fldCharType="separate"/>
      </w:r>
      <w:r>
        <w:rPr>
          <w:noProof/>
        </w:rPr>
        <w:t>102</w:t>
      </w:r>
      <w:r>
        <w:rPr>
          <w:noProof/>
        </w:rPr>
        <w:fldChar w:fldCharType="end"/>
      </w:r>
    </w:p>
    <w:p w14:paraId="7F028AC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_Toc384638005 \h </w:instrText>
      </w:r>
      <w:r>
        <w:rPr>
          <w:noProof/>
        </w:rPr>
      </w:r>
      <w:r>
        <w:rPr>
          <w:noProof/>
        </w:rPr>
        <w:fldChar w:fldCharType="separate"/>
      </w:r>
      <w:r>
        <w:rPr>
          <w:noProof/>
        </w:rPr>
        <w:t>103</w:t>
      </w:r>
      <w:r>
        <w:rPr>
          <w:noProof/>
        </w:rPr>
        <w:fldChar w:fldCharType="end"/>
      </w:r>
    </w:p>
    <w:p w14:paraId="1F9399A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0F1027">
        <w:rPr>
          <w:i/>
          <w:noProof/>
        </w:rPr>
        <w:t>E.cuniculi</w:t>
      </w:r>
      <w:r>
        <w:rPr>
          <w:noProof/>
        </w:rPr>
        <w:t xml:space="preserve">, purple for </w:t>
      </w:r>
      <w:r w:rsidRPr="000F1027">
        <w:rPr>
          <w:i/>
          <w:noProof/>
        </w:rPr>
        <w:t>E.hellem</w:t>
      </w:r>
      <w:r>
        <w:rPr>
          <w:noProof/>
        </w:rPr>
        <w:t xml:space="preserve">, pink for </w:t>
      </w:r>
      <w:r w:rsidRPr="000F1027">
        <w:rPr>
          <w:i/>
          <w:noProof/>
        </w:rPr>
        <w:t>E.intestinalis</w:t>
      </w:r>
      <w:r>
        <w:rPr>
          <w:noProof/>
        </w:rPr>
        <w:t xml:space="preserve">, light green for </w:t>
      </w:r>
      <w:r w:rsidRPr="000F1027">
        <w:rPr>
          <w:i/>
          <w:noProof/>
        </w:rPr>
        <w:t>N.ceranae</w:t>
      </w:r>
      <w:r>
        <w:rPr>
          <w:noProof/>
        </w:rPr>
        <w:t xml:space="preserve"> and yellow for </w:t>
      </w:r>
      <w:r w:rsidRPr="000F1027">
        <w:rPr>
          <w:i/>
          <w:noProof/>
        </w:rPr>
        <w:t>S.cerevisiae</w:t>
      </w:r>
      <w:r>
        <w:rPr>
          <w:noProof/>
        </w:rPr>
        <w:t>.</w:t>
      </w:r>
      <w:r>
        <w:rPr>
          <w:noProof/>
        </w:rPr>
        <w:tab/>
      </w:r>
      <w:r>
        <w:rPr>
          <w:noProof/>
        </w:rPr>
        <w:fldChar w:fldCharType="begin"/>
      </w:r>
      <w:r>
        <w:rPr>
          <w:noProof/>
        </w:rPr>
        <w:instrText xml:space="preserve"> PAGEREF _Toc384638006 \h </w:instrText>
      </w:r>
      <w:r>
        <w:rPr>
          <w:noProof/>
        </w:rPr>
      </w:r>
      <w:r>
        <w:rPr>
          <w:noProof/>
        </w:rPr>
        <w:fldChar w:fldCharType="separate"/>
      </w:r>
      <w:r>
        <w:rPr>
          <w:noProof/>
        </w:rPr>
        <w:t>104</w:t>
      </w:r>
      <w:r>
        <w:rPr>
          <w:noProof/>
        </w:rPr>
        <w:fldChar w:fldCharType="end"/>
      </w:r>
    </w:p>
    <w:p w14:paraId="7C79E0D9"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_Toc384638007 \h </w:instrText>
      </w:r>
      <w:r>
        <w:rPr>
          <w:noProof/>
        </w:rPr>
      </w:r>
      <w:r>
        <w:rPr>
          <w:noProof/>
        </w:rPr>
        <w:fldChar w:fldCharType="separate"/>
      </w:r>
      <w:r>
        <w:rPr>
          <w:noProof/>
        </w:rPr>
        <w:t>104</w:t>
      </w:r>
      <w:r>
        <w:rPr>
          <w:noProof/>
        </w:rPr>
        <w:fldChar w:fldCharType="end"/>
      </w:r>
    </w:p>
    <w:p w14:paraId="6AB3CE7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_Toc384638008 \h </w:instrText>
      </w:r>
      <w:r>
        <w:rPr>
          <w:noProof/>
        </w:rPr>
      </w:r>
      <w:r>
        <w:rPr>
          <w:noProof/>
        </w:rPr>
        <w:fldChar w:fldCharType="separate"/>
      </w:r>
      <w:r>
        <w:rPr>
          <w:noProof/>
        </w:rPr>
        <w:t>105</w:t>
      </w:r>
      <w:r>
        <w:rPr>
          <w:noProof/>
        </w:rPr>
        <w:fldChar w:fldCharType="end"/>
      </w:r>
    </w:p>
    <w:p w14:paraId="0F05230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 Image obtained from KEGG Mapper.</w:t>
      </w:r>
      <w:r>
        <w:rPr>
          <w:noProof/>
        </w:rPr>
        <w:tab/>
      </w:r>
      <w:r>
        <w:rPr>
          <w:noProof/>
        </w:rPr>
        <w:fldChar w:fldCharType="begin"/>
      </w:r>
      <w:r>
        <w:rPr>
          <w:noProof/>
        </w:rPr>
        <w:instrText xml:space="preserve"> PAGEREF _Toc384638009 \h </w:instrText>
      </w:r>
      <w:r>
        <w:rPr>
          <w:noProof/>
        </w:rPr>
      </w:r>
      <w:r>
        <w:rPr>
          <w:noProof/>
        </w:rPr>
        <w:fldChar w:fldCharType="separate"/>
      </w:r>
      <w:r>
        <w:rPr>
          <w:noProof/>
        </w:rPr>
        <w:t>105</w:t>
      </w:r>
      <w:r>
        <w:rPr>
          <w:noProof/>
        </w:rPr>
        <w:fldChar w:fldCharType="end"/>
      </w:r>
    </w:p>
    <w:p w14:paraId="531D449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 Image obtained from KEGG Mapper.</w:t>
      </w:r>
      <w:r>
        <w:rPr>
          <w:noProof/>
        </w:rPr>
        <w:tab/>
      </w:r>
      <w:r>
        <w:rPr>
          <w:noProof/>
        </w:rPr>
        <w:fldChar w:fldCharType="begin"/>
      </w:r>
      <w:r>
        <w:rPr>
          <w:noProof/>
        </w:rPr>
        <w:instrText xml:space="preserve"> PAGEREF _Toc384638010 \h </w:instrText>
      </w:r>
      <w:r>
        <w:rPr>
          <w:noProof/>
        </w:rPr>
      </w:r>
      <w:r>
        <w:rPr>
          <w:noProof/>
        </w:rPr>
        <w:fldChar w:fldCharType="separate"/>
      </w:r>
      <w:r>
        <w:rPr>
          <w:noProof/>
        </w:rPr>
        <w:t>106</w:t>
      </w:r>
      <w:r>
        <w:rPr>
          <w:noProof/>
        </w:rPr>
        <w:fldChar w:fldCharType="end"/>
      </w:r>
    </w:p>
    <w:p w14:paraId="24DD438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 Image obtained from KEGG Mapper.</w:t>
      </w:r>
      <w:r>
        <w:rPr>
          <w:noProof/>
        </w:rPr>
        <w:tab/>
      </w:r>
      <w:r>
        <w:rPr>
          <w:noProof/>
        </w:rPr>
        <w:fldChar w:fldCharType="begin"/>
      </w:r>
      <w:r>
        <w:rPr>
          <w:noProof/>
        </w:rPr>
        <w:instrText xml:space="preserve"> PAGEREF _Toc384638011 \h </w:instrText>
      </w:r>
      <w:r>
        <w:rPr>
          <w:noProof/>
        </w:rPr>
      </w:r>
      <w:r>
        <w:rPr>
          <w:noProof/>
        </w:rPr>
        <w:fldChar w:fldCharType="separate"/>
      </w:r>
      <w:r>
        <w:rPr>
          <w:noProof/>
        </w:rPr>
        <w:t>107</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4637880"/>
      <w:r w:rsidRPr="00FC6093">
        <w:lastRenderedPageBreak/>
        <w:t>List of Tables</w:t>
      </w:r>
      <w:bookmarkEnd w:id="2"/>
      <w:bookmarkEnd w:id="3"/>
    </w:p>
    <w:p w14:paraId="3CFA967A" w14:textId="77777777" w:rsidR="00BD532F" w:rsidRPr="00BD532F" w:rsidRDefault="00BD532F" w:rsidP="00BD532F"/>
    <w:p w14:paraId="7E40EEC6" w14:textId="77777777" w:rsidR="00C511C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C511C7">
        <w:rPr>
          <w:noProof/>
        </w:rPr>
        <w:t>Table 4</w:t>
      </w:r>
      <w:r w:rsidR="00C511C7">
        <w:rPr>
          <w:noProof/>
        </w:rPr>
        <w:noBreakHyphen/>
        <w:t>1: KO annotation for 42 microsporidia specific proteins using BlastKOALA</w:t>
      </w:r>
      <w:r w:rsidR="00C511C7">
        <w:rPr>
          <w:noProof/>
        </w:rPr>
        <w:tab/>
      </w:r>
      <w:r w:rsidR="00C511C7">
        <w:rPr>
          <w:noProof/>
        </w:rPr>
        <w:fldChar w:fldCharType="begin"/>
      </w:r>
      <w:r w:rsidR="00C511C7">
        <w:rPr>
          <w:noProof/>
        </w:rPr>
        <w:instrText xml:space="preserve"> PAGEREF _Toc384638012 \h </w:instrText>
      </w:r>
      <w:r w:rsidR="00C511C7">
        <w:rPr>
          <w:noProof/>
        </w:rPr>
      </w:r>
      <w:r w:rsidR="00C511C7">
        <w:rPr>
          <w:noProof/>
        </w:rPr>
        <w:fldChar w:fldCharType="separate"/>
      </w:r>
      <w:r w:rsidR="00C511C7">
        <w:rPr>
          <w:noProof/>
        </w:rPr>
        <w:t>31</w:t>
      </w:r>
      <w:r w:rsidR="00C511C7">
        <w:rPr>
          <w:noProof/>
        </w:rPr>
        <w:fldChar w:fldCharType="end"/>
      </w:r>
    </w:p>
    <w:p w14:paraId="1C152F6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_Toc384638013 \h </w:instrText>
      </w:r>
      <w:r>
        <w:rPr>
          <w:noProof/>
        </w:rPr>
      </w:r>
      <w:r>
        <w:rPr>
          <w:noProof/>
        </w:rPr>
        <w:fldChar w:fldCharType="separate"/>
      </w:r>
      <w:r>
        <w:rPr>
          <w:noProof/>
        </w:rPr>
        <w:t>32</w:t>
      </w:r>
      <w:r>
        <w:rPr>
          <w:noProof/>
        </w:rPr>
        <w:fldChar w:fldCharType="end"/>
      </w:r>
    </w:p>
    <w:p w14:paraId="73C80D21"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_Toc384638014 \h </w:instrText>
      </w:r>
      <w:r>
        <w:rPr>
          <w:noProof/>
        </w:rPr>
      </w:r>
      <w:r>
        <w:rPr>
          <w:noProof/>
        </w:rPr>
        <w:fldChar w:fldCharType="separate"/>
      </w:r>
      <w:r>
        <w:rPr>
          <w:noProof/>
        </w:rPr>
        <w:t>39</w:t>
      </w:r>
      <w:r>
        <w:rPr>
          <w:noProof/>
        </w:rPr>
        <w:fldChar w:fldCharType="end"/>
      </w:r>
    </w:p>
    <w:p w14:paraId="5CACAA3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_Toc384638015 \h </w:instrText>
      </w:r>
      <w:r>
        <w:rPr>
          <w:noProof/>
        </w:rPr>
      </w:r>
      <w:r>
        <w:rPr>
          <w:noProof/>
        </w:rPr>
        <w:fldChar w:fldCharType="separate"/>
      </w:r>
      <w:r>
        <w:rPr>
          <w:noProof/>
        </w:rPr>
        <w:t>41</w:t>
      </w:r>
      <w:r>
        <w:rPr>
          <w:noProof/>
        </w:rPr>
        <w:fldChar w:fldCharType="end"/>
      </w:r>
    </w:p>
    <w:p w14:paraId="670AEA4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_Toc384638016 \h </w:instrText>
      </w:r>
      <w:r>
        <w:rPr>
          <w:noProof/>
        </w:rPr>
      </w:r>
      <w:r>
        <w:rPr>
          <w:noProof/>
        </w:rPr>
        <w:fldChar w:fldCharType="separate"/>
      </w:r>
      <w:r>
        <w:rPr>
          <w:noProof/>
        </w:rPr>
        <w:t>54</w:t>
      </w:r>
      <w:r>
        <w:rPr>
          <w:noProof/>
        </w:rPr>
        <w:fldChar w:fldCharType="end"/>
      </w:r>
    </w:p>
    <w:p w14:paraId="28CB828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_Toc384638017 \h </w:instrText>
      </w:r>
      <w:r>
        <w:rPr>
          <w:noProof/>
        </w:rPr>
      </w:r>
      <w:r>
        <w:rPr>
          <w:noProof/>
        </w:rPr>
        <w:fldChar w:fldCharType="separate"/>
      </w:r>
      <w:r>
        <w:rPr>
          <w:noProof/>
        </w:rPr>
        <w:t>74</w:t>
      </w:r>
      <w:r>
        <w:rPr>
          <w:noProof/>
        </w:rPr>
        <w:fldChar w:fldCharType="end"/>
      </w:r>
    </w:p>
    <w:p w14:paraId="225A9CB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_Toc384638018 \h </w:instrText>
      </w:r>
      <w:r>
        <w:rPr>
          <w:noProof/>
        </w:rPr>
      </w:r>
      <w:r>
        <w:rPr>
          <w:noProof/>
        </w:rPr>
        <w:fldChar w:fldCharType="separate"/>
      </w:r>
      <w:r>
        <w:rPr>
          <w:noProof/>
        </w:rPr>
        <w:t>74</w:t>
      </w:r>
      <w:r>
        <w:rPr>
          <w:noProof/>
        </w:rPr>
        <w:fldChar w:fldCharType="end"/>
      </w:r>
    </w:p>
    <w:p w14:paraId="093A795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_Toc384638019 \h </w:instrText>
      </w:r>
      <w:r>
        <w:rPr>
          <w:noProof/>
        </w:rPr>
      </w:r>
      <w:r>
        <w:rPr>
          <w:noProof/>
        </w:rPr>
        <w:fldChar w:fldCharType="separate"/>
      </w:r>
      <w:r>
        <w:rPr>
          <w:noProof/>
        </w:rPr>
        <w:t>75</w:t>
      </w:r>
      <w:r>
        <w:rPr>
          <w:noProof/>
        </w:rPr>
        <w:fldChar w:fldCharType="end"/>
      </w:r>
    </w:p>
    <w:p w14:paraId="234CB65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_Toc384638020 \h </w:instrText>
      </w:r>
      <w:r>
        <w:rPr>
          <w:noProof/>
        </w:rPr>
      </w:r>
      <w:r>
        <w:rPr>
          <w:noProof/>
        </w:rPr>
        <w:fldChar w:fldCharType="separate"/>
      </w:r>
      <w:r>
        <w:rPr>
          <w:noProof/>
        </w:rPr>
        <w:t>95</w:t>
      </w:r>
      <w:r>
        <w:rPr>
          <w:noProof/>
        </w:rPr>
        <w:fldChar w:fldCharType="end"/>
      </w:r>
    </w:p>
    <w:p w14:paraId="50FB53D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_Toc384638021 \h </w:instrText>
      </w:r>
      <w:r>
        <w:rPr>
          <w:noProof/>
        </w:rPr>
      </w:r>
      <w:r>
        <w:rPr>
          <w:noProof/>
        </w:rPr>
        <w:fldChar w:fldCharType="separate"/>
      </w:r>
      <w:r>
        <w:rPr>
          <w:noProof/>
        </w:rPr>
        <w:t>97</w:t>
      </w:r>
      <w:r>
        <w:rPr>
          <w:noProof/>
        </w:rPr>
        <w:fldChar w:fldCharType="end"/>
      </w:r>
    </w:p>
    <w:p w14:paraId="54CC0FBC"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_Toc384638022 \h </w:instrText>
      </w:r>
      <w:r>
        <w:rPr>
          <w:noProof/>
        </w:rPr>
      </w:r>
      <w:r>
        <w:rPr>
          <w:noProof/>
        </w:rPr>
        <w:fldChar w:fldCharType="separate"/>
      </w:r>
      <w:r>
        <w:rPr>
          <w:noProof/>
        </w:rPr>
        <w:t>97</w:t>
      </w:r>
      <w:r>
        <w:rPr>
          <w:noProof/>
        </w:rPr>
        <w:fldChar w:fldCharType="end"/>
      </w:r>
    </w:p>
    <w:p w14:paraId="338474B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_Toc384638023 \h </w:instrText>
      </w:r>
      <w:r>
        <w:rPr>
          <w:noProof/>
        </w:rPr>
      </w:r>
      <w:r>
        <w:rPr>
          <w:noProof/>
        </w:rPr>
        <w:fldChar w:fldCharType="separate"/>
      </w:r>
      <w:r>
        <w:rPr>
          <w:noProof/>
        </w:rPr>
        <w:t>99</w:t>
      </w:r>
      <w:r>
        <w:rPr>
          <w:noProof/>
        </w:rPr>
        <w:fldChar w:fldCharType="end"/>
      </w:r>
    </w:p>
    <w:p w14:paraId="7B7E6D0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_Toc384638024 \h </w:instrText>
      </w:r>
      <w:r>
        <w:rPr>
          <w:noProof/>
        </w:rPr>
      </w:r>
      <w:r>
        <w:rPr>
          <w:noProof/>
        </w:rPr>
        <w:fldChar w:fldCharType="separate"/>
      </w:r>
      <w:r>
        <w:rPr>
          <w:noProof/>
        </w:rPr>
        <w:t>99</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4637881"/>
      <w:r w:rsidRPr="002F3773">
        <w:lastRenderedPageBreak/>
        <w:t>Introduction</w:t>
      </w:r>
      <w:bookmarkEnd w:id="4"/>
      <w:bookmarkEnd w:id="5"/>
    </w:p>
    <w:p w14:paraId="32706BA7" w14:textId="77777777" w:rsidR="006C1509" w:rsidRPr="006C1509" w:rsidRDefault="006C1509" w:rsidP="00324278">
      <w:pPr>
        <w:jc w:val="both"/>
      </w:pPr>
    </w:p>
    <w:p w14:paraId="3B3EF897" w14:textId="2E3D7A01" w:rsidR="003C5AFC" w:rsidRPr="002F3773" w:rsidRDefault="000033A9" w:rsidP="00324278">
      <w:pPr>
        <w:pStyle w:val="Heading2"/>
        <w:jc w:val="both"/>
      </w:pPr>
      <w:bookmarkStart w:id="6" w:name="_Toc384627475"/>
      <w:bookmarkStart w:id="7" w:name="_Toc384637882"/>
      <w:r>
        <w:t>M</w:t>
      </w:r>
      <w:r w:rsidR="003C5AFC" w:rsidRPr="002F3773">
        <w:t xml:space="preserve">icrosporidia </w:t>
      </w:r>
      <w:del w:id="8" w:author="V" w:date="2018-04-09T15:12:00Z">
        <w:r w:rsidR="003C5AFC" w:rsidRPr="002F3773" w:rsidDel="003160A6">
          <w:delText>and their</w:delText>
        </w:r>
      </w:del>
      <w:ins w:id="9" w:author="V" w:date="2018-04-09T15:12:00Z">
        <w:r w:rsidR="003160A6">
          <w:t xml:space="preserve">- the </w:t>
        </w:r>
      </w:ins>
      <w:ins w:id="10" w:author="V" w:date="2018-04-09T15:11:00Z">
        <w:r w:rsidR="001A0F21">
          <w:rPr>
            <w:szCs w:val="24"/>
          </w:rPr>
          <w:t>emergent pathogens</w:t>
        </w:r>
      </w:ins>
      <w:del w:id="11" w:author="V" w:date="2018-04-09T15:12:00Z">
        <w:r w:rsidR="003C5AFC" w:rsidRPr="002F3773" w:rsidDel="001A0F21">
          <w:delText xml:space="preserve"> </w:delText>
        </w:r>
        <w:r w:rsidR="006B1416" w:rsidRPr="002F3773" w:rsidDel="001A0F21">
          <w:delText xml:space="preserve">impact on </w:delText>
        </w:r>
        <w:bookmarkEnd w:id="6"/>
        <w:bookmarkEnd w:id="7"/>
        <w:commentRangeStart w:id="12"/>
        <w:commentRangeStart w:id="13"/>
        <w:r w:rsidR="00F83835" w:rsidRPr="002F3773" w:rsidDel="001A0F21">
          <w:delText>the economy and human health</w:delText>
        </w:r>
        <w:commentRangeEnd w:id="12"/>
        <w:r w:rsidR="00F83835" w:rsidDel="001A0F21">
          <w:rPr>
            <w:rStyle w:val="CommentReference"/>
            <w:rFonts w:eastAsiaTheme="minorHAnsi" w:cstheme="minorBidi"/>
            <w:b w:val="0"/>
            <w:bCs w:val="0"/>
            <w:color w:val="auto"/>
          </w:rPr>
          <w:commentReference w:id="12"/>
        </w:r>
      </w:del>
      <w:commentRangeEnd w:id="13"/>
      <w:r w:rsidR="00307C75">
        <w:rPr>
          <w:rStyle w:val="CommentReference"/>
          <w:rFonts w:eastAsiaTheme="minorHAnsi" w:cstheme="minorBidi"/>
          <w:b w:val="0"/>
          <w:bCs w:val="0"/>
          <w:color w:val="auto"/>
        </w:rPr>
        <w:commentReference w:id="13"/>
      </w:r>
    </w:p>
    <w:p w14:paraId="472BDB01" w14:textId="53C7DEB7" w:rsidR="0035684A" w:rsidRPr="00076E91" w:rsidRDefault="001C3D77" w:rsidP="00324278">
      <w:pPr>
        <w:spacing w:after="0" w:line="360" w:lineRule="auto"/>
        <w:jc w:val="both"/>
        <w:rPr>
          <w:szCs w:val="24"/>
        </w:rPr>
      </w:pPr>
      <w:r w:rsidRPr="00076E91">
        <w:rPr>
          <w:szCs w:val="24"/>
        </w:rPr>
        <w:t xml:space="preserve">Microsporidia are a </w:t>
      </w:r>
      <w:commentRangeStart w:id="14"/>
      <w:del w:id="15" w:author="V" w:date="2018-04-09T10:27:00Z">
        <w:r w:rsidRPr="00076E91" w:rsidDel="00EA66CD">
          <w:rPr>
            <w:szCs w:val="24"/>
          </w:rPr>
          <w:delText xml:space="preserve">unusual </w:delText>
        </w:r>
        <w:commentRangeEnd w:id="14"/>
        <w:r w:rsidDel="00EA66CD">
          <w:rPr>
            <w:rStyle w:val="CommentReference"/>
          </w:rPr>
          <w:commentReference w:id="14"/>
        </w:r>
      </w:del>
      <w:r w:rsidRPr="00076E91">
        <w:rPr>
          <w:szCs w:val="24"/>
        </w:rPr>
        <w:t xml:space="preserve">group of obligate intracellular parasites. </w:t>
      </w:r>
      <w:ins w:id="16" w:author="V" w:date="2018-04-09T10:27:00Z">
        <w:r w:rsidR="00A1273D">
          <w:rPr>
            <w:szCs w:val="24"/>
          </w:rPr>
          <w:t>These</w:t>
        </w:r>
      </w:ins>
      <w:ins w:id="17" w:author="V" w:date="2018-04-09T10:34:00Z">
        <w:r w:rsidR="00A1273D">
          <w:rPr>
            <w:szCs w:val="24"/>
          </w:rPr>
          <w:t xml:space="preserve"> microbial eukaryote species</w:t>
        </w:r>
      </w:ins>
      <w:ins w:id="18" w:author="V" w:date="2018-04-09T10:27:00Z">
        <w:r w:rsidR="00A1273D">
          <w:rPr>
            <w:szCs w:val="24"/>
          </w:rPr>
          <w:t xml:space="preserve"> are</w:t>
        </w:r>
        <w:r w:rsidR="00EA66CD">
          <w:rPr>
            <w:szCs w:val="24"/>
          </w:rPr>
          <w:t xml:space="preserve"> </w:t>
        </w:r>
      </w:ins>
      <w:ins w:id="19" w:author="V" w:date="2018-04-09T10:33:00Z">
        <w:r w:rsidR="00A1273D">
          <w:rPr>
            <w:szCs w:val="24"/>
          </w:rPr>
          <w:t>special</w:t>
        </w:r>
      </w:ins>
      <w:ins w:id="20" w:author="V" w:date="2018-04-09T10:28:00Z">
        <w:r w:rsidR="00EA66CD">
          <w:rPr>
            <w:szCs w:val="24"/>
          </w:rPr>
          <w:t xml:space="preserve"> due to </w:t>
        </w:r>
      </w:ins>
      <w:ins w:id="21" w:author="V" w:date="2018-04-09T15:19:00Z">
        <w:r w:rsidR="00307C75">
          <w:rPr>
            <w:szCs w:val="24"/>
          </w:rPr>
          <w:t>their bacteria</w:t>
        </w:r>
      </w:ins>
      <w:ins w:id="22" w:author="V" w:date="2018-04-09T10:28:00Z">
        <w:r w:rsidR="00EA66CD">
          <w:rPr>
            <w:szCs w:val="24"/>
          </w:rPr>
          <w:t xml:space="preserve">-like </w:t>
        </w:r>
      </w:ins>
      <w:ins w:id="23" w:author="V" w:date="2018-04-09T10:29:00Z">
        <w:r w:rsidR="00EA66CD">
          <w:rPr>
            <w:szCs w:val="24"/>
          </w:rPr>
          <w:t xml:space="preserve">genome size </w:t>
        </w:r>
      </w:ins>
      <w:ins w:id="24" w:author="V" w:date="2018-04-09T10:30:00Z">
        <w:r w:rsidR="00EA66CD">
          <w:rPr>
            <w:szCs w:val="24"/>
          </w:rPr>
          <w:t xml:space="preserve">and the lack of several </w:t>
        </w:r>
      </w:ins>
      <w:ins w:id="25" w:author="V" w:date="2018-04-09T10:31:00Z">
        <w:r w:rsidR="00EA66CD">
          <w:rPr>
            <w:szCs w:val="24"/>
          </w:rPr>
          <w:t>typical</w:t>
        </w:r>
      </w:ins>
      <w:ins w:id="26" w:author="V" w:date="2018-04-09T10:30:00Z">
        <w:r w:rsidR="00EA66CD">
          <w:rPr>
            <w:szCs w:val="24"/>
          </w:rPr>
          <w:t xml:space="preserve"> eukaryotic</w:t>
        </w:r>
      </w:ins>
      <w:ins w:id="27" w:author="V" w:date="2018-04-09T10:31:00Z">
        <w:r w:rsidR="00EA66CD">
          <w:rPr>
            <w:szCs w:val="24"/>
          </w:rPr>
          <w:t xml:space="preserve"> cellular components</w:t>
        </w:r>
        <w:r w:rsidR="00E33C56">
          <w:rPr>
            <w:szCs w:val="24"/>
          </w:rPr>
          <w:t xml:space="preserve"> </w:t>
        </w:r>
      </w:ins>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ins w:id="28" w:author="V" w:date="2018-04-09T10:31:00Z">
        <w:r w:rsidR="00EA66CD">
          <w:rPr>
            <w:szCs w:val="24"/>
          </w:rPr>
          <w:t>.</w:t>
        </w:r>
      </w:ins>
      <w:ins w:id="29" w:author="V" w:date="2018-04-09T10:30:00Z">
        <w:r w:rsidR="00EA66CD">
          <w:rPr>
            <w:szCs w:val="24"/>
          </w:rPr>
          <w:t xml:space="preserve"> </w:t>
        </w:r>
      </w:ins>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which infect a large </w:t>
      </w:r>
      <w:commentRangeStart w:id="30"/>
      <w:r w:rsidRPr="00076E91">
        <w:rPr>
          <w:szCs w:val="24"/>
        </w:rPr>
        <w:t xml:space="preserve">variety of hosts </w:t>
      </w:r>
      <w:commentRangeEnd w:id="30"/>
      <w:r>
        <w:rPr>
          <w:rStyle w:val="CommentReference"/>
        </w:rPr>
        <w:commentReference w:id="30"/>
      </w:r>
      <w:r w:rsidRPr="00076E91">
        <w:rPr>
          <w:szCs w:val="24"/>
        </w:rPr>
        <w:t>from vertebrates to invertebrates</w:t>
      </w:r>
      <w:ins w:id="31" w:author="V" w:date="2018-04-09T10:24:00Z">
        <w:r w:rsidR="005271F1">
          <w:rPr>
            <w:szCs w:val="24"/>
          </w:rPr>
          <w:t xml:space="preserve"> such as</w:t>
        </w:r>
      </w:ins>
      <w:ins w:id="32" w:author="V" w:date="2018-04-09T10:49:00Z">
        <w:r w:rsidR="002375B3" w:rsidRPr="002375B3">
          <w:t xml:space="preserve"> </w:t>
        </w:r>
        <w:r w:rsidR="002375B3" w:rsidRPr="002375B3">
          <w:rPr>
            <w:szCs w:val="24"/>
          </w:rPr>
          <w:t>hornworm</w:t>
        </w:r>
        <w:r w:rsidR="002375B3">
          <w:rPr>
            <w:szCs w:val="24"/>
          </w:rPr>
          <w:t>,</w:t>
        </w:r>
      </w:ins>
      <w:ins w:id="33" w:author="V" w:date="2018-04-09T10:24:00Z">
        <w:r w:rsidR="005271F1">
          <w:rPr>
            <w:szCs w:val="24"/>
          </w:rPr>
          <w:t xml:space="preserve"> honey bee,</w:t>
        </w:r>
      </w:ins>
      <w:ins w:id="34" w:author="V" w:date="2018-04-09T10:41:00Z">
        <w:r w:rsidR="005E6AEC">
          <w:rPr>
            <w:szCs w:val="24"/>
          </w:rPr>
          <w:t xml:space="preserve"> </w:t>
        </w:r>
      </w:ins>
      <w:ins w:id="35" w:author="V" w:date="2018-04-09T11:05:00Z">
        <w:r w:rsidR="00AF3855" w:rsidRPr="00AF3855">
          <w:rPr>
            <w:szCs w:val="24"/>
          </w:rPr>
          <w:t>mosquitoes</w:t>
        </w:r>
        <w:r w:rsidR="00AF3855">
          <w:rPr>
            <w:szCs w:val="24"/>
          </w:rPr>
          <w:t xml:space="preserve">, </w:t>
        </w:r>
      </w:ins>
      <w:ins w:id="36" w:author="V" w:date="2018-04-09T10:41:00Z">
        <w:r w:rsidR="005E6AEC" w:rsidRPr="005E6AEC">
          <w:rPr>
            <w:szCs w:val="24"/>
          </w:rPr>
          <w:t>shrimp</w:t>
        </w:r>
        <w:r w:rsidR="005E6AEC">
          <w:rPr>
            <w:szCs w:val="24"/>
          </w:rPr>
          <w:t>,</w:t>
        </w:r>
      </w:ins>
      <w:ins w:id="37" w:author="V" w:date="2018-04-09T10:24:00Z">
        <w:r w:rsidR="005271F1">
          <w:rPr>
            <w:szCs w:val="24"/>
          </w:rPr>
          <w:t xml:space="preserve"> </w:t>
        </w:r>
      </w:ins>
      <w:ins w:id="38" w:author="V" w:date="2018-04-09T18:14:00Z">
        <w:r w:rsidR="00CB7955" w:rsidRPr="00CB7955">
          <w:rPr>
            <w:szCs w:val="24"/>
          </w:rPr>
          <w:t>farm-raised</w:t>
        </w:r>
      </w:ins>
      <w:ins w:id="39" w:author="V" w:date="2018-04-09T18:15:00Z">
        <w:r w:rsidR="00CB7955">
          <w:rPr>
            <w:szCs w:val="24"/>
          </w:rPr>
          <w:t xml:space="preserve"> </w:t>
        </w:r>
      </w:ins>
      <w:ins w:id="40" w:author="V" w:date="2018-04-09T10:24:00Z">
        <w:r w:rsidR="005271F1">
          <w:rPr>
            <w:szCs w:val="24"/>
          </w:rPr>
          <w:t>fishes or human</w:t>
        </w:r>
      </w:ins>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cause nosemosis disease on the European honey</w:t>
      </w:r>
      <w:bookmarkStart w:id="41" w:name="_GoBack"/>
      <w:bookmarkEnd w:id="41"/>
      <w:r w:rsidRPr="00076E91">
        <w:rPr>
          <w:szCs w:val="24"/>
        </w:rPr>
        <w:t xml:space="preserve">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r>
        <w:rPr>
          <w:szCs w:val="24"/>
        </w:rPr>
        <w:t xml:space="preserve">Eventually, in 1959 it was detected that microsporidia are also capable of infecting humans, which resulted in a substantial increase of attention for microsporidia. </w:t>
      </w:r>
      <w:r w:rsidRPr="00076E91">
        <w:rPr>
          <w:i/>
          <w:szCs w:val="24"/>
        </w:rPr>
        <w:t>Enterocytozoon bieneusi</w:t>
      </w:r>
      <w:r>
        <w:rPr>
          <w:szCs w:val="24"/>
        </w:rPr>
        <w:t>, as well as</w:t>
      </w:r>
      <w:r w:rsidRPr="00076E91">
        <w:rPr>
          <w:szCs w:val="24"/>
        </w:rPr>
        <w:t xml:space="preserve"> </w:t>
      </w:r>
      <w:r>
        <w:rPr>
          <w:szCs w:val="24"/>
        </w:rPr>
        <w:t xml:space="preserve">a number of </w:t>
      </w:r>
      <w:r w:rsidRPr="00076E91">
        <w:rPr>
          <w:szCs w:val="24"/>
        </w:rPr>
        <w:t xml:space="preserve">other species </w:t>
      </w:r>
      <w:r>
        <w:rPr>
          <w:szCs w:val="24"/>
        </w:rPr>
        <w:t>from</w:t>
      </w:r>
      <w:r w:rsidRPr="00076E91">
        <w:rPr>
          <w:szCs w:val="24"/>
        </w:rPr>
        <w:t xml:space="preserve"> the genus </w:t>
      </w:r>
      <w:r w:rsidRPr="00076E91">
        <w:rPr>
          <w:i/>
          <w:szCs w:val="24"/>
        </w:rPr>
        <w:t>Encephalitozoon</w:t>
      </w:r>
      <w:r w:rsidRPr="00076E91">
        <w:rPr>
          <w:szCs w:val="24"/>
        </w:rPr>
        <w:t xml:space="preserve"> were found in</w:t>
      </w:r>
      <w:r>
        <w:rPr>
          <w:szCs w:val="24"/>
        </w:rPr>
        <w:t xml:space="preserve"> </w:t>
      </w:r>
      <w:r w:rsidRPr="00076E91">
        <w:rPr>
          <w:szCs w:val="24"/>
        </w:rPr>
        <w:t>immunocompromised patients</w:t>
      </w:r>
      <w:r>
        <w:rPr>
          <w:szCs w:val="24"/>
        </w:rPr>
        <w:t xml:space="preserve"> </w:t>
      </w:r>
      <w:r>
        <w:rPr>
          <w:szCs w:val="24"/>
        </w:rPr>
        <w:lastRenderedPageBreak/>
        <w:fldChar w:fldCharType="begin"/>
      </w:r>
      <w:r>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(Scanlon et al. 2000; Vivarès and Méténier 2001)</w:t>
      </w:r>
      <w:r>
        <w:rPr>
          <w:szCs w:val="24"/>
        </w:rPr>
        <w:fldChar w:fldCharType="end"/>
      </w:r>
      <w:r w:rsidRPr="00076E91">
        <w:rPr>
          <w:szCs w:val="24"/>
        </w:rPr>
        <w:t>. Until now,</w:t>
      </w:r>
      <w:r w:rsidR="005E6AEC">
        <w:rPr>
          <w:szCs w:val="24"/>
        </w:rPr>
        <w:t xml:space="preserve"> </w:t>
      </w:r>
      <w:r w:rsidRPr="00076E91">
        <w:rPr>
          <w:szCs w:val="24"/>
        </w:rPr>
        <w:t>13 microsporidia species have been reported to be involved in different human diseases</w:t>
      </w:r>
      <w:ins w:id="42" w:author="V" w:date="2018-04-09T10:35:00Z">
        <w:r w:rsidR="005E6AEC">
          <w:rPr>
            <w:szCs w:val="24"/>
          </w:rPr>
          <w:t xml:space="preserve"> such as </w:t>
        </w:r>
      </w:ins>
      <w:ins w:id="43" w:author="V" w:date="2018-04-09T11:09:00Z">
        <w:r w:rsidR="001D2B66" w:rsidRPr="001D2B66">
          <w:rPr>
            <w:szCs w:val="24"/>
          </w:rPr>
          <w:t xml:space="preserve">diarrhea </w:t>
        </w:r>
      </w:ins>
      <w:ins w:id="44" w:author="V" w:date="2018-04-09T11:10:00Z">
        <w:r w:rsidR="001D2B66">
          <w:rPr>
            <w:szCs w:val="24"/>
          </w:rPr>
          <w:t>or</w:t>
        </w:r>
      </w:ins>
      <w:ins w:id="45" w:author="V" w:date="2018-04-09T11:09:00Z">
        <w:r w:rsidR="001D2B66" w:rsidRPr="001D2B66">
          <w:rPr>
            <w:szCs w:val="24"/>
          </w:rPr>
          <w:t xml:space="preserve"> systemic disease</w:t>
        </w:r>
      </w:ins>
      <w:r>
        <w:rPr>
          <w:szCs w:val="24"/>
        </w:rPr>
        <w:t xml:space="preserve"> </w:t>
      </w:r>
      <w:r>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 </w:instrText>
      </w:r>
      <w:r w:rsidR="001D2B66">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EN.CITE.DATA </w:instrText>
      </w:r>
      <w:r w:rsidR="001D2B66">
        <w:rPr>
          <w:szCs w:val="24"/>
        </w:rPr>
      </w:r>
      <w:r w:rsidR="001D2B66">
        <w:rPr>
          <w:szCs w:val="24"/>
        </w:rPr>
        <w:fldChar w:fldCharType="end"/>
      </w:r>
      <w:r>
        <w:rPr>
          <w:szCs w:val="24"/>
        </w:rPr>
      </w:r>
      <w:r>
        <w:rPr>
          <w:szCs w:val="24"/>
        </w:rPr>
        <w:fldChar w:fldCharType="separate"/>
      </w:r>
      <w:r w:rsidR="001D2B66">
        <w:rPr>
          <w:noProof/>
          <w:szCs w:val="24"/>
        </w:rPr>
        <w:t>(Keeling and Fast 2002; Didier et al. 2005)</w:t>
      </w:r>
      <w:r>
        <w:rPr>
          <w:szCs w:val="24"/>
        </w:rPr>
        <w:fldChar w:fldCharType="end"/>
      </w:r>
      <w:r w:rsidRPr="00076E91">
        <w:rPr>
          <w:szCs w:val="24"/>
        </w:rPr>
        <w:t>.</w:t>
      </w:r>
    </w:p>
    <w:p w14:paraId="4D54C054" w14:textId="17EAB4C4" w:rsidR="00405140" w:rsidRPr="002F3773" w:rsidRDefault="00F550F9" w:rsidP="00324278">
      <w:pPr>
        <w:pStyle w:val="Heading2"/>
        <w:jc w:val="both"/>
      </w:pPr>
      <w:bookmarkStart w:id="46" w:name="_Toc384627476"/>
      <w:bookmarkStart w:id="47" w:name="_Toc384637883"/>
      <w:r w:rsidRPr="002F3773">
        <w:t>The symbiotic lifestyle of microsporidia</w:t>
      </w:r>
      <w:bookmarkEnd w:id="46"/>
      <w:bookmarkEnd w:id="47"/>
    </w:p>
    <w:p w14:paraId="45C6F014" w14:textId="762F899D" w:rsidR="00AA3436" w:rsidRDefault="00222177" w:rsidP="00E57029">
      <w:pPr>
        <w:spacing w:after="0" w:line="360" w:lineRule="auto"/>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w:t>
      </w:r>
      <w:commentRangeStart w:id="48"/>
      <w:r w:rsidR="00AA3436" w:rsidRPr="00076E91">
        <w:rPr>
          <w:szCs w:val="24"/>
        </w:rPr>
        <w:t xml:space="preserve">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commentRangeEnd w:id="48"/>
      <w:r w:rsidR="00AA3436">
        <w:rPr>
          <w:rStyle w:val="CommentReference"/>
        </w:rPr>
        <w:commentReference w:id="48"/>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7BF50727" w14:textId="231AF81F" w:rsidR="00AA3436" w:rsidRPr="00076E91" w:rsidRDefault="00873562" w:rsidP="00873562">
      <w:pPr>
        <w:spacing w:after="0" w:line="360" w:lineRule="auto"/>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5E0F4662" w14:textId="77777777" w:rsidR="000C3B47" w:rsidRPr="00076E91" w:rsidRDefault="000C3B47" w:rsidP="00324278">
      <w:pPr>
        <w:spacing w:after="0" w:line="360" w:lineRule="auto"/>
        <w:jc w:val="both"/>
        <w:rPr>
          <w:szCs w:val="24"/>
        </w:rPr>
      </w:pPr>
    </w:p>
    <w:p w14:paraId="2B5CD1DF" w14:textId="7A2FE2B2" w:rsidR="00F72D39" w:rsidRPr="002F3773" w:rsidRDefault="00F72D39" w:rsidP="00324278">
      <w:pPr>
        <w:pStyle w:val="Heading2"/>
        <w:jc w:val="both"/>
      </w:pPr>
      <w:bookmarkStart w:id="49" w:name="_Toc384627477"/>
      <w:bookmarkStart w:id="50" w:name="_Ref384630816"/>
      <w:bookmarkStart w:id="51" w:name="_Toc384637884"/>
      <w:r w:rsidRPr="002F3773">
        <w:t xml:space="preserve">The reduction of microsporidian genomes and </w:t>
      </w:r>
      <w:r w:rsidR="006135E9" w:rsidRPr="002F3773">
        <w:t>metabolism</w:t>
      </w:r>
      <w:bookmarkEnd w:id="49"/>
      <w:bookmarkEnd w:id="50"/>
      <w:bookmarkEnd w:id="51"/>
    </w:p>
    <w:p w14:paraId="4B61734C" w14:textId="7F979CCE" w:rsidR="005F4549" w:rsidRPr="00076E91" w:rsidRDefault="00F7283D" w:rsidP="00324278">
      <w:pPr>
        <w:tabs>
          <w:tab w:val="left" w:pos="3964"/>
        </w:tabs>
        <w:spacing w:after="0" w:line="360" w:lineRule="auto"/>
        <w:jc w:val="both"/>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w:t>
      </w:r>
      <w:r w:rsidR="00234D0C" w:rsidRPr="00076E91">
        <w:rPr>
          <w:szCs w:val="24"/>
        </w:rPr>
        <w:lastRenderedPageBreak/>
        <w:t>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5F1DF9">
        <w:rPr>
          <w:szCs w:val="24"/>
        </w:rPr>
        <w:t>eukaryotic</w:t>
      </w:r>
      <w:r w:rsidR="00821622">
        <w:rPr>
          <w:szCs w:val="24"/>
        </w:rPr>
        <w:t xml:space="preserve"> </w:t>
      </w:r>
      <w:r w:rsidR="005F1DF9">
        <w:rPr>
          <w:szCs w:val="24"/>
        </w:rPr>
        <w:t>genome</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w:t>
      </w:r>
      <w:r w:rsidR="006F7E99">
        <w:rPr>
          <w:szCs w:val="24"/>
        </w:rPr>
        <w:t>between</w:t>
      </w:r>
      <w:r w:rsidR="008005A9" w:rsidRPr="00076E91">
        <w:rPr>
          <w:szCs w:val="24"/>
        </w:rPr>
        <w:t xml:space="preserve"> 1,7</w:t>
      </w:r>
      <w:r w:rsidR="006F7E99">
        <w:rPr>
          <w:szCs w:val="24"/>
        </w:rPr>
        <w:t>00</w:t>
      </w:r>
      <w:r w:rsidR="008005A9" w:rsidRPr="00076E91">
        <w:rPr>
          <w:szCs w:val="24"/>
        </w:rPr>
        <w:t xml:space="preserve"> to 3,</w:t>
      </w:r>
      <w:r w:rsidR="006F7E99">
        <w:rPr>
          <w:szCs w:val="24"/>
        </w:rPr>
        <w:t>300</w:t>
      </w:r>
      <w:r w:rsidR="008005A9" w:rsidRPr="00076E91">
        <w:rPr>
          <w:szCs w:val="24"/>
        </w:rPr>
        <w:t xml:space="preserve">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73DD3">
        <w:rPr>
          <w:szCs w:val="24"/>
        </w:rPr>
        <w:t>genes are overlapping</w:t>
      </w:r>
      <w:r w:rsidR="00A233A6">
        <w:rPr>
          <w:szCs w:val="24"/>
        </w:rPr>
        <w:t xml:space="preserve">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2B11F141" w:rsidR="00685923" w:rsidRDefault="00170768" w:rsidP="00324278">
      <w:pPr>
        <w:spacing w:after="0" w:line="360" w:lineRule="auto"/>
        <w:jc w:val="both"/>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324278">
      <w:pPr>
        <w:spacing w:after="0" w:line="360" w:lineRule="auto"/>
        <w:jc w:val="both"/>
        <w:rPr>
          <w:szCs w:val="24"/>
        </w:rPr>
      </w:pPr>
    </w:p>
    <w:p w14:paraId="0A1AE914" w14:textId="5C2035B3" w:rsidR="00FD3651" w:rsidRDefault="009F7DFD" w:rsidP="00324278">
      <w:pPr>
        <w:pStyle w:val="Heading2"/>
        <w:jc w:val="both"/>
      </w:pPr>
      <w:bookmarkStart w:id="52" w:name="_Toc384627478"/>
      <w:bookmarkStart w:id="53" w:name="_Toc384637885"/>
      <w:r w:rsidRPr="002F3773">
        <w:t>The o</w:t>
      </w:r>
      <w:r w:rsidR="006136AB" w:rsidRPr="002F3773">
        <w:t>rigin of microsporidia</w:t>
      </w:r>
      <w:bookmarkEnd w:id="52"/>
      <w:bookmarkEnd w:id="53"/>
    </w:p>
    <w:p w14:paraId="51EB011F" w14:textId="473FE0D9" w:rsidR="006136AB" w:rsidRPr="00BA7755" w:rsidRDefault="00344C07" w:rsidP="00324278">
      <w:pPr>
        <w:spacing w:after="0" w:line="360" w:lineRule="auto"/>
        <w:jc w:val="both"/>
        <w:rPr>
          <w:szCs w:val="24"/>
        </w:rPr>
      </w:pPr>
      <w:r>
        <w:rPr>
          <w:szCs w:val="24"/>
        </w:rPr>
        <w:t>Initially</w:t>
      </w:r>
      <w:r w:rsidR="001305BA">
        <w:rPr>
          <w:szCs w:val="24"/>
        </w:rPr>
        <w:t>,</w:t>
      </w:r>
      <w:r w:rsidR="00765E59">
        <w:rPr>
          <w:szCs w:val="24"/>
        </w:rPr>
        <w:t xml:space="preserve"> </w:t>
      </w:r>
      <w:r w:rsidR="004E1B1F">
        <w:rPr>
          <w:szCs w:val="24"/>
        </w:rPr>
        <w:t xml:space="preserve">the </w:t>
      </w:r>
      <w:r w:rsidR="00A95077">
        <w:rPr>
          <w:szCs w:val="24"/>
        </w:rPr>
        <w:t>microsporidium</w:t>
      </w:r>
      <w:r w:rsidR="00E46BCB">
        <w:rPr>
          <w:szCs w:val="24"/>
        </w:rPr>
        <w:t xml:space="preserve">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electron microscopy studies </w:t>
      </w:r>
      <w:r w:rsidR="009F49AD">
        <w:rPr>
          <w:szCs w:val="24"/>
        </w:rPr>
        <w:t xml:space="preserve">first </w:t>
      </w:r>
      <w:r w:rsidR="00B76AAC">
        <w:rPr>
          <w:szCs w:val="24"/>
        </w:rPr>
        <w:t>reassigned</w:t>
      </w:r>
      <w:r w:rsidR="001305BA">
        <w:rPr>
          <w:szCs w:val="24"/>
        </w:rPr>
        <w:t xml:space="preserve"> </w:t>
      </w:r>
      <w:r w:rsidR="007B6ABF">
        <w:rPr>
          <w:szCs w:val="24"/>
        </w:rPr>
        <w:t xml:space="preserve">microsporidia </w:t>
      </w:r>
      <w:r w:rsidR="009F49AD">
        <w:rPr>
          <w:szCs w:val="24"/>
        </w:rPr>
        <w:t>to</w:t>
      </w:r>
      <w:r w:rsidR="005F3287">
        <w:rPr>
          <w:szCs w:val="24"/>
        </w:rPr>
        <w:t xml:space="preserve">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9F49AD">
        <w:rPr>
          <w:szCs w:val="24"/>
        </w:rPr>
        <w:t>to</w:t>
      </w:r>
      <w:r w:rsidR="006160D6">
        <w:rPr>
          <w:szCs w:val="24"/>
        </w:rPr>
        <w:t xml:space="preserve">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small and large subunit of ri</w:t>
      </w:r>
      <w:r w:rsidR="009F49AD">
        <w:rPr>
          <w:szCs w:val="24"/>
        </w:rPr>
        <w:t>bosomal RNAs of the microsporidium</w:t>
      </w:r>
      <w:r w:rsidR="003826D1">
        <w:rPr>
          <w:szCs w:val="24"/>
        </w:rPr>
        <w:t xml:space="preserve">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this earliest eukaryotic origin of microsporidia</w:t>
      </w:r>
      <w:r w:rsidR="009F49AD">
        <w:rPr>
          <w:szCs w:val="24"/>
        </w:rPr>
        <w:t xml:space="preserve"> has been</w:t>
      </w:r>
      <w:r w:rsidR="00AE623B">
        <w:rPr>
          <w:szCs w:val="24"/>
        </w:rPr>
        <w:t xml:space="preserve">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w:t>
      </w:r>
      <w:r w:rsidR="00E17ACD">
        <w:rPr>
          <w:szCs w:val="24"/>
        </w:rPr>
        <w:t xml:space="preserve"> </w:t>
      </w:r>
      <w:r w:rsidR="00E17ACD">
        <w:rPr>
          <w:szCs w:val="24"/>
        </w:rPr>
        <w:fldChar w:fldCharType="begin"/>
      </w:r>
      <w:r w:rsidR="00E17ACD">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17ACD">
        <w:rPr>
          <w:szCs w:val="24"/>
        </w:rPr>
        <w:fldChar w:fldCharType="separate"/>
      </w:r>
      <w:r w:rsidR="00E17ACD">
        <w:rPr>
          <w:noProof/>
          <w:szCs w:val="24"/>
        </w:rPr>
        <w:t>(Keeling and Fast 2002)</w:t>
      </w:r>
      <w:r w:rsidR="00E17ACD">
        <w:rPr>
          <w:szCs w:val="24"/>
        </w:rPr>
        <w:fldChar w:fldCharType="end"/>
      </w:r>
      <w:r w:rsidR="00EB063E">
        <w:rPr>
          <w:szCs w:val="24"/>
        </w:rPr>
        <w:t>.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 xml:space="preserve">This fungal relationship was firstly </w:t>
      </w:r>
      <w:r w:rsidR="00277CDD">
        <w:rPr>
          <w:szCs w:val="24"/>
        </w:rPr>
        <w:t>suggested</w:t>
      </w:r>
      <w:r w:rsidR="008404F6">
        <w:rPr>
          <w:szCs w:val="24"/>
        </w:rPr>
        <w:t xml:space="preserve">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C53827">
        <w:rPr>
          <w:szCs w:val="24"/>
        </w:rPr>
        <w:t>Further</w:t>
      </w:r>
      <w:r w:rsidR="00537A5A">
        <w:rPr>
          <w:szCs w:val="24"/>
        </w:rPr>
        <w:t xml:space="preserve"> evidence for </w:t>
      </w:r>
      <w:r w:rsidR="00845752">
        <w:rPr>
          <w:szCs w:val="24"/>
        </w:rPr>
        <w:t xml:space="preserve">this </w:t>
      </w:r>
      <w:r w:rsidR="001A0943">
        <w:rPr>
          <w:szCs w:val="24"/>
        </w:rPr>
        <w:t xml:space="preserve">hypothesis </w:t>
      </w:r>
      <w:r w:rsidR="00C53827">
        <w:rPr>
          <w:szCs w:val="24"/>
        </w:rPr>
        <w:t>came from</w:t>
      </w:r>
      <w:r w:rsidR="004F2C81">
        <w:rPr>
          <w:szCs w:val="24"/>
        </w:rPr>
        <w:t xml:space="preserv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ridia and fungi</w:t>
      </w:r>
      <w:r w:rsidR="00C40F83">
        <w:rPr>
          <w:szCs w:val="24"/>
        </w:rPr>
        <w:t>,</w:t>
      </w:r>
      <w:r w:rsidR="0016160F">
        <w:rPr>
          <w:szCs w:val="24"/>
        </w:rPr>
        <w:t xml:space="preserve">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ins w:id="54" w:author="V" w:date="2018-04-09T11:07:00Z">
        <w:r w:rsidR="00C40F83">
          <w:rPr>
            <w:szCs w:val="24"/>
          </w:rPr>
          <w:t>. This uncertainty is</w:t>
        </w:r>
      </w:ins>
      <w:r w:rsidR="00EF1A4C">
        <w:rPr>
          <w:szCs w:val="24"/>
        </w:rPr>
        <w:t xml:space="preserve"> mostly</w:t>
      </w:r>
      <w:r w:rsidR="00DC1184">
        <w:rPr>
          <w:szCs w:val="24"/>
        </w:rPr>
        <w:t xml:space="preserve"> due to the poor data sampling</w:t>
      </w:r>
      <w:ins w:id="55" w:author="V" w:date="2018-04-09T11:08:00Z">
        <w:r w:rsidR="008A7776">
          <w:rPr>
            <w:szCs w:val="24"/>
          </w:rPr>
          <w:t xml:space="preserve"> of those analysis</w:t>
        </w:r>
      </w:ins>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324278">
      <w:pPr>
        <w:spacing w:after="0" w:line="360" w:lineRule="auto"/>
        <w:jc w:val="both"/>
        <w:rPr>
          <w:szCs w:val="24"/>
        </w:rPr>
      </w:pPr>
    </w:p>
    <w:p w14:paraId="726B37B3" w14:textId="2A691E5F" w:rsidR="000B6719" w:rsidRPr="00076E91" w:rsidRDefault="000B6719" w:rsidP="00324278">
      <w:pPr>
        <w:pStyle w:val="Heading2"/>
        <w:jc w:val="both"/>
      </w:pPr>
      <w:bookmarkStart w:id="56" w:name="_Toc384627479"/>
      <w:bookmarkStart w:id="57" w:name="_Toc384637886"/>
      <w:r w:rsidRPr="002F3773">
        <w:t xml:space="preserve">Potential </w:t>
      </w:r>
      <w:r w:rsidR="00C777F8" w:rsidRPr="002F3773">
        <w:t>research</w:t>
      </w:r>
      <w:r w:rsidRPr="002F3773">
        <w:t xml:space="preserve"> of microsporidia</w:t>
      </w:r>
      <w:bookmarkEnd w:id="56"/>
      <w:bookmarkEnd w:id="57"/>
    </w:p>
    <w:p w14:paraId="33B4DDD7" w14:textId="6209A69C" w:rsidR="002768CD" w:rsidRDefault="00AB51F5" w:rsidP="00324278">
      <w:pPr>
        <w:spacing w:after="0" w:line="360" w:lineRule="auto"/>
        <w:jc w:val="both"/>
        <w:rPr>
          <w:szCs w:val="24"/>
        </w:rPr>
      </w:pPr>
      <w:r>
        <w:rPr>
          <w:szCs w:val="24"/>
        </w:rPr>
        <w:t>Given its</w:t>
      </w:r>
      <w:ins w:id="58" w:author="V" w:date="2018-04-09T15:20:00Z">
        <w:r w:rsidR="00593256">
          <w:rPr>
            <w:szCs w:val="24"/>
          </w:rPr>
          <w:t xml:space="preserve"> importance for</w:t>
        </w:r>
      </w:ins>
      <w:ins w:id="59" w:author="V" w:date="2018-04-09T18:05:00Z">
        <w:r w:rsidR="00F73BFC">
          <w:rPr>
            <w:szCs w:val="24"/>
          </w:rPr>
          <w:t xml:space="preserve"> the</w:t>
        </w:r>
      </w:ins>
      <w:ins w:id="60" w:author="V" w:date="2018-04-09T15:20:00Z">
        <w:r w:rsidR="00593256">
          <w:rPr>
            <w:szCs w:val="24"/>
          </w:rPr>
          <w:t xml:space="preserve"> </w:t>
        </w:r>
      </w:ins>
      <w:ins w:id="61" w:author="V" w:date="2018-04-09T15:21:00Z">
        <w:r w:rsidR="00F73BFC">
          <w:rPr>
            <w:szCs w:val="24"/>
          </w:rPr>
          <w:t>agriculture</w:t>
        </w:r>
        <w:r w:rsidR="00593256" w:rsidRPr="00593256" w:rsidDel="00593256">
          <w:rPr>
            <w:szCs w:val="24"/>
          </w:rPr>
          <w:t xml:space="preserve"> </w:t>
        </w:r>
      </w:ins>
      <w:commentRangeStart w:id="62"/>
      <w:del w:id="63" w:author="V" w:date="2018-04-09T15:21:00Z">
        <w:r w:rsidR="00EF7E7C" w:rsidDel="00593256">
          <w:rPr>
            <w:szCs w:val="24"/>
          </w:rPr>
          <w:delText xml:space="preserve">economic </w:delText>
        </w:r>
      </w:del>
      <w:r w:rsidR="00EF7E7C">
        <w:rPr>
          <w:szCs w:val="24"/>
        </w:rPr>
        <w:t>and</w:t>
      </w:r>
      <w:ins w:id="64" w:author="V" w:date="2018-04-09T18:09:00Z">
        <w:r w:rsidR="007612CB">
          <w:rPr>
            <w:szCs w:val="24"/>
          </w:rPr>
          <w:t xml:space="preserve"> </w:t>
        </w:r>
      </w:ins>
      <w:del w:id="65" w:author="V" w:date="2018-04-09T18:10:00Z">
        <w:r w:rsidR="00EF7E7C" w:rsidDel="007612CB">
          <w:rPr>
            <w:szCs w:val="24"/>
          </w:rPr>
          <w:delText xml:space="preserve"> clinical</w:delText>
        </w:r>
      </w:del>
      <w:ins w:id="66" w:author="V" w:date="2018-04-09T18:10:00Z">
        <w:r w:rsidR="007612CB">
          <w:rPr>
            <w:szCs w:val="24"/>
          </w:rPr>
          <w:t xml:space="preserve">emergent pathogens in the global animal-human food chain as well as </w:t>
        </w:r>
      </w:ins>
      <w:ins w:id="67" w:author="V" w:date="2018-04-09T18:11:00Z">
        <w:r w:rsidR="0017302D">
          <w:rPr>
            <w:szCs w:val="24"/>
          </w:rPr>
          <w:t>many</w:t>
        </w:r>
      </w:ins>
      <w:ins w:id="68" w:author="V" w:date="2018-04-09T18:10:00Z">
        <w:r w:rsidR="007612CB">
          <w:rPr>
            <w:szCs w:val="24"/>
          </w:rPr>
          <w:t xml:space="preserve"> clinical</w:t>
        </w:r>
      </w:ins>
      <w:r w:rsidR="00EF7E7C">
        <w:rPr>
          <w:szCs w:val="24"/>
        </w:rPr>
        <w:t xml:space="preserve"> </w:t>
      </w:r>
      <w:commentRangeEnd w:id="62"/>
      <w:ins w:id="69" w:author="V" w:date="2018-04-09T15:21:00Z">
        <w:r w:rsidR="00593256">
          <w:rPr>
            <w:szCs w:val="24"/>
          </w:rPr>
          <w:t>issues</w:t>
        </w:r>
      </w:ins>
      <w:r w:rsidR="00EF7E7C">
        <w:rPr>
          <w:rStyle w:val="CommentReference"/>
        </w:rPr>
        <w:commentReference w:id="62"/>
      </w:r>
      <w:ins w:id="70" w:author="V" w:date="2018-04-09T18:11:00Z">
        <w:r w:rsidR="00F13918">
          <w:rPr>
            <w:szCs w:val="24"/>
          </w:rPr>
          <w:t xml:space="preserve"> </w:t>
        </w:r>
      </w:ins>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 </w:instrText>
      </w:r>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EN.CITE.DATA </w:instrText>
      </w:r>
      <w:r w:rsidR="00CB7955">
        <w:rPr>
          <w:szCs w:val="24"/>
        </w:rPr>
      </w:r>
      <w:r w:rsidR="00CB7955">
        <w:rPr>
          <w:szCs w:val="24"/>
        </w:rPr>
        <w:fldChar w:fldCharType="end"/>
      </w:r>
      <w:r w:rsidR="00CB7955">
        <w:rPr>
          <w:szCs w:val="24"/>
        </w:rPr>
      </w:r>
      <w:r w:rsidR="00CB7955">
        <w:rPr>
          <w:szCs w:val="24"/>
        </w:rPr>
        <w:fldChar w:fldCharType="separate"/>
      </w:r>
      <w:r w:rsidR="00CB7955">
        <w:rPr>
          <w:noProof/>
          <w:szCs w:val="24"/>
        </w:rPr>
        <w:t>(Didier and Weiss 2008; Stentiford et al. 2016)</w:t>
      </w:r>
      <w:r w:rsidR="00CB7955">
        <w:rPr>
          <w:szCs w:val="24"/>
        </w:rPr>
        <w:fldChar w:fldCharType="end"/>
      </w:r>
      <w:r w:rsidR="00EF7E7C">
        <w:rPr>
          <w:szCs w:val="24"/>
        </w:rPr>
        <w:t xml:space="preserve">, </w:t>
      </w:r>
      <w:r w:rsidR="005F024D">
        <w:rPr>
          <w:szCs w:val="24"/>
        </w:rPr>
        <w:t xml:space="preserve">microsporidia </w:t>
      </w:r>
      <w:r>
        <w:rPr>
          <w:szCs w:val="24"/>
        </w:rPr>
        <w:t>are</w:t>
      </w:r>
      <w:r w:rsidR="00CC1EE6">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AE7780">
        <w:rPr>
          <w:szCs w:val="24"/>
        </w:rPr>
        <w:t xml:space="preserve"> </w: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 </w:instrTex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EN.CITE.DATA </w:instrText>
      </w:r>
      <w:r w:rsidR="00412318">
        <w:rPr>
          <w:szCs w:val="24"/>
        </w:rPr>
      </w:r>
      <w:r w:rsidR="00412318">
        <w:rPr>
          <w:szCs w:val="24"/>
        </w:rPr>
        <w:fldChar w:fldCharType="end"/>
      </w:r>
      <w:r w:rsidR="00412318">
        <w:rPr>
          <w:szCs w:val="24"/>
        </w:rPr>
      </w:r>
      <w:r w:rsidR="00412318">
        <w:rPr>
          <w:szCs w:val="24"/>
        </w:rPr>
        <w:fldChar w:fldCharType="separate"/>
      </w:r>
      <w:r w:rsidR="00412318">
        <w:rPr>
          <w:noProof/>
          <w:szCs w:val="24"/>
        </w:rPr>
        <w:t>(Kaya and M. 2012; Bjørnson and Oi 2014)</w:t>
      </w:r>
      <w:r w:rsidR="00412318">
        <w:rPr>
          <w:szCs w:val="24"/>
        </w:rPr>
        <w:fldChar w:fldCharType="end"/>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D8092D">
        <w:rPr>
          <w:szCs w:val="24"/>
        </w:rPr>
        <w:t>is limited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the biological </w:t>
      </w:r>
      <w:r w:rsidR="002974F3">
        <w:rPr>
          <w:szCs w:val="24"/>
        </w:rPr>
        <w:t xml:space="preserve">interaction between </w:t>
      </w:r>
      <w:r w:rsidR="00D53E9E">
        <w:rPr>
          <w:szCs w:val="24"/>
        </w:rPr>
        <w:t xml:space="preserve">the </w:t>
      </w:r>
      <w:r w:rsidR="00E3674D">
        <w:rPr>
          <w:szCs w:val="24"/>
        </w:rPr>
        <w:t>microsporidia and the</w:t>
      </w:r>
      <w:r w:rsidR="00514753">
        <w:rPr>
          <w:szCs w:val="24"/>
        </w:rPr>
        <w:t>ir</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305078B1" w:rsidR="00632E10" w:rsidRDefault="009619BB" w:rsidP="00324278">
      <w:pPr>
        <w:spacing w:after="0" w:line="360" w:lineRule="auto"/>
        <w:jc w:val="both"/>
        <w:rPr>
          <w:szCs w:val="24"/>
        </w:rPr>
      </w:pPr>
      <w:r>
        <w:rPr>
          <w:szCs w:val="24"/>
        </w:rPr>
        <w:t>To fill this gap</w:t>
      </w:r>
      <w:r w:rsidR="00CF5A68">
        <w:rPr>
          <w:szCs w:val="24"/>
        </w:rPr>
        <w:t xml:space="preserve">, </w:t>
      </w:r>
      <w:r w:rsidR="00632E10">
        <w:rPr>
          <w:szCs w:val="24"/>
        </w:rPr>
        <w:t xml:space="preserve">we </w:t>
      </w:r>
      <w:r w:rsidR="00712672">
        <w:rPr>
          <w:szCs w:val="24"/>
        </w:rPr>
        <w:t xml:space="preserve">carried </w:t>
      </w:r>
      <w:r>
        <w:rPr>
          <w:szCs w:val="24"/>
        </w:rPr>
        <w:t>studied</w:t>
      </w:r>
      <w:r w:rsidR="008F53E3">
        <w:rPr>
          <w:szCs w:val="24"/>
        </w:rPr>
        <w:t xml:space="preserve"> the fungal </w:t>
      </w:r>
      <w:r w:rsidR="00412318">
        <w:rPr>
          <w:szCs w:val="24"/>
        </w:rPr>
        <w:t xml:space="preserve">related origin of microsporidia </w:t>
      </w:r>
      <w:r w:rsidR="008F53E3">
        <w:rPr>
          <w:szCs w:val="24"/>
        </w:rPr>
        <w:t>and</w:t>
      </w:r>
      <w:r w:rsidR="00412318">
        <w:rPr>
          <w:szCs w:val="24"/>
        </w:rPr>
        <w:t xml:space="preserve"> </w:t>
      </w:r>
      <w:r w:rsidR="00CE3781">
        <w:rPr>
          <w:szCs w:val="24"/>
        </w:rPr>
        <w:t>explore</w:t>
      </w:r>
      <w:r>
        <w:rPr>
          <w:szCs w:val="24"/>
        </w:rPr>
        <w:t>d</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w:t>
      </w:r>
      <w:r w:rsidR="00981BE8">
        <w:rPr>
          <w:szCs w:val="24"/>
        </w:rPr>
        <w:t>the</w:t>
      </w:r>
      <w:r w:rsidR="00DC1F86">
        <w:rPr>
          <w:szCs w:val="24"/>
        </w:rPr>
        <w:t xml:space="preserve"> basic</w:t>
      </w:r>
      <w:r w:rsidR="00CD23A9">
        <w:rPr>
          <w:szCs w:val="24"/>
        </w:rPr>
        <w:t xml:space="preserve"> data for</w:t>
      </w:r>
      <w:r>
        <w:rPr>
          <w:szCs w:val="24"/>
        </w:rPr>
        <w:t xml:space="preserve"> all further</w:t>
      </w:r>
      <w:r w:rsidR="005D0D45">
        <w:rPr>
          <w:szCs w:val="24"/>
        </w:rPr>
        <w:t xml:space="preserve">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71" w:name="_Toc384637887"/>
      <w:r w:rsidRPr="00A7099E">
        <w:t xml:space="preserve">The estimation of the </w:t>
      </w:r>
      <w:r w:rsidR="000975BB" w:rsidRPr="00A7099E">
        <w:t xml:space="preserve">microsporidian </w:t>
      </w:r>
      <w:r w:rsidR="00EE7152" w:rsidRPr="00A7099E">
        <w:t>last common ancestor</w:t>
      </w:r>
      <w:r w:rsidRPr="00A7099E">
        <w:t xml:space="preserve"> protein set</w:t>
      </w:r>
      <w:bookmarkEnd w:id="71"/>
    </w:p>
    <w:p w14:paraId="703950FF" w14:textId="77777777" w:rsidR="00843059" w:rsidRPr="00843059" w:rsidRDefault="00843059" w:rsidP="00324278">
      <w:pPr>
        <w:jc w:val="both"/>
      </w:pPr>
    </w:p>
    <w:p w14:paraId="44CB9825" w14:textId="384227FA" w:rsidR="00AD08DF" w:rsidRPr="00A7099E" w:rsidRDefault="00AD08DF" w:rsidP="00324278">
      <w:pPr>
        <w:pStyle w:val="Heading2"/>
        <w:jc w:val="both"/>
      </w:pPr>
      <w:bookmarkStart w:id="72" w:name="_Toc384637888"/>
      <w:r w:rsidRPr="00A7099E">
        <w:t>Introduction</w:t>
      </w:r>
      <w:bookmarkEnd w:id="72"/>
    </w:p>
    <w:p w14:paraId="09B1DE4B" w14:textId="231FDFEA" w:rsidR="006A07B1" w:rsidRPr="00076E91" w:rsidRDefault="00C34833" w:rsidP="00324278">
      <w:pPr>
        <w:spacing w:after="0" w:line="360" w:lineRule="auto"/>
        <w:jc w:val="both"/>
        <w:rPr>
          <w:szCs w:val="24"/>
        </w:rPr>
      </w:pPr>
      <w:r>
        <w:rPr>
          <w:szCs w:val="24"/>
        </w:rPr>
        <w:t>The</w:t>
      </w:r>
      <w:r w:rsidR="00C16EBD">
        <w:rPr>
          <w:szCs w:val="24"/>
        </w:rPr>
        <w:t xml:space="preserve"> </w:t>
      </w:r>
      <w:r>
        <w:rPr>
          <w:szCs w:val="24"/>
        </w:rPr>
        <w:t xml:space="preserve">analysis of </w:t>
      </w:r>
      <w:r w:rsidR="005F4C01">
        <w:rPr>
          <w:szCs w:val="24"/>
        </w:rPr>
        <w:t>phylogenies</w:t>
      </w:r>
      <w:r w:rsidR="00C16EBD">
        <w:rPr>
          <w:szCs w:val="24"/>
        </w:rPr>
        <w:t xml:space="preserve">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324278">
      <w:pPr>
        <w:spacing w:after="0" w:line="360" w:lineRule="auto"/>
        <w:jc w:val="both"/>
        <w:rPr>
          <w:szCs w:val="24"/>
        </w:rPr>
      </w:pPr>
    </w:p>
    <w:p w14:paraId="64D41BFA" w14:textId="0FBE176F" w:rsidR="00AD08DF" w:rsidRPr="00A7099E" w:rsidRDefault="00AD08DF" w:rsidP="00324278">
      <w:pPr>
        <w:pStyle w:val="Heading2"/>
        <w:jc w:val="both"/>
      </w:pPr>
      <w:bookmarkStart w:id="73" w:name="_Toc384637889"/>
      <w:r w:rsidRPr="00A7099E">
        <w:t>Methods</w:t>
      </w:r>
      <w:bookmarkEnd w:id="73"/>
    </w:p>
    <w:p w14:paraId="39DB8D72" w14:textId="7F89AF96" w:rsidR="008307D5" w:rsidRPr="00A7099E" w:rsidRDefault="008307D5" w:rsidP="00324278">
      <w:pPr>
        <w:pStyle w:val="Heading3"/>
        <w:jc w:val="both"/>
      </w:pPr>
      <w:bookmarkStart w:id="74" w:name="_Toc384637890"/>
      <w:r w:rsidRPr="00A7099E">
        <w:t>Data</w:t>
      </w:r>
      <w:r w:rsidR="00A53DA7" w:rsidRPr="00A7099E">
        <w:t xml:space="preserve"> collection</w:t>
      </w:r>
      <w:bookmarkEnd w:id="74"/>
    </w:p>
    <w:p w14:paraId="6BE67997" w14:textId="06AC3AFF" w:rsidR="00C6610D"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an </w:t>
      </w:r>
      <w:r w:rsidR="006254AF">
        <w:rPr>
          <w:szCs w:val="24"/>
        </w:rPr>
        <w:t>representative data set comprising</w:t>
      </w:r>
      <w:r w:rsidR="00321FD1">
        <w:rPr>
          <w:szCs w:val="24"/>
        </w:rPr>
        <w:t xml:space="preserv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294954">
        <w:rPr>
          <w:szCs w:val="24"/>
        </w:rPr>
        <w:t>include</w:t>
      </w:r>
      <w:r w:rsidR="006B7E73">
        <w:rPr>
          <w:szCs w:val="24"/>
        </w:rPr>
        <w:t xml:space="preserve">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C511C7" w:rsidRPr="00076E91">
        <w:t xml:space="preserve">Table </w:t>
      </w:r>
      <w:r w:rsidR="00C511C7">
        <w:rPr>
          <w:noProof/>
        </w:rPr>
        <w:t>A</w:t>
      </w:r>
      <w:r w:rsidR="00C511C7">
        <w:noBreakHyphen/>
      </w:r>
      <w:r w:rsidR="00C511C7">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324278">
      <w:pPr>
        <w:pStyle w:val="Heading3"/>
        <w:jc w:val="both"/>
      </w:pPr>
      <w:bookmarkStart w:id="75" w:name="_Ref384631038"/>
      <w:bookmarkStart w:id="76" w:name="_Toc384637891"/>
      <w:r w:rsidRPr="00A7099E">
        <w:t>Orthology prediction</w:t>
      </w:r>
      <w:bookmarkEnd w:id="75"/>
      <w:bookmarkEnd w:id="76"/>
    </w:p>
    <w:p w14:paraId="678001E2" w14:textId="4D672AEA" w:rsidR="00B71B3B" w:rsidRPr="00076E91"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E92A8A">
        <w:rPr>
          <w:szCs w:val="24"/>
        </w:rPr>
        <w:t>l-against-all BLASTP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3611CE19"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C511C7">
        <w:t xml:space="preserve">Table </w:t>
      </w:r>
      <w:r w:rsidR="00C511C7">
        <w:rPr>
          <w:noProof/>
        </w:rPr>
        <w:t>A</w:t>
      </w:r>
      <w:r w:rsidR="00C511C7">
        <w:noBreakHyphen/>
      </w:r>
      <w:r w:rsidR="00C511C7">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55801">
        <w:rPr>
          <w:szCs w:val="24"/>
        </w:rPr>
        <w:t xml:space="preserve"> generated</w:t>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commentRangeStart w:id="77"/>
      <w:r w:rsidR="00DD1872">
        <w:rPr>
          <w:szCs w:val="24"/>
        </w:rPr>
        <w:t xml:space="preserve">As microsporidia genes tend to evolve quickly </w:t>
      </w:r>
      <w:r w:rsidR="00DD1872">
        <w:rPr>
          <w:szCs w:val="24"/>
        </w:rPr>
        <w:fldChar w:fldCharType="begin"/>
      </w:r>
      <w:r w:rsidR="00DD1872">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DD1872">
        <w:rPr>
          <w:szCs w:val="24"/>
        </w:rPr>
        <w:fldChar w:fldCharType="separate"/>
      </w:r>
      <w:r w:rsidR="00DD1872">
        <w:rPr>
          <w:noProof/>
          <w:szCs w:val="24"/>
        </w:rPr>
        <w:t>(Lee et al. 2008)</w:t>
      </w:r>
      <w:r w:rsidR="00DD1872">
        <w:rPr>
          <w:szCs w:val="24"/>
        </w:rPr>
        <w:fldChar w:fldCharType="end"/>
      </w:r>
      <w:r w:rsidR="00DD1872">
        <w:rPr>
          <w:szCs w:val="24"/>
        </w:rPr>
        <w:t>, the BLAST search could be false to return the seed sequence as its best hit. We therefore increased the sensitivity of the prediction by accepting the seed protein to be co-orthologous to the best reverse BLAST hit.</w:t>
      </w:r>
      <w:commentRangeEnd w:id="77"/>
      <w:r w:rsidR="00DD1872">
        <w:rPr>
          <w:rStyle w:val="CommentReference"/>
        </w:rPr>
        <w:commentReference w:id="77"/>
      </w:r>
    </w:p>
    <w:p w14:paraId="2BB3ED1D" w14:textId="309C338C" w:rsidR="00B775A6" w:rsidRPr="00A7099E" w:rsidRDefault="00B775A6" w:rsidP="00324278">
      <w:pPr>
        <w:pStyle w:val="Heading3"/>
        <w:jc w:val="both"/>
      </w:pPr>
      <w:bookmarkStart w:id="78" w:name="_Ref384631115"/>
      <w:bookmarkStart w:id="79" w:name="_Toc384637892"/>
      <w:r w:rsidRPr="00A7099E">
        <w:t>Species tree reconstruction</w:t>
      </w:r>
      <w:bookmarkEnd w:id="78"/>
      <w:bookmarkEnd w:id="79"/>
    </w:p>
    <w:p w14:paraId="7323F30C" w14:textId="71A505FC" w:rsidR="00CB5F9E" w:rsidRPr="00076E91"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w:t>
      </w:r>
      <w:proofErr w:type="gramStart"/>
      <w:r w:rsidR="00C84444">
        <w:rPr>
          <w:szCs w:val="24"/>
        </w:rPr>
        <w:t>long branch</w:t>
      </w:r>
      <w:proofErr w:type="gramEnd"/>
      <w:r w:rsidR="00C84444">
        <w:rPr>
          <w:szCs w:val="24"/>
        </w:rPr>
        <w:t xml:space="preserve">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324278">
      <w:pPr>
        <w:pStyle w:val="Heading3"/>
        <w:jc w:val="both"/>
      </w:pPr>
      <w:bookmarkStart w:id="80" w:name="_Toc384637893"/>
      <w:r w:rsidRPr="00A7099E">
        <w:t>Last common ancestor's proteins estimation</w:t>
      </w:r>
      <w:bookmarkEnd w:id="80"/>
    </w:p>
    <w:p w14:paraId="0F5361A7" w14:textId="4E77267F" w:rsidR="00505152"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47BF9CB6" w:rsidR="00A42A90" w:rsidRPr="00076E91" w:rsidRDefault="0035222D" w:rsidP="00324278">
      <w:pPr>
        <w:spacing w:after="0" w:line="360" w:lineRule="auto"/>
        <w:jc w:val="both"/>
        <w:rPr>
          <w:szCs w:val="24"/>
        </w:rPr>
      </w:pPr>
      <w:commentRangeStart w:id="81"/>
      <w:r>
        <w:rPr>
          <w:szCs w:val="24"/>
        </w:rPr>
        <w:t>FIGURE</w:t>
      </w:r>
      <w:commentRangeEnd w:id="81"/>
      <w:r>
        <w:rPr>
          <w:rStyle w:val="CommentReference"/>
        </w:rPr>
        <w:commentReference w:id="81"/>
      </w:r>
    </w:p>
    <w:p w14:paraId="5D0479B6" w14:textId="2A6A88A1" w:rsidR="00AD08DF" w:rsidRPr="00A7099E" w:rsidRDefault="00AD08DF" w:rsidP="00324278">
      <w:pPr>
        <w:pStyle w:val="Heading2"/>
        <w:jc w:val="both"/>
      </w:pPr>
      <w:bookmarkStart w:id="82" w:name="_Toc384637894"/>
      <w:r w:rsidRPr="00A7099E">
        <w:t>Results</w:t>
      </w:r>
      <w:bookmarkEnd w:id="82"/>
    </w:p>
    <w:p w14:paraId="2499538F" w14:textId="43DF9B66" w:rsidR="00467D7E" w:rsidRPr="005F1D05" w:rsidRDefault="005F1D05" w:rsidP="00324278">
      <w:pPr>
        <w:spacing w:after="0" w:line="360" w:lineRule="auto"/>
        <w:jc w:val="both"/>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324278">
      <w:pPr>
        <w:spacing w:after="0" w:line="360" w:lineRule="auto"/>
        <w:jc w:val="both"/>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C511C7" w:rsidRPr="00076E91">
        <w:t xml:space="preserve">Figure </w:t>
      </w:r>
      <w:r w:rsidR="00C511C7">
        <w:rPr>
          <w:noProof/>
        </w:rPr>
        <w:t>2</w:t>
      </w:r>
      <w:r w:rsidR="00C511C7">
        <w:noBreakHyphen/>
      </w:r>
      <w:r w:rsidR="00C511C7">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7">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324278">
      <w:pPr>
        <w:pStyle w:val="Caption"/>
        <w:spacing w:after="0" w:line="360" w:lineRule="auto"/>
        <w:jc w:val="both"/>
      </w:pPr>
      <w:bookmarkStart w:id="83" w:name="_Ref381357941"/>
      <w:bookmarkStart w:id="84" w:name="_Toc384637958"/>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83"/>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84"/>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85"/>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85"/>
      <w:r w:rsidR="00B52528">
        <w:rPr>
          <w:rStyle w:val="CommentReference"/>
        </w:rPr>
        <w:commentReference w:id="85"/>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86" w:name="_Toc384637895"/>
      <w:r w:rsidRPr="00A7099E">
        <w:t>Discussion</w:t>
      </w:r>
      <w:bookmarkEnd w:id="86"/>
    </w:p>
    <w:p w14:paraId="49C06367" w14:textId="68560983" w:rsidR="00394E19" w:rsidRPr="00A7099E" w:rsidRDefault="00394E19" w:rsidP="00324278">
      <w:pPr>
        <w:pStyle w:val="Heading3"/>
        <w:jc w:val="both"/>
      </w:pPr>
      <w:bookmarkStart w:id="87" w:name="_Toc384637896"/>
      <w:r w:rsidRPr="00A7099E">
        <w:t xml:space="preserve">Proportion of </w:t>
      </w:r>
      <w:r w:rsidR="00324C30" w:rsidRPr="00A7099E">
        <w:t>orthologous</w:t>
      </w:r>
      <w:r w:rsidRPr="00A7099E">
        <w:t xml:space="preserve"> and lineage specific proteins</w:t>
      </w:r>
      <w:bookmarkEnd w:id="87"/>
    </w:p>
    <w:p w14:paraId="3AC1D435" w14:textId="30C23559" w:rsidR="00D10CC3" w:rsidRDefault="007A69B4" w:rsidP="00324278">
      <w:pPr>
        <w:spacing w:after="0" w:line="360" w:lineRule="auto"/>
        <w:jc w:val="both"/>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C511C7" w:rsidRPr="00076E91">
        <w:t xml:space="preserve">Figure </w:t>
      </w:r>
      <w:r w:rsidR="00C511C7">
        <w:rPr>
          <w:noProof/>
        </w:rPr>
        <w:t>2</w:t>
      </w:r>
      <w:r w:rsidR="00C511C7">
        <w:noBreakHyphen/>
      </w:r>
      <w:r w:rsidR="00C511C7">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5C7F1ED7" w:rsidR="00D2114E" w:rsidRPr="00076E91" w:rsidRDefault="00D10CC3" w:rsidP="00324278">
      <w:pPr>
        <w:spacing w:after="0" w:line="360" w:lineRule="auto"/>
        <w:jc w:val="both"/>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BF5EE9">
        <w:rPr>
          <w:szCs w:val="24"/>
        </w:rPr>
        <w:t>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here are large</w:t>
      </w:r>
      <w:r w:rsidR="00B00622">
        <w:rPr>
          <w:szCs w:val="24"/>
        </w:rPr>
        <w:t>r</w:t>
      </w:r>
      <w:r w:rsidR="00FF4936">
        <w:rPr>
          <w:szCs w:val="24"/>
        </w:rPr>
        <w:t xml:space="preserve"> fraction</w:t>
      </w:r>
      <w:r w:rsidR="00FC0A36">
        <w:rPr>
          <w:szCs w:val="24"/>
        </w:rPr>
        <w:t>s</w:t>
      </w:r>
      <w:r w:rsidR="00FF4936">
        <w:rPr>
          <w:szCs w:val="24"/>
        </w:rPr>
        <w:t xml:space="preserve">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324278">
      <w:pPr>
        <w:keepNext/>
        <w:spacing w:after="0" w:line="360" w:lineRule="auto"/>
        <w:jc w:val="both"/>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5EED0AF5" w14:textId="5FF30026" w:rsidR="00A7099E" w:rsidRDefault="00900C79" w:rsidP="00324278">
      <w:pPr>
        <w:pStyle w:val="Caption"/>
        <w:spacing w:after="0" w:line="360" w:lineRule="auto"/>
        <w:jc w:val="both"/>
      </w:pPr>
      <w:bookmarkStart w:id="88" w:name="_Ref381357960"/>
      <w:bookmarkStart w:id="89" w:name="_Toc384637959"/>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88"/>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bookmarkEnd w:id="89"/>
      <w:r w:rsidR="00D2114E" w:rsidRPr="00076E91">
        <w:t xml:space="preserve"> </w:t>
      </w:r>
    </w:p>
    <w:p w14:paraId="085993BD" w14:textId="77777777" w:rsidR="00DC102A" w:rsidRPr="00DC102A" w:rsidRDefault="00DC102A" w:rsidP="00324278">
      <w:pPr>
        <w:jc w:val="both"/>
      </w:pPr>
    </w:p>
    <w:p w14:paraId="6B48A414" w14:textId="02B2853D" w:rsidR="0013584D" w:rsidRPr="00076E91" w:rsidRDefault="0061430D" w:rsidP="00324278">
      <w:pPr>
        <w:spacing w:after="0" w:line="360" w:lineRule="auto"/>
        <w:jc w:val="both"/>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324278">
      <w:pPr>
        <w:pStyle w:val="Caption"/>
        <w:spacing w:after="0" w:line="360" w:lineRule="auto"/>
        <w:jc w:val="both"/>
      </w:pPr>
      <w:bookmarkStart w:id="90" w:name="_Ref381357979"/>
      <w:bookmarkStart w:id="91" w:name="_Toc384637960"/>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90"/>
      <w:r w:rsidRPr="00076E91">
        <w:t xml:space="preserve">: Length distribution of orthologous proteins (orange) and orphan proteins (green) in different </w:t>
      </w:r>
      <w:r w:rsidR="0057765D" w:rsidRPr="00076E91">
        <w:t>microsporidia</w:t>
      </w:r>
      <w:r w:rsidRPr="00076E91">
        <w:t xml:space="preserve"> taxa.</w:t>
      </w:r>
      <w:bookmarkEnd w:id="91"/>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C511C7" w:rsidRPr="00076E91">
        <w:t xml:space="preserve">Figure </w:t>
      </w:r>
      <w:r w:rsidR="00C511C7">
        <w:rPr>
          <w:noProof/>
        </w:rPr>
        <w:t>2</w:t>
      </w:r>
      <w:r w:rsidR="00C511C7">
        <w:noBreakHyphen/>
      </w:r>
      <w:r w:rsidR="00C511C7">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C511C7" w:rsidRPr="00076E91">
        <w:t xml:space="preserve">Table </w:t>
      </w:r>
      <w:r w:rsidR="00C511C7">
        <w:rPr>
          <w:noProof/>
        </w:rPr>
        <w:t>A</w:t>
      </w:r>
      <w:r w:rsidR="00C511C7">
        <w:noBreakHyphen/>
      </w:r>
      <w:r w:rsidR="00C511C7">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43A586F5" w14:textId="3429B180" w:rsidR="00733764" w:rsidRDefault="00733764" w:rsidP="00324278">
      <w:pPr>
        <w:spacing w:after="0" w:line="360" w:lineRule="auto"/>
        <w:jc w:val="both"/>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w:t>
      </w:r>
      <w:r w:rsidR="00842FD0">
        <w:rPr>
          <w:szCs w:val="24"/>
        </w:rPr>
        <w:t>absence</w:t>
      </w:r>
      <w:r w:rsidR="0049534D">
        <w:rPr>
          <w:szCs w:val="24"/>
        </w:rPr>
        <w:t xml:space="preserve"> of</w:t>
      </w:r>
      <w:r>
        <w:rPr>
          <w:szCs w:val="24"/>
        </w:rPr>
        <w:t xml:space="preserve"> their orthologous partners in other species.</w:t>
      </w:r>
      <w:r w:rsidR="00654AF7">
        <w:rPr>
          <w:szCs w:val="24"/>
        </w:rPr>
        <w:t xml:space="preserve"> </w:t>
      </w:r>
      <w:commentRangeStart w:id="92"/>
      <w:r w:rsidR="00091327">
        <w:rPr>
          <w:szCs w:val="24"/>
        </w:rPr>
        <w:t xml:space="preserve">To assess those assumptions, we performed a PFAM (Finn et al. 2014) annotation analysis for the orphan and orthologous proteins in each microsporidia species. The PFAM annotation was done using hmmscan </w:t>
      </w:r>
      <w:r w:rsidR="00091327">
        <w:rPr>
          <w:szCs w:val="24"/>
        </w:rPr>
        <w:fldChar w:fldCharType="begin"/>
      </w:r>
      <w:r w:rsidR="00091327">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091327">
        <w:rPr>
          <w:szCs w:val="24"/>
        </w:rPr>
        <w:fldChar w:fldCharType="separate"/>
      </w:r>
      <w:r w:rsidR="00091327">
        <w:rPr>
          <w:noProof/>
          <w:szCs w:val="24"/>
        </w:rPr>
        <w:t>(Eddy 1998)</w:t>
      </w:r>
      <w:r w:rsidR="00091327">
        <w:rPr>
          <w:szCs w:val="24"/>
        </w:rPr>
        <w:fldChar w:fldCharType="end"/>
      </w:r>
      <w:r w:rsidR="00091327">
        <w:rPr>
          <w:szCs w:val="24"/>
        </w:rPr>
        <w:t xml:space="preserve"> to search for the similar sequences from the pfam-A database. </w:t>
      </w:r>
      <w:commentRangeEnd w:id="92"/>
      <w:r w:rsidR="00091327">
        <w:rPr>
          <w:rStyle w:val="CommentReference"/>
        </w:rPr>
        <w:commentReference w:id="92"/>
      </w:r>
      <w:r w:rsidR="0032054E">
        <w:rPr>
          <w:szCs w:val="24"/>
        </w:rPr>
        <w:t xml:space="preserve"> </w:t>
      </w:r>
    </w:p>
    <w:p w14:paraId="5B99F621" w14:textId="5057A99D" w:rsidR="00702609" w:rsidRDefault="003C7DFB" w:rsidP="00324278">
      <w:pPr>
        <w:spacing w:after="0" w:line="360" w:lineRule="auto"/>
        <w:jc w:val="both"/>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49677E">
        <w:rPr>
          <w:szCs w:val="24"/>
        </w:rPr>
        <w:t xml:space="preserve"> genes we expect</w:t>
      </w:r>
      <w:r w:rsidR="00717653">
        <w:rPr>
          <w:szCs w:val="24"/>
        </w:rPr>
        <w:t xml:space="preserve"> to </w:t>
      </w:r>
      <w:r w:rsidR="0049677E">
        <w:rPr>
          <w:szCs w:val="24"/>
        </w:rPr>
        <w:t>not find</w:t>
      </w:r>
      <w:r w:rsidR="00717653">
        <w:rPr>
          <w:szCs w:val="24"/>
        </w:rPr>
        <w:t xml:space="preserve"> PFAM domain</w:t>
      </w:r>
      <w:r w:rsidR="0049677E">
        <w:rPr>
          <w:szCs w:val="24"/>
        </w:rPr>
        <w:t>s</w:t>
      </w:r>
      <w:r w:rsidR="00717653">
        <w:rPr>
          <w:szCs w:val="24"/>
        </w:rPr>
        <w:t xml:space="preserve">. </w:t>
      </w:r>
      <w:r w:rsidR="001E322E">
        <w:rPr>
          <w:szCs w:val="24"/>
        </w:rPr>
        <w:t xml:space="preserve">Secondly, </w:t>
      </w:r>
      <w:r w:rsidR="00BC57B0">
        <w:rPr>
          <w:szCs w:val="24"/>
        </w:rPr>
        <w:t>the orphans could be horizontal</w:t>
      </w:r>
      <w:r w:rsidR="0049677E">
        <w:rPr>
          <w:szCs w:val="24"/>
        </w:rPr>
        <w:t>ly</w:t>
      </w:r>
      <w:r w:rsidR="00BC57B0">
        <w:rPr>
          <w:szCs w:val="24"/>
        </w:rPr>
        <w:t xml:space="preserve">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PFAM domains, which </w:t>
      </w:r>
      <w:r w:rsidR="0049677E">
        <w:rPr>
          <w:szCs w:val="24"/>
        </w:rPr>
        <w:t xml:space="preserve">are otherwise not </w:t>
      </w:r>
      <w:r w:rsidR="000D4F6D">
        <w:rPr>
          <w:szCs w:val="24"/>
        </w:rPr>
        <w:t>found in the proteins</w:t>
      </w:r>
      <w:r w:rsidR="00216B59">
        <w:rPr>
          <w:szCs w:val="24"/>
        </w:rPr>
        <w:t xml:space="preserve"> of microsporidia</w:t>
      </w:r>
      <w:r w:rsidR="000D4F6D">
        <w:rPr>
          <w:szCs w:val="24"/>
        </w:rPr>
        <w:t xml:space="preserve">.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324278">
      <w:pPr>
        <w:pStyle w:val="Caption"/>
        <w:spacing w:after="0" w:line="360" w:lineRule="auto"/>
        <w:jc w:val="both"/>
      </w:pPr>
      <w:bookmarkStart w:id="93" w:name="_Ref381359837"/>
      <w:bookmarkStart w:id="94" w:name="_Toc384637961"/>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9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94"/>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C511C7" w:rsidRPr="00076E91">
        <w:t xml:space="preserve">Figure </w:t>
      </w:r>
      <w:r w:rsidR="00C511C7">
        <w:rPr>
          <w:noProof/>
        </w:rPr>
        <w:t>2</w:t>
      </w:r>
      <w:r w:rsidR="00C511C7">
        <w:noBreakHyphen/>
      </w:r>
      <w:r w:rsidR="00C511C7">
        <w:rPr>
          <w:noProof/>
        </w:rPr>
        <w:t>4</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95" w:name="_Toc384637897"/>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95"/>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C511C7" w:rsidRPr="00076E91">
        <w:t xml:space="preserve">Figure </w:t>
      </w:r>
      <w:r w:rsidR="00C511C7">
        <w:rPr>
          <w:noProof/>
        </w:rPr>
        <w:t>2</w:t>
      </w:r>
      <w:r w:rsidR="00C511C7">
        <w:noBreakHyphen/>
      </w:r>
      <w:r w:rsidR="00C511C7">
        <w:rPr>
          <w:noProof/>
        </w:rPr>
        <w:t>1</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C511C7">
        <w:t xml:space="preserve">Figure </w:t>
      </w:r>
      <w:r w:rsidR="00C511C7">
        <w:rPr>
          <w:noProof/>
        </w:rPr>
        <w:t>2</w:t>
      </w:r>
      <w:r w:rsidR="00C511C7">
        <w:noBreakHyphen/>
      </w:r>
      <w:r w:rsidR="00C511C7">
        <w:rPr>
          <w:noProof/>
        </w:rPr>
        <w:t>5</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1">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1AD6748" w:rsidR="00F45E7A" w:rsidRPr="00076E91" w:rsidRDefault="00581E32" w:rsidP="00324278">
      <w:pPr>
        <w:pStyle w:val="Caption"/>
        <w:jc w:val="both"/>
        <w:rPr>
          <w:szCs w:val="24"/>
        </w:rPr>
      </w:pPr>
      <w:bookmarkStart w:id="96" w:name="_Ref383775786"/>
      <w:bookmarkStart w:id="97" w:name="_Toc384637962"/>
      <w:r>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96"/>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fldChar w:fldCharType="begin"/>
      </w:r>
      <w:r w:rsidR="00757DD5">
        <w:instrText xml:space="preserve"> REF _Ref384631115 \r \h </w:instrText>
      </w:r>
      <w:r w:rsidR="00757DD5">
        <w:fldChar w:fldCharType="separate"/>
      </w:r>
      <w:r w:rsidR="00C511C7">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97"/>
    </w:p>
    <w:p w14:paraId="5FDEFC50" w14:textId="5ED12CE5"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C511C7" w:rsidRPr="00076E91">
        <w:t xml:space="preserve">Figure </w:t>
      </w:r>
      <w:r w:rsidR="00C511C7">
        <w:rPr>
          <w:noProof/>
        </w:rPr>
        <w:t>2</w:t>
      </w:r>
      <w:r w:rsidR="00C511C7">
        <w:noBreakHyphen/>
      </w:r>
      <w:r w:rsidR="00C511C7">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C511C7">
        <w:t xml:space="preserve">Figure </w:t>
      </w:r>
      <w:r w:rsidR="00C511C7">
        <w:rPr>
          <w:noProof/>
        </w:rPr>
        <w:t>2</w:t>
      </w:r>
      <w:r w:rsidR="00C511C7">
        <w:noBreakHyphen/>
      </w:r>
      <w:r w:rsidR="00C511C7">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324278">
      <w:pPr>
        <w:spacing w:after="0" w:line="360" w:lineRule="auto"/>
        <w:jc w:val="both"/>
        <w:rPr>
          <w:szCs w:val="24"/>
        </w:rPr>
      </w:pPr>
    </w:p>
    <w:p w14:paraId="54086313" w14:textId="235FE945" w:rsidR="00AD08DF" w:rsidRPr="00076E91" w:rsidRDefault="00AD08DF" w:rsidP="00324278">
      <w:pPr>
        <w:pStyle w:val="Heading2"/>
        <w:jc w:val="both"/>
      </w:pPr>
      <w:bookmarkStart w:id="98" w:name="_Toc384637898"/>
      <w:r w:rsidRPr="00A7099E">
        <w:t>Conclusion</w:t>
      </w:r>
      <w:bookmarkEnd w:id="98"/>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99" w:name="_Toc384637899"/>
      <w:r w:rsidRPr="00756D71">
        <w:t>PhyloProfile: an interactive visualization tool for exploring complex phylogenetic profiles</w:t>
      </w:r>
      <w:bookmarkEnd w:id="99"/>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100" w:name="_Toc384637900"/>
      <w:r w:rsidRPr="00756D71">
        <w:t>Introduction</w:t>
      </w:r>
      <w:bookmarkEnd w:id="100"/>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101" w:name="_Toc384637901"/>
      <w:r w:rsidRPr="00756D71">
        <w:t>Features and capabilities</w:t>
      </w:r>
      <w:bookmarkEnd w:id="101"/>
    </w:p>
    <w:p w14:paraId="090EE203" w14:textId="18873E54" w:rsidR="006824B2" w:rsidRPr="00756D71" w:rsidRDefault="006824B2" w:rsidP="00324278">
      <w:pPr>
        <w:pStyle w:val="Heading3"/>
        <w:jc w:val="both"/>
      </w:pPr>
      <w:bookmarkStart w:id="102" w:name="_Toc384637902"/>
      <w:r w:rsidRPr="00756D71">
        <w:t>Multiple input options</w:t>
      </w:r>
      <w:bookmarkEnd w:id="102"/>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324278">
      <w:pPr>
        <w:pStyle w:val="Caption"/>
        <w:jc w:val="both"/>
        <w:rPr>
          <w:szCs w:val="24"/>
        </w:rPr>
      </w:pPr>
      <w:bookmarkStart w:id="103" w:name="_Ref384072234"/>
      <w:bookmarkStart w:id="104" w:name="_Toc384637963"/>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103"/>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bookmarkEnd w:id="104"/>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C511C7">
        <w:t xml:space="preserve">Figure </w:t>
      </w:r>
      <w:r w:rsidR="00C511C7">
        <w:rPr>
          <w:noProof/>
        </w:rPr>
        <w:t>3</w:t>
      </w:r>
      <w:r w:rsidR="00C511C7">
        <w:noBreakHyphen/>
      </w:r>
      <w:r w:rsidR="00C511C7">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105" w:name="_Toc384637903"/>
      <w:r w:rsidRPr="00756D71">
        <w:t>I</w:t>
      </w:r>
      <w:r w:rsidR="00681A01" w:rsidRPr="00756D71">
        <w:t xml:space="preserve">nteractive </w:t>
      </w:r>
      <w:r w:rsidR="00785A94" w:rsidRPr="00756D71">
        <w:t>visualization</w:t>
      </w:r>
      <w:bookmarkEnd w:id="105"/>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324278">
      <w:pPr>
        <w:pStyle w:val="Caption"/>
        <w:jc w:val="both"/>
      </w:pPr>
      <w:bookmarkStart w:id="106" w:name="_Ref384073005"/>
      <w:bookmarkStart w:id="107" w:name="_Toc384637964"/>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10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107"/>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C511C7">
        <w:t xml:space="preserve">Figure </w:t>
      </w:r>
      <w:r w:rsidR="00C511C7">
        <w:rPr>
          <w:noProof/>
        </w:rPr>
        <w:t>3</w:t>
      </w:r>
      <w:r w:rsidR="00C511C7">
        <w:noBreakHyphen/>
      </w:r>
      <w:r w:rsidR="00C511C7">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C511C7">
        <w:t xml:space="preserve">Figure </w:t>
      </w:r>
      <w:r w:rsidR="00C511C7">
        <w:rPr>
          <w:noProof/>
        </w:rPr>
        <w:t>3</w:t>
      </w:r>
      <w:r w:rsidR="00C511C7">
        <w:noBreakHyphen/>
      </w:r>
      <w:r w:rsidR="00C511C7">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324278">
      <w:pPr>
        <w:pStyle w:val="Caption"/>
        <w:jc w:val="both"/>
      </w:pPr>
      <w:bookmarkStart w:id="108" w:name="_Ref384081133"/>
      <w:bookmarkStart w:id="109" w:name="_Toc384637965"/>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108"/>
      <w:r>
        <w:t xml:space="preserve">: The interactive visualization enables </w:t>
      </w:r>
      <w:r w:rsidR="00EC1F27">
        <w:t>linking between different data.</w:t>
      </w:r>
      <w:bookmarkEnd w:id="109"/>
    </w:p>
    <w:p w14:paraId="43F38A58" w14:textId="1F6AA836" w:rsidR="00B917E3" w:rsidRDefault="00081538" w:rsidP="00324278">
      <w:pPr>
        <w:jc w:val="both"/>
      </w:pPr>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110" w:name="_Toc384637904"/>
      <w:r w:rsidRPr="00756D71">
        <w:t>The use of NCBI taxonomy information in PhyloProfile</w:t>
      </w:r>
      <w:bookmarkEnd w:id="110"/>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111" w:name="_Toc384637905"/>
      <w:r w:rsidRPr="00756D71">
        <w:t>D</w:t>
      </w:r>
      <w:r w:rsidR="00681A01" w:rsidRPr="00756D71">
        <w:t xml:space="preserve">ynamic </w:t>
      </w:r>
      <w:r w:rsidR="00785A94" w:rsidRPr="00756D71">
        <w:t xml:space="preserve">data </w:t>
      </w:r>
      <w:r w:rsidR="00272707" w:rsidRPr="00756D71">
        <w:t>filtering</w:t>
      </w:r>
      <w:bookmarkEnd w:id="111"/>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C511C7">
        <w:t xml:space="preserve">Figure </w:t>
      </w:r>
      <w:r w:rsidR="00C511C7">
        <w:rPr>
          <w:noProof/>
        </w:rPr>
        <w:t>3</w:t>
      </w:r>
      <w:r w:rsidR="00C511C7">
        <w:noBreakHyphen/>
      </w:r>
      <w:r w:rsidR="00C511C7">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C511C7">
        <w:t xml:space="preserve">Figure </w:t>
      </w:r>
      <w:r w:rsidR="00C511C7">
        <w:rPr>
          <w:noProof/>
        </w:rPr>
        <w:t>3</w:t>
      </w:r>
      <w:r w:rsidR="00C511C7">
        <w:noBreakHyphen/>
      </w:r>
      <w:r w:rsidR="00C511C7">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324278">
      <w:pPr>
        <w:pStyle w:val="Caption"/>
        <w:jc w:val="both"/>
        <w:rPr>
          <w:szCs w:val="24"/>
        </w:rPr>
      </w:pPr>
      <w:bookmarkStart w:id="112" w:name="_Ref384081559"/>
      <w:bookmarkStart w:id="113" w:name="_Toc384637966"/>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112"/>
      <w:r>
        <w:t>: List of genes resulting from the Core gene identification function can be directly input to the c</w:t>
      </w:r>
      <w:r w:rsidR="007200FF">
        <w:t>ustomized profile for further investigating.</w:t>
      </w:r>
      <w:bookmarkEnd w:id="113"/>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114" w:name="_Toc384637906"/>
      <w:r w:rsidRPr="00756D71">
        <w:t>Phylogenetic profiling</w:t>
      </w:r>
      <w:bookmarkEnd w:id="114"/>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C511C7">
        <w:t xml:space="preserve">Figure </w:t>
      </w:r>
      <w:r w:rsidR="00C511C7">
        <w:rPr>
          <w:noProof/>
        </w:rPr>
        <w:t>3</w:t>
      </w:r>
      <w:r w:rsidR="00C511C7">
        <w:noBreakHyphen/>
      </w:r>
      <w:r w:rsidR="00C511C7">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6">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324278">
      <w:pPr>
        <w:pStyle w:val="Caption"/>
        <w:jc w:val="both"/>
        <w:rPr>
          <w:szCs w:val="24"/>
        </w:rPr>
      </w:pPr>
      <w:bookmarkStart w:id="115" w:name="_Ref384080616"/>
      <w:bookmarkStart w:id="116" w:name="_Toc384637967"/>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115"/>
      <w:r>
        <w:t>: Phylogenetic profile dot matrix before (left) and after (right) clustering.</w:t>
      </w:r>
      <w:bookmarkEnd w:id="116"/>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C511C7">
        <w:t xml:space="preserve">Figure </w:t>
      </w:r>
      <w:r w:rsidR="00C511C7">
        <w:rPr>
          <w:noProof/>
        </w:rPr>
        <w:t>3</w:t>
      </w:r>
      <w:r w:rsidR="00C511C7">
        <w:noBreakHyphen/>
      </w:r>
      <w:r w:rsidR="00C511C7">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324278">
      <w:pPr>
        <w:pStyle w:val="Caption"/>
        <w:jc w:val="both"/>
        <w:rPr>
          <w:szCs w:val="24"/>
        </w:rPr>
      </w:pPr>
      <w:bookmarkStart w:id="117" w:name="_Ref384080679"/>
      <w:bookmarkStart w:id="118" w:name="_Toc384637968"/>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117"/>
      <w:r>
        <w:t>: Gene age estimation based on LCA algorithm.</w:t>
      </w:r>
      <w:bookmarkEnd w:id="118"/>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C511C7">
        <w:t xml:space="preserve">Figure </w:t>
      </w:r>
      <w:r w:rsidR="00C511C7">
        <w:rPr>
          <w:noProof/>
        </w:rPr>
        <w:t>3</w:t>
      </w:r>
      <w:r w:rsidR="00C511C7">
        <w:noBreakHyphen/>
      </w:r>
      <w:r w:rsidR="00C511C7">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8">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55C23582" w:rsidR="00100B4D" w:rsidRDefault="005C6B2B" w:rsidP="00324278">
      <w:pPr>
        <w:pStyle w:val="Caption"/>
        <w:jc w:val="both"/>
        <w:rPr>
          <w:szCs w:val="24"/>
        </w:rPr>
      </w:pPr>
      <w:bookmarkStart w:id="119" w:name="_Ref384080896"/>
      <w:bookmarkStart w:id="120" w:name="_Toc384637969"/>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119"/>
      <w:r>
        <w:t>: Distribution analysis of two integrated data and the fraction of species in the systematic group. Those distributions can be dynamically changed depending on the defined thresholds of those variables.</w:t>
      </w:r>
      <w:bookmarkEnd w:id="120"/>
    </w:p>
    <w:p w14:paraId="17E344E4" w14:textId="66CA44D5" w:rsidR="002B62C3" w:rsidRPr="00756D71" w:rsidRDefault="00C87DA9" w:rsidP="00324278">
      <w:pPr>
        <w:pStyle w:val="Heading3"/>
        <w:jc w:val="both"/>
      </w:pPr>
      <w:bookmarkStart w:id="121" w:name="_Toc384637907"/>
      <w:r w:rsidRPr="00756D71">
        <w:t xml:space="preserve">Interoperable </w:t>
      </w:r>
      <w:r w:rsidR="002B62C3" w:rsidRPr="00756D71">
        <w:t>output</w:t>
      </w:r>
      <w:bookmarkEnd w:id="121"/>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22" w:name="_Toc384637908"/>
      <w:r w:rsidRPr="00756D71">
        <w:t>Result</w:t>
      </w:r>
      <w:bookmarkEnd w:id="122"/>
      <w:r w:rsidR="00CB4499" w:rsidRPr="00756D71">
        <w:t xml:space="preserve"> </w:t>
      </w:r>
    </w:p>
    <w:p w14:paraId="323882AD" w14:textId="3CF9FE4A" w:rsidR="00842AB7" w:rsidRPr="00756D71" w:rsidRDefault="00842AB7" w:rsidP="00324278">
      <w:pPr>
        <w:pStyle w:val="Heading3"/>
        <w:jc w:val="both"/>
      </w:pPr>
      <w:bookmarkStart w:id="123" w:name="_Toc384637909"/>
      <w:r w:rsidRPr="00756D71">
        <w:t>The availability</w:t>
      </w:r>
      <w:bookmarkEnd w:id="123"/>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24" w:name="_Toc384637910"/>
      <w:r w:rsidRPr="00756D71">
        <w:t>Performance test</w:t>
      </w:r>
      <w:bookmarkEnd w:id="124"/>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C511C7">
        <w:t xml:space="preserve">Figure </w:t>
      </w:r>
      <w:r w:rsidR="00C511C7">
        <w:rPr>
          <w:noProof/>
        </w:rPr>
        <w:t>3</w:t>
      </w:r>
      <w:r w:rsidR="00C511C7">
        <w:noBreakHyphen/>
      </w:r>
      <w:r w:rsidR="00C511C7">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C511C7">
        <w:t xml:space="preserve">Figure </w:t>
      </w:r>
      <w:r w:rsidR="00C511C7">
        <w:rPr>
          <w:noProof/>
        </w:rPr>
        <w:t>3</w:t>
      </w:r>
      <w:r w:rsidR="00C511C7">
        <w:noBreakHyphen/>
      </w:r>
      <w:r w:rsidR="00C511C7">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C511C7">
        <w:t xml:space="preserve">Figure </w:t>
      </w:r>
      <w:r w:rsidR="00C511C7">
        <w:rPr>
          <w:noProof/>
        </w:rPr>
        <w:t>3</w:t>
      </w:r>
      <w:r w:rsidR="00C511C7">
        <w:noBreakHyphen/>
      </w:r>
      <w:r w:rsidR="00C511C7">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C511C7">
        <w:t xml:space="preserve">Figure </w:t>
      </w:r>
      <w:r w:rsidR="00C511C7">
        <w:rPr>
          <w:noProof/>
        </w:rPr>
        <w:t>3</w:t>
      </w:r>
      <w:r w:rsidR="00C511C7">
        <w:noBreakHyphen/>
      </w:r>
      <w:r w:rsidR="00C511C7">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324278">
      <w:pPr>
        <w:pStyle w:val="Caption"/>
        <w:jc w:val="both"/>
        <w:rPr>
          <w:szCs w:val="24"/>
        </w:rPr>
      </w:pPr>
      <w:bookmarkStart w:id="125" w:name="_Ref384067296"/>
      <w:bookmarkStart w:id="126" w:name="_Toc384637970"/>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125"/>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26"/>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0">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324278">
      <w:pPr>
        <w:pStyle w:val="Caption"/>
        <w:jc w:val="both"/>
        <w:rPr>
          <w:szCs w:val="24"/>
        </w:rPr>
      </w:pPr>
      <w:bookmarkStart w:id="127" w:name="_Ref384080946"/>
      <w:bookmarkStart w:id="128" w:name="_Toc384637971"/>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127"/>
      <w:r>
        <w:t xml:space="preserve">: </w:t>
      </w:r>
      <w:r w:rsidR="00001AD8" w:rsidRPr="00001AD8">
        <w:t>RAM usage during data display increases linearly as the data matrix grows. (a) RAM usage as a function of number of genes analyzed, and (b) as a function of the number of taxa analyzed.</w:t>
      </w:r>
      <w:bookmarkEnd w:id="128"/>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29" w:name="_Toc384637911"/>
      <w:r w:rsidRPr="00756D71">
        <w:t>Conclusion</w:t>
      </w:r>
      <w:bookmarkEnd w:id="129"/>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30" w:name="_Toc384637912"/>
      <w:r w:rsidRPr="00CC3D21">
        <w:t xml:space="preserve">Distribution analysis of the </w:t>
      </w:r>
      <w:r w:rsidR="000975BB" w:rsidRPr="00CC3D21">
        <w:t>microsporidian LCA</w:t>
      </w:r>
      <w:r w:rsidRPr="00CC3D21">
        <w:t xml:space="preserve"> proteins</w:t>
      </w:r>
      <w:bookmarkEnd w:id="130"/>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31" w:name="_Toc384637913"/>
      <w:r w:rsidRPr="00CC3D21">
        <w:t>Introduction</w:t>
      </w:r>
      <w:bookmarkEnd w:id="131"/>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32" w:name="_Toc384637914"/>
      <w:r w:rsidRPr="00CC3D21">
        <w:t>Methods</w:t>
      </w:r>
      <w:bookmarkEnd w:id="132"/>
    </w:p>
    <w:p w14:paraId="10667284" w14:textId="4543EEB8" w:rsidR="00B41BE3" w:rsidRPr="00CC3D21" w:rsidRDefault="00B41BE3" w:rsidP="00324278">
      <w:pPr>
        <w:pStyle w:val="Heading3"/>
        <w:jc w:val="both"/>
      </w:pPr>
      <w:bookmarkStart w:id="133" w:name="_Toc384637915"/>
      <w:r w:rsidRPr="00CC3D21">
        <w:t>Orthology prediction</w:t>
      </w:r>
      <w:bookmarkEnd w:id="133"/>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C511C7" w:rsidRPr="00076E91">
        <w:t xml:space="preserve">Figure </w:t>
      </w:r>
      <w:r w:rsidR="00C511C7">
        <w:rPr>
          <w:noProof/>
        </w:rPr>
        <w:t>4</w:t>
      </w:r>
      <w:r w:rsidR="00C511C7">
        <w:noBreakHyphen/>
      </w:r>
      <w:r w:rsidR="00C511C7">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C511C7" w:rsidRPr="00076E91">
        <w:t xml:space="preserve">Table </w:t>
      </w:r>
      <w:r w:rsidR="00C511C7">
        <w:rPr>
          <w:noProof/>
        </w:rPr>
        <w:t>A</w:t>
      </w:r>
      <w:r w:rsidR="00C511C7">
        <w:noBreakHyphen/>
      </w:r>
      <w:r w:rsidR="00C511C7">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C511C7">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4A2CAA44" w:rsidR="003259EB" w:rsidRPr="00C87C0D" w:rsidRDefault="00E959B2" w:rsidP="00324278">
      <w:pPr>
        <w:pStyle w:val="Caption"/>
        <w:spacing w:after="0" w:line="360" w:lineRule="auto"/>
        <w:jc w:val="both"/>
      </w:pPr>
      <w:bookmarkStart w:id="134" w:name="_Ref381452921"/>
      <w:bookmarkStart w:id="135" w:name="_Toc384637972"/>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13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w:t>
      </w:r>
      <w:bookmarkEnd w:id="135"/>
      <w:r w:rsidR="008F5883" w:rsidRPr="00076E91">
        <w:t xml:space="preserve"> </w:t>
      </w:r>
    </w:p>
    <w:p w14:paraId="56CA872D" w14:textId="32B0AE21" w:rsidR="00171003" w:rsidRPr="00CC3D21" w:rsidRDefault="00171003" w:rsidP="00324278">
      <w:pPr>
        <w:pStyle w:val="Heading3"/>
        <w:jc w:val="both"/>
      </w:pPr>
      <w:bookmarkStart w:id="136" w:name="_Toc384637916"/>
      <w:r w:rsidRPr="00CC3D21">
        <w:t>Feature architecture similarity score calculation</w:t>
      </w:r>
      <w:bookmarkEnd w:id="136"/>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37" w:name="_Toc384637917"/>
      <w:r w:rsidRPr="00CC3D21">
        <w:t>Phylogenetic profile analysis</w:t>
      </w:r>
      <w:bookmarkEnd w:id="137"/>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38" w:name="_Toc384637918"/>
      <w:r w:rsidRPr="00CC3D21">
        <w:t>Results</w:t>
      </w:r>
      <w:bookmarkEnd w:id="138"/>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324278">
      <w:pPr>
        <w:pStyle w:val="Caption"/>
        <w:spacing w:after="0" w:line="360" w:lineRule="auto"/>
        <w:jc w:val="both"/>
      </w:pPr>
      <w:bookmarkStart w:id="139" w:name="_Ref381546097"/>
      <w:bookmarkStart w:id="140" w:name="_Toc384637973"/>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139"/>
      <w:r w:rsidRPr="00076E91">
        <w:t xml:space="preserve">: The distribution of FAS scores for all orthologs of 1605 </w:t>
      </w:r>
      <w:r w:rsidR="000975BB" w:rsidRPr="00076E91">
        <w:t>microsporidian LCA</w:t>
      </w:r>
      <w:r w:rsidRPr="00076E91">
        <w:t xml:space="preserve"> proteins.</w:t>
      </w:r>
      <w:bookmarkEnd w:id="140"/>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C511C7" w:rsidRPr="00076E91">
        <w:t xml:space="preserve">Figure </w:t>
      </w:r>
      <w:r w:rsidR="00C511C7">
        <w:rPr>
          <w:noProof/>
        </w:rPr>
        <w:t>4</w:t>
      </w:r>
      <w:r w:rsidR="00C511C7">
        <w:noBreakHyphen/>
      </w:r>
      <w:r w:rsidR="00C511C7">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C511C7" w:rsidRPr="00076E91">
        <w:t xml:space="preserve">Figure </w:t>
      </w:r>
      <w:r w:rsidR="00C511C7">
        <w:rPr>
          <w:noProof/>
        </w:rPr>
        <w:t>4</w:t>
      </w:r>
      <w:r w:rsidR="00C511C7">
        <w:noBreakHyphen/>
      </w:r>
      <w:r w:rsidR="00C511C7">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324278">
      <w:pPr>
        <w:pStyle w:val="Caption"/>
        <w:spacing w:after="0" w:line="360" w:lineRule="auto"/>
        <w:jc w:val="both"/>
      </w:pPr>
      <w:bookmarkStart w:id="141" w:name="_Ref381546185"/>
      <w:bookmarkStart w:id="142" w:name="_Toc384637974"/>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141"/>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42"/>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C511C7" w:rsidRPr="00076E91">
        <w:t xml:space="preserve">Figure </w:t>
      </w:r>
      <w:r w:rsidR="00C511C7">
        <w:rPr>
          <w:noProof/>
        </w:rPr>
        <w:t>4</w:t>
      </w:r>
      <w:r w:rsidR="00C511C7">
        <w:noBreakHyphen/>
      </w:r>
      <w:r w:rsidR="00C511C7">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C511C7" w:rsidRPr="00076E91">
        <w:t xml:space="preserve">Figure </w:t>
      </w:r>
      <w:r w:rsidR="00C511C7">
        <w:rPr>
          <w:noProof/>
        </w:rPr>
        <w:t>4</w:t>
      </w:r>
      <w:r w:rsidR="00C511C7">
        <w:noBreakHyphen/>
      </w:r>
      <w:r w:rsidR="00C511C7">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324278">
      <w:pPr>
        <w:pStyle w:val="Caption"/>
        <w:spacing w:after="0" w:line="360" w:lineRule="auto"/>
        <w:jc w:val="both"/>
      </w:pPr>
      <w:bookmarkStart w:id="143" w:name="_Ref381546769"/>
      <w:bookmarkStart w:id="144" w:name="_Toc384637975"/>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143"/>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44"/>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C511C7" w:rsidRPr="00076E91">
        <w:t xml:space="preserve">Table </w:t>
      </w:r>
      <w:r w:rsidR="00C511C7">
        <w:rPr>
          <w:noProof/>
        </w:rPr>
        <w:t>4</w:t>
      </w:r>
      <w:r w:rsidR="00C511C7">
        <w:noBreakHyphen/>
      </w:r>
      <w:r w:rsidR="00C511C7">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45" w:name="_Ref383849425"/>
      <w:bookmarkStart w:id="146" w:name="_Toc384638012"/>
      <w:r w:rsidRPr="00076E91">
        <w:t xml:space="preserve">Table </w:t>
      </w:r>
      <w:r w:rsidR="009F5610">
        <w:fldChar w:fldCharType="begin"/>
      </w:r>
      <w:r w:rsidR="009F5610">
        <w:instrText xml:space="preserve"> STYLEREF 1 \s </w:instrText>
      </w:r>
      <w:r w:rsidR="009F5610">
        <w:fldChar w:fldCharType="separate"/>
      </w:r>
      <w:r w:rsidR="00C511C7">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145"/>
      <w:r w:rsidRPr="00076E91">
        <w:t xml:space="preserve">: KO annotation for 42 </w:t>
      </w:r>
      <w:r w:rsidR="0057765D" w:rsidRPr="00076E91">
        <w:t>microsporidia</w:t>
      </w:r>
      <w:r w:rsidRPr="00076E91">
        <w:t xml:space="preserve"> specific proteins using BlastKOALA</w:t>
      </w:r>
      <w:bookmarkEnd w:id="146"/>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C511C7">
        <w:t xml:space="preserve">Figure </w:t>
      </w:r>
      <w:r w:rsidR="00C511C7">
        <w:rPr>
          <w:noProof/>
        </w:rPr>
        <w:t>4</w:t>
      </w:r>
      <w:r w:rsidR="00C511C7">
        <w:noBreakHyphen/>
      </w:r>
      <w:r w:rsidR="00C511C7">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C511C7">
        <w:t xml:space="preserve">Table </w:t>
      </w:r>
      <w:r w:rsidR="00C511C7">
        <w:rPr>
          <w:noProof/>
        </w:rPr>
        <w:t>A</w:t>
      </w:r>
      <w:r w:rsidR="00C511C7">
        <w:noBreakHyphen/>
      </w:r>
      <w:r w:rsidR="00C511C7">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560D81">
      <w:pPr>
        <w:pStyle w:val="Caption"/>
        <w:jc w:val="both"/>
        <w:rPr>
          <w:szCs w:val="24"/>
        </w:rPr>
      </w:pPr>
      <w:bookmarkStart w:id="147" w:name="_Ref384468516"/>
      <w:bookmarkStart w:id="148" w:name="_Toc384637976"/>
      <w:r>
        <w:t xml:space="preserve">Figure </w:t>
      </w:r>
      <w:r>
        <w:fldChar w:fldCharType="begin"/>
      </w:r>
      <w:r>
        <w:instrText xml:space="preserve"> STYLEREF 1 \s </w:instrText>
      </w:r>
      <w:r>
        <w:fldChar w:fldCharType="separate"/>
      </w:r>
      <w:r w:rsidR="00C511C7">
        <w:rPr>
          <w:noProof/>
        </w:rPr>
        <w:t>4</w:t>
      </w:r>
      <w:r>
        <w:fldChar w:fldCharType="end"/>
      </w:r>
      <w:r>
        <w:noBreakHyphen/>
      </w:r>
      <w:r>
        <w:fldChar w:fldCharType="begin"/>
      </w:r>
      <w:r>
        <w:instrText xml:space="preserve"> SEQ Figure \* ARABIC \s 1 </w:instrText>
      </w:r>
      <w:r>
        <w:fldChar w:fldCharType="separate"/>
      </w:r>
      <w:r w:rsidR="00C511C7">
        <w:rPr>
          <w:noProof/>
        </w:rPr>
        <w:t>5</w:t>
      </w:r>
      <w:r>
        <w:fldChar w:fldCharType="end"/>
      </w:r>
      <w:bookmarkEnd w:id="147"/>
      <w:r>
        <w:t>: GO annotation for microsporidia specific proteins.</w:t>
      </w:r>
      <w:bookmarkEnd w:id="148"/>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49" w:name="_Toc384637919"/>
      <w:r w:rsidRPr="00CC3D21">
        <w:t>Discussion</w:t>
      </w:r>
      <w:bookmarkEnd w:id="149"/>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C511C7">
        <w:t xml:space="preserve">Table </w:t>
      </w:r>
      <w:r w:rsidR="00C511C7">
        <w:rPr>
          <w:noProof/>
        </w:rPr>
        <w:t>4</w:t>
      </w:r>
      <w:r w:rsidR="00C511C7">
        <w:noBreakHyphen/>
      </w:r>
      <w:r w:rsidR="00C511C7">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50" w:name="_Ref383866029"/>
      <w:bookmarkStart w:id="151" w:name="_Toc384638013"/>
      <w:r>
        <w:t xml:space="preserve">Table </w:t>
      </w:r>
      <w:r w:rsidR="009F5610">
        <w:fldChar w:fldCharType="begin"/>
      </w:r>
      <w:r w:rsidR="009F5610">
        <w:instrText xml:space="preserve"> STYLEREF 1 \s </w:instrText>
      </w:r>
      <w:r w:rsidR="009F5610">
        <w:fldChar w:fldCharType="separate"/>
      </w:r>
      <w:r w:rsidR="00C511C7">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2</w:t>
      </w:r>
      <w:r w:rsidR="009F5610">
        <w:fldChar w:fldCharType="end"/>
      </w:r>
      <w:bookmarkEnd w:id="150"/>
      <w:r>
        <w:t>: Estimated microsporidia specific proteins by applying different FAS cutoffs.</w:t>
      </w:r>
      <w:bookmarkEnd w:id="151"/>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52" w:name="_Toc384637920"/>
      <w:r w:rsidRPr="00CC3D21">
        <w:t>Conclusion</w:t>
      </w:r>
      <w:bookmarkEnd w:id="152"/>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53" w:name="_Toc384637921"/>
      <w:r w:rsidRPr="00A115AD">
        <w:t>HamFAS: a novel f</w:t>
      </w:r>
      <w:r w:rsidR="00AD08DF" w:rsidRPr="00A115AD">
        <w:t>unctional annotation</w:t>
      </w:r>
      <w:r w:rsidRPr="00A115AD">
        <w:t xml:space="preserve"> approach based on feature-aware orthology inference</w:t>
      </w:r>
      <w:bookmarkEnd w:id="153"/>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54" w:name="_Toc384637922"/>
      <w:r w:rsidRPr="00A115AD">
        <w:t>Introduction</w:t>
      </w:r>
      <w:bookmarkEnd w:id="154"/>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55" w:name="_Toc384637923"/>
      <w:r w:rsidRPr="00A115AD">
        <w:t>Methods</w:t>
      </w:r>
      <w:bookmarkEnd w:id="155"/>
    </w:p>
    <w:p w14:paraId="2FAC3F1D" w14:textId="072634A5" w:rsidR="00F31F1F" w:rsidRPr="00A115AD" w:rsidRDefault="00343CC4" w:rsidP="00560D81">
      <w:pPr>
        <w:pStyle w:val="Heading3"/>
        <w:jc w:val="both"/>
      </w:pPr>
      <w:bookmarkStart w:id="156" w:name="_Toc384637924"/>
      <w:r w:rsidRPr="00A115AD">
        <w:t xml:space="preserve">HamFAS </w:t>
      </w:r>
      <w:r w:rsidR="00AA51C4" w:rsidRPr="00A115AD">
        <w:t>approach</w:t>
      </w:r>
      <w:bookmarkEnd w:id="156"/>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C511C7" w:rsidRPr="00076E91">
        <w:t xml:space="preserve">Figure </w:t>
      </w:r>
      <w:r w:rsidR="00C511C7">
        <w:rPr>
          <w:noProof/>
        </w:rPr>
        <w:t>5</w:t>
      </w:r>
      <w:r w:rsidR="00C511C7">
        <w:noBreakHyphen/>
      </w:r>
      <w:r w:rsidR="00C511C7">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560D81">
      <w:pPr>
        <w:pStyle w:val="Caption"/>
        <w:spacing w:after="0" w:line="360" w:lineRule="auto"/>
        <w:jc w:val="both"/>
      </w:pPr>
      <w:bookmarkStart w:id="157" w:name="_Ref381605755"/>
      <w:bookmarkStart w:id="158" w:name="_Toc384637977"/>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157"/>
      <w:r w:rsidRPr="00076E91">
        <w:t>: KO annotation transfer using HamFAS approach.</w:t>
      </w:r>
      <w:bookmarkEnd w:id="158"/>
    </w:p>
    <w:p w14:paraId="52C6C072" w14:textId="3FE6A3D7" w:rsidR="00B01FCE" w:rsidRPr="00076E91" w:rsidRDefault="00C22FAE" w:rsidP="00560D81">
      <w:pPr>
        <w:spacing w:after="0" w:line="360" w:lineRule="auto"/>
        <w:jc w:val="both"/>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C511C7">
        <w:t xml:space="preserve">Table </w:t>
      </w:r>
      <w:r w:rsidR="00C511C7">
        <w:rPr>
          <w:noProof/>
        </w:rPr>
        <w:t>A</w:t>
      </w:r>
      <w:r w:rsidR="00C511C7">
        <w:noBreakHyphen/>
      </w:r>
      <w:r w:rsidR="00C511C7">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59" w:name="_Toc384637925"/>
      <w:r w:rsidRPr="00C3276D">
        <w:t>Benchmarking HamFAS</w:t>
      </w:r>
      <w:bookmarkEnd w:id="159"/>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60" w:name="_Toc384637926"/>
      <w:r w:rsidRPr="00A115AD">
        <w:t>Results</w:t>
      </w:r>
      <w:bookmarkEnd w:id="160"/>
    </w:p>
    <w:p w14:paraId="390FA781" w14:textId="389EBED4" w:rsidR="00E33B6B" w:rsidRPr="00A115AD" w:rsidRDefault="00E33B6B" w:rsidP="00560D81">
      <w:pPr>
        <w:pStyle w:val="Heading3"/>
        <w:jc w:val="both"/>
      </w:pPr>
      <w:bookmarkStart w:id="161" w:name="_Toc384637927"/>
      <w:r w:rsidRPr="00A115AD">
        <w:t xml:space="preserve">The establishment of the reference </w:t>
      </w:r>
      <w:r w:rsidR="00D74ED0" w:rsidRPr="00A115AD">
        <w:t xml:space="preserve">species and </w:t>
      </w:r>
      <w:r w:rsidRPr="00A115AD">
        <w:t>annotations</w:t>
      </w:r>
      <w:bookmarkEnd w:id="161"/>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C511C7">
        <w:t xml:space="preserve">Figure </w:t>
      </w:r>
      <w:r w:rsidR="00C511C7">
        <w:rPr>
          <w:noProof/>
        </w:rPr>
        <w:t>5</w:t>
      </w:r>
      <w:r w:rsidR="00C511C7">
        <w:noBreakHyphen/>
      </w:r>
      <w:r w:rsidR="00C511C7">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560D81">
      <w:pPr>
        <w:pStyle w:val="Caption"/>
        <w:jc w:val="both"/>
        <w:rPr>
          <w:szCs w:val="24"/>
        </w:rPr>
      </w:pPr>
      <w:bookmarkStart w:id="162" w:name="_Ref384434851"/>
      <w:bookmarkStart w:id="163" w:name="_Toc384637978"/>
      <w:r>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162"/>
      <w:r>
        <w:t xml:space="preserve">: </w:t>
      </w:r>
      <w:r w:rsidRPr="00076E91">
        <w:t>Distribution of T</w:t>
      </w:r>
      <w:r w:rsidRPr="00076E91">
        <w:rPr>
          <w:vertAlign w:val="subscript"/>
        </w:rPr>
        <w:t>FAS_KO</w:t>
      </w:r>
      <w:r w:rsidRPr="00076E91">
        <w:t xml:space="preserve"> for 12,748 KO groups</w:t>
      </w:r>
      <w:bookmarkEnd w:id="163"/>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560D81">
      <w:pPr>
        <w:pStyle w:val="Caption"/>
        <w:spacing w:after="0" w:line="360" w:lineRule="auto"/>
        <w:jc w:val="both"/>
      </w:pPr>
      <w:bookmarkStart w:id="164" w:name="_Ref339564538"/>
      <w:bookmarkStart w:id="165" w:name="_Toc384637979"/>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164"/>
      <w:r w:rsidRPr="00076E91">
        <w:t>: FAS score density of KO group K00542 (left) and K07888 (right)</w:t>
      </w:r>
      <w:bookmarkEnd w:id="165"/>
    </w:p>
    <w:p w14:paraId="646F9F2C" w14:textId="135B35C8" w:rsidR="0036245E" w:rsidRPr="004F12DB" w:rsidRDefault="00814A0A" w:rsidP="00560D8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66" w:name="_Toc384637928"/>
      <w:r w:rsidRPr="00C3276D">
        <w:t>Benchmarking result</w:t>
      </w:r>
      <w:bookmarkEnd w:id="166"/>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m:t>
            </m:r>
            <m:r>
              <w:rPr>
                <w:rFonts w:ascii="Cambria Math" w:eastAsiaTheme="minorEastAsia" w:hAnsi="Cambria Math"/>
                <w:szCs w:val="24"/>
              </w:rPr>
              <m:t>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C511C7">
        <w:t xml:space="preserve">Table </w:t>
      </w:r>
      <w:r w:rsidR="00C511C7">
        <w:rPr>
          <w:noProof/>
        </w:rPr>
        <w:t>5</w:t>
      </w:r>
      <w:r w:rsidR="00C511C7">
        <w:noBreakHyphen/>
      </w:r>
      <w:r w:rsidR="00C511C7">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67" w:name="_Ref383951269"/>
      <w:bookmarkStart w:id="168" w:name="_Toc384638014"/>
      <w:r>
        <w:t xml:space="preserve">Table </w:t>
      </w:r>
      <w:r w:rsidR="009F5610">
        <w:fldChar w:fldCharType="begin"/>
      </w:r>
      <w:r w:rsidR="009F5610">
        <w:instrText xml:space="preserve"> STYLEREF 1 \s </w:instrText>
      </w:r>
      <w:r w:rsidR="009F5610">
        <w:fldChar w:fldCharType="separate"/>
      </w:r>
      <w:r w:rsidR="00C511C7">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167"/>
      <w:r>
        <w:t xml:space="preserve">: </w:t>
      </w:r>
      <w:r w:rsidRPr="00076E91">
        <w:t>Recall, precision and F1-score of HamFAS in comparison to BlastKOALA and KAAS. Second column shows values of HamFAS after filtering the orthology assignment with InParanoid's orthologs.</w:t>
      </w:r>
      <w:bookmarkEnd w:id="168"/>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C511C7">
        <w:t xml:space="preserve">Table </w:t>
      </w:r>
      <w:r w:rsidR="00C511C7">
        <w:rPr>
          <w:noProof/>
        </w:rPr>
        <w:t>5</w:t>
      </w:r>
      <w:r w:rsidR="00C511C7">
        <w:noBreakHyphen/>
      </w:r>
      <w:r w:rsidR="00C511C7">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C511C7">
        <w:t xml:space="preserve">Figure </w:t>
      </w:r>
      <w:r w:rsidR="00C511C7">
        <w:rPr>
          <w:noProof/>
        </w:rPr>
        <w:t>5</w:t>
      </w:r>
      <w:r w:rsidR="00C511C7">
        <w:noBreakHyphen/>
      </w:r>
      <w:r w:rsidR="00C511C7">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560D81">
      <w:pPr>
        <w:pStyle w:val="Caption"/>
        <w:jc w:val="both"/>
        <w:rPr>
          <w:szCs w:val="24"/>
        </w:rPr>
      </w:pPr>
      <w:bookmarkStart w:id="169" w:name="_Ref384435233"/>
      <w:bookmarkStart w:id="170" w:name="_Toc384637980"/>
      <w:r>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169"/>
      <w:r>
        <w:t xml:space="preserve">: </w:t>
      </w:r>
      <w:r w:rsidRPr="00076E91">
        <w:t>FAS score distribution of all HamFAS orthologs, only supported orthologs and unsupported orthologs</w:t>
      </w:r>
      <w:r>
        <w:t>. The red dashed vertical lines identify the mean score for each set.</w:t>
      </w:r>
      <w:bookmarkEnd w:id="170"/>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C511C7" w:rsidRPr="00076E91">
        <w:t xml:space="preserve">Figure </w:t>
      </w:r>
      <w:r w:rsidR="00C511C7">
        <w:rPr>
          <w:noProof/>
        </w:rPr>
        <w:t>5</w:t>
      </w:r>
      <w:r w:rsidR="00C511C7">
        <w:noBreakHyphen/>
      </w:r>
      <w:r w:rsidR="00C511C7">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560D81">
      <w:pPr>
        <w:pStyle w:val="Caption"/>
        <w:spacing w:after="0" w:line="360" w:lineRule="auto"/>
        <w:jc w:val="both"/>
      </w:pPr>
      <w:bookmarkStart w:id="171" w:name="_Ref371840694"/>
      <w:bookmarkStart w:id="172" w:name="_Toc384637981"/>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171"/>
      <w:r w:rsidR="001054B0" w:rsidRPr="00076E91">
        <w:t>:</w:t>
      </w:r>
      <w:r w:rsidRPr="00076E91">
        <w:t xml:space="preserve"> Fraction of proteins annotated by HamFAS, BlastKOALA and KAAS</w:t>
      </w:r>
      <w:bookmarkEnd w:id="172"/>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C511C7">
        <w:t xml:space="preserve">Table </w:t>
      </w:r>
      <w:r w:rsidR="00C511C7">
        <w:rPr>
          <w:noProof/>
        </w:rPr>
        <w:t>5</w:t>
      </w:r>
      <w:r w:rsidR="00C511C7">
        <w:noBreakHyphen/>
      </w:r>
      <w:r w:rsidR="00C511C7">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73" w:name="_Ref383957002"/>
      <w:bookmarkStart w:id="174" w:name="_Toc384638015"/>
      <w:r>
        <w:t xml:space="preserve">Table </w:t>
      </w:r>
      <w:r w:rsidR="009F5610">
        <w:fldChar w:fldCharType="begin"/>
      </w:r>
      <w:r w:rsidR="009F5610">
        <w:instrText xml:space="preserve"> STYLEREF 1 \s </w:instrText>
      </w:r>
      <w:r w:rsidR="009F5610">
        <w:fldChar w:fldCharType="separate"/>
      </w:r>
      <w:r w:rsidR="00C511C7">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2</w:t>
      </w:r>
      <w:r w:rsidR="009F5610">
        <w:fldChar w:fldCharType="end"/>
      </w:r>
      <w:bookmarkEnd w:id="173"/>
      <w:r>
        <w:t xml:space="preserve">: Compare </w:t>
      </w:r>
      <w:r w:rsidRPr="00076E91">
        <w:t>KEGG identifiers annotated by HamFAS, BlastKOALA and KAAS. Numbers in parentheses are the different KOs after filtered by synonymous KOs.</w:t>
      </w:r>
      <w:bookmarkEnd w:id="174"/>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C511C7" w:rsidRPr="00076E91">
        <w:t xml:space="preserve">Figure </w:t>
      </w:r>
      <w:r w:rsidR="00C511C7">
        <w:rPr>
          <w:noProof/>
        </w:rPr>
        <w:t>5</w:t>
      </w:r>
      <w:r w:rsidR="00C511C7">
        <w:noBreakHyphen/>
      </w:r>
      <w:r w:rsidR="00C511C7">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560D81">
      <w:pPr>
        <w:pStyle w:val="Caption"/>
        <w:spacing w:after="0" w:line="360" w:lineRule="auto"/>
        <w:jc w:val="both"/>
      </w:pPr>
      <w:bookmarkStart w:id="175" w:name="_Ref371841357"/>
      <w:bookmarkStart w:id="176" w:name="_Toc384637982"/>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175"/>
      <w:r w:rsidRPr="00076E91">
        <w:t>: Fraction of proteins annotated by HamFAS, BlastKOALA and KAAS</w:t>
      </w:r>
      <w:bookmarkEnd w:id="176"/>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77" w:name="_Toc384637929"/>
      <w:r w:rsidRPr="003F06CE">
        <w:t>Discussion</w:t>
      </w:r>
      <w:bookmarkEnd w:id="177"/>
    </w:p>
    <w:p w14:paraId="502046C3" w14:textId="7FC1DBB2" w:rsidR="006D12A5" w:rsidRPr="003F06CE" w:rsidRDefault="006D12A5" w:rsidP="00560D81">
      <w:pPr>
        <w:pStyle w:val="Heading3"/>
        <w:jc w:val="both"/>
      </w:pPr>
      <w:bookmarkStart w:id="178" w:name="_Toc384637930"/>
      <w:r w:rsidRPr="003F06CE">
        <w:t>The specificity of HamFAS</w:t>
      </w:r>
      <w:bookmarkEnd w:id="178"/>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79" w:name="_Toc384637931"/>
      <w:r w:rsidRPr="001E3BE3">
        <w:t>The sensitivity of HamFAS</w:t>
      </w:r>
      <w:bookmarkEnd w:id="179"/>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560D81">
      <w:pPr>
        <w:pStyle w:val="Caption"/>
        <w:spacing w:after="0" w:line="360" w:lineRule="auto"/>
        <w:jc w:val="both"/>
      </w:pPr>
      <w:bookmarkStart w:id="180" w:name="_Ref371842424"/>
      <w:bookmarkStart w:id="181" w:name="_Toc384637983"/>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180"/>
      <w:r w:rsidRPr="00076E91">
        <w:t xml:space="preserve">: Length distribution of HamFAS-only proteins and </w:t>
      </w:r>
      <w:r w:rsidR="000935DA">
        <w:t xml:space="preserve">the </w:t>
      </w:r>
      <w:r w:rsidRPr="00076E91">
        <w:t>others</w:t>
      </w:r>
      <w:bookmarkEnd w:id="181"/>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560D81">
      <w:pPr>
        <w:pStyle w:val="Caption"/>
        <w:spacing w:after="0" w:line="360" w:lineRule="auto"/>
        <w:jc w:val="both"/>
      </w:pPr>
      <w:bookmarkStart w:id="182" w:name="_Ref371842426"/>
      <w:bookmarkStart w:id="183" w:name="_Toc384637984"/>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182"/>
      <w:r w:rsidRPr="00076E91">
        <w:t>: Number of Pfam domains distribution of HamFAS-only proteins and</w:t>
      </w:r>
      <w:r w:rsidR="000935DA">
        <w:t xml:space="preserve"> the</w:t>
      </w:r>
      <w:r w:rsidRPr="00076E91">
        <w:t xml:space="preserve"> others</w:t>
      </w:r>
      <w:bookmarkEnd w:id="183"/>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C511C7">
        <w:t xml:space="preserve">Figure </w:t>
      </w:r>
      <w:r w:rsidR="00C511C7">
        <w:rPr>
          <w:noProof/>
        </w:rPr>
        <w:t>5</w:t>
      </w:r>
      <w:r w:rsidR="00C511C7">
        <w:noBreakHyphen/>
      </w:r>
      <w:r w:rsidR="00C511C7">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560D81">
      <w:pPr>
        <w:pStyle w:val="Caption"/>
        <w:jc w:val="both"/>
        <w:rPr>
          <w:szCs w:val="24"/>
        </w:rPr>
      </w:pPr>
      <w:bookmarkStart w:id="184" w:name="_Ref384436828"/>
      <w:bookmarkStart w:id="185" w:name="_Toc384637985"/>
      <w:r>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184"/>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85"/>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C511C7" w:rsidRPr="00076E91">
        <w:t xml:space="preserve">Figure </w:t>
      </w:r>
      <w:r w:rsidR="00C511C7">
        <w:rPr>
          <w:noProof/>
        </w:rPr>
        <w:t>5</w:t>
      </w:r>
      <w:r w:rsidR="00C511C7">
        <w:noBreakHyphen/>
      </w:r>
      <w:r w:rsidR="00C511C7">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drawing>
          <wp:inline distT="0" distB="0" distL="0" distR="0" wp14:anchorId="7AD00146" wp14:editId="2CC526BB">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C0A4E46" w14:textId="137BBDA4" w:rsidR="008F5818" w:rsidRPr="00076E91" w:rsidRDefault="008F5818" w:rsidP="00560D81">
      <w:pPr>
        <w:pStyle w:val="Caption"/>
        <w:spacing w:after="0" w:line="360" w:lineRule="auto"/>
        <w:jc w:val="both"/>
      </w:pPr>
      <w:bookmarkStart w:id="186" w:name="_Ref374250297"/>
      <w:bookmarkStart w:id="187" w:name="_Toc384637986"/>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10</w:t>
      </w:r>
      <w:r w:rsidR="00DC6FC3">
        <w:fldChar w:fldCharType="end"/>
      </w:r>
      <w:bookmarkEnd w:id="186"/>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87"/>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C511C7">
        <w:t xml:space="preserve">Table </w:t>
      </w:r>
      <w:r w:rsidR="00C511C7">
        <w:rPr>
          <w:noProof/>
        </w:rPr>
        <w:t>A</w:t>
      </w:r>
      <w:r w:rsidR="00C511C7">
        <w:noBreakHyphen/>
      </w:r>
      <w:r w:rsidR="00C511C7">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C511C7" w:rsidRPr="00076E91">
        <w:t xml:space="preserve">Figure </w:t>
      </w:r>
      <w:r w:rsidR="00C511C7">
        <w:rPr>
          <w:noProof/>
        </w:rPr>
        <w:t>A</w:t>
      </w:r>
      <w:r w:rsidR="00C511C7">
        <w:noBreakHyphen/>
      </w:r>
      <w:r w:rsidR="00C511C7">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C511C7" w:rsidRPr="00076E91">
        <w:t xml:space="preserve">Figure </w:t>
      </w:r>
      <w:r w:rsidR="00C511C7">
        <w:rPr>
          <w:noProof/>
        </w:rPr>
        <w:t>A</w:t>
      </w:r>
      <w:r w:rsidR="00C511C7">
        <w:noBreakHyphen/>
      </w:r>
      <w:r w:rsidR="00C511C7">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C511C7" w:rsidRPr="00076E91">
        <w:t xml:space="preserve">Figure </w:t>
      </w:r>
      <w:r w:rsidR="00C511C7">
        <w:rPr>
          <w:noProof/>
        </w:rPr>
        <w:t>A</w:t>
      </w:r>
      <w:r w:rsidR="00C511C7">
        <w:noBreakHyphen/>
      </w:r>
      <w:r w:rsidR="00C511C7">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560D81">
      <w:pPr>
        <w:pStyle w:val="Caption"/>
        <w:spacing w:after="0" w:line="360" w:lineRule="auto"/>
        <w:jc w:val="both"/>
      </w:pPr>
      <w:bookmarkStart w:id="188" w:name="_Ref374253766"/>
      <w:bookmarkStart w:id="189" w:name="_Toc384637987"/>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11</w:t>
      </w:r>
      <w:r w:rsidR="00DC6FC3">
        <w:fldChar w:fldCharType="end"/>
      </w:r>
      <w:bookmarkEnd w:id="188"/>
      <w:r w:rsidRPr="00076E91">
        <w:t>: The PPI degree distribution of 3 protein sets</w:t>
      </w:r>
      <w:bookmarkEnd w:id="189"/>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560D81">
      <w:pPr>
        <w:pStyle w:val="Caption"/>
        <w:spacing w:after="0" w:line="360" w:lineRule="auto"/>
        <w:jc w:val="both"/>
        <w:rPr>
          <w:rStyle w:val="IntenseEmphasis"/>
          <w:b/>
          <w:i w:val="0"/>
        </w:rPr>
      </w:pPr>
      <w:bookmarkStart w:id="190" w:name="_Ref374264459"/>
      <w:bookmarkStart w:id="191" w:name="_Toc384637988"/>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12</w:t>
      </w:r>
      <w:r w:rsidR="00DC6FC3">
        <w:fldChar w:fldCharType="end"/>
      </w:r>
      <w:bookmarkEnd w:id="190"/>
      <w:r w:rsidRPr="00076E91">
        <w:t>: Distribution of the number of pathways in which annotated KOs are involved</w:t>
      </w:r>
      <w:bookmarkEnd w:id="191"/>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C511C7" w:rsidRPr="00076E91">
        <w:t xml:space="preserve">Figure </w:t>
      </w:r>
      <w:r w:rsidR="00C511C7">
        <w:rPr>
          <w:noProof/>
        </w:rPr>
        <w:t>5</w:t>
      </w:r>
      <w:r w:rsidR="00C511C7">
        <w:noBreakHyphen/>
      </w:r>
      <w:r w:rsidR="00C511C7">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C511C7" w:rsidRPr="00076E91">
        <w:t xml:space="preserve">Figure </w:t>
      </w:r>
      <w:r w:rsidR="00C511C7">
        <w:rPr>
          <w:noProof/>
        </w:rPr>
        <w:t>5</w:t>
      </w:r>
      <w:r w:rsidR="00C511C7">
        <w:noBreakHyphen/>
      </w:r>
      <w:r w:rsidR="00C511C7">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C511C7">
        <w:t>Figure</w:t>
      </w:r>
      <w:proofErr w:type="gramEnd"/>
      <w:r w:rsidR="00C511C7">
        <w:t xml:space="preserve"> </w:t>
      </w:r>
      <w:r w:rsidR="00C511C7">
        <w:rPr>
          <w:noProof/>
        </w:rPr>
        <w:t>A</w:t>
      </w:r>
      <w:r w:rsidR="00C511C7">
        <w:noBreakHyphen/>
      </w:r>
      <w:r w:rsidR="00C511C7">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8">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560D81">
      <w:pPr>
        <w:pStyle w:val="Caption"/>
        <w:spacing w:after="0" w:line="360" w:lineRule="auto"/>
        <w:jc w:val="both"/>
      </w:pPr>
      <w:bookmarkStart w:id="192" w:name="_Ref371843960"/>
      <w:bookmarkStart w:id="193" w:name="_Toc384637989"/>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13</w:t>
      </w:r>
      <w:r w:rsidR="00DC6FC3">
        <w:fldChar w:fldCharType="end"/>
      </w:r>
      <w:bookmarkEnd w:id="192"/>
      <w:r w:rsidRPr="00076E91">
        <w:t>: The numbers of HamFAS-only KOs distributed into different pathway categories</w:t>
      </w:r>
      <w:bookmarkEnd w:id="193"/>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94" w:name="_Toc384637932"/>
      <w:r w:rsidRPr="001E3BE3">
        <w:t>Conclusion</w:t>
      </w:r>
      <w:bookmarkEnd w:id="194"/>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w:t>
      </w:r>
      <w:proofErr w:type="gramStart"/>
      <w:r w:rsidR="0064717F">
        <w:rPr>
          <w:szCs w:val="24"/>
        </w:rPr>
        <w:t>InParanoid</w:t>
      </w:r>
      <w:proofErr w:type="gramEnd"/>
      <w:r w:rsidR="0064717F">
        <w:rPr>
          <w:szCs w:val="24"/>
        </w:rPr>
        <w:t xml:space="preserve">,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95" w:name="_Toc384637933"/>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95"/>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96" w:name="_Toc384637934"/>
      <w:r w:rsidRPr="00ED70D1">
        <w:t>Introduction</w:t>
      </w:r>
      <w:bookmarkEnd w:id="196"/>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97" w:name="_Toc384637935"/>
      <w:r w:rsidRPr="00ED70D1">
        <w:t>Methods</w:t>
      </w:r>
      <w:bookmarkEnd w:id="197"/>
    </w:p>
    <w:p w14:paraId="323AA48B" w14:textId="0EC7438A" w:rsidR="004972DD" w:rsidRDefault="004972DD" w:rsidP="00560D81">
      <w:pPr>
        <w:pStyle w:val="Heading3"/>
        <w:jc w:val="both"/>
      </w:pPr>
      <w:bookmarkStart w:id="198" w:name="_Toc384637936"/>
      <w:r w:rsidRPr="00ED70D1">
        <w:t>KEGG Orthology annotation</w:t>
      </w:r>
      <w:bookmarkEnd w:id="198"/>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C511C7">
        <w:t xml:space="preserve">Table </w:t>
      </w:r>
      <w:r w:rsidR="00C511C7">
        <w:rPr>
          <w:noProof/>
        </w:rPr>
        <w:t>A</w:t>
      </w:r>
      <w:r w:rsidR="00C511C7">
        <w:noBreakHyphen/>
      </w:r>
      <w:r w:rsidR="00C511C7">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99" w:name="_Toc384637937"/>
      <w:r w:rsidRPr="00ED70D1">
        <w:t>Metabolic pathway analysis</w:t>
      </w:r>
      <w:bookmarkEnd w:id="199"/>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200" w:name="_Toc384637938"/>
      <w:r w:rsidRPr="00ED70D1">
        <w:t>Results</w:t>
      </w:r>
      <w:bookmarkEnd w:id="200"/>
    </w:p>
    <w:p w14:paraId="30D5A3EF" w14:textId="0EFEC44B" w:rsidR="00823CB2" w:rsidRPr="00ED70D1" w:rsidRDefault="00823CB2" w:rsidP="00560D81">
      <w:pPr>
        <w:pStyle w:val="Heading3"/>
        <w:jc w:val="both"/>
      </w:pPr>
      <w:bookmarkStart w:id="201" w:name="_Toc384637939"/>
      <w:r w:rsidRPr="00ED70D1">
        <w:t>KO annotation for microsporidian LCA proteins</w:t>
      </w:r>
      <w:bookmarkEnd w:id="201"/>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560D81">
      <w:pPr>
        <w:pStyle w:val="Caption"/>
        <w:spacing w:after="0" w:line="360" w:lineRule="auto"/>
        <w:jc w:val="both"/>
      </w:pPr>
      <w:bookmarkStart w:id="202" w:name="_Ref383262809"/>
      <w:bookmarkStart w:id="203" w:name="_Toc384637990"/>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202"/>
      <w:r w:rsidRPr="00076E91">
        <w:t xml:space="preserve">: Distribution of FAS scores and patristic distances of KO-annotated microsporidian </w:t>
      </w:r>
      <w:r w:rsidR="000975BB" w:rsidRPr="00076E91">
        <w:t>LCA</w:t>
      </w:r>
      <w:r w:rsidRPr="00076E91">
        <w:t xml:space="preserve"> proteins.</w:t>
      </w:r>
      <w:bookmarkEnd w:id="203"/>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C511C7" w:rsidRPr="00076E91">
        <w:t xml:space="preserve">Figure </w:t>
      </w:r>
      <w:r w:rsidR="00C511C7">
        <w:rPr>
          <w:noProof/>
        </w:rPr>
        <w:t>6</w:t>
      </w:r>
      <w:r w:rsidR="00C511C7">
        <w:noBreakHyphen/>
      </w:r>
      <w:r w:rsidR="00C511C7">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04" w:name="_Toc384637940"/>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04"/>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0">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560D81">
      <w:pPr>
        <w:pStyle w:val="Caption"/>
        <w:spacing w:after="0" w:line="360" w:lineRule="auto"/>
        <w:jc w:val="both"/>
      </w:pPr>
      <w:bookmarkStart w:id="205" w:name="_Ref381618468"/>
      <w:bookmarkStart w:id="206" w:name="_Toc384637991"/>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205"/>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06"/>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C511C7" w:rsidRPr="00076E91">
        <w:t xml:space="preserve">Figure </w:t>
      </w:r>
      <w:r w:rsidR="00C511C7">
        <w:rPr>
          <w:noProof/>
        </w:rPr>
        <w:t>6</w:t>
      </w:r>
      <w:r w:rsidR="00C511C7">
        <w:noBreakHyphen/>
      </w:r>
      <w:r w:rsidR="00C511C7">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C511C7" w:rsidRPr="00076E91">
        <w:t xml:space="preserve">Figure </w:t>
      </w:r>
      <w:r w:rsidR="00C511C7">
        <w:rPr>
          <w:noProof/>
        </w:rPr>
        <w:t>A</w:t>
      </w:r>
      <w:r w:rsidR="00C511C7">
        <w:noBreakHyphen/>
      </w:r>
      <w:r w:rsidR="00C511C7">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1">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560D81">
      <w:pPr>
        <w:pStyle w:val="Caption"/>
        <w:jc w:val="both"/>
        <w:rPr>
          <w:szCs w:val="24"/>
        </w:rPr>
      </w:pPr>
      <w:bookmarkStart w:id="207" w:name="_Ref384219482"/>
      <w:bookmarkStart w:id="208" w:name="_Toc384637992"/>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20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8"/>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C511C7">
        <w:t xml:space="preserve">Figure </w:t>
      </w:r>
      <w:r w:rsidR="00C511C7">
        <w:rPr>
          <w:noProof/>
        </w:rPr>
        <w:t>6</w:t>
      </w:r>
      <w:r w:rsidR="00C511C7">
        <w:noBreakHyphen/>
      </w:r>
      <w:r w:rsidR="00C511C7">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C511C7">
        <w:t xml:space="preserve">Figure </w:t>
      </w:r>
      <w:r w:rsidR="00C511C7">
        <w:rPr>
          <w:noProof/>
        </w:rPr>
        <w:t>6</w:t>
      </w:r>
      <w:r w:rsidR="00C511C7">
        <w:noBreakHyphen/>
      </w:r>
      <w:r w:rsidR="00C511C7">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2">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0B07D78C" w:rsidR="0046335D" w:rsidRDefault="008838B6" w:rsidP="00560D81">
      <w:pPr>
        <w:pStyle w:val="Caption"/>
        <w:jc w:val="both"/>
        <w:rPr>
          <w:szCs w:val="24"/>
        </w:rPr>
      </w:pPr>
      <w:bookmarkStart w:id="209" w:name="_Ref384219574"/>
      <w:bookmarkStart w:id="210" w:name="_Toc384637993"/>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20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10"/>
    </w:p>
    <w:p w14:paraId="1FD3C11D" w14:textId="0B18E0DD" w:rsidR="000E1076" w:rsidRPr="00ED70D1" w:rsidRDefault="001C28A5" w:rsidP="00560D81">
      <w:pPr>
        <w:pStyle w:val="Heading3"/>
        <w:jc w:val="both"/>
      </w:pPr>
      <w:bookmarkStart w:id="211" w:name="_Toc384637941"/>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11"/>
    </w:p>
    <w:p w14:paraId="4DDC30FE" w14:textId="52A27B91"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C511C7">
        <w:t xml:space="preserve">Table </w:t>
      </w:r>
      <w:r w:rsidR="00C511C7">
        <w:rPr>
          <w:noProof/>
        </w:rPr>
        <w:t>A</w:t>
      </w:r>
      <w:r w:rsidR="00C511C7">
        <w:noBreakHyphen/>
      </w:r>
      <w:r w:rsidR="00C511C7">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C511C7" w:rsidRPr="00076E91">
        <w:t xml:space="preserve">Figure </w:t>
      </w:r>
      <w:r w:rsidR="00C511C7">
        <w:rPr>
          <w:noProof/>
        </w:rPr>
        <w:t>6</w:t>
      </w:r>
      <w:r w:rsidR="00C511C7">
        <w:noBreakHyphen/>
      </w:r>
      <w:r w:rsidR="00C511C7">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CAC688" w:rsidR="00A21626" w:rsidRPr="0033169A" w:rsidRDefault="004E1AA9" w:rsidP="00560D81">
      <w:pPr>
        <w:pStyle w:val="Caption"/>
        <w:spacing w:after="0" w:line="360" w:lineRule="auto"/>
        <w:jc w:val="both"/>
      </w:pPr>
      <w:bookmarkStart w:id="212" w:name="_Ref381890854"/>
      <w:bookmarkStart w:id="213" w:name="_Toc384637994"/>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212"/>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13"/>
    </w:p>
    <w:p w14:paraId="6949B344" w14:textId="4D2F4BF6" w:rsidR="008421CC" w:rsidRPr="00ED70D1" w:rsidRDefault="00AC7AFF" w:rsidP="00560D81">
      <w:pPr>
        <w:pStyle w:val="Heading3"/>
        <w:jc w:val="both"/>
      </w:pPr>
      <w:bookmarkStart w:id="214" w:name="_Toc384637942"/>
      <w:r w:rsidRPr="00ED70D1">
        <w:t xml:space="preserve">The </w:t>
      </w:r>
      <w:r w:rsidR="00AE2957" w:rsidRPr="00ED70D1">
        <w:t xml:space="preserve">lack </w:t>
      </w:r>
      <w:r w:rsidR="00326F23" w:rsidRPr="00ED70D1">
        <w:t>of TCA cycle and its replacement</w:t>
      </w:r>
      <w:bookmarkEnd w:id="214"/>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C511C7" w:rsidRPr="00076E91">
        <w:t xml:space="preserve">Table </w:t>
      </w:r>
      <w:r w:rsidR="00C511C7">
        <w:rPr>
          <w:noProof/>
        </w:rPr>
        <w:t>6</w:t>
      </w:r>
      <w:r w:rsidR="00C511C7">
        <w:noBreakHyphen/>
      </w:r>
      <w:r w:rsidR="00C511C7">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215" w:name="_Ref382643410"/>
      <w:bookmarkStart w:id="216" w:name="_Toc384638016"/>
      <w:r w:rsidRPr="00076E91">
        <w:t xml:space="preserve">Table </w:t>
      </w:r>
      <w:r w:rsidR="009F5610">
        <w:fldChar w:fldCharType="begin"/>
      </w:r>
      <w:r w:rsidR="009F5610">
        <w:instrText xml:space="preserve"> STYLEREF 1 \s </w:instrText>
      </w:r>
      <w:r w:rsidR="009F5610">
        <w:fldChar w:fldCharType="separate"/>
      </w:r>
      <w:r w:rsidR="00C511C7">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215"/>
      <w:r w:rsidRPr="00076E91">
        <w:t xml:space="preserve">: Microsporidian </w:t>
      </w:r>
      <w:r w:rsidR="000975BB" w:rsidRPr="00076E91">
        <w:t>LCA</w:t>
      </w:r>
      <w:r w:rsidRPr="00076E91">
        <w:t xml:space="preserve"> MFS and ABC transporters.</w:t>
      </w:r>
      <w:bookmarkEnd w:id="216"/>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17" w:name="_Toc384637943"/>
      <w:r w:rsidRPr="00ED70D1">
        <w:t>The microsporidian LCA's carbohydrate metabolism</w:t>
      </w:r>
      <w:bookmarkEnd w:id="217"/>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C511C7">
        <w:t xml:space="preserve">Table </w:t>
      </w:r>
      <w:r w:rsidR="00C511C7">
        <w:rPr>
          <w:noProof/>
        </w:rPr>
        <w:t>A</w:t>
      </w:r>
      <w:r w:rsidR="00C511C7">
        <w:noBreakHyphen/>
      </w:r>
      <w:r w:rsidR="00C511C7">
        <w:rPr>
          <w:noProof/>
        </w:rPr>
        <w:t>8</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C511C7">
        <w:t xml:space="preserve">Figure </w:t>
      </w:r>
      <w:r w:rsidR="00C511C7">
        <w:rPr>
          <w:noProof/>
        </w:rPr>
        <w:t>6</w:t>
      </w:r>
      <w:r w:rsidR="00C511C7">
        <w:noBreakHyphen/>
      </w:r>
      <w:r w:rsidR="00C511C7">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4">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560D81">
      <w:pPr>
        <w:pStyle w:val="Caption"/>
        <w:jc w:val="both"/>
        <w:rPr>
          <w:szCs w:val="24"/>
        </w:rPr>
      </w:pPr>
      <w:bookmarkStart w:id="218" w:name="_Ref384229265"/>
      <w:bookmarkStart w:id="219" w:name="_Toc384637995"/>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218"/>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19"/>
    </w:p>
    <w:p w14:paraId="58BB47DE" w14:textId="4AD5BCAE" w:rsidR="00DA0BDA" w:rsidRPr="00ED70D1" w:rsidRDefault="00E132E6" w:rsidP="00560D81">
      <w:pPr>
        <w:pStyle w:val="Heading3"/>
        <w:jc w:val="both"/>
      </w:pPr>
      <w:bookmarkStart w:id="220" w:name="_Toc384637944"/>
      <w:r w:rsidRPr="00ED70D1">
        <w:t>The</w:t>
      </w:r>
      <w:r w:rsidR="000E4C2C" w:rsidRPr="00ED70D1">
        <w:t xml:space="preserve"> inability of nucleotide production in microsporidia</w:t>
      </w:r>
      <w:bookmarkEnd w:id="220"/>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C511C7">
        <w:t xml:space="preserve">Figure </w:t>
      </w:r>
      <w:r w:rsidR="00C511C7">
        <w:rPr>
          <w:noProof/>
        </w:rPr>
        <w:t>6</w:t>
      </w:r>
      <w:r w:rsidR="00C511C7">
        <w:noBreakHyphen/>
      </w:r>
      <w:r w:rsidR="00C511C7">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5">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54F41710" w:rsidR="001772E1" w:rsidRPr="00076E91" w:rsidRDefault="00B15988" w:rsidP="00560D81">
      <w:pPr>
        <w:pStyle w:val="Caption"/>
        <w:jc w:val="both"/>
        <w:rPr>
          <w:szCs w:val="24"/>
        </w:rPr>
      </w:pPr>
      <w:bookmarkStart w:id="221" w:name="_Ref384375467"/>
      <w:bookmarkStart w:id="222" w:name="_Toc384637996"/>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221"/>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22"/>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C511C7">
        <w:t xml:space="preserve">Table </w:t>
      </w:r>
      <w:r w:rsidR="00C511C7">
        <w:rPr>
          <w:noProof/>
        </w:rPr>
        <w:t>A</w:t>
      </w:r>
      <w:r w:rsidR="00C511C7">
        <w:noBreakHyphen/>
      </w:r>
      <w:r w:rsidR="00C511C7">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560D81">
      <w:pPr>
        <w:pStyle w:val="Caption"/>
        <w:spacing w:after="0" w:line="360" w:lineRule="auto"/>
        <w:jc w:val="both"/>
      </w:pPr>
      <w:bookmarkStart w:id="223" w:name="_Ref382669565"/>
      <w:bookmarkStart w:id="224" w:name="_Toc384637997"/>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223"/>
      <w:r w:rsidRPr="00076E91">
        <w:t xml:space="preserve">: Phylogenetic profile of 3 </w:t>
      </w:r>
      <w:r w:rsidR="000975BB" w:rsidRPr="00076E91">
        <w:t>microsporidian LCA</w:t>
      </w:r>
      <w:r w:rsidRPr="00076E91">
        <w:t xml:space="preserve"> NTT proteins</w:t>
      </w:r>
      <w:bookmarkEnd w:id="224"/>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C511C7" w:rsidRPr="00076E91">
        <w:t xml:space="preserve">Figure </w:t>
      </w:r>
      <w:r w:rsidR="00C511C7">
        <w:rPr>
          <w:noProof/>
        </w:rPr>
        <w:t>6</w:t>
      </w:r>
      <w:r w:rsidR="00C511C7">
        <w:noBreakHyphen/>
      </w:r>
      <w:r w:rsidR="00C511C7">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C511C7" w:rsidRPr="00076E91">
        <w:t xml:space="preserve">Figure </w:t>
      </w:r>
      <w:r w:rsidR="00C511C7">
        <w:rPr>
          <w:noProof/>
        </w:rPr>
        <w:t>6</w:t>
      </w:r>
      <w:r w:rsidR="00C511C7">
        <w:noBreakHyphen/>
      </w:r>
      <w:r w:rsidR="00C511C7">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7">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0855E2ED" w:rsidR="00FF0408" w:rsidRPr="00076E91" w:rsidRDefault="00FF0408" w:rsidP="00560D81">
      <w:pPr>
        <w:pStyle w:val="Caption"/>
        <w:spacing w:after="0" w:line="360" w:lineRule="auto"/>
        <w:jc w:val="both"/>
      </w:pPr>
      <w:bookmarkStart w:id="225" w:name="_Ref382670116"/>
      <w:bookmarkStart w:id="226" w:name="_Toc384637998"/>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22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6"/>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27" w:name="_Toc384637945"/>
      <w:r w:rsidRPr="00ED70D1">
        <w:t>Discussion</w:t>
      </w:r>
      <w:bookmarkEnd w:id="227"/>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C511C7" w:rsidRPr="00076E91">
        <w:t xml:space="preserve">Figure </w:t>
      </w:r>
      <w:r w:rsidR="00C511C7">
        <w:rPr>
          <w:noProof/>
        </w:rPr>
        <w:t>A</w:t>
      </w:r>
      <w:r w:rsidR="00C511C7">
        <w:noBreakHyphen/>
      </w:r>
      <w:r w:rsidR="00C511C7">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C511C7">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28" w:name="_Toc384637946"/>
      <w:r w:rsidRPr="00ED70D1">
        <w:t>Conclusion</w:t>
      </w:r>
      <w:bookmarkEnd w:id="228"/>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C511C7">
        <w:t xml:space="preserve">Figure </w:t>
      </w:r>
      <w:r w:rsidR="00C511C7">
        <w:rPr>
          <w:noProof/>
        </w:rPr>
        <w:t>6</w:t>
      </w:r>
      <w:r w:rsidR="00C511C7">
        <w:noBreakHyphen/>
      </w:r>
      <w:r w:rsidR="00C511C7">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C511C7">
        <w:t xml:space="preserve">Figure </w:t>
      </w:r>
      <w:r w:rsidR="00C511C7">
        <w:rPr>
          <w:noProof/>
        </w:rPr>
        <w:t>A</w:t>
      </w:r>
      <w:r w:rsidR="00C511C7">
        <w:noBreakHyphen/>
      </w:r>
      <w:r w:rsidR="00C511C7">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C511C7">
        <w:t xml:space="preserve">Figure </w:t>
      </w:r>
      <w:r w:rsidR="00C511C7">
        <w:rPr>
          <w:noProof/>
        </w:rPr>
        <w:t>A</w:t>
      </w:r>
      <w:r w:rsidR="00C511C7">
        <w:noBreakHyphen/>
      </w:r>
      <w:r w:rsidR="00C511C7">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C511C7">
        <w:t xml:space="preserve">Figure </w:t>
      </w:r>
      <w:r w:rsidR="00C511C7">
        <w:rPr>
          <w:noProof/>
        </w:rPr>
        <w:t>6</w:t>
      </w:r>
      <w:r w:rsidR="00C511C7">
        <w:noBreakHyphen/>
      </w:r>
      <w:r w:rsidR="00C511C7">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C511C7">
        <w:t xml:space="preserve">Figure </w:t>
      </w:r>
      <w:r w:rsidR="00C511C7">
        <w:rPr>
          <w:noProof/>
        </w:rPr>
        <w:t>A</w:t>
      </w:r>
      <w:r w:rsidR="00C511C7">
        <w:noBreakHyphen/>
      </w:r>
      <w:r w:rsidR="00C511C7">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C511C7">
        <w:t xml:space="preserve">Figure </w:t>
      </w:r>
      <w:r w:rsidR="00C511C7">
        <w:rPr>
          <w:noProof/>
        </w:rPr>
        <w:t>A</w:t>
      </w:r>
      <w:r w:rsidR="00C511C7">
        <w:noBreakHyphen/>
      </w:r>
      <w:r w:rsidR="00C511C7">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C511C7">
        <w:t xml:space="preserve">Figure </w:t>
      </w:r>
      <w:r w:rsidR="00C511C7">
        <w:rPr>
          <w:noProof/>
        </w:rPr>
        <w:t>A</w:t>
      </w:r>
      <w:r w:rsidR="00C511C7">
        <w:noBreakHyphen/>
      </w:r>
      <w:r w:rsidR="00C511C7">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9" w:name="_Toc384637947"/>
      <w:r w:rsidRPr="00C14AE6">
        <w:t>Discussion &amp; Outlook</w:t>
      </w:r>
      <w:bookmarkEnd w:id="229"/>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0" w:name="_Toc384637948"/>
      <w:r w:rsidRPr="00C14AE6">
        <w:t>Microsporidia</w:t>
      </w:r>
      <w:r w:rsidR="00CE1876" w:rsidRPr="00C14AE6">
        <w:t xml:space="preserve"> evolutionary history and their fungal related origin</w:t>
      </w:r>
      <w:bookmarkEnd w:id="230"/>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31" w:name="_Toc384637949"/>
      <w:r w:rsidRPr="00C14AE6">
        <w:t>Methodology for phylogenetic profiling and functional annotation</w:t>
      </w:r>
      <w:bookmarkEnd w:id="231"/>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32" w:name="_Toc384637950"/>
      <w:r>
        <w:t>PhyloProfile</w:t>
      </w:r>
      <w:bookmarkEnd w:id="232"/>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33" w:name="_Toc384637951"/>
      <w:r>
        <w:t>HamFAS</w:t>
      </w:r>
      <w:bookmarkEnd w:id="233"/>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34" w:name="_Toc384637952"/>
      <w:r>
        <w:t>References</w:t>
      </w:r>
      <w:bookmarkEnd w:id="234"/>
    </w:p>
    <w:p w14:paraId="2A5D6790" w14:textId="77777777" w:rsidR="00785690" w:rsidRPr="00785690" w:rsidRDefault="00785690" w:rsidP="000448FA">
      <w:pPr>
        <w:jc w:val="both"/>
      </w:pPr>
    </w:p>
    <w:p w14:paraId="511465B6" w14:textId="77777777" w:rsidR="00CB7955" w:rsidRPr="00CB7955" w:rsidRDefault="00785690" w:rsidP="00CB7955">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CB7955" w:rsidRPr="00CB7955">
        <w:rPr>
          <w:noProof/>
        </w:rPr>
        <w:t xml:space="preserve">Abascal, Federico, Rafael Zardoya, and David Posada. 2005. "ProtTest: Selection of best-fit models of protein evolution."  </w:t>
      </w:r>
      <w:r w:rsidR="00CB7955" w:rsidRPr="00CB7955">
        <w:rPr>
          <w:i/>
          <w:noProof/>
        </w:rPr>
        <w:t>Bioinformatics</w:t>
      </w:r>
      <w:r w:rsidR="00CB7955" w:rsidRPr="00CB7955">
        <w:rPr>
          <w:noProof/>
        </w:rPr>
        <w:t xml:space="preserve"> 21:2104-2105. doi: 10.1093/bioinformatics/bti263.</w:t>
      </w:r>
    </w:p>
    <w:p w14:paraId="416EBF5E" w14:textId="77777777" w:rsidR="00CB7955" w:rsidRPr="00CB7955" w:rsidRDefault="00CB7955" w:rsidP="00CB7955">
      <w:pPr>
        <w:pStyle w:val="EndNoteBibliography"/>
        <w:spacing w:after="0"/>
        <w:ind w:left="720" w:hanging="720"/>
        <w:rPr>
          <w:noProof/>
        </w:rPr>
      </w:pPr>
      <w:r w:rsidRPr="00CB7955">
        <w:rPr>
          <w:noProof/>
        </w:rPr>
        <w:t xml:space="preserve">Adams, Melanie A., Michael D. L. Suits, Jimin Zheng, and Zongchao Jia. 2007. "Piecing together the structure–function puzzle: Experiences in structure‐based functional annotation of hypothetical proteins."  </w:t>
      </w:r>
      <w:r w:rsidRPr="00CB7955">
        <w:rPr>
          <w:i/>
          <w:noProof/>
        </w:rPr>
        <w:t>PROTEOMICS</w:t>
      </w:r>
      <w:r w:rsidRPr="00CB7955">
        <w:rPr>
          <w:noProof/>
        </w:rPr>
        <w:t xml:space="preserve"> 7:2920-2932. doi: 10.1002/pmic.200700099.</w:t>
      </w:r>
    </w:p>
    <w:p w14:paraId="5498AB4F" w14:textId="77777777" w:rsidR="00CB7955" w:rsidRPr="00CB7955" w:rsidRDefault="00CB7955" w:rsidP="00CB7955">
      <w:pPr>
        <w:pStyle w:val="EndNoteBibliography"/>
        <w:spacing w:after="0"/>
        <w:ind w:left="720" w:hanging="720"/>
        <w:rPr>
          <w:noProof/>
        </w:rPr>
      </w:pPr>
      <w:r w:rsidRPr="00CB7955">
        <w:rPr>
          <w:noProof/>
        </w:rPr>
        <w:t xml:space="preserve">Adebali, Ogun, and Igor B. Zhulin. 2017. "Aquerium: a web application for comparative exploration of domain-based protein occurrences on the taxonomically clustered genome tree."  </w:t>
      </w:r>
      <w:r w:rsidRPr="00CB7955">
        <w:rPr>
          <w:i/>
          <w:noProof/>
        </w:rPr>
        <w:t>Proteins</w:t>
      </w:r>
      <w:r w:rsidRPr="00CB7955">
        <w:rPr>
          <w:noProof/>
        </w:rPr>
        <w:t xml:space="preserve"> 85:72-77. doi: 10.1002/prot.25199.</w:t>
      </w:r>
    </w:p>
    <w:p w14:paraId="55D2B28B" w14:textId="77777777" w:rsidR="00CB7955" w:rsidRPr="00CB7955" w:rsidRDefault="00CB7955" w:rsidP="00CB7955">
      <w:pPr>
        <w:pStyle w:val="EndNoteBibliography"/>
        <w:spacing w:after="0"/>
        <w:ind w:left="720" w:hanging="720"/>
        <w:rPr>
          <w:noProof/>
        </w:rPr>
      </w:pPr>
      <w:r w:rsidRPr="00CB7955">
        <w:rPr>
          <w:noProof/>
        </w:rPr>
        <w:t xml:space="preserve">Agnew, Philip, JJ Becnel, Dieter Ebert, and Y Michalakis. 2003. "Symbiosis of microsporidia and insects."  </w:t>
      </w:r>
      <w:r w:rsidRPr="00CB7955">
        <w:rPr>
          <w:i/>
          <w:noProof/>
        </w:rPr>
        <w:t>Insect Symbiosis. Volume</w:t>
      </w:r>
      <w:r w:rsidRPr="00CB7955">
        <w:rPr>
          <w:noProof/>
        </w:rPr>
        <w:t>:145-164.</w:t>
      </w:r>
    </w:p>
    <w:p w14:paraId="0C4BC25A" w14:textId="77777777" w:rsidR="00CB7955" w:rsidRPr="00CB7955" w:rsidRDefault="00CB7955" w:rsidP="00CB7955">
      <w:pPr>
        <w:pStyle w:val="EndNoteBibliography"/>
        <w:spacing w:after="0"/>
        <w:ind w:left="720" w:hanging="720"/>
        <w:rPr>
          <w:noProof/>
        </w:rPr>
      </w:pPr>
      <w:r w:rsidRPr="00CB7955">
        <w:rPr>
          <w:noProof/>
        </w:rPr>
        <w:t xml:space="preserve">Alam, I., A. Dress, M. Rehmsmeier, and G. Fuellen. 2004. "Comparative homology agreement search: An effective combination of homology-search methods."  </w:t>
      </w:r>
      <w:r w:rsidRPr="00CB7955">
        <w:rPr>
          <w:i/>
          <w:noProof/>
        </w:rPr>
        <w:t>Proceedings of the National Academy of Sciences</w:t>
      </w:r>
      <w:r w:rsidRPr="00CB7955">
        <w:rPr>
          <w:noProof/>
        </w:rPr>
        <w:t xml:space="preserve"> 101:13814-13819. doi: 10.1073/pnas.0405612101.</w:t>
      </w:r>
    </w:p>
    <w:p w14:paraId="6DC332E8" w14:textId="77777777" w:rsidR="00CB7955" w:rsidRPr="00CB7955" w:rsidRDefault="00CB7955" w:rsidP="00CB7955">
      <w:pPr>
        <w:pStyle w:val="EndNoteBibliography"/>
        <w:spacing w:after="0"/>
        <w:ind w:left="720" w:hanging="720"/>
        <w:rPr>
          <w:noProof/>
        </w:rPr>
      </w:pPr>
      <w:r w:rsidRPr="00CB795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CB7955">
        <w:rPr>
          <w:i/>
          <w:noProof/>
        </w:rPr>
        <w:t>Nature Methods</w:t>
      </w:r>
      <w:r w:rsidRPr="00CB7955">
        <w:rPr>
          <w:noProof/>
        </w:rPr>
        <w:t xml:space="preserve"> 13:425-430. doi: 10.1038/nmeth.3830.</w:t>
      </w:r>
    </w:p>
    <w:p w14:paraId="2414D1DB" w14:textId="77777777" w:rsidR="00CB7955" w:rsidRPr="00CB7955" w:rsidRDefault="00CB7955" w:rsidP="00CB7955">
      <w:pPr>
        <w:pStyle w:val="EndNoteBibliography"/>
        <w:spacing w:after="0"/>
        <w:ind w:left="720" w:hanging="720"/>
        <w:rPr>
          <w:noProof/>
        </w:rPr>
      </w:pPr>
      <w:r w:rsidRPr="00CB795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CB7955">
        <w:rPr>
          <w:i/>
          <w:noProof/>
        </w:rPr>
        <w:t>Nucleic Acids Research</w:t>
      </w:r>
      <w:r w:rsidRPr="00CB7955">
        <w:rPr>
          <w:noProof/>
        </w:rPr>
        <w:t xml:space="preserve"> 43:D240-D249. doi: 10.1093/nar/gku1158.</w:t>
      </w:r>
    </w:p>
    <w:p w14:paraId="5EBC7630" w14:textId="77777777" w:rsidR="00CB7955" w:rsidRPr="00CB7955" w:rsidRDefault="00CB7955" w:rsidP="00CB7955">
      <w:pPr>
        <w:pStyle w:val="EndNoteBibliography"/>
        <w:spacing w:after="0"/>
        <w:ind w:left="720" w:hanging="720"/>
        <w:rPr>
          <w:noProof/>
        </w:rPr>
      </w:pPr>
      <w:r w:rsidRPr="00CB7955">
        <w:rPr>
          <w:noProof/>
        </w:rPr>
        <w:t xml:space="preserve">Altschul, S. F., W. Gish, W. Miller, E. W. Myers, and D. J. Lipman. 1990. "Basic local alignment search tool."  </w:t>
      </w:r>
      <w:r w:rsidRPr="00CB7955">
        <w:rPr>
          <w:i/>
          <w:noProof/>
        </w:rPr>
        <w:t>Journal of Molecular Biology</w:t>
      </w:r>
      <w:r w:rsidRPr="00CB7955">
        <w:rPr>
          <w:noProof/>
        </w:rPr>
        <w:t xml:space="preserve"> 215:403-410. doi: 10.1016/S0022-2836(05)80360-2.</w:t>
      </w:r>
    </w:p>
    <w:p w14:paraId="425953E8" w14:textId="77777777" w:rsidR="00CB7955" w:rsidRPr="00CB7955" w:rsidRDefault="00CB7955" w:rsidP="00CB7955">
      <w:pPr>
        <w:pStyle w:val="EndNoteBibliography"/>
        <w:spacing w:after="0"/>
        <w:ind w:left="720" w:hanging="720"/>
        <w:rPr>
          <w:noProof/>
        </w:rPr>
      </w:pPr>
      <w:r w:rsidRPr="00CB7955">
        <w:rPr>
          <w:noProof/>
        </w:rPr>
        <w:t xml:space="preserve">Apic, Gordana, Julian Gough, and Sarah A Teichmann. 2001. "Domain combinations in archaeal, eubacterial and eukaryotic proteomes."  </w:t>
      </w:r>
      <w:r w:rsidRPr="00CB7955">
        <w:rPr>
          <w:i/>
          <w:noProof/>
        </w:rPr>
        <w:t>Journal of Molecular Biology</w:t>
      </w:r>
      <w:r w:rsidRPr="00CB7955">
        <w:rPr>
          <w:noProof/>
        </w:rPr>
        <w:t xml:space="preserve"> 310:311-325. doi: 10.1006/jmbi.2001.4776.</w:t>
      </w:r>
    </w:p>
    <w:p w14:paraId="75AE67A3" w14:textId="77777777" w:rsidR="00CB7955" w:rsidRPr="00CB7955" w:rsidRDefault="00CB7955" w:rsidP="00CB7955">
      <w:pPr>
        <w:pStyle w:val="EndNoteBibliography"/>
        <w:spacing w:after="0"/>
        <w:ind w:left="720" w:hanging="720"/>
        <w:rPr>
          <w:noProof/>
        </w:rPr>
      </w:pPr>
      <w:r w:rsidRPr="00CB795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CB7955">
        <w:rPr>
          <w:i/>
          <w:noProof/>
        </w:rPr>
        <w:t>Nature Genetics</w:t>
      </w:r>
      <w:r w:rsidRPr="00CB7955">
        <w:rPr>
          <w:noProof/>
        </w:rPr>
        <w:t xml:space="preserve"> 25:25-29. doi: 10.1038/75556.</w:t>
      </w:r>
    </w:p>
    <w:p w14:paraId="52655429" w14:textId="77777777" w:rsidR="00CB7955" w:rsidRPr="00CB7955" w:rsidRDefault="00CB7955" w:rsidP="00CB7955">
      <w:pPr>
        <w:pStyle w:val="EndNoteBibliography"/>
        <w:spacing w:after="0"/>
        <w:ind w:left="720" w:hanging="720"/>
        <w:rPr>
          <w:noProof/>
        </w:rPr>
      </w:pPr>
      <w:r w:rsidRPr="00CB795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CB7955">
        <w:rPr>
          <w:i/>
          <w:noProof/>
        </w:rPr>
        <w:t>Nucleic acids research</w:t>
      </w:r>
      <w:r w:rsidRPr="00CB7955">
        <w:rPr>
          <w:noProof/>
        </w:rPr>
        <w:t xml:space="preserve"> 39:D612-9. doi: 10.1093/nar/gkq1006.</w:t>
      </w:r>
    </w:p>
    <w:p w14:paraId="6F089B75" w14:textId="77777777" w:rsidR="00CB7955" w:rsidRPr="00CB7955" w:rsidRDefault="00CB7955" w:rsidP="00CB7955">
      <w:pPr>
        <w:pStyle w:val="EndNoteBibliography"/>
        <w:spacing w:after="0"/>
        <w:ind w:left="720" w:hanging="720"/>
        <w:rPr>
          <w:noProof/>
        </w:rPr>
      </w:pPr>
      <w:r w:rsidRPr="00CB7955">
        <w:rPr>
          <w:noProof/>
        </w:rPr>
        <w:t xml:space="preserve">Baker, D. 2001. "Protein Structure Prediction and Structural Genomics."  </w:t>
      </w:r>
      <w:r w:rsidRPr="00CB7955">
        <w:rPr>
          <w:i/>
          <w:noProof/>
        </w:rPr>
        <w:t>Science</w:t>
      </w:r>
      <w:r w:rsidRPr="00CB7955">
        <w:rPr>
          <w:noProof/>
        </w:rPr>
        <w:t xml:space="preserve"> 294:93-96. doi: 10.1126/science.1065659.</w:t>
      </w:r>
    </w:p>
    <w:p w14:paraId="4B61B6F6" w14:textId="77777777" w:rsidR="00CB7955" w:rsidRPr="00CB7955" w:rsidRDefault="00CB7955" w:rsidP="00CB7955">
      <w:pPr>
        <w:pStyle w:val="EndNoteBibliography"/>
        <w:spacing w:after="0"/>
        <w:ind w:left="720" w:hanging="720"/>
        <w:rPr>
          <w:noProof/>
        </w:rPr>
      </w:pPr>
      <w:r w:rsidRPr="00CB7955">
        <w:rPr>
          <w:noProof/>
        </w:rPr>
        <w:t xml:space="preserve">Bakowski, Malina A., Margaret Priest, Sarah Young, Christina A. Cuomo, and Emily R. Troemel. 2014. "Genome Sequence of the Microsporidian Species Nematocida sp1 Strain ERTm6 (ATCC PRA-372)."  </w:t>
      </w:r>
      <w:r w:rsidRPr="00CB7955">
        <w:rPr>
          <w:i/>
          <w:noProof/>
        </w:rPr>
        <w:t>Genome Announcements</w:t>
      </w:r>
      <w:r w:rsidRPr="00CB7955">
        <w:rPr>
          <w:noProof/>
        </w:rPr>
        <w:t xml:space="preserve"> 2:e00905-14. doi: 10.1128/genomeA.00905-14.</w:t>
      </w:r>
    </w:p>
    <w:p w14:paraId="104F5CA5" w14:textId="77777777" w:rsidR="00CB7955" w:rsidRPr="00CB7955" w:rsidRDefault="00CB7955" w:rsidP="00CB7955">
      <w:pPr>
        <w:pStyle w:val="EndNoteBibliography"/>
        <w:spacing w:after="0"/>
        <w:ind w:left="720" w:hanging="720"/>
        <w:rPr>
          <w:noProof/>
        </w:rPr>
      </w:pPr>
      <w:r w:rsidRPr="00CB7955">
        <w:rPr>
          <w:noProof/>
        </w:rPr>
        <w:t xml:space="preserve">Bjørnson, Susan, and David Oi. 2014. "Microsporidia Biological Control Agents and Pathogens of Beneficial Insects." In </w:t>
      </w:r>
      <w:r w:rsidRPr="00CB7955">
        <w:rPr>
          <w:i/>
          <w:noProof/>
        </w:rPr>
        <w:t>Microsporidia</w:t>
      </w:r>
      <w:r w:rsidRPr="00CB7955">
        <w:rPr>
          <w:noProof/>
        </w:rPr>
        <w:t>, edited by Louis M. Weiss and James J. Becnel, 635-670. Chichester, UK: John Wiley &amp; Sons, Inc.</w:t>
      </w:r>
    </w:p>
    <w:p w14:paraId="0576BE85" w14:textId="77777777" w:rsidR="00CB7955" w:rsidRPr="00CB7955" w:rsidRDefault="00CB7955" w:rsidP="00CB7955">
      <w:pPr>
        <w:pStyle w:val="EndNoteBibliography"/>
        <w:spacing w:after="0"/>
        <w:ind w:left="720" w:hanging="720"/>
        <w:rPr>
          <w:noProof/>
        </w:rPr>
      </w:pPr>
      <w:r w:rsidRPr="00CB7955">
        <w:rPr>
          <w:noProof/>
        </w:rPr>
        <w:t xml:space="preserve">Canning, Elizabeth U. 1986. </w:t>
      </w:r>
      <w:r w:rsidRPr="00CB7955">
        <w:rPr>
          <w:i/>
          <w:noProof/>
        </w:rPr>
        <w:t>The microsporidia of vertebrates</w:t>
      </w:r>
      <w:r w:rsidRPr="00CB7955">
        <w:rPr>
          <w:noProof/>
        </w:rPr>
        <w:t>: Academic Press.</w:t>
      </w:r>
    </w:p>
    <w:p w14:paraId="065E320C" w14:textId="77777777" w:rsidR="00CB7955" w:rsidRPr="00CB7955" w:rsidRDefault="00CB7955" w:rsidP="00CB7955">
      <w:pPr>
        <w:pStyle w:val="EndNoteBibliography"/>
        <w:spacing w:after="0"/>
        <w:ind w:left="720" w:hanging="720"/>
        <w:rPr>
          <w:noProof/>
        </w:rPr>
      </w:pPr>
      <w:r w:rsidRPr="00CB7955">
        <w:rPr>
          <w:noProof/>
        </w:rPr>
        <w:t xml:space="preserve">Capella-Gutiérrez, Salvador, Marina Marcet-Houben, and Toni Gabaldón. 2012. "Phylogenomics supports microsporidia as the earliest diverging clade of sequenced fungi."  </w:t>
      </w:r>
      <w:r w:rsidRPr="00CB7955">
        <w:rPr>
          <w:i/>
          <w:noProof/>
        </w:rPr>
        <w:t>BMC biology</w:t>
      </w:r>
      <w:r w:rsidRPr="00CB7955">
        <w:rPr>
          <w:noProof/>
        </w:rPr>
        <w:t xml:space="preserve"> 10:47-47. doi: 10.1186/1741-7007-10-47.</w:t>
      </w:r>
    </w:p>
    <w:p w14:paraId="6F188343" w14:textId="77777777" w:rsidR="00CB7955" w:rsidRPr="00CB7955" w:rsidRDefault="00CB7955" w:rsidP="00CB7955">
      <w:pPr>
        <w:pStyle w:val="EndNoteBibliography"/>
        <w:spacing w:after="0"/>
        <w:ind w:left="720" w:hanging="720"/>
        <w:rPr>
          <w:noProof/>
        </w:rPr>
      </w:pPr>
      <w:r w:rsidRPr="00CB7955">
        <w:rPr>
          <w:noProof/>
        </w:rPr>
        <w:t xml:space="preserve">Capra, John A., Maureen Stolzer, Dannie Durand, and Katherine S. Pollard. 2013. "How old is my gene?"  </w:t>
      </w:r>
      <w:r w:rsidRPr="00CB7955">
        <w:rPr>
          <w:i/>
          <w:noProof/>
        </w:rPr>
        <w:t>Trends in Genetics</w:t>
      </w:r>
      <w:r w:rsidRPr="00CB7955">
        <w:rPr>
          <w:noProof/>
        </w:rPr>
        <w:t xml:space="preserve"> 29:659-668. doi: 10.1016/j.tig.2013.07.001.</w:t>
      </w:r>
    </w:p>
    <w:p w14:paraId="75A3519F" w14:textId="77777777" w:rsidR="00CB7955" w:rsidRPr="00CB7955" w:rsidRDefault="00CB7955" w:rsidP="00CB7955">
      <w:pPr>
        <w:pStyle w:val="EndNoteBibliography"/>
        <w:spacing w:after="0"/>
        <w:ind w:left="720" w:hanging="720"/>
        <w:rPr>
          <w:noProof/>
        </w:rPr>
      </w:pPr>
      <w:r w:rsidRPr="00CB7955">
        <w:rPr>
          <w:noProof/>
        </w:rPr>
        <w:t xml:space="preserve">Cavalier-Smith, T. 2004. "Only six kingdoms of life."  </w:t>
      </w:r>
      <w:r w:rsidRPr="00CB7955">
        <w:rPr>
          <w:i/>
          <w:noProof/>
        </w:rPr>
        <w:t>Proceedings of the Royal Society B: Biological Sciences</w:t>
      </w:r>
      <w:r w:rsidRPr="00CB7955">
        <w:rPr>
          <w:noProof/>
        </w:rPr>
        <w:t xml:space="preserve"> 271:1251-1262. doi: 10.1098/rspb.2004.2705.</w:t>
      </w:r>
    </w:p>
    <w:p w14:paraId="4F687F2E" w14:textId="77777777" w:rsidR="00CB7955" w:rsidRPr="00CB7955" w:rsidRDefault="00CB7955" w:rsidP="00CB7955">
      <w:pPr>
        <w:pStyle w:val="EndNoteBibliography"/>
        <w:spacing w:after="0"/>
        <w:ind w:left="720" w:hanging="720"/>
        <w:rPr>
          <w:noProof/>
        </w:rPr>
      </w:pPr>
      <w:r w:rsidRPr="00CB7955">
        <w:rPr>
          <w:noProof/>
        </w:rPr>
        <w:t xml:space="preserve">Charbonneau, Lise R., Neil Kirk Hillier, Richard E. L. Rogers, Geoffrey R. Williams, and Dave Shutler. 2016. "Effects of Nosema apis, N. ceranae, and coinfections on honey bee (Apis mellifera) learning and memory."  </w:t>
      </w:r>
      <w:r w:rsidRPr="00CB7955">
        <w:rPr>
          <w:i/>
          <w:noProof/>
        </w:rPr>
        <w:t>Scientific Reports</w:t>
      </w:r>
      <w:r w:rsidRPr="00CB7955">
        <w:rPr>
          <w:noProof/>
        </w:rPr>
        <w:t xml:space="preserve"> 6. doi: 10.1038/srep22626.</w:t>
      </w:r>
    </w:p>
    <w:p w14:paraId="2258CCFB" w14:textId="77777777" w:rsidR="00CB7955" w:rsidRPr="00CB7955" w:rsidRDefault="00CB7955" w:rsidP="00CB7955">
      <w:pPr>
        <w:pStyle w:val="EndNoteBibliography"/>
        <w:spacing w:after="0"/>
        <w:ind w:left="720" w:hanging="720"/>
        <w:rPr>
          <w:noProof/>
        </w:rPr>
      </w:pPr>
      <w:r w:rsidRPr="00CB7955">
        <w:rPr>
          <w:noProof/>
        </w:rPr>
        <w:t xml:space="preserve">Chothia, C, and A M Lesk. 1986. "The relation between the divergence of sequence and structure in proteins."  </w:t>
      </w:r>
      <w:r w:rsidRPr="00CB7955">
        <w:rPr>
          <w:i/>
          <w:noProof/>
        </w:rPr>
        <w:t>The EMBO Journal</w:t>
      </w:r>
      <w:r w:rsidRPr="00CB7955">
        <w:rPr>
          <w:noProof/>
        </w:rPr>
        <w:t xml:space="preserve"> 5:823-826.</w:t>
      </w:r>
    </w:p>
    <w:p w14:paraId="0DE25371" w14:textId="77777777" w:rsidR="00CB7955" w:rsidRPr="00CB7955" w:rsidRDefault="00CB7955" w:rsidP="00CB7955">
      <w:pPr>
        <w:pStyle w:val="EndNoteBibliography"/>
        <w:spacing w:after="0"/>
        <w:ind w:left="720" w:hanging="720"/>
        <w:rPr>
          <w:noProof/>
        </w:rPr>
      </w:pPr>
      <w:r w:rsidRPr="00CB7955">
        <w:rPr>
          <w:noProof/>
        </w:rPr>
        <w:t xml:space="preserve">Corradi, Nicolas, and Patrick J. Keeling. 2009. "Microsporidia: a journey through radical taxonomical revisions."  </w:t>
      </w:r>
      <w:r w:rsidRPr="00CB7955">
        <w:rPr>
          <w:i/>
          <w:noProof/>
        </w:rPr>
        <w:t>Fungal Biology Reviews</w:t>
      </w:r>
      <w:r w:rsidRPr="00CB7955">
        <w:rPr>
          <w:noProof/>
        </w:rPr>
        <w:t xml:space="preserve"> 23:1-8. doi: 10.1016/j.fbr.2009.05.001.</w:t>
      </w:r>
    </w:p>
    <w:p w14:paraId="73449235" w14:textId="77777777" w:rsidR="00CB7955" w:rsidRPr="00CB7955" w:rsidRDefault="00CB7955" w:rsidP="00CB7955">
      <w:pPr>
        <w:pStyle w:val="EndNoteBibliography"/>
        <w:spacing w:after="0"/>
        <w:ind w:left="720" w:hanging="720"/>
        <w:rPr>
          <w:noProof/>
        </w:rPr>
      </w:pPr>
      <w:r w:rsidRPr="00CB7955">
        <w:rPr>
          <w:noProof/>
        </w:rPr>
        <w:t xml:space="preserve">Corradi, Nicolas, Jean-François Pombert, Laurent Farinelli, Elizabeth S. Didier, and Patrick J. Keeling. 2010. "The complete sequence of the smallest known nuclear genome from the microsporidian Encephalitozoon intestinalis."  </w:t>
      </w:r>
      <w:r w:rsidRPr="00CB7955">
        <w:rPr>
          <w:i/>
          <w:noProof/>
        </w:rPr>
        <w:t>Nature Communications</w:t>
      </w:r>
      <w:r w:rsidRPr="00CB7955">
        <w:rPr>
          <w:noProof/>
        </w:rPr>
        <w:t xml:space="preserve"> 1:77. doi: 10.1038/ncomms1082.</w:t>
      </w:r>
    </w:p>
    <w:p w14:paraId="3C0EC149" w14:textId="77777777" w:rsidR="00CB7955" w:rsidRPr="00CB7955" w:rsidRDefault="00CB7955" w:rsidP="00CB7955">
      <w:pPr>
        <w:pStyle w:val="EndNoteBibliography"/>
        <w:spacing w:after="0"/>
        <w:ind w:left="720" w:hanging="720"/>
        <w:rPr>
          <w:noProof/>
        </w:rPr>
      </w:pPr>
      <w:r w:rsidRPr="00CB795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CB7955">
        <w:rPr>
          <w:i/>
          <w:noProof/>
        </w:rPr>
        <w:t>Genome Research</w:t>
      </w:r>
      <w:r w:rsidRPr="00CB7955">
        <w:rPr>
          <w:noProof/>
        </w:rPr>
        <w:t xml:space="preserve"> 22:2478-2488. doi: 10.1101/gr.142802.112.</w:t>
      </w:r>
    </w:p>
    <w:p w14:paraId="0235AF7B" w14:textId="77777777" w:rsidR="00CB7955" w:rsidRPr="00CB7955" w:rsidRDefault="00CB7955" w:rsidP="00CB7955">
      <w:pPr>
        <w:pStyle w:val="EndNoteBibliography"/>
        <w:spacing w:after="0"/>
        <w:ind w:left="720" w:hanging="720"/>
        <w:rPr>
          <w:noProof/>
        </w:rPr>
      </w:pPr>
      <w:r w:rsidRPr="00CB7955">
        <w:rPr>
          <w:noProof/>
        </w:rPr>
        <w:t xml:space="preserve">Date, Shailesh V., and José M. Peregrín-Alvarez. 2008. "Phylogenetic profiling."  </w:t>
      </w:r>
      <w:r w:rsidRPr="00CB7955">
        <w:rPr>
          <w:i/>
          <w:noProof/>
        </w:rPr>
        <w:t>Methods in Molecular Biology</w:t>
      </w:r>
      <w:r w:rsidRPr="00CB7955">
        <w:rPr>
          <w:noProof/>
        </w:rPr>
        <w:t xml:space="preserve"> 453:201-216. doi: 10.1007/978-1-60327-429-6-9.</w:t>
      </w:r>
    </w:p>
    <w:p w14:paraId="3F0315BB" w14:textId="77777777" w:rsidR="00CB7955" w:rsidRPr="00CB7955" w:rsidRDefault="00CB7955" w:rsidP="00CB7955">
      <w:pPr>
        <w:pStyle w:val="EndNoteBibliography"/>
        <w:spacing w:after="0"/>
        <w:ind w:left="720" w:hanging="720"/>
        <w:rPr>
          <w:noProof/>
        </w:rPr>
      </w:pPr>
      <w:r w:rsidRPr="00CB7955">
        <w:rPr>
          <w:noProof/>
        </w:rPr>
        <w:t xml:space="preserve">Daubin, Vincent, Manolo Gouy, and Guy Perrière. 2002. "A phylogenomic approach to bacterial phylogeny: Evidence of a core of genes sharing a common history."  </w:t>
      </w:r>
      <w:r w:rsidRPr="00CB7955">
        <w:rPr>
          <w:i/>
          <w:noProof/>
        </w:rPr>
        <w:t>Genome Research</w:t>
      </w:r>
      <w:r w:rsidRPr="00CB7955">
        <w:rPr>
          <w:noProof/>
        </w:rPr>
        <w:t xml:space="preserve"> 12:1080-1090. doi: 10.1101/gr.187002.</w:t>
      </w:r>
    </w:p>
    <w:p w14:paraId="466192CF" w14:textId="77777777" w:rsidR="00CB7955" w:rsidRPr="00CB7955" w:rsidRDefault="00CB7955" w:rsidP="00CB7955">
      <w:pPr>
        <w:pStyle w:val="EndNoteBibliography"/>
        <w:spacing w:after="0"/>
        <w:ind w:left="720" w:hanging="720"/>
        <w:rPr>
          <w:noProof/>
        </w:rPr>
      </w:pPr>
      <w:r w:rsidRPr="00CB7955">
        <w:rPr>
          <w:noProof/>
        </w:rPr>
        <w:t xml:space="preserve">Dean, Paul, Robert P. Hirt, and T. Martin Embley. 2016. "Microsporidia: Why Make Nucleotides if You Can Steal Them?"  </w:t>
      </w:r>
      <w:r w:rsidRPr="00CB7955">
        <w:rPr>
          <w:i/>
          <w:noProof/>
        </w:rPr>
        <w:t>PLoS Pathogens</w:t>
      </w:r>
      <w:r w:rsidRPr="00CB7955">
        <w:rPr>
          <w:noProof/>
        </w:rPr>
        <w:t xml:space="preserve"> 12. doi: 10.1371/journal.ppat.1005870.</w:t>
      </w:r>
    </w:p>
    <w:p w14:paraId="0D791AEB" w14:textId="77777777" w:rsidR="00CB7955" w:rsidRPr="00CB7955" w:rsidRDefault="00CB7955" w:rsidP="00CB7955">
      <w:pPr>
        <w:pStyle w:val="EndNoteBibliography"/>
        <w:spacing w:after="0"/>
        <w:ind w:left="720" w:hanging="720"/>
        <w:rPr>
          <w:noProof/>
        </w:rPr>
      </w:pPr>
      <w:r w:rsidRPr="00CB795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CB7955">
        <w:rPr>
          <w:i/>
          <w:noProof/>
        </w:rPr>
        <w:t>Nature Communications</w:t>
      </w:r>
      <w:r w:rsidRPr="00CB7955">
        <w:rPr>
          <w:noProof/>
        </w:rPr>
        <w:t xml:space="preserve"> 6:7121. doi: 10.1038/ncomms8121.</w:t>
      </w:r>
    </w:p>
    <w:p w14:paraId="514B8B38" w14:textId="77777777" w:rsidR="00CB7955" w:rsidRPr="00CB7955" w:rsidRDefault="00CB7955" w:rsidP="00CB7955">
      <w:pPr>
        <w:pStyle w:val="EndNoteBibliography"/>
        <w:spacing w:after="0"/>
        <w:ind w:left="720" w:hanging="720"/>
        <w:rPr>
          <w:noProof/>
        </w:rPr>
      </w:pPr>
      <w:r w:rsidRPr="00CB7955">
        <w:rPr>
          <w:noProof/>
        </w:rPr>
        <w:t xml:space="preserve">Dey, Gautam, Ariel Jaimovich, Sean R. Collins, Akiko Seki, and Tobias Meyer. 2015. "Systematic Discovery of Human Gene Function and Principles of Modular Organization through Phylogenetic Profiling."  </w:t>
      </w:r>
      <w:r w:rsidRPr="00CB7955">
        <w:rPr>
          <w:i/>
          <w:noProof/>
        </w:rPr>
        <w:t>Cell Reports</w:t>
      </w:r>
      <w:r w:rsidRPr="00CB7955">
        <w:rPr>
          <w:noProof/>
        </w:rPr>
        <w:t xml:space="preserve"> 10:993-1006. doi: 10.1016/j.celrep.2015.01.025.</w:t>
      </w:r>
    </w:p>
    <w:p w14:paraId="7D2AFCE8" w14:textId="77777777" w:rsidR="00CB7955" w:rsidRPr="00CB7955" w:rsidRDefault="00CB7955" w:rsidP="00CB7955">
      <w:pPr>
        <w:pStyle w:val="EndNoteBibliography"/>
        <w:spacing w:after="0"/>
        <w:ind w:left="720" w:hanging="720"/>
        <w:rPr>
          <w:noProof/>
        </w:rPr>
      </w:pPr>
      <w:r w:rsidRPr="00CB7955">
        <w:rPr>
          <w:noProof/>
        </w:rPr>
        <w:t xml:space="preserve">Didier, Elizabeth S, and Louis M Weiss. 2008. "Overview of microsporidia and microsporidiosis."  </w:t>
      </w:r>
      <w:r w:rsidRPr="00CB7955">
        <w:rPr>
          <w:i/>
          <w:noProof/>
        </w:rPr>
        <w:t>Protistology</w:t>
      </w:r>
      <w:r w:rsidRPr="00CB7955">
        <w:rPr>
          <w:noProof/>
        </w:rPr>
        <w:t xml:space="preserve"> 4 (5):243–255.</w:t>
      </w:r>
    </w:p>
    <w:p w14:paraId="5CB1E6A7" w14:textId="77777777" w:rsidR="00CB7955" w:rsidRPr="00CB7955" w:rsidRDefault="00CB7955" w:rsidP="00CB7955">
      <w:pPr>
        <w:pStyle w:val="EndNoteBibliography"/>
        <w:spacing w:after="0"/>
        <w:ind w:left="720" w:hanging="720"/>
        <w:rPr>
          <w:noProof/>
        </w:rPr>
      </w:pPr>
      <w:r w:rsidRPr="00CB7955">
        <w:rPr>
          <w:noProof/>
        </w:rPr>
        <w:t xml:space="preserve">Didier, Elizabeth S., Joseph A. Maddry, Paul J. Brindley, Mary E. Stovall, and Peter J. Didier. 2005. "Therapeutic strategies for human microsporidia infections."  </w:t>
      </w:r>
      <w:r w:rsidRPr="00CB7955">
        <w:rPr>
          <w:i/>
          <w:noProof/>
        </w:rPr>
        <w:t>Expert Review of Anti-infective Therapy</w:t>
      </w:r>
      <w:r w:rsidRPr="00CB7955">
        <w:rPr>
          <w:noProof/>
        </w:rPr>
        <w:t xml:space="preserve"> 3:419-434. doi: 10.1586/14787210.3.3.419.</w:t>
      </w:r>
    </w:p>
    <w:p w14:paraId="5087186C" w14:textId="77777777" w:rsidR="00CB7955" w:rsidRPr="00CB7955" w:rsidRDefault="00CB7955" w:rsidP="00CB7955">
      <w:pPr>
        <w:pStyle w:val="EndNoteBibliography"/>
        <w:spacing w:after="0"/>
        <w:ind w:left="720" w:hanging="720"/>
        <w:rPr>
          <w:noProof/>
        </w:rPr>
      </w:pPr>
      <w:r w:rsidRPr="00CB7955">
        <w:rPr>
          <w:noProof/>
        </w:rPr>
        <w:t xml:space="preserve">Dolgikh, Viacheslav V. 2000. "Activities of enzymes of carbohydrate and energy metabolism of the intracellular stages of the microsporidian, Nosema grylli."  </w:t>
      </w:r>
      <w:r w:rsidRPr="00CB7955">
        <w:rPr>
          <w:i/>
          <w:noProof/>
        </w:rPr>
        <w:t>Protistology</w:t>
      </w:r>
      <w:r w:rsidRPr="00CB7955">
        <w:rPr>
          <w:noProof/>
        </w:rPr>
        <w:t xml:space="preserve"> 1:87-91.</w:t>
      </w:r>
    </w:p>
    <w:p w14:paraId="6B52F9B8" w14:textId="77777777" w:rsidR="00CB7955" w:rsidRPr="00CB7955" w:rsidRDefault="00CB7955" w:rsidP="00CB7955">
      <w:pPr>
        <w:pStyle w:val="EndNoteBibliography"/>
        <w:spacing w:after="0"/>
        <w:ind w:left="720" w:hanging="720"/>
        <w:rPr>
          <w:noProof/>
        </w:rPr>
      </w:pPr>
      <w:r w:rsidRPr="00CB7955">
        <w:rPr>
          <w:noProof/>
        </w:rPr>
        <w:t xml:space="preserve">Dolgikh, Viacheslav V., Julia J. Sokolova, and Irma V. Issi. 1997. "Activities of enzymes of carbohydrate and energy metabolism of the spores of the microsporidian, Nosema grylli."  </w:t>
      </w:r>
      <w:r w:rsidRPr="00CB7955">
        <w:rPr>
          <w:i/>
          <w:noProof/>
        </w:rPr>
        <w:t>Journal of Eukaryotic Microbiology</w:t>
      </w:r>
      <w:r w:rsidRPr="00CB7955">
        <w:rPr>
          <w:noProof/>
        </w:rPr>
        <w:t xml:space="preserve"> 44:246-249. doi: 10.1111/j.1550-7408.1997.tb05707.x.</w:t>
      </w:r>
    </w:p>
    <w:p w14:paraId="733DF2B6" w14:textId="77777777" w:rsidR="00CB7955" w:rsidRPr="00CB7955" w:rsidRDefault="00CB7955" w:rsidP="00CB7955">
      <w:pPr>
        <w:pStyle w:val="EndNoteBibliography"/>
        <w:spacing w:after="0"/>
        <w:ind w:left="720" w:hanging="720"/>
        <w:rPr>
          <w:noProof/>
        </w:rPr>
      </w:pPr>
      <w:r w:rsidRPr="00CB7955">
        <w:rPr>
          <w:noProof/>
        </w:rPr>
        <w:t xml:space="preserve">Ebersberger, Ingo, Sascha Strauss, and Arndt von Haeseler. 2009. "HaMStR: profile hidden markov model based search for orthologs in ESTs."  </w:t>
      </w:r>
      <w:r w:rsidRPr="00CB7955">
        <w:rPr>
          <w:i/>
          <w:noProof/>
        </w:rPr>
        <w:t>BMC evolutionary biology</w:t>
      </w:r>
      <w:r w:rsidRPr="00CB7955">
        <w:rPr>
          <w:noProof/>
        </w:rPr>
        <w:t xml:space="preserve"> 9:157-157. doi: 10.1186/1471-2148-9-157.</w:t>
      </w:r>
    </w:p>
    <w:p w14:paraId="03C2E4E6" w14:textId="77777777" w:rsidR="00CB7955" w:rsidRPr="00CB7955" w:rsidRDefault="00CB7955" w:rsidP="00CB7955">
      <w:pPr>
        <w:pStyle w:val="EndNoteBibliography"/>
        <w:spacing w:after="0"/>
        <w:ind w:left="720" w:hanging="720"/>
        <w:rPr>
          <w:noProof/>
        </w:rPr>
      </w:pPr>
      <w:r w:rsidRPr="00CB7955">
        <w:rPr>
          <w:noProof/>
        </w:rPr>
        <w:t xml:space="preserve">Eddy, S. R. 1998. "Profile hidden Markov models."  </w:t>
      </w:r>
      <w:r w:rsidRPr="00CB7955">
        <w:rPr>
          <w:i/>
          <w:noProof/>
        </w:rPr>
        <w:t>Bioinformatics (Oxford, England)</w:t>
      </w:r>
      <w:r w:rsidRPr="00CB7955">
        <w:rPr>
          <w:noProof/>
        </w:rPr>
        <w:t xml:space="preserve"> 14:755-763.</w:t>
      </w:r>
    </w:p>
    <w:p w14:paraId="00BAEA08" w14:textId="77777777" w:rsidR="00CB7955" w:rsidRPr="00CB7955" w:rsidRDefault="00CB7955" w:rsidP="00CB7955">
      <w:pPr>
        <w:pStyle w:val="EndNoteBibliography"/>
        <w:spacing w:after="0"/>
        <w:ind w:left="720" w:hanging="720"/>
        <w:rPr>
          <w:noProof/>
        </w:rPr>
      </w:pPr>
      <w:r w:rsidRPr="00CB7955">
        <w:rPr>
          <w:noProof/>
        </w:rPr>
        <w:t xml:space="preserve">Edlind, Thomas D, Jing Li, Govinda S Visvesvara, Michael H Vodkin, Gerald L McLaughlin, and Santosh K Katiyar. 1996. "Phylogenetic Analysis of β-Tubulin Sequences from Amitochondrial Protozoa."  </w:t>
      </w:r>
      <w:r w:rsidRPr="00CB7955">
        <w:rPr>
          <w:i/>
          <w:noProof/>
        </w:rPr>
        <w:t>Molecular Phylogenetics and Evolution</w:t>
      </w:r>
      <w:r w:rsidRPr="00CB7955">
        <w:rPr>
          <w:noProof/>
        </w:rPr>
        <w:t xml:space="preserve"> 5:359-367. doi: 10.1006/mpev.1996.0031.</w:t>
      </w:r>
    </w:p>
    <w:p w14:paraId="26CA0989" w14:textId="77777777" w:rsidR="00CB7955" w:rsidRPr="00CB7955" w:rsidRDefault="00CB7955" w:rsidP="00CB7955">
      <w:pPr>
        <w:pStyle w:val="EndNoteBibliography"/>
        <w:spacing w:after="0"/>
        <w:ind w:left="720" w:hanging="720"/>
        <w:rPr>
          <w:noProof/>
        </w:rPr>
      </w:pPr>
      <w:r w:rsidRPr="00CB7955">
        <w:rPr>
          <w:noProof/>
        </w:rPr>
        <w:t xml:space="preserve">Edwards, A W F. 1996. "The Origin and Early Development of the Method of Minimum Evolution for the Reconstruction of …."  </w:t>
      </w:r>
      <w:r w:rsidRPr="00CB7955">
        <w:rPr>
          <w:i/>
          <w:noProof/>
        </w:rPr>
        <w:t>Systematic Biology</w:t>
      </w:r>
      <w:r w:rsidRPr="00CB7955">
        <w:rPr>
          <w:noProof/>
        </w:rPr>
        <w:t>.</w:t>
      </w:r>
    </w:p>
    <w:p w14:paraId="0A784430" w14:textId="77777777" w:rsidR="00CB7955" w:rsidRPr="00CB7955" w:rsidRDefault="00CB7955" w:rsidP="00CB7955">
      <w:pPr>
        <w:pStyle w:val="EndNoteBibliography"/>
        <w:spacing w:after="0"/>
        <w:ind w:left="720" w:hanging="720"/>
        <w:rPr>
          <w:noProof/>
        </w:rPr>
      </w:pPr>
      <w:r w:rsidRPr="00CB7955">
        <w:rPr>
          <w:noProof/>
        </w:rPr>
        <w:t xml:space="preserve">Fast, N M, and P J Keeling. 2001. "Alpha and beta subunits of pyruvate dehydrogenase E1 from the microsporidian Nosema locustae: mitochondrion-derived carbon metabolism in microsporidia."  </w:t>
      </w:r>
      <w:r w:rsidRPr="00CB7955">
        <w:rPr>
          <w:i/>
          <w:noProof/>
        </w:rPr>
        <w:t>Molecular and biochemical parasitology</w:t>
      </w:r>
      <w:r w:rsidRPr="00CB7955">
        <w:rPr>
          <w:noProof/>
        </w:rPr>
        <w:t xml:space="preserve"> 117:201-9.</w:t>
      </w:r>
    </w:p>
    <w:p w14:paraId="4E7E74AF" w14:textId="77777777" w:rsidR="00CB7955" w:rsidRPr="00CB7955" w:rsidRDefault="00CB7955" w:rsidP="00CB7955">
      <w:pPr>
        <w:pStyle w:val="EndNoteBibliography"/>
        <w:spacing w:after="0"/>
        <w:ind w:left="720" w:hanging="720"/>
        <w:rPr>
          <w:noProof/>
        </w:rPr>
      </w:pPr>
      <w:r w:rsidRPr="00CB7955">
        <w:rPr>
          <w:noProof/>
        </w:rPr>
        <w:t xml:space="preserve">Federhen, Scott. 2012. "The NCBI Taxonomy."  </w:t>
      </w:r>
      <w:r w:rsidRPr="00CB7955">
        <w:rPr>
          <w:i/>
          <w:noProof/>
        </w:rPr>
        <w:t>Nucleic Acids Res.</w:t>
      </w:r>
      <w:r w:rsidRPr="00CB7955">
        <w:rPr>
          <w:noProof/>
        </w:rPr>
        <w:t xml:space="preserve"> 40:D136-D143. doi: 10.1093/nar/gkr1178.</w:t>
      </w:r>
    </w:p>
    <w:p w14:paraId="4CAEFEF5" w14:textId="77777777" w:rsidR="00CB7955" w:rsidRPr="00CB7955" w:rsidRDefault="00CB7955" w:rsidP="00CB7955">
      <w:pPr>
        <w:pStyle w:val="EndNoteBibliography"/>
        <w:spacing w:after="0"/>
        <w:ind w:left="720" w:hanging="720"/>
        <w:rPr>
          <w:noProof/>
        </w:rPr>
      </w:pPr>
      <w:r w:rsidRPr="00CB7955">
        <w:rPr>
          <w:noProof/>
        </w:rPr>
        <w:t xml:space="preserve">Felsenstein, Joseph. 1978. "Cases in which Parsimony or Compatibility Methods Will be Positively Misleading."  </w:t>
      </w:r>
      <w:r w:rsidRPr="00CB7955">
        <w:rPr>
          <w:i/>
          <w:noProof/>
        </w:rPr>
        <w:t>Systematic Zoology</w:t>
      </w:r>
      <w:r w:rsidRPr="00CB7955">
        <w:rPr>
          <w:noProof/>
        </w:rPr>
        <w:t xml:space="preserve"> 27:401-410. doi: 10.2307/2412923.</w:t>
      </w:r>
    </w:p>
    <w:p w14:paraId="4DE58F5E" w14:textId="77777777" w:rsidR="00CB7955" w:rsidRPr="00CB7955" w:rsidRDefault="00CB7955" w:rsidP="00CB7955">
      <w:pPr>
        <w:pStyle w:val="EndNoteBibliography"/>
        <w:spacing w:after="0"/>
        <w:ind w:left="720" w:hanging="720"/>
        <w:rPr>
          <w:noProof/>
        </w:rPr>
      </w:pPr>
      <w:r w:rsidRPr="00CB795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CB7955">
        <w:rPr>
          <w:i/>
          <w:noProof/>
        </w:rPr>
        <w:t>Nucleic Acids Research</w:t>
      </w:r>
      <w:r w:rsidRPr="00CB7955">
        <w:rPr>
          <w:noProof/>
        </w:rPr>
        <w:t xml:space="preserve"> 42. doi: 10.1093/nar/gkt1223.</w:t>
      </w:r>
    </w:p>
    <w:p w14:paraId="76A9A6F6" w14:textId="77777777" w:rsidR="00CB7955" w:rsidRPr="00CB7955" w:rsidRDefault="00CB7955" w:rsidP="00CB7955">
      <w:pPr>
        <w:pStyle w:val="EndNoteBibliography"/>
        <w:spacing w:after="0"/>
        <w:ind w:left="720" w:hanging="720"/>
        <w:rPr>
          <w:noProof/>
        </w:rPr>
      </w:pPr>
      <w:r w:rsidRPr="00CB7955">
        <w:rPr>
          <w:noProof/>
        </w:rPr>
        <w:t xml:space="preserve">Fourment, Mathieu, and Mark J Gibbs. 2006. "PATRISTIC: a program for calculating patristic distances and graphically comparing the components of genetic change."  </w:t>
      </w:r>
      <w:r w:rsidRPr="00CB7955">
        <w:rPr>
          <w:i/>
          <w:noProof/>
        </w:rPr>
        <w:t>BMC Evolutionary Biology</w:t>
      </w:r>
      <w:r w:rsidRPr="00CB7955">
        <w:rPr>
          <w:noProof/>
        </w:rPr>
        <w:t xml:space="preserve"> 6:1. doi: 10.1186/1471-2148-6-1.</w:t>
      </w:r>
    </w:p>
    <w:p w14:paraId="2514D124" w14:textId="77777777" w:rsidR="00CB7955" w:rsidRPr="00CB7955" w:rsidRDefault="00CB7955" w:rsidP="00CB7955">
      <w:pPr>
        <w:pStyle w:val="EndNoteBibliography"/>
        <w:spacing w:after="0"/>
        <w:ind w:left="720" w:hanging="720"/>
        <w:rPr>
          <w:noProof/>
        </w:rPr>
      </w:pPr>
      <w:r w:rsidRPr="00CB7955">
        <w:rPr>
          <w:noProof/>
        </w:rPr>
        <w:t xml:space="preserve">Futuyma, Douglas J. 2005. </w:t>
      </w:r>
      <w:r w:rsidRPr="00CB7955">
        <w:rPr>
          <w:i/>
          <w:noProof/>
        </w:rPr>
        <w:t>Evolution</w:t>
      </w:r>
      <w:r w:rsidRPr="00CB7955">
        <w:rPr>
          <w:noProof/>
        </w:rPr>
        <w:t>: Sinauer Associates Inc.</w:t>
      </w:r>
    </w:p>
    <w:p w14:paraId="09BA303B" w14:textId="77777777" w:rsidR="00CB7955" w:rsidRPr="00CB7955" w:rsidRDefault="00CB7955" w:rsidP="00CB7955">
      <w:pPr>
        <w:pStyle w:val="EndNoteBibliography"/>
        <w:spacing w:after="0"/>
        <w:ind w:left="720" w:hanging="720"/>
        <w:rPr>
          <w:noProof/>
        </w:rPr>
      </w:pPr>
      <w:r w:rsidRPr="00CB7955">
        <w:rPr>
          <w:noProof/>
        </w:rPr>
        <w:t xml:space="preserve">Gabaldón, T., and M. A. Huynen. 2004. "Prediction of protein function and pathways in the genome era."  </w:t>
      </w:r>
      <w:r w:rsidRPr="00CB7955">
        <w:rPr>
          <w:i/>
          <w:noProof/>
        </w:rPr>
        <w:t>Cellular and Molecular Life Sciences (CMLS)</w:t>
      </w:r>
      <w:r w:rsidRPr="00CB7955">
        <w:rPr>
          <w:noProof/>
        </w:rPr>
        <w:t xml:space="preserve"> 61:930-944. doi: 10.1007/s00018-003-3387-y.</w:t>
      </w:r>
    </w:p>
    <w:p w14:paraId="5E47AA11" w14:textId="77777777" w:rsidR="00CB7955" w:rsidRPr="00CB7955" w:rsidRDefault="00CB7955" w:rsidP="00CB7955">
      <w:pPr>
        <w:pStyle w:val="EndNoteBibliography"/>
        <w:spacing w:after="0"/>
        <w:ind w:left="720" w:hanging="720"/>
        <w:rPr>
          <w:noProof/>
        </w:rPr>
      </w:pPr>
      <w:r w:rsidRPr="00CB7955">
        <w:rPr>
          <w:noProof/>
        </w:rPr>
        <w:t xml:space="preserve">Gabaldón, Toni, and Eugene V. Koonin. 2013. "Functional and evolutionary implications of gene orthology."  </w:t>
      </w:r>
      <w:r w:rsidRPr="00CB7955">
        <w:rPr>
          <w:i/>
          <w:noProof/>
        </w:rPr>
        <w:t>Nature Reviews Genetics</w:t>
      </w:r>
      <w:r w:rsidRPr="00CB7955">
        <w:rPr>
          <w:noProof/>
        </w:rPr>
        <w:t xml:space="preserve"> 14:360-366. doi: 10.1038/nrg3456.</w:t>
      </w:r>
    </w:p>
    <w:p w14:paraId="1FD2434E" w14:textId="77777777" w:rsidR="00CB7955" w:rsidRPr="00CB7955" w:rsidRDefault="00CB7955" w:rsidP="00CB7955">
      <w:pPr>
        <w:pStyle w:val="EndNoteBibliography"/>
        <w:spacing w:after="0"/>
        <w:ind w:left="720" w:hanging="720"/>
        <w:rPr>
          <w:noProof/>
        </w:rPr>
      </w:pPr>
      <w:r w:rsidRPr="00CB795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CB7955">
        <w:rPr>
          <w:i/>
          <w:noProof/>
        </w:rPr>
        <w:t>Nucleic Acids Research</w:t>
      </w:r>
      <w:r w:rsidRPr="00CB7955">
        <w:rPr>
          <w:noProof/>
        </w:rPr>
        <w:t xml:space="preserve"> 36:3420-3435. doi: 10.1093/nar/gkn176.</w:t>
      </w:r>
    </w:p>
    <w:p w14:paraId="62EE58DA" w14:textId="77777777" w:rsidR="00CB7955" w:rsidRPr="00CB7955" w:rsidRDefault="00CB7955" w:rsidP="00CB7955">
      <w:pPr>
        <w:pStyle w:val="EndNoteBibliography"/>
        <w:spacing w:after="0"/>
        <w:ind w:left="720" w:hanging="720"/>
        <w:rPr>
          <w:noProof/>
        </w:rPr>
      </w:pPr>
      <w:r w:rsidRPr="00CB795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CB7955">
        <w:rPr>
          <w:i/>
          <w:noProof/>
        </w:rPr>
        <w:t>PLoS Pathogens</w:t>
      </w:r>
      <w:r w:rsidRPr="00CB7955">
        <w:rPr>
          <w:noProof/>
        </w:rPr>
        <w:t xml:space="preserve"> 10. doi: 10.1371/journal.ppat.1004547.</w:t>
      </w:r>
    </w:p>
    <w:p w14:paraId="1997924F" w14:textId="77777777" w:rsidR="00CB7955" w:rsidRPr="00CB7955" w:rsidRDefault="00CB7955" w:rsidP="00CB7955">
      <w:pPr>
        <w:pStyle w:val="EndNoteBibliography"/>
        <w:spacing w:after="0"/>
        <w:ind w:left="720" w:hanging="720"/>
        <w:rPr>
          <w:noProof/>
        </w:rPr>
      </w:pPr>
      <w:r w:rsidRPr="00CB795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CB7955">
        <w:rPr>
          <w:i/>
          <w:noProof/>
        </w:rPr>
        <w:t>PLoS pathogens</w:t>
      </w:r>
      <w:r w:rsidRPr="00CB7955">
        <w:rPr>
          <w:noProof/>
        </w:rPr>
        <w:t xml:space="preserve"> 8:e1002979-e1002979. doi: 10.1371/journal.ppat.1002979.</w:t>
      </w:r>
    </w:p>
    <w:p w14:paraId="6E6AE0A6" w14:textId="77777777" w:rsidR="00CB7955" w:rsidRPr="00CB7955" w:rsidRDefault="00CB7955" w:rsidP="00CB7955">
      <w:pPr>
        <w:pStyle w:val="EndNoteBibliography"/>
        <w:spacing w:after="0"/>
        <w:ind w:left="720" w:hanging="720"/>
        <w:rPr>
          <w:noProof/>
        </w:rPr>
      </w:pPr>
      <w:r w:rsidRPr="00CB7955">
        <w:rPr>
          <w:noProof/>
        </w:rPr>
        <w:t xml:space="preserve">Hirt, R. P., J. M. Logsdon, B. Healy, M. W. Dorey, W. F. Doolittle, and T. M. Embley. 1999. "Microsporidia are related to Fungi: Evidence from the largest subunit of RNA polymerase II and other proteins."  </w:t>
      </w:r>
      <w:r w:rsidRPr="00CB7955">
        <w:rPr>
          <w:i/>
          <w:noProof/>
        </w:rPr>
        <w:t>Proceedings of the National Academy of Sciences</w:t>
      </w:r>
      <w:r w:rsidRPr="00CB7955">
        <w:rPr>
          <w:noProof/>
        </w:rPr>
        <w:t xml:space="preserve"> 96:580-585. doi: 10.1073/pnas.96.2.580.</w:t>
      </w:r>
    </w:p>
    <w:p w14:paraId="7BA95113" w14:textId="77777777" w:rsidR="00CB7955" w:rsidRPr="00CB7955" w:rsidRDefault="00CB7955" w:rsidP="00CB7955">
      <w:pPr>
        <w:pStyle w:val="EndNoteBibliography"/>
        <w:spacing w:after="0"/>
        <w:ind w:left="720" w:hanging="720"/>
        <w:rPr>
          <w:noProof/>
        </w:rPr>
      </w:pPr>
      <w:r w:rsidRPr="00CB7955">
        <w:rPr>
          <w:noProof/>
        </w:rPr>
        <w:t xml:space="preserve">Hirt, Robert P., Bryan Healy, Charles R. Vossbrinck, Elizabeth U. Canning, and T. Martin Embley. 1997. "A mitochondrial Hsp70 orthologue in Vairimorpha necatrix: molecular evidence that microsporidia once contained mitochondria."  </w:t>
      </w:r>
      <w:r w:rsidRPr="00CB7955">
        <w:rPr>
          <w:i/>
          <w:noProof/>
        </w:rPr>
        <w:t>Current Biology</w:t>
      </w:r>
      <w:r w:rsidRPr="00CB7955">
        <w:rPr>
          <w:noProof/>
        </w:rPr>
        <w:t xml:space="preserve"> 7:995-998. doi: 10.1016/S0960-9822(06)00420-9.</w:t>
      </w:r>
    </w:p>
    <w:p w14:paraId="51A28E96" w14:textId="77777777" w:rsidR="00CB7955" w:rsidRPr="00CB7955" w:rsidRDefault="00CB7955" w:rsidP="00CB7955">
      <w:pPr>
        <w:pStyle w:val="EndNoteBibliography"/>
        <w:spacing w:after="0"/>
        <w:ind w:left="720" w:hanging="720"/>
        <w:rPr>
          <w:noProof/>
        </w:rPr>
      </w:pPr>
      <w:r w:rsidRPr="00CB7955">
        <w:rPr>
          <w:noProof/>
        </w:rPr>
        <w:t xml:space="preserve">Huerta-Cepas, Jaime, François Serra, and Peer Bork. 2016. "ETE 3: Reconstruction, Analysis, and Visualization of Phylogenomic Data."  </w:t>
      </w:r>
      <w:r w:rsidRPr="00CB7955">
        <w:rPr>
          <w:i/>
          <w:noProof/>
        </w:rPr>
        <w:t>Molecular Biology and Evolution</w:t>
      </w:r>
      <w:r w:rsidRPr="00CB7955">
        <w:rPr>
          <w:noProof/>
        </w:rPr>
        <w:t xml:space="preserve"> 33:1635-1638. doi: 10.1093/molbev/msw046.</w:t>
      </w:r>
    </w:p>
    <w:p w14:paraId="089253E0" w14:textId="77777777" w:rsidR="00CB7955" w:rsidRPr="00CB7955" w:rsidRDefault="00CB7955" w:rsidP="00CB7955">
      <w:pPr>
        <w:pStyle w:val="EndNoteBibliography"/>
        <w:spacing w:after="0"/>
        <w:ind w:left="720" w:hanging="720"/>
        <w:rPr>
          <w:noProof/>
        </w:rPr>
      </w:pPr>
      <w:r w:rsidRPr="00CB7955">
        <w:rPr>
          <w:noProof/>
        </w:rPr>
        <w:t xml:space="preserve">James, Timothy Y, Adrian Pelin, Linda Bonen, Steven Ahrendt, Divya Sain, Nicolas Corradi, and Jason E Stajich. 2013. "Shared signatures of parasitism and phylogenomics unite Cryptomycota and microsporidia."  </w:t>
      </w:r>
      <w:r w:rsidRPr="00CB7955">
        <w:rPr>
          <w:i/>
          <w:noProof/>
        </w:rPr>
        <w:t>Current biology : CB</w:t>
      </w:r>
      <w:r w:rsidRPr="00CB7955">
        <w:rPr>
          <w:noProof/>
        </w:rPr>
        <w:t xml:space="preserve"> 23:1548-53. doi: 10.1016/j.cub.2013.06.057.</w:t>
      </w:r>
    </w:p>
    <w:p w14:paraId="7B1BAE4F" w14:textId="77777777" w:rsidR="00CB7955" w:rsidRPr="00CB7955" w:rsidRDefault="00CB7955" w:rsidP="00CB7955">
      <w:pPr>
        <w:pStyle w:val="EndNoteBibliography"/>
        <w:spacing w:after="0"/>
        <w:ind w:left="720" w:hanging="720"/>
        <w:rPr>
          <w:noProof/>
        </w:rPr>
      </w:pPr>
      <w:r w:rsidRPr="00CB7955">
        <w:rPr>
          <w:noProof/>
        </w:rPr>
        <w:t xml:space="preserve">Jothi, Raja, Teresa M Przytycka, and L Aravind. 2007. "Discovering functional linkages and uncharacterized cellular pathways using phylogenetic profile comparisons: a comprehensive assessment."  </w:t>
      </w:r>
      <w:r w:rsidRPr="00CB7955">
        <w:rPr>
          <w:i/>
          <w:noProof/>
        </w:rPr>
        <w:t>BMC bioinformatics</w:t>
      </w:r>
      <w:r w:rsidRPr="00CB7955">
        <w:rPr>
          <w:noProof/>
        </w:rPr>
        <w:t xml:space="preserve"> 8:173-173. doi: 10.1186/1471-2105-8-173.</w:t>
      </w:r>
    </w:p>
    <w:p w14:paraId="0A6A8B6E" w14:textId="77777777" w:rsidR="00CB7955" w:rsidRPr="00CB7955" w:rsidRDefault="00CB7955" w:rsidP="00CB7955">
      <w:pPr>
        <w:pStyle w:val="EndNoteBibliography"/>
        <w:spacing w:after="0"/>
        <w:ind w:left="720" w:hanging="720"/>
        <w:rPr>
          <w:noProof/>
        </w:rPr>
      </w:pPr>
      <w:r w:rsidRPr="00CB7955">
        <w:rPr>
          <w:noProof/>
        </w:rPr>
        <w:t xml:space="preserve">Kanehisa, M, and S Goto. 2000. "KEGG: kyoto encyclopedia of genes and genomes."  </w:t>
      </w:r>
      <w:r w:rsidRPr="00CB7955">
        <w:rPr>
          <w:i/>
          <w:noProof/>
        </w:rPr>
        <w:t>Nucleic acids research</w:t>
      </w:r>
      <w:r w:rsidRPr="00CB7955">
        <w:rPr>
          <w:noProof/>
        </w:rPr>
        <w:t xml:space="preserve"> 28:27-30.</w:t>
      </w:r>
    </w:p>
    <w:p w14:paraId="5314E616" w14:textId="77777777" w:rsidR="00CB7955" w:rsidRPr="00CB7955" w:rsidRDefault="00CB7955" w:rsidP="00CB7955">
      <w:pPr>
        <w:pStyle w:val="EndNoteBibliography"/>
        <w:spacing w:after="0"/>
        <w:ind w:left="720" w:hanging="720"/>
        <w:rPr>
          <w:noProof/>
        </w:rPr>
      </w:pPr>
      <w:r w:rsidRPr="00CB7955">
        <w:rPr>
          <w:noProof/>
        </w:rPr>
        <w:t xml:space="preserve">Kanehisa, Minoru, Susumu Goto, Yoko Sato, Masayuki Kawashima, Miho Furumichi, and Mao Tanabe. 2014. "Data, information, knowledge and principle: Back to metabolism in KEGG."  </w:t>
      </w:r>
      <w:r w:rsidRPr="00CB7955">
        <w:rPr>
          <w:i/>
          <w:noProof/>
        </w:rPr>
        <w:t>Nucleic Acids Research</w:t>
      </w:r>
      <w:r w:rsidRPr="00CB7955">
        <w:rPr>
          <w:noProof/>
        </w:rPr>
        <w:t xml:space="preserve"> 42. doi: 10.1093/nar/gkt1076.</w:t>
      </w:r>
    </w:p>
    <w:p w14:paraId="2A677225" w14:textId="77777777" w:rsidR="00CB7955" w:rsidRPr="00CB7955" w:rsidRDefault="00CB7955" w:rsidP="00CB7955">
      <w:pPr>
        <w:pStyle w:val="EndNoteBibliography"/>
        <w:spacing w:after="0"/>
        <w:ind w:left="720" w:hanging="720"/>
        <w:rPr>
          <w:noProof/>
        </w:rPr>
      </w:pPr>
      <w:r w:rsidRPr="00CB7955">
        <w:rPr>
          <w:noProof/>
        </w:rPr>
        <w:t xml:space="preserve">Kanehisa, Minoru, Yoko Sato, Masayuki Kawashima, Miho Furumichi, and Mao Tanabe. 2016. "KEGG as a reference resource for gene and protein annotation."  </w:t>
      </w:r>
      <w:r w:rsidRPr="00CB7955">
        <w:rPr>
          <w:i/>
          <w:noProof/>
        </w:rPr>
        <w:t>Nucleic Acids Research</w:t>
      </w:r>
      <w:r w:rsidRPr="00CB7955">
        <w:rPr>
          <w:noProof/>
        </w:rPr>
        <w:t xml:space="preserve"> 44:D457-D462. doi: 10.1093/nar/gkv1070.</w:t>
      </w:r>
    </w:p>
    <w:p w14:paraId="3FF89183" w14:textId="77777777" w:rsidR="00CB7955" w:rsidRPr="00CB7955" w:rsidRDefault="00CB7955" w:rsidP="00CB7955">
      <w:pPr>
        <w:pStyle w:val="EndNoteBibliography"/>
        <w:spacing w:after="0"/>
        <w:ind w:left="720" w:hanging="720"/>
        <w:rPr>
          <w:noProof/>
        </w:rPr>
      </w:pPr>
      <w:r w:rsidRPr="00CB7955">
        <w:rPr>
          <w:noProof/>
        </w:rPr>
        <w:t xml:space="preserve">Kanehisa, Minoru, Yoko Sato, and Kanae Morishima. 2016. "BlastKOALA and GhostKOALA: KEGG Tools for Functional Characterization of Genome and Metagenome Sequences."  </w:t>
      </w:r>
      <w:r w:rsidRPr="00CB7955">
        <w:rPr>
          <w:i/>
          <w:noProof/>
        </w:rPr>
        <w:t>Journal of Molecular Biology</w:t>
      </w:r>
      <w:r w:rsidRPr="00CB7955">
        <w:rPr>
          <w:noProof/>
        </w:rPr>
        <w:t xml:space="preserve"> 428:726-731. doi: 10.1016/j.jmb.2015.11.006.</w:t>
      </w:r>
    </w:p>
    <w:p w14:paraId="67B6FC3C" w14:textId="77777777" w:rsidR="00CB7955" w:rsidRPr="00CB7955" w:rsidRDefault="00CB7955" w:rsidP="00CB7955">
      <w:pPr>
        <w:pStyle w:val="EndNoteBibliography"/>
        <w:spacing w:after="0"/>
        <w:ind w:left="720" w:hanging="720"/>
        <w:rPr>
          <w:noProof/>
        </w:rPr>
      </w:pPr>
      <w:r w:rsidRPr="00CB795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CB7955">
        <w:rPr>
          <w:i/>
          <w:noProof/>
        </w:rPr>
        <w:t>Nature</w:t>
      </w:r>
      <w:r w:rsidRPr="00CB7955">
        <w:rPr>
          <w:noProof/>
        </w:rPr>
        <w:t xml:space="preserve"> 414:450-453. doi: 10.1038/35106579.</w:t>
      </w:r>
    </w:p>
    <w:p w14:paraId="3EB587D9" w14:textId="77777777" w:rsidR="00CB7955" w:rsidRPr="00CB7955" w:rsidRDefault="00CB7955" w:rsidP="00CB7955">
      <w:pPr>
        <w:pStyle w:val="EndNoteBibliography"/>
        <w:spacing w:after="0"/>
        <w:ind w:left="720" w:hanging="720"/>
        <w:rPr>
          <w:noProof/>
        </w:rPr>
      </w:pPr>
      <w:r w:rsidRPr="00CB7955">
        <w:rPr>
          <w:noProof/>
        </w:rPr>
        <w:t xml:space="preserve">Kaya, Ghosh, and Weiss Louis M. 2012. "T cell response and persistence of the microsporidia."  </w:t>
      </w:r>
      <w:r w:rsidRPr="00CB7955">
        <w:rPr>
          <w:i/>
          <w:noProof/>
        </w:rPr>
        <w:t>FEMS Microbiology Reviews</w:t>
      </w:r>
      <w:r w:rsidRPr="00CB7955">
        <w:rPr>
          <w:noProof/>
        </w:rPr>
        <w:t xml:space="preserve"> 36:748-760. doi: 10.1111/j.1574-6976.2011.00318.x.</w:t>
      </w:r>
    </w:p>
    <w:p w14:paraId="567B8EEA" w14:textId="77777777" w:rsidR="00CB7955" w:rsidRPr="00CB7955" w:rsidRDefault="00CB7955" w:rsidP="00CB7955">
      <w:pPr>
        <w:pStyle w:val="EndNoteBibliography"/>
        <w:spacing w:after="0"/>
        <w:ind w:left="720" w:hanging="720"/>
        <w:rPr>
          <w:noProof/>
        </w:rPr>
      </w:pPr>
      <w:r w:rsidRPr="00CB7955">
        <w:rPr>
          <w:noProof/>
        </w:rPr>
        <w:t xml:space="preserve">Keeling, P. J., and W. F. Doolittle. 1996. "Alpha-tubulin from early-diverging eukaryotic lineages and the evolution of the tubulin family."  </w:t>
      </w:r>
      <w:r w:rsidRPr="00CB7955">
        <w:rPr>
          <w:i/>
          <w:noProof/>
        </w:rPr>
        <w:t>Molecular Biology and Evolution</w:t>
      </w:r>
      <w:r w:rsidRPr="00CB7955">
        <w:rPr>
          <w:noProof/>
        </w:rPr>
        <w:t xml:space="preserve"> 13:1297-1305. doi: 10.1093/oxfordjournals.molbev.a025576.</w:t>
      </w:r>
    </w:p>
    <w:p w14:paraId="6A13A536" w14:textId="77777777" w:rsidR="00CB7955" w:rsidRPr="00CB7955" w:rsidRDefault="00CB7955" w:rsidP="00CB7955">
      <w:pPr>
        <w:pStyle w:val="EndNoteBibliography"/>
        <w:spacing w:after="0"/>
        <w:ind w:left="720" w:hanging="720"/>
        <w:rPr>
          <w:noProof/>
        </w:rPr>
      </w:pPr>
      <w:r w:rsidRPr="00CB7955">
        <w:rPr>
          <w:noProof/>
        </w:rPr>
        <w:t xml:space="preserve">Keeling, Patrick. 2009. "Five questions about microsporidia."  </w:t>
      </w:r>
      <w:r w:rsidRPr="00CB7955">
        <w:rPr>
          <w:i/>
          <w:noProof/>
        </w:rPr>
        <w:t>PLoS pathogens</w:t>
      </w:r>
      <w:r w:rsidRPr="00CB7955">
        <w:rPr>
          <w:noProof/>
        </w:rPr>
        <w:t xml:space="preserve"> 5:e1000489-e1000489. doi: 10.1371/journal.ppat.1000489.</w:t>
      </w:r>
    </w:p>
    <w:p w14:paraId="781B765B" w14:textId="77777777" w:rsidR="00CB7955" w:rsidRPr="00CB7955" w:rsidRDefault="00CB7955" w:rsidP="00CB7955">
      <w:pPr>
        <w:pStyle w:val="EndNoteBibliography"/>
        <w:spacing w:after="0"/>
        <w:ind w:left="720" w:hanging="720"/>
        <w:rPr>
          <w:noProof/>
        </w:rPr>
      </w:pPr>
      <w:r w:rsidRPr="00CB7955">
        <w:rPr>
          <w:noProof/>
        </w:rPr>
        <w:t xml:space="preserve">Keeling, Patrick J, and Nicolas Corradi. 2011. "Shrink it or lose it: balancing loss of function with shrinking genomes in the microsporidia."  </w:t>
      </w:r>
      <w:r w:rsidRPr="00CB7955">
        <w:rPr>
          <w:i/>
          <w:noProof/>
        </w:rPr>
        <w:t>Virulence</w:t>
      </w:r>
      <w:r w:rsidRPr="00CB7955">
        <w:rPr>
          <w:noProof/>
        </w:rPr>
        <w:t xml:space="preserve"> 2:67-70. doi: 10.4161/viru.2.1.14606.</w:t>
      </w:r>
    </w:p>
    <w:p w14:paraId="32644578" w14:textId="77777777" w:rsidR="00CB7955" w:rsidRPr="00CB7955" w:rsidRDefault="00CB7955" w:rsidP="00CB7955">
      <w:pPr>
        <w:pStyle w:val="EndNoteBibliography"/>
        <w:spacing w:after="0"/>
        <w:ind w:left="720" w:hanging="720"/>
        <w:rPr>
          <w:noProof/>
        </w:rPr>
      </w:pPr>
      <w:r w:rsidRPr="00CB7955">
        <w:rPr>
          <w:noProof/>
        </w:rPr>
        <w:t xml:space="preserve">Keeling, Patrick J, and Naomi M Fast. 2002. "Microsporidia: biology and evolution of highly reduced intracellular parasites."  </w:t>
      </w:r>
      <w:r w:rsidRPr="00CB7955">
        <w:rPr>
          <w:i/>
          <w:noProof/>
        </w:rPr>
        <w:t>Annual review of microbiology</w:t>
      </w:r>
      <w:r w:rsidRPr="00CB7955">
        <w:rPr>
          <w:noProof/>
        </w:rPr>
        <w:t xml:space="preserve"> 56:93-116. doi: 10.1146/annurev.micro.56.012302.160854.</w:t>
      </w:r>
    </w:p>
    <w:p w14:paraId="5523949D" w14:textId="77777777" w:rsidR="00CB7955" w:rsidRPr="00CB7955" w:rsidRDefault="00CB7955" w:rsidP="00CB7955">
      <w:pPr>
        <w:pStyle w:val="EndNoteBibliography"/>
        <w:spacing w:after="0"/>
        <w:ind w:left="720" w:hanging="720"/>
        <w:rPr>
          <w:noProof/>
        </w:rPr>
      </w:pPr>
      <w:r w:rsidRPr="00CB7955">
        <w:rPr>
          <w:noProof/>
        </w:rPr>
        <w:t xml:space="preserve">Kensche, Philip R, Vera van Noort, Bas E Dutilh, and Martijn A Huynen. 2008. "Practical and theoretical advances in predicting the function of a protein by its phylogenetic distribution."  </w:t>
      </w:r>
      <w:r w:rsidRPr="00CB7955">
        <w:rPr>
          <w:i/>
          <w:noProof/>
        </w:rPr>
        <w:t>Journal of the Royal Society, Interface / the Royal Society</w:t>
      </w:r>
      <w:r w:rsidRPr="00CB7955">
        <w:rPr>
          <w:noProof/>
        </w:rPr>
        <w:t xml:space="preserve"> 5:151-70. doi: 10.1098/rsif.2007.1047.</w:t>
      </w:r>
    </w:p>
    <w:p w14:paraId="209A19B0" w14:textId="77777777" w:rsidR="00CB7955" w:rsidRPr="00CB7955" w:rsidRDefault="00CB7955" w:rsidP="00CB7955">
      <w:pPr>
        <w:pStyle w:val="EndNoteBibliography"/>
        <w:spacing w:after="0"/>
        <w:ind w:left="720" w:hanging="720"/>
        <w:rPr>
          <w:noProof/>
        </w:rPr>
      </w:pPr>
      <w:r w:rsidRPr="00CB7955">
        <w:rPr>
          <w:noProof/>
        </w:rPr>
        <w:t xml:space="preserve">Kmmari, Suresh, Srinu Rathlavath, Devika Pillai, and Gadasu Rajesh. 2018. "Hepatopancreatic Microsporidiasis (HPM) in Shrimp Culture: A Review."  </w:t>
      </w:r>
      <w:r w:rsidRPr="00CB7955">
        <w:rPr>
          <w:i/>
          <w:noProof/>
        </w:rPr>
        <w:t>International Journal of Current Microbiology and Applied Sciences</w:t>
      </w:r>
      <w:r w:rsidRPr="00CB7955">
        <w:rPr>
          <w:noProof/>
        </w:rPr>
        <w:t xml:space="preserve"> 7:3208-3215. doi: 10.20546/ijcmas.2018.701.383.</w:t>
      </w:r>
    </w:p>
    <w:p w14:paraId="699231A9" w14:textId="77777777" w:rsidR="00CB7955" w:rsidRPr="00CB7955" w:rsidRDefault="00CB7955" w:rsidP="00CB7955">
      <w:pPr>
        <w:pStyle w:val="EndNoteBibliography"/>
        <w:spacing w:after="0"/>
        <w:ind w:left="720" w:hanging="720"/>
        <w:rPr>
          <w:noProof/>
        </w:rPr>
      </w:pPr>
      <w:r w:rsidRPr="00CB7955">
        <w:rPr>
          <w:noProof/>
        </w:rPr>
        <w:t xml:space="preserve">Koestler, Tina, and Ingo Ebersberger. 2011. "Zygomycetes, Microsporidia, and the Evolutionary Ancestry of Sex Determination."  </w:t>
      </w:r>
      <w:r w:rsidRPr="00CB7955">
        <w:rPr>
          <w:i/>
          <w:noProof/>
        </w:rPr>
        <w:t>Genome Biology and Evolution</w:t>
      </w:r>
      <w:r w:rsidRPr="00CB7955">
        <w:rPr>
          <w:noProof/>
        </w:rPr>
        <w:t xml:space="preserve"> 3:186-194. doi: 10.1093/gbe/evr009.</w:t>
      </w:r>
    </w:p>
    <w:p w14:paraId="50CC42C3" w14:textId="77777777" w:rsidR="00CB7955" w:rsidRPr="00CB7955" w:rsidRDefault="00CB7955" w:rsidP="00CB7955">
      <w:pPr>
        <w:pStyle w:val="EndNoteBibliography"/>
        <w:spacing w:after="0"/>
        <w:ind w:left="720" w:hanging="720"/>
        <w:rPr>
          <w:noProof/>
        </w:rPr>
      </w:pPr>
      <w:r w:rsidRPr="00CB7955">
        <w:rPr>
          <w:noProof/>
        </w:rPr>
        <w:t xml:space="preserve">Koestler, Tina, Arndt von Haeseler, and Ingo Ebersberger. 2010. "FACT: functional annotation transfer between proteins with similar feature architectures."  </w:t>
      </w:r>
      <w:r w:rsidRPr="00CB7955">
        <w:rPr>
          <w:i/>
          <w:noProof/>
        </w:rPr>
        <w:t>BMC bioinformatics</w:t>
      </w:r>
      <w:r w:rsidRPr="00CB7955">
        <w:rPr>
          <w:noProof/>
        </w:rPr>
        <w:t xml:space="preserve"> 11:417-417. doi: 10.1186/1471-2105-11-417.</w:t>
      </w:r>
    </w:p>
    <w:p w14:paraId="2E633648" w14:textId="77777777" w:rsidR="00CB7955" w:rsidRPr="00CB7955" w:rsidRDefault="00CB7955" w:rsidP="00CB7955">
      <w:pPr>
        <w:pStyle w:val="EndNoteBibliography"/>
        <w:spacing w:after="0"/>
        <w:ind w:left="720" w:hanging="720"/>
        <w:rPr>
          <w:noProof/>
        </w:rPr>
      </w:pPr>
      <w:r w:rsidRPr="00CB7955">
        <w:rPr>
          <w:noProof/>
        </w:rPr>
        <w:t xml:space="preserve">Kudo, R. R., and E. W. Daniels. 1963. "An Electron Microscope Study of the Spore of a Microsporidian, Thelohania californica*."  </w:t>
      </w:r>
      <w:r w:rsidRPr="00CB7955">
        <w:rPr>
          <w:i/>
          <w:noProof/>
        </w:rPr>
        <w:t>The Journal of Protozoology</w:t>
      </w:r>
      <w:r w:rsidRPr="00CB7955">
        <w:rPr>
          <w:noProof/>
        </w:rPr>
        <w:t xml:space="preserve"> 10:112-120. doi: 10.1111/j.1550-7408.1963.tb01645.x.</w:t>
      </w:r>
    </w:p>
    <w:p w14:paraId="4A5C2DF1" w14:textId="77777777" w:rsidR="00CB7955" w:rsidRPr="00CB7955" w:rsidRDefault="00CB7955" w:rsidP="00CB7955">
      <w:pPr>
        <w:pStyle w:val="EndNoteBibliography"/>
        <w:spacing w:after="0"/>
        <w:ind w:left="720" w:hanging="720"/>
        <w:rPr>
          <w:noProof/>
        </w:rPr>
      </w:pPr>
      <w:r w:rsidRPr="00CB7955">
        <w:rPr>
          <w:noProof/>
        </w:rPr>
        <w:t xml:space="preserve">Larkin, M. A., G. Blackshields, N. P. Brown, R. Chenna, P. A. McGettigan, H. McWilliam, F. Valentin, I. M. Wallace, A. Wilm, R. Lopez, J. D. Thompson, T. J. Gibson, and D. G. Higgins. 2007. "Clustal W and Clustal X version 2.0."  </w:t>
      </w:r>
      <w:r w:rsidRPr="00CB7955">
        <w:rPr>
          <w:i/>
          <w:noProof/>
        </w:rPr>
        <w:t>Bioinformatics</w:t>
      </w:r>
      <w:r w:rsidRPr="00CB7955">
        <w:rPr>
          <w:noProof/>
        </w:rPr>
        <w:t xml:space="preserve"> 23:2947-2948. doi: 10.1093/bioinformatics/btm404.</w:t>
      </w:r>
    </w:p>
    <w:p w14:paraId="1B13B2A3" w14:textId="77777777" w:rsidR="00CB7955" w:rsidRPr="00CB7955" w:rsidRDefault="00CB7955" w:rsidP="00CB7955">
      <w:pPr>
        <w:pStyle w:val="EndNoteBibliography"/>
        <w:spacing w:after="0"/>
        <w:ind w:left="720" w:hanging="720"/>
        <w:rPr>
          <w:noProof/>
        </w:rPr>
      </w:pPr>
      <w:r w:rsidRPr="00CB7955">
        <w:rPr>
          <w:noProof/>
        </w:rPr>
        <w:t xml:space="preserve">Le, Si Quang, and Olivier Gascuel. 2008. "An improved general amino acid replacement matrix."  </w:t>
      </w:r>
      <w:r w:rsidRPr="00CB7955">
        <w:rPr>
          <w:i/>
          <w:noProof/>
        </w:rPr>
        <w:t>Molecular Biology and Evolution</w:t>
      </w:r>
      <w:r w:rsidRPr="00CB7955">
        <w:rPr>
          <w:noProof/>
        </w:rPr>
        <w:t xml:space="preserve"> 25:1307-1320. doi: 10.1093/molbev/msn067.</w:t>
      </w:r>
    </w:p>
    <w:p w14:paraId="4B98D20C" w14:textId="77777777" w:rsidR="00CB7955" w:rsidRPr="00CB7955" w:rsidRDefault="00CB7955" w:rsidP="00CB7955">
      <w:pPr>
        <w:pStyle w:val="EndNoteBibliography"/>
        <w:spacing w:after="0"/>
        <w:ind w:left="720" w:hanging="720"/>
        <w:rPr>
          <w:noProof/>
        </w:rPr>
      </w:pPr>
      <w:r w:rsidRPr="00CB7955">
        <w:rPr>
          <w:noProof/>
        </w:rPr>
        <w:t xml:space="preserve">Lee, Soo Chan, Nicolas Corradi, Edmond J. Byrnes, Santiago Torres-Martinez, Fred S. Dietrich, Patrick J. Keeling, and Joseph Heitman. 2008. "Microsporidia evolved from ancestral sexual fungi."  </w:t>
      </w:r>
      <w:r w:rsidRPr="00CB7955">
        <w:rPr>
          <w:i/>
          <w:noProof/>
        </w:rPr>
        <w:t>Current biology : CB</w:t>
      </w:r>
      <w:r w:rsidRPr="00CB7955">
        <w:rPr>
          <w:noProof/>
        </w:rPr>
        <w:t xml:space="preserve"> 18:1675-1679. doi: 10.1016/j.cub.2008.09.030.</w:t>
      </w:r>
    </w:p>
    <w:p w14:paraId="7B75BF24" w14:textId="77777777" w:rsidR="00CB7955" w:rsidRPr="00CB7955" w:rsidRDefault="00CB7955" w:rsidP="00CB7955">
      <w:pPr>
        <w:pStyle w:val="EndNoteBibliography"/>
        <w:spacing w:after="0"/>
        <w:ind w:left="720" w:hanging="720"/>
        <w:rPr>
          <w:noProof/>
        </w:rPr>
      </w:pPr>
      <w:r w:rsidRPr="00CB7955">
        <w:rPr>
          <w:noProof/>
        </w:rPr>
        <w:t xml:space="preserve">Letunic, Ivica, Tobias Doerks, and Peer Bork. 2012. "SMART 7: Recent updates to the protein domain annotation resource."  </w:t>
      </w:r>
      <w:r w:rsidRPr="00CB7955">
        <w:rPr>
          <w:i/>
          <w:noProof/>
        </w:rPr>
        <w:t>Nucleic Acids Research</w:t>
      </w:r>
      <w:r w:rsidRPr="00CB7955">
        <w:rPr>
          <w:noProof/>
        </w:rPr>
        <w:t xml:space="preserve"> 40. doi: 10.1093/nar/gkr931.</w:t>
      </w:r>
    </w:p>
    <w:p w14:paraId="087BDEB8" w14:textId="77777777" w:rsidR="00CB7955" w:rsidRPr="00CB7955" w:rsidRDefault="00CB7955" w:rsidP="00CB7955">
      <w:pPr>
        <w:pStyle w:val="EndNoteBibliography"/>
        <w:spacing w:after="0"/>
        <w:ind w:left="720" w:hanging="720"/>
        <w:rPr>
          <w:noProof/>
        </w:rPr>
      </w:pPr>
      <w:r w:rsidRPr="00CB7955">
        <w:rPr>
          <w:noProof/>
        </w:rPr>
        <w:t xml:space="preserve">Li, Li, Christian J Stoeckert, and David S Roos. 2003. "OrthoMCL: identification of ortholog groups for eukaryotic genomes."  </w:t>
      </w:r>
      <w:r w:rsidRPr="00CB7955">
        <w:rPr>
          <w:i/>
          <w:noProof/>
        </w:rPr>
        <w:t>Genome research</w:t>
      </w:r>
      <w:r w:rsidRPr="00CB7955">
        <w:rPr>
          <w:noProof/>
        </w:rPr>
        <w:t xml:space="preserve"> 13:2178-89. doi: 10.1101/gr.1224503.</w:t>
      </w:r>
    </w:p>
    <w:p w14:paraId="70A4C4F0" w14:textId="77777777" w:rsidR="00CB7955" w:rsidRPr="00CB7955" w:rsidRDefault="00CB7955" w:rsidP="00CB7955">
      <w:pPr>
        <w:pStyle w:val="EndNoteBibliography"/>
        <w:spacing w:after="0"/>
        <w:ind w:left="720" w:hanging="720"/>
        <w:rPr>
          <w:noProof/>
        </w:rPr>
      </w:pPr>
      <w:r w:rsidRPr="00CB7955">
        <w:rPr>
          <w:noProof/>
        </w:rPr>
        <w:t xml:space="preserve">Li, Yang, Sarah E. Calvo, Roee Gutman, Jun S. Liu, and Vamsi K. Mootha. 2014. "Expansion of Biological Pathways Based on Evolutionary Inference."  </w:t>
      </w:r>
      <w:r w:rsidRPr="00CB7955">
        <w:rPr>
          <w:i/>
          <w:noProof/>
        </w:rPr>
        <w:t>Cell</w:t>
      </w:r>
      <w:r w:rsidRPr="00CB7955">
        <w:rPr>
          <w:noProof/>
        </w:rPr>
        <w:t xml:space="preserve"> 158:213-225. doi: 10.1016/j.cell.2014.05.034.</w:t>
      </w:r>
    </w:p>
    <w:p w14:paraId="40F685A2" w14:textId="77777777" w:rsidR="00CB7955" w:rsidRPr="00CB7955" w:rsidRDefault="00CB7955" w:rsidP="00CB7955">
      <w:pPr>
        <w:pStyle w:val="EndNoteBibliography"/>
        <w:spacing w:after="0"/>
        <w:ind w:left="720" w:hanging="720"/>
        <w:rPr>
          <w:noProof/>
        </w:rPr>
      </w:pPr>
      <w:r w:rsidRPr="00CB7955">
        <w:rPr>
          <w:noProof/>
        </w:rPr>
        <w:t xml:space="preserve">Loewenstein, Yaniv, Domenico Raimondo, Oliver C Redfern, James Watson, Dmitrij Frishman, Michal Linial, Christine Orengo, Janet Thornton, and Anna Tramontano. 2009. "Protein function annotation by homology-based inference."  </w:t>
      </w:r>
      <w:r w:rsidRPr="00CB7955">
        <w:rPr>
          <w:i/>
          <w:noProof/>
        </w:rPr>
        <w:t>Genome Biology</w:t>
      </w:r>
      <w:r w:rsidRPr="00CB7955">
        <w:rPr>
          <w:noProof/>
        </w:rPr>
        <w:t xml:space="preserve"> 10:207. doi: 10.1186/gb-2009-10-2-207.</w:t>
      </w:r>
    </w:p>
    <w:p w14:paraId="486B3934" w14:textId="77777777" w:rsidR="00CB7955" w:rsidRPr="00CB7955" w:rsidRDefault="00CB7955" w:rsidP="00CB7955">
      <w:pPr>
        <w:pStyle w:val="EndNoteBibliography"/>
        <w:spacing w:after="0"/>
        <w:ind w:left="720" w:hanging="720"/>
        <w:rPr>
          <w:noProof/>
        </w:rPr>
      </w:pPr>
      <w:r w:rsidRPr="00CB7955">
        <w:rPr>
          <w:noProof/>
        </w:rPr>
        <w:t xml:space="preserve">Luallen, Robert J, Aaron W Reinke, Linda Tong, Michael R Botts, Marie-Anne Félix, and Emily R Troemel. 2016. "Discovery of a Natural Microsporidian Pathogen with a Broad Tissue Tropism in Caenorhabditis elegans."  </w:t>
      </w:r>
      <w:r w:rsidRPr="00CB7955">
        <w:rPr>
          <w:i/>
          <w:noProof/>
        </w:rPr>
        <w:t>PLOS Pathogens</w:t>
      </w:r>
      <w:r w:rsidRPr="00CB7955">
        <w:rPr>
          <w:noProof/>
        </w:rPr>
        <w:t>:28.</w:t>
      </w:r>
    </w:p>
    <w:p w14:paraId="0F871E20" w14:textId="77777777" w:rsidR="00CB7955" w:rsidRPr="00CB7955" w:rsidRDefault="00CB7955" w:rsidP="00CB7955">
      <w:pPr>
        <w:pStyle w:val="EndNoteBibliography"/>
        <w:spacing w:after="0"/>
        <w:ind w:left="720" w:hanging="720"/>
        <w:rPr>
          <w:noProof/>
        </w:rPr>
      </w:pPr>
      <w:r w:rsidRPr="00CB7955">
        <w:rPr>
          <w:noProof/>
        </w:rPr>
        <w:t xml:space="preserve">Madera, Martin, and Julian Gough. 2002. "A comparison of profile hidden Markov model procedures for remote homology detection."  </w:t>
      </w:r>
      <w:r w:rsidRPr="00CB7955">
        <w:rPr>
          <w:i/>
          <w:noProof/>
        </w:rPr>
        <w:t>Nucleic Acids Research</w:t>
      </w:r>
      <w:r w:rsidRPr="00CB7955">
        <w:rPr>
          <w:noProof/>
        </w:rPr>
        <w:t xml:space="preserve"> 30:4321-4328.</w:t>
      </w:r>
    </w:p>
    <w:p w14:paraId="74D406B1" w14:textId="77777777" w:rsidR="00CB7955" w:rsidRPr="00CB7955" w:rsidRDefault="00CB7955" w:rsidP="00CB7955">
      <w:pPr>
        <w:pStyle w:val="EndNoteBibliography"/>
        <w:spacing w:after="0"/>
        <w:ind w:left="720" w:hanging="720"/>
        <w:rPr>
          <w:noProof/>
        </w:rPr>
      </w:pPr>
      <w:r w:rsidRPr="00CB7955">
        <w:rPr>
          <w:noProof/>
        </w:rPr>
        <w:t xml:space="preserve">Mann, H. B., and D. R. Whitney. 1947. "On a Test of Whether one of Two Random Variables is Stochastically Larger than the Other."  </w:t>
      </w:r>
      <w:r w:rsidRPr="00CB7955">
        <w:rPr>
          <w:i/>
          <w:noProof/>
        </w:rPr>
        <w:t>The Annals of Mathematical Statistics</w:t>
      </w:r>
      <w:r w:rsidRPr="00CB7955">
        <w:rPr>
          <w:noProof/>
        </w:rPr>
        <w:t xml:space="preserve"> 18:50-60.</w:t>
      </w:r>
    </w:p>
    <w:p w14:paraId="6D5FA5DF" w14:textId="77777777" w:rsidR="00CB7955" w:rsidRPr="00CB7955" w:rsidRDefault="00CB7955" w:rsidP="00CB7955">
      <w:pPr>
        <w:pStyle w:val="EndNoteBibliography"/>
        <w:spacing w:after="0"/>
        <w:ind w:left="720" w:hanging="720"/>
        <w:rPr>
          <w:noProof/>
        </w:rPr>
      </w:pPr>
      <w:r w:rsidRPr="00CB7955">
        <w:rPr>
          <w:noProof/>
        </w:rPr>
        <w:t xml:space="preserve">Méténier, Guy, and Christian P. Vivarès. 2001. "Molecular characteristics and physiology of microsporidia."  </w:t>
      </w:r>
      <w:r w:rsidRPr="00CB7955">
        <w:rPr>
          <w:i/>
          <w:noProof/>
        </w:rPr>
        <w:t>Microbes and Infection</w:t>
      </w:r>
      <w:r w:rsidRPr="00CB7955">
        <w:rPr>
          <w:noProof/>
        </w:rPr>
        <w:t xml:space="preserve"> 3:407-415. doi: 10.1016/S1286-4579(01)01398-3.</w:t>
      </w:r>
    </w:p>
    <w:p w14:paraId="1B6618D6" w14:textId="77777777" w:rsidR="00CB7955" w:rsidRPr="00CB7955" w:rsidRDefault="00CB7955" w:rsidP="00CB7955">
      <w:pPr>
        <w:pStyle w:val="EndNoteBibliography"/>
        <w:spacing w:after="0"/>
        <w:ind w:left="720" w:hanging="720"/>
        <w:rPr>
          <w:noProof/>
        </w:rPr>
      </w:pPr>
      <w:r w:rsidRPr="00CB7955">
        <w:rPr>
          <w:noProof/>
        </w:rPr>
        <w:t xml:space="preserve">Moore, A. D., A. Held, N. Terrapon, J. Weiner, and E. Bornberg-Bauer. 2014. "DoMosaics: software for domain arrangement visualization and domain-centric analysis of proteins."  </w:t>
      </w:r>
      <w:r w:rsidRPr="00CB7955">
        <w:rPr>
          <w:i/>
          <w:noProof/>
        </w:rPr>
        <w:t>Bioinformatics</w:t>
      </w:r>
      <w:r w:rsidRPr="00CB7955">
        <w:rPr>
          <w:noProof/>
        </w:rPr>
        <w:t xml:space="preserve"> 30:282-283. doi: 10.1093/bioinformatics/btt640.</w:t>
      </w:r>
    </w:p>
    <w:p w14:paraId="60D47441" w14:textId="77777777" w:rsidR="00CB7955" w:rsidRPr="00CB7955" w:rsidRDefault="00CB7955" w:rsidP="00CB7955">
      <w:pPr>
        <w:pStyle w:val="EndNoteBibliography"/>
        <w:spacing w:after="0"/>
        <w:ind w:left="720" w:hanging="720"/>
        <w:rPr>
          <w:noProof/>
        </w:rPr>
      </w:pPr>
      <w:r w:rsidRPr="00CB7955">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CB7955">
        <w:rPr>
          <w:i/>
          <w:noProof/>
        </w:rPr>
        <w:t>Scientific Reports</w:t>
      </w:r>
      <w:r w:rsidRPr="00CB7955">
        <w:rPr>
          <w:noProof/>
        </w:rPr>
        <w:t xml:space="preserve"> 7. doi: 10.1038/s41598-017-16947-5.</w:t>
      </w:r>
    </w:p>
    <w:p w14:paraId="703417DB" w14:textId="77777777" w:rsidR="00CB7955" w:rsidRPr="00CB7955" w:rsidRDefault="00CB7955" w:rsidP="00CB7955">
      <w:pPr>
        <w:pStyle w:val="EndNoteBibliography"/>
        <w:spacing w:after="0"/>
        <w:ind w:left="720" w:hanging="720"/>
        <w:rPr>
          <w:noProof/>
        </w:rPr>
      </w:pPr>
      <w:r w:rsidRPr="00CB7955">
        <w:rPr>
          <w:noProof/>
        </w:rPr>
        <w:t xml:space="preserve">Moriya, Yuki, Masumi Itoh, Shujiro Okuda, Akiyasu C Yoshizawa, and Minoru Kanehisa. 2007. "KAAS: an automatic genome annotation and pathway reconstruction server."  </w:t>
      </w:r>
      <w:r w:rsidRPr="00CB7955">
        <w:rPr>
          <w:i/>
          <w:noProof/>
        </w:rPr>
        <w:t>Nucleic acids research</w:t>
      </w:r>
      <w:r w:rsidRPr="00CB7955">
        <w:rPr>
          <w:noProof/>
        </w:rPr>
        <w:t xml:space="preserve"> 35:W182-5. doi: 10.1093/nar/gkm321.</w:t>
      </w:r>
    </w:p>
    <w:p w14:paraId="7F2EC127" w14:textId="77777777" w:rsidR="00CB7955" w:rsidRPr="00CB7955" w:rsidRDefault="00CB7955" w:rsidP="00CB7955">
      <w:pPr>
        <w:pStyle w:val="EndNoteBibliography"/>
        <w:spacing w:after="0"/>
        <w:ind w:left="720" w:hanging="720"/>
        <w:rPr>
          <w:noProof/>
        </w:rPr>
      </w:pPr>
      <w:r w:rsidRPr="00CB7955">
        <w:rPr>
          <w:noProof/>
        </w:rPr>
        <w:t xml:space="preserve">Naegeli, K. 1857. "Über die neue Krankheit der Seidenraupe und verwandte Organismen." </w:t>
      </w:r>
      <w:r w:rsidRPr="00CB7955">
        <w:rPr>
          <w:i/>
          <w:noProof/>
        </w:rPr>
        <w:t>Botanische Zeitung</w:t>
      </w:r>
      <w:r w:rsidRPr="00CB7955">
        <w:rPr>
          <w:noProof/>
        </w:rPr>
        <w:t>, 1857, 760-761. Accessed 2018-03-25 20:33:39.</w:t>
      </w:r>
    </w:p>
    <w:p w14:paraId="648A6AF8" w14:textId="77777777" w:rsidR="00CB7955" w:rsidRPr="00CB7955" w:rsidRDefault="00CB7955" w:rsidP="00CB7955">
      <w:pPr>
        <w:pStyle w:val="EndNoteBibliography"/>
        <w:spacing w:after="0"/>
        <w:ind w:left="720" w:hanging="720"/>
        <w:rPr>
          <w:noProof/>
        </w:rPr>
      </w:pPr>
      <w:r w:rsidRPr="00CB795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CB7955">
        <w:rPr>
          <w:i/>
          <w:noProof/>
        </w:rPr>
        <w:t>Genome biology and evolution</w:t>
      </w:r>
      <w:r w:rsidRPr="00CB7955">
        <w:rPr>
          <w:noProof/>
        </w:rPr>
        <w:t xml:space="preserve"> 5:2285-303. doi: 10.1093/gbe/evt184.</w:t>
      </w:r>
    </w:p>
    <w:p w14:paraId="23C20533" w14:textId="77777777" w:rsidR="00CB7955" w:rsidRPr="00CB7955" w:rsidRDefault="00CB7955" w:rsidP="00CB7955">
      <w:pPr>
        <w:pStyle w:val="EndNoteBibliography"/>
        <w:spacing w:after="0"/>
        <w:ind w:left="720" w:hanging="720"/>
        <w:rPr>
          <w:noProof/>
        </w:rPr>
      </w:pPr>
      <w:r w:rsidRPr="00CB7955">
        <w:rPr>
          <w:noProof/>
        </w:rPr>
        <w:t xml:space="preserve">Neumann, Peter, and Norman L Carreck. 2010. "Honey bee colony losses."  </w:t>
      </w:r>
      <w:r w:rsidRPr="00CB7955">
        <w:rPr>
          <w:i/>
          <w:noProof/>
        </w:rPr>
        <w:t>Journal of Apicultural Research</w:t>
      </w:r>
      <w:r w:rsidRPr="00CB7955">
        <w:rPr>
          <w:noProof/>
        </w:rPr>
        <w:t xml:space="preserve"> 49:1-6. doi: 10.3896/IBRA.1.49.1.01.</w:t>
      </w:r>
    </w:p>
    <w:p w14:paraId="5C07FDEB" w14:textId="77777777" w:rsidR="00CB7955" w:rsidRPr="00CB7955" w:rsidRDefault="00CB7955" w:rsidP="00CB7955">
      <w:pPr>
        <w:pStyle w:val="EndNoteBibliography"/>
        <w:spacing w:after="0"/>
        <w:ind w:left="720" w:hanging="720"/>
        <w:rPr>
          <w:noProof/>
        </w:rPr>
      </w:pPr>
      <w:r w:rsidRPr="00CB7955">
        <w:rPr>
          <w:noProof/>
        </w:rPr>
        <w:t xml:space="preserve">Noether, Gottfried E. 1987. "Sample Size Determination for Some Common Nonparametric Tests."  </w:t>
      </w:r>
      <w:r w:rsidRPr="00CB7955">
        <w:rPr>
          <w:i/>
          <w:noProof/>
        </w:rPr>
        <w:t>Journal of the American Statistical Association</w:t>
      </w:r>
      <w:r w:rsidRPr="00CB7955">
        <w:rPr>
          <w:noProof/>
        </w:rPr>
        <w:t xml:space="preserve"> 82:645-647. doi: 10.2307/2289477.</w:t>
      </w:r>
    </w:p>
    <w:p w14:paraId="1929BD7C" w14:textId="77777777" w:rsidR="00CB7955" w:rsidRPr="00CB7955" w:rsidRDefault="00CB7955" w:rsidP="00CB7955">
      <w:pPr>
        <w:pStyle w:val="EndNoteBibliography"/>
        <w:spacing w:after="0"/>
        <w:ind w:left="720" w:hanging="720"/>
        <w:rPr>
          <w:noProof/>
        </w:rPr>
      </w:pPr>
      <w:r w:rsidRPr="00CB795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CB7955">
        <w:rPr>
          <w:i/>
          <w:noProof/>
        </w:rPr>
        <w:t>Nucleic Acids Research</w:t>
      </w:r>
      <w:r w:rsidRPr="00CB7955">
        <w:rPr>
          <w:noProof/>
        </w:rPr>
        <w:t xml:space="preserve"> 42:D26-D31. doi: 10.1093/nar/gkt1069.</w:t>
      </w:r>
    </w:p>
    <w:p w14:paraId="59D88F10" w14:textId="77777777" w:rsidR="00CB7955" w:rsidRPr="00CB7955" w:rsidRDefault="00CB7955" w:rsidP="00CB7955">
      <w:pPr>
        <w:pStyle w:val="EndNoteBibliography"/>
        <w:spacing w:after="0"/>
        <w:ind w:left="720" w:hanging="720"/>
        <w:rPr>
          <w:noProof/>
        </w:rPr>
      </w:pPr>
      <w:r w:rsidRPr="00CB7955">
        <w:rPr>
          <w:noProof/>
        </w:rPr>
        <w:t xml:space="preserve">O'Brien, Kevin P, Maido Remm, and Erik L L Sonnhammer. 2005. "Inparanoid: a comprehensive database of eukaryotic orthologs."  </w:t>
      </w:r>
      <w:r w:rsidRPr="00CB7955">
        <w:rPr>
          <w:i/>
          <w:noProof/>
        </w:rPr>
        <w:t>Nucleic acids research</w:t>
      </w:r>
      <w:r w:rsidRPr="00CB7955">
        <w:rPr>
          <w:noProof/>
        </w:rPr>
        <w:t xml:space="preserve"> 33:D476-80. doi: 10.1093/nar/gki107.</w:t>
      </w:r>
    </w:p>
    <w:p w14:paraId="50C4A0EB" w14:textId="77777777" w:rsidR="00CB7955" w:rsidRPr="00CB7955" w:rsidRDefault="00CB7955" w:rsidP="00CB7955">
      <w:pPr>
        <w:pStyle w:val="EndNoteBibliography"/>
        <w:spacing w:after="0"/>
        <w:ind w:left="720" w:hanging="720"/>
        <w:rPr>
          <w:noProof/>
        </w:rPr>
      </w:pPr>
      <w:r w:rsidRPr="00CB7955">
        <w:rPr>
          <w:noProof/>
        </w:rPr>
        <w:t xml:space="preserve">Paracer, Surindar, and Vernon Ahmadjian. 2000. </w:t>
      </w:r>
      <w:r w:rsidRPr="00CB7955">
        <w:rPr>
          <w:i/>
          <w:noProof/>
        </w:rPr>
        <w:t>Symbiosis: An Introduction to Biological Associations</w:t>
      </w:r>
      <w:r w:rsidRPr="00CB7955">
        <w:rPr>
          <w:noProof/>
        </w:rPr>
        <w:t>: Oxford University Press.</w:t>
      </w:r>
    </w:p>
    <w:p w14:paraId="7C2D1B18" w14:textId="77777777" w:rsidR="00CB7955" w:rsidRPr="00CB7955" w:rsidRDefault="00CB7955" w:rsidP="00CB7955">
      <w:pPr>
        <w:pStyle w:val="EndNoteBibliography"/>
        <w:spacing w:after="0"/>
        <w:ind w:left="720" w:hanging="720"/>
        <w:rPr>
          <w:noProof/>
        </w:rPr>
      </w:pPr>
      <w:r w:rsidRPr="00CB7955">
        <w:rPr>
          <w:noProof/>
        </w:rPr>
        <w:t xml:space="preserve">Pellegrini, M., E. M. Marcotte, M. J. Thompson, D. Eisenberg, and T. O. Yeates. 1999. "Assigning protein functions by comparative genome analysis: Protein phylogenetic profiles."  </w:t>
      </w:r>
      <w:r w:rsidRPr="00CB7955">
        <w:rPr>
          <w:i/>
          <w:noProof/>
        </w:rPr>
        <w:t>Proceedings of the National Academy of Sciences</w:t>
      </w:r>
      <w:r w:rsidRPr="00CB7955">
        <w:rPr>
          <w:noProof/>
        </w:rPr>
        <w:t xml:space="preserve"> 96:4285-4288. doi: 10.1073/pnas.96.8.4285.</w:t>
      </w:r>
    </w:p>
    <w:p w14:paraId="7D4FD11D" w14:textId="77777777" w:rsidR="00CB7955" w:rsidRPr="00CB7955" w:rsidRDefault="00CB7955" w:rsidP="00CB7955">
      <w:pPr>
        <w:pStyle w:val="EndNoteBibliography"/>
        <w:spacing w:after="0"/>
        <w:ind w:left="720" w:hanging="720"/>
        <w:rPr>
          <w:noProof/>
        </w:rPr>
      </w:pPr>
      <w:r w:rsidRPr="00CB795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CB7955">
        <w:rPr>
          <w:i/>
          <w:noProof/>
        </w:rPr>
        <w:t>Nature Communications</w:t>
      </w:r>
      <w:r w:rsidRPr="00CB7955">
        <w:rPr>
          <w:noProof/>
        </w:rPr>
        <w:t xml:space="preserve"> 3:1137. doi: 10.1038/ncomms2156.</w:t>
      </w:r>
    </w:p>
    <w:p w14:paraId="5ED4C42F" w14:textId="77777777" w:rsidR="00CB7955" w:rsidRPr="00CB7955" w:rsidRDefault="00CB7955" w:rsidP="00CB7955">
      <w:pPr>
        <w:pStyle w:val="EndNoteBibliography"/>
        <w:spacing w:after="0"/>
        <w:ind w:left="720" w:hanging="720"/>
        <w:rPr>
          <w:noProof/>
        </w:rPr>
      </w:pPr>
      <w:r w:rsidRPr="00CB795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CB7955">
        <w:rPr>
          <w:i/>
          <w:noProof/>
        </w:rPr>
        <w:t>Eukaryotic Cell</w:t>
      </w:r>
      <w:r w:rsidRPr="00CB7955">
        <w:rPr>
          <w:noProof/>
        </w:rPr>
        <w:t xml:space="preserve"> 12:503-511. doi: 10.1128/EC.00312-12.</w:t>
      </w:r>
    </w:p>
    <w:p w14:paraId="112B1D72" w14:textId="77777777" w:rsidR="00CB7955" w:rsidRPr="00CB7955" w:rsidRDefault="00CB7955" w:rsidP="00CB7955">
      <w:pPr>
        <w:pStyle w:val="EndNoteBibliography"/>
        <w:spacing w:after="0"/>
        <w:ind w:left="720" w:hanging="720"/>
        <w:rPr>
          <w:noProof/>
        </w:rPr>
      </w:pPr>
      <w:r w:rsidRPr="00CB7955">
        <w:rPr>
          <w:noProof/>
        </w:rPr>
        <w:t xml:space="preserve">Ramsay, Jennifer M., Virginia Watral, Carl B. Schreck, and Michael L. Kent. 2009. "Pseudoloma neurophilia (Microsporidia) infections in zebrafish (Danio rerio): effects of stress on survival, growth and reproduction."  </w:t>
      </w:r>
      <w:r w:rsidRPr="00CB7955">
        <w:rPr>
          <w:i/>
          <w:noProof/>
        </w:rPr>
        <w:t>Diseases of aquatic organisms</w:t>
      </w:r>
      <w:r w:rsidRPr="00CB7955">
        <w:rPr>
          <w:noProof/>
        </w:rPr>
        <w:t xml:space="preserve"> 88:69-84. doi: 10.3354/dao02145.</w:t>
      </w:r>
    </w:p>
    <w:p w14:paraId="27931212" w14:textId="77777777" w:rsidR="00CB7955" w:rsidRPr="00CB7955" w:rsidRDefault="00CB7955" w:rsidP="00CB7955">
      <w:pPr>
        <w:pStyle w:val="EndNoteBibliography"/>
        <w:spacing w:after="0"/>
        <w:ind w:left="720" w:hanging="720"/>
        <w:rPr>
          <w:noProof/>
        </w:rPr>
      </w:pPr>
      <w:r w:rsidRPr="00CB7955">
        <w:rPr>
          <w:noProof/>
        </w:rPr>
        <w:t xml:space="preserve">Reid, Adam James, Corin Yeats, and Christine Anne Orengo. 2007. "Methods of remote homology detection can be combined to increase coverage by 10% in the midnight zone."  </w:t>
      </w:r>
      <w:r w:rsidRPr="00CB7955">
        <w:rPr>
          <w:i/>
          <w:noProof/>
        </w:rPr>
        <w:t>Bioinformatics</w:t>
      </w:r>
      <w:r w:rsidRPr="00CB7955">
        <w:rPr>
          <w:noProof/>
        </w:rPr>
        <w:t xml:space="preserve"> 23:2353-2360. doi: 10.1093/bioinformatics/btm355.</w:t>
      </w:r>
    </w:p>
    <w:p w14:paraId="52CDDE9A" w14:textId="77777777" w:rsidR="00CB7955" w:rsidRPr="00CB7955" w:rsidRDefault="00CB7955" w:rsidP="00CB7955">
      <w:pPr>
        <w:pStyle w:val="EndNoteBibliography"/>
        <w:spacing w:after="0"/>
        <w:ind w:left="720" w:hanging="720"/>
        <w:rPr>
          <w:noProof/>
        </w:rPr>
      </w:pPr>
      <w:r w:rsidRPr="00CB7955">
        <w:rPr>
          <w:noProof/>
        </w:rPr>
        <w:t xml:space="preserve">Ryan, Ja, and Sl Kohler. 2016. "Distribution, prevalence, and pathology of a microsporidian infecting freshwater sculpins."  </w:t>
      </w:r>
      <w:r w:rsidRPr="00CB7955">
        <w:rPr>
          <w:i/>
          <w:noProof/>
        </w:rPr>
        <w:t>Diseases of Aquatic Organisms</w:t>
      </w:r>
      <w:r w:rsidRPr="00CB7955">
        <w:rPr>
          <w:noProof/>
        </w:rPr>
        <w:t xml:space="preserve"> 118:195-206. doi: 10.3354/dao02974.</w:t>
      </w:r>
    </w:p>
    <w:p w14:paraId="0ADB96A8" w14:textId="77777777" w:rsidR="00CB7955" w:rsidRPr="00CB7955" w:rsidRDefault="00CB7955" w:rsidP="00CB7955">
      <w:pPr>
        <w:pStyle w:val="EndNoteBibliography"/>
        <w:spacing w:after="0"/>
        <w:ind w:left="720" w:hanging="720"/>
        <w:rPr>
          <w:noProof/>
        </w:rPr>
      </w:pPr>
      <w:r w:rsidRPr="00CB7955">
        <w:rPr>
          <w:noProof/>
        </w:rPr>
        <w:t xml:space="preserve">Sael, Lee, Meghana Chitale, and Daisuke Kihara. 2012. "Structure- and Sequence-Based Function Prediction for Non-Homologous Proteins."  </w:t>
      </w:r>
      <w:r w:rsidRPr="00CB7955">
        <w:rPr>
          <w:i/>
          <w:noProof/>
        </w:rPr>
        <w:t>Journal of Structural and Functional Genomics</w:t>
      </w:r>
      <w:r w:rsidRPr="00CB7955">
        <w:rPr>
          <w:noProof/>
        </w:rPr>
        <w:t xml:space="preserve"> 13:111-123. doi: 10.1007/s10969-012-9126-6.</w:t>
      </w:r>
    </w:p>
    <w:p w14:paraId="5C4BA3A3" w14:textId="77777777" w:rsidR="00CB7955" w:rsidRPr="00CB7955" w:rsidRDefault="00CB7955" w:rsidP="00CB7955">
      <w:pPr>
        <w:pStyle w:val="EndNoteBibliography"/>
        <w:spacing w:after="0"/>
        <w:ind w:left="720" w:hanging="720"/>
        <w:rPr>
          <w:noProof/>
        </w:rPr>
      </w:pPr>
      <w:r w:rsidRPr="00CB7955">
        <w:rPr>
          <w:noProof/>
        </w:rPr>
        <w:t xml:space="preserve">Scanlon, Mary, Andrew P. Shaw, Cheng J. Zhou, Govinda S. Visvesvara, and Gordon J. Leitch. 2000. "Infection by microsporidia disrupts the host cell cycle."  </w:t>
      </w:r>
      <w:r w:rsidRPr="00CB7955">
        <w:rPr>
          <w:i/>
          <w:noProof/>
        </w:rPr>
        <w:t>Journal of Eukaryotic Microbiology</w:t>
      </w:r>
      <w:r w:rsidRPr="00CB7955">
        <w:rPr>
          <w:noProof/>
        </w:rPr>
        <w:t xml:space="preserve"> 47:525-531. doi: 10.1111/j.1550-7408.2000.tb00085.x.</w:t>
      </w:r>
    </w:p>
    <w:p w14:paraId="69E68241" w14:textId="77777777" w:rsidR="00CB7955" w:rsidRPr="00CB7955" w:rsidRDefault="00CB7955" w:rsidP="00CB7955">
      <w:pPr>
        <w:pStyle w:val="EndNoteBibliography"/>
        <w:spacing w:after="0"/>
        <w:ind w:left="720" w:hanging="720"/>
        <w:rPr>
          <w:noProof/>
        </w:rPr>
      </w:pPr>
      <w:r w:rsidRPr="00CB7955">
        <w:rPr>
          <w:noProof/>
        </w:rPr>
        <w:t xml:space="preserve">Schmitt, Thomas, David N. Messina, Fabian Schreiber, and Erik L L Sonnhammer. 2011. "Letter to the Editor: SeqXML and orthoXML: Standards for sequence and orthology information."  </w:t>
      </w:r>
      <w:r w:rsidRPr="00CB7955">
        <w:rPr>
          <w:i/>
          <w:noProof/>
        </w:rPr>
        <w:t>Briefings in Bioinformatics</w:t>
      </w:r>
      <w:r w:rsidRPr="00CB7955">
        <w:rPr>
          <w:noProof/>
        </w:rPr>
        <w:t xml:space="preserve"> 12:485-488. doi: 10.1093/bib/bbr025.</w:t>
      </w:r>
    </w:p>
    <w:p w14:paraId="111F63AA" w14:textId="77777777" w:rsidR="00CB7955" w:rsidRPr="00CB7955" w:rsidRDefault="00CB7955" w:rsidP="00CB7955">
      <w:pPr>
        <w:pStyle w:val="EndNoteBibliography"/>
        <w:spacing w:after="0"/>
        <w:ind w:left="720" w:hanging="720"/>
        <w:rPr>
          <w:noProof/>
        </w:rPr>
      </w:pPr>
      <w:r w:rsidRPr="00CB7955">
        <w:rPr>
          <w:noProof/>
        </w:rPr>
        <w:t xml:space="preserve">Stamatakis, Alexandros. 2014. "RAxML version 8: A tool for phylogenetic analysis and post-analysis of large phylogenies."  </w:t>
      </w:r>
      <w:r w:rsidRPr="00CB7955">
        <w:rPr>
          <w:i/>
          <w:noProof/>
        </w:rPr>
        <w:t>Bioinformatics</w:t>
      </w:r>
      <w:r w:rsidRPr="00CB7955">
        <w:rPr>
          <w:noProof/>
        </w:rPr>
        <w:t xml:space="preserve"> 30:1312-1313. doi: 10.1093/bioinformatics/btu033.</w:t>
      </w:r>
    </w:p>
    <w:p w14:paraId="49CB0072" w14:textId="77777777" w:rsidR="00CB7955" w:rsidRPr="00CB7955" w:rsidRDefault="00CB7955" w:rsidP="00CB7955">
      <w:pPr>
        <w:pStyle w:val="EndNoteBibliography"/>
        <w:spacing w:after="0"/>
        <w:ind w:left="720" w:hanging="720"/>
        <w:rPr>
          <w:noProof/>
        </w:rPr>
      </w:pPr>
      <w:r w:rsidRPr="00CB7955">
        <w:rPr>
          <w:noProof/>
        </w:rPr>
        <w:t xml:space="preserve">Steel, Mike, Daniel Huson, and Peter J Lockhart. 2000. "Invariable Sites Models and Their Use in Phylogeny Reconstruction."  </w:t>
      </w:r>
      <w:r w:rsidRPr="00CB7955">
        <w:rPr>
          <w:i/>
          <w:noProof/>
        </w:rPr>
        <w:t>Systematic Biology</w:t>
      </w:r>
      <w:r w:rsidRPr="00CB7955">
        <w:rPr>
          <w:noProof/>
        </w:rPr>
        <w:t>:8.</w:t>
      </w:r>
    </w:p>
    <w:p w14:paraId="448E0CA4" w14:textId="77777777" w:rsidR="00CB7955" w:rsidRPr="00CB7955" w:rsidRDefault="00CB7955" w:rsidP="00CB7955">
      <w:pPr>
        <w:pStyle w:val="EndNoteBibliography"/>
        <w:spacing w:after="0"/>
        <w:ind w:left="720" w:hanging="720"/>
        <w:rPr>
          <w:noProof/>
        </w:rPr>
      </w:pPr>
      <w:r w:rsidRPr="00CB795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CB7955">
        <w:rPr>
          <w:i/>
          <w:noProof/>
        </w:rPr>
        <w:t>Trends in parasitology</w:t>
      </w:r>
      <w:r w:rsidRPr="00CB7955">
        <w:rPr>
          <w:noProof/>
        </w:rPr>
        <w:t xml:space="preserve"> 32:336-348. doi: 10.1016/j.pt.2015.12.004.</w:t>
      </w:r>
    </w:p>
    <w:p w14:paraId="25CAA785" w14:textId="77777777" w:rsidR="00CB7955" w:rsidRPr="00CB7955" w:rsidRDefault="00CB7955" w:rsidP="00CB7955">
      <w:pPr>
        <w:pStyle w:val="EndNoteBibliography"/>
        <w:spacing w:after="0"/>
        <w:ind w:left="720" w:hanging="720"/>
        <w:rPr>
          <w:noProof/>
        </w:rPr>
      </w:pPr>
      <w:r w:rsidRPr="00CB7955">
        <w:rPr>
          <w:noProof/>
        </w:rPr>
        <w:t xml:space="preserve">Studer, Romain A., and Marc Robinson-Rechavi. 2009. "How confident can we be that orthologs are similar, but paralogs differ?"  </w:t>
      </w:r>
      <w:r w:rsidRPr="00CB7955">
        <w:rPr>
          <w:i/>
          <w:noProof/>
        </w:rPr>
        <w:t>Trends in Genetics</w:t>
      </w:r>
      <w:r w:rsidRPr="00CB7955">
        <w:rPr>
          <w:noProof/>
        </w:rPr>
        <w:t xml:space="preserve"> 25:210-216. doi: 10.1016/j.tig.2009.03.004.</w:t>
      </w:r>
    </w:p>
    <w:p w14:paraId="35DCF9A9" w14:textId="77777777" w:rsidR="00CB7955" w:rsidRPr="00CB7955" w:rsidRDefault="00CB7955" w:rsidP="00CB7955">
      <w:pPr>
        <w:pStyle w:val="EndNoteBibliography"/>
        <w:spacing w:after="0"/>
        <w:ind w:left="720" w:hanging="720"/>
        <w:rPr>
          <w:noProof/>
        </w:rPr>
      </w:pPr>
      <w:r w:rsidRPr="00CB7955">
        <w:rPr>
          <w:noProof/>
        </w:rPr>
        <w:t xml:space="preserve">Sukumaran, Jeet, and Mark T. Holder. 2010. "DendroPy: a Python library for phylogenetic computing."  </w:t>
      </w:r>
      <w:r w:rsidRPr="00CB7955">
        <w:rPr>
          <w:i/>
          <w:noProof/>
        </w:rPr>
        <w:t>Bioinformatics</w:t>
      </w:r>
      <w:r w:rsidRPr="00CB7955">
        <w:rPr>
          <w:noProof/>
        </w:rPr>
        <w:t xml:space="preserve"> 26:1569-1571. doi: 10.1093/bioinformatics/btq228.</w:t>
      </w:r>
    </w:p>
    <w:p w14:paraId="7CC8D9AE" w14:textId="77777777" w:rsidR="00CB7955" w:rsidRPr="00CB7955" w:rsidRDefault="00CB7955" w:rsidP="00CB7955">
      <w:pPr>
        <w:pStyle w:val="EndNoteBibliography"/>
        <w:spacing w:after="0"/>
        <w:ind w:left="720" w:hanging="720"/>
        <w:rPr>
          <w:noProof/>
        </w:rPr>
      </w:pPr>
      <w:r w:rsidRPr="00CB795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CB7955">
        <w:rPr>
          <w:i/>
          <w:noProof/>
        </w:rPr>
        <w:t>Nucleic Acids Research</w:t>
      </w:r>
      <w:r w:rsidRPr="00CB7955">
        <w:rPr>
          <w:noProof/>
        </w:rPr>
        <w:t xml:space="preserve"> 43:D447-D452. doi: 10.1093/nar/gku1003.</w:t>
      </w:r>
    </w:p>
    <w:p w14:paraId="004C99AA" w14:textId="77777777" w:rsidR="00CB7955" w:rsidRPr="00CB7955" w:rsidRDefault="00CB7955" w:rsidP="00CB7955">
      <w:pPr>
        <w:pStyle w:val="EndNoteBibliography"/>
        <w:spacing w:after="0"/>
        <w:ind w:left="720" w:hanging="720"/>
        <w:rPr>
          <w:noProof/>
        </w:rPr>
      </w:pPr>
      <w:r w:rsidRPr="00CB7955">
        <w:rPr>
          <w:noProof/>
        </w:rPr>
        <w:t xml:space="preserve">Tanabe, Yuuhiko, Makoto M. Watanabe, and Junta Sugiyama. 2002. "Are Microsporidia really related to Fungi?: a reappraisal based on additional gene sequences from basal fungi."  </w:t>
      </w:r>
      <w:r w:rsidRPr="00CB7955">
        <w:rPr>
          <w:i/>
          <w:noProof/>
        </w:rPr>
        <w:t>Mycological Research</w:t>
      </w:r>
      <w:r w:rsidRPr="00CB7955">
        <w:rPr>
          <w:noProof/>
        </w:rPr>
        <w:t xml:space="preserve"> 106:1380-1391. doi: 10.1017/S095375620200686X.</w:t>
      </w:r>
    </w:p>
    <w:p w14:paraId="4D4D8D8B" w14:textId="77777777" w:rsidR="00CB7955" w:rsidRPr="00CB7955" w:rsidRDefault="00CB7955" w:rsidP="00CB7955">
      <w:pPr>
        <w:pStyle w:val="EndNoteBibliography"/>
        <w:spacing w:after="0"/>
        <w:ind w:left="720" w:hanging="720"/>
        <w:rPr>
          <w:noProof/>
        </w:rPr>
      </w:pPr>
      <w:r w:rsidRPr="00CB795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CB7955">
        <w:rPr>
          <w:i/>
          <w:noProof/>
        </w:rPr>
        <w:t>Bioinformatics</w:t>
      </w:r>
      <w:r w:rsidRPr="00CB7955">
        <w:rPr>
          <w:noProof/>
        </w:rPr>
        <w:t xml:space="preserve"> 33:i75-i82. doi: 10.1093/bioinformatics/btx229.</w:t>
      </w:r>
    </w:p>
    <w:p w14:paraId="419D954F" w14:textId="77777777" w:rsidR="00CB7955" w:rsidRPr="00CB7955" w:rsidRDefault="00CB7955" w:rsidP="00CB7955">
      <w:pPr>
        <w:pStyle w:val="EndNoteBibliography"/>
        <w:spacing w:after="0"/>
        <w:ind w:left="720" w:hanging="720"/>
        <w:rPr>
          <w:noProof/>
        </w:rPr>
      </w:pPr>
      <w:r w:rsidRPr="00CB7955">
        <w:rPr>
          <w:noProof/>
        </w:rPr>
        <w:t xml:space="preserve">Tsaousis, Anastasios D., Edmund R S Kunji, Alina V. Goldberg, John M. Lucocq, Robert P. Hirt, and T. Martin Embley. 2008. "A novel route for ATP acquisition by the remnant mitochondria of Encephalitozoon cuniculi."  </w:t>
      </w:r>
      <w:r w:rsidRPr="00CB7955">
        <w:rPr>
          <w:i/>
          <w:noProof/>
        </w:rPr>
        <w:t>Nature</w:t>
      </w:r>
      <w:r w:rsidRPr="00CB7955">
        <w:rPr>
          <w:noProof/>
        </w:rPr>
        <w:t xml:space="preserve"> 453:553-556. doi: 10.1038/nature06903.</w:t>
      </w:r>
    </w:p>
    <w:p w14:paraId="793014D7" w14:textId="77777777" w:rsidR="00CB7955" w:rsidRPr="00CB7955" w:rsidRDefault="00CB7955" w:rsidP="00CB7955">
      <w:pPr>
        <w:pStyle w:val="EndNoteBibliography"/>
        <w:spacing w:after="0"/>
        <w:ind w:left="720" w:hanging="720"/>
        <w:rPr>
          <w:noProof/>
        </w:rPr>
      </w:pPr>
      <w:r w:rsidRPr="00CB7955">
        <w:rPr>
          <w:noProof/>
        </w:rPr>
        <w:t xml:space="preserve">van Dongen, Stjin. 2000. "Graph clustering by flow simulation."  </w:t>
      </w:r>
      <w:r w:rsidRPr="00CB7955">
        <w:rPr>
          <w:i/>
          <w:noProof/>
        </w:rPr>
        <w:t>Graph stimulation by flow clustering</w:t>
      </w:r>
      <w:r w:rsidRPr="00CB7955">
        <w:rPr>
          <w:noProof/>
        </w:rPr>
        <w:t xml:space="preserve"> PhD thesis:University of Utrecht-University of Utrecht. doi: 10.1016/j.cosrev.2007.05.001.</w:t>
      </w:r>
    </w:p>
    <w:p w14:paraId="7A648FFB" w14:textId="77777777" w:rsidR="00CB7955" w:rsidRPr="00CB7955" w:rsidRDefault="00CB7955" w:rsidP="00CB7955">
      <w:pPr>
        <w:pStyle w:val="EndNoteBibliography"/>
        <w:spacing w:after="0"/>
        <w:ind w:left="720" w:hanging="720"/>
        <w:rPr>
          <w:noProof/>
        </w:rPr>
      </w:pPr>
      <w:r w:rsidRPr="00CB7955">
        <w:rPr>
          <w:noProof/>
        </w:rPr>
        <w:t xml:space="preserve">Vandermeer, J. W., and T. A. Gochnauer. 1971. "Trehalase activity associated with spores of Nosema apis."  </w:t>
      </w:r>
      <w:r w:rsidRPr="00CB7955">
        <w:rPr>
          <w:i/>
          <w:noProof/>
        </w:rPr>
        <w:t>Journal of Invertebrate Pathology</w:t>
      </w:r>
      <w:r w:rsidRPr="00CB7955">
        <w:rPr>
          <w:noProof/>
        </w:rPr>
        <w:t xml:space="preserve"> 17:38-41. doi: 10.1016/0022-2011(71)90122-4.</w:t>
      </w:r>
    </w:p>
    <w:p w14:paraId="05F5477E" w14:textId="77777777" w:rsidR="00CB7955" w:rsidRPr="00CB7955" w:rsidRDefault="00CB7955" w:rsidP="00CB7955">
      <w:pPr>
        <w:pStyle w:val="EndNoteBibliography"/>
        <w:spacing w:after="0"/>
        <w:ind w:left="720" w:hanging="720"/>
        <w:rPr>
          <w:noProof/>
        </w:rPr>
      </w:pPr>
      <w:r w:rsidRPr="00CB7955">
        <w:rPr>
          <w:noProof/>
        </w:rPr>
        <w:t xml:space="preserve">Vivarès, CP, and G Méténier. 2001. "The microsporidian Encephalitozoon."  </w:t>
      </w:r>
      <w:r w:rsidRPr="00CB7955">
        <w:rPr>
          <w:i/>
          <w:noProof/>
        </w:rPr>
        <w:t>Bioessays</w:t>
      </w:r>
      <w:r w:rsidRPr="00CB7955">
        <w:rPr>
          <w:noProof/>
        </w:rPr>
        <w:t>:194-202.</w:t>
      </w:r>
    </w:p>
    <w:p w14:paraId="7AE21B98" w14:textId="77777777" w:rsidR="00CB7955" w:rsidRPr="00CB7955" w:rsidRDefault="00CB7955" w:rsidP="00CB7955">
      <w:pPr>
        <w:pStyle w:val="EndNoteBibliography"/>
        <w:spacing w:after="0"/>
        <w:ind w:left="720" w:hanging="720"/>
        <w:rPr>
          <w:noProof/>
        </w:rPr>
      </w:pPr>
      <w:r w:rsidRPr="00CB7955">
        <w:rPr>
          <w:noProof/>
        </w:rPr>
        <w:t xml:space="preserve">Vossbrinck, C. R., J. V. Maddox, S. Friedman, B. A. Debrunner-Vossbrinck, and C. R. Woese. 1987. "Ribosomal RNA sequence suggests microsporidia are extremely ancient eukaryotes."  </w:t>
      </w:r>
      <w:r w:rsidRPr="00CB7955">
        <w:rPr>
          <w:i/>
          <w:noProof/>
        </w:rPr>
        <w:t>Nature</w:t>
      </w:r>
      <w:r w:rsidRPr="00CB7955">
        <w:rPr>
          <w:noProof/>
        </w:rPr>
        <w:t xml:space="preserve"> 326:411-414. doi: 10.1038/326411a0.</w:t>
      </w:r>
    </w:p>
    <w:p w14:paraId="4716ECB6" w14:textId="77777777" w:rsidR="00CB7955" w:rsidRPr="00CB7955" w:rsidRDefault="00CB7955" w:rsidP="00CB7955">
      <w:pPr>
        <w:pStyle w:val="EndNoteBibliography"/>
        <w:spacing w:after="0"/>
        <w:ind w:left="720" w:hanging="720"/>
        <w:rPr>
          <w:noProof/>
        </w:rPr>
      </w:pPr>
      <w:r w:rsidRPr="00CB795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CB7955">
        <w:rPr>
          <w:i/>
          <w:noProof/>
        </w:rPr>
        <w:t>Cell</w:t>
      </w:r>
      <w:r w:rsidRPr="00CB7955">
        <w:rPr>
          <w:noProof/>
        </w:rPr>
        <w:t xml:space="preserve"> 168:890-903.e15. doi: 10.1016/j.cell.2017.01.013.</w:t>
      </w:r>
    </w:p>
    <w:p w14:paraId="2ECA72B5" w14:textId="77777777" w:rsidR="00CB7955" w:rsidRPr="00CB7955" w:rsidRDefault="00CB7955" w:rsidP="00CB7955">
      <w:pPr>
        <w:pStyle w:val="EndNoteBibliography"/>
        <w:spacing w:after="0"/>
        <w:ind w:left="720" w:hanging="720"/>
        <w:rPr>
          <w:noProof/>
        </w:rPr>
      </w:pPr>
      <w:r w:rsidRPr="00CB7955">
        <w:rPr>
          <w:noProof/>
        </w:rPr>
        <w:t xml:space="preserve">Weiser, Jaroslav. 1976. "Microsporidia in Invertebrates: Host-Parasite Relations at the Organismal Level." In </w:t>
      </w:r>
      <w:r w:rsidRPr="00CB7955">
        <w:rPr>
          <w:i/>
          <w:noProof/>
        </w:rPr>
        <w:t>Biology of the Microsporidia</w:t>
      </w:r>
      <w:r w:rsidRPr="00CB7955">
        <w:rPr>
          <w:noProof/>
        </w:rPr>
        <w:t>, 163-201. Springer, Boston, MA.</w:t>
      </w:r>
    </w:p>
    <w:p w14:paraId="24306445" w14:textId="77777777" w:rsidR="00CB7955" w:rsidRPr="00CB7955" w:rsidRDefault="00CB7955" w:rsidP="00CB7955">
      <w:pPr>
        <w:pStyle w:val="EndNoteBibliography"/>
        <w:spacing w:after="0"/>
        <w:ind w:left="720" w:hanging="720"/>
        <w:rPr>
          <w:noProof/>
        </w:rPr>
      </w:pPr>
      <w:r w:rsidRPr="00CB7955">
        <w:rPr>
          <w:noProof/>
        </w:rPr>
        <w:t xml:space="preserve">Williams, Simon G., and Simon C. Lovell. 2009. "The Effect of Sequence Evolution on Protein Structural Divergence."  </w:t>
      </w:r>
      <w:r w:rsidRPr="00CB7955">
        <w:rPr>
          <w:i/>
          <w:noProof/>
        </w:rPr>
        <w:t>Molecular Biology and Evolution</w:t>
      </w:r>
      <w:r w:rsidRPr="00CB7955">
        <w:rPr>
          <w:noProof/>
        </w:rPr>
        <w:t xml:space="preserve"> 26:1055-1065. doi: 10.1093/molbev/msp020.</w:t>
      </w:r>
    </w:p>
    <w:p w14:paraId="1D120D6D" w14:textId="77777777" w:rsidR="00CB7955" w:rsidRPr="00CB7955" w:rsidRDefault="00CB7955" w:rsidP="00CB7955">
      <w:pPr>
        <w:pStyle w:val="EndNoteBibliography"/>
        <w:spacing w:after="0"/>
        <w:ind w:left="720" w:hanging="720"/>
        <w:rPr>
          <w:noProof/>
        </w:rPr>
      </w:pPr>
      <w:r w:rsidRPr="00CB7955">
        <w:rPr>
          <w:noProof/>
        </w:rPr>
        <w:t xml:space="preserve">Winkler, Herbert H., and H. Ekkehard Neuhaus. 1999. "Non-mitochondrial ATP transport."  </w:t>
      </w:r>
      <w:r w:rsidRPr="00CB7955">
        <w:rPr>
          <w:i/>
          <w:noProof/>
        </w:rPr>
        <w:t>Trends in Biochemical Sciences</w:t>
      </w:r>
      <w:r w:rsidRPr="00CB7955">
        <w:rPr>
          <w:noProof/>
        </w:rPr>
        <w:t xml:space="preserve"> 24:64-68. doi: 10.1016/S0968-0004(98)01334-6.</w:t>
      </w:r>
    </w:p>
    <w:p w14:paraId="58D1F244" w14:textId="77777777" w:rsidR="00CB7955" w:rsidRPr="00CB7955" w:rsidRDefault="00CB7955" w:rsidP="00CB7955">
      <w:pPr>
        <w:pStyle w:val="EndNoteBibliography"/>
        <w:spacing w:after="0"/>
        <w:ind w:left="720" w:hanging="720"/>
        <w:rPr>
          <w:noProof/>
        </w:rPr>
      </w:pPr>
      <w:r w:rsidRPr="00CB795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CB7955">
        <w:rPr>
          <w:i/>
          <w:noProof/>
        </w:rPr>
        <w:t>Environmental Microbiology</w:t>
      </w:r>
      <w:r w:rsidRPr="00CB7955">
        <w:rPr>
          <w:noProof/>
        </w:rPr>
        <w:t xml:space="preserve"> 19:2077-2089. doi: 10.1111/1462-2920.13734.</w:t>
      </w:r>
    </w:p>
    <w:p w14:paraId="21E6DF34" w14:textId="77777777" w:rsidR="00CB7955" w:rsidRPr="00CB7955" w:rsidRDefault="00CB7955" w:rsidP="00CB7955">
      <w:pPr>
        <w:pStyle w:val="EndNoteBibliography"/>
        <w:spacing w:after="0"/>
        <w:ind w:left="720" w:hanging="720"/>
        <w:rPr>
          <w:noProof/>
        </w:rPr>
      </w:pPr>
      <w:r w:rsidRPr="00CB795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CB7955">
        <w:rPr>
          <w:i/>
          <w:noProof/>
        </w:rPr>
        <w:t>Science</w:t>
      </w:r>
      <w:r w:rsidRPr="00CB7955">
        <w:rPr>
          <w:noProof/>
        </w:rPr>
        <w:t xml:space="preserve"> 322:104-110. doi: 10.1126/science.1158684.</w:t>
      </w:r>
    </w:p>
    <w:p w14:paraId="601B29BA" w14:textId="77777777" w:rsidR="00CB7955" w:rsidRPr="00CB7955" w:rsidRDefault="00CB7955" w:rsidP="00CB7955">
      <w:pPr>
        <w:pStyle w:val="EndNoteBibliography"/>
        <w:ind w:left="720" w:hanging="720"/>
        <w:rPr>
          <w:noProof/>
        </w:rPr>
      </w:pPr>
      <w:r w:rsidRPr="00CB7955">
        <w:rPr>
          <w:noProof/>
        </w:rPr>
        <w:t xml:space="preserve">Zudilova-Seinstra, Elena, Tony Adriaansen, and Robert van Liere. 2009. "Overview of Interactive Visualization." In </w:t>
      </w:r>
      <w:r w:rsidRPr="00CB7955">
        <w:rPr>
          <w:i/>
          <w:noProof/>
        </w:rPr>
        <w:t>Advanced Information and Knowledge Processing</w:t>
      </w:r>
      <w:r w:rsidRPr="00CB7955">
        <w:rPr>
          <w:noProof/>
        </w:rPr>
        <w:t>, 3-15.</w:t>
      </w:r>
    </w:p>
    <w:p w14:paraId="592BE48D" w14:textId="6F2E590D"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35" w:name="_Toc384627480"/>
      <w:bookmarkStart w:id="236" w:name="_Toc384637953"/>
      <w:r w:rsidRPr="00076E91">
        <w:rPr>
          <w:rFonts w:ascii="Palatino Linotype" w:hAnsi="Palatino Linotype"/>
          <w:sz w:val="24"/>
          <w:szCs w:val="24"/>
        </w:rPr>
        <w:t>Appendix</w:t>
      </w:r>
      <w:bookmarkEnd w:id="235"/>
      <w:bookmarkEnd w:id="236"/>
    </w:p>
    <w:p w14:paraId="3845406E" w14:textId="5EB483C5" w:rsidR="003955E8" w:rsidRDefault="003955E8" w:rsidP="00785690">
      <w:pPr>
        <w:pStyle w:val="Heading2"/>
        <w:numPr>
          <w:ilvl w:val="0"/>
          <w:numId w:val="0"/>
        </w:numPr>
      </w:pPr>
      <w:bookmarkStart w:id="237" w:name="_Toc384637954"/>
      <w:r w:rsidRPr="00785690">
        <w:t>Tables</w:t>
      </w:r>
      <w:bookmarkEnd w:id="237"/>
    </w:p>
    <w:p w14:paraId="0C7ACDAD" w14:textId="77777777" w:rsidR="00785690" w:rsidRPr="00785690" w:rsidRDefault="00785690" w:rsidP="00785690"/>
    <w:p w14:paraId="3B7720B4" w14:textId="1DF363C1" w:rsidR="003955E8" w:rsidRPr="00076E91" w:rsidRDefault="003955E8" w:rsidP="00BA2B31">
      <w:pPr>
        <w:pStyle w:val="Caption"/>
        <w:keepNext/>
        <w:spacing w:after="0" w:line="360" w:lineRule="auto"/>
        <w:jc w:val="both"/>
      </w:pPr>
      <w:bookmarkStart w:id="238" w:name="_Ref381275723"/>
      <w:bookmarkStart w:id="239" w:name="_Toc384638017"/>
      <w:r w:rsidRPr="00076E91">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23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239"/>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BA2B31">
      <w:pPr>
        <w:pStyle w:val="Caption"/>
        <w:keepNext/>
        <w:jc w:val="both"/>
      </w:pPr>
      <w:bookmarkStart w:id="240" w:name="_Ref384422965"/>
      <w:bookmarkStart w:id="241" w:name="_Toc384638018"/>
      <w:r>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2</w:t>
      </w:r>
      <w:r w:rsidR="009F5610">
        <w:fldChar w:fldCharType="end"/>
      </w:r>
      <w:bookmarkEnd w:id="240"/>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241"/>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42" w:name="_Ref381452965"/>
      <w:bookmarkStart w:id="243" w:name="_Toc384638019"/>
      <w:r w:rsidRPr="00076E91">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3</w:t>
      </w:r>
      <w:r w:rsidR="009F5610">
        <w:fldChar w:fldCharType="end"/>
      </w:r>
      <w:bookmarkEnd w:id="242"/>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3"/>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44" w:name="_Ref384424711"/>
      <w:bookmarkStart w:id="245" w:name="_Toc384638020"/>
      <w:r>
        <w:t xml:space="preserve">Table </w:t>
      </w:r>
      <w:r>
        <w:fldChar w:fldCharType="begin"/>
      </w:r>
      <w:r>
        <w:instrText xml:space="preserve"> STYLEREF 1 \s </w:instrText>
      </w:r>
      <w:r>
        <w:fldChar w:fldCharType="separate"/>
      </w:r>
      <w:r w:rsidR="00C511C7">
        <w:rPr>
          <w:noProof/>
        </w:rPr>
        <w:t>A</w:t>
      </w:r>
      <w:r>
        <w:fldChar w:fldCharType="end"/>
      </w:r>
      <w:r>
        <w:noBreakHyphen/>
      </w:r>
      <w:r>
        <w:fldChar w:fldCharType="begin"/>
      </w:r>
      <w:r>
        <w:instrText xml:space="preserve"> SEQ Table \* ARABIC \s 1 </w:instrText>
      </w:r>
      <w:r>
        <w:fldChar w:fldCharType="separate"/>
      </w:r>
      <w:r w:rsidR="00C511C7">
        <w:rPr>
          <w:noProof/>
        </w:rPr>
        <w:t>4</w:t>
      </w:r>
      <w:r>
        <w:fldChar w:fldCharType="end"/>
      </w:r>
      <w:bookmarkEnd w:id="244"/>
      <w:r>
        <w:t xml:space="preserve">: </w:t>
      </w:r>
      <w:r w:rsidRPr="00076E91">
        <w:t>List of 30 manually KO-annotated reference taxa</w:t>
      </w:r>
      <w:r>
        <w:t xml:space="preserve"> from KEGG.</w:t>
      </w:r>
      <w:bookmarkEnd w:id="245"/>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46" w:name="_Ref384421859"/>
      <w:bookmarkStart w:id="247" w:name="_Toc384638021"/>
      <w:r w:rsidRPr="00076E91">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5</w:t>
      </w:r>
      <w:r w:rsidR="009F5610">
        <w:fldChar w:fldCharType="end"/>
      </w:r>
      <w:bookmarkEnd w:id="246"/>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7"/>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48" w:name="_Ref383861995"/>
      <w:bookmarkStart w:id="249" w:name="_Toc384638022"/>
      <w:r>
        <w:t xml:space="preserve">Table </w:t>
      </w:r>
      <w:r>
        <w:fldChar w:fldCharType="begin"/>
      </w:r>
      <w:r>
        <w:instrText xml:space="preserve"> STYLEREF 1 \s </w:instrText>
      </w:r>
      <w:r>
        <w:fldChar w:fldCharType="separate"/>
      </w:r>
      <w:r w:rsidR="00C511C7">
        <w:rPr>
          <w:noProof/>
        </w:rPr>
        <w:t>A</w:t>
      </w:r>
      <w:r>
        <w:fldChar w:fldCharType="end"/>
      </w:r>
      <w:r>
        <w:noBreakHyphen/>
      </w:r>
      <w:r>
        <w:fldChar w:fldCharType="begin"/>
      </w:r>
      <w:r>
        <w:instrText xml:space="preserve"> SEQ Table \* ARABIC \s 1 </w:instrText>
      </w:r>
      <w:r>
        <w:fldChar w:fldCharType="separate"/>
      </w:r>
      <w:r w:rsidR="00C511C7">
        <w:rPr>
          <w:noProof/>
        </w:rPr>
        <w:t>6</w:t>
      </w:r>
      <w:r>
        <w:fldChar w:fldCharType="end"/>
      </w:r>
      <w:bookmarkEnd w:id="248"/>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49"/>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50" w:name="_Ref383964119"/>
      <w:bookmarkStart w:id="251" w:name="_Toc384638023"/>
      <w:r>
        <w:t xml:space="preserve">Table </w:t>
      </w:r>
      <w:r>
        <w:fldChar w:fldCharType="begin"/>
      </w:r>
      <w:r>
        <w:instrText xml:space="preserve"> STYLEREF 1 \s </w:instrText>
      </w:r>
      <w:r>
        <w:fldChar w:fldCharType="separate"/>
      </w:r>
      <w:r w:rsidR="00C511C7">
        <w:rPr>
          <w:noProof/>
        </w:rPr>
        <w:t>A</w:t>
      </w:r>
      <w:r>
        <w:fldChar w:fldCharType="end"/>
      </w:r>
      <w:r>
        <w:noBreakHyphen/>
      </w:r>
      <w:r>
        <w:fldChar w:fldCharType="begin"/>
      </w:r>
      <w:r>
        <w:instrText xml:space="preserve"> SEQ Table \* ARABIC \s 1 </w:instrText>
      </w:r>
      <w:r>
        <w:fldChar w:fldCharType="separate"/>
      </w:r>
      <w:r w:rsidR="00C511C7">
        <w:rPr>
          <w:noProof/>
        </w:rPr>
        <w:t>7</w:t>
      </w:r>
      <w:r>
        <w:fldChar w:fldCharType="end"/>
      </w:r>
      <w:bookmarkEnd w:id="250"/>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1"/>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52" w:name="_Ref384394557"/>
      <w:bookmarkStart w:id="253" w:name="_Toc384638024"/>
      <w:r>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8</w:t>
      </w:r>
      <w:r w:rsidR="009F5610">
        <w:fldChar w:fldCharType="end"/>
      </w:r>
      <w:bookmarkEnd w:id="252"/>
      <w:r>
        <w:t>: Annotated microsporidia proteins for PDH complex, trehalose sy</w:t>
      </w:r>
      <w:r w:rsidR="000014E9">
        <w:t>n</w:t>
      </w:r>
      <w:r>
        <w:t>thesis and degradation and NTT proteins.</w:t>
      </w:r>
      <w:bookmarkEnd w:id="253"/>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254" w:name="_Toc384637955"/>
      <w:r w:rsidRPr="00785690">
        <w:t>Figures</w:t>
      </w:r>
      <w:bookmarkEnd w:id="254"/>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BA2B31">
      <w:pPr>
        <w:pStyle w:val="Caption"/>
        <w:spacing w:after="0" w:line="360" w:lineRule="auto"/>
        <w:jc w:val="both"/>
      </w:pPr>
      <w:bookmarkStart w:id="255" w:name="_Ref374253196"/>
      <w:bookmarkStart w:id="256" w:name="_Toc384637999"/>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2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BA2B31">
      <w:pPr>
        <w:pStyle w:val="Caption"/>
        <w:spacing w:after="0" w:line="360" w:lineRule="auto"/>
        <w:jc w:val="both"/>
        <w:rPr>
          <w:u w:val="single"/>
        </w:rPr>
      </w:pPr>
      <w:bookmarkStart w:id="257" w:name="_Ref374250743"/>
      <w:bookmarkStart w:id="258" w:name="_Toc384638000"/>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257"/>
      <w:r w:rsidRPr="00076E91">
        <w:t>: Phylogenetic profile of 44 HamFAS-only proteins that annotated based on archaea and bacterial orthologs.</w:t>
      </w:r>
      <w:bookmarkEnd w:id="258"/>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BA2B31">
      <w:pPr>
        <w:pStyle w:val="Caption"/>
        <w:spacing w:after="0" w:line="360" w:lineRule="auto"/>
        <w:jc w:val="both"/>
        <w:rPr>
          <w:u w:val="single"/>
        </w:rPr>
      </w:pPr>
      <w:bookmarkStart w:id="259" w:name="_Ref374250746"/>
      <w:bookmarkStart w:id="260" w:name="_Toc384638001"/>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259"/>
      <w:r w:rsidRPr="00076E91">
        <w:t>: Phylogenetic profile of 12 un-annotated proteins that annotated by HamFAS and at least one other approach (BlastKOALA and/or KAAS), where their annotations originate from archaea or bacteria reference taxa.</w:t>
      </w:r>
      <w:bookmarkEnd w:id="26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86A225" w:rsidR="00FA7EC7" w:rsidRDefault="007A3836" w:rsidP="007A3836">
      <w:pPr>
        <w:pStyle w:val="Caption"/>
        <w:jc w:val="both"/>
      </w:pPr>
      <w:bookmarkStart w:id="261" w:name="_Ref384395857"/>
      <w:bookmarkStart w:id="262" w:name="_Toc384638002"/>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261"/>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2"/>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B076CD6" w:rsidR="00FA7EC7" w:rsidRDefault="00C13985" w:rsidP="00C13985">
      <w:pPr>
        <w:pStyle w:val="Caption"/>
        <w:jc w:val="both"/>
      </w:pPr>
      <w:bookmarkStart w:id="263" w:name="_Ref384395862"/>
      <w:bookmarkStart w:id="264" w:name="_Toc384638003"/>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263"/>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4"/>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16E73047" w:rsidR="00FA7EC7" w:rsidRDefault="0007274F" w:rsidP="0007274F">
      <w:pPr>
        <w:pStyle w:val="Caption"/>
        <w:jc w:val="both"/>
      </w:pPr>
      <w:bookmarkStart w:id="265" w:name="_Ref384395863"/>
      <w:bookmarkStart w:id="266" w:name="_Toc384638004"/>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265"/>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6"/>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267" w:name="_Ref384395865"/>
      <w:bookmarkStart w:id="268" w:name="_Toc384638005"/>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267"/>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68"/>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BA2B31">
      <w:pPr>
        <w:pStyle w:val="Caption"/>
        <w:spacing w:after="0" w:line="360" w:lineRule="auto"/>
        <w:jc w:val="both"/>
      </w:pPr>
      <w:bookmarkStart w:id="269" w:name="_Ref381628048"/>
      <w:bookmarkStart w:id="270" w:name="_Toc384638006"/>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269"/>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0"/>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6">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BA2B31">
      <w:pPr>
        <w:pStyle w:val="Caption"/>
        <w:jc w:val="both"/>
        <w:rPr>
          <w:szCs w:val="24"/>
        </w:rPr>
      </w:pPr>
      <w:bookmarkStart w:id="271" w:name="_Ref384390503"/>
      <w:bookmarkStart w:id="272" w:name="_Toc384638007"/>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271"/>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2"/>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7">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BA2B31">
      <w:pPr>
        <w:pStyle w:val="Caption"/>
        <w:jc w:val="both"/>
      </w:pPr>
      <w:bookmarkStart w:id="273" w:name="_Ref384390516"/>
      <w:bookmarkStart w:id="274" w:name="_Toc384638008"/>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10</w:t>
      </w:r>
      <w:r w:rsidR="00DC6FC3">
        <w:fldChar w:fldCharType="end"/>
      </w:r>
      <w:bookmarkEnd w:id="273"/>
      <w:r>
        <w:t>: Scheme of glycerophospholipid metabolism in the microsporidia LCA. Red arrows indicate reactions that could be found only in the LCA, while solid black arrows are the one present in both LCA and extant microsporidia.</w:t>
      </w:r>
      <w:bookmarkEnd w:id="274"/>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BA2B31">
      <w:pPr>
        <w:pStyle w:val="Caption"/>
        <w:jc w:val="both"/>
      </w:pPr>
      <w:bookmarkStart w:id="275" w:name="_Ref384391787"/>
      <w:bookmarkStart w:id="276" w:name="_Toc384638009"/>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11</w:t>
      </w:r>
      <w:r w:rsidR="00DC6FC3">
        <w:fldChar w:fldCharType="end"/>
      </w:r>
      <w:bookmarkEnd w:id="27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6"/>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BA2B31">
      <w:pPr>
        <w:pStyle w:val="Caption"/>
        <w:jc w:val="both"/>
      </w:pPr>
      <w:bookmarkStart w:id="277" w:name="_Ref384391789"/>
      <w:bookmarkStart w:id="278" w:name="_Toc384638010"/>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12</w:t>
      </w:r>
      <w:r w:rsidR="00DC6FC3">
        <w:fldChar w:fldCharType="end"/>
      </w:r>
      <w:bookmarkEnd w:id="277"/>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8"/>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7777777" w:rsidR="00507BD2" w:rsidRDefault="00317CE4" w:rsidP="00BA2B31">
      <w:pPr>
        <w:pStyle w:val="Caption"/>
        <w:jc w:val="both"/>
      </w:pPr>
      <w:bookmarkStart w:id="279" w:name="_Ref384391790"/>
      <w:bookmarkStart w:id="280" w:name="_Toc384638011"/>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13</w:t>
      </w:r>
      <w:r w:rsidR="00DC6FC3">
        <w:fldChar w:fldCharType="end"/>
      </w:r>
      <w:bookmarkEnd w:id="279"/>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0"/>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1" w:name="_Toc384637956"/>
      <w:r>
        <w:t>Acknowledgements</w:t>
      </w:r>
      <w:bookmarkEnd w:id="281"/>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2" w:name="_Toc384637957"/>
      <w:r>
        <w:t>Curriculum Vitae</w:t>
      </w:r>
      <w:bookmarkEnd w:id="282"/>
    </w:p>
    <w:p w14:paraId="14D03BD7" w14:textId="33275FA5"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Ingo Ebersberger" w:date="2018-04-09T10:08:00Z" w:initials="IE">
    <w:p w14:paraId="7ABFDF90" w14:textId="77777777" w:rsidR="00315E01" w:rsidRPr="00AE36AE" w:rsidRDefault="00315E01" w:rsidP="00F83835">
      <w:pPr>
        <w:pStyle w:val="CommentText"/>
        <w:rPr>
          <w:lang w:val="de-DE"/>
        </w:rPr>
      </w:pPr>
      <w:r>
        <w:rPr>
          <w:rStyle w:val="CommentReference"/>
        </w:rPr>
        <w:annotationRef/>
      </w:r>
      <w:r w:rsidRPr="00AE36AE">
        <w:rPr>
          <w:lang w:val="de-DE"/>
        </w:rPr>
        <w:t>Beide Aspkete kommen zu kurz. Wie hoch ist der wirtschaftliche Schaden durch Microsporidien-Infekt</w:t>
      </w:r>
      <w:r>
        <w:rPr>
          <w:lang w:val="de-DE"/>
        </w:rPr>
        <w:t>ione, wie stark sind Menschen davon betroffen? Hier muss es Literartur geben.</w:t>
      </w:r>
    </w:p>
  </w:comment>
  <w:comment w:id="13" w:author="V" w:date="2018-04-09T15:19:00Z" w:initials="V">
    <w:p w14:paraId="5BF419F0" w14:textId="17187804" w:rsidR="00315E01" w:rsidRDefault="00315E01">
      <w:pPr>
        <w:pStyle w:val="CommentText"/>
      </w:pPr>
      <w:r>
        <w:rPr>
          <w:rStyle w:val="CommentReference"/>
        </w:rPr>
        <w:annotationRef/>
      </w:r>
      <w:r>
        <w:t>I could not find any literature, which exactly discuss the economic damage due to microsporidian infections.</w:t>
      </w:r>
    </w:p>
  </w:comment>
  <w:comment w:id="14" w:author="Ingo Ebersberger" w:date="2018-04-09T10:03:00Z" w:initials="IE">
    <w:p w14:paraId="4E3E71AD" w14:textId="77777777" w:rsidR="00315E01" w:rsidRDefault="00315E01" w:rsidP="001C3D77">
      <w:pPr>
        <w:pStyle w:val="CommentText"/>
      </w:pPr>
      <w:r>
        <w:rPr>
          <w:rStyle w:val="CommentReference"/>
        </w:rPr>
        <w:annotationRef/>
      </w:r>
      <w:r>
        <w:t>Why unusual?</w:t>
      </w:r>
    </w:p>
  </w:comment>
  <w:comment w:id="30" w:author="Ingo Ebersberger" w:date="2018-04-09T10:03:00Z" w:initials="IE">
    <w:p w14:paraId="4C9BD004" w14:textId="77777777" w:rsidR="00315E01" w:rsidRDefault="00315E01" w:rsidP="001C3D77">
      <w:pPr>
        <w:pStyle w:val="CommentText"/>
      </w:pPr>
      <w:r>
        <w:rPr>
          <w:rStyle w:val="CommentReference"/>
        </w:rPr>
        <w:annotationRef/>
      </w:r>
      <w:r>
        <w:t>Give examples</w:t>
      </w:r>
    </w:p>
  </w:comment>
  <w:comment w:id="48" w:author="Ingo Ebersberger" w:date="2018-04-09T10:02:00Z" w:initials="IE">
    <w:p w14:paraId="20945BDC" w14:textId="77777777" w:rsidR="00315E01" w:rsidRDefault="00315E01" w:rsidP="00AA3436">
      <w:pPr>
        <w:pStyle w:val="CommentText"/>
      </w:pPr>
      <w:r>
        <w:rPr>
          <w:rStyle w:val="CommentReference"/>
        </w:rPr>
        <w:annotationRef/>
      </w:r>
      <w:r>
        <w:t>Not enough. Here, you could go further into detail. The benefit is only unidirectional rather than mutual.</w:t>
      </w:r>
    </w:p>
  </w:comment>
  <w:comment w:id="62" w:author="Ingo Ebersberger" w:date="2018-04-09T10:05:00Z" w:initials="IE">
    <w:p w14:paraId="751F4EFF" w14:textId="77777777" w:rsidR="00315E01" w:rsidRDefault="00315E01" w:rsidP="00EF7E7C">
      <w:pPr>
        <w:pStyle w:val="CommentText"/>
      </w:pPr>
      <w:r>
        <w:rPr>
          <w:rStyle w:val="CommentReference"/>
        </w:rPr>
        <w:annotationRef/>
      </w:r>
      <w:r>
        <w:t>Not really elaborated. You just mention it, but the reader gets no idea how severe the problem is, an if microsporidia are really an relevant pathogen.</w:t>
      </w:r>
    </w:p>
  </w:comment>
  <w:comment w:id="77" w:author="Bastian Greshake Tzovaras" w:date="2018-04-09T15:33:00Z" w:initials="BGT">
    <w:p w14:paraId="641C6E9F" w14:textId="77777777" w:rsidR="00315E01" w:rsidRDefault="00315E01" w:rsidP="00DD1872">
      <w:pPr>
        <w:pStyle w:val="CommentText"/>
      </w:pPr>
      <w:r>
        <w:rPr>
          <w:rStyle w:val="CommentReference"/>
        </w:rPr>
        <w:annotationRef/>
      </w:r>
      <w:r>
        <w:t xml:space="preserve">This is hard to follow for me. Maybe also because orthology prediction, the problems with orthology prediction and ‘co-orthologous’ weren’t explained in the introduction? </w:t>
      </w:r>
      <w:proofErr w:type="gramStart"/>
      <w:r>
        <w:t>:P</w:t>
      </w:r>
      <w:proofErr w:type="gramEnd"/>
    </w:p>
  </w:comment>
  <w:comment w:id="81" w:author="V" w:date="2018-04-08T14:33:00Z" w:initials="V">
    <w:p w14:paraId="1CEBD8C5" w14:textId="636FA102" w:rsidR="00315E01" w:rsidRDefault="00315E01">
      <w:pPr>
        <w:pStyle w:val="CommentText"/>
      </w:pPr>
      <w:r>
        <w:rPr>
          <w:rStyle w:val="CommentReference"/>
        </w:rPr>
        <w:annotationRef/>
      </w:r>
      <w:proofErr w:type="gramStart"/>
      <w:r>
        <w:t>add</w:t>
      </w:r>
      <w:proofErr w:type="gramEnd"/>
      <w:r>
        <w:t xml:space="preserve"> figure to demonstrate</w:t>
      </w:r>
    </w:p>
  </w:comment>
  <w:comment w:id="85" w:author="Bastian Greshake Tzovaras" w:date="2018-04-09T15:35:00Z" w:initials="BGT">
    <w:p w14:paraId="7C9A1A58" w14:textId="77777777" w:rsidR="00315E01" w:rsidRDefault="00315E01" w:rsidP="00B52528">
      <w:pPr>
        <w:pStyle w:val="CommentText"/>
      </w:pPr>
      <w:r>
        <w:rPr>
          <w:rStyle w:val="CommentReference"/>
        </w:rPr>
        <w:annotationRef/>
      </w:r>
      <w:r>
        <w:t xml:space="preserve">This is a major finding, isn’t it? I mean, the whole chapter is how you try to find out the LCA set of the microsporidia. I would maybe not just have this as the last afterthought </w:t>
      </w:r>
      <w:r>
        <w:sym w:font="Wingdings" w:char="F04A"/>
      </w:r>
    </w:p>
  </w:comment>
  <w:comment w:id="92" w:author="Bastian Greshake Tzovaras" w:date="2018-04-09T15:37:00Z" w:initials="BGT">
    <w:p w14:paraId="3E8B3D36" w14:textId="77777777" w:rsidR="00315E01" w:rsidRDefault="00315E01" w:rsidP="00091327">
      <w:pPr>
        <w:pStyle w:val="CommentText"/>
      </w:pPr>
      <w:r>
        <w:rPr>
          <w:rStyle w:val="CommentReference"/>
        </w:rPr>
        <w:annotationRef/>
      </w:r>
      <w:r>
        <w:t>You should say what these assumptions are. Otherwise readers will have no idea why doing a pfam search would help. Also: the pfam search isn’t mentioned in the methods, is it?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315E01" w:rsidRDefault="00315E01" w:rsidP="000A17B2">
      <w:pPr>
        <w:spacing w:after="0" w:line="240" w:lineRule="auto"/>
      </w:pPr>
      <w:r>
        <w:separator/>
      </w:r>
    </w:p>
  </w:endnote>
  <w:endnote w:type="continuationSeparator" w:id="0">
    <w:p w14:paraId="78F99176" w14:textId="77777777" w:rsidR="00315E01" w:rsidRDefault="00315E0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315E01" w:rsidRDefault="00315E01" w:rsidP="009F2A64">
    <w:pPr>
      <w:pStyle w:val="Footer"/>
      <w:jc w:val="center"/>
    </w:pPr>
  </w:p>
  <w:p w14:paraId="5AA1AD57" w14:textId="4C9ABF92" w:rsidR="00315E01" w:rsidRDefault="003F1A29"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315E01" w:rsidRDefault="00315E01" w:rsidP="009F2A64">
    <w:pPr>
      <w:pStyle w:val="Footer"/>
      <w:jc w:val="center"/>
    </w:pPr>
  </w:p>
  <w:p w14:paraId="05A32A18" w14:textId="570DA275" w:rsidR="00315E01" w:rsidRDefault="003F1A29"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315E01" w:rsidRDefault="00315E01" w:rsidP="009F2A64">
    <w:pPr>
      <w:pStyle w:val="Footer"/>
      <w:jc w:val="center"/>
    </w:pPr>
  </w:p>
  <w:p w14:paraId="5CB59BD7" w14:textId="48F38D2B" w:rsidR="00315E01" w:rsidRDefault="003F1A29"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315E01" w:rsidRDefault="00315E01" w:rsidP="009F2A64">
    <w:pPr>
      <w:pStyle w:val="Footer"/>
      <w:jc w:val="center"/>
    </w:pPr>
  </w:p>
  <w:p w14:paraId="03B6962C" w14:textId="70F00EA3" w:rsidR="00315E01" w:rsidRDefault="003F1A29"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315E01" w:rsidRDefault="00315E01" w:rsidP="009F2A64">
    <w:pPr>
      <w:pStyle w:val="Footer"/>
      <w:jc w:val="center"/>
    </w:pPr>
  </w:p>
  <w:p w14:paraId="6DF37147" w14:textId="4B2AFAF3" w:rsidR="00315E01" w:rsidRDefault="003F1A29" w:rsidP="00C5745C">
    <w:pPr>
      <w:pStyle w:val="Footer"/>
      <w:jc w:val="center"/>
    </w:pPr>
    <w:sdt>
      <w:sdtPr>
        <w:id w:val="98683355"/>
        <w:docPartObj>
          <w:docPartGallery w:val="Page Numbers (Bottom of Page)"/>
          <w:docPartUnique/>
        </w:docPartObj>
      </w:sdtPr>
      <w:sdtEndPr>
        <w:rPr>
          <w:noProof/>
        </w:rPr>
      </w:sdtEndPr>
      <w:sdtContent>
        <w:r w:rsidR="00315E01">
          <w:rPr>
            <w:rStyle w:val="PageNumber"/>
          </w:rPr>
          <w:fldChar w:fldCharType="begin"/>
        </w:r>
        <w:r w:rsidR="00315E01">
          <w:rPr>
            <w:rStyle w:val="PageNumber"/>
          </w:rPr>
          <w:instrText xml:space="preserve"> PAGE </w:instrText>
        </w:r>
        <w:r w:rsidR="00315E01">
          <w:rPr>
            <w:rStyle w:val="PageNumber"/>
          </w:rPr>
          <w:fldChar w:fldCharType="separate"/>
        </w:r>
        <w:r>
          <w:rPr>
            <w:rStyle w:val="PageNumber"/>
            <w:noProof/>
          </w:rPr>
          <w:t>V</w:t>
        </w:r>
        <w:r w:rsidR="00315E01">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315E01" w:rsidRDefault="00315E01" w:rsidP="009F2A64">
    <w:pPr>
      <w:pStyle w:val="Footer"/>
      <w:jc w:val="center"/>
    </w:pPr>
  </w:p>
  <w:p w14:paraId="3A381F25" w14:textId="77777777" w:rsidR="00315E01" w:rsidRDefault="003F1A29" w:rsidP="00C5745C">
    <w:pPr>
      <w:pStyle w:val="Footer"/>
      <w:jc w:val="center"/>
    </w:pPr>
    <w:sdt>
      <w:sdtPr>
        <w:id w:val="1470086782"/>
        <w:docPartObj>
          <w:docPartGallery w:val="Page Numbers (Bottom of Page)"/>
          <w:docPartUnique/>
        </w:docPartObj>
      </w:sdtPr>
      <w:sdtEndPr>
        <w:rPr>
          <w:noProof/>
        </w:rPr>
      </w:sdtEndPr>
      <w:sdtContent>
        <w:r w:rsidR="00315E01">
          <w:rPr>
            <w:rStyle w:val="PageNumber"/>
          </w:rPr>
          <w:fldChar w:fldCharType="begin"/>
        </w:r>
        <w:r w:rsidR="00315E01">
          <w:rPr>
            <w:rStyle w:val="PageNumber"/>
          </w:rPr>
          <w:instrText xml:space="preserve"> PAGE </w:instrText>
        </w:r>
        <w:r w:rsidR="00315E01">
          <w:rPr>
            <w:rStyle w:val="PageNumber"/>
          </w:rPr>
          <w:fldChar w:fldCharType="separate"/>
        </w:r>
        <w:r>
          <w:rPr>
            <w:rStyle w:val="PageNumber"/>
            <w:noProof/>
          </w:rPr>
          <w:t>2</w:t>
        </w:r>
        <w:r w:rsidR="00315E01">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315E01" w:rsidRDefault="00315E01" w:rsidP="000A17B2">
      <w:pPr>
        <w:spacing w:after="0" w:line="240" w:lineRule="auto"/>
      </w:pPr>
      <w:r>
        <w:separator/>
      </w:r>
    </w:p>
  </w:footnote>
  <w:footnote w:type="continuationSeparator" w:id="0">
    <w:p w14:paraId="4A377723" w14:textId="77777777" w:rsidR="00315E01" w:rsidRDefault="00315E0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315E01" w:rsidRPr="000A17B2" w:rsidRDefault="00315E0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trackRevisions/>
  <w:doNotTrackMoves/>
  <w:defaultTabStop w:val="709"/>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7&lt;/item&gt;&lt;item&gt;368&lt;/item&gt;&lt;item&gt;369&lt;/item&gt;&lt;/record-ids&gt;&lt;/item&gt;&lt;/Libraries&gt;"/>
  </w:docVars>
  <w:rsids>
    <w:rsidRoot w:val="00371AE7"/>
    <w:rsid w:val="000014E9"/>
    <w:rsid w:val="00001AD8"/>
    <w:rsid w:val="00001DB1"/>
    <w:rsid w:val="000027A0"/>
    <w:rsid w:val="00002D0B"/>
    <w:rsid w:val="00002E33"/>
    <w:rsid w:val="000033A9"/>
    <w:rsid w:val="000035F7"/>
    <w:rsid w:val="0000407E"/>
    <w:rsid w:val="00006710"/>
    <w:rsid w:val="00006D96"/>
    <w:rsid w:val="00006EF0"/>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8FA"/>
    <w:rsid w:val="000449A6"/>
    <w:rsid w:val="0004539D"/>
    <w:rsid w:val="0004554D"/>
    <w:rsid w:val="00045850"/>
    <w:rsid w:val="00046288"/>
    <w:rsid w:val="00046593"/>
    <w:rsid w:val="00046F86"/>
    <w:rsid w:val="000478F4"/>
    <w:rsid w:val="00047965"/>
    <w:rsid w:val="000507AF"/>
    <w:rsid w:val="00050862"/>
    <w:rsid w:val="00050A30"/>
    <w:rsid w:val="0005139D"/>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5BF3"/>
    <w:rsid w:val="00065F80"/>
    <w:rsid w:val="00066A0B"/>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2D01"/>
    <w:rsid w:val="000F34CE"/>
    <w:rsid w:val="000F37EC"/>
    <w:rsid w:val="000F3820"/>
    <w:rsid w:val="000F3DD6"/>
    <w:rsid w:val="000F40D6"/>
    <w:rsid w:val="000F42AF"/>
    <w:rsid w:val="000F583E"/>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071"/>
    <w:rsid w:val="00120498"/>
    <w:rsid w:val="00121255"/>
    <w:rsid w:val="0012126E"/>
    <w:rsid w:val="00121447"/>
    <w:rsid w:val="0012198E"/>
    <w:rsid w:val="0012202D"/>
    <w:rsid w:val="00122431"/>
    <w:rsid w:val="0012248C"/>
    <w:rsid w:val="001224A2"/>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02D"/>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2B16"/>
    <w:rsid w:val="0018342C"/>
    <w:rsid w:val="00184946"/>
    <w:rsid w:val="001850AF"/>
    <w:rsid w:val="00185461"/>
    <w:rsid w:val="00186704"/>
    <w:rsid w:val="00186743"/>
    <w:rsid w:val="00186DF9"/>
    <w:rsid w:val="0018731C"/>
    <w:rsid w:val="001876ED"/>
    <w:rsid w:val="00187C4D"/>
    <w:rsid w:val="00187D26"/>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B66"/>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5"/>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107"/>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843"/>
    <w:rsid w:val="00215F65"/>
    <w:rsid w:val="00216515"/>
    <w:rsid w:val="0021680C"/>
    <w:rsid w:val="00216959"/>
    <w:rsid w:val="00216A57"/>
    <w:rsid w:val="00216A7D"/>
    <w:rsid w:val="00216B59"/>
    <w:rsid w:val="00216E50"/>
    <w:rsid w:val="00217F52"/>
    <w:rsid w:val="002206A0"/>
    <w:rsid w:val="002207A7"/>
    <w:rsid w:val="00220CF5"/>
    <w:rsid w:val="00221466"/>
    <w:rsid w:val="00221F98"/>
    <w:rsid w:val="00222066"/>
    <w:rsid w:val="002220DC"/>
    <w:rsid w:val="002220ED"/>
    <w:rsid w:val="00222177"/>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A6C"/>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BF6"/>
    <w:rsid w:val="00236E98"/>
    <w:rsid w:val="002375B3"/>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BDF"/>
    <w:rsid w:val="00245F4C"/>
    <w:rsid w:val="00245FA4"/>
    <w:rsid w:val="002463FF"/>
    <w:rsid w:val="002467B0"/>
    <w:rsid w:val="00246A5F"/>
    <w:rsid w:val="00247684"/>
    <w:rsid w:val="00247822"/>
    <w:rsid w:val="00247BFF"/>
    <w:rsid w:val="00247D5D"/>
    <w:rsid w:val="002505D3"/>
    <w:rsid w:val="00250735"/>
    <w:rsid w:val="00250A4B"/>
    <w:rsid w:val="00250A84"/>
    <w:rsid w:val="0025160F"/>
    <w:rsid w:val="00251707"/>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0FC4"/>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7A2"/>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95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1B07"/>
    <w:rsid w:val="002A2350"/>
    <w:rsid w:val="002A2364"/>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5D3A"/>
    <w:rsid w:val="002E6290"/>
    <w:rsid w:val="002E6590"/>
    <w:rsid w:val="002E694F"/>
    <w:rsid w:val="002E6A17"/>
    <w:rsid w:val="002E6D0A"/>
    <w:rsid w:val="002E6EF1"/>
    <w:rsid w:val="002E70AE"/>
    <w:rsid w:val="002E7488"/>
    <w:rsid w:val="002F07A7"/>
    <w:rsid w:val="002F0D7E"/>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C75"/>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5E01"/>
    <w:rsid w:val="003160A6"/>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278"/>
    <w:rsid w:val="00324443"/>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BCD"/>
    <w:rsid w:val="00330893"/>
    <w:rsid w:val="003312E1"/>
    <w:rsid w:val="003315EE"/>
    <w:rsid w:val="00331624"/>
    <w:rsid w:val="0033169A"/>
    <w:rsid w:val="00332018"/>
    <w:rsid w:val="00332904"/>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8ED"/>
    <w:rsid w:val="003819B6"/>
    <w:rsid w:val="00381F2D"/>
    <w:rsid w:val="00382320"/>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512"/>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010"/>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5C5"/>
    <w:rsid w:val="003E786D"/>
    <w:rsid w:val="003F002F"/>
    <w:rsid w:val="003F05AE"/>
    <w:rsid w:val="003F06CE"/>
    <w:rsid w:val="003F1788"/>
    <w:rsid w:val="003F1A29"/>
    <w:rsid w:val="003F1F72"/>
    <w:rsid w:val="003F22B8"/>
    <w:rsid w:val="003F390E"/>
    <w:rsid w:val="003F3916"/>
    <w:rsid w:val="003F4B74"/>
    <w:rsid w:val="003F5B91"/>
    <w:rsid w:val="003F5C74"/>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318"/>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855"/>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5E8"/>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72F"/>
    <w:rsid w:val="00460814"/>
    <w:rsid w:val="00460A6F"/>
    <w:rsid w:val="00460D46"/>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703"/>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78F"/>
    <w:rsid w:val="004868F2"/>
    <w:rsid w:val="0048722F"/>
    <w:rsid w:val="0048782B"/>
    <w:rsid w:val="00487EF4"/>
    <w:rsid w:val="00490066"/>
    <w:rsid w:val="004902BD"/>
    <w:rsid w:val="00490ED3"/>
    <w:rsid w:val="004917BB"/>
    <w:rsid w:val="0049212F"/>
    <w:rsid w:val="0049344C"/>
    <w:rsid w:val="004934D2"/>
    <w:rsid w:val="0049368F"/>
    <w:rsid w:val="004941C2"/>
    <w:rsid w:val="00494910"/>
    <w:rsid w:val="0049498F"/>
    <w:rsid w:val="00494F06"/>
    <w:rsid w:val="0049534D"/>
    <w:rsid w:val="004959CA"/>
    <w:rsid w:val="00495C9D"/>
    <w:rsid w:val="00496231"/>
    <w:rsid w:val="00496561"/>
    <w:rsid w:val="0049677E"/>
    <w:rsid w:val="004967C6"/>
    <w:rsid w:val="0049691F"/>
    <w:rsid w:val="00496C28"/>
    <w:rsid w:val="00496E26"/>
    <w:rsid w:val="004972DD"/>
    <w:rsid w:val="004973A2"/>
    <w:rsid w:val="00497764"/>
    <w:rsid w:val="00497903"/>
    <w:rsid w:val="004A0144"/>
    <w:rsid w:val="004A03AD"/>
    <w:rsid w:val="004A058B"/>
    <w:rsid w:val="004A0AD4"/>
    <w:rsid w:val="004A1130"/>
    <w:rsid w:val="004A193B"/>
    <w:rsid w:val="004A1BA9"/>
    <w:rsid w:val="004A1D26"/>
    <w:rsid w:val="004A281C"/>
    <w:rsid w:val="004A2C91"/>
    <w:rsid w:val="004A307F"/>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F91"/>
    <w:rsid w:val="005100B5"/>
    <w:rsid w:val="00510355"/>
    <w:rsid w:val="00510503"/>
    <w:rsid w:val="00511331"/>
    <w:rsid w:val="005116DA"/>
    <w:rsid w:val="00511700"/>
    <w:rsid w:val="005132C4"/>
    <w:rsid w:val="005133A9"/>
    <w:rsid w:val="005136DA"/>
    <w:rsid w:val="00513A71"/>
    <w:rsid w:val="00514753"/>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1F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46EE"/>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C39"/>
    <w:rsid w:val="0055538C"/>
    <w:rsid w:val="00555533"/>
    <w:rsid w:val="0055561A"/>
    <w:rsid w:val="00555801"/>
    <w:rsid w:val="005561B8"/>
    <w:rsid w:val="005561E8"/>
    <w:rsid w:val="005564AE"/>
    <w:rsid w:val="005565B0"/>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12"/>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B6AC5"/>
    <w:rsid w:val="005C018A"/>
    <w:rsid w:val="005C01DA"/>
    <w:rsid w:val="005C0304"/>
    <w:rsid w:val="005C04E3"/>
    <w:rsid w:val="005C0FC0"/>
    <w:rsid w:val="005C1003"/>
    <w:rsid w:val="005C107D"/>
    <w:rsid w:val="005C12DA"/>
    <w:rsid w:val="005C1DB1"/>
    <w:rsid w:val="005C23B6"/>
    <w:rsid w:val="005C4256"/>
    <w:rsid w:val="005C457B"/>
    <w:rsid w:val="005C5031"/>
    <w:rsid w:val="005C55AE"/>
    <w:rsid w:val="005C5E3D"/>
    <w:rsid w:val="005C6379"/>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4192"/>
    <w:rsid w:val="005E438E"/>
    <w:rsid w:val="005E43D0"/>
    <w:rsid w:val="005E4FC1"/>
    <w:rsid w:val="005E57C5"/>
    <w:rsid w:val="005E5DF2"/>
    <w:rsid w:val="005E611E"/>
    <w:rsid w:val="005E6AEC"/>
    <w:rsid w:val="005E6D19"/>
    <w:rsid w:val="005E7E67"/>
    <w:rsid w:val="005E7F77"/>
    <w:rsid w:val="005F024D"/>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17"/>
    <w:rsid w:val="00621ACD"/>
    <w:rsid w:val="00622120"/>
    <w:rsid w:val="006224E6"/>
    <w:rsid w:val="006224F1"/>
    <w:rsid w:val="006226B5"/>
    <w:rsid w:val="0062297B"/>
    <w:rsid w:val="00622E8F"/>
    <w:rsid w:val="00622FB6"/>
    <w:rsid w:val="00623C48"/>
    <w:rsid w:val="00623D11"/>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63CF"/>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423"/>
    <w:rsid w:val="00646B58"/>
    <w:rsid w:val="00647122"/>
    <w:rsid w:val="0064717F"/>
    <w:rsid w:val="006471A4"/>
    <w:rsid w:val="00647431"/>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068"/>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6D0"/>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BAF"/>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0C9"/>
    <w:rsid w:val="006F6A03"/>
    <w:rsid w:val="006F6D02"/>
    <w:rsid w:val="006F73BD"/>
    <w:rsid w:val="006F7716"/>
    <w:rsid w:val="006F7E99"/>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9A"/>
    <w:rsid w:val="0071414B"/>
    <w:rsid w:val="007146F6"/>
    <w:rsid w:val="007149B8"/>
    <w:rsid w:val="007152B3"/>
    <w:rsid w:val="0071629A"/>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1BC8"/>
    <w:rsid w:val="007420BA"/>
    <w:rsid w:val="007422A7"/>
    <w:rsid w:val="007429E6"/>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585"/>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2CB"/>
    <w:rsid w:val="00761326"/>
    <w:rsid w:val="0076190B"/>
    <w:rsid w:val="007622E3"/>
    <w:rsid w:val="00762386"/>
    <w:rsid w:val="00763112"/>
    <w:rsid w:val="00763301"/>
    <w:rsid w:val="00763BE1"/>
    <w:rsid w:val="007645C8"/>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CC4"/>
    <w:rsid w:val="007B2D99"/>
    <w:rsid w:val="007B2E0F"/>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77C"/>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D16"/>
    <w:rsid w:val="00810D51"/>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99D"/>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3562"/>
    <w:rsid w:val="00874441"/>
    <w:rsid w:val="0087461F"/>
    <w:rsid w:val="00874860"/>
    <w:rsid w:val="00875C6F"/>
    <w:rsid w:val="00875DB2"/>
    <w:rsid w:val="00876518"/>
    <w:rsid w:val="008765F1"/>
    <w:rsid w:val="00876AC0"/>
    <w:rsid w:val="00876E93"/>
    <w:rsid w:val="00876FBB"/>
    <w:rsid w:val="0087708D"/>
    <w:rsid w:val="00877E91"/>
    <w:rsid w:val="00881403"/>
    <w:rsid w:val="00881A38"/>
    <w:rsid w:val="00882E32"/>
    <w:rsid w:val="00882F7F"/>
    <w:rsid w:val="008831B1"/>
    <w:rsid w:val="00883209"/>
    <w:rsid w:val="00883492"/>
    <w:rsid w:val="008838B6"/>
    <w:rsid w:val="008841B2"/>
    <w:rsid w:val="00884475"/>
    <w:rsid w:val="00884993"/>
    <w:rsid w:val="00884F9E"/>
    <w:rsid w:val="00885AA7"/>
    <w:rsid w:val="00885F29"/>
    <w:rsid w:val="00886380"/>
    <w:rsid w:val="0088690D"/>
    <w:rsid w:val="008869AD"/>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A7776"/>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182E"/>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06AEA"/>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27F56"/>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9CA"/>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5EC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43E2"/>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643C"/>
    <w:rsid w:val="009F6ABB"/>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73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271"/>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56"/>
    <w:rsid w:val="00A561E9"/>
    <w:rsid w:val="00A5621E"/>
    <w:rsid w:val="00A5738B"/>
    <w:rsid w:val="00A606BC"/>
    <w:rsid w:val="00A61579"/>
    <w:rsid w:val="00A61BF3"/>
    <w:rsid w:val="00A61CF8"/>
    <w:rsid w:val="00A6208C"/>
    <w:rsid w:val="00A620D1"/>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322"/>
    <w:rsid w:val="00A75BE5"/>
    <w:rsid w:val="00A75CC9"/>
    <w:rsid w:val="00A760BF"/>
    <w:rsid w:val="00A7659E"/>
    <w:rsid w:val="00A779FE"/>
    <w:rsid w:val="00A8031E"/>
    <w:rsid w:val="00A804EF"/>
    <w:rsid w:val="00A80BE0"/>
    <w:rsid w:val="00A80DE5"/>
    <w:rsid w:val="00A811B7"/>
    <w:rsid w:val="00A81255"/>
    <w:rsid w:val="00A81542"/>
    <w:rsid w:val="00A81605"/>
    <w:rsid w:val="00A821CC"/>
    <w:rsid w:val="00A829C1"/>
    <w:rsid w:val="00A82E43"/>
    <w:rsid w:val="00A83987"/>
    <w:rsid w:val="00A848D5"/>
    <w:rsid w:val="00A84D75"/>
    <w:rsid w:val="00A84DA2"/>
    <w:rsid w:val="00A85230"/>
    <w:rsid w:val="00A85777"/>
    <w:rsid w:val="00A865B7"/>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564"/>
    <w:rsid w:val="00AA47C5"/>
    <w:rsid w:val="00AA4B99"/>
    <w:rsid w:val="00AA4BF5"/>
    <w:rsid w:val="00AA4E26"/>
    <w:rsid w:val="00AA508F"/>
    <w:rsid w:val="00AA51C4"/>
    <w:rsid w:val="00AA5307"/>
    <w:rsid w:val="00AA5628"/>
    <w:rsid w:val="00AA58FA"/>
    <w:rsid w:val="00AA5D08"/>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380"/>
    <w:rsid w:val="00AE6A4A"/>
    <w:rsid w:val="00AE6C8A"/>
    <w:rsid w:val="00AE7780"/>
    <w:rsid w:val="00AE78E8"/>
    <w:rsid w:val="00AF060B"/>
    <w:rsid w:val="00AF1203"/>
    <w:rsid w:val="00AF2307"/>
    <w:rsid w:val="00AF2865"/>
    <w:rsid w:val="00AF2F87"/>
    <w:rsid w:val="00AF327C"/>
    <w:rsid w:val="00AF3855"/>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622"/>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3804"/>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52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1A5"/>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3FFF"/>
    <w:rsid w:val="00B95740"/>
    <w:rsid w:val="00B95B77"/>
    <w:rsid w:val="00B95CA4"/>
    <w:rsid w:val="00B962FC"/>
    <w:rsid w:val="00B96957"/>
    <w:rsid w:val="00B96ACC"/>
    <w:rsid w:val="00B9711A"/>
    <w:rsid w:val="00BA0457"/>
    <w:rsid w:val="00BA05B0"/>
    <w:rsid w:val="00BA08A2"/>
    <w:rsid w:val="00BA105C"/>
    <w:rsid w:val="00BA179B"/>
    <w:rsid w:val="00BA1FE4"/>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C7BB6"/>
    <w:rsid w:val="00BD0A17"/>
    <w:rsid w:val="00BD1151"/>
    <w:rsid w:val="00BD156C"/>
    <w:rsid w:val="00BD20E7"/>
    <w:rsid w:val="00BD2158"/>
    <w:rsid w:val="00BD2284"/>
    <w:rsid w:val="00BD27D0"/>
    <w:rsid w:val="00BD36E4"/>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2A8"/>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5EE9"/>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E4"/>
    <w:rsid w:val="00C3610B"/>
    <w:rsid w:val="00C36178"/>
    <w:rsid w:val="00C370E0"/>
    <w:rsid w:val="00C374C1"/>
    <w:rsid w:val="00C3777A"/>
    <w:rsid w:val="00C37BE2"/>
    <w:rsid w:val="00C40015"/>
    <w:rsid w:val="00C40E0D"/>
    <w:rsid w:val="00C40F83"/>
    <w:rsid w:val="00C40FFF"/>
    <w:rsid w:val="00C415B8"/>
    <w:rsid w:val="00C4160E"/>
    <w:rsid w:val="00C41664"/>
    <w:rsid w:val="00C4175D"/>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79C"/>
    <w:rsid w:val="00C47AC0"/>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217"/>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3EE"/>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6875"/>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541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7CA"/>
    <w:rsid w:val="00CE6974"/>
    <w:rsid w:val="00CE6A2E"/>
    <w:rsid w:val="00CE7636"/>
    <w:rsid w:val="00CE794C"/>
    <w:rsid w:val="00CE7B9B"/>
    <w:rsid w:val="00CE7E61"/>
    <w:rsid w:val="00CF06BB"/>
    <w:rsid w:val="00CF0880"/>
    <w:rsid w:val="00CF0DA0"/>
    <w:rsid w:val="00CF12D2"/>
    <w:rsid w:val="00CF1ADC"/>
    <w:rsid w:val="00CF1C10"/>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DE6"/>
    <w:rsid w:val="00D74E86"/>
    <w:rsid w:val="00D74ED0"/>
    <w:rsid w:val="00D7501B"/>
    <w:rsid w:val="00D758B2"/>
    <w:rsid w:val="00D75923"/>
    <w:rsid w:val="00D75D7D"/>
    <w:rsid w:val="00D761AE"/>
    <w:rsid w:val="00D765E1"/>
    <w:rsid w:val="00D76D2A"/>
    <w:rsid w:val="00D7729C"/>
    <w:rsid w:val="00D804B6"/>
    <w:rsid w:val="00D80810"/>
    <w:rsid w:val="00D8092D"/>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8A3"/>
    <w:rsid w:val="00DB5D05"/>
    <w:rsid w:val="00DB68A6"/>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D75"/>
    <w:rsid w:val="00DD43F3"/>
    <w:rsid w:val="00DD4B25"/>
    <w:rsid w:val="00DD55CA"/>
    <w:rsid w:val="00DD67E9"/>
    <w:rsid w:val="00DD689E"/>
    <w:rsid w:val="00DD6B33"/>
    <w:rsid w:val="00DD713C"/>
    <w:rsid w:val="00DD72C3"/>
    <w:rsid w:val="00DD7887"/>
    <w:rsid w:val="00DE0296"/>
    <w:rsid w:val="00DE065F"/>
    <w:rsid w:val="00DE0FEF"/>
    <w:rsid w:val="00DE1275"/>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209"/>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650"/>
    <w:rsid w:val="00E31EAF"/>
    <w:rsid w:val="00E32715"/>
    <w:rsid w:val="00E32743"/>
    <w:rsid w:val="00E32BE2"/>
    <w:rsid w:val="00E3301D"/>
    <w:rsid w:val="00E335A1"/>
    <w:rsid w:val="00E3391F"/>
    <w:rsid w:val="00E33B6B"/>
    <w:rsid w:val="00E33C56"/>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3B7"/>
    <w:rsid w:val="00E4649A"/>
    <w:rsid w:val="00E46BCB"/>
    <w:rsid w:val="00E46F9A"/>
    <w:rsid w:val="00E472B4"/>
    <w:rsid w:val="00E47943"/>
    <w:rsid w:val="00E500AC"/>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029"/>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6F88"/>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2A8A"/>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539"/>
    <w:rsid w:val="00EE2A40"/>
    <w:rsid w:val="00EE3E25"/>
    <w:rsid w:val="00EE4515"/>
    <w:rsid w:val="00EE4F02"/>
    <w:rsid w:val="00EE5567"/>
    <w:rsid w:val="00EE56E5"/>
    <w:rsid w:val="00EE578A"/>
    <w:rsid w:val="00EE57C0"/>
    <w:rsid w:val="00EE686C"/>
    <w:rsid w:val="00EE7152"/>
    <w:rsid w:val="00EE78B4"/>
    <w:rsid w:val="00EE7D45"/>
    <w:rsid w:val="00EE7FA9"/>
    <w:rsid w:val="00EF0F41"/>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EF7E7C"/>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18"/>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8CC"/>
    <w:rsid w:val="00F34576"/>
    <w:rsid w:val="00F34FB3"/>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59C"/>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22FD"/>
    <w:rsid w:val="00F72385"/>
    <w:rsid w:val="00F7283D"/>
    <w:rsid w:val="00F72D39"/>
    <w:rsid w:val="00F73019"/>
    <w:rsid w:val="00F7305E"/>
    <w:rsid w:val="00F733DA"/>
    <w:rsid w:val="00F736E6"/>
    <w:rsid w:val="00F73BFC"/>
    <w:rsid w:val="00F73C60"/>
    <w:rsid w:val="00F73C93"/>
    <w:rsid w:val="00F748B4"/>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835"/>
    <w:rsid w:val="00F84AF4"/>
    <w:rsid w:val="00F84F33"/>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819"/>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comments" Target="comments.xml"/><Relationship Id="rId16" Type="http://schemas.openxmlformats.org/officeDocument/2006/relationships/footer" Target="footer6.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emf"/><Relationship Id="rId66" Type="http://schemas.openxmlformats.org/officeDocument/2006/relationships/image" Target="media/image49.jpg"/><Relationship Id="rId67" Type="http://schemas.openxmlformats.org/officeDocument/2006/relationships/image" Target="media/image50.jpg"/><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3.emf"/><Relationship Id="rId51" Type="http://schemas.openxmlformats.org/officeDocument/2006/relationships/image" Target="media/image34.emf"/><Relationship Id="rId52" Type="http://schemas.openxmlformats.org/officeDocument/2006/relationships/image" Target="media/image35.emf"/><Relationship Id="rId53" Type="http://schemas.openxmlformats.org/officeDocument/2006/relationships/image" Target="media/image36.jpg"/><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emf"/><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chart" Target="charts/chart1.xml"/><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emf"/><Relationship Id="rId31" Type="http://schemas.openxmlformats.org/officeDocument/2006/relationships/image" Target="media/image15.jpg"/><Relationship Id="rId32" Type="http://schemas.openxmlformats.org/officeDocument/2006/relationships/image" Target="media/image16.emf"/><Relationship Id="rId33" Type="http://schemas.openxmlformats.org/officeDocument/2006/relationships/image" Target="media/image17.png"/><Relationship Id="rId34" Type="http://schemas.openxmlformats.org/officeDocument/2006/relationships/image" Target="media/image18.emf"/><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jp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emf"/><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47036408"/>
        <c:axId val="2089168760"/>
      </c:barChart>
      <c:catAx>
        <c:axId val="2147036408"/>
        <c:scaling>
          <c:orientation val="minMax"/>
        </c:scaling>
        <c:delete val="0"/>
        <c:axPos val="b"/>
        <c:majorTickMark val="none"/>
        <c:minorTickMark val="none"/>
        <c:tickLblPos val="nextTo"/>
        <c:crossAx val="2089168760"/>
        <c:crosses val="autoZero"/>
        <c:auto val="1"/>
        <c:lblAlgn val="ctr"/>
        <c:lblOffset val="100"/>
        <c:noMultiLvlLbl val="0"/>
      </c:catAx>
      <c:valAx>
        <c:axId val="2089168760"/>
        <c:scaling>
          <c:orientation val="minMax"/>
        </c:scaling>
        <c:delete val="0"/>
        <c:axPos val="l"/>
        <c:numFmt formatCode="0.00" sourceLinked="1"/>
        <c:majorTickMark val="none"/>
        <c:minorTickMark val="none"/>
        <c:tickLblPos val="nextTo"/>
        <c:crossAx val="2147036408"/>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AE0553DD-A50F-094D-B511-CC4A6B0E7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26</Pages>
  <Words>44845</Words>
  <Characters>255621</Characters>
  <Application>Microsoft Macintosh Word</Application>
  <DocSecurity>0</DocSecurity>
  <Lines>2130</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187</cp:revision>
  <cp:lastPrinted>2018-04-04T13:13:00Z</cp:lastPrinted>
  <dcterms:created xsi:type="dcterms:W3CDTF">2018-04-07T09:52:00Z</dcterms:created>
  <dcterms:modified xsi:type="dcterms:W3CDTF">2018-04-09T16:43:00Z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