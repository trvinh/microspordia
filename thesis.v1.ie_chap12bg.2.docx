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16D72DAF" w14:textId="77777777" w:rsidR="00FA0A3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FA0A3D">
            <w:rPr>
              <w:noProof/>
            </w:rPr>
            <w:t>List of Figures</w:t>
          </w:r>
          <w:r w:rsidR="00FA0A3D">
            <w:rPr>
              <w:noProof/>
            </w:rPr>
            <w:tab/>
          </w:r>
          <w:r w:rsidR="00FA0A3D">
            <w:rPr>
              <w:noProof/>
            </w:rPr>
            <w:fldChar w:fldCharType="begin"/>
          </w:r>
          <w:r w:rsidR="00FA0A3D">
            <w:rPr>
              <w:noProof/>
            </w:rPr>
            <w:instrText xml:space="preserve"> PAGEREF _Toc386152547 \h </w:instrText>
          </w:r>
          <w:r w:rsidR="00FA0A3D">
            <w:rPr>
              <w:noProof/>
            </w:rPr>
          </w:r>
          <w:r w:rsidR="00FA0A3D">
            <w:rPr>
              <w:noProof/>
            </w:rPr>
            <w:fldChar w:fldCharType="separate"/>
          </w:r>
          <w:r w:rsidR="00FA0A3D">
            <w:rPr>
              <w:noProof/>
            </w:rPr>
            <w:t>I</w:t>
          </w:r>
          <w:r w:rsidR="00FA0A3D">
            <w:rPr>
              <w:noProof/>
            </w:rPr>
            <w:fldChar w:fldCharType="end"/>
          </w:r>
        </w:p>
        <w:p w14:paraId="58005423" w14:textId="77777777" w:rsidR="00FA0A3D" w:rsidRDefault="00FA0A3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_Toc386152548 \h </w:instrText>
          </w:r>
          <w:r>
            <w:rPr>
              <w:noProof/>
            </w:rPr>
          </w:r>
          <w:r>
            <w:rPr>
              <w:noProof/>
            </w:rPr>
            <w:fldChar w:fldCharType="separate"/>
          </w:r>
          <w:r>
            <w:rPr>
              <w:noProof/>
            </w:rPr>
            <w:t>VI</w:t>
          </w:r>
          <w:r>
            <w:rPr>
              <w:noProof/>
            </w:rPr>
            <w:fldChar w:fldCharType="end"/>
          </w:r>
        </w:p>
        <w:p w14:paraId="1FA89A15" w14:textId="77777777" w:rsidR="00FA0A3D" w:rsidRDefault="00FA0A3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_Toc386152549 \h </w:instrText>
          </w:r>
          <w:r>
            <w:rPr>
              <w:noProof/>
            </w:rPr>
          </w:r>
          <w:r>
            <w:rPr>
              <w:noProof/>
            </w:rPr>
            <w:fldChar w:fldCharType="separate"/>
          </w:r>
          <w:r>
            <w:rPr>
              <w:noProof/>
            </w:rPr>
            <w:t>1</w:t>
          </w:r>
          <w:r>
            <w:rPr>
              <w:noProof/>
            </w:rPr>
            <w:fldChar w:fldCharType="end"/>
          </w:r>
        </w:p>
        <w:p w14:paraId="222BE987"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_Toc386152550 \h </w:instrText>
          </w:r>
          <w:r>
            <w:rPr>
              <w:noProof/>
            </w:rPr>
          </w:r>
          <w:r>
            <w:rPr>
              <w:noProof/>
            </w:rPr>
            <w:fldChar w:fldCharType="separate"/>
          </w:r>
          <w:r>
            <w:rPr>
              <w:noProof/>
            </w:rPr>
            <w:t>1</w:t>
          </w:r>
          <w:r>
            <w:rPr>
              <w:noProof/>
            </w:rPr>
            <w:fldChar w:fldCharType="end"/>
          </w:r>
        </w:p>
        <w:p w14:paraId="09AAA7FA"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_Toc386152551 \h </w:instrText>
          </w:r>
          <w:r>
            <w:rPr>
              <w:noProof/>
            </w:rPr>
          </w:r>
          <w:r>
            <w:rPr>
              <w:noProof/>
            </w:rPr>
            <w:fldChar w:fldCharType="separate"/>
          </w:r>
          <w:r>
            <w:rPr>
              <w:noProof/>
            </w:rPr>
            <w:t>3</w:t>
          </w:r>
          <w:r>
            <w:rPr>
              <w:noProof/>
            </w:rPr>
            <w:fldChar w:fldCharType="end"/>
          </w:r>
        </w:p>
        <w:p w14:paraId="72FAE3AE"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_Toc386152552 \h </w:instrText>
          </w:r>
          <w:r>
            <w:rPr>
              <w:noProof/>
            </w:rPr>
          </w:r>
          <w:r>
            <w:rPr>
              <w:noProof/>
            </w:rPr>
            <w:fldChar w:fldCharType="separate"/>
          </w:r>
          <w:r>
            <w:rPr>
              <w:noProof/>
            </w:rPr>
            <w:t>4</w:t>
          </w:r>
          <w:r>
            <w:rPr>
              <w:noProof/>
            </w:rPr>
            <w:fldChar w:fldCharType="end"/>
          </w:r>
        </w:p>
        <w:p w14:paraId="1DFD7D7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_Toc386152553 \h </w:instrText>
          </w:r>
          <w:r>
            <w:rPr>
              <w:noProof/>
            </w:rPr>
          </w:r>
          <w:r>
            <w:rPr>
              <w:noProof/>
            </w:rPr>
            <w:fldChar w:fldCharType="separate"/>
          </w:r>
          <w:r>
            <w:rPr>
              <w:noProof/>
            </w:rPr>
            <w:t>7</w:t>
          </w:r>
          <w:r>
            <w:rPr>
              <w:noProof/>
            </w:rPr>
            <w:fldChar w:fldCharType="end"/>
          </w:r>
        </w:p>
        <w:p w14:paraId="20C28CB5"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_Toc386152554 \h </w:instrText>
          </w:r>
          <w:r>
            <w:rPr>
              <w:noProof/>
            </w:rPr>
          </w:r>
          <w:r>
            <w:rPr>
              <w:noProof/>
            </w:rPr>
            <w:fldChar w:fldCharType="separate"/>
          </w:r>
          <w:r>
            <w:rPr>
              <w:noProof/>
            </w:rPr>
            <w:t>8</w:t>
          </w:r>
          <w:r>
            <w:rPr>
              <w:noProof/>
            </w:rPr>
            <w:fldChar w:fldCharType="end"/>
          </w:r>
        </w:p>
        <w:p w14:paraId="629CACC1" w14:textId="77777777" w:rsidR="00FA0A3D" w:rsidRDefault="00FA0A3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_Toc386152555 \h </w:instrText>
          </w:r>
          <w:r>
            <w:rPr>
              <w:noProof/>
            </w:rPr>
          </w:r>
          <w:r>
            <w:rPr>
              <w:noProof/>
            </w:rPr>
            <w:fldChar w:fldCharType="separate"/>
          </w:r>
          <w:r>
            <w:rPr>
              <w:noProof/>
            </w:rPr>
            <w:t>12</w:t>
          </w:r>
          <w:r>
            <w:rPr>
              <w:noProof/>
            </w:rPr>
            <w:fldChar w:fldCharType="end"/>
          </w:r>
        </w:p>
        <w:p w14:paraId="2F9C606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_Toc386152556 \h </w:instrText>
          </w:r>
          <w:r>
            <w:rPr>
              <w:noProof/>
            </w:rPr>
          </w:r>
          <w:r>
            <w:rPr>
              <w:noProof/>
            </w:rPr>
            <w:fldChar w:fldCharType="separate"/>
          </w:r>
          <w:r>
            <w:rPr>
              <w:noProof/>
            </w:rPr>
            <w:t>12</w:t>
          </w:r>
          <w:r>
            <w:rPr>
              <w:noProof/>
            </w:rPr>
            <w:fldChar w:fldCharType="end"/>
          </w:r>
        </w:p>
        <w:p w14:paraId="1D2A0ACF" w14:textId="77777777" w:rsidR="00FA0A3D" w:rsidRDefault="00FA0A3D">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_Toc386152557 \h </w:instrText>
          </w:r>
          <w:r>
            <w:rPr>
              <w:noProof/>
            </w:rPr>
          </w:r>
          <w:r>
            <w:rPr>
              <w:noProof/>
            </w:rPr>
            <w:fldChar w:fldCharType="separate"/>
          </w:r>
          <w:r>
            <w:rPr>
              <w:noProof/>
            </w:rPr>
            <w:t>12</w:t>
          </w:r>
          <w:r>
            <w:rPr>
              <w:noProof/>
            </w:rPr>
            <w:fldChar w:fldCharType="end"/>
          </w:r>
        </w:p>
        <w:p w14:paraId="70ED690F" w14:textId="77777777" w:rsidR="00FA0A3D" w:rsidRDefault="00FA0A3D">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_Toc386152558 \h </w:instrText>
          </w:r>
          <w:r>
            <w:rPr>
              <w:noProof/>
            </w:rPr>
          </w:r>
          <w:r>
            <w:rPr>
              <w:noProof/>
            </w:rPr>
            <w:fldChar w:fldCharType="separate"/>
          </w:r>
          <w:r>
            <w:rPr>
              <w:noProof/>
            </w:rPr>
            <w:t>13</w:t>
          </w:r>
          <w:r>
            <w:rPr>
              <w:noProof/>
            </w:rPr>
            <w:fldChar w:fldCharType="end"/>
          </w:r>
        </w:p>
        <w:p w14:paraId="5EE457B0" w14:textId="77777777" w:rsidR="00FA0A3D" w:rsidRDefault="00FA0A3D">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_Toc386152559 \h </w:instrText>
          </w:r>
          <w:r>
            <w:rPr>
              <w:noProof/>
            </w:rPr>
          </w:r>
          <w:r>
            <w:rPr>
              <w:noProof/>
            </w:rPr>
            <w:fldChar w:fldCharType="separate"/>
          </w:r>
          <w:r>
            <w:rPr>
              <w:noProof/>
            </w:rPr>
            <w:t>13</w:t>
          </w:r>
          <w:r>
            <w:rPr>
              <w:noProof/>
            </w:rPr>
            <w:fldChar w:fldCharType="end"/>
          </w:r>
        </w:p>
        <w:p w14:paraId="7904E2DC"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_Toc386152560 \h </w:instrText>
          </w:r>
          <w:r>
            <w:rPr>
              <w:noProof/>
            </w:rPr>
          </w:r>
          <w:r>
            <w:rPr>
              <w:noProof/>
            </w:rPr>
            <w:fldChar w:fldCharType="separate"/>
          </w:r>
          <w:r>
            <w:rPr>
              <w:noProof/>
            </w:rPr>
            <w:t>14</w:t>
          </w:r>
          <w:r>
            <w:rPr>
              <w:noProof/>
            </w:rPr>
            <w:fldChar w:fldCharType="end"/>
          </w:r>
        </w:p>
        <w:p w14:paraId="4B800FA7" w14:textId="77777777" w:rsidR="00FA0A3D" w:rsidRDefault="00FA0A3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_Toc386152561 \h </w:instrText>
          </w:r>
          <w:r>
            <w:rPr>
              <w:noProof/>
            </w:rPr>
          </w:r>
          <w:r>
            <w:rPr>
              <w:noProof/>
            </w:rPr>
            <w:fldChar w:fldCharType="separate"/>
          </w:r>
          <w:r>
            <w:rPr>
              <w:noProof/>
            </w:rPr>
            <w:t>14</w:t>
          </w:r>
          <w:r>
            <w:rPr>
              <w:noProof/>
            </w:rPr>
            <w:fldChar w:fldCharType="end"/>
          </w:r>
        </w:p>
        <w:p w14:paraId="0AE54BB8" w14:textId="77777777" w:rsidR="00FA0A3D" w:rsidRDefault="00FA0A3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_Toc386152562 \h </w:instrText>
          </w:r>
          <w:r>
            <w:rPr>
              <w:noProof/>
            </w:rPr>
          </w:r>
          <w:r>
            <w:rPr>
              <w:noProof/>
            </w:rPr>
            <w:fldChar w:fldCharType="separate"/>
          </w:r>
          <w:r>
            <w:rPr>
              <w:noProof/>
            </w:rPr>
            <w:t>15</w:t>
          </w:r>
          <w:r>
            <w:rPr>
              <w:noProof/>
            </w:rPr>
            <w:fldChar w:fldCharType="end"/>
          </w:r>
        </w:p>
        <w:p w14:paraId="1996815A" w14:textId="77777777" w:rsidR="00FA0A3D" w:rsidRDefault="00FA0A3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_Toc386152563 \h </w:instrText>
          </w:r>
          <w:r>
            <w:rPr>
              <w:noProof/>
            </w:rPr>
          </w:r>
          <w:r>
            <w:rPr>
              <w:noProof/>
            </w:rPr>
            <w:fldChar w:fldCharType="separate"/>
          </w:r>
          <w:r>
            <w:rPr>
              <w:noProof/>
            </w:rPr>
            <w:t>16</w:t>
          </w:r>
          <w:r>
            <w:rPr>
              <w:noProof/>
            </w:rPr>
            <w:fldChar w:fldCharType="end"/>
          </w:r>
        </w:p>
        <w:p w14:paraId="3DED1351" w14:textId="77777777" w:rsidR="00FA0A3D" w:rsidRDefault="00FA0A3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_Toc386152564 \h </w:instrText>
          </w:r>
          <w:r>
            <w:rPr>
              <w:noProof/>
            </w:rPr>
          </w:r>
          <w:r>
            <w:rPr>
              <w:noProof/>
            </w:rPr>
            <w:fldChar w:fldCharType="separate"/>
          </w:r>
          <w:r>
            <w:rPr>
              <w:noProof/>
            </w:rPr>
            <w:t>17</w:t>
          </w:r>
          <w:r>
            <w:rPr>
              <w:noProof/>
            </w:rPr>
            <w:fldChar w:fldCharType="end"/>
          </w:r>
        </w:p>
        <w:p w14:paraId="4B0AD80D"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_Toc386152565 \h </w:instrText>
          </w:r>
          <w:r>
            <w:rPr>
              <w:noProof/>
            </w:rPr>
          </w:r>
          <w:r>
            <w:rPr>
              <w:noProof/>
            </w:rPr>
            <w:fldChar w:fldCharType="separate"/>
          </w:r>
          <w:r>
            <w:rPr>
              <w:noProof/>
            </w:rPr>
            <w:t>18</w:t>
          </w:r>
          <w:r>
            <w:rPr>
              <w:noProof/>
            </w:rPr>
            <w:fldChar w:fldCharType="end"/>
          </w:r>
        </w:p>
        <w:p w14:paraId="7A0F4B7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_Toc386152566 \h </w:instrText>
          </w:r>
          <w:r>
            <w:rPr>
              <w:noProof/>
            </w:rPr>
          </w:r>
          <w:r>
            <w:rPr>
              <w:noProof/>
            </w:rPr>
            <w:fldChar w:fldCharType="separate"/>
          </w:r>
          <w:r>
            <w:rPr>
              <w:noProof/>
            </w:rPr>
            <w:t>21</w:t>
          </w:r>
          <w:r>
            <w:rPr>
              <w:noProof/>
            </w:rPr>
            <w:fldChar w:fldCharType="end"/>
          </w:r>
        </w:p>
        <w:p w14:paraId="37CE8E16" w14:textId="77777777" w:rsidR="00FA0A3D" w:rsidRDefault="00FA0A3D">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_Toc386152567 \h </w:instrText>
          </w:r>
          <w:r>
            <w:rPr>
              <w:noProof/>
            </w:rPr>
          </w:r>
          <w:r>
            <w:rPr>
              <w:noProof/>
            </w:rPr>
            <w:fldChar w:fldCharType="separate"/>
          </w:r>
          <w:r>
            <w:rPr>
              <w:noProof/>
            </w:rPr>
            <w:t>21</w:t>
          </w:r>
          <w:r>
            <w:rPr>
              <w:noProof/>
            </w:rPr>
            <w:fldChar w:fldCharType="end"/>
          </w:r>
        </w:p>
        <w:p w14:paraId="0A2DC008" w14:textId="77777777" w:rsidR="00FA0A3D" w:rsidRDefault="00FA0A3D">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_Toc386152568 \h </w:instrText>
          </w:r>
          <w:r>
            <w:rPr>
              <w:noProof/>
            </w:rPr>
          </w:r>
          <w:r>
            <w:rPr>
              <w:noProof/>
            </w:rPr>
            <w:fldChar w:fldCharType="separate"/>
          </w:r>
          <w:r>
            <w:rPr>
              <w:noProof/>
            </w:rPr>
            <w:t>23</w:t>
          </w:r>
          <w:r>
            <w:rPr>
              <w:noProof/>
            </w:rPr>
            <w:fldChar w:fldCharType="end"/>
          </w:r>
        </w:p>
        <w:p w14:paraId="182CA4D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_Toc386152569 \h </w:instrText>
          </w:r>
          <w:r>
            <w:rPr>
              <w:noProof/>
            </w:rPr>
          </w:r>
          <w:r>
            <w:rPr>
              <w:noProof/>
            </w:rPr>
            <w:fldChar w:fldCharType="separate"/>
          </w:r>
          <w:r>
            <w:rPr>
              <w:noProof/>
            </w:rPr>
            <w:t>25</w:t>
          </w:r>
          <w:r>
            <w:rPr>
              <w:noProof/>
            </w:rPr>
            <w:fldChar w:fldCharType="end"/>
          </w:r>
        </w:p>
        <w:p w14:paraId="03BB71FE" w14:textId="77777777" w:rsidR="00FA0A3D" w:rsidRDefault="00FA0A3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_Toc386152570 \h </w:instrText>
          </w:r>
          <w:r>
            <w:rPr>
              <w:noProof/>
            </w:rPr>
          </w:r>
          <w:r>
            <w:rPr>
              <w:noProof/>
            </w:rPr>
            <w:fldChar w:fldCharType="separate"/>
          </w:r>
          <w:r>
            <w:rPr>
              <w:noProof/>
            </w:rPr>
            <w:t>27</w:t>
          </w:r>
          <w:r>
            <w:rPr>
              <w:noProof/>
            </w:rPr>
            <w:fldChar w:fldCharType="end"/>
          </w:r>
        </w:p>
        <w:p w14:paraId="4910DA1D"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_Toc386152571 \h </w:instrText>
          </w:r>
          <w:r>
            <w:rPr>
              <w:noProof/>
            </w:rPr>
          </w:r>
          <w:r>
            <w:rPr>
              <w:noProof/>
            </w:rPr>
            <w:fldChar w:fldCharType="separate"/>
          </w:r>
          <w:r>
            <w:rPr>
              <w:noProof/>
            </w:rPr>
            <w:t>27</w:t>
          </w:r>
          <w:r>
            <w:rPr>
              <w:noProof/>
            </w:rPr>
            <w:fldChar w:fldCharType="end"/>
          </w:r>
        </w:p>
        <w:p w14:paraId="268C7742"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_Toc386152572 \h </w:instrText>
          </w:r>
          <w:r>
            <w:rPr>
              <w:noProof/>
            </w:rPr>
          </w:r>
          <w:r>
            <w:rPr>
              <w:noProof/>
            </w:rPr>
            <w:fldChar w:fldCharType="separate"/>
          </w:r>
          <w:r>
            <w:rPr>
              <w:noProof/>
            </w:rPr>
            <w:t>28</w:t>
          </w:r>
          <w:r>
            <w:rPr>
              <w:noProof/>
            </w:rPr>
            <w:fldChar w:fldCharType="end"/>
          </w:r>
        </w:p>
        <w:p w14:paraId="75C7E7F4" w14:textId="77777777" w:rsidR="00FA0A3D" w:rsidRDefault="00FA0A3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_Toc386152573 \h </w:instrText>
          </w:r>
          <w:r>
            <w:rPr>
              <w:noProof/>
            </w:rPr>
          </w:r>
          <w:r>
            <w:rPr>
              <w:noProof/>
            </w:rPr>
            <w:fldChar w:fldCharType="separate"/>
          </w:r>
          <w:r>
            <w:rPr>
              <w:noProof/>
            </w:rPr>
            <w:t>28</w:t>
          </w:r>
          <w:r>
            <w:rPr>
              <w:noProof/>
            </w:rPr>
            <w:fldChar w:fldCharType="end"/>
          </w:r>
        </w:p>
        <w:p w14:paraId="111A78B3" w14:textId="77777777" w:rsidR="00FA0A3D" w:rsidRDefault="00FA0A3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_Toc386152574 \h </w:instrText>
          </w:r>
          <w:r>
            <w:rPr>
              <w:noProof/>
            </w:rPr>
          </w:r>
          <w:r>
            <w:rPr>
              <w:noProof/>
            </w:rPr>
            <w:fldChar w:fldCharType="separate"/>
          </w:r>
          <w:r>
            <w:rPr>
              <w:noProof/>
            </w:rPr>
            <w:t>29</w:t>
          </w:r>
          <w:r>
            <w:rPr>
              <w:noProof/>
            </w:rPr>
            <w:fldChar w:fldCharType="end"/>
          </w:r>
        </w:p>
        <w:p w14:paraId="3F9524A6" w14:textId="77777777" w:rsidR="00FA0A3D" w:rsidRDefault="00FA0A3D">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_Toc386152575 \h </w:instrText>
          </w:r>
          <w:r>
            <w:rPr>
              <w:noProof/>
            </w:rPr>
          </w:r>
          <w:r>
            <w:rPr>
              <w:noProof/>
            </w:rPr>
            <w:fldChar w:fldCharType="separate"/>
          </w:r>
          <w:r>
            <w:rPr>
              <w:noProof/>
            </w:rPr>
            <w:t>31</w:t>
          </w:r>
          <w:r>
            <w:rPr>
              <w:noProof/>
            </w:rPr>
            <w:fldChar w:fldCharType="end"/>
          </w:r>
        </w:p>
        <w:p w14:paraId="57ABC1EE" w14:textId="77777777" w:rsidR="00FA0A3D" w:rsidRDefault="00FA0A3D">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_Toc386152576 \h </w:instrText>
          </w:r>
          <w:r>
            <w:rPr>
              <w:noProof/>
            </w:rPr>
          </w:r>
          <w:r>
            <w:rPr>
              <w:noProof/>
            </w:rPr>
            <w:fldChar w:fldCharType="separate"/>
          </w:r>
          <w:r>
            <w:rPr>
              <w:noProof/>
            </w:rPr>
            <w:t>31</w:t>
          </w:r>
          <w:r>
            <w:rPr>
              <w:noProof/>
            </w:rPr>
            <w:fldChar w:fldCharType="end"/>
          </w:r>
        </w:p>
        <w:p w14:paraId="733BA831" w14:textId="77777777" w:rsidR="00FA0A3D" w:rsidRDefault="00FA0A3D">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_Toc386152577 \h </w:instrText>
          </w:r>
          <w:r>
            <w:rPr>
              <w:noProof/>
            </w:rPr>
          </w:r>
          <w:r>
            <w:rPr>
              <w:noProof/>
            </w:rPr>
            <w:fldChar w:fldCharType="separate"/>
          </w:r>
          <w:r>
            <w:rPr>
              <w:noProof/>
            </w:rPr>
            <w:t>32</w:t>
          </w:r>
          <w:r>
            <w:rPr>
              <w:noProof/>
            </w:rPr>
            <w:fldChar w:fldCharType="end"/>
          </w:r>
        </w:p>
        <w:p w14:paraId="52B04CBF" w14:textId="77777777" w:rsidR="00FA0A3D" w:rsidRDefault="00FA0A3D">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_Toc386152578 \h </w:instrText>
          </w:r>
          <w:r>
            <w:rPr>
              <w:noProof/>
            </w:rPr>
          </w:r>
          <w:r>
            <w:rPr>
              <w:noProof/>
            </w:rPr>
            <w:fldChar w:fldCharType="separate"/>
          </w:r>
          <w:r>
            <w:rPr>
              <w:noProof/>
            </w:rPr>
            <w:t>34</w:t>
          </w:r>
          <w:r>
            <w:rPr>
              <w:noProof/>
            </w:rPr>
            <w:fldChar w:fldCharType="end"/>
          </w:r>
        </w:p>
        <w:p w14:paraId="507D196C"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_Toc386152579 \h </w:instrText>
          </w:r>
          <w:r>
            <w:rPr>
              <w:noProof/>
            </w:rPr>
          </w:r>
          <w:r>
            <w:rPr>
              <w:noProof/>
            </w:rPr>
            <w:fldChar w:fldCharType="separate"/>
          </w:r>
          <w:r>
            <w:rPr>
              <w:noProof/>
            </w:rPr>
            <w:t>34</w:t>
          </w:r>
          <w:r>
            <w:rPr>
              <w:noProof/>
            </w:rPr>
            <w:fldChar w:fldCharType="end"/>
          </w:r>
        </w:p>
        <w:p w14:paraId="6A451C7F" w14:textId="77777777" w:rsidR="00FA0A3D" w:rsidRDefault="00FA0A3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_Toc386152580 \h </w:instrText>
          </w:r>
          <w:r>
            <w:rPr>
              <w:noProof/>
            </w:rPr>
          </w:r>
          <w:r>
            <w:rPr>
              <w:noProof/>
            </w:rPr>
            <w:fldChar w:fldCharType="separate"/>
          </w:r>
          <w:r>
            <w:rPr>
              <w:noProof/>
            </w:rPr>
            <w:t>34</w:t>
          </w:r>
          <w:r>
            <w:rPr>
              <w:noProof/>
            </w:rPr>
            <w:fldChar w:fldCharType="end"/>
          </w:r>
        </w:p>
        <w:p w14:paraId="78633349" w14:textId="77777777" w:rsidR="00FA0A3D" w:rsidRDefault="00FA0A3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_Toc386152581 \h </w:instrText>
          </w:r>
          <w:r>
            <w:rPr>
              <w:noProof/>
            </w:rPr>
          </w:r>
          <w:r>
            <w:rPr>
              <w:noProof/>
            </w:rPr>
            <w:fldChar w:fldCharType="separate"/>
          </w:r>
          <w:r>
            <w:rPr>
              <w:noProof/>
            </w:rPr>
            <w:t>35</w:t>
          </w:r>
          <w:r>
            <w:rPr>
              <w:noProof/>
            </w:rPr>
            <w:fldChar w:fldCharType="end"/>
          </w:r>
        </w:p>
        <w:p w14:paraId="10B38117"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_Toc386152582 \h </w:instrText>
          </w:r>
          <w:r>
            <w:rPr>
              <w:noProof/>
            </w:rPr>
          </w:r>
          <w:r>
            <w:rPr>
              <w:noProof/>
            </w:rPr>
            <w:fldChar w:fldCharType="separate"/>
          </w:r>
          <w:r>
            <w:rPr>
              <w:noProof/>
            </w:rPr>
            <w:t>36</w:t>
          </w:r>
          <w:r>
            <w:rPr>
              <w:noProof/>
            </w:rPr>
            <w:fldChar w:fldCharType="end"/>
          </w:r>
        </w:p>
        <w:p w14:paraId="516C15B6" w14:textId="77777777" w:rsidR="00FA0A3D" w:rsidRDefault="00FA0A3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_Toc386152583 \h </w:instrText>
          </w:r>
          <w:r>
            <w:rPr>
              <w:noProof/>
            </w:rPr>
          </w:r>
          <w:r>
            <w:rPr>
              <w:noProof/>
            </w:rPr>
            <w:fldChar w:fldCharType="separate"/>
          </w:r>
          <w:r>
            <w:rPr>
              <w:noProof/>
            </w:rPr>
            <w:t>37</w:t>
          </w:r>
          <w:r>
            <w:rPr>
              <w:noProof/>
            </w:rPr>
            <w:fldChar w:fldCharType="end"/>
          </w:r>
        </w:p>
        <w:p w14:paraId="3A89D676"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_Toc386152584 \h </w:instrText>
          </w:r>
          <w:r>
            <w:rPr>
              <w:noProof/>
            </w:rPr>
          </w:r>
          <w:r>
            <w:rPr>
              <w:noProof/>
            </w:rPr>
            <w:fldChar w:fldCharType="separate"/>
          </w:r>
          <w:r>
            <w:rPr>
              <w:noProof/>
            </w:rPr>
            <w:t>37</w:t>
          </w:r>
          <w:r>
            <w:rPr>
              <w:noProof/>
            </w:rPr>
            <w:fldChar w:fldCharType="end"/>
          </w:r>
        </w:p>
        <w:p w14:paraId="54F5438F"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_Toc386152585 \h </w:instrText>
          </w:r>
          <w:r>
            <w:rPr>
              <w:noProof/>
            </w:rPr>
          </w:r>
          <w:r>
            <w:rPr>
              <w:noProof/>
            </w:rPr>
            <w:fldChar w:fldCharType="separate"/>
          </w:r>
          <w:r>
            <w:rPr>
              <w:noProof/>
            </w:rPr>
            <w:t>37</w:t>
          </w:r>
          <w:r>
            <w:rPr>
              <w:noProof/>
            </w:rPr>
            <w:fldChar w:fldCharType="end"/>
          </w:r>
        </w:p>
        <w:p w14:paraId="602DA4DB" w14:textId="77777777" w:rsidR="00FA0A3D" w:rsidRDefault="00FA0A3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_Toc386152586 \h </w:instrText>
          </w:r>
          <w:r>
            <w:rPr>
              <w:noProof/>
            </w:rPr>
          </w:r>
          <w:r>
            <w:rPr>
              <w:noProof/>
            </w:rPr>
            <w:fldChar w:fldCharType="separate"/>
          </w:r>
          <w:r>
            <w:rPr>
              <w:noProof/>
            </w:rPr>
            <w:t>37</w:t>
          </w:r>
          <w:r>
            <w:rPr>
              <w:noProof/>
            </w:rPr>
            <w:fldChar w:fldCharType="end"/>
          </w:r>
        </w:p>
        <w:p w14:paraId="521A5294" w14:textId="77777777" w:rsidR="00FA0A3D" w:rsidRDefault="00FA0A3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_Toc386152587 \h </w:instrText>
          </w:r>
          <w:r>
            <w:rPr>
              <w:noProof/>
            </w:rPr>
          </w:r>
          <w:r>
            <w:rPr>
              <w:noProof/>
            </w:rPr>
            <w:fldChar w:fldCharType="separate"/>
          </w:r>
          <w:r>
            <w:rPr>
              <w:noProof/>
            </w:rPr>
            <w:t>38</w:t>
          </w:r>
          <w:r>
            <w:rPr>
              <w:noProof/>
            </w:rPr>
            <w:fldChar w:fldCharType="end"/>
          </w:r>
        </w:p>
        <w:p w14:paraId="56DEDC9E" w14:textId="77777777" w:rsidR="00FA0A3D" w:rsidRDefault="00FA0A3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_Toc386152588 \h </w:instrText>
          </w:r>
          <w:r>
            <w:rPr>
              <w:noProof/>
            </w:rPr>
          </w:r>
          <w:r>
            <w:rPr>
              <w:noProof/>
            </w:rPr>
            <w:fldChar w:fldCharType="separate"/>
          </w:r>
          <w:r>
            <w:rPr>
              <w:noProof/>
            </w:rPr>
            <w:t>39</w:t>
          </w:r>
          <w:r>
            <w:rPr>
              <w:noProof/>
            </w:rPr>
            <w:fldChar w:fldCharType="end"/>
          </w:r>
        </w:p>
        <w:p w14:paraId="3EC285F8"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_Toc386152589 \h </w:instrText>
          </w:r>
          <w:r>
            <w:rPr>
              <w:noProof/>
            </w:rPr>
          </w:r>
          <w:r>
            <w:rPr>
              <w:noProof/>
            </w:rPr>
            <w:fldChar w:fldCharType="separate"/>
          </w:r>
          <w:r>
            <w:rPr>
              <w:noProof/>
            </w:rPr>
            <w:t>39</w:t>
          </w:r>
          <w:r>
            <w:rPr>
              <w:noProof/>
            </w:rPr>
            <w:fldChar w:fldCharType="end"/>
          </w:r>
        </w:p>
        <w:p w14:paraId="479A5C8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_Toc386152590 \h </w:instrText>
          </w:r>
          <w:r>
            <w:rPr>
              <w:noProof/>
            </w:rPr>
          </w:r>
          <w:r>
            <w:rPr>
              <w:noProof/>
            </w:rPr>
            <w:fldChar w:fldCharType="separate"/>
          </w:r>
          <w:r>
            <w:rPr>
              <w:noProof/>
            </w:rPr>
            <w:t>42</w:t>
          </w:r>
          <w:r>
            <w:rPr>
              <w:noProof/>
            </w:rPr>
            <w:fldChar w:fldCharType="end"/>
          </w:r>
        </w:p>
        <w:p w14:paraId="07DB797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_Toc386152591 \h </w:instrText>
          </w:r>
          <w:r>
            <w:rPr>
              <w:noProof/>
            </w:rPr>
          </w:r>
          <w:r>
            <w:rPr>
              <w:noProof/>
            </w:rPr>
            <w:fldChar w:fldCharType="separate"/>
          </w:r>
          <w:r>
            <w:rPr>
              <w:noProof/>
            </w:rPr>
            <w:t>43</w:t>
          </w:r>
          <w:r>
            <w:rPr>
              <w:noProof/>
            </w:rPr>
            <w:fldChar w:fldCharType="end"/>
          </w:r>
        </w:p>
        <w:p w14:paraId="09CE767D" w14:textId="77777777" w:rsidR="00FA0A3D" w:rsidRDefault="00FA0A3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_Toc386152592 \h </w:instrText>
          </w:r>
          <w:r>
            <w:rPr>
              <w:noProof/>
            </w:rPr>
          </w:r>
          <w:r>
            <w:rPr>
              <w:noProof/>
            </w:rPr>
            <w:fldChar w:fldCharType="separate"/>
          </w:r>
          <w:r>
            <w:rPr>
              <w:noProof/>
            </w:rPr>
            <w:t>44</w:t>
          </w:r>
          <w:r>
            <w:rPr>
              <w:noProof/>
            </w:rPr>
            <w:fldChar w:fldCharType="end"/>
          </w:r>
        </w:p>
        <w:p w14:paraId="50A440BF"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_Toc386152593 \h </w:instrText>
          </w:r>
          <w:r>
            <w:rPr>
              <w:noProof/>
            </w:rPr>
          </w:r>
          <w:r>
            <w:rPr>
              <w:noProof/>
            </w:rPr>
            <w:fldChar w:fldCharType="separate"/>
          </w:r>
          <w:r>
            <w:rPr>
              <w:noProof/>
            </w:rPr>
            <w:t>44</w:t>
          </w:r>
          <w:r>
            <w:rPr>
              <w:noProof/>
            </w:rPr>
            <w:fldChar w:fldCharType="end"/>
          </w:r>
        </w:p>
        <w:p w14:paraId="4854C716"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_Toc386152594 \h </w:instrText>
          </w:r>
          <w:r>
            <w:rPr>
              <w:noProof/>
            </w:rPr>
          </w:r>
          <w:r>
            <w:rPr>
              <w:noProof/>
            </w:rPr>
            <w:fldChar w:fldCharType="separate"/>
          </w:r>
          <w:r>
            <w:rPr>
              <w:noProof/>
            </w:rPr>
            <w:t>45</w:t>
          </w:r>
          <w:r>
            <w:rPr>
              <w:noProof/>
            </w:rPr>
            <w:fldChar w:fldCharType="end"/>
          </w:r>
        </w:p>
        <w:p w14:paraId="77667FD0" w14:textId="77777777" w:rsidR="00FA0A3D" w:rsidRDefault="00FA0A3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_Toc386152595 \h </w:instrText>
          </w:r>
          <w:r>
            <w:rPr>
              <w:noProof/>
            </w:rPr>
          </w:r>
          <w:r>
            <w:rPr>
              <w:noProof/>
            </w:rPr>
            <w:fldChar w:fldCharType="separate"/>
          </w:r>
          <w:r>
            <w:rPr>
              <w:noProof/>
            </w:rPr>
            <w:t>45</w:t>
          </w:r>
          <w:r>
            <w:rPr>
              <w:noProof/>
            </w:rPr>
            <w:fldChar w:fldCharType="end"/>
          </w:r>
        </w:p>
        <w:p w14:paraId="32425330" w14:textId="77777777" w:rsidR="00FA0A3D" w:rsidRDefault="00FA0A3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_Toc386152596 \h </w:instrText>
          </w:r>
          <w:r>
            <w:rPr>
              <w:noProof/>
            </w:rPr>
          </w:r>
          <w:r>
            <w:rPr>
              <w:noProof/>
            </w:rPr>
            <w:fldChar w:fldCharType="separate"/>
          </w:r>
          <w:r>
            <w:rPr>
              <w:noProof/>
            </w:rPr>
            <w:t>46</w:t>
          </w:r>
          <w:r>
            <w:rPr>
              <w:noProof/>
            </w:rPr>
            <w:fldChar w:fldCharType="end"/>
          </w:r>
        </w:p>
        <w:p w14:paraId="357E1F65"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_Toc386152597 \h </w:instrText>
          </w:r>
          <w:r>
            <w:rPr>
              <w:noProof/>
            </w:rPr>
          </w:r>
          <w:r>
            <w:rPr>
              <w:noProof/>
            </w:rPr>
            <w:fldChar w:fldCharType="separate"/>
          </w:r>
          <w:r>
            <w:rPr>
              <w:noProof/>
            </w:rPr>
            <w:t>47</w:t>
          </w:r>
          <w:r>
            <w:rPr>
              <w:noProof/>
            </w:rPr>
            <w:fldChar w:fldCharType="end"/>
          </w:r>
        </w:p>
        <w:p w14:paraId="4287400E" w14:textId="77777777" w:rsidR="00FA0A3D" w:rsidRDefault="00FA0A3D">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_Toc386152598 \h </w:instrText>
          </w:r>
          <w:r>
            <w:rPr>
              <w:noProof/>
            </w:rPr>
          </w:r>
          <w:r>
            <w:rPr>
              <w:noProof/>
            </w:rPr>
            <w:fldChar w:fldCharType="separate"/>
          </w:r>
          <w:r>
            <w:rPr>
              <w:noProof/>
            </w:rPr>
            <w:t>47</w:t>
          </w:r>
          <w:r>
            <w:rPr>
              <w:noProof/>
            </w:rPr>
            <w:fldChar w:fldCharType="end"/>
          </w:r>
        </w:p>
        <w:p w14:paraId="59B1352C" w14:textId="77777777" w:rsidR="00FA0A3D" w:rsidRDefault="00FA0A3D">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_Toc386152599 \h </w:instrText>
          </w:r>
          <w:r>
            <w:rPr>
              <w:noProof/>
            </w:rPr>
          </w:r>
          <w:r>
            <w:rPr>
              <w:noProof/>
            </w:rPr>
            <w:fldChar w:fldCharType="separate"/>
          </w:r>
          <w:r>
            <w:rPr>
              <w:noProof/>
            </w:rPr>
            <w:t>48</w:t>
          </w:r>
          <w:r>
            <w:rPr>
              <w:noProof/>
            </w:rPr>
            <w:fldChar w:fldCharType="end"/>
          </w:r>
        </w:p>
        <w:p w14:paraId="7E51BBE3"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_Toc386152600 \h </w:instrText>
          </w:r>
          <w:r>
            <w:rPr>
              <w:noProof/>
            </w:rPr>
          </w:r>
          <w:r>
            <w:rPr>
              <w:noProof/>
            </w:rPr>
            <w:fldChar w:fldCharType="separate"/>
          </w:r>
          <w:r>
            <w:rPr>
              <w:noProof/>
            </w:rPr>
            <w:t>52</w:t>
          </w:r>
          <w:r>
            <w:rPr>
              <w:noProof/>
            </w:rPr>
            <w:fldChar w:fldCharType="end"/>
          </w:r>
        </w:p>
        <w:p w14:paraId="20A1EAAE" w14:textId="77777777" w:rsidR="00FA0A3D" w:rsidRDefault="00FA0A3D">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_Toc386152601 \h </w:instrText>
          </w:r>
          <w:r>
            <w:rPr>
              <w:noProof/>
            </w:rPr>
          </w:r>
          <w:r>
            <w:rPr>
              <w:noProof/>
            </w:rPr>
            <w:fldChar w:fldCharType="separate"/>
          </w:r>
          <w:r>
            <w:rPr>
              <w:noProof/>
            </w:rPr>
            <w:t>52</w:t>
          </w:r>
          <w:r>
            <w:rPr>
              <w:noProof/>
            </w:rPr>
            <w:fldChar w:fldCharType="end"/>
          </w:r>
        </w:p>
        <w:p w14:paraId="7EB4C862" w14:textId="77777777" w:rsidR="00FA0A3D" w:rsidRDefault="00FA0A3D">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_Toc386152602 \h </w:instrText>
          </w:r>
          <w:r>
            <w:rPr>
              <w:noProof/>
            </w:rPr>
          </w:r>
          <w:r>
            <w:rPr>
              <w:noProof/>
            </w:rPr>
            <w:fldChar w:fldCharType="separate"/>
          </w:r>
          <w:r>
            <w:rPr>
              <w:noProof/>
            </w:rPr>
            <w:t>52</w:t>
          </w:r>
          <w:r>
            <w:rPr>
              <w:noProof/>
            </w:rPr>
            <w:fldChar w:fldCharType="end"/>
          </w:r>
        </w:p>
        <w:p w14:paraId="78785A2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_Toc386152603 \h </w:instrText>
          </w:r>
          <w:r>
            <w:rPr>
              <w:noProof/>
            </w:rPr>
          </w:r>
          <w:r>
            <w:rPr>
              <w:noProof/>
            </w:rPr>
            <w:fldChar w:fldCharType="separate"/>
          </w:r>
          <w:r>
            <w:rPr>
              <w:noProof/>
            </w:rPr>
            <w:t>56</w:t>
          </w:r>
          <w:r>
            <w:rPr>
              <w:noProof/>
            </w:rPr>
            <w:fldChar w:fldCharType="end"/>
          </w:r>
        </w:p>
        <w:p w14:paraId="3C2667A6" w14:textId="77777777" w:rsidR="00FA0A3D" w:rsidRDefault="00FA0A3D">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_Toc386152604 \h </w:instrText>
          </w:r>
          <w:r>
            <w:rPr>
              <w:noProof/>
            </w:rPr>
          </w:r>
          <w:r>
            <w:rPr>
              <w:noProof/>
            </w:rPr>
            <w:fldChar w:fldCharType="separate"/>
          </w:r>
          <w:r>
            <w:rPr>
              <w:noProof/>
            </w:rPr>
            <w:t>58</w:t>
          </w:r>
          <w:r>
            <w:rPr>
              <w:noProof/>
            </w:rPr>
            <w:fldChar w:fldCharType="end"/>
          </w:r>
        </w:p>
        <w:p w14:paraId="2863260B"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_Toc386152605 \h </w:instrText>
          </w:r>
          <w:r>
            <w:rPr>
              <w:noProof/>
            </w:rPr>
          </w:r>
          <w:r>
            <w:rPr>
              <w:noProof/>
            </w:rPr>
            <w:fldChar w:fldCharType="separate"/>
          </w:r>
          <w:r>
            <w:rPr>
              <w:noProof/>
            </w:rPr>
            <w:t>58</w:t>
          </w:r>
          <w:r>
            <w:rPr>
              <w:noProof/>
            </w:rPr>
            <w:fldChar w:fldCharType="end"/>
          </w:r>
        </w:p>
        <w:p w14:paraId="7EB74C8F"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_Toc386152606 \h </w:instrText>
          </w:r>
          <w:r>
            <w:rPr>
              <w:noProof/>
            </w:rPr>
          </w:r>
          <w:r>
            <w:rPr>
              <w:noProof/>
            </w:rPr>
            <w:fldChar w:fldCharType="separate"/>
          </w:r>
          <w:r>
            <w:rPr>
              <w:noProof/>
            </w:rPr>
            <w:t>58</w:t>
          </w:r>
          <w:r>
            <w:rPr>
              <w:noProof/>
            </w:rPr>
            <w:fldChar w:fldCharType="end"/>
          </w:r>
        </w:p>
        <w:p w14:paraId="5900FE9D" w14:textId="77777777" w:rsidR="00FA0A3D" w:rsidRDefault="00FA0A3D">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_Toc386152607 \h </w:instrText>
          </w:r>
          <w:r>
            <w:rPr>
              <w:noProof/>
            </w:rPr>
          </w:r>
          <w:r>
            <w:rPr>
              <w:noProof/>
            </w:rPr>
            <w:fldChar w:fldCharType="separate"/>
          </w:r>
          <w:r>
            <w:rPr>
              <w:noProof/>
            </w:rPr>
            <w:t>58</w:t>
          </w:r>
          <w:r>
            <w:rPr>
              <w:noProof/>
            </w:rPr>
            <w:fldChar w:fldCharType="end"/>
          </w:r>
        </w:p>
        <w:p w14:paraId="16349FD5" w14:textId="77777777" w:rsidR="00FA0A3D" w:rsidRDefault="00FA0A3D">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_Toc386152608 \h </w:instrText>
          </w:r>
          <w:r>
            <w:rPr>
              <w:noProof/>
            </w:rPr>
          </w:r>
          <w:r>
            <w:rPr>
              <w:noProof/>
            </w:rPr>
            <w:fldChar w:fldCharType="separate"/>
          </w:r>
          <w:r>
            <w:rPr>
              <w:noProof/>
            </w:rPr>
            <w:t>59</w:t>
          </w:r>
          <w:r>
            <w:rPr>
              <w:noProof/>
            </w:rPr>
            <w:fldChar w:fldCharType="end"/>
          </w:r>
        </w:p>
        <w:p w14:paraId="7BE47D33"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_Toc386152609 \h </w:instrText>
          </w:r>
          <w:r>
            <w:rPr>
              <w:noProof/>
            </w:rPr>
          </w:r>
          <w:r>
            <w:rPr>
              <w:noProof/>
            </w:rPr>
            <w:fldChar w:fldCharType="separate"/>
          </w:r>
          <w:r>
            <w:rPr>
              <w:noProof/>
            </w:rPr>
            <w:t>60</w:t>
          </w:r>
          <w:r>
            <w:rPr>
              <w:noProof/>
            </w:rPr>
            <w:fldChar w:fldCharType="end"/>
          </w:r>
        </w:p>
        <w:p w14:paraId="07A41108" w14:textId="77777777" w:rsidR="00FA0A3D" w:rsidRDefault="00FA0A3D">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_Toc386152610 \h </w:instrText>
          </w:r>
          <w:r>
            <w:rPr>
              <w:noProof/>
            </w:rPr>
          </w:r>
          <w:r>
            <w:rPr>
              <w:noProof/>
            </w:rPr>
            <w:fldChar w:fldCharType="separate"/>
          </w:r>
          <w:r>
            <w:rPr>
              <w:noProof/>
            </w:rPr>
            <w:t>60</w:t>
          </w:r>
          <w:r>
            <w:rPr>
              <w:noProof/>
            </w:rPr>
            <w:fldChar w:fldCharType="end"/>
          </w:r>
        </w:p>
        <w:p w14:paraId="3C2E0AFE" w14:textId="77777777" w:rsidR="00FA0A3D" w:rsidRDefault="00FA0A3D">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_Toc386152611 \h </w:instrText>
          </w:r>
          <w:r>
            <w:rPr>
              <w:noProof/>
            </w:rPr>
          </w:r>
          <w:r>
            <w:rPr>
              <w:noProof/>
            </w:rPr>
            <w:fldChar w:fldCharType="separate"/>
          </w:r>
          <w:r>
            <w:rPr>
              <w:noProof/>
            </w:rPr>
            <w:t>60</w:t>
          </w:r>
          <w:r>
            <w:rPr>
              <w:noProof/>
            </w:rPr>
            <w:fldChar w:fldCharType="end"/>
          </w:r>
        </w:p>
        <w:p w14:paraId="4D6876C2" w14:textId="77777777" w:rsidR="00FA0A3D" w:rsidRDefault="00FA0A3D">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_Toc386152612 \h </w:instrText>
          </w:r>
          <w:r>
            <w:rPr>
              <w:noProof/>
            </w:rPr>
          </w:r>
          <w:r>
            <w:rPr>
              <w:noProof/>
            </w:rPr>
            <w:fldChar w:fldCharType="separate"/>
          </w:r>
          <w:r>
            <w:rPr>
              <w:noProof/>
            </w:rPr>
            <w:t>62</w:t>
          </w:r>
          <w:r>
            <w:rPr>
              <w:noProof/>
            </w:rPr>
            <w:fldChar w:fldCharType="end"/>
          </w:r>
        </w:p>
        <w:p w14:paraId="3BA0CB11" w14:textId="77777777" w:rsidR="00FA0A3D" w:rsidRDefault="00FA0A3D">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_Toc386152613 \h </w:instrText>
          </w:r>
          <w:r>
            <w:rPr>
              <w:noProof/>
            </w:rPr>
          </w:r>
          <w:r>
            <w:rPr>
              <w:noProof/>
            </w:rPr>
            <w:fldChar w:fldCharType="separate"/>
          </w:r>
          <w:r>
            <w:rPr>
              <w:noProof/>
            </w:rPr>
            <w:t>63</w:t>
          </w:r>
          <w:r>
            <w:rPr>
              <w:noProof/>
            </w:rPr>
            <w:fldChar w:fldCharType="end"/>
          </w:r>
        </w:p>
        <w:p w14:paraId="229B15CE" w14:textId="77777777" w:rsidR="00FA0A3D" w:rsidRDefault="00FA0A3D">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_Toc386152614 \h </w:instrText>
          </w:r>
          <w:r>
            <w:rPr>
              <w:noProof/>
            </w:rPr>
          </w:r>
          <w:r>
            <w:rPr>
              <w:noProof/>
            </w:rPr>
            <w:fldChar w:fldCharType="separate"/>
          </w:r>
          <w:r>
            <w:rPr>
              <w:noProof/>
            </w:rPr>
            <w:t>64</w:t>
          </w:r>
          <w:r>
            <w:rPr>
              <w:noProof/>
            </w:rPr>
            <w:fldChar w:fldCharType="end"/>
          </w:r>
        </w:p>
        <w:p w14:paraId="32A05661" w14:textId="77777777" w:rsidR="00FA0A3D" w:rsidRDefault="00FA0A3D">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_Toc386152615 \h </w:instrText>
          </w:r>
          <w:r>
            <w:rPr>
              <w:noProof/>
            </w:rPr>
          </w:r>
          <w:r>
            <w:rPr>
              <w:noProof/>
            </w:rPr>
            <w:fldChar w:fldCharType="separate"/>
          </w:r>
          <w:r>
            <w:rPr>
              <w:noProof/>
            </w:rPr>
            <w:t>66</w:t>
          </w:r>
          <w:r>
            <w:rPr>
              <w:noProof/>
            </w:rPr>
            <w:fldChar w:fldCharType="end"/>
          </w:r>
        </w:p>
        <w:p w14:paraId="4C1E9936"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_Toc386152616 \h </w:instrText>
          </w:r>
          <w:r>
            <w:rPr>
              <w:noProof/>
            </w:rPr>
          </w:r>
          <w:r>
            <w:rPr>
              <w:noProof/>
            </w:rPr>
            <w:fldChar w:fldCharType="separate"/>
          </w:r>
          <w:r>
            <w:rPr>
              <w:noProof/>
            </w:rPr>
            <w:t>68</w:t>
          </w:r>
          <w:r>
            <w:rPr>
              <w:noProof/>
            </w:rPr>
            <w:fldChar w:fldCharType="end"/>
          </w:r>
        </w:p>
        <w:p w14:paraId="4CE87B8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_Toc386152617 \h </w:instrText>
          </w:r>
          <w:r>
            <w:rPr>
              <w:noProof/>
            </w:rPr>
          </w:r>
          <w:r>
            <w:rPr>
              <w:noProof/>
            </w:rPr>
            <w:fldChar w:fldCharType="separate"/>
          </w:r>
          <w:r>
            <w:rPr>
              <w:noProof/>
            </w:rPr>
            <w:t>69</w:t>
          </w:r>
          <w:r>
            <w:rPr>
              <w:noProof/>
            </w:rPr>
            <w:fldChar w:fldCharType="end"/>
          </w:r>
        </w:p>
        <w:p w14:paraId="0DD75B10" w14:textId="77777777" w:rsidR="00FA0A3D" w:rsidRDefault="00FA0A3D">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_Toc386152618 \h </w:instrText>
          </w:r>
          <w:r>
            <w:rPr>
              <w:noProof/>
            </w:rPr>
          </w:r>
          <w:r>
            <w:rPr>
              <w:noProof/>
            </w:rPr>
            <w:fldChar w:fldCharType="separate"/>
          </w:r>
          <w:r>
            <w:rPr>
              <w:noProof/>
            </w:rPr>
            <w:t>71</w:t>
          </w:r>
          <w:r>
            <w:rPr>
              <w:noProof/>
            </w:rPr>
            <w:fldChar w:fldCharType="end"/>
          </w:r>
        </w:p>
        <w:p w14:paraId="19CD1BB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_Toc386152619 \h </w:instrText>
          </w:r>
          <w:r>
            <w:rPr>
              <w:noProof/>
            </w:rPr>
          </w:r>
          <w:r>
            <w:rPr>
              <w:noProof/>
            </w:rPr>
            <w:fldChar w:fldCharType="separate"/>
          </w:r>
          <w:r>
            <w:rPr>
              <w:noProof/>
            </w:rPr>
            <w:t>71</w:t>
          </w:r>
          <w:r>
            <w:rPr>
              <w:noProof/>
            </w:rPr>
            <w:fldChar w:fldCharType="end"/>
          </w:r>
        </w:p>
        <w:p w14:paraId="6CAC8647"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_Toc386152620 \h </w:instrText>
          </w:r>
          <w:r>
            <w:rPr>
              <w:noProof/>
            </w:rPr>
          </w:r>
          <w:r>
            <w:rPr>
              <w:noProof/>
            </w:rPr>
            <w:fldChar w:fldCharType="separate"/>
          </w:r>
          <w:r>
            <w:rPr>
              <w:noProof/>
            </w:rPr>
            <w:t>72</w:t>
          </w:r>
          <w:r>
            <w:rPr>
              <w:noProof/>
            </w:rPr>
            <w:fldChar w:fldCharType="end"/>
          </w:r>
        </w:p>
        <w:p w14:paraId="31A85358" w14:textId="77777777" w:rsidR="00FA0A3D" w:rsidRDefault="00FA0A3D">
          <w:pPr>
            <w:pStyle w:val="TOC3"/>
            <w:tabs>
              <w:tab w:val="left" w:pos="1176"/>
              <w:tab w:val="right" w:pos="8268"/>
            </w:tabs>
            <w:rPr>
              <w:rFonts w:eastAsiaTheme="minorEastAsia"/>
              <w:noProof/>
              <w:sz w:val="24"/>
              <w:szCs w:val="24"/>
              <w:lang w:eastAsia="ja-JP"/>
            </w:rPr>
          </w:pPr>
          <w:r>
            <w:rPr>
              <w:noProof/>
            </w:rPr>
            <w:lastRenderedPageBreak/>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_Toc386152621 \h </w:instrText>
          </w:r>
          <w:r>
            <w:rPr>
              <w:noProof/>
            </w:rPr>
          </w:r>
          <w:r>
            <w:rPr>
              <w:noProof/>
            </w:rPr>
            <w:fldChar w:fldCharType="separate"/>
          </w:r>
          <w:r>
            <w:rPr>
              <w:noProof/>
            </w:rPr>
            <w:t>72</w:t>
          </w:r>
          <w:r>
            <w:rPr>
              <w:noProof/>
            </w:rPr>
            <w:fldChar w:fldCharType="end"/>
          </w:r>
        </w:p>
        <w:p w14:paraId="2192330F" w14:textId="77777777" w:rsidR="00FA0A3D" w:rsidRDefault="00FA0A3D">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_Toc386152622 \h </w:instrText>
          </w:r>
          <w:r>
            <w:rPr>
              <w:noProof/>
            </w:rPr>
          </w:r>
          <w:r>
            <w:rPr>
              <w:noProof/>
            </w:rPr>
            <w:fldChar w:fldCharType="separate"/>
          </w:r>
          <w:r>
            <w:rPr>
              <w:noProof/>
            </w:rPr>
            <w:t>73</w:t>
          </w:r>
          <w:r>
            <w:rPr>
              <w:noProof/>
            </w:rPr>
            <w:fldChar w:fldCharType="end"/>
          </w:r>
        </w:p>
        <w:p w14:paraId="00BD82FF" w14:textId="77777777" w:rsidR="00FA0A3D" w:rsidRDefault="00FA0A3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_Toc386152623 \h </w:instrText>
          </w:r>
          <w:r>
            <w:rPr>
              <w:noProof/>
            </w:rPr>
          </w:r>
          <w:r>
            <w:rPr>
              <w:noProof/>
            </w:rPr>
            <w:fldChar w:fldCharType="separate"/>
          </w:r>
          <w:r>
            <w:rPr>
              <w:noProof/>
            </w:rPr>
            <w:t>74</w:t>
          </w:r>
          <w:r>
            <w:rPr>
              <w:noProof/>
            </w:rPr>
            <w:fldChar w:fldCharType="end"/>
          </w:r>
        </w:p>
        <w:p w14:paraId="01571B20" w14:textId="77777777" w:rsidR="00FA0A3D" w:rsidRDefault="00FA0A3D">
          <w:pPr>
            <w:pStyle w:val="TOC1"/>
            <w:tabs>
              <w:tab w:val="left" w:pos="466"/>
              <w:tab w:val="right" w:pos="8268"/>
            </w:tabs>
            <w:rPr>
              <w:rFonts w:eastAsiaTheme="minorEastAsia"/>
              <w:b w:val="0"/>
              <w:noProof/>
              <w:sz w:val="24"/>
              <w:szCs w:val="24"/>
              <w:lang w:eastAsia="ja-JP"/>
            </w:rPr>
          </w:pPr>
          <w:r w:rsidRPr="00DA2382">
            <w:rPr>
              <w:rFonts w:ascii="Palatino Linotype" w:hAnsi="Palatino Linotype"/>
              <w:noProof/>
            </w:rPr>
            <w:t>A.</w:t>
          </w:r>
          <w:r>
            <w:rPr>
              <w:rFonts w:eastAsiaTheme="minorEastAsia"/>
              <w:b w:val="0"/>
              <w:noProof/>
              <w:sz w:val="24"/>
              <w:szCs w:val="24"/>
              <w:lang w:eastAsia="ja-JP"/>
            </w:rPr>
            <w:tab/>
          </w:r>
          <w:r w:rsidRPr="00DA2382">
            <w:rPr>
              <w:rFonts w:ascii="Palatino Linotype" w:hAnsi="Palatino Linotype"/>
              <w:noProof/>
            </w:rPr>
            <w:t>Appendix</w:t>
          </w:r>
          <w:r>
            <w:rPr>
              <w:noProof/>
            </w:rPr>
            <w:tab/>
          </w:r>
          <w:r>
            <w:rPr>
              <w:noProof/>
            </w:rPr>
            <w:fldChar w:fldCharType="begin"/>
          </w:r>
          <w:r>
            <w:rPr>
              <w:noProof/>
            </w:rPr>
            <w:instrText xml:space="preserve"> PAGEREF _Toc386152624 \h </w:instrText>
          </w:r>
          <w:r>
            <w:rPr>
              <w:noProof/>
            </w:rPr>
          </w:r>
          <w:r>
            <w:rPr>
              <w:noProof/>
            </w:rPr>
            <w:fldChar w:fldCharType="separate"/>
          </w:r>
          <w:r>
            <w:rPr>
              <w:noProof/>
            </w:rPr>
            <w:t>90</w:t>
          </w:r>
          <w:r>
            <w:rPr>
              <w:noProof/>
            </w:rPr>
            <w:fldChar w:fldCharType="end"/>
          </w:r>
        </w:p>
        <w:p w14:paraId="05B84DBB" w14:textId="77777777" w:rsidR="00FA0A3D" w:rsidRDefault="00FA0A3D">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_Toc386152625 \h </w:instrText>
          </w:r>
          <w:r>
            <w:rPr>
              <w:noProof/>
            </w:rPr>
          </w:r>
          <w:r>
            <w:rPr>
              <w:noProof/>
            </w:rPr>
            <w:fldChar w:fldCharType="separate"/>
          </w:r>
          <w:r>
            <w:rPr>
              <w:noProof/>
            </w:rPr>
            <w:t>90</w:t>
          </w:r>
          <w:r>
            <w:rPr>
              <w:noProof/>
            </w:rPr>
            <w:fldChar w:fldCharType="end"/>
          </w:r>
        </w:p>
        <w:p w14:paraId="0A8AB944" w14:textId="77777777" w:rsidR="00FA0A3D" w:rsidRDefault="00FA0A3D">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_Toc386152626 \h </w:instrText>
          </w:r>
          <w:r>
            <w:rPr>
              <w:noProof/>
            </w:rPr>
          </w:r>
          <w:r>
            <w:rPr>
              <w:noProof/>
            </w:rPr>
            <w:fldChar w:fldCharType="separate"/>
          </w:r>
          <w:r>
            <w:rPr>
              <w:noProof/>
            </w:rPr>
            <w:t>116</w:t>
          </w:r>
          <w:r>
            <w:rPr>
              <w:noProof/>
            </w:rPr>
            <w:fldChar w:fldCharType="end"/>
          </w:r>
        </w:p>
        <w:p w14:paraId="06F224FE" w14:textId="77777777" w:rsidR="00FA0A3D" w:rsidRDefault="00FA0A3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_Toc386152627 \h </w:instrText>
          </w:r>
          <w:r>
            <w:rPr>
              <w:noProof/>
            </w:rPr>
          </w:r>
          <w:r>
            <w:rPr>
              <w:noProof/>
            </w:rPr>
            <w:fldChar w:fldCharType="separate"/>
          </w:r>
          <w:r>
            <w:rPr>
              <w:noProof/>
            </w:rPr>
            <w:t>124</w:t>
          </w:r>
          <w:r>
            <w:rPr>
              <w:noProof/>
            </w:rPr>
            <w:fldChar w:fldCharType="end"/>
          </w:r>
        </w:p>
        <w:p w14:paraId="1281E300" w14:textId="77777777" w:rsidR="00FA0A3D" w:rsidRDefault="00FA0A3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_Toc386152628 \h </w:instrText>
          </w:r>
          <w:r>
            <w:rPr>
              <w:noProof/>
            </w:rPr>
          </w:r>
          <w:r>
            <w:rPr>
              <w:noProof/>
            </w:rPr>
            <w:fldChar w:fldCharType="separate"/>
          </w:r>
          <w:r>
            <w:rPr>
              <w:noProof/>
            </w:rPr>
            <w:t>125</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52547"/>
      <w:r w:rsidRPr="00FC6093">
        <w:lastRenderedPageBreak/>
        <w:t>List of Figures</w:t>
      </w:r>
      <w:bookmarkEnd w:id="2"/>
      <w:bookmarkEnd w:id="3"/>
    </w:p>
    <w:p w14:paraId="055F883F" w14:textId="77777777" w:rsidR="00BD532F" w:rsidRPr="00BD532F" w:rsidRDefault="00BD532F" w:rsidP="00BD532F"/>
    <w:p w14:paraId="1CEA000B" w14:textId="77777777" w:rsidR="00F0170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01705">
        <w:rPr>
          <w:noProof/>
        </w:rPr>
        <w:t>Figure 1</w:t>
      </w:r>
      <w:r w:rsidR="00F01705">
        <w:rPr>
          <w:noProof/>
        </w:rPr>
        <w:noBreakHyphen/>
        <w:t>1: A schematic tree of life shows the relative positions of some kingdoms according to the evolutionary time.</w:t>
      </w:r>
      <w:r w:rsidR="00F01705">
        <w:rPr>
          <w:noProof/>
        </w:rPr>
        <w:tab/>
      </w:r>
      <w:r w:rsidR="00F01705">
        <w:rPr>
          <w:noProof/>
        </w:rPr>
        <w:fldChar w:fldCharType="begin"/>
      </w:r>
      <w:r w:rsidR="00F01705">
        <w:rPr>
          <w:noProof/>
        </w:rPr>
        <w:instrText xml:space="preserve"> PAGEREF _Toc386145442 \h </w:instrText>
      </w:r>
      <w:r w:rsidR="00F01705">
        <w:rPr>
          <w:noProof/>
        </w:rPr>
      </w:r>
      <w:r w:rsidR="00F01705">
        <w:rPr>
          <w:noProof/>
        </w:rPr>
        <w:fldChar w:fldCharType="separate"/>
      </w:r>
      <w:r w:rsidR="00F01705">
        <w:rPr>
          <w:noProof/>
        </w:rPr>
        <w:t>4</w:t>
      </w:r>
      <w:r w:rsidR="00F01705">
        <w:rPr>
          <w:noProof/>
        </w:rPr>
        <w:fldChar w:fldCharType="end"/>
      </w:r>
    </w:p>
    <w:p w14:paraId="58106AE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4A5E76">
        <w:rPr>
          <w:noProof/>
          <w:vertAlign w:val="subscript"/>
        </w:rPr>
        <w:t>1</w:t>
      </w:r>
      <w:r>
        <w:rPr>
          <w:noProof/>
        </w:rPr>
        <w:t xml:space="preserve"> is the last common ancestor of A, B and C. Similarly, I</w:t>
      </w:r>
      <w:r w:rsidRPr="004A5E76">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_Toc386145443 \h </w:instrText>
      </w:r>
      <w:r>
        <w:rPr>
          <w:noProof/>
        </w:rPr>
      </w:r>
      <w:r>
        <w:rPr>
          <w:noProof/>
        </w:rPr>
        <w:fldChar w:fldCharType="separate"/>
      </w:r>
      <w:r>
        <w:rPr>
          <w:noProof/>
        </w:rPr>
        <w:t>12</w:t>
      </w:r>
      <w:r>
        <w:rPr>
          <w:noProof/>
        </w:rPr>
        <w:fldChar w:fldCharType="end"/>
      </w:r>
    </w:p>
    <w:p w14:paraId="08E30A8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_Toc386145444 \h </w:instrText>
      </w:r>
      <w:r>
        <w:rPr>
          <w:noProof/>
        </w:rPr>
      </w:r>
      <w:r>
        <w:rPr>
          <w:noProof/>
        </w:rPr>
        <w:fldChar w:fldCharType="separate"/>
      </w:r>
      <w:r>
        <w:rPr>
          <w:noProof/>
        </w:rPr>
        <w:t>18</w:t>
      </w:r>
      <w:r>
        <w:rPr>
          <w:noProof/>
        </w:rPr>
        <w:fldChar w:fldCharType="end"/>
      </w:r>
    </w:p>
    <w:p w14:paraId="0916826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_Toc386145445 \h </w:instrText>
      </w:r>
      <w:r>
        <w:rPr>
          <w:noProof/>
        </w:rPr>
      </w:r>
      <w:r>
        <w:rPr>
          <w:noProof/>
        </w:rPr>
        <w:fldChar w:fldCharType="separate"/>
      </w:r>
      <w:r>
        <w:rPr>
          <w:noProof/>
        </w:rPr>
        <w:t>19</w:t>
      </w:r>
      <w:r>
        <w:rPr>
          <w:noProof/>
        </w:rPr>
        <w:fldChar w:fldCharType="end"/>
      </w:r>
    </w:p>
    <w:p w14:paraId="3F958235" w14:textId="7197484E"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4A5E76">
        <w:rPr>
          <w:i/>
          <w:noProof/>
        </w:rPr>
        <w:t>M.brevicollis</w:t>
      </w:r>
      <w:r>
        <w:rPr>
          <w:noProof/>
        </w:rPr>
        <w:t xml:space="preserve">, </w:t>
      </w:r>
      <w:r w:rsidRPr="004A5E76">
        <w:rPr>
          <w:i/>
          <w:noProof/>
        </w:rPr>
        <w:t>C.owczarzaki</w:t>
      </w:r>
      <w:r>
        <w:rPr>
          <w:noProof/>
        </w:rPr>
        <w:t xml:space="preserve"> (yellow) and 7 </w:t>
      </w:r>
      <w:r w:rsidR="001E59CC">
        <w:rPr>
          <w:noProof/>
        </w:rPr>
        <w:t>outgroup</w:t>
      </w:r>
      <w:r>
        <w:rPr>
          <w:noProof/>
        </w:rPr>
        <w:t xml:space="preserve"> species (purple). Internal node labels denote the bootstrap support and only values less than 100 are shown.</w:t>
      </w:r>
      <w:r>
        <w:rPr>
          <w:noProof/>
        </w:rPr>
        <w:tab/>
      </w:r>
      <w:r>
        <w:rPr>
          <w:noProof/>
        </w:rPr>
        <w:fldChar w:fldCharType="begin"/>
      </w:r>
      <w:r>
        <w:rPr>
          <w:noProof/>
        </w:rPr>
        <w:instrText xml:space="preserve"> PAGEREF _Toc386145446 \h </w:instrText>
      </w:r>
      <w:r>
        <w:rPr>
          <w:noProof/>
        </w:rPr>
      </w:r>
      <w:r>
        <w:rPr>
          <w:noProof/>
        </w:rPr>
        <w:fldChar w:fldCharType="separate"/>
      </w:r>
      <w:r>
        <w:rPr>
          <w:noProof/>
        </w:rPr>
        <w:t>20</w:t>
      </w:r>
      <w:r>
        <w:rPr>
          <w:noProof/>
        </w:rPr>
        <w:fldChar w:fldCharType="end"/>
      </w:r>
    </w:p>
    <w:p w14:paraId="65B10E7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_Toc386145447 \h </w:instrText>
      </w:r>
      <w:r>
        <w:rPr>
          <w:noProof/>
        </w:rPr>
      </w:r>
      <w:r>
        <w:rPr>
          <w:noProof/>
        </w:rPr>
        <w:fldChar w:fldCharType="separate"/>
      </w:r>
      <w:r>
        <w:rPr>
          <w:noProof/>
        </w:rPr>
        <w:t>21</w:t>
      </w:r>
      <w:r>
        <w:rPr>
          <w:noProof/>
        </w:rPr>
        <w:fldChar w:fldCharType="end"/>
      </w:r>
    </w:p>
    <w:p w14:paraId="54848B3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_Toc386145448 \h </w:instrText>
      </w:r>
      <w:r>
        <w:rPr>
          <w:noProof/>
        </w:rPr>
      </w:r>
      <w:r>
        <w:rPr>
          <w:noProof/>
        </w:rPr>
        <w:fldChar w:fldCharType="separate"/>
      </w:r>
      <w:r>
        <w:rPr>
          <w:noProof/>
        </w:rPr>
        <w:t>23</w:t>
      </w:r>
      <w:r>
        <w:rPr>
          <w:noProof/>
        </w:rPr>
        <w:fldChar w:fldCharType="end"/>
      </w:r>
    </w:p>
    <w:p w14:paraId="7BDDF90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_Toc386145449 \h </w:instrText>
      </w:r>
      <w:r>
        <w:rPr>
          <w:noProof/>
        </w:rPr>
      </w:r>
      <w:r>
        <w:rPr>
          <w:noProof/>
        </w:rPr>
        <w:fldChar w:fldCharType="separate"/>
      </w:r>
      <w:r>
        <w:rPr>
          <w:noProof/>
        </w:rPr>
        <w:t>24</w:t>
      </w:r>
      <w:r>
        <w:rPr>
          <w:noProof/>
        </w:rPr>
        <w:fldChar w:fldCharType="end"/>
      </w:r>
    </w:p>
    <w:p w14:paraId="0DA83E6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 xml:space="preserve">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w:t>
      </w:r>
      <w:r>
        <w:rPr>
          <w:noProof/>
        </w:rPr>
        <w:lastRenderedPageBreak/>
        <w:t>select the taxonomy rank for their analysis as well as the corresponding taxon of interest.</w:t>
      </w:r>
      <w:r>
        <w:rPr>
          <w:noProof/>
        </w:rPr>
        <w:tab/>
      </w:r>
      <w:r>
        <w:rPr>
          <w:noProof/>
        </w:rPr>
        <w:fldChar w:fldCharType="begin"/>
      </w:r>
      <w:r>
        <w:rPr>
          <w:noProof/>
        </w:rPr>
        <w:instrText xml:space="preserve"> PAGEREF _Toc386145450 \h </w:instrText>
      </w:r>
      <w:r>
        <w:rPr>
          <w:noProof/>
        </w:rPr>
      </w:r>
      <w:r>
        <w:rPr>
          <w:noProof/>
        </w:rPr>
        <w:fldChar w:fldCharType="separate"/>
      </w:r>
      <w:r>
        <w:rPr>
          <w:noProof/>
        </w:rPr>
        <w:t>28</w:t>
      </w:r>
      <w:r>
        <w:rPr>
          <w:noProof/>
        </w:rPr>
        <w:fldChar w:fldCharType="end"/>
      </w:r>
    </w:p>
    <w:p w14:paraId="0A6F487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_Toc386145451 \h </w:instrText>
      </w:r>
      <w:r>
        <w:rPr>
          <w:noProof/>
        </w:rPr>
      </w:r>
      <w:r>
        <w:rPr>
          <w:noProof/>
        </w:rPr>
        <w:fldChar w:fldCharType="separate"/>
      </w:r>
      <w:r>
        <w:rPr>
          <w:noProof/>
        </w:rPr>
        <w:t>30</w:t>
      </w:r>
      <w:r>
        <w:rPr>
          <w:noProof/>
        </w:rPr>
        <w:fldChar w:fldCharType="end"/>
      </w:r>
    </w:p>
    <w:p w14:paraId="6A3CD76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_Toc386145452 \h </w:instrText>
      </w:r>
      <w:r>
        <w:rPr>
          <w:noProof/>
        </w:rPr>
      </w:r>
      <w:r>
        <w:rPr>
          <w:noProof/>
        </w:rPr>
        <w:fldChar w:fldCharType="separate"/>
      </w:r>
      <w:r>
        <w:rPr>
          <w:noProof/>
        </w:rPr>
        <w:t>30</w:t>
      </w:r>
      <w:r>
        <w:rPr>
          <w:noProof/>
        </w:rPr>
        <w:fldChar w:fldCharType="end"/>
      </w:r>
    </w:p>
    <w:p w14:paraId="3B2044CA"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_Toc386145453 \h </w:instrText>
      </w:r>
      <w:r>
        <w:rPr>
          <w:noProof/>
        </w:rPr>
      </w:r>
      <w:r>
        <w:rPr>
          <w:noProof/>
        </w:rPr>
        <w:fldChar w:fldCharType="separate"/>
      </w:r>
      <w:r>
        <w:rPr>
          <w:noProof/>
        </w:rPr>
        <w:t>32</w:t>
      </w:r>
      <w:r>
        <w:rPr>
          <w:noProof/>
        </w:rPr>
        <w:fldChar w:fldCharType="end"/>
      </w:r>
    </w:p>
    <w:p w14:paraId="5FFBBFF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_Toc386145454 \h </w:instrText>
      </w:r>
      <w:r>
        <w:rPr>
          <w:noProof/>
        </w:rPr>
      </w:r>
      <w:r>
        <w:rPr>
          <w:noProof/>
        </w:rPr>
        <w:fldChar w:fldCharType="separate"/>
      </w:r>
      <w:r>
        <w:rPr>
          <w:noProof/>
        </w:rPr>
        <w:t>33</w:t>
      </w:r>
      <w:r>
        <w:rPr>
          <w:noProof/>
        </w:rPr>
        <w:fldChar w:fldCharType="end"/>
      </w:r>
    </w:p>
    <w:p w14:paraId="5800449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_Toc386145455 \h </w:instrText>
      </w:r>
      <w:r>
        <w:rPr>
          <w:noProof/>
        </w:rPr>
      </w:r>
      <w:r>
        <w:rPr>
          <w:noProof/>
        </w:rPr>
        <w:fldChar w:fldCharType="separate"/>
      </w:r>
      <w:r>
        <w:rPr>
          <w:noProof/>
        </w:rPr>
        <w:t>33</w:t>
      </w:r>
      <w:r>
        <w:rPr>
          <w:noProof/>
        </w:rPr>
        <w:fldChar w:fldCharType="end"/>
      </w:r>
    </w:p>
    <w:p w14:paraId="1D552BB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_Toc386145456 \h </w:instrText>
      </w:r>
      <w:r>
        <w:rPr>
          <w:noProof/>
        </w:rPr>
      </w:r>
      <w:r>
        <w:rPr>
          <w:noProof/>
        </w:rPr>
        <w:fldChar w:fldCharType="separate"/>
      </w:r>
      <w:r>
        <w:rPr>
          <w:noProof/>
        </w:rPr>
        <w:t>34</w:t>
      </w:r>
      <w:r>
        <w:rPr>
          <w:noProof/>
        </w:rPr>
        <w:fldChar w:fldCharType="end"/>
      </w:r>
    </w:p>
    <w:p w14:paraId="677B5F9A"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_Toc386145457 \h </w:instrText>
      </w:r>
      <w:r>
        <w:rPr>
          <w:noProof/>
        </w:rPr>
      </w:r>
      <w:r>
        <w:rPr>
          <w:noProof/>
        </w:rPr>
        <w:fldChar w:fldCharType="separate"/>
      </w:r>
      <w:r>
        <w:rPr>
          <w:noProof/>
        </w:rPr>
        <w:t>35</w:t>
      </w:r>
      <w:r>
        <w:rPr>
          <w:noProof/>
        </w:rPr>
        <w:fldChar w:fldCharType="end"/>
      </w:r>
    </w:p>
    <w:p w14:paraId="030F796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_Toc386145458 \h </w:instrText>
      </w:r>
      <w:r>
        <w:rPr>
          <w:noProof/>
        </w:rPr>
      </w:r>
      <w:r>
        <w:rPr>
          <w:noProof/>
        </w:rPr>
        <w:fldChar w:fldCharType="separate"/>
      </w:r>
      <w:r>
        <w:rPr>
          <w:noProof/>
        </w:rPr>
        <w:t>36</w:t>
      </w:r>
      <w:r>
        <w:rPr>
          <w:noProof/>
        </w:rPr>
        <w:fldChar w:fldCharType="end"/>
      </w:r>
    </w:p>
    <w:p w14:paraId="03B131D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_Toc386145459 \h </w:instrText>
      </w:r>
      <w:r>
        <w:rPr>
          <w:noProof/>
        </w:rPr>
      </w:r>
      <w:r>
        <w:rPr>
          <w:noProof/>
        </w:rPr>
        <w:fldChar w:fldCharType="separate"/>
      </w:r>
      <w:r>
        <w:rPr>
          <w:noProof/>
        </w:rPr>
        <w:t>38</w:t>
      </w:r>
      <w:r>
        <w:rPr>
          <w:noProof/>
        </w:rPr>
        <w:fldChar w:fldCharType="end"/>
      </w:r>
    </w:p>
    <w:p w14:paraId="3FD1111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_Toc386145460 \h </w:instrText>
      </w:r>
      <w:r>
        <w:rPr>
          <w:noProof/>
        </w:rPr>
      </w:r>
      <w:r>
        <w:rPr>
          <w:noProof/>
        </w:rPr>
        <w:fldChar w:fldCharType="separate"/>
      </w:r>
      <w:r>
        <w:rPr>
          <w:noProof/>
        </w:rPr>
        <w:t>39</w:t>
      </w:r>
      <w:r>
        <w:rPr>
          <w:noProof/>
        </w:rPr>
        <w:fldChar w:fldCharType="end"/>
      </w:r>
    </w:p>
    <w:p w14:paraId="528A95D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_Toc386145461 \h </w:instrText>
      </w:r>
      <w:r>
        <w:rPr>
          <w:noProof/>
        </w:rPr>
      </w:r>
      <w:r>
        <w:rPr>
          <w:noProof/>
        </w:rPr>
        <w:fldChar w:fldCharType="separate"/>
      </w:r>
      <w:r>
        <w:rPr>
          <w:noProof/>
        </w:rPr>
        <w:t>40</w:t>
      </w:r>
      <w:r>
        <w:rPr>
          <w:noProof/>
        </w:rPr>
        <w:fldChar w:fldCharType="end"/>
      </w:r>
    </w:p>
    <w:p w14:paraId="29A31D8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_Toc386145462 \h </w:instrText>
      </w:r>
      <w:r>
        <w:rPr>
          <w:noProof/>
        </w:rPr>
      </w:r>
      <w:r>
        <w:rPr>
          <w:noProof/>
        </w:rPr>
        <w:fldChar w:fldCharType="separate"/>
      </w:r>
      <w:r>
        <w:rPr>
          <w:noProof/>
        </w:rPr>
        <w:t>41</w:t>
      </w:r>
      <w:r>
        <w:rPr>
          <w:noProof/>
        </w:rPr>
        <w:fldChar w:fldCharType="end"/>
      </w:r>
    </w:p>
    <w:p w14:paraId="71B0249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_Toc386145463 \h </w:instrText>
      </w:r>
      <w:r>
        <w:rPr>
          <w:noProof/>
        </w:rPr>
      </w:r>
      <w:r>
        <w:rPr>
          <w:noProof/>
        </w:rPr>
        <w:fldChar w:fldCharType="separate"/>
      </w:r>
      <w:r>
        <w:rPr>
          <w:noProof/>
        </w:rPr>
        <w:t>42</w:t>
      </w:r>
      <w:r>
        <w:rPr>
          <w:noProof/>
        </w:rPr>
        <w:fldChar w:fldCharType="end"/>
      </w:r>
    </w:p>
    <w:p w14:paraId="0D77EA2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_Toc386145464 \h </w:instrText>
      </w:r>
      <w:r>
        <w:rPr>
          <w:noProof/>
        </w:rPr>
      </w:r>
      <w:r>
        <w:rPr>
          <w:noProof/>
        </w:rPr>
        <w:fldChar w:fldCharType="separate"/>
      </w:r>
      <w:r>
        <w:rPr>
          <w:noProof/>
        </w:rPr>
        <w:t>45</w:t>
      </w:r>
      <w:r>
        <w:rPr>
          <w:noProof/>
        </w:rPr>
        <w:fldChar w:fldCharType="end"/>
      </w:r>
    </w:p>
    <w:p w14:paraId="4C5EB06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4A5E76">
        <w:rPr>
          <w:noProof/>
          <w:vertAlign w:val="subscript"/>
        </w:rPr>
        <w:t>FAS_KO</w:t>
      </w:r>
      <w:r>
        <w:rPr>
          <w:noProof/>
        </w:rPr>
        <w:t xml:space="preserve"> for 12,748 KO groups</w:t>
      </w:r>
      <w:r>
        <w:rPr>
          <w:noProof/>
        </w:rPr>
        <w:tab/>
      </w:r>
      <w:r>
        <w:rPr>
          <w:noProof/>
        </w:rPr>
        <w:fldChar w:fldCharType="begin"/>
      </w:r>
      <w:r>
        <w:rPr>
          <w:noProof/>
        </w:rPr>
        <w:instrText xml:space="preserve"> PAGEREF _Toc386145465 \h </w:instrText>
      </w:r>
      <w:r>
        <w:rPr>
          <w:noProof/>
        </w:rPr>
      </w:r>
      <w:r>
        <w:rPr>
          <w:noProof/>
        </w:rPr>
        <w:fldChar w:fldCharType="separate"/>
      </w:r>
      <w:r>
        <w:rPr>
          <w:noProof/>
        </w:rPr>
        <w:t>47</w:t>
      </w:r>
      <w:r>
        <w:rPr>
          <w:noProof/>
        </w:rPr>
        <w:fldChar w:fldCharType="end"/>
      </w:r>
    </w:p>
    <w:p w14:paraId="67A2889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_Toc386145466 \h </w:instrText>
      </w:r>
      <w:r>
        <w:rPr>
          <w:noProof/>
        </w:rPr>
      </w:r>
      <w:r>
        <w:rPr>
          <w:noProof/>
        </w:rPr>
        <w:fldChar w:fldCharType="separate"/>
      </w:r>
      <w:r>
        <w:rPr>
          <w:noProof/>
        </w:rPr>
        <w:t>48</w:t>
      </w:r>
      <w:r>
        <w:rPr>
          <w:noProof/>
        </w:rPr>
        <w:fldChar w:fldCharType="end"/>
      </w:r>
    </w:p>
    <w:p w14:paraId="615F81B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_Toc386145467 \h </w:instrText>
      </w:r>
      <w:r>
        <w:rPr>
          <w:noProof/>
        </w:rPr>
      </w:r>
      <w:r>
        <w:rPr>
          <w:noProof/>
        </w:rPr>
        <w:fldChar w:fldCharType="separate"/>
      </w:r>
      <w:r>
        <w:rPr>
          <w:noProof/>
        </w:rPr>
        <w:t>49</w:t>
      </w:r>
      <w:r>
        <w:rPr>
          <w:noProof/>
        </w:rPr>
        <w:fldChar w:fldCharType="end"/>
      </w:r>
    </w:p>
    <w:p w14:paraId="27FF45E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5: Fraction of proteins annotated by HamFAS, BlastKOALA and KAAS</w:t>
      </w:r>
      <w:r>
        <w:rPr>
          <w:noProof/>
        </w:rPr>
        <w:tab/>
      </w:r>
      <w:r>
        <w:rPr>
          <w:noProof/>
        </w:rPr>
        <w:fldChar w:fldCharType="begin"/>
      </w:r>
      <w:r>
        <w:rPr>
          <w:noProof/>
        </w:rPr>
        <w:instrText xml:space="preserve"> PAGEREF _Toc386145468 \h </w:instrText>
      </w:r>
      <w:r>
        <w:rPr>
          <w:noProof/>
        </w:rPr>
      </w:r>
      <w:r>
        <w:rPr>
          <w:noProof/>
        </w:rPr>
        <w:fldChar w:fldCharType="separate"/>
      </w:r>
      <w:r>
        <w:rPr>
          <w:noProof/>
        </w:rPr>
        <w:t>50</w:t>
      </w:r>
      <w:r>
        <w:rPr>
          <w:noProof/>
        </w:rPr>
        <w:fldChar w:fldCharType="end"/>
      </w:r>
    </w:p>
    <w:p w14:paraId="0729B09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_Toc386145469 \h </w:instrText>
      </w:r>
      <w:r>
        <w:rPr>
          <w:noProof/>
        </w:rPr>
      </w:r>
      <w:r>
        <w:rPr>
          <w:noProof/>
        </w:rPr>
        <w:fldChar w:fldCharType="separate"/>
      </w:r>
      <w:r>
        <w:rPr>
          <w:noProof/>
        </w:rPr>
        <w:t>51</w:t>
      </w:r>
      <w:r>
        <w:rPr>
          <w:noProof/>
        </w:rPr>
        <w:fldChar w:fldCharType="end"/>
      </w:r>
    </w:p>
    <w:p w14:paraId="6569875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_Toc386145470 \h </w:instrText>
      </w:r>
      <w:r>
        <w:rPr>
          <w:noProof/>
        </w:rPr>
      </w:r>
      <w:r>
        <w:rPr>
          <w:noProof/>
        </w:rPr>
        <w:fldChar w:fldCharType="separate"/>
      </w:r>
      <w:r>
        <w:rPr>
          <w:noProof/>
        </w:rPr>
        <w:t>52</w:t>
      </w:r>
      <w:r>
        <w:rPr>
          <w:noProof/>
        </w:rPr>
        <w:fldChar w:fldCharType="end"/>
      </w:r>
    </w:p>
    <w:p w14:paraId="1C7A350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_Toc386145471 \h </w:instrText>
      </w:r>
      <w:r>
        <w:rPr>
          <w:noProof/>
        </w:rPr>
      </w:r>
      <w:r>
        <w:rPr>
          <w:noProof/>
        </w:rPr>
        <w:fldChar w:fldCharType="separate"/>
      </w:r>
      <w:r>
        <w:rPr>
          <w:noProof/>
        </w:rPr>
        <w:t>53</w:t>
      </w:r>
      <w:r>
        <w:rPr>
          <w:noProof/>
        </w:rPr>
        <w:fldChar w:fldCharType="end"/>
      </w:r>
    </w:p>
    <w:p w14:paraId="1751234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_Toc386145472 \h </w:instrText>
      </w:r>
      <w:r>
        <w:rPr>
          <w:noProof/>
        </w:rPr>
      </w:r>
      <w:r>
        <w:rPr>
          <w:noProof/>
        </w:rPr>
        <w:fldChar w:fldCharType="separate"/>
      </w:r>
      <w:r>
        <w:rPr>
          <w:noProof/>
        </w:rPr>
        <w:t>53</w:t>
      </w:r>
      <w:r>
        <w:rPr>
          <w:noProof/>
        </w:rPr>
        <w:fldChar w:fldCharType="end"/>
      </w:r>
    </w:p>
    <w:p w14:paraId="1EC2936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_Toc386145473 \h </w:instrText>
      </w:r>
      <w:r>
        <w:rPr>
          <w:noProof/>
        </w:rPr>
      </w:r>
      <w:r>
        <w:rPr>
          <w:noProof/>
        </w:rPr>
        <w:fldChar w:fldCharType="separate"/>
      </w:r>
      <w:r>
        <w:rPr>
          <w:noProof/>
        </w:rPr>
        <w:t>54</w:t>
      </w:r>
      <w:r>
        <w:rPr>
          <w:noProof/>
        </w:rPr>
        <w:fldChar w:fldCharType="end"/>
      </w:r>
    </w:p>
    <w:p w14:paraId="299D12D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_Toc386145474 \h </w:instrText>
      </w:r>
      <w:r>
        <w:rPr>
          <w:noProof/>
        </w:rPr>
      </w:r>
      <w:r>
        <w:rPr>
          <w:noProof/>
        </w:rPr>
        <w:fldChar w:fldCharType="separate"/>
      </w:r>
      <w:r>
        <w:rPr>
          <w:noProof/>
        </w:rPr>
        <w:t>55</w:t>
      </w:r>
      <w:r>
        <w:rPr>
          <w:noProof/>
        </w:rPr>
        <w:fldChar w:fldCharType="end"/>
      </w:r>
    </w:p>
    <w:p w14:paraId="09E8555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_Toc386145475 \h </w:instrText>
      </w:r>
      <w:r>
        <w:rPr>
          <w:noProof/>
        </w:rPr>
      </w:r>
      <w:r>
        <w:rPr>
          <w:noProof/>
        </w:rPr>
        <w:fldChar w:fldCharType="separate"/>
      </w:r>
      <w:r>
        <w:rPr>
          <w:noProof/>
        </w:rPr>
        <w:t>55</w:t>
      </w:r>
      <w:r>
        <w:rPr>
          <w:noProof/>
        </w:rPr>
        <w:fldChar w:fldCharType="end"/>
      </w:r>
    </w:p>
    <w:p w14:paraId="311F9E6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_Toc386145476 \h </w:instrText>
      </w:r>
      <w:r>
        <w:rPr>
          <w:noProof/>
        </w:rPr>
      </w:r>
      <w:r>
        <w:rPr>
          <w:noProof/>
        </w:rPr>
        <w:fldChar w:fldCharType="separate"/>
      </w:r>
      <w:r>
        <w:rPr>
          <w:noProof/>
        </w:rPr>
        <w:t>56</w:t>
      </w:r>
      <w:r>
        <w:rPr>
          <w:noProof/>
        </w:rPr>
        <w:fldChar w:fldCharType="end"/>
      </w:r>
    </w:p>
    <w:p w14:paraId="250D02E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_Toc386145477 \h </w:instrText>
      </w:r>
      <w:r>
        <w:rPr>
          <w:noProof/>
        </w:rPr>
      </w:r>
      <w:r>
        <w:rPr>
          <w:noProof/>
        </w:rPr>
        <w:fldChar w:fldCharType="separate"/>
      </w:r>
      <w:r>
        <w:rPr>
          <w:noProof/>
        </w:rPr>
        <w:t>60</w:t>
      </w:r>
      <w:r>
        <w:rPr>
          <w:noProof/>
        </w:rPr>
        <w:fldChar w:fldCharType="end"/>
      </w:r>
    </w:p>
    <w:p w14:paraId="7F34385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_Toc386145478 \h </w:instrText>
      </w:r>
      <w:r>
        <w:rPr>
          <w:noProof/>
        </w:rPr>
      </w:r>
      <w:r>
        <w:rPr>
          <w:noProof/>
        </w:rPr>
        <w:fldChar w:fldCharType="separate"/>
      </w:r>
      <w:r>
        <w:rPr>
          <w:noProof/>
        </w:rPr>
        <w:t>61</w:t>
      </w:r>
      <w:r>
        <w:rPr>
          <w:noProof/>
        </w:rPr>
        <w:fldChar w:fldCharType="end"/>
      </w:r>
    </w:p>
    <w:p w14:paraId="11617FA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w:t>
      </w:r>
      <w:r>
        <w:rPr>
          <w:noProof/>
        </w:rPr>
        <w:tab/>
      </w:r>
      <w:r>
        <w:rPr>
          <w:noProof/>
        </w:rPr>
        <w:fldChar w:fldCharType="begin"/>
      </w:r>
      <w:r>
        <w:rPr>
          <w:noProof/>
        </w:rPr>
        <w:instrText xml:space="preserve"> PAGEREF _Toc386145479 \h </w:instrText>
      </w:r>
      <w:r>
        <w:rPr>
          <w:noProof/>
        </w:rPr>
      </w:r>
      <w:r>
        <w:rPr>
          <w:noProof/>
        </w:rPr>
        <w:fldChar w:fldCharType="separate"/>
      </w:r>
      <w:r>
        <w:rPr>
          <w:noProof/>
        </w:rPr>
        <w:t>61</w:t>
      </w:r>
      <w:r>
        <w:rPr>
          <w:noProof/>
        </w:rPr>
        <w:fldChar w:fldCharType="end"/>
      </w:r>
    </w:p>
    <w:p w14:paraId="646BDA4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4A5E76">
        <w:rPr>
          <w:i/>
          <w:noProof/>
        </w:rPr>
        <w:t>E.cuniculi</w:t>
      </w:r>
      <w:r>
        <w:rPr>
          <w:noProof/>
        </w:rPr>
        <w:t xml:space="preserve">, </w:t>
      </w:r>
      <w:r w:rsidRPr="004A5E76">
        <w:rPr>
          <w:i/>
          <w:noProof/>
        </w:rPr>
        <w:t>E.hellem</w:t>
      </w:r>
      <w:r>
        <w:rPr>
          <w:noProof/>
        </w:rPr>
        <w:t xml:space="preserve">, </w:t>
      </w:r>
      <w:r w:rsidRPr="004A5E76">
        <w:rPr>
          <w:i/>
          <w:noProof/>
        </w:rPr>
        <w:t>E.intestinali</w:t>
      </w:r>
      <w:r>
        <w:rPr>
          <w:noProof/>
        </w:rPr>
        <w:t xml:space="preserve"> and </w:t>
      </w:r>
      <w:r w:rsidRPr="004A5E76">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_Toc386145480 \h </w:instrText>
      </w:r>
      <w:r>
        <w:rPr>
          <w:noProof/>
        </w:rPr>
      </w:r>
      <w:r>
        <w:rPr>
          <w:noProof/>
        </w:rPr>
        <w:fldChar w:fldCharType="separate"/>
      </w:r>
      <w:r>
        <w:rPr>
          <w:noProof/>
        </w:rPr>
        <w:t>62</w:t>
      </w:r>
      <w:r>
        <w:rPr>
          <w:noProof/>
        </w:rPr>
        <w:fldChar w:fldCharType="end"/>
      </w:r>
    </w:p>
    <w:p w14:paraId="18A0B14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_Toc386145481 \h </w:instrText>
      </w:r>
      <w:r>
        <w:rPr>
          <w:noProof/>
        </w:rPr>
      </w:r>
      <w:r>
        <w:rPr>
          <w:noProof/>
        </w:rPr>
        <w:fldChar w:fldCharType="separate"/>
      </w:r>
      <w:r>
        <w:rPr>
          <w:noProof/>
        </w:rPr>
        <w:t>63</w:t>
      </w:r>
      <w:r>
        <w:rPr>
          <w:noProof/>
        </w:rPr>
        <w:fldChar w:fldCharType="end"/>
      </w:r>
    </w:p>
    <w:p w14:paraId="67BCC29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_Toc386145482 \h </w:instrText>
      </w:r>
      <w:r>
        <w:rPr>
          <w:noProof/>
        </w:rPr>
      </w:r>
      <w:r>
        <w:rPr>
          <w:noProof/>
        </w:rPr>
        <w:fldChar w:fldCharType="separate"/>
      </w:r>
      <w:r>
        <w:rPr>
          <w:noProof/>
        </w:rPr>
        <w:t>65</w:t>
      </w:r>
      <w:r>
        <w:rPr>
          <w:noProof/>
        </w:rPr>
        <w:fldChar w:fldCharType="end"/>
      </w:r>
    </w:p>
    <w:p w14:paraId="4F81C24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4A5E76">
        <w:rPr>
          <w:i/>
          <w:noProof/>
        </w:rPr>
        <w:t>E.hellem</w:t>
      </w:r>
      <w:r>
        <w:rPr>
          <w:noProof/>
        </w:rPr>
        <w:t xml:space="preserve"> and </w:t>
      </w:r>
      <w:r w:rsidRPr="004A5E76">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_Toc386145483 \h </w:instrText>
      </w:r>
      <w:r>
        <w:rPr>
          <w:noProof/>
        </w:rPr>
      </w:r>
      <w:r>
        <w:rPr>
          <w:noProof/>
        </w:rPr>
        <w:fldChar w:fldCharType="separate"/>
      </w:r>
      <w:r>
        <w:rPr>
          <w:noProof/>
        </w:rPr>
        <w:t>66</w:t>
      </w:r>
      <w:r>
        <w:rPr>
          <w:noProof/>
        </w:rPr>
        <w:fldChar w:fldCharType="end"/>
      </w:r>
    </w:p>
    <w:p w14:paraId="4006995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_Toc386145484 \h </w:instrText>
      </w:r>
      <w:r>
        <w:rPr>
          <w:noProof/>
        </w:rPr>
      </w:r>
      <w:r>
        <w:rPr>
          <w:noProof/>
        </w:rPr>
        <w:fldChar w:fldCharType="separate"/>
      </w:r>
      <w:r>
        <w:rPr>
          <w:noProof/>
        </w:rPr>
        <w:t>67</w:t>
      </w:r>
      <w:r>
        <w:rPr>
          <w:noProof/>
        </w:rPr>
        <w:fldChar w:fldCharType="end"/>
      </w:r>
    </w:p>
    <w:p w14:paraId="5836B63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4A5E76">
        <w:rPr>
          <w:i/>
          <w:noProof/>
        </w:rPr>
        <w:t>E.hellem</w:t>
      </w:r>
      <w:r>
        <w:rPr>
          <w:noProof/>
        </w:rPr>
        <w:t xml:space="preserve"> protein (enche_5516_1:EHEL_100430) and its ortholog (chltr_5669_1:1220) of the bacteria </w:t>
      </w:r>
      <w:r w:rsidRPr="004A5E76">
        <w:rPr>
          <w:i/>
          <w:noProof/>
        </w:rPr>
        <w:t>Chlamydia trachomatis</w:t>
      </w:r>
      <w:r>
        <w:rPr>
          <w:noProof/>
        </w:rPr>
        <w:t>.</w:t>
      </w:r>
      <w:r>
        <w:rPr>
          <w:noProof/>
        </w:rPr>
        <w:tab/>
      </w:r>
      <w:r>
        <w:rPr>
          <w:noProof/>
        </w:rPr>
        <w:fldChar w:fldCharType="begin"/>
      </w:r>
      <w:r>
        <w:rPr>
          <w:noProof/>
        </w:rPr>
        <w:instrText xml:space="preserve"> PAGEREF _Toc386145485 \h </w:instrText>
      </w:r>
      <w:r>
        <w:rPr>
          <w:noProof/>
        </w:rPr>
      </w:r>
      <w:r>
        <w:rPr>
          <w:noProof/>
        </w:rPr>
        <w:fldChar w:fldCharType="separate"/>
      </w:r>
      <w:r>
        <w:rPr>
          <w:noProof/>
        </w:rPr>
        <w:t>68</w:t>
      </w:r>
      <w:r>
        <w:rPr>
          <w:noProof/>
        </w:rPr>
        <w:fldChar w:fldCharType="end"/>
      </w:r>
    </w:p>
    <w:p w14:paraId="45F93A9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_Toc386145486 \h </w:instrText>
      </w:r>
      <w:r>
        <w:rPr>
          <w:noProof/>
        </w:rPr>
      </w:r>
      <w:r>
        <w:rPr>
          <w:noProof/>
        </w:rPr>
        <w:fldChar w:fldCharType="separate"/>
      </w:r>
      <w:r>
        <w:rPr>
          <w:noProof/>
        </w:rPr>
        <w:t>115</w:t>
      </w:r>
      <w:r>
        <w:rPr>
          <w:noProof/>
        </w:rPr>
        <w:fldChar w:fldCharType="end"/>
      </w:r>
    </w:p>
    <w:p w14:paraId="054A82B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_Toc386145487 \h </w:instrText>
      </w:r>
      <w:r>
        <w:rPr>
          <w:noProof/>
        </w:rPr>
      </w:r>
      <w:r>
        <w:rPr>
          <w:noProof/>
        </w:rPr>
        <w:fldChar w:fldCharType="separate"/>
      </w:r>
      <w:r>
        <w:rPr>
          <w:noProof/>
        </w:rPr>
        <w:t>115</w:t>
      </w:r>
      <w:r>
        <w:rPr>
          <w:noProof/>
        </w:rPr>
        <w:fldChar w:fldCharType="end"/>
      </w:r>
    </w:p>
    <w:p w14:paraId="168451C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_Toc386145488 \h </w:instrText>
      </w:r>
      <w:r>
        <w:rPr>
          <w:noProof/>
        </w:rPr>
      </w:r>
      <w:r>
        <w:rPr>
          <w:noProof/>
        </w:rPr>
        <w:fldChar w:fldCharType="separate"/>
      </w:r>
      <w:r>
        <w:rPr>
          <w:noProof/>
        </w:rPr>
        <w:t>116</w:t>
      </w:r>
      <w:r>
        <w:rPr>
          <w:noProof/>
        </w:rPr>
        <w:fldChar w:fldCharType="end"/>
      </w:r>
    </w:p>
    <w:p w14:paraId="6D4165A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_Toc386145489 \h </w:instrText>
      </w:r>
      <w:r>
        <w:rPr>
          <w:noProof/>
        </w:rPr>
      </w:r>
      <w:r>
        <w:rPr>
          <w:noProof/>
        </w:rPr>
        <w:fldChar w:fldCharType="separate"/>
      </w:r>
      <w:r>
        <w:rPr>
          <w:noProof/>
        </w:rPr>
        <w:t>116</w:t>
      </w:r>
      <w:r>
        <w:rPr>
          <w:noProof/>
        </w:rPr>
        <w:fldChar w:fldCharType="end"/>
      </w:r>
    </w:p>
    <w:p w14:paraId="00E694C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_Toc386145490 \h </w:instrText>
      </w:r>
      <w:r>
        <w:rPr>
          <w:noProof/>
        </w:rPr>
      </w:r>
      <w:r>
        <w:rPr>
          <w:noProof/>
        </w:rPr>
        <w:fldChar w:fldCharType="separate"/>
      </w:r>
      <w:r>
        <w:rPr>
          <w:noProof/>
        </w:rPr>
        <w:t>117</w:t>
      </w:r>
      <w:r>
        <w:rPr>
          <w:noProof/>
        </w:rPr>
        <w:fldChar w:fldCharType="end"/>
      </w:r>
    </w:p>
    <w:p w14:paraId="28E5BA8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_Toc386145491 \h </w:instrText>
      </w:r>
      <w:r>
        <w:rPr>
          <w:noProof/>
        </w:rPr>
      </w:r>
      <w:r>
        <w:rPr>
          <w:noProof/>
        </w:rPr>
        <w:fldChar w:fldCharType="separate"/>
      </w:r>
      <w:r>
        <w:rPr>
          <w:noProof/>
        </w:rPr>
        <w:t>117</w:t>
      </w:r>
      <w:r>
        <w:rPr>
          <w:noProof/>
        </w:rPr>
        <w:fldChar w:fldCharType="end"/>
      </w:r>
    </w:p>
    <w:p w14:paraId="1030D38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_Toc386145492 \h </w:instrText>
      </w:r>
      <w:r>
        <w:rPr>
          <w:noProof/>
        </w:rPr>
      </w:r>
      <w:r>
        <w:rPr>
          <w:noProof/>
        </w:rPr>
        <w:fldChar w:fldCharType="separate"/>
      </w:r>
      <w:r>
        <w:rPr>
          <w:noProof/>
        </w:rPr>
        <w:t>118</w:t>
      </w:r>
      <w:r>
        <w:rPr>
          <w:noProof/>
        </w:rPr>
        <w:fldChar w:fldCharType="end"/>
      </w:r>
    </w:p>
    <w:p w14:paraId="3C2F161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4A5E76">
        <w:rPr>
          <w:i/>
          <w:noProof/>
        </w:rPr>
        <w:t>E.cuniculi</w:t>
      </w:r>
      <w:r>
        <w:rPr>
          <w:noProof/>
        </w:rPr>
        <w:t xml:space="preserve">, purple for </w:t>
      </w:r>
      <w:r w:rsidRPr="004A5E76">
        <w:rPr>
          <w:i/>
          <w:noProof/>
        </w:rPr>
        <w:t>E.hellem</w:t>
      </w:r>
      <w:r>
        <w:rPr>
          <w:noProof/>
        </w:rPr>
        <w:t xml:space="preserve">, pink for </w:t>
      </w:r>
      <w:r w:rsidRPr="004A5E76">
        <w:rPr>
          <w:i/>
          <w:noProof/>
        </w:rPr>
        <w:t>E.intestinalis</w:t>
      </w:r>
      <w:r>
        <w:rPr>
          <w:noProof/>
        </w:rPr>
        <w:t xml:space="preserve">, light green for </w:t>
      </w:r>
      <w:r w:rsidRPr="004A5E76">
        <w:rPr>
          <w:i/>
          <w:noProof/>
        </w:rPr>
        <w:t>N.ceranae</w:t>
      </w:r>
      <w:r>
        <w:rPr>
          <w:noProof/>
        </w:rPr>
        <w:t xml:space="preserve"> and yellow for </w:t>
      </w:r>
      <w:r w:rsidRPr="004A5E76">
        <w:rPr>
          <w:i/>
          <w:noProof/>
        </w:rPr>
        <w:t>S.cerevisiae</w:t>
      </w:r>
      <w:r>
        <w:rPr>
          <w:noProof/>
        </w:rPr>
        <w:t>.</w:t>
      </w:r>
      <w:r>
        <w:rPr>
          <w:noProof/>
        </w:rPr>
        <w:tab/>
      </w:r>
      <w:r>
        <w:rPr>
          <w:noProof/>
        </w:rPr>
        <w:fldChar w:fldCharType="begin"/>
      </w:r>
      <w:r>
        <w:rPr>
          <w:noProof/>
        </w:rPr>
        <w:instrText xml:space="preserve"> PAGEREF _Toc386145493 \h </w:instrText>
      </w:r>
      <w:r>
        <w:rPr>
          <w:noProof/>
        </w:rPr>
      </w:r>
      <w:r>
        <w:rPr>
          <w:noProof/>
        </w:rPr>
        <w:fldChar w:fldCharType="separate"/>
      </w:r>
      <w:r>
        <w:rPr>
          <w:noProof/>
        </w:rPr>
        <w:t>119</w:t>
      </w:r>
      <w:r>
        <w:rPr>
          <w:noProof/>
        </w:rPr>
        <w:fldChar w:fldCharType="end"/>
      </w:r>
    </w:p>
    <w:p w14:paraId="756FCCE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_Toc386145494 \h </w:instrText>
      </w:r>
      <w:r>
        <w:rPr>
          <w:noProof/>
        </w:rPr>
      </w:r>
      <w:r>
        <w:rPr>
          <w:noProof/>
        </w:rPr>
        <w:fldChar w:fldCharType="separate"/>
      </w:r>
      <w:r>
        <w:rPr>
          <w:noProof/>
        </w:rPr>
        <w:t>119</w:t>
      </w:r>
      <w:r>
        <w:rPr>
          <w:noProof/>
        </w:rPr>
        <w:fldChar w:fldCharType="end"/>
      </w:r>
    </w:p>
    <w:p w14:paraId="5D14C03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_Toc386145495 \h </w:instrText>
      </w:r>
      <w:r>
        <w:rPr>
          <w:noProof/>
        </w:rPr>
      </w:r>
      <w:r>
        <w:rPr>
          <w:noProof/>
        </w:rPr>
        <w:fldChar w:fldCharType="separate"/>
      </w:r>
      <w:r>
        <w:rPr>
          <w:noProof/>
        </w:rPr>
        <w:t>120</w:t>
      </w:r>
      <w:r>
        <w:rPr>
          <w:noProof/>
        </w:rPr>
        <w:fldChar w:fldCharType="end"/>
      </w:r>
    </w:p>
    <w:p w14:paraId="001DDE7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_Toc386145496 \h </w:instrText>
      </w:r>
      <w:r>
        <w:rPr>
          <w:noProof/>
        </w:rPr>
      </w:r>
      <w:r>
        <w:rPr>
          <w:noProof/>
        </w:rPr>
        <w:fldChar w:fldCharType="separate"/>
      </w:r>
      <w:r>
        <w:rPr>
          <w:noProof/>
        </w:rPr>
        <w:t>120</w:t>
      </w:r>
      <w:r>
        <w:rPr>
          <w:noProof/>
        </w:rPr>
        <w:fldChar w:fldCharType="end"/>
      </w:r>
    </w:p>
    <w:p w14:paraId="14EC135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_Toc386145497 \h </w:instrText>
      </w:r>
      <w:r>
        <w:rPr>
          <w:noProof/>
        </w:rPr>
      </w:r>
      <w:r>
        <w:rPr>
          <w:noProof/>
        </w:rPr>
        <w:fldChar w:fldCharType="separate"/>
      </w:r>
      <w:r>
        <w:rPr>
          <w:noProof/>
        </w:rPr>
        <w:t>121</w:t>
      </w:r>
      <w:r>
        <w:rPr>
          <w:noProof/>
        </w:rPr>
        <w:fldChar w:fldCharType="end"/>
      </w:r>
    </w:p>
    <w:p w14:paraId="3FAF76A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w:t>
      </w:r>
      <w:r>
        <w:rPr>
          <w:noProof/>
        </w:rPr>
        <w:lastRenderedPageBreak/>
        <w:t xml:space="preserve">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_Toc386145498 \h </w:instrText>
      </w:r>
      <w:r>
        <w:rPr>
          <w:noProof/>
        </w:rPr>
      </w:r>
      <w:r>
        <w:rPr>
          <w:noProof/>
        </w:rPr>
        <w:fldChar w:fldCharType="separate"/>
      </w:r>
      <w:r>
        <w:rPr>
          <w:noProof/>
        </w:rPr>
        <w:t>122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52548"/>
      <w:r w:rsidRPr="00FC6093">
        <w:lastRenderedPageBreak/>
        <w:t>List of Tables</w:t>
      </w:r>
      <w:bookmarkEnd w:id="4"/>
      <w:bookmarkEnd w:id="5"/>
    </w:p>
    <w:p w14:paraId="3CFA967A" w14:textId="77777777" w:rsidR="00BD532F" w:rsidRPr="00BD532F" w:rsidRDefault="00BD532F" w:rsidP="00BD532F"/>
    <w:p w14:paraId="6F615C69" w14:textId="77777777" w:rsidR="00F0170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01705">
        <w:rPr>
          <w:noProof/>
        </w:rPr>
        <w:t>Table 2</w:t>
      </w:r>
      <w:r w:rsidR="00F01705">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01705">
        <w:rPr>
          <w:noProof/>
        </w:rPr>
        <w:tab/>
      </w:r>
      <w:r w:rsidR="00F01705">
        <w:rPr>
          <w:noProof/>
        </w:rPr>
        <w:fldChar w:fldCharType="begin"/>
      </w:r>
      <w:r w:rsidR="00F01705">
        <w:rPr>
          <w:noProof/>
        </w:rPr>
        <w:instrText xml:space="preserve"> PAGEREF _Toc386145499 \h </w:instrText>
      </w:r>
      <w:r w:rsidR="00F01705">
        <w:rPr>
          <w:noProof/>
        </w:rPr>
      </w:r>
      <w:r w:rsidR="00F01705">
        <w:rPr>
          <w:noProof/>
        </w:rPr>
        <w:fldChar w:fldCharType="separate"/>
      </w:r>
      <w:r w:rsidR="00F01705">
        <w:rPr>
          <w:noProof/>
        </w:rPr>
        <w:t>14</w:t>
      </w:r>
      <w:r w:rsidR="00F01705">
        <w:rPr>
          <w:noProof/>
        </w:rPr>
        <w:fldChar w:fldCharType="end"/>
      </w:r>
    </w:p>
    <w:p w14:paraId="0523145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_Toc386145500 \h </w:instrText>
      </w:r>
      <w:r>
        <w:rPr>
          <w:noProof/>
        </w:rPr>
      </w:r>
      <w:r>
        <w:rPr>
          <w:noProof/>
        </w:rPr>
        <w:fldChar w:fldCharType="separate"/>
      </w:r>
      <w:r>
        <w:rPr>
          <w:noProof/>
        </w:rPr>
        <w:t>41</w:t>
      </w:r>
      <w:r>
        <w:rPr>
          <w:noProof/>
        </w:rPr>
        <w:fldChar w:fldCharType="end"/>
      </w:r>
    </w:p>
    <w:p w14:paraId="2DD0328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_Toc386145501 \h </w:instrText>
      </w:r>
      <w:r>
        <w:rPr>
          <w:noProof/>
        </w:rPr>
      </w:r>
      <w:r>
        <w:rPr>
          <w:noProof/>
        </w:rPr>
        <w:fldChar w:fldCharType="separate"/>
      </w:r>
      <w:r>
        <w:rPr>
          <w:noProof/>
        </w:rPr>
        <w:t>42</w:t>
      </w:r>
      <w:r>
        <w:rPr>
          <w:noProof/>
        </w:rPr>
        <w:fldChar w:fldCharType="end"/>
      </w:r>
    </w:p>
    <w:p w14:paraId="272F7EF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_Toc386145502 \h </w:instrText>
      </w:r>
      <w:r>
        <w:rPr>
          <w:noProof/>
        </w:rPr>
      </w:r>
      <w:r>
        <w:rPr>
          <w:noProof/>
        </w:rPr>
        <w:fldChar w:fldCharType="separate"/>
      </w:r>
      <w:r>
        <w:rPr>
          <w:noProof/>
        </w:rPr>
        <w:t>49</w:t>
      </w:r>
      <w:r>
        <w:rPr>
          <w:noProof/>
        </w:rPr>
        <w:fldChar w:fldCharType="end"/>
      </w:r>
    </w:p>
    <w:p w14:paraId="6425E73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_Toc386145503 \h </w:instrText>
      </w:r>
      <w:r>
        <w:rPr>
          <w:noProof/>
        </w:rPr>
      </w:r>
      <w:r>
        <w:rPr>
          <w:noProof/>
        </w:rPr>
        <w:fldChar w:fldCharType="separate"/>
      </w:r>
      <w:r>
        <w:rPr>
          <w:noProof/>
        </w:rPr>
        <w:t>51</w:t>
      </w:r>
      <w:r>
        <w:rPr>
          <w:noProof/>
        </w:rPr>
        <w:fldChar w:fldCharType="end"/>
      </w:r>
    </w:p>
    <w:p w14:paraId="1D236ED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_Toc386145504 \h </w:instrText>
      </w:r>
      <w:r>
        <w:rPr>
          <w:noProof/>
        </w:rPr>
      </w:r>
      <w:r>
        <w:rPr>
          <w:noProof/>
        </w:rPr>
        <w:fldChar w:fldCharType="separate"/>
      </w:r>
      <w:r>
        <w:rPr>
          <w:noProof/>
        </w:rPr>
        <w:t>64</w:t>
      </w:r>
      <w:r>
        <w:rPr>
          <w:noProof/>
        </w:rPr>
        <w:fldChar w:fldCharType="end"/>
      </w:r>
    </w:p>
    <w:p w14:paraId="735FE360" w14:textId="353A371B"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1: 24 taxa used for extent the initial homologous groups including 17 non-microsporidia species used in the phylogenetic study of (Capella-Gutiérrez, Marcet-Houben, and Gabaldón 2012) and other 7 </w:t>
      </w:r>
      <w:r w:rsidR="001E59CC">
        <w:rPr>
          <w:noProof/>
        </w:rPr>
        <w:t>outgroup</w:t>
      </w:r>
      <w:r>
        <w:rPr>
          <w:noProof/>
        </w:rPr>
        <w:t xml:space="preserve">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_Toc386145505 \h </w:instrText>
      </w:r>
      <w:r>
        <w:rPr>
          <w:noProof/>
        </w:rPr>
      </w:r>
      <w:r>
        <w:rPr>
          <w:noProof/>
        </w:rPr>
        <w:fldChar w:fldCharType="separate"/>
      </w:r>
      <w:r>
        <w:rPr>
          <w:noProof/>
        </w:rPr>
        <w:t>89</w:t>
      </w:r>
      <w:r>
        <w:rPr>
          <w:noProof/>
        </w:rPr>
        <w:fldChar w:fldCharType="end"/>
      </w:r>
    </w:p>
    <w:p w14:paraId="40A2DFB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_Toc386145506 \h </w:instrText>
      </w:r>
      <w:r>
        <w:rPr>
          <w:noProof/>
        </w:rPr>
      </w:r>
      <w:r>
        <w:rPr>
          <w:noProof/>
        </w:rPr>
        <w:fldChar w:fldCharType="separate"/>
      </w:r>
      <w:r>
        <w:rPr>
          <w:noProof/>
        </w:rPr>
        <w:t>90</w:t>
      </w:r>
      <w:r>
        <w:rPr>
          <w:noProof/>
        </w:rPr>
        <w:fldChar w:fldCharType="end"/>
      </w:r>
    </w:p>
    <w:p w14:paraId="436C996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_Toc386145507 \h </w:instrText>
      </w:r>
      <w:r>
        <w:rPr>
          <w:noProof/>
        </w:rPr>
      </w:r>
      <w:r>
        <w:rPr>
          <w:noProof/>
        </w:rPr>
        <w:fldChar w:fldCharType="separate"/>
      </w:r>
      <w:r>
        <w:rPr>
          <w:noProof/>
        </w:rPr>
        <w:t>110</w:t>
      </w:r>
      <w:r>
        <w:rPr>
          <w:noProof/>
        </w:rPr>
        <w:fldChar w:fldCharType="end"/>
      </w:r>
    </w:p>
    <w:p w14:paraId="3845501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_Toc386145508 \h </w:instrText>
      </w:r>
      <w:r>
        <w:rPr>
          <w:noProof/>
        </w:rPr>
      </w:r>
      <w:r>
        <w:rPr>
          <w:noProof/>
        </w:rPr>
        <w:fldChar w:fldCharType="separate"/>
      </w:r>
      <w:r>
        <w:rPr>
          <w:noProof/>
        </w:rPr>
        <w:t>112</w:t>
      </w:r>
      <w:r>
        <w:rPr>
          <w:noProof/>
        </w:rPr>
        <w:fldChar w:fldCharType="end"/>
      </w:r>
    </w:p>
    <w:p w14:paraId="561F70F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_Toc386145509 \h </w:instrText>
      </w:r>
      <w:r>
        <w:rPr>
          <w:noProof/>
        </w:rPr>
      </w:r>
      <w:r>
        <w:rPr>
          <w:noProof/>
        </w:rPr>
        <w:fldChar w:fldCharType="separate"/>
      </w:r>
      <w:r>
        <w:rPr>
          <w:noProof/>
        </w:rPr>
        <w:t>112</w:t>
      </w:r>
      <w:r>
        <w:rPr>
          <w:noProof/>
        </w:rPr>
        <w:fldChar w:fldCharType="end"/>
      </w:r>
    </w:p>
    <w:p w14:paraId="0F3E1E1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_Toc386145510 \h </w:instrText>
      </w:r>
      <w:r>
        <w:rPr>
          <w:noProof/>
        </w:rPr>
      </w:r>
      <w:r>
        <w:rPr>
          <w:noProof/>
        </w:rPr>
        <w:fldChar w:fldCharType="separate"/>
      </w:r>
      <w:r>
        <w:rPr>
          <w:noProof/>
        </w:rPr>
        <w:t>114</w:t>
      </w:r>
      <w:r>
        <w:rPr>
          <w:noProof/>
        </w:rPr>
        <w:fldChar w:fldCharType="end"/>
      </w:r>
    </w:p>
    <w:p w14:paraId="5D15D23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_Toc386145511 \h </w:instrText>
      </w:r>
      <w:r>
        <w:rPr>
          <w:noProof/>
        </w:rPr>
      </w:r>
      <w:r>
        <w:rPr>
          <w:noProof/>
        </w:rPr>
        <w:fldChar w:fldCharType="separate"/>
      </w:r>
      <w:r>
        <w:rPr>
          <w:noProof/>
        </w:rPr>
        <w:t>114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52549"/>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52550"/>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52551"/>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52552"/>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01705">
        <w:t xml:space="preserve">Figure </w:t>
      </w:r>
      <w:r w:rsidR="00F01705">
        <w:rPr>
          <w:noProof/>
        </w:rPr>
        <w:t>1</w:t>
      </w:r>
      <w:r w:rsidR="00F01705">
        <w:noBreakHyphen/>
      </w:r>
      <w:r w:rsidR="00F01705">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145442"/>
      <w:r>
        <w:t xml:space="preserve">Figure </w:t>
      </w:r>
      <w:r>
        <w:fldChar w:fldCharType="begin"/>
      </w:r>
      <w:r>
        <w:instrText xml:space="preserve"> STYLEREF 1 \s </w:instrText>
      </w:r>
      <w:r>
        <w:fldChar w:fldCharType="separate"/>
      </w:r>
      <w:r w:rsidR="00F01705">
        <w:rPr>
          <w:noProof/>
        </w:rPr>
        <w:t>1</w:t>
      </w:r>
      <w:r>
        <w:fldChar w:fldCharType="end"/>
      </w:r>
      <w:r>
        <w:noBreakHyphen/>
      </w:r>
      <w:r>
        <w:fldChar w:fldCharType="begin"/>
      </w:r>
      <w:r>
        <w:instrText xml:space="preserve"> SEQ Figure \* ARABIC \s 1 </w:instrText>
      </w:r>
      <w:r>
        <w:fldChar w:fldCharType="separate"/>
      </w:r>
      <w:r w:rsidR="00F01705">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w:t>
      </w:r>
      <w:proofErr w:type="gramStart"/>
      <w:r w:rsidR="0051721B" w:rsidRPr="00E05B31">
        <w:rPr>
          <w:szCs w:val="24"/>
          <w:highlight w:val="yellow"/>
        </w:rPr>
        <w:t xml:space="preserve">an </w:t>
      </w:r>
      <w:r w:rsidR="001E59CC">
        <w:rPr>
          <w:szCs w:val="24"/>
          <w:highlight w:val="yellow"/>
        </w:rPr>
        <w:t>outgroup</w:t>
      </w:r>
      <w:proofErr w:type="gramEnd"/>
      <w:r w:rsidR="0051721B" w:rsidRPr="00E05B31">
        <w:rPr>
          <w:szCs w:val="24"/>
          <w:highlight w:val="yellow"/>
        </w:rPr>
        <w:t xml:space="preserve">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1E59CC">
        <w:rPr>
          <w:szCs w:val="24"/>
          <w:highlight w:val="yellow"/>
        </w:rPr>
        <w:t>outgroup</w:t>
      </w:r>
      <w:r w:rsidR="009A7391" w:rsidRPr="00E05B31">
        <w:rPr>
          <w:szCs w:val="24"/>
          <w:highlight w:val="yellow"/>
        </w:rPr>
        <w:t xml:space="preserve">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52553"/>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52554"/>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29" w:name="_Toc386152555"/>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52556"/>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52557"/>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4" w:name="_Ref385665794"/>
      <w:bookmarkStart w:id="35" w:name="_Toc386145443"/>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01705">
        <w:t xml:space="preserve">Figure </w:t>
      </w:r>
      <w:r w:rsidR="00F01705">
        <w:rPr>
          <w:noProof/>
        </w:rPr>
        <w:t>2</w:t>
      </w:r>
      <w:r w:rsidR="00F01705">
        <w:noBreakHyphen/>
      </w:r>
      <w:r w:rsidR="00F01705">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52558"/>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52559"/>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39" w:name="_Toc386152560"/>
      <w:r w:rsidRPr="00A7099E">
        <w:t>Methods</w:t>
      </w:r>
      <w:bookmarkEnd w:id="39"/>
    </w:p>
    <w:p w14:paraId="39DB8D72" w14:textId="7F89AF96" w:rsidR="008307D5" w:rsidRPr="00A7099E" w:rsidRDefault="008307D5" w:rsidP="00324278">
      <w:pPr>
        <w:pStyle w:val="Heading3"/>
        <w:jc w:val="both"/>
      </w:pPr>
      <w:bookmarkStart w:id="40" w:name="_Ref386149742"/>
      <w:bookmarkStart w:id="41" w:name="_Toc386152561"/>
      <w:r w:rsidRPr="00A7099E">
        <w:t>Data</w:t>
      </w:r>
      <w:r w:rsidR="00A53DA7" w:rsidRPr="00A7099E">
        <w:t xml:space="preserve"> </w:t>
      </w:r>
      <w:commentRangeStart w:id="42"/>
      <w:r w:rsidR="00A53DA7" w:rsidRPr="00A7099E">
        <w:t>collection</w:t>
      </w:r>
      <w:commentRangeEnd w:id="42"/>
      <w:r w:rsidR="00EF25F5">
        <w:rPr>
          <w:rStyle w:val="CommentReference"/>
          <w:rFonts w:eastAsiaTheme="minorHAnsi" w:cstheme="minorBidi"/>
          <w:b w:val="0"/>
          <w:bCs w:val="0"/>
          <w:color w:val="auto"/>
        </w:rPr>
        <w:commentReference w:id="42"/>
      </w:r>
      <w:bookmarkEnd w:id="40"/>
      <w:bookmarkEnd w:id="41"/>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F01705" w:rsidRPr="00076E91">
        <w:t xml:space="preserve">Table </w:t>
      </w:r>
      <w:r w:rsidR="00F01705">
        <w:rPr>
          <w:noProof/>
        </w:rPr>
        <w:t>2</w:t>
      </w:r>
      <w:r w:rsidR="00F01705">
        <w:noBreakHyphen/>
      </w:r>
      <w:r w:rsidR="00F01705">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3" w:name="_Ref381275723"/>
      <w:bookmarkStart w:id="44" w:name="_Toc386145499"/>
      <w:r w:rsidRPr="00076E91">
        <w:t xml:space="preserve">Table </w:t>
      </w:r>
      <w:r>
        <w:fldChar w:fldCharType="begin"/>
      </w:r>
      <w:r>
        <w:instrText xml:space="preserve"> STYLEREF 1 \s </w:instrText>
      </w:r>
      <w:r>
        <w:fldChar w:fldCharType="separate"/>
      </w:r>
      <w:r w:rsidR="00F01705">
        <w:rPr>
          <w:noProof/>
        </w:rPr>
        <w:t>2</w:t>
      </w:r>
      <w:r>
        <w:fldChar w:fldCharType="end"/>
      </w:r>
      <w:r>
        <w:noBreakHyphen/>
      </w:r>
      <w:r>
        <w:fldChar w:fldCharType="begin"/>
      </w:r>
      <w:r>
        <w:instrText xml:space="preserve"> SEQ Table \* ARABIC \s 1 </w:instrText>
      </w:r>
      <w:r>
        <w:fldChar w:fldCharType="separate"/>
      </w:r>
      <w:r w:rsidR="00F01705">
        <w:rPr>
          <w:noProof/>
        </w:rPr>
        <w:t>1</w:t>
      </w:r>
      <w:r>
        <w:fldChar w:fldCharType="end"/>
      </w:r>
      <w:bookmarkEnd w:id="43"/>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0BFD4842"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CD664F">
        <w:rPr>
          <w:szCs w:val="24"/>
          <w:highlight w:val="yellow"/>
        </w:rPr>
        <w:t xml:space="preserve"> based on the study of </w:t>
      </w:r>
      <w:r w:rsidR="00CD664F">
        <w:rPr>
          <w:szCs w:val="24"/>
          <w:highlight w:val="yellow"/>
        </w:rPr>
        <w:fldChar w:fldCharType="begin"/>
      </w:r>
      <w:r w:rsidR="00CD664F">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CD664F">
        <w:rPr>
          <w:szCs w:val="24"/>
          <w:highlight w:val="yellow"/>
        </w:rPr>
        <w:fldChar w:fldCharType="separate"/>
      </w:r>
      <w:r w:rsidR="00CD664F">
        <w:rPr>
          <w:noProof/>
          <w:szCs w:val="24"/>
          <w:highlight w:val="yellow"/>
        </w:rPr>
        <w:t>(Capella-Gutiérrez, Marcet-Houben, and Gabaldón 2012)</w:t>
      </w:r>
      <w:r w:rsidR="00CD664F">
        <w:rPr>
          <w:szCs w:val="24"/>
          <w:highlight w:val="yellow"/>
        </w:rPr>
        <w:fldChar w:fldCharType="end"/>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F01705">
        <w:t xml:space="preserve">Table </w:t>
      </w:r>
      <w:r w:rsidR="00F01705">
        <w:rPr>
          <w:noProof/>
        </w:rPr>
        <w:t>A</w:t>
      </w:r>
      <w:r w:rsidR="00F01705">
        <w:noBreakHyphen/>
      </w:r>
      <w:r w:rsidR="00F01705">
        <w:rPr>
          <w:noProof/>
        </w:rPr>
        <w:t>1</w:t>
      </w:r>
      <w:r w:rsidR="00E059E3" w:rsidRPr="00F4328D">
        <w:rPr>
          <w:szCs w:val="24"/>
          <w:highlight w:val="yellow"/>
        </w:rPr>
        <w:fldChar w:fldCharType="end"/>
      </w:r>
      <w:r w:rsidR="00E059E3" w:rsidRPr="00F4328D">
        <w:rPr>
          <w:szCs w:val="24"/>
          <w:highlight w:val="yellow"/>
        </w:rPr>
        <w:t>.</w:t>
      </w:r>
    </w:p>
    <w:p w14:paraId="3B75571A" w14:textId="77777777" w:rsidR="007C4A81" w:rsidRDefault="007C4A81" w:rsidP="00DB7430">
      <w:pPr>
        <w:spacing w:after="0" w:line="360" w:lineRule="auto"/>
        <w:jc w:val="both"/>
        <w:rPr>
          <w:szCs w:val="24"/>
        </w:rPr>
      </w:pPr>
    </w:p>
    <w:p w14:paraId="36CE1572" w14:textId="0F165FD4" w:rsidR="008307D5" w:rsidRPr="00A7099E" w:rsidRDefault="00C260B0" w:rsidP="00324278">
      <w:pPr>
        <w:pStyle w:val="Heading3"/>
        <w:jc w:val="both"/>
      </w:pPr>
      <w:bookmarkStart w:id="45" w:name="_Ref384631038"/>
      <w:bookmarkStart w:id="46" w:name="_Toc386152562"/>
      <w:r w:rsidRPr="00A7099E">
        <w:t>Orthology prediction</w:t>
      </w:r>
      <w:bookmarkEnd w:id="45"/>
      <w:bookmarkEnd w:id="46"/>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F01705">
        <w:t xml:space="preserve">Table </w:t>
      </w:r>
      <w:r w:rsidR="00F01705">
        <w:rPr>
          <w:noProof/>
        </w:rPr>
        <w:t>A</w:t>
      </w:r>
      <w:r w:rsidR="00F01705">
        <w:noBreakHyphen/>
      </w:r>
      <w:r w:rsidR="00F01705">
        <w:rPr>
          <w:noProof/>
        </w:rPr>
        <w:t>1</w:t>
      </w:r>
      <w:r w:rsidR="004902BD">
        <w:rPr>
          <w:szCs w:val="24"/>
        </w:rPr>
        <w:fldChar w:fldCharType="end"/>
      </w:r>
      <w:r w:rsidR="004127BF">
        <w:rPr>
          <w:szCs w:val="24"/>
        </w:rPr>
        <w:t xml:space="preserve">) </w:t>
      </w:r>
      <w:r w:rsidR="00A26524">
        <w:rPr>
          <w:szCs w:val="24"/>
        </w:rPr>
        <w:t xml:space="preserve">with </w:t>
      </w:r>
      <w:commentRangeStart w:id="47"/>
      <w:commentRangeStart w:id="48"/>
      <w:r w:rsidR="00727721" w:rsidRPr="00076E91">
        <w:rPr>
          <w:szCs w:val="24"/>
        </w:rPr>
        <w:t>HaMStR</w:t>
      </w:r>
      <w:r w:rsidR="00986D9A">
        <w:rPr>
          <w:szCs w:val="24"/>
        </w:rPr>
        <w:t xml:space="preserve"> </w:t>
      </w:r>
      <w:commentRangeEnd w:id="47"/>
      <w:r w:rsidR="00A26524">
        <w:rPr>
          <w:rStyle w:val="CommentReference"/>
        </w:rPr>
        <w:commentReference w:id="47"/>
      </w:r>
      <w:commentRangeEnd w:id="48"/>
      <w:r w:rsidR="00025C1E">
        <w:rPr>
          <w:rStyle w:val="CommentReference"/>
        </w:rPr>
        <w:commentReference w:id="48"/>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 xml:space="preserve">To this end, we used each orthologous group predicted </w:t>
      </w:r>
      <w:r w:rsidR="00A26524">
        <w:rPr>
          <w:szCs w:val="24"/>
        </w:rPr>
        <w:lastRenderedPageBreak/>
        <w:t>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9" w:name="_Ref384631115"/>
      <w:bookmarkStart w:id="50" w:name="_Toc386152563"/>
      <w:r w:rsidRPr="00A7099E">
        <w:t>Species tree reconstruction</w:t>
      </w:r>
      <w:bookmarkEnd w:id="49"/>
      <w:bookmarkEnd w:id="50"/>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proofErr w:type="gramEnd"/>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lastRenderedPageBreak/>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1" w:name="_Toc386152564"/>
      <w:r w:rsidRPr="00A7099E">
        <w:t>Last common ancestor's proteins estimation</w:t>
      </w:r>
      <w:bookmarkEnd w:id="51"/>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2"/>
      <w:commentRangeStart w:id="53"/>
      <w:r w:rsidR="00087E6B">
        <w:rPr>
          <w:szCs w:val="24"/>
        </w:rPr>
        <w:t>protein</w:t>
      </w:r>
      <w:r w:rsidR="004D19A2">
        <w:rPr>
          <w:szCs w:val="24"/>
        </w:rPr>
        <w:t xml:space="preserve"> </w:t>
      </w:r>
      <w:commentRangeEnd w:id="52"/>
      <w:r w:rsidR="00087E6B">
        <w:rPr>
          <w:rStyle w:val="CommentReference"/>
        </w:rPr>
        <w:commentReference w:id="52"/>
      </w:r>
      <w:commentRangeEnd w:id="53"/>
      <w:r w:rsidR="005A7DFE">
        <w:rPr>
          <w:rStyle w:val="CommentReference"/>
        </w:rPr>
        <w:commentReference w:id="53"/>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F01705">
        <w:t xml:space="preserve">Figure </w:t>
      </w:r>
      <w:r w:rsidR="00F01705">
        <w:rPr>
          <w:noProof/>
        </w:rPr>
        <w:t>2</w:t>
      </w:r>
      <w:r w:rsidR="00F01705">
        <w:noBreakHyphen/>
      </w:r>
      <w:r w:rsidR="00F01705">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 xml:space="preserve">(1) </w:t>
      </w:r>
      <w:proofErr w:type="gramStart"/>
      <w:r w:rsidR="004D19A2">
        <w:rPr>
          <w:szCs w:val="24"/>
        </w:rPr>
        <w:t>a</w:t>
      </w:r>
      <w:proofErr w:type="gramEnd"/>
      <w:r w:rsidR="004D19A2">
        <w:rPr>
          <w:szCs w:val="24"/>
        </w:rPr>
        <w:t xml:space="preserve">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proofErr w:type="gramStart"/>
      <w:r w:rsidR="00087E6B">
        <w:rPr>
          <w:szCs w:val="24"/>
        </w:rPr>
        <w:t>a</w:t>
      </w:r>
      <w:proofErr w:type="gramEnd"/>
      <w:r w:rsidR="00087E6B">
        <w:rPr>
          <w:szCs w:val="24"/>
        </w:rPr>
        <w:t xml:space="preserve">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1E00B98A" w:rsidR="008926F4" w:rsidRDefault="008926F4" w:rsidP="008926F4">
      <w:pPr>
        <w:pStyle w:val="Caption"/>
        <w:jc w:val="both"/>
      </w:pPr>
      <w:bookmarkStart w:id="54" w:name="_Ref385263048"/>
      <w:bookmarkStart w:id="55" w:name="_Toc385094389"/>
      <w:bookmarkStart w:id="56" w:name="_Toc386145444"/>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54"/>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F01705" w:rsidRPr="00076E91">
        <w:t xml:space="preserve">Figure </w:t>
      </w:r>
      <w:r w:rsidR="00F01705">
        <w:rPr>
          <w:noProof/>
        </w:rPr>
        <w:t>2</w:t>
      </w:r>
      <w:r w:rsidR="00F01705">
        <w:noBreakHyphen/>
      </w:r>
      <w:r w:rsidR="00F01705">
        <w:rPr>
          <w:noProof/>
        </w:rPr>
        <w:t>4</w:t>
      </w:r>
      <w:r>
        <w:fldChar w:fldCharType="end"/>
      </w:r>
      <w:r>
        <w:t>.</w:t>
      </w:r>
      <w:bookmarkEnd w:id="55"/>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6"/>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7" w:name="_Toc386152565"/>
      <w:commentRangeStart w:id="58"/>
      <w:r w:rsidRPr="00A7099E">
        <w:t>Results</w:t>
      </w:r>
      <w:commentRangeEnd w:id="58"/>
      <w:r w:rsidR="00EF25F5">
        <w:rPr>
          <w:rStyle w:val="CommentReference"/>
          <w:rFonts w:eastAsiaTheme="minorHAnsi" w:cstheme="minorBidi"/>
          <w:b w:val="0"/>
          <w:bCs w:val="0"/>
          <w:color w:val="auto"/>
        </w:rPr>
        <w:commentReference w:id="58"/>
      </w:r>
      <w:bookmarkEnd w:id="57"/>
    </w:p>
    <w:p w14:paraId="1C319D21" w14:textId="66C22D23"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9"/>
      <w:commentRangeStart w:id="60"/>
      <w:r>
        <w:rPr>
          <w:szCs w:val="24"/>
        </w:rPr>
        <w:t xml:space="preserve">2904 </w:t>
      </w:r>
      <w:r w:rsidR="00584EBF">
        <w:rPr>
          <w:szCs w:val="24"/>
        </w:rPr>
        <w:t xml:space="preserve">initial </w:t>
      </w:r>
      <w:del w:id="61" w:author="Ingo Ebersberger" w:date="2018-04-11T22:18:00Z">
        <w:r w:rsidDel="00606BA8">
          <w:rPr>
            <w:szCs w:val="24"/>
          </w:rPr>
          <w:delText xml:space="preserve">homologous </w:delText>
        </w:r>
      </w:del>
      <w:ins w:id="62" w:author="Ingo Ebersberger" w:date="2018-04-11T22:18:00Z">
        <w:r w:rsidR="00606BA8">
          <w:rPr>
            <w:szCs w:val="24"/>
          </w:rPr>
          <w:t>orthologous</w:t>
        </w:r>
      </w:ins>
      <w:r w:rsidR="00C15037">
        <w:rPr>
          <w:szCs w:val="24"/>
        </w:rPr>
        <w:t xml:space="preserve"> (</w:t>
      </w:r>
      <w:commentRangeStart w:id="63"/>
      <w:r w:rsidR="00C15037">
        <w:rPr>
          <w:szCs w:val="24"/>
        </w:rPr>
        <w:t>homologous</w:t>
      </w:r>
      <w:commentRangeEnd w:id="63"/>
      <w:r w:rsidR="00C15037">
        <w:rPr>
          <w:rStyle w:val="CommentReference"/>
        </w:rPr>
        <w:commentReference w:id="63"/>
      </w:r>
      <w:r w:rsidR="00C15037">
        <w:rPr>
          <w:szCs w:val="24"/>
        </w:rPr>
        <w:t>)</w:t>
      </w:r>
      <w:ins w:id="64" w:author="Ingo Ebersberger" w:date="2018-04-11T22:18:00Z">
        <w:r w:rsidR="00606BA8">
          <w:rPr>
            <w:szCs w:val="24"/>
          </w:rPr>
          <w:t xml:space="preserve"> </w:t>
        </w:r>
      </w:ins>
      <w:commentRangeEnd w:id="59"/>
      <w:ins w:id="65" w:author="Ingo Ebersberger" w:date="2018-04-11T22:19:00Z">
        <w:r w:rsidR="00606BA8">
          <w:rPr>
            <w:rStyle w:val="CommentReference"/>
          </w:rPr>
          <w:commentReference w:id="59"/>
        </w:r>
      </w:ins>
      <w:commentRangeEnd w:id="60"/>
      <w:r w:rsidR="00C15037">
        <w:rPr>
          <w:rStyle w:val="CommentReference"/>
        </w:rPr>
        <w:commentReference w:id="60"/>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commentRangeStart w:id="66"/>
      <w:r w:rsidR="00190012">
        <w:rPr>
          <w:szCs w:val="24"/>
        </w:rPr>
        <w:t xml:space="preserve">Because of the methodology used </w:t>
      </w:r>
      <w:commentRangeEnd w:id="66"/>
      <w:r w:rsidR="00190012">
        <w:rPr>
          <w:rStyle w:val="CommentReference"/>
        </w:rPr>
        <w:commentReference w:id="66"/>
      </w:r>
      <w:r w:rsidR="00190012">
        <w:rPr>
          <w:szCs w:val="24"/>
        </w:rPr>
        <w:t>in</w:t>
      </w:r>
      <w:r w:rsidR="00F827F4">
        <w:rPr>
          <w:szCs w:val="24"/>
        </w:rPr>
        <w:t xml:space="preserve"> OrthoMCL, those group</w:t>
      </w:r>
      <w:bookmarkStart w:id="67" w:name="_GoBack"/>
      <w:bookmarkEnd w:id="67"/>
      <w:r w:rsidR="00F827F4">
        <w:rPr>
          <w:szCs w:val="24"/>
        </w:rPr>
        <w:t xml:space="preserve">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F01705" w:rsidRPr="00076E91">
        <w:t xml:space="preserve">Figure </w:t>
      </w:r>
      <w:r w:rsidR="00F01705">
        <w:rPr>
          <w:noProof/>
        </w:rPr>
        <w:t>2</w:t>
      </w:r>
      <w:r w:rsidR="00F01705">
        <w:noBreakHyphen/>
      </w:r>
      <w:r w:rsidR="00F01705">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36731414" w:rsidR="00EE060F" w:rsidRPr="00EE060F" w:rsidRDefault="00EE060F" w:rsidP="00EE060F">
      <w:pPr>
        <w:pStyle w:val="Caption"/>
        <w:spacing w:after="0" w:line="360" w:lineRule="auto"/>
        <w:jc w:val="both"/>
      </w:pPr>
      <w:bookmarkStart w:id="68" w:name="_Ref384988866"/>
      <w:bookmarkStart w:id="69" w:name="_Toc385094390"/>
      <w:bookmarkStart w:id="70" w:name="_Toc386145445"/>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68"/>
      <w:r w:rsidRPr="00076E91">
        <w:t>: Fractions of non-orthologous (orange) and orthologous (green) proteins in different microsporidia species.</w:t>
      </w:r>
      <w:bookmarkEnd w:id="69"/>
      <w:bookmarkEnd w:id="70"/>
    </w:p>
    <w:p w14:paraId="3EE25F25" w14:textId="57C3FA74"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sidR="007C4A81">
        <w:rPr>
          <w:szCs w:val="24"/>
        </w:rPr>
        <w:t xml:space="preserve">one-to-one </w:t>
      </w:r>
      <w:r>
        <w:rPr>
          <w:szCs w:val="24"/>
        </w:rPr>
        <w:t xml:space="preserve">orthologous </w:t>
      </w:r>
      <w:r w:rsidRPr="00076E91">
        <w:rPr>
          <w:szCs w:val="24"/>
        </w:rPr>
        <w:t>groups</w:t>
      </w:r>
      <w:r w:rsidR="007C4A81">
        <w:rPr>
          <w:szCs w:val="24"/>
        </w:rPr>
        <w:t xml:space="preserve"> between</w:t>
      </w:r>
      <w:r w:rsidRPr="00076E91">
        <w:rPr>
          <w:szCs w:val="24"/>
        </w:rPr>
        <w:t xml:space="preserve"> 11 microsporidia</w:t>
      </w:r>
      <w:r w:rsidR="00CD664F">
        <w:rPr>
          <w:szCs w:val="24"/>
        </w:rPr>
        <w:t xml:space="preserve"> (</w:t>
      </w:r>
      <w:r w:rsidR="00D511D9">
        <w:rPr>
          <w:szCs w:val="24"/>
        </w:rPr>
        <w:fldChar w:fldCharType="begin"/>
      </w:r>
      <w:r w:rsidR="00D511D9">
        <w:rPr>
          <w:szCs w:val="24"/>
        </w:rPr>
        <w:instrText xml:space="preserve"> REF _Ref381275723 \h </w:instrText>
      </w:r>
      <w:r w:rsidR="00D511D9">
        <w:rPr>
          <w:szCs w:val="24"/>
        </w:rPr>
      </w:r>
      <w:r w:rsidR="00D511D9">
        <w:rPr>
          <w:szCs w:val="24"/>
        </w:rPr>
        <w:fldChar w:fldCharType="separate"/>
      </w:r>
      <w:r w:rsidR="00D511D9" w:rsidRPr="00076E91">
        <w:t xml:space="preserve">Table </w:t>
      </w:r>
      <w:r w:rsidR="00D511D9">
        <w:rPr>
          <w:noProof/>
        </w:rPr>
        <w:t>2</w:t>
      </w:r>
      <w:r w:rsidR="00D511D9">
        <w:noBreakHyphen/>
      </w:r>
      <w:r w:rsidR="00D511D9">
        <w:rPr>
          <w:noProof/>
        </w:rPr>
        <w:t>1</w:t>
      </w:r>
      <w:r w:rsidR="00D511D9">
        <w:rPr>
          <w:szCs w:val="24"/>
        </w:rPr>
        <w:fldChar w:fldCharType="end"/>
      </w:r>
      <w:r w:rsidR="00D511D9">
        <w:rPr>
          <w:szCs w:val="24"/>
        </w:rPr>
        <w:t xml:space="preserve"> in </w:t>
      </w:r>
      <w:r w:rsidR="00D511D9">
        <w:rPr>
          <w:szCs w:val="24"/>
        </w:rPr>
        <w:fldChar w:fldCharType="begin"/>
      </w:r>
      <w:r w:rsidR="00D511D9">
        <w:rPr>
          <w:szCs w:val="24"/>
        </w:rPr>
        <w:instrText xml:space="preserve"> REF _Ref386149742 \r \h </w:instrText>
      </w:r>
      <w:r w:rsidR="00D511D9">
        <w:rPr>
          <w:szCs w:val="24"/>
        </w:rPr>
      </w:r>
      <w:r w:rsidR="00D511D9">
        <w:rPr>
          <w:szCs w:val="24"/>
        </w:rPr>
        <w:fldChar w:fldCharType="separate"/>
      </w:r>
      <w:r w:rsidR="00D511D9">
        <w:rPr>
          <w:szCs w:val="24"/>
        </w:rPr>
        <w:t>2.2.1</w:t>
      </w:r>
      <w:r w:rsidR="00D511D9">
        <w:rPr>
          <w:szCs w:val="24"/>
        </w:rPr>
        <w:fldChar w:fldCharType="end"/>
      </w:r>
      <w:r w:rsidR="00CD664F">
        <w:rPr>
          <w:szCs w:val="24"/>
        </w:rPr>
        <w:t>)</w:t>
      </w:r>
      <w:r w:rsidRPr="00076E91">
        <w:rPr>
          <w:szCs w:val="24"/>
        </w:rPr>
        <w:t xml:space="preserve"> and </w:t>
      </w:r>
      <w:r w:rsidR="00530192" w:rsidRPr="00076E91">
        <w:rPr>
          <w:szCs w:val="24"/>
        </w:rPr>
        <w:t>24 non-microsporidia taxa</w:t>
      </w:r>
      <w:r w:rsidR="00D511D9">
        <w:rPr>
          <w:szCs w:val="24"/>
        </w:rPr>
        <w:t xml:space="preserve"> (</w:t>
      </w:r>
      <w:r w:rsidR="00D511D9">
        <w:rPr>
          <w:szCs w:val="24"/>
        </w:rPr>
        <w:fldChar w:fldCharType="begin"/>
      </w:r>
      <w:r w:rsidR="00D511D9">
        <w:rPr>
          <w:szCs w:val="24"/>
        </w:rPr>
        <w:instrText xml:space="preserve"> REF _Ref384422965 \h </w:instrText>
      </w:r>
      <w:r w:rsidR="00D511D9">
        <w:rPr>
          <w:szCs w:val="24"/>
        </w:rPr>
      </w:r>
      <w:r w:rsidR="00D511D9">
        <w:rPr>
          <w:szCs w:val="24"/>
        </w:rPr>
        <w:fldChar w:fldCharType="separate"/>
      </w:r>
      <w:r w:rsidR="00D511D9">
        <w:t xml:space="preserve">Table </w:t>
      </w:r>
      <w:r w:rsidR="00D511D9">
        <w:rPr>
          <w:noProof/>
        </w:rPr>
        <w:t>A</w:t>
      </w:r>
      <w:r w:rsidR="00D511D9">
        <w:noBreakHyphen/>
      </w:r>
      <w:r w:rsidR="00D511D9">
        <w:rPr>
          <w:noProof/>
        </w:rPr>
        <w:t>1</w:t>
      </w:r>
      <w:r w:rsidR="00D511D9">
        <w:rPr>
          <w:szCs w:val="24"/>
        </w:rPr>
        <w:fldChar w:fldCharType="end"/>
      </w:r>
      <w:r w:rsidR="00D511D9">
        <w:rPr>
          <w:szCs w:val="24"/>
        </w:rPr>
        <w:t xml:space="preserve"> in Appendix)</w:t>
      </w:r>
      <w:r w:rsidR="00530192">
        <w:rPr>
          <w:szCs w:val="24"/>
        </w:rPr>
        <w:t>.</w:t>
      </w:r>
      <w:r>
        <w:rPr>
          <w:szCs w:val="24"/>
        </w:rPr>
        <w:t xml:space="preserve"> Those 80 groups served as our core genes</w:t>
      </w:r>
      <w:r w:rsidRPr="00076E91">
        <w:rPr>
          <w:szCs w:val="24"/>
        </w:rPr>
        <w:t xml:space="preserve"> for the species tree reconstruction.</w:t>
      </w:r>
      <w:r w:rsidR="003657BD" w:rsidRPr="00076E91">
        <w:rPr>
          <w:szCs w:val="24"/>
        </w:rPr>
        <w:t xml:space="preserve"> </w:t>
      </w:r>
    </w:p>
    <w:p w14:paraId="04697877" w14:textId="3A9FFE22" w:rsidR="005B603B" w:rsidRPr="00076E91" w:rsidRDefault="001B376C" w:rsidP="00324278">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6F04E189">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5CA4AF09" w14:textId="14C94E93" w:rsidR="004D52AC" w:rsidRPr="00076E91" w:rsidRDefault="00900C79" w:rsidP="00324278">
      <w:pPr>
        <w:pStyle w:val="Caption"/>
        <w:spacing w:after="0" w:line="360" w:lineRule="auto"/>
        <w:jc w:val="both"/>
      </w:pPr>
      <w:bookmarkStart w:id="71" w:name="_Ref381357941"/>
      <w:bookmarkStart w:id="72" w:name="_Toc386145446"/>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71"/>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00C27543">
        <w:t xml:space="preserve"> (yellow) and 7 out</w:t>
      </w:r>
      <w:r w:rsidRPr="00076E91">
        <w:t xml:space="preserve">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72"/>
      <w:r w:rsidR="00077779">
        <w:t xml:space="preserve"> The tree is rooted according to </w:t>
      </w:r>
      <w:r w:rsidR="006D19BD">
        <w:fldChar w:fldCharType="begin"/>
      </w:r>
      <w:r w:rsidR="006D19BD">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6D19BD">
        <w:fldChar w:fldCharType="separate"/>
      </w:r>
      <w:r w:rsidR="006D19BD">
        <w:rPr>
          <w:noProof/>
        </w:rPr>
        <w:t>(Roger and Simpson 2009)</w:t>
      </w:r>
      <w:r w:rsidR="006D19BD">
        <w:fldChar w:fldCharType="end"/>
      </w:r>
      <w:r w:rsidR="006D19BD">
        <w:t>.</w:t>
      </w:r>
    </w:p>
    <w:p w14:paraId="601B201B" w14:textId="13A67EC2" w:rsidR="009A0B3F" w:rsidRDefault="009A0B3F" w:rsidP="00324278">
      <w:pPr>
        <w:spacing w:after="0" w:line="360" w:lineRule="auto"/>
        <w:jc w:val="both"/>
        <w:rPr>
          <w:szCs w:val="24"/>
        </w:rPr>
      </w:pPr>
      <w:r>
        <w:rPr>
          <w:szCs w:val="24"/>
        </w:rPr>
        <w:t xml:space="preserve">The maximum likelihood tree reconstructed from the super-alignment and the </w:t>
      </w:r>
      <w:r w:rsidR="006D19BD">
        <w:rPr>
          <w:szCs w:val="24"/>
        </w:rPr>
        <w:t xml:space="preserve">optimal model is shown in </w:t>
      </w:r>
      <w:r w:rsidR="006D19BD">
        <w:rPr>
          <w:szCs w:val="24"/>
        </w:rPr>
        <w:fldChar w:fldCharType="begin"/>
      </w:r>
      <w:r w:rsidR="006D19BD">
        <w:rPr>
          <w:szCs w:val="24"/>
        </w:rPr>
        <w:instrText xml:space="preserve"> REF _Ref381357941 \h </w:instrText>
      </w:r>
      <w:r w:rsidR="006D19BD">
        <w:rPr>
          <w:szCs w:val="24"/>
        </w:rPr>
      </w:r>
      <w:r w:rsidR="006D19BD">
        <w:rPr>
          <w:szCs w:val="24"/>
        </w:rPr>
        <w:fldChar w:fldCharType="separate"/>
      </w:r>
      <w:r w:rsidR="006D19BD" w:rsidRPr="00076E91">
        <w:t xml:space="preserve">Figure </w:t>
      </w:r>
      <w:r w:rsidR="006D19BD">
        <w:rPr>
          <w:noProof/>
        </w:rPr>
        <w:t>2</w:t>
      </w:r>
      <w:r w:rsidR="006D19BD">
        <w:noBreakHyphen/>
      </w:r>
      <w:r w:rsidR="006D19BD">
        <w:rPr>
          <w:noProof/>
        </w:rPr>
        <w:t>4</w:t>
      </w:r>
      <w:r w:rsidR="006D19BD">
        <w:rPr>
          <w:szCs w:val="24"/>
        </w:rPr>
        <w:fldChar w:fldCharType="end"/>
      </w:r>
      <w:r>
        <w:rPr>
          <w:szCs w:val="24"/>
        </w:rPr>
        <w:t xml:space="preserve">. The tree spans the full eukaryotic </w:t>
      </w:r>
      <w:commentRangeStart w:id="73"/>
      <w:r>
        <w:rPr>
          <w:szCs w:val="24"/>
        </w:rPr>
        <w:t xml:space="preserve">diversity and is overall well </w:t>
      </w:r>
      <w:commentRangeEnd w:id="73"/>
      <w:r>
        <w:rPr>
          <w:rStyle w:val="CommentReference"/>
        </w:rPr>
        <w:commentReference w:id="73"/>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4"/>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4"/>
      <w:r w:rsidR="00546AEC">
        <w:rPr>
          <w:rStyle w:val="CommentReference"/>
        </w:rPr>
        <w:commentReference w:id="74"/>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5" w:name="_Toc386152566"/>
      <w:r w:rsidRPr="00A7099E">
        <w:lastRenderedPageBreak/>
        <w:t>Discussion</w:t>
      </w:r>
      <w:bookmarkEnd w:id="75"/>
    </w:p>
    <w:p w14:paraId="49C06367" w14:textId="3790C65B" w:rsidR="00394E19" w:rsidRPr="00A7099E" w:rsidRDefault="00194DE4" w:rsidP="00324278">
      <w:pPr>
        <w:pStyle w:val="Heading3"/>
        <w:jc w:val="both"/>
      </w:pPr>
      <w:bookmarkStart w:id="76" w:name="_Toc385094327"/>
      <w:bookmarkStart w:id="77" w:name="_Toc386152567"/>
      <w:r>
        <w:t>Microsporidia orphan</w:t>
      </w:r>
      <w:r w:rsidRPr="00A7099E">
        <w:t xml:space="preserve"> proteins</w:t>
      </w:r>
      <w:bookmarkEnd w:id="76"/>
      <w:bookmarkEnd w:id="77"/>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5E87A62A" w:rsidR="0061430D" w:rsidRPr="00076E91" w:rsidRDefault="00900C79" w:rsidP="00324278">
      <w:pPr>
        <w:pStyle w:val="Caption"/>
        <w:spacing w:after="0" w:line="360" w:lineRule="auto"/>
        <w:jc w:val="both"/>
      </w:pPr>
      <w:bookmarkStart w:id="78" w:name="_Ref381357979"/>
      <w:bookmarkStart w:id="79" w:name="_Toc386145447"/>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78"/>
      <w:r w:rsidRPr="00076E91">
        <w:t xml:space="preserve">: Length distribution of orthologous proteins (orange) and orphan proteins (green) in different </w:t>
      </w:r>
      <w:r w:rsidR="0057765D" w:rsidRPr="00076E91">
        <w:t>microsporidia</w:t>
      </w:r>
      <w:r w:rsidRPr="00076E91">
        <w:t xml:space="preserve"> taxa.</w:t>
      </w:r>
      <w:bookmarkEnd w:id="79"/>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F01705" w:rsidRPr="00076E91">
        <w:t xml:space="preserve">Table </w:t>
      </w:r>
      <w:r w:rsidR="00F01705">
        <w:rPr>
          <w:noProof/>
        </w:rPr>
        <w:t>A</w:t>
      </w:r>
      <w:r w:rsidR="00F01705">
        <w:noBreakHyphen/>
      </w:r>
      <w:r w:rsidR="00F01705">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w:t>
      </w:r>
      <w:r w:rsidRPr="00076E91">
        <w:rPr>
          <w:szCs w:val="24"/>
        </w:rPr>
        <w:lastRenderedPageBreak/>
        <w:t xml:space="preserve">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4A093C2" w:rsidR="00401934" w:rsidRPr="00076E91" w:rsidRDefault="00F56624" w:rsidP="00324278">
      <w:pPr>
        <w:pStyle w:val="Caption"/>
        <w:spacing w:after="0" w:line="360" w:lineRule="auto"/>
        <w:jc w:val="both"/>
      </w:pPr>
      <w:bookmarkStart w:id="80" w:name="_Ref381359837"/>
      <w:bookmarkStart w:id="81" w:name="_Toc386145448"/>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80"/>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81"/>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82" w:name="_Toc38615256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82"/>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F01705">
        <w:t xml:space="preserve">Figure </w:t>
      </w:r>
      <w:r w:rsidR="00F01705">
        <w:rPr>
          <w:noProof/>
        </w:rPr>
        <w:t>2</w:t>
      </w:r>
      <w:r w:rsidR="00F01705">
        <w:noBreakHyphen/>
      </w:r>
      <w:r w:rsidR="00F01705">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4">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5D71FD36" w:rsidR="00F45E7A" w:rsidRPr="00076E91" w:rsidRDefault="00581E32" w:rsidP="00324278">
      <w:pPr>
        <w:pStyle w:val="Caption"/>
        <w:jc w:val="both"/>
        <w:rPr>
          <w:szCs w:val="24"/>
        </w:rPr>
      </w:pPr>
      <w:bookmarkStart w:id="83" w:name="_Ref383775786"/>
      <w:bookmarkStart w:id="84" w:name="_Toc386145449"/>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83"/>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F01705">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4"/>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F01705" w:rsidRPr="00076E91">
        <w:t xml:space="preserve">Figure </w:t>
      </w:r>
      <w:r w:rsidR="00F01705">
        <w:rPr>
          <w:noProof/>
        </w:rPr>
        <w:t>2</w:t>
      </w:r>
      <w:r w:rsidR="00F01705">
        <w:noBreakHyphen/>
      </w:r>
      <w:r w:rsidR="00F01705">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F01705">
        <w:t xml:space="preserve">Figure </w:t>
      </w:r>
      <w:r w:rsidR="00F01705">
        <w:rPr>
          <w:noProof/>
        </w:rPr>
        <w:t>2</w:t>
      </w:r>
      <w:r w:rsidR="00F01705">
        <w:noBreakHyphen/>
      </w:r>
      <w:r w:rsidR="00F01705">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5" w:name="_Toc386152569"/>
      <w:r w:rsidRPr="00A7099E">
        <w:t>Conclusion</w:t>
      </w:r>
      <w:bookmarkEnd w:id="85"/>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64F9711F"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w:t>
      </w:r>
      <w:r w:rsidR="001E59CC">
        <w:rPr>
          <w:szCs w:val="24"/>
        </w:rPr>
        <w:t>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6" w:name="_Toc386152570"/>
      <w:r w:rsidRPr="00756D71">
        <w:lastRenderedPageBreak/>
        <w:t>PhyloProfile: an interactive visualization tool for exploring complex phylogenetic profiles</w:t>
      </w:r>
      <w:bookmarkEnd w:id="86"/>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7" w:name="_Toc386152571"/>
      <w:r w:rsidRPr="00756D71">
        <w:t>Introduction</w:t>
      </w:r>
      <w:bookmarkEnd w:id="87"/>
    </w:p>
    <w:p w14:paraId="2003140E" w14:textId="4390284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 </w:instrText>
      </w:r>
      <w:r w:rsidR="00345B0D">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EN.CITE.DATA </w:instrText>
      </w:r>
      <w:r w:rsidR="00345B0D">
        <w:rPr>
          <w:szCs w:val="24"/>
        </w:rPr>
      </w:r>
      <w:r w:rsidR="00345B0D">
        <w:rPr>
          <w:szCs w:val="24"/>
        </w:rPr>
        <w:fldChar w:fldCharType="end"/>
      </w:r>
      <w:r w:rsidR="008C63AA">
        <w:rPr>
          <w:szCs w:val="24"/>
        </w:rPr>
        <w:fldChar w:fldCharType="separate"/>
      </w:r>
      <w:r w:rsidR="00345B0D">
        <w:rPr>
          <w:noProof/>
          <w:szCs w:val="24"/>
        </w:rPr>
        <w:t>(Li, Calvo,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8" w:name="_Toc386152572"/>
      <w:r w:rsidRPr="00756D71">
        <w:lastRenderedPageBreak/>
        <w:t>Features and capabilities</w:t>
      </w:r>
      <w:bookmarkEnd w:id="88"/>
    </w:p>
    <w:p w14:paraId="090EE203" w14:textId="18873E54" w:rsidR="006824B2" w:rsidRPr="00756D71" w:rsidRDefault="006824B2" w:rsidP="00324278">
      <w:pPr>
        <w:pStyle w:val="Heading3"/>
        <w:jc w:val="both"/>
      </w:pPr>
      <w:bookmarkStart w:id="89" w:name="_Toc386152573"/>
      <w:r w:rsidRPr="00756D71">
        <w:t>Multiple input options</w:t>
      </w:r>
      <w:bookmarkEnd w:id="89"/>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5051436A" w:rsidR="00377785" w:rsidRDefault="00876AC0" w:rsidP="00324278">
      <w:pPr>
        <w:pStyle w:val="Caption"/>
        <w:jc w:val="both"/>
        <w:rPr>
          <w:szCs w:val="24"/>
        </w:rPr>
      </w:pPr>
      <w:bookmarkStart w:id="90" w:name="_Ref384072234"/>
      <w:bookmarkStart w:id="91" w:name="_Toc386145450"/>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90"/>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91"/>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F01705">
        <w:t xml:space="preserve">Figure </w:t>
      </w:r>
      <w:r w:rsidR="00F01705">
        <w:rPr>
          <w:noProof/>
        </w:rPr>
        <w:t>3</w:t>
      </w:r>
      <w:r w:rsidR="00F01705">
        <w:noBreakHyphen/>
      </w:r>
      <w:r w:rsidR="00F01705">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92" w:name="_Toc386152574"/>
      <w:r w:rsidRPr="00756D71">
        <w:t>I</w:t>
      </w:r>
      <w:r w:rsidR="00681A01" w:rsidRPr="00756D71">
        <w:t xml:space="preserve">nteractive </w:t>
      </w:r>
      <w:r w:rsidR="00785A94" w:rsidRPr="00756D71">
        <w:t>visualization</w:t>
      </w:r>
      <w:bookmarkEnd w:id="92"/>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3B27DF8D" w:rsidR="007B4ABC" w:rsidRDefault="00815D06" w:rsidP="00324278">
      <w:pPr>
        <w:pStyle w:val="Caption"/>
        <w:jc w:val="both"/>
      </w:pPr>
      <w:bookmarkStart w:id="93" w:name="_Ref384073005"/>
      <w:bookmarkStart w:id="94" w:name="_Toc386145451"/>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93"/>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4"/>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F01705">
        <w:t xml:space="preserve">Figure </w:t>
      </w:r>
      <w:r w:rsidR="00F01705">
        <w:rPr>
          <w:noProof/>
        </w:rPr>
        <w:t>3</w:t>
      </w:r>
      <w:r w:rsidR="00F01705">
        <w:noBreakHyphen/>
      </w:r>
      <w:r w:rsidR="00F01705">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F01705">
        <w:t xml:space="preserve">Figure </w:t>
      </w:r>
      <w:r w:rsidR="00F01705">
        <w:rPr>
          <w:noProof/>
        </w:rPr>
        <w:t>3</w:t>
      </w:r>
      <w:r w:rsidR="00F01705">
        <w:noBreakHyphen/>
      </w:r>
      <w:r w:rsidR="00F01705">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66110B35" w:rsidR="009D6CC3" w:rsidRDefault="008171E2" w:rsidP="00324278">
      <w:pPr>
        <w:pStyle w:val="Caption"/>
        <w:jc w:val="both"/>
      </w:pPr>
      <w:bookmarkStart w:id="95" w:name="_Ref384081133"/>
      <w:bookmarkStart w:id="96" w:name="_Toc386145452"/>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95"/>
      <w:r>
        <w:t xml:space="preserve">: The interactive visualization enables </w:t>
      </w:r>
      <w:r w:rsidR="00EC1F27">
        <w:t>linking between different data.</w:t>
      </w:r>
      <w:bookmarkEnd w:id="96"/>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7" w:name="_Toc386152575"/>
      <w:r w:rsidRPr="00756D71">
        <w:t>The use of NCBI taxonomy information in PhyloProfile</w:t>
      </w:r>
      <w:bookmarkEnd w:id="97"/>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8" w:name="_Toc386152576"/>
      <w:r w:rsidRPr="00756D71">
        <w:t>D</w:t>
      </w:r>
      <w:r w:rsidR="00681A01" w:rsidRPr="00756D71">
        <w:t xml:space="preserve">ynamic </w:t>
      </w:r>
      <w:r w:rsidR="00785A94" w:rsidRPr="00756D71">
        <w:t xml:space="preserve">data </w:t>
      </w:r>
      <w:r w:rsidR="00272707" w:rsidRPr="00756D71">
        <w:t>filtering</w:t>
      </w:r>
      <w:bookmarkEnd w:id="98"/>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F01705">
        <w:t xml:space="preserve">Figure </w:t>
      </w:r>
      <w:r w:rsidR="00F01705">
        <w:rPr>
          <w:noProof/>
        </w:rPr>
        <w:t>3</w:t>
      </w:r>
      <w:r w:rsidR="00F01705">
        <w:noBreakHyphen/>
      </w:r>
      <w:r w:rsidR="00F01705">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F01705">
        <w:t xml:space="preserve">Figure </w:t>
      </w:r>
      <w:r w:rsidR="00F01705">
        <w:rPr>
          <w:noProof/>
        </w:rPr>
        <w:t>3</w:t>
      </w:r>
      <w:r w:rsidR="00F01705">
        <w:noBreakHyphen/>
      </w:r>
      <w:r w:rsidR="00F01705">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8">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7325E50" w:rsidR="00E02AD8" w:rsidRDefault="00E02AD8" w:rsidP="00324278">
      <w:pPr>
        <w:pStyle w:val="Caption"/>
        <w:jc w:val="both"/>
        <w:rPr>
          <w:szCs w:val="24"/>
        </w:rPr>
      </w:pPr>
      <w:bookmarkStart w:id="99" w:name="_Ref384081559"/>
      <w:bookmarkStart w:id="100" w:name="_Toc386145453"/>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99"/>
      <w:r>
        <w:t>: List of genes resulting from the Core gene identification function can be directly input to the c</w:t>
      </w:r>
      <w:r w:rsidR="007200FF">
        <w:t>ustomized profile for further investigating.</w:t>
      </w:r>
      <w:bookmarkEnd w:id="100"/>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01" w:name="_Toc386152577"/>
      <w:r w:rsidRPr="00756D71">
        <w:t>Phylogenetic profiling</w:t>
      </w:r>
      <w:bookmarkEnd w:id="101"/>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F01705">
        <w:t xml:space="preserve">Figure </w:t>
      </w:r>
      <w:r w:rsidR="00F01705">
        <w:rPr>
          <w:noProof/>
        </w:rPr>
        <w:t>3</w:t>
      </w:r>
      <w:r w:rsidR="00F01705">
        <w:noBreakHyphen/>
      </w:r>
      <w:r w:rsidR="00F01705">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9">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2DBF5475" w:rsidR="00C4723C" w:rsidRDefault="00C116E7" w:rsidP="00324278">
      <w:pPr>
        <w:pStyle w:val="Caption"/>
        <w:jc w:val="both"/>
        <w:rPr>
          <w:szCs w:val="24"/>
        </w:rPr>
      </w:pPr>
      <w:bookmarkStart w:id="102" w:name="_Ref384080616"/>
      <w:bookmarkStart w:id="103" w:name="_Toc386145454"/>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02"/>
      <w:r>
        <w:t>: Phylogenetic profile dot matrix before (left) and after (right) clustering.</w:t>
      </w:r>
      <w:bookmarkEnd w:id="103"/>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F01705">
        <w:t xml:space="preserve">Figure </w:t>
      </w:r>
      <w:r w:rsidR="00F01705">
        <w:rPr>
          <w:noProof/>
        </w:rPr>
        <w:t>3</w:t>
      </w:r>
      <w:r w:rsidR="00F01705">
        <w:noBreakHyphen/>
      </w:r>
      <w:r w:rsidR="00F01705">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2BFE99D0" w:rsidR="00D71D92" w:rsidRDefault="00893A5A" w:rsidP="00324278">
      <w:pPr>
        <w:pStyle w:val="Caption"/>
        <w:jc w:val="both"/>
        <w:rPr>
          <w:szCs w:val="24"/>
        </w:rPr>
      </w:pPr>
      <w:bookmarkStart w:id="104" w:name="_Ref384080679"/>
      <w:bookmarkStart w:id="105" w:name="_Toc386145455"/>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104"/>
      <w:r>
        <w:t>: Gene age estimation based on LCA algorithm.</w:t>
      </w:r>
      <w:bookmarkEnd w:id="105"/>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F01705">
        <w:t xml:space="preserve">Figure </w:t>
      </w:r>
      <w:r w:rsidR="00F01705">
        <w:rPr>
          <w:noProof/>
        </w:rPr>
        <w:t>3</w:t>
      </w:r>
      <w:r w:rsidR="00F01705">
        <w:noBreakHyphen/>
      </w:r>
      <w:r w:rsidR="00F01705">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1">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F0D4115" w:rsidR="00100B4D" w:rsidRDefault="005C6B2B" w:rsidP="00324278">
      <w:pPr>
        <w:pStyle w:val="Caption"/>
        <w:jc w:val="both"/>
        <w:rPr>
          <w:szCs w:val="24"/>
        </w:rPr>
      </w:pPr>
      <w:bookmarkStart w:id="106" w:name="_Ref384080896"/>
      <w:bookmarkStart w:id="107" w:name="_Toc386145456"/>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106"/>
      <w:r>
        <w:t>: Distribution analysis of two integrated data and the fraction of species in the systematic group. Those distributions can be dynamically changed depending on the defined thresholds of those variables.</w:t>
      </w:r>
      <w:bookmarkEnd w:id="107"/>
    </w:p>
    <w:p w14:paraId="17E344E4" w14:textId="66CA44D5" w:rsidR="002B62C3" w:rsidRPr="00756D71" w:rsidRDefault="00C87DA9" w:rsidP="00324278">
      <w:pPr>
        <w:pStyle w:val="Heading3"/>
        <w:jc w:val="both"/>
      </w:pPr>
      <w:bookmarkStart w:id="108" w:name="_Toc386152578"/>
      <w:r w:rsidRPr="00756D71">
        <w:t xml:space="preserve">Interoperable </w:t>
      </w:r>
      <w:r w:rsidR="002B62C3" w:rsidRPr="00756D71">
        <w:t>output</w:t>
      </w:r>
      <w:bookmarkEnd w:id="108"/>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9" w:name="_Toc386152579"/>
      <w:r w:rsidRPr="00756D71">
        <w:t>Result</w:t>
      </w:r>
      <w:bookmarkEnd w:id="109"/>
      <w:r w:rsidR="00CB4499" w:rsidRPr="00756D71">
        <w:t xml:space="preserve"> </w:t>
      </w:r>
    </w:p>
    <w:p w14:paraId="323882AD" w14:textId="3CF9FE4A" w:rsidR="00842AB7" w:rsidRPr="00756D71" w:rsidRDefault="00842AB7" w:rsidP="00324278">
      <w:pPr>
        <w:pStyle w:val="Heading3"/>
        <w:jc w:val="both"/>
      </w:pPr>
      <w:bookmarkStart w:id="110" w:name="_Toc386152580"/>
      <w:r w:rsidRPr="00756D71">
        <w:t>The availability</w:t>
      </w:r>
      <w:bookmarkEnd w:id="110"/>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11" w:name="_Toc386152581"/>
      <w:r w:rsidRPr="00756D71">
        <w:t>Performance test</w:t>
      </w:r>
      <w:bookmarkEnd w:id="111"/>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F01705">
        <w:t xml:space="preserve">Figure </w:t>
      </w:r>
      <w:r w:rsidR="00F01705">
        <w:rPr>
          <w:noProof/>
        </w:rPr>
        <w:t>3</w:t>
      </w:r>
      <w:r w:rsidR="00F01705">
        <w:noBreakHyphen/>
      </w:r>
      <w:r w:rsidR="00F01705">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F01705">
        <w:t xml:space="preserve">Figure </w:t>
      </w:r>
      <w:r w:rsidR="00F01705">
        <w:rPr>
          <w:noProof/>
        </w:rPr>
        <w:t>3</w:t>
      </w:r>
      <w:r w:rsidR="00F01705">
        <w:noBreakHyphen/>
      </w:r>
      <w:r w:rsidR="00F01705">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F01705">
        <w:t xml:space="preserve">Figure </w:t>
      </w:r>
      <w:r w:rsidR="00F01705">
        <w:rPr>
          <w:noProof/>
        </w:rPr>
        <w:t>3</w:t>
      </w:r>
      <w:r w:rsidR="00F01705">
        <w:noBreakHyphen/>
      </w:r>
      <w:r w:rsidR="00F01705">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F01705">
        <w:t xml:space="preserve">Figure </w:t>
      </w:r>
      <w:r w:rsidR="00F01705">
        <w:rPr>
          <w:noProof/>
        </w:rPr>
        <w:t>3</w:t>
      </w:r>
      <w:r w:rsidR="00F01705">
        <w:noBreakHyphen/>
      </w:r>
      <w:r w:rsidR="00F01705">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43B09F10" w:rsidR="007A2C8C" w:rsidRDefault="001E3047" w:rsidP="00324278">
      <w:pPr>
        <w:pStyle w:val="Caption"/>
        <w:jc w:val="both"/>
        <w:rPr>
          <w:szCs w:val="24"/>
        </w:rPr>
      </w:pPr>
      <w:bookmarkStart w:id="112" w:name="_Ref384067296"/>
      <w:bookmarkStart w:id="113" w:name="_Toc386145457"/>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1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13"/>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3">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27F573CD" w:rsidR="004B135F" w:rsidRPr="00842AB7" w:rsidRDefault="00A87C41" w:rsidP="00324278">
      <w:pPr>
        <w:pStyle w:val="Caption"/>
        <w:jc w:val="both"/>
        <w:rPr>
          <w:szCs w:val="24"/>
        </w:rPr>
      </w:pPr>
      <w:bookmarkStart w:id="114" w:name="_Ref384080946"/>
      <w:bookmarkStart w:id="115" w:name="_Toc386145458"/>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114"/>
      <w:r>
        <w:t xml:space="preserve">: </w:t>
      </w:r>
      <w:r w:rsidR="00001AD8" w:rsidRPr="00001AD8">
        <w:t>RAM usage during data display increases linearly as the data matrix grows. (a) RAM usage as a function of number of genes analyzed, and (b) as a function of the number of taxa analyzed.</w:t>
      </w:r>
      <w:bookmarkEnd w:id="115"/>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6" w:name="_Toc386152582"/>
      <w:r w:rsidRPr="00756D71">
        <w:t>Conclusion</w:t>
      </w:r>
      <w:bookmarkEnd w:id="116"/>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7" w:name="_Toc386152583"/>
      <w:r w:rsidRPr="00CC3D21">
        <w:lastRenderedPageBreak/>
        <w:t xml:space="preserve">Distribution analysis of the </w:t>
      </w:r>
      <w:r w:rsidR="000975BB" w:rsidRPr="00CC3D21">
        <w:t>microsporidian LCA</w:t>
      </w:r>
      <w:r w:rsidRPr="00CC3D21">
        <w:t xml:space="preserve"> proteins</w:t>
      </w:r>
      <w:bookmarkEnd w:id="117"/>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8" w:name="_Toc386152584"/>
      <w:r w:rsidRPr="00CC3D21">
        <w:t>Introduction</w:t>
      </w:r>
      <w:bookmarkEnd w:id="118"/>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9" w:name="_Toc386152585"/>
      <w:r w:rsidRPr="00CC3D21">
        <w:t>Methods</w:t>
      </w:r>
      <w:bookmarkEnd w:id="119"/>
    </w:p>
    <w:p w14:paraId="10667284" w14:textId="4543EEB8" w:rsidR="00B41BE3" w:rsidRPr="00CC3D21" w:rsidRDefault="00B41BE3" w:rsidP="00324278">
      <w:pPr>
        <w:pStyle w:val="Heading3"/>
        <w:jc w:val="both"/>
      </w:pPr>
      <w:bookmarkStart w:id="120" w:name="_Toc386152586"/>
      <w:r w:rsidRPr="00CC3D21">
        <w:t>Orthology prediction</w:t>
      </w:r>
      <w:bookmarkEnd w:id="120"/>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F01705" w:rsidRPr="00076E91">
        <w:t xml:space="preserve">Figure </w:t>
      </w:r>
      <w:r w:rsidR="00F01705">
        <w:rPr>
          <w:noProof/>
        </w:rPr>
        <w:t>4</w:t>
      </w:r>
      <w:r w:rsidR="00F01705">
        <w:noBreakHyphen/>
      </w:r>
      <w:r w:rsidR="00F01705">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F01705" w:rsidRPr="00076E91">
        <w:t xml:space="preserve">Table </w:t>
      </w:r>
      <w:r w:rsidR="00F01705">
        <w:rPr>
          <w:noProof/>
        </w:rPr>
        <w:t>A</w:t>
      </w:r>
      <w:r w:rsidR="00F01705">
        <w:noBreakHyphen/>
      </w:r>
      <w:r w:rsidR="00F01705">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F01705">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1710F2A3" w:rsidR="003259EB" w:rsidRPr="00C87C0D" w:rsidRDefault="00E959B2" w:rsidP="00324278">
      <w:pPr>
        <w:pStyle w:val="Caption"/>
        <w:spacing w:after="0" w:line="360" w:lineRule="auto"/>
        <w:jc w:val="both"/>
      </w:pPr>
      <w:bookmarkStart w:id="121" w:name="_Ref381452921"/>
      <w:bookmarkStart w:id="122" w:name="_Toc386145459"/>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21"/>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22"/>
      <w:r w:rsidR="008F5883" w:rsidRPr="00076E91">
        <w:t xml:space="preserve"> </w:t>
      </w:r>
    </w:p>
    <w:p w14:paraId="56CA872D" w14:textId="32B0AE21" w:rsidR="00171003" w:rsidRPr="00CC3D21" w:rsidRDefault="00171003" w:rsidP="00324278">
      <w:pPr>
        <w:pStyle w:val="Heading3"/>
        <w:jc w:val="both"/>
      </w:pPr>
      <w:bookmarkStart w:id="123" w:name="_Toc386152587"/>
      <w:r w:rsidRPr="00CC3D21">
        <w:t>Feature architecture similarity score calculation</w:t>
      </w:r>
      <w:bookmarkEnd w:id="123"/>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4" w:name="_Toc386152588"/>
      <w:r w:rsidRPr="00CC3D21">
        <w:t>Phylogenetic profile analysis</w:t>
      </w:r>
      <w:bookmarkEnd w:id="124"/>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5" w:name="_Toc386152589"/>
      <w:r w:rsidRPr="00CC3D21">
        <w:t>Results</w:t>
      </w:r>
      <w:bookmarkEnd w:id="125"/>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5">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6BA7F111" w:rsidR="00EB18BA" w:rsidRPr="00076E91" w:rsidRDefault="003F7481" w:rsidP="00324278">
      <w:pPr>
        <w:pStyle w:val="Caption"/>
        <w:spacing w:after="0" w:line="360" w:lineRule="auto"/>
        <w:jc w:val="both"/>
      </w:pPr>
      <w:bookmarkStart w:id="126" w:name="_Ref381546097"/>
      <w:bookmarkStart w:id="127" w:name="_Toc386145460"/>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26"/>
      <w:r w:rsidRPr="00076E91">
        <w:t xml:space="preserve">: The distribution of FAS scores for all orthologs of 1605 </w:t>
      </w:r>
      <w:r w:rsidR="000975BB" w:rsidRPr="00076E91">
        <w:t>microsporidian LCA</w:t>
      </w:r>
      <w:r w:rsidRPr="00076E91">
        <w:t xml:space="preserve"> proteins.</w:t>
      </w:r>
      <w:bookmarkEnd w:id="127"/>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01705" w:rsidRPr="00076E91">
        <w:t xml:space="preserve">Figure </w:t>
      </w:r>
      <w:r w:rsidR="00F01705">
        <w:rPr>
          <w:noProof/>
        </w:rPr>
        <w:t>4</w:t>
      </w:r>
      <w:r w:rsidR="00F01705">
        <w:noBreakHyphen/>
      </w:r>
      <w:r w:rsidR="00F01705">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F01705" w:rsidRPr="00076E91">
        <w:t xml:space="preserve">Figure </w:t>
      </w:r>
      <w:r w:rsidR="00F01705">
        <w:rPr>
          <w:noProof/>
        </w:rPr>
        <w:t>4</w:t>
      </w:r>
      <w:r w:rsidR="00F01705">
        <w:noBreakHyphen/>
      </w:r>
      <w:r w:rsidR="00F01705">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6">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4D5250F6" w:rsidR="00EB18BA" w:rsidRPr="00076E91" w:rsidRDefault="009708BB" w:rsidP="00324278">
      <w:pPr>
        <w:pStyle w:val="Caption"/>
        <w:spacing w:after="0" w:line="360" w:lineRule="auto"/>
        <w:jc w:val="both"/>
      </w:pPr>
      <w:bookmarkStart w:id="128" w:name="_Ref381546185"/>
      <w:bookmarkStart w:id="129" w:name="_Toc386145461"/>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28"/>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9"/>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F01705" w:rsidRPr="00076E91">
        <w:t xml:space="preserve">Figure </w:t>
      </w:r>
      <w:r w:rsidR="00F01705">
        <w:rPr>
          <w:noProof/>
        </w:rPr>
        <w:t>4</w:t>
      </w:r>
      <w:r w:rsidR="00F01705">
        <w:noBreakHyphen/>
      </w:r>
      <w:r w:rsidR="00F01705">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F01705" w:rsidRPr="00076E91">
        <w:t xml:space="preserve">Figure </w:t>
      </w:r>
      <w:r w:rsidR="00F01705">
        <w:rPr>
          <w:noProof/>
        </w:rPr>
        <w:t>4</w:t>
      </w:r>
      <w:r w:rsidR="00F01705">
        <w:noBreakHyphen/>
      </w:r>
      <w:r w:rsidR="00F01705">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62ACB8FA" w:rsidR="00883209" w:rsidRPr="00076E91" w:rsidRDefault="00883209" w:rsidP="00324278">
      <w:pPr>
        <w:pStyle w:val="Caption"/>
        <w:spacing w:after="0" w:line="360" w:lineRule="auto"/>
        <w:jc w:val="both"/>
      </w:pPr>
      <w:bookmarkStart w:id="130" w:name="_Ref381546769"/>
      <w:bookmarkStart w:id="131" w:name="_Toc386145462"/>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30"/>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31"/>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F01705" w:rsidRPr="00076E91">
        <w:t xml:space="preserve">Table </w:t>
      </w:r>
      <w:r w:rsidR="00F01705">
        <w:rPr>
          <w:noProof/>
        </w:rPr>
        <w:t>4</w:t>
      </w:r>
      <w:r w:rsidR="00F01705">
        <w:noBreakHyphen/>
      </w:r>
      <w:r w:rsidR="00F01705">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32" w:name="_Ref383849425"/>
      <w:bookmarkStart w:id="133" w:name="_Toc386145500"/>
      <w:r w:rsidRPr="00076E91">
        <w:t xml:space="preserve">Table </w:t>
      </w:r>
      <w:r w:rsidR="009F5610">
        <w:fldChar w:fldCharType="begin"/>
      </w:r>
      <w:r w:rsidR="009F5610">
        <w:instrText xml:space="preserve"> STYLEREF 1 \s </w:instrText>
      </w:r>
      <w:r w:rsidR="009F5610">
        <w:fldChar w:fldCharType="separate"/>
      </w:r>
      <w:r w:rsidR="00F01705">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32"/>
      <w:r w:rsidRPr="00076E91">
        <w:t xml:space="preserve">: KO annotation for 42 </w:t>
      </w:r>
      <w:r w:rsidR="0057765D" w:rsidRPr="00076E91">
        <w:t>microsporidia</w:t>
      </w:r>
      <w:r w:rsidRPr="00076E91">
        <w:t xml:space="preserve"> specific proteins using BlastKOALA</w:t>
      </w:r>
      <w:bookmarkEnd w:id="133"/>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F01705">
        <w:t xml:space="preserve">Figure </w:t>
      </w:r>
      <w:r w:rsidR="00F01705">
        <w:rPr>
          <w:noProof/>
        </w:rPr>
        <w:t>4</w:t>
      </w:r>
      <w:r w:rsidR="00F01705">
        <w:noBreakHyphen/>
      </w:r>
      <w:r w:rsidR="00F01705">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F01705">
        <w:t xml:space="preserve">Table </w:t>
      </w:r>
      <w:r w:rsidR="00F01705">
        <w:rPr>
          <w:noProof/>
        </w:rPr>
        <w:t>A</w:t>
      </w:r>
      <w:r w:rsidR="00F01705">
        <w:noBreakHyphen/>
      </w:r>
      <w:r w:rsidR="00F01705">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4C80F522" w:rsidR="00DC6FC3" w:rsidRPr="00076E91" w:rsidRDefault="00DC6FC3" w:rsidP="00560D81">
      <w:pPr>
        <w:pStyle w:val="Caption"/>
        <w:jc w:val="both"/>
        <w:rPr>
          <w:szCs w:val="24"/>
        </w:rPr>
      </w:pPr>
      <w:bookmarkStart w:id="134" w:name="_Ref384468516"/>
      <w:bookmarkStart w:id="135" w:name="_Toc386145463"/>
      <w:r>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34"/>
      <w:r>
        <w:t>: GO annotation for microsporidia specific proteins.</w:t>
      </w:r>
      <w:bookmarkEnd w:id="135"/>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6" w:name="_Toc386152590"/>
      <w:r w:rsidRPr="00CC3D21">
        <w:t>Discussion</w:t>
      </w:r>
      <w:bookmarkEnd w:id="136"/>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F01705">
        <w:t xml:space="preserve">Table </w:t>
      </w:r>
      <w:r w:rsidR="00F01705">
        <w:rPr>
          <w:noProof/>
        </w:rPr>
        <w:t>4</w:t>
      </w:r>
      <w:r w:rsidR="00F01705">
        <w:noBreakHyphen/>
      </w:r>
      <w:r w:rsidR="00F01705">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7" w:name="_Ref383866029"/>
      <w:bookmarkStart w:id="138" w:name="_Toc386145501"/>
      <w:r>
        <w:t xml:space="preserve">Table </w:t>
      </w:r>
      <w:r w:rsidR="009F5610">
        <w:fldChar w:fldCharType="begin"/>
      </w:r>
      <w:r w:rsidR="009F5610">
        <w:instrText xml:space="preserve"> STYLEREF 1 \s </w:instrText>
      </w:r>
      <w:r w:rsidR="009F5610">
        <w:fldChar w:fldCharType="separate"/>
      </w:r>
      <w:r w:rsidR="00F01705">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137"/>
      <w:r>
        <w:t>: Estimated microsporidia specific proteins by applying different FAS cutoffs.</w:t>
      </w:r>
      <w:bookmarkEnd w:id="138"/>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9" w:name="_Toc386152591"/>
      <w:r w:rsidRPr="00CC3D21">
        <w:lastRenderedPageBreak/>
        <w:t>Conclusion</w:t>
      </w:r>
      <w:bookmarkEnd w:id="139"/>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40" w:name="_Toc386152592"/>
      <w:r w:rsidRPr="00A115AD">
        <w:lastRenderedPageBreak/>
        <w:t>HamFAS: a novel f</w:t>
      </w:r>
      <w:r w:rsidR="00AD08DF" w:rsidRPr="00A115AD">
        <w:t>unctional annotation</w:t>
      </w:r>
      <w:r w:rsidRPr="00A115AD">
        <w:t xml:space="preserve"> approach based on feature-aware orthology inference</w:t>
      </w:r>
      <w:bookmarkEnd w:id="140"/>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41" w:name="_Toc386152593"/>
      <w:r w:rsidRPr="00A115AD">
        <w:t>Introduction</w:t>
      </w:r>
      <w:bookmarkEnd w:id="141"/>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42" w:name="_Toc386152594"/>
      <w:r w:rsidRPr="00A115AD">
        <w:t>Methods</w:t>
      </w:r>
      <w:bookmarkEnd w:id="142"/>
    </w:p>
    <w:p w14:paraId="2FAC3F1D" w14:textId="072634A5" w:rsidR="00F31F1F" w:rsidRPr="00A115AD" w:rsidRDefault="00343CC4" w:rsidP="00560D81">
      <w:pPr>
        <w:pStyle w:val="Heading3"/>
        <w:jc w:val="both"/>
      </w:pPr>
      <w:bookmarkStart w:id="143" w:name="_Toc386152595"/>
      <w:r w:rsidRPr="00A115AD">
        <w:t xml:space="preserve">HamFAS </w:t>
      </w:r>
      <w:r w:rsidR="00AA51C4" w:rsidRPr="00A115AD">
        <w:t>approach</w:t>
      </w:r>
      <w:bookmarkEnd w:id="143"/>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F01705" w:rsidRPr="00076E91">
        <w:t xml:space="preserve">Figure </w:t>
      </w:r>
      <w:r w:rsidR="00F01705">
        <w:rPr>
          <w:noProof/>
        </w:rPr>
        <w:t>5</w:t>
      </w:r>
      <w:r w:rsidR="00F01705">
        <w:noBreakHyphen/>
      </w:r>
      <w:r w:rsidR="00F01705">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3679BD07" w:rsidR="000E0EEC" w:rsidRPr="00076E91" w:rsidRDefault="00B01FCE" w:rsidP="00560D81">
      <w:pPr>
        <w:pStyle w:val="Caption"/>
        <w:spacing w:after="0" w:line="360" w:lineRule="auto"/>
        <w:jc w:val="both"/>
      </w:pPr>
      <w:bookmarkStart w:id="144" w:name="_Ref381605755"/>
      <w:bookmarkStart w:id="145" w:name="_Toc386145464"/>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44"/>
      <w:r w:rsidRPr="00076E91">
        <w:t>: KO annotation transfer using HamFAS approach.</w:t>
      </w:r>
      <w:bookmarkEnd w:id="145"/>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01705">
        <w:t xml:space="preserve">Table </w:t>
      </w:r>
      <w:r w:rsidR="00F01705">
        <w:rPr>
          <w:noProof/>
        </w:rPr>
        <w:t>A</w:t>
      </w:r>
      <w:r w:rsidR="00F01705">
        <w:noBreakHyphen/>
      </w:r>
      <w:r w:rsidR="00F01705">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6" w:name="_Toc386152596"/>
      <w:r w:rsidRPr="00C3276D">
        <w:t>Benchmarking HamFAS</w:t>
      </w:r>
      <w:bookmarkEnd w:id="146"/>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7" w:name="_Toc386152597"/>
      <w:r w:rsidRPr="00A115AD">
        <w:t>Results</w:t>
      </w:r>
      <w:bookmarkEnd w:id="147"/>
    </w:p>
    <w:p w14:paraId="390FA781" w14:textId="389EBED4" w:rsidR="00E33B6B" w:rsidRPr="00A115AD" w:rsidRDefault="00E33B6B" w:rsidP="00560D81">
      <w:pPr>
        <w:pStyle w:val="Heading3"/>
        <w:jc w:val="both"/>
      </w:pPr>
      <w:bookmarkStart w:id="148" w:name="_Toc386152598"/>
      <w:r w:rsidRPr="00A115AD">
        <w:t xml:space="preserve">The establishment of the reference </w:t>
      </w:r>
      <w:r w:rsidR="00D74ED0" w:rsidRPr="00A115AD">
        <w:t xml:space="preserve">species and </w:t>
      </w:r>
      <w:r w:rsidRPr="00A115AD">
        <w:t>annotations</w:t>
      </w:r>
      <w:bookmarkEnd w:id="148"/>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F01705">
        <w:t xml:space="preserve">Figure </w:t>
      </w:r>
      <w:r w:rsidR="00F01705">
        <w:rPr>
          <w:noProof/>
        </w:rPr>
        <w:t>5</w:t>
      </w:r>
      <w:r w:rsidR="00F01705">
        <w:noBreakHyphen/>
      </w:r>
      <w:r w:rsidR="00F01705">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B2FC91F" w:rsidR="00E15A39" w:rsidRPr="00076E91" w:rsidRDefault="00E15A39" w:rsidP="00560D81">
      <w:pPr>
        <w:pStyle w:val="Caption"/>
        <w:jc w:val="both"/>
        <w:rPr>
          <w:szCs w:val="24"/>
        </w:rPr>
      </w:pPr>
      <w:bookmarkStart w:id="149" w:name="_Ref384434851"/>
      <w:bookmarkStart w:id="150" w:name="_Toc386145465"/>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49"/>
      <w:r>
        <w:t xml:space="preserve">: </w:t>
      </w:r>
      <w:r w:rsidRPr="00076E91">
        <w:t>Distribution of T</w:t>
      </w:r>
      <w:r w:rsidRPr="00076E91">
        <w:rPr>
          <w:vertAlign w:val="subscript"/>
        </w:rPr>
        <w:t>FAS_KO</w:t>
      </w:r>
      <w:r w:rsidRPr="00076E91">
        <w:t xml:space="preserve"> for 12,748 KO groups</w:t>
      </w:r>
      <w:bookmarkEnd w:id="150"/>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5FCA462" w:rsidR="00814A0A" w:rsidRPr="00076E91" w:rsidRDefault="00814A0A" w:rsidP="00560D81">
      <w:pPr>
        <w:pStyle w:val="Caption"/>
        <w:spacing w:after="0" w:line="360" w:lineRule="auto"/>
        <w:jc w:val="both"/>
      </w:pPr>
      <w:bookmarkStart w:id="151" w:name="_Ref339564538"/>
      <w:bookmarkStart w:id="152" w:name="_Toc386145466"/>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51"/>
      <w:r w:rsidRPr="00076E91">
        <w:t>: FAS score density of KO group K00542 (left) and K07888 (right)</w:t>
      </w:r>
      <w:bookmarkEnd w:id="152"/>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53" w:name="_Toc386152599"/>
      <w:r w:rsidRPr="00C3276D">
        <w:t>Benchmarking result</w:t>
      </w:r>
      <w:bookmarkEnd w:id="153"/>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F01705">
        <w:t xml:space="preserve">Table </w:t>
      </w:r>
      <w:r w:rsidR="00F01705">
        <w:rPr>
          <w:noProof/>
        </w:rPr>
        <w:t>5</w:t>
      </w:r>
      <w:r w:rsidR="00F01705">
        <w:noBreakHyphen/>
      </w:r>
      <w:r w:rsidR="00F01705">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4" w:name="_Ref383951269"/>
      <w:bookmarkStart w:id="155" w:name="_Toc386145502"/>
      <w:r>
        <w:lastRenderedPageBreak/>
        <w:t xml:space="preserve">Table </w:t>
      </w:r>
      <w:r w:rsidR="009F5610">
        <w:fldChar w:fldCharType="begin"/>
      </w:r>
      <w:r w:rsidR="009F5610">
        <w:instrText xml:space="preserve"> STYLEREF 1 \s </w:instrText>
      </w:r>
      <w:r w:rsidR="009F5610">
        <w:fldChar w:fldCharType="separate"/>
      </w:r>
      <w:r w:rsidR="00F01705">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54"/>
      <w:r>
        <w:t xml:space="preserve">: </w:t>
      </w:r>
      <w:r w:rsidRPr="00076E91">
        <w:t>Recall, precision and F1-score of HamFAS in comparison to BlastKOALA and KAAS. Second column shows values of HamFAS after filtering the orthology assignment with InParanoid's orthologs.</w:t>
      </w:r>
      <w:bookmarkEnd w:id="155"/>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F01705">
        <w:t xml:space="preserve">Table </w:t>
      </w:r>
      <w:r w:rsidR="00F01705">
        <w:rPr>
          <w:noProof/>
        </w:rPr>
        <w:t>5</w:t>
      </w:r>
      <w:r w:rsidR="00F01705">
        <w:noBreakHyphen/>
      </w:r>
      <w:r w:rsidR="00F01705">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F01705">
        <w:t xml:space="preserve">Figure </w:t>
      </w:r>
      <w:r w:rsidR="00F01705">
        <w:rPr>
          <w:noProof/>
        </w:rPr>
        <w:t>5</w:t>
      </w:r>
      <w:r w:rsidR="00F01705">
        <w:noBreakHyphen/>
      </w:r>
      <w:r w:rsidR="00F01705">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2950715" w:rsidR="006A0E3B" w:rsidRPr="00076E91" w:rsidRDefault="00442150" w:rsidP="00560D81">
      <w:pPr>
        <w:pStyle w:val="Caption"/>
        <w:jc w:val="both"/>
        <w:rPr>
          <w:szCs w:val="24"/>
        </w:rPr>
      </w:pPr>
      <w:bookmarkStart w:id="156" w:name="_Ref384435233"/>
      <w:bookmarkStart w:id="157" w:name="_Toc386145467"/>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56"/>
      <w:r>
        <w:t xml:space="preserve">: </w:t>
      </w:r>
      <w:r w:rsidRPr="00076E91">
        <w:t>FAS score distribution of all HamFAS orthologs, only supported orthologs and unsupported orthologs</w:t>
      </w:r>
      <w:r>
        <w:t>. The red dashed vertical lines identify the mean score for each set.</w:t>
      </w:r>
      <w:bookmarkEnd w:id="157"/>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F01705" w:rsidRPr="00076E91">
        <w:t xml:space="preserve">Figure </w:t>
      </w:r>
      <w:r w:rsidR="00F01705">
        <w:rPr>
          <w:noProof/>
        </w:rPr>
        <w:t>5</w:t>
      </w:r>
      <w:r w:rsidR="00F01705">
        <w:noBreakHyphen/>
      </w:r>
      <w:r w:rsidR="00F01705">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4F6F2BFF" w:rsidR="006D12A5" w:rsidRPr="00076E91" w:rsidRDefault="006D12A5" w:rsidP="00560D81">
      <w:pPr>
        <w:pStyle w:val="Caption"/>
        <w:spacing w:after="0" w:line="360" w:lineRule="auto"/>
        <w:jc w:val="both"/>
      </w:pPr>
      <w:bookmarkStart w:id="158" w:name="_Ref371840694"/>
      <w:bookmarkStart w:id="159" w:name="_Toc386145468"/>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58"/>
      <w:r w:rsidR="001054B0" w:rsidRPr="00076E91">
        <w:t>:</w:t>
      </w:r>
      <w:r w:rsidRPr="00076E91">
        <w:t xml:space="preserve"> Fraction of proteins annotated by HamFAS, BlastKOALA and KAAS</w:t>
      </w:r>
      <w:bookmarkEnd w:id="159"/>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F01705">
        <w:t xml:space="preserve">Table </w:t>
      </w:r>
      <w:r w:rsidR="00F01705">
        <w:rPr>
          <w:noProof/>
        </w:rPr>
        <w:t>5</w:t>
      </w:r>
      <w:r w:rsidR="00F01705">
        <w:noBreakHyphen/>
      </w:r>
      <w:r w:rsidR="00F01705">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60" w:name="_Ref383957002"/>
      <w:bookmarkStart w:id="161" w:name="_Toc386145503"/>
      <w:r>
        <w:t xml:space="preserve">Table </w:t>
      </w:r>
      <w:r w:rsidR="009F5610">
        <w:fldChar w:fldCharType="begin"/>
      </w:r>
      <w:r w:rsidR="009F5610">
        <w:instrText xml:space="preserve"> STYLEREF 1 \s </w:instrText>
      </w:r>
      <w:r w:rsidR="009F5610">
        <w:fldChar w:fldCharType="separate"/>
      </w:r>
      <w:r w:rsidR="00F01705">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160"/>
      <w:r>
        <w:t xml:space="preserve">: Compare </w:t>
      </w:r>
      <w:r w:rsidRPr="00076E91">
        <w:t>KEGG identifiers annotated by HamFAS, BlastKOALA and KAAS. Numbers in parentheses are the different KOs after filtered by synonymous KOs.</w:t>
      </w:r>
      <w:bookmarkEnd w:id="161"/>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1705" w:rsidRPr="00076E91">
        <w:t xml:space="preserve">Figure </w:t>
      </w:r>
      <w:r w:rsidR="00F01705">
        <w:rPr>
          <w:noProof/>
        </w:rPr>
        <w:t>5</w:t>
      </w:r>
      <w:r w:rsidR="00F01705">
        <w:noBreakHyphen/>
      </w:r>
      <w:r w:rsidR="00F01705">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764423F" w:rsidR="006D12A5" w:rsidRPr="00076E91" w:rsidRDefault="006D12A5" w:rsidP="00560D81">
      <w:pPr>
        <w:pStyle w:val="Caption"/>
        <w:spacing w:after="0" w:line="360" w:lineRule="auto"/>
        <w:jc w:val="both"/>
      </w:pPr>
      <w:bookmarkStart w:id="162" w:name="_Ref371841357"/>
      <w:bookmarkStart w:id="163" w:name="_Toc386145469"/>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162"/>
      <w:r w:rsidRPr="00076E91">
        <w:t>: Fraction of proteins annotated by HamFAS, BlastKOALA and KAAS</w:t>
      </w:r>
      <w:bookmarkEnd w:id="163"/>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4" w:name="_Toc386152600"/>
      <w:r w:rsidRPr="003F06CE">
        <w:lastRenderedPageBreak/>
        <w:t>Discussion</w:t>
      </w:r>
      <w:bookmarkEnd w:id="164"/>
    </w:p>
    <w:p w14:paraId="502046C3" w14:textId="7FC1DBB2" w:rsidR="006D12A5" w:rsidRPr="003F06CE" w:rsidRDefault="006D12A5" w:rsidP="00560D81">
      <w:pPr>
        <w:pStyle w:val="Heading3"/>
        <w:jc w:val="both"/>
      </w:pPr>
      <w:bookmarkStart w:id="165" w:name="_Toc386152601"/>
      <w:r w:rsidRPr="003F06CE">
        <w:t>The specificity of HamFAS</w:t>
      </w:r>
      <w:bookmarkEnd w:id="165"/>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6" w:name="_Toc386152602"/>
      <w:r w:rsidRPr="001E3BE3">
        <w:t>The sensitivity of HamFAS</w:t>
      </w:r>
      <w:bookmarkEnd w:id="166"/>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B9CCADC" w:rsidR="00FD43E0" w:rsidRPr="00076E91" w:rsidRDefault="00FD43E0" w:rsidP="00560D81">
      <w:pPr>
        <w:pStyle w:val="Caption"/>
        <w:spacing w:after="0" w:line="360" w:lineRule="auto"/>
        <w:jc w:val="both"/>
      </w:pPr>
      <w:bookmarkStart w:id="167" w:name="_Ref371842424"/>
      <w:bookmarkStart w:id="168" w:name="_Toc386145470"/>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167"/>
      <w:r w:rsidRPr="00076E91">
        <w:t xml:space="preserve">: Length distribution of HamFAS-only proteins and </w:t>
      </w:r>
      <w:r w:rsidR="000935DA">
        <w:t xml:space="preserve">the </w:t>
      </w:r>
      <w:r w:rsidRPr="00076E91">
        <w:t>others</w:t>
      </w:r>
      <w:bookmarkEnd w:id="168"/>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77AED3B" w:rsidR="00FD43E0" w:rsidRPr="00076E91" w:rsidRDefault="00FD43E0" w:rsidP="00560D81">
      <w:pPr>
        <w:pStyle w:val="Caption"/>
        <w:spacing w:after="0" w:line="360" w:lineRule="auto"/>
        <w:jc w:val="both"/>
      </w:pPr>
      <w:bookmarkStart w:id="169" w:name="_Ref371842426"/>
      <w:bookmarkStart w:id="170" w:name="_Toc386145471"/>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169"/>
      <w:r w:rsidRPr="00076E91">
        <w:t>: Number of Pfam domains distribution of HamFAS-only proteins and</w:t>
      </w:r>
      <w:r w:rsidR="000935DA">
        <w:t xml:space="preserve"> the</w:t>
      </w:r>
      <w:r w:rsidRPr="00076E91">
        <w:t xml:space="preserve"> others</w:t>
      </w:r>
      <w:bookmarkEnd w:id="170"/>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F01705">
        <w:t xml:space="preserve">Figure </w:t>
      </w:r>
      <w:r w:rsidR="00F01705">
        <w:rPr>
          <w:noProof/>
        </w:rPr>
        <w:t>5</w:t>
      </w:r>
      <w:r w:rsidR="00F01705">
        <w:noBreakHyphen/>
      </w:r>
      <w:r w:rsidR="00F01705">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056E3E86" w:rsidR="00B962FC" w:rsidRDefault="00966BA4" w:rsidP="00560D81">
      <w:pPr>
        <w:pStyle w:val="Caption"/>
        <w:jc w:val="both"/>
        <w:rPr>
          <w:szCs w:val="24"/>
        </w:rPr>
      </w:pPr>
      <w:bookmarkStart w:id="171" w:name="_Ref384436828"/>
      <w:bookmarkStart w:id="172" w:name="_Toc386145472"/>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17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72"/>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F01705" w:rsidRPr="00076E91">
        <w:t xml:space="preserve">Figure </w:t>
      </w:r>
      <w:r w:rsidR="00F01705">
        <w:rPr>
          <w:noProof/>
        </w:rPr>
        <w:t>5</w:t>
      </w:r>
      <w:r w:rsidR="00F01705">
        <w:noBreakHyphen/>
      </w:r>
      <w:r w:rsidR="00F01705">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EE54FB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C0A4E46" w14:textId="1529F2AC" w:rsidR="008F5818" w:rsidRPr="00076E91" w:rsidRDefault="008F5818" w:rsidP="00560D81">
      <w:pPr>
        <w:pStyle w:val="Caption"/>
        <w:spacing w:after="0" w:line="360" w:lineRule="auto"/>
        <w:jc w:val="both"/>
      </w:pPr>
      <w:bookmarkStart w:id="173" w:name="_Ref374250297"/>
      <w:bookmarkStart w:id="174" w:name="_Toc386145473"/>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10</w:t>
      </w:r>
      <w:r w:rsidR="00FF05FE">
        <w:fldChar w:fldCharType="end"/>
      </w:r>
      <w:bookmarkEnd w:id="173"/>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4"/>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F01705">
        <w:t xml:space="preserve">Table </w:t>
      </w:r>
      <w:r w:rsidR="00F01705">
        <w:rPr>
          <w:noProof/>
        </w:rPr>
        <w:t>A</w:t>
      </w:r>
      <w:r w:rsidR="00F01705">
        <w:noBreakHyphen/>
      </w:r>
      <w:r w:rsidR="00F01705">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F01705" w:rsidRPr="00076E91">
        <w:t xml:space="preserve">Figure </w:t>
      </w:r>
      <w:r w:rsidR="00F01705">
        <w:rPr>
          <w:noProof/>
        </w:rPr>
        <w:t>A</w:t>
      </w:r>
      <w:r w:rsidR="00F01705">
        <w:noBreakHyphen/>
      </w:r>
      <w:r w:rsidR="00F01705">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F01705" w:rsidRPr="00076E91">
        <w:t xml:space="preserve">Figure </w:t>
      </w:r>
      <w:r w:rsidR="00F01705">
        <w:rPr>
          <w:noProof/>
        </w:rPr>
        <w:t>A</w:t>
      </w:r>
      <w:r w:rsidR="00F01705">
        <w:noBreakHyphen/>
      </w:r>
      <w:r w:rsidR="00F01705">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F01705" w:rsidRPr="00076E91">
        <w:t xml:space="preserve">Figure </w:t>
      </w:r>
      <w:r w:rsidR="00F01705">
        <w:rPr>
          <w:noProof/>
        </w:rPr>
        <w:t>A</w:t>
      </w:r>
      <w:r w:rsidR="00F01705">
        <w:noBreakHyphen/>
      </w:r>
      <w:r w:rsidR="00F01705">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F08937D" w:rsidR="00515665" w:rsidRPr="00076E91" w:rsidRDefault="00515665" w:rsidP="00560D81">
      <w:pPr>
        <w:pStyle w:val="Caption"/>
        <w:spacing w:after="0" w:line="360" w:lineRule="auto"/>
        <w:jc w:val="both"/>
      </w:pPr>
      <w:bookmarkStart w:id="175" w:name="_Ref374253766"/>
      <w:bookmarkStart w:id="176" w:name="_Toc386145474"/>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11</w:t>
      </w:r>
      <w:r w:rsidR="00FF05FE">
        <w:fldChar w:fldCharType="end"/>
      </w:r>
      <w:bookmarkEnd w:id="175"/>
      <w:r w:rsidRPr="00076E91">
        <w:t>: The PPI degree distribution of 3 protein sets</w:t>
      </w:r>
      <w:bookmarkEnd w:id="176"/>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04203EAD" w:rsidR="00515665" w:rsidRPr="00076E91" w:rsidRDefault="00515665" w:rsidP="00560D81">
      <w:pPr>
        <w:pStyle w:val="Caption"/>
        <w:spacing w:after="0" w:line="360" w:lineRule="auto"/>
        <w:jc w:val="both"/>
        <w:rPr>
          <w:rStyle w:val="IntenseEmphasis"/>
          <w:b/>
          <w:i w:val="0"/>
        </w:rPr>
      </w:pPr>
      <w:bookmarkStart w:id="177" w:name="_Ref374264459"/>
      <w:bookmarkStart w:id="178" w:name="_Toc386145475"/>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12</w:t>
      </w:r>
      <w:r w:rsidR="00FF05FE">
        <w:fldChar w:fldCharType="end"/>
      </w:r>
      <w:bookmarkEnd w:id="177"/>
      <w:r w:rsidRPr="00076E91">
        <w:t>: Distribution of the number of pathways in which annotated KOs are involved</w:t>
      </w:r>
      <w:bookmarkEnd w:id="178"/>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F01705" w:rsidRPr="00076E91">
        <w:t xml:space="preserve">Figure </w:t>
      </w:r>
      <w:r w:rsidR="00F01705">
        <w:rPr>
          <w:noProof/>
        </w:rPr>
        <w:t>5</w:t>
      </w:r>
      <w:r w:rsidR="00F01705">
        <w:noBreakHyphen/>
      </w:r>
      <w:r w:rsidR="00F01705">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F01705" w:rsidRPr="00076E91">
        <w:t xml:space="preserve">Figure </w:t>
      </w:r>
      <w:r w:rsidR="00F01705">
        <w:rPr>
          <w:noProof/>
        </w:rPr>
        <w:t>5</w:t>
      </w:r>
      <w:r w:rsidR="00F01705">
        <w:noBreakHyphen/>
      </w:r>
      <w:r w:rsidR="00F01705">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F01705">
        <w:t>Figure</w:t>
      </w:r>
      <w:proofErr w:type="gramEnd"/>
      <w:r w:rsidR="00F01705">
        <w:t xml:space="preserve"> </w:t>
      </w:r>
      <w:r w:rsidR="00F01705">
        <w:rPr>
          <w:noProof/>
        </w:rPr>
        <w:t>A</w:t>
      </w:r>
      <w:r w:rsidR="00F01705">
        <w:noBreakHyphen/>
      </w:r>
      <w:r w:rsidR="00F01705">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EBF6838" w:rsidR="0007725F" w:rsidRPr="00076E91" w:rsidRDefault="0007725F" w:rsidP="00560D81">
      <w:pPr>
        <w:pStyle w:val="Caption"/>
        <w:spacing w:after="0" w:line="360" w:lineRule="auto"/>
        <w:jc w:val="both"/>
      </w:pPr>
      <w:bookmarkStart w:id="179" w:name="_Ref371843960"/>
      <w:bookmarkStart w:id="180" w:name="_Toc386145476"/>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13</w:t>
      </w:r>
      <w:r w:rsidR="00FF05FE">
        <w:fldChar w:fldCharType="end"/>
      </w:r>
      <w:bookmarkEnd w:id="179"/>
      <w:r w:rsidRPr="00076E91">
        <w:t>: The numbers of HamFAS-only KOs distributed into different pathway categories</w:t>
      </w:r>
      <w:bookmarkEnd w:id="180"/>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81" w:name="_Toc386152603"/>
      <w:r w:rsidRPr="001E3BE3">
        <w:t>Conclusion</w:t>
      </w:r>
      <w:bookmarkEnd w:id="181"/>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2" w:name="_Toc386152604"/>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2"/>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3" w:name="_Toc386152605"/>
      <w:r w:rsidRPr="00ED70D1">
        <w:t>Introduction</w:t>
      </w:r>
      <w:bookmarkEnd w:id="183"/>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4" w:name="_Toc386152606"/>
      <w:r w:rsidRPr="00ED70D1">
        <w:t>Methods</w:t>
      </w:r>
      <w:bookmarkEnd w:id="184"/>
    </w:p>
    <w:p w14:paraId="323AA48B" w14:textId="0EC7438A" w:rsidR="004972DD" w:rsidRDefault="004972DD" w:rsidP="00560D81">
      <w:pPr>
        <w:pStyle w:val="Heading3"/>
        <w:jc w:val="both"/>
      </w:pPr>
      <w:bookmarkStart w:id="185" w:name="_Toc386152607"/>
      <w:r w:rsidRPr="00ED70D1">
        <w:t>KEGG Orthology annotation</w:t>
      </w:r>
      <w:bookmarkEnd w:id="185"/>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01705">
        <w:t xml:space="preserve">Table </w:t>
      </w:r>
      <w:r w:rsidR="00F01705">
        <w:rPr>
          <w:noProof/>
        </w:rPr>
        <w:t>A</w:t>
      </w:r>
      <w:r w:rsidR="00F01705">
        <w:noBreakHyphen/>
      </w:r>
      <w:r w:rsidR="00F01705">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6" w:name="_Toc386152608"/>
      <w:r w:rsidRPr="00ED70D1">
        <w:t>Metabolic pathway analysis</w:t>
      </w:r>
      <w:bookmarkEnd w:id="186"/>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7" w:name="_Toc386152609"/>
      <w:r w:rsidRPr="00ED70D1">
        <w:lastRenderedPageBreak/>
        <w:t>Results</w:t>
      </w:r>
      <w:bookmarkEnd w:id="187"/>
    </w:p>
    <w:p w14:paraId="30D5A3EF" w14:textId="0EFEC44B" w:rsidR="00823CB2" w:rsidRPr="00ED70D1" w:rsidRDefault="00823CB2" w:rsidP="00560D81">
      <w:pPr>
        <w:pStyle w:val="Heading3"/>
        <w:jc w:val="both"/>
      </w:pPr>
      <w:bookmarkStart w:id="188" w:name="_Toc386152610"/>
      <w:r w:rsidRPr="00ED70D1">
        <w:t>KO annotation for microsporidian LCA proteins</w:t>
      </w:r>
      <w:bookmarkEnd w:id="188"/>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89" w:name="_Ref383262809"/>
      <w:bookmarkStart w:id="190" w:name="_Toc386145477"/>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89"/>
      <w:r w:rsidRPr="00076E91">
        <w:t xml:space="preserve">: Distribution of FAS scores and patristic distances of KO-annotated microsporidian </w:t>
      </w:r>
      <w:r w:rsidR="000975BB" w:rsidRPr="00076E91">
        <w:t>LCA</w:t>
      </w:r>
      <w:r w:rsidRPr="00076E91">
        <w:t xml:space="preserve"> proteins.</w:t>
      </w:r>
      <w:bookmarkEnd w:id="190"/>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01705" w:rsidRPr="00076E91">
        <w:t xml:space="preserve">Figure </w:t>
      </w:r>
      <w:r w:rsidR="00F01705">
        <w:rPr>
          <w:noProof/>
        </w:rPr>
        <w:t>6</w:t>
      </w:r>
      <w:r w:rsidR="00F01705">
        <w:noBreakHyphen/>
      </w:r>
      <w:r w:rsidR="00F01705">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91" w:name="_Toc38615261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91"/>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92" w:name="_Ref381618468"/>
      <w:bookmarkStart w:id="193" w:name="_Toc386145478"/>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92"/>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3"/>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01705" w:rsidRPr="00076E91">
        <w:t xml:space="preserve">Figure </w:t>
      </w:r>
      <w:r w:rsidR="00F01705">
        <w:rPr>
          <w:noProof/>
        </w:rPr>
        <w:t>6</w:t>
      </w:r>
      <w:r w:rsidR="00F01705">
        <w:noBreakHyphen/>
      </w:r>
      <w:r w:rsidR="00F01705">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01705" w:rsidRPr="00076E91">
        <w:t xml:space="preserve">Figure </w:t>
      </w:r>
      <w:r w:rsidR="00F01705">
        <w:rPr>
          <w:noProof/>
        </w:rPr>
        <w:t>A</w:t>
      </w:r>
      <w:r w:rsidR="00F01705">
        <w:noBreakHyphen/>
      </w:r>
      <w:r w:rsidR="00F01705">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94" w:name="_Ref384219482"/>
      <w:bookmarkStart w:id="195" w:name="_Toc386145479"/>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94"/>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5"/>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01705">
        <w:t xml:space="preserve">Figure </w:t>
      </w:r>
      <w:r w:rsidR="00F01705">
        <w:rPr>
          <w:noProof/>
        </w:rPr>
        <w:t>6</w:t>
      </w:r>
      <w:r w:rsidR="00F01705">
        <w:noBreakHyphen/>
      </w:r>
      <w:r w:rsidR="00F01705">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01705">
        <w:t xml:space="preserve">Figure </w:t>
      </w:r>
      <w:r w:rsidR="00F01705">
        <w:rPr>
          <w:noProof/>
        </w:rPr>
        <w:t>6</w:t>
      </w:r>
      <w:r w:rsidR="00F01705">
        <w:noBreakHyphen/>
      </w:r>
      <w:r w:rsidR="00F01705">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96" w:name="_Ref384219574"/>
      <w:bookmarkStart w:id="197" w:name="_Toc386145480"/>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96"/>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7"/>
    </w:p>
    <w:p w14:paraId="1FD3C11D" w14:textId="0B18E0DD" w:rsidR="000E1076" w:rsidRPr="00ED70D1" w:rsidRDefault="001C28A5" w:rsidP="00560D81">
      <w:pPr>
        <w:pStyle w:val="Heading3"/>
        <w:jc w:val="both"/>
      </w:pPr>
      <w:bookmarkStart w:id="198" w:name="_Toc38615261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8"/>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01705">
        <w:t xml:space="preserve">Table </w:t>
      </w:r>
      <w:r w:rsidR="00F01705">
        <w:rPr>
          <w:noProof/>
        </w:rPr>
        <w:t>A</w:t>
      </w:r>
      <w:r w:rsidR="00F01705">
        <w:noBreakHyphen/>
      </w:r>
      <w:r w:rsidR="00F01705">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01705" w:rsidRPr="00076E91">
        <w:t xml:space="preserve">Figure </w:t>
      </w:r>
      <w:r w:rsidR="00F01705">
        <w:rPr>
          <w:noProof/>
        </w:rPr>
        <w:t>6</w:t>
      </w:r>
      <w:r w:rsidR="00F01705">
        <w:noBreakHyphen/>
      </w:r>
      <w:r w:rsidR="00F01705">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99" w:name="_Ref381890854"/>
      <w:bookmarkStart w:id="200" w:name="_Toc386145481"/>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99"/>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00"/>
    </w:p>
    <w:p w14:paraId="6949B344" w14:textId="4D2F4BF6" w:rsidR="008421CC" w:rsidRPr="00ED70D1" w:rsidRDefault="00AC7AFF" w:rsidP="00560D81">
      <w:pPr>
        <w:pStyle w:val="Heading3"/>
        <w:jc w:val="both"/>
      </w:pPr>
      <w:bookmarkStart w:id="201" w:name="_Toc386152613"/>
      <w:r w:rsidRPr="00ED70D1">
        <w:t xml:space="preserve">The </w:t>
      </w:r>
      <w:r w:rsidR="00AE2957" w:rsidRPr="00ED70D1">
        <w:t xml:space="preserve">lack </w:t>
      </w:r>
      <w:r w:rsidR="00326F23" w:rsidRPr="00ED70D1">
        <w:t>of TCA cycle and its replacement</w:t>
      </w:r>
      <w:bookmarkEnd w:id="201"/>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01705" w:rsidRPr="00076E91">
        <w:t xml:space="preserve">Table </w:t>
      </w:r>
      <w:r w:rsidR="00F01705">
        <w:rPr>
          <w:noProof/>
        </w:rPr>
        <w:t>6</w:t>
      </w:r>
      <w:r w:rsidR="00F01705">
        <w:noBreakHyphen/>
      </w:r>
      <w:r w:rsidR="00F01705">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02" w:name="_Ref382643410"/>
      <w:bookmarkStart w:id="203" w:name="_Toc386145504"/>
      <w:r w:rsidRPr="00076E91">
        <w:t xml:space="preserve">Table </w:t>
      </w:r>
      <w:r w:rsidR="009F5610">
        <w:fldChar w:fldCharType="begin"/>
      </w:r>
      <w:r w:rsidR="009F5610">
        <w:instrText xml:space="preserve"> STYLEREF 1 \s </w:instrText>
      </w:r>
      <w:r w:rsidR="009F5610">
        <w:fldChar w:fldCharType="separate"/>
      </w:r>
      <w:r w:rsidR="00F01705">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202"/>
      <w:r w:rsidRPr="00076E91">
        <w:t xml:space="preserve">: Microsporidian </w:t>
      </w:r>
      <w:r w:rsidR="000975BB" w:rsidRPr="00076E91">
        <w:t>LCA</w:t>
      </w:r>
      <w:r w:rsidRPr="00076E91">
        <w:t xml:space="preserve"> MFS and ABC transporters.</w:t>
      </w:r>
      <w:bookmarkEnd w:id="203"/>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4" w:name="_Toc386152614"/>
      <w:r w:rsidRPr="00ED70D1">
        <w:t>The microsporidian LCA's carbohydrate metabolism</w:t>
      </w:r>
      <w:bookmarkEnd w:id="204"/>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01705">
        <w:t xml:space="preserve">Table </w:t>
      </w:r>
      <w:r w:rsidR="00F01705">
        <w:rPr>
          <w:noProof/>
        </w:rPr>
        <w:t>A</w:t>
      </w:r>
      <w:r w:rsidR="00F01705">
        <w:noBreakHyphen/>
      </w:r>
      <w:r w:rsidR="00F01705">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01705">
        <w:t xml:space="preserve">Figure </w:t>
      </w:r>
      <w:r w:rsidR="00F01705">
        <w:rPr>
          <w:noProof/>
        </w:rPr>
        <w:t>6</w:t>
      </w:r>
      <w:r w:rsidR="00F01705">
        <w:noBreakHyphen/>
      </w:r>
      <w:r w:rsidR="00F01705">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205" w:name="_Ref384229265"/>
      <w:bookmarkStart w:id="206" w:name="_Toc386145482"/>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205"/>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6"/>
    </w:p>
    <w:p w14:paraId="58BB47DE" w14:textId="4AD5BCAE" w:rsidR="00DA0BDA" w:rsidRPr="00ED70D1" w:rsidRDefault="00E132E6" w:rsidP="00560D81">
      <w:pPr>
        <w:pStyle w:val="Heading3"/>
        <w:jc w:val="both"/>
      </w:pPr>
      <w:bookmarkStart w:id="207" w:name="_Toc386152615"/>
      <w:r w:rsidRPr="00ED70D1">
        <w:lastRenderedPageBreak/>
        <w:t>The</w:t>
      </w:r>
      <w:r w:rsidR="000E4C2C" w:rsidRPr="00ED70D1">
        <w:t xml:space="preserve"> inability of nucleotide production in microsporidia</w:t>
      </w:r>
      <w:bookmarkEnd w:id="207"/>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01705">
        <w:t xml:space="preserve">Figure </w:t>
      </w:r>
      <w:r w:rsidR="00F01705">
        <w:rPr>
          <w:noProof/>
        </w:rPr>
        <w:t>6</w:t>
      </w:r>
      <w:r w:rsidR="00F01705">
        <w:noBreakHyphen/>
      </w:r>
      <w:r w:rsidR="00F01705">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208" w:name="_Ref384375467"/>
      <w:bookmarkStart w:id="209" w:name="_Toc386145483"/>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208"/>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9"/>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01705">
        <w:t xml:space="preserve">Table </w:t>
      </w:r>
      <w:r w:rsidR="00F01705">
        <w:rPr>
          <w:noProof/>
        </w:rPr>
        <w:t>A</w:t>
      </w:r>
      <w:r w:rsidR="00F01705">
        <w:noBreakHyphen/>
      </w:r>
      <w:r w:rsidR="00F01705">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210" w:name="_Ref382669565"/>
      <w:bookmarkStart w:id="211" w:name="_Toc386145484"/>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210"/>
      <w:r w:rsidRPr="00076E91">
        <w:t xml:space="preserve">: Phylogenetic profile of 3 </w:t>
      </w:r>
      <w:r w:rsidR="000975BB" w:rsidRPr="00076E91">
        <w:t>microsporidian LCA</w:t>
      </w:r>
      <w:r w:rsidRPr="00076E91">
        <w:t xml:space="preserve"> NTT proteins</w:t>
      </w:r>
      <w:bookmarkEnd w:id="211"/>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01705" w:rsidRPr="00076E91">
        <w:t xml:space="preserve">Figure </w:t>
      </w:r>
      <w:r w:rsidR="00F01705">
        <w:rPr>
          <w:noProof/>
        </w:rPr>
        <w:t>6</w:t>
      </w:r>
      <w:r w:rsidR="00F01705">
        <w:noBreakHyphen/>
      </w:r>
      <w:r w:rsidR="00F01705">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01705" w:rsidRPr="00076E91">
        <w:t xml:space="preserve">Figure </w:t>
      </w:r>
      <w:r w:rsidR="00F01705">
        <w:rPr>
          <w:noProof/>
        </w:rPr>
        <w:t>6</w:t>
      </w:r>
      <w:r w:rsidR="00F01705">
        <w:noBreakHyphen/>
      </w:r>
      <w:r w:rsidR="00F01705">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212" w:name="_Ref382670116"/>
      <w:bookmarkStart w:id="213" w:name="_Toc386145485"/>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212"/>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3"/>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4" w:name="_Toc386152616"/>
      <w:r w:rsidRPr="00ED70D1">
        <w:t>Discussion</w:t>
      </w:r>
      <w:bookmarkEnd w:id="214"/>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01705" w:rsidRPr="00076E91">
        <w:t xml:space="preserve">Figure </w:t>
      </w:r>
      <w:r w:rsidR="00F01705">
        <w:rPr>
          <w:noProof/>
        </w:rPr>
        <w:t>A</w:t>
      </w:r>
      <w:r w:rsidR="00F01705">
        <w:noBreakHyphen/>
      </w:r>
      <w:r w:rsidR="00F01705">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01705">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5" w:name="_Toc386152617"/>
      <w:r w:rsidRPr="00ED70D1">
        <w:t>Conclusion</w:t>
      </w:r>
      <w:bookmarkEnd w:id="215"/>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01705">
        <w:t xml:space="preserve">Figure </w:t>
      </w:r>
      <w:r w:rsidR="00F01705">
        <w:rPr>
          <w:noProof/>
        </w:rPr>
        <w:t>6</w:t>
      </w:r>
      <w:r w:rsidR="00F01705">
        <w:noBreakHyphen/>
      </w:r>
      <w:r w:rsidR="00F01705">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01705">
        <w:t xml:space="preserve">Figure </w:t>
      </w:r>
      <w:r w:rsidR="00F01705">
        <w:rPr>
          <w:noProof/>
        </w:rPr>
        <w:t>A</w:t>
      </w:r>
      <w:r w:rsidR="00F01705">
        <w:noBreakHyphen/>
      </w:r>
      <w:r w:rsidR="00F01705">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01705">
        <w:t xml:space="preserve">Figure </w:t>
      </w:r>
      <w:r w:rsidR="00F01705">
        <w:rPr>
          <w:noProof/>
        </w:rPr>
        <w:t>A</w:t>
      </w:r>
      <w:r w:rsidR="00F01705">
        <w:noBreakHyphen/>
      </w:r>
      <w:r w:rsidR="00F01705">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01705">
        <w:t xml:space="preserve">Figure </w:t>
      </w:r>
      <w:r w:rsidR="00F01705">
        <w:rPr>
          <w:noProof/>
        </w:rPr>
        <w:t>6</w:t>
      </w:r>
      <w:r w:rsidR="00F01705">
        <w:noBreakHyphen/>
      </w:r>
      <w:r w:rsidR="00F01705">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6" w:name="_Toc386152618"/>
      <w:r w:rsidRPr="00C14AE6">
        <w:lastRenderedPageBreak/>
        <w:t>Discussion &amp; Outlook</w:t>
      </w:r>
      <w:bookmarkEnd w:id="216"/>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7" w:name="_Toc386152619"/>
      <w:r w:rsidRPr="00C14AE6">
        <w:t>Microsporidia</w:t>
      </w:r>
      <w:r w:rsidR="00CE1876" w:rsidRPr="00C14AE6">
        <w:t xml:space="preserve"> evolutionary history and their fungal related origin</w:t>
      </w:r>
      <w:bookmarkEnd w:id="217"/>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8" w:name="_Toc386152620"/>
      <w:r w:rsidRPr="00C14AE6">
        <w:t>Methodology for phylogenetic profiling and functional annotation</w:t>
      </w:r>
      <w:bookmarkEnd w:id="218"/>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9" w:name="_Toc386152621"/>
      <w:r>
        <w:t>PhyloProfile</w:t>
      </w:r>
      <w:bookmarkEnd w:id="219"/>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20" w:name="_Toc386152622"/>
      <w:r>
        <w:t>HamFAS</w:t>
      </w:r>
      <w:bookmarkEnd w:id="220"/>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21" w:name="_Toc386152623"/>
      <w:r>
        <w:lastRenderedPageBreak/>
        <w:t>References</w:t>
      </w:r>
      <w:bookmarkEnd w:id="221"/>
    </w:p>
    <w:p w14:paraId="2A5D6790" w14:textId="77777777" w:rsidR="00785690" w:rsidRPr="00785690" w:rsidRDefault="00785690" w:rsidP="000448FA">
      <w:pPr>
        <w:jc w:val="both"/>
      </w:pPr>
    </w:p>
    <w:p w14:paraId="2F207E37" w14:textId="77777777" w:rsidR="006D19BD" w:rsidRPr="006D19BD" w:rsidRDefault="00785690" w:rsidP="006D19BD">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6D19BD" w:rsidRPr="006D19BD">
        <w:rPr>
          <w:noProof/>
        </w:rPr>
        <w:t xml:space="preserve">Abascal, Federico, Rafael Zardoya, and David Posada. 2005. "ProtTest: Selection of best-fit models of protein evolution."  </w:t>
      </w:r>
      <w:r w:rsidR="006D19BD" w:rsidRPr="006D19BD">
        <w:rPr>
          <w:i/>
          <w:noProof/>
        </w:rPr>
        <w:t>Bioinformatics</w:t>
      </w:r>
      <w:r w:rsidR="006D19BD" w:rsidRPr="006D19BD">
        <w:rPr>
          <w:noProof/>
        </w:rPr>
        <w:t xml:space="preserve"> 21:2104-2105. doi: 10.1093/bioinformatics/bti263.</w:t>
      </w:r>
    </w:p>
    <w:p w14:paraId="436E55B2" w14:textId="77777777" w:rsidR="006D19BD" w:rsidRPr="006D19BD" w:rsidRDefault="006D19BD" w:rsidP="006D19BD">
      <w:pPr>
        <w:pStyle w:val="EndNoteBibliography"/>
        <w:spacing w:after="0"/>
        <w:ind w:left="720" w:hanging="720"/>
        <w:rPr>
          <w:noProof/>
        </w:rPr>
      </w:pPr>
      <w:r w:rsidRPr="006D19BD">
        <w:rPr>
          <w:noProof/>
        </w:rPr>
        <w:t xml:space="preserve">Adams, Melanie A., Michael D. L. Suits, Jimin Zheng, and Zongchao Jia. 2007. "Piecing together the structure–function puzzle: Experiences in structure‐based functional annotation of hypothetical proteins."  </w:t>
      </w:r>
      <w:r w:rsidRPr="006D19BD">
        <w:rPr>
          <w:i/>
          <w:noProof/>
        </w:rPr>
        <w:t>PROTEOMICS</w:t>
      </w:r>
      <w:r w:rsidRPr="006D19BD">
        <w:rPr>
          <w:noProof/>
        </w:rPr>
        <w:t xml:space="preserve"> 7:2920-2932. doi: 10.1002/pmic.200700099.</w:t>
      </w:r>
    </w:p>
    <w:p w14:paraId="51D8D9E0" w14:textId="77777777" w:rsidR="006D19BD" w:rsidRPr="006D19BD" w:rsidRDefault="006D19BD" w:rsidP="006D19BD">
      <w:pPr>
        <w:pStyle w:val="EndNoteBibliography"/>
        <w:spacing w:after="0"/>
        <w:ind w:left="720" w:hanging="720"/>
        <w:rPr>
          <w:noProof/>
        </w:rPr>
      </w:pPr>
      <w:r w:rsidRPr="006D19BD">
        <w:rPr>
          <w:noProof/>
        </w:rPr>
        <w:t xml:space="preserve">Adebali, Ogun, and Igor B. Zhulin. 2017. "Aquerium: a web application for comparative exploration of domain-based protein occurrences on the taxonomically clustered genome tree."  </w:t>
      </w:r>
      <w:r w:rsidRPr="006D19BD">
        <w:rPr>
          <w:i/>
          <w:noProof/>
        </w:rPr>
        <w:t>Proteins</w:t>
      </w:r>
      <w:r w:rsidRPr="006D19BD">
        <w:rPr>
          <w:noProof/>
        </w:rPr>
        <w:t xml:space="preserve"> 85:72-77. doi: 10.1002/prot.25199.</w:t>
      </w:r>
    </w:p>
    <w:p w14:paraId="5D8CE809" w14:textId="77777777" w:rsidR="006D19BD" w:rsidRPr="006D19BD" w:rsidRDefault="006D19BD" w:rsidP="006D19BD">
      <w:pPr>
        <w:pStyle w:val="EndNoteBibliography"/>
        <w:spacing w:after="0"/>
        <w:ind w:left="720" w:hanging="720"/>
        <w:rPr>
          <w:noProof/>
        </w:rPr>
      </w:pPr>
      <w:r w:rsidRPr="006D19BD">
        <w:rPr>
          <w:noProof/>
        </w:rPr>
        <w:t xml:space="preserve">Agnew, Philip, JJ Becnel, Dieter Ebert, and Y Michalakis. 2003. "Symbiosis of microsporidia and insects."  </w:t>
      </w:r>
      <w:r w:rsidRPr="006D19BD">
        <w:rPr>
          <w:i/>
          <w:noProof/>
        </w:rPr>
        <w:t>Insect Symbiosis. Volume</w:t>
      </w:r>
      <w:r w:rsidRPr="006D19BD">
        <w:rPr>
          <w:noProof/>
        </w:rPr>
        <w:t>:145-164.</w:t>
      </w:r>
    </w:p>
    <w:p w14:paraId="2136FDBF" w14:textId="77777777" w:rsidR="006D19BD" w:rsidRPr="006D19BD" w:rsidRDefault="006D19BD" w:rsidP="006D19BD">
      <w:pPr>
        <w:pStyle w:val="EndNoteBibliography"/>
        <w:spacing w:after="0"/>
        <w:ind w:left="720" w:hanging="720"/>
        <w:rPr>
          <w:noProof/>
        </w:rPr>
      </w:pPr>
      <w:r w:rsidRPr="006D19BD">
        <w:rPr>
          <w:noProof/>
        </w:rPr>
        <w:t xml:space="preserve">Alam, I., A. Dress, M. Rehmsmeier, and G. Fuellen. 2004. "Comparative homology agreement search: An effective combination of homology-search methods."  </w:t>
      </w:r>
      <w:r w:rsidRPr="006D19BD">
        <w:rPr>
          <w:i/>
          <w:noProof/>
        </w:rPr>
        <w:t>Proceedings of the National Academy of Sciences</w:t>
      </w:r>
      <w:r w:rsidRPr="006D19BD">
        <w:rPr>
          <w:noProof/>
        </w:rPr>
        <w:t xml:space="preserve"> 101:13814-13819. doi: 10.1073/pnas.0405612101.</w:t>
      </w:r>
    </w:p>
    <w:p w14:paraId="3AC9381D" w14:textId="77777777" w:rsidR="006D19BD" w:rsidRPr="006D19BD" w:rsidRDefault="006D19BD" w:rsidP="006D19BD">
      <w:pPr>
        <w:pStyle w:val="EndNoteBibliography"/>
        <w:spacing w:after="0"/>
        <w:ind w:left="720" w:hanging="720"/>
        <w:rPr>
          <w:noProof/>
        </w:rPr>
      </w:pPr>
      <w:r w:rsidRPr="006D19BD">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6D19BD">
        <w:rPr>
          <w:i/>
          <w:noProof/>
        </w:rPr>
        <w:t>Nature Methods</w:t>
      </w:r>
      <w:r w:rsidRPr="006D19BD">
        <w:rPr>
          <w:noProof/>
        </w:rPr>
        <w:t xml:space="preserve"> 13:425-430. doi: 10.1038/nmeth.3830.</w:t>
      </w:r>
    </w:p>
    <w:p w14:paraId="0143F8B6" w14:textId="77777777" w:rsidR="006D19BD" w:rsidRPr="006D19BD" w:rsidRDefault="006D19BD" w:rsidP="006D19BD">
      <w:pPr>
        <w:pStyle w:val="EndNoteBibliography"/>
        <w:spacing w:after="0"/>
        <w:ind w:left="720" w:hanging="720"/>
        <w:rPr>
          <w:noProof/>
        </w:rPr>
      </w:pPr>
      <w:r w:rsidRPr="006D19BD">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6D19BD">
        <w:rPr>
          <w:noProof/>
        </w:rPr>
        <w:lastRenderedPageBreak/>
        <w:t xml:space="preserve">plant support, synteny view and other improvements."  </w:t>
      </w:r>
      <w:r w:rsidRPr="006D19BD">
        <w:rPr>
          <w:i/>
          <w:noProof/>
        </w:rPr>
        <w:t>Nucleic Acids Research</w:t>
      </w:r>
      <w:r w:rsidRPr="006D19BD">
        <w:rPr>
          <w:noProof/>
        </w:rPr>
        <w:t xml:space="preserve"> 43:D240-D249. doi: 10.1093/nar/gku1158.</w:t>
      </w:r>
    </w:p>
    <w:p w14:paraId="7B47C5E9" w14:textId="77777777" w:rsidR="006D19BD" w:rsidRPr="006D19BD" w:rsidRDefault="006D19BD" w:rsidP="006D19BD">
      <w:pPr>
        <w:pStyle w:val="EndNoteBibliography"/>
        <w:spacing w:after="0"/>
        <w:ind w:left="720" w:hanging="720"/>
        <w:rPr>
          <w:noProof/>
        </w:rPr>
      </w:pPr>
      <w:r w:rsidRPr="006D19BD">
        <w:rPr>
          <w:noProof/>
        </w:rPr>
        <w:t xml:space="preserve">Altschul, S. F., W. Gish, W. Miller, E. W. Myers, and D. J. Lipman. 1990. "Basic local alignment search tool."  </w:t>
      </w:r>
      <w:r w:rsidRPr="006D19BD">
        <w:rPr>
          <w:i/>
          <w:noProof/>
        </w:rPr>
        <w:t>Journal of Molecular Biology</w:t>
      </w:r>
      <w:r w:rsidRPr="006D19BD">
        <w:rPr>
          <w:noProof/>
        </w:rPr>
        <w:t xml:space="preserve"> 215:403-410. doi: 10.1016/S0022-2836(05)80360-2.</w:t>
      </w:r>
    </w:p>
    <w:p w14:paraId="2A1559B1" w14:textId="77777777" w:rsidR="006D19BD" w:rsidRPr="006D19BD" w:rsidRDefault="006D19BD" w:rsidP="006D19BD">
      <w:pPr>
        <w:pStyle w:val="EndNoteBibliography"/>
        <w:spacing w:after="0"/>
        <w:ind w:left="720" w:hanging="720"/>
        <w:rPr>
          <w:noProof/>
        </w:rPr>
      </w:pPr>
      <w:r w:rsidRPr="006D19BD">
        <w:rPr>
          <w:noProof/>
        </w:rPr>
        <w:t xml:space="preserve">Apic, Gordana, Julian Gough, and Sarah A Teichmann. 2001. "Domain combinations in archaeal, eubacterial and eukaryotic proteomes."  </w:t>
      </w:r>
      <w:r w:rsidRPr="006D19BD">
        <w:rPr>
          <w:i/>
          <w:noProof/>
        </w:rPr>
        <w:t>Journal of Molecular Biology</w:t>
      </w:r>
      <w:r w:rsidRPr="006D19BD">
        <w:rPr>
          <w:noProof/>
        </w:rPr>
        <w:t xml:space="preserve"> 310:311-325. doi: 10.1006/jmbi.2001.4776.</w:t>
      </w:r>
    </w:p>
    <w:p w14:paraId="376CDED1" w14:textId="77777777" w:rsidR="006D19BD" w:rsidRPr="006D19BD" w:rsidRDefault="006D19BD" w:rsidP="006D19BD">
      <w:pPr>
        <w:pStyle w:val="EndNoteBibliography"/>
        <w:spacing w:after="0"/>
        <w:ind w:left="720" w:hanging="720"/>
        <w:rPr>
          <w:noProof/>
        </w:rPr>
      </w:pPr>
      <w:r w:rsidRPr="006D19BD">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6D19BD">
        <w:rPr>
          <w:i/>
          <w:noProof/>
        </w:rPr>
        <w:t>Nature Genetics</w:t>
      </w:r>
      <w:r w:rsidRPr="006D19BD">
        <w:rPr>
          <w:noProof/>
        </w:rPr>
        <w:t xml:space="preserve"> 25:25-29. doi: 10.1038/75556.</w:t>
      </w:r>
    </w:p>
    <w:p w14:paraId="1A6587D3" w14:textId="77777777" w:rsidR="006D19BD" w:rsidRPr="006D19BD" w:rsidRDefault="006D19BD" w:rsidP="006D19BD">
      <w:pPr>
        <w:pStyle w:val="EndNoteBibliography"/>
        <w:spacing w:after="0"/>
        <w:ind w:left="720" w:hanging="720"/>
        <w:rPr>
          <w:noProof/>
        </w:rPr>
      </w:pPr>
      <w:r w:rsidRPr="006D19BD">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6D19BD">
        <w:rPr>
          <w:i/>
          <w:noProof/>
        </w:rPr>
        <w:t>Nucleic acids research</w:t>
      </w:r>
      <w:r w:rsidRPr="006D19BD">
        <w:rPr>
          <w:noProof/>
        </w:rPr>
        <w:t xml:space="preserve"> 39:D612-9. doi: 10.1093/nar/gkq1006.</w:t>
      </w:r>
    </w:p>
    <w:p w14:paraId="74BC980A" w14:textId="77777777" w:rsidR="006D19BD" w:rsidRPr="006D19BD" w:rsidRDefault="006D19BD" w:rsidP="006D19BD">
      <w:pPr>
        <w:pStyle w:val="EndNoteBibliography"/>
        <w:spacing w:after="0"/>
        <w:ind w:left="720" w:hanging="720"/>
        <w:rPr>
          <w:noProof/>
        </w:rPr>
      </w:pPr>
      <w:r w:rsidRPr="006D19BD">
        <w:rPr>
          <w:noProof/>
        </w:rPr>
        <w:t xml:space="preserve">Baker, D. 2001. "Protein Structure Prediction and Structural Genomics."  </w:t>
      </w:r>
      <w:r w:rsidRPr="006D19BD">
        <w:rPr>
          <w:i/>
          <w:noProof/>
        </w:rPr>
        <w:t>Science</w:t>
      </w:r>
      <w:r w:rsidRPr="006D19BD">
        <w:rPr>
          <w:noProof/>
        </w:rPr>
        <w:t xml:space="preserve"> 294:93-96. doi: 10.1126/science.1065659.</w:t>
      </w:r>
    </w:p>
    <w:p w14:paraId="0B09750B" w14:textId="77777777" w:rsidR="006D19BD" w:rsidRPr="006D19BD" w:rsidRDefault="006D19BD" w:rsidP="006D19BD">
      <w:pPr>
        <w:pStyle w:val="EndNoteBibliography"/>
        <w:spacing w:after="0"/>
        <w:ind w:left="720" w:hanging="720"/>
        <w:rPr>
          <w:noProof/>
        </w:rPr>
      </w:pPr>
      <w:r w:rsidRPr="006D19BD">
        <w:rPr>
          <w:noProof/>
        </w:rPr>
        <w:t xml:space="preserve">Bakowski, Malina A., Margaret Priest, Sarah Young, Christina A. Cuomo, and Emily R. Troemel. 2014. "Genome Sequence of the Microsporidian Species Nematocida sp1 Strain ERTm6 (ATCC PRA-372)."  </w:t>
      </w:r>
      <w:r w:rsidRPr="006D19BD">
        <w:rPr>
          <w:i/>
          <w:noProof/>
        </w:rPr>
        <w:t>Genome Announcements</w:t>
      </w:r>
      <w:r w:rsidRPr="006D19BD">
        <w:rPr>
          <w:noProof/>
        </w:rPr>
        <w:t xml:space="preserve"> 2:e00905-14. doi: 10.1128/genomeA.00905-14.</w:t>
      </w:r>
    </w:p>
    <w:p w14:paraId="45DB62AF" w14:textId="77777777" w:rsidR="006D19BD" w:rsidRPr="006D19BD" w:rsidRDefault="006D19BD" w:rsidP="006D19BD">
      <w:pPr>
        <w:pStyle w:val="EndNoteBibliography"/>
        <w:spacing w:after="0"/>
        <w:ind w:left="720" w:hanging="720"/>
        <w:rPr>
          <w:noProof/>
        </w:rPr>
      </w:pPr>
      <w:r w:rsidRPr="006D19BD">
        <w:rPr>
          <w:noProof/>
        </w:rPr>
        <w:t xml:space="preserve">Baum, David A., Stacey DeWitt Smith, and Samuel S. S. Donovan. 2005. "The Tree-Thinking Challenge."  </w:t>
      </w:r>
      <w:r w:rsidRPr="006D19BD">
        <w:rPr>
          <w:i/>
          <w:noProof/>
        </w:rPr>
        <w:t>Science</w:t>
      </w:r>
      <w:r w:rsidRPr="006D19BD">
        <w:rPr>
          <w:noProof/>
        </w:rPr>
        <w:t xml:space="preserve"> 310:979-980. doi: 10.1126/science.1117727.</w:t>
      </w:r>
    </w:p>
    <w:p w14:paraId="4D1F0D6B" w14:textId="77777777" w:rsidR="006D19BD" w:rsidRPr="006D19BD" w:rsidRDefault="006D19BD" w:rsidP="006D19BD">
      <w:pPr>
        <w:pStyle w:val="EndNoteBibliography"/>
        <w:spacing w:after="0"/>
        <w:ind w:left="720" w:hanging="720"/>
        <w:rPr>
          <w:noProof/>
        </w:rPr>
      </w:pPr>
      <w:r w:rsidRPr="006D19BD">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6D19BD">
        <w:rPr>
          <w:i/>
          <w:noProof/>
        </w:rPr>
        <w:t>Parasitology International</w:t>
      </w:r>
      <w:r w:rsidRPr="006D19BD">
        <w:rPr>
          <w:noProof/>
        </w:rPr>
        <w:t xml:space="preserve"> 57:62-71. doi: 10.1016/j.parint.2007.09.002.</w:t>
      </w:r>
    </w:p>
    <w:p w14:paraId="69607B7B" w14:textId="77777777" w:rsidR="006D19BD" w:rsidRPr="006D19BD" w:rsidRDefault="006D19BD" w:rsidP="006D19BD">
      <w:pPr>
        <w:pStyle w:val="EndNoteBibliography"/>
        <w:spacing w:after="0"/>
        <w:ind w:left="720" w:hanging="720"/>
        <w:rPr>
          <w:noProof/>
        </w:rPr>
      </w:pPr>
      <w:r w:rsidRPr="006D19BD">
        <w:rPr>
          <w:noProof/>
        </w:rPr>
        <w:t xml:space="preserve">Bjørnson, Susan, and David Oi. 2014. "Microsporidia Biological Control Agents and Pathogens of Beneficial Insects." In </w:t>
      </w:r>
      <w:r w:rsidRPr="006D19BD">
        <w:rPr>
          <w:i/>
          <w:noProof/>
        </w:rPr>
        <w:t>Microsporidia</w:t>
      </w:r>
      <w:r w:rsidRPr="006D19BD">
        <w:rPr>
          <w:noProof/>
        </w:rPr>
        <w:t>, edited by Louis M. Weiss and James J. Becnel, 635-670. Chichester, UK: John Wiley &amp; Sons, Inc.</w:t>
      </w:r>
    </w:p>
    <w:p w14:paraId="3EF9F377" w14:textId="77777777" w:rsidR="006D19BD" w:rsidRPr="006D19BD" w:rsidRDefault="006D19BD" w:rsidP="006D19BD">
      <w:pPr>
        <w:pStyle w:val="EndNoteBibliography"/>
        <w:spacing w:after="0"/>
        <w:ind w:left="720" w:hanging="720"/>
        <w:rPr>
          <w:noProof/>
        </w:rPr>
      </w:pPr>
      <w:r w:rsidRPr="006D19BD">
        <w:rPr>
          <w:noProof/>
        </w:rPr>
        <w:lastRenderedPageBreak/>
        <w:t xml:space="preserve">Bretagne, S., F. Foulet, W. Alkassoum, J. Fleury-Feith, and M. Develoux. 1993. "Prevalence of Enterocytozoon bieneusi spores in the stool of AIDS patients and African children not infected by HIV."  </w:t>
      </w:r>
      <w:r w:rsidRPr="006D19BD">
        <w:rPr>
          <w:i/>
          <w:noProof/>
        </w:rPr>
        <w:t>Bulletin De La Societe De Pathologie Exotique (1990)</w:t>
      </w:r>
      <w:r w:rsidRPr="006D19BD">
        <w:rPr>
          <w:noProof/>
        </w:rPr>
        <w:t xml:space="preserve"> 86:351-357.</w:t>
      </w:r>
    </w:p>
    <w:p w14:paraId="4CF809A3" w14:textId="77777777" w:rsidR="006D19BD" w:rsidRPr="006D19BD" w:rsidRDefault="006D19BD" w:rsidP="006D19BD">
      <w:pPr>
        <w:pStyle w:val="EndNoteBibliography"/>
        <w:spacing w:after="0"/>
        <w:ind w:left="720" w:hanging="720"/>
        <w:rPr>
          <w:noProof/>
        </w:rPr>
      </w:pPr>
      <w:r w:rsidRPr="006D19BD">
        <w:rPr>
          <w:noProof/>
        </w:rPr>
        <w:t xml:space="preserve">Brown, J. R., and W. F. Doolittle. 1995. "Root of the universal tree of life based on ancient aminoacyl-tRNA synthetase gene duplications."  </w:t>
      </w:r>
      <w:r w:rsidRPr="006D19BD">
        <w:rPr>
          <w:i/>
          <w:noProof/>
        </w:rPr>
        <w:t>Proceedings of the National Academy of Sciences</w:t>
      </w:r>
      <w:r w:rsidRPr="006D19BD">
        <w:rPr>
          <w:noProof/>
        </w:rPr>
        <w:t xml:space="preserve"> 92:2441-2445. doi: 10.1073/pnas.92.7.2441.</w:t>
      </w:r>
    </w:p>
    <w:p w14:paraId="294B4981" w14:textId="77777777" w:rsidR="006D19BD" w:rsidRPr="006D19BD" w:rsidRDefault="006D19BD" w:rsidP="006D19BD">
      <w:pPr>
        <w:pStyle w:val="EndNoteBibliography"/>
        <w:spacing w:after="0"/>
        <w:ind w:left="720" w:hanging="720"/>
        <w:rPr>
          <w:noProof/>
        </w:rPr>
      </w:pPr>
      <w:r w:rsidRPr="006D19BD">
        <w:rPr>
          <w:noProof/>
        </w:rPr>
        <w:t xml:space="preserve">Canning, Elizabeth U. 1986. </w:t>
      </w:r>
      <w:r w:rsidRPr="006D19BD">
        <w:rPr>
          <w:i/>
          <w:noProof/>
        </w:rPr>
        <w:t>The microsporidia of vertebrates</w:t>
      </w:r>
      <w:r w:rsidRPr="006D19BD">
        <w:rPr>
          <w:noProof/>
        </w:rPr>
        <w:t>: Academic Press.</w:t>
      </w:r>
    </w:p>
    <w:p w14:paraId="27574246" w14:textId="77777777" w:rsidR="006D19BD" w:rsidRPr="006D19BD" w:rsidRDefault="006D19BD" w:rsidP="006D19BD">
      <w:pPr>
        <w:pStyle w:val="EndNoteBibliography"/>
        <w:spacing w:after="0"/>
        <w:ind w:left="720" w:hanging="720"/>
        <w:rPr>
          <w:noProof/>
        </w:rPr>
      </w:pPr>
      <w:r w:rsidRPr="006D19BD">
        <w:rPr>
          <w:noProof/>
        </w:rPr>
        <w:t xml:space="preserve">Capella-Gutiérrez, Salvador, Marina Marcet-Houben, and Toni Gabaldón. 2012. "Phylogenomics supports microsporidia as the earliest diverging clade of sequenced fungi."  </w:t>
      </w:r>
      <w:r w:rsidRPr="006D19BD">
        <w:rPr>
          <w:i/>
          <w:noProof/>
        </w:rPr>
        <w:t>BMC biology</w:t>
      </w:r>
      <w:r w:rsidRPr="006D19BD">
        <w:rPr>
          <w:noProof/>
        </w:rPr>
        <w:t xml:space="preserve"> 10:47-47. doi: 10.1186/1741-7007-10-47.</w:t>
      </w:r>
    </w:p>
    <w:p w14:paraId="74A1EDCA" w14:textId="77777777" w:rsidR="006D19BD" w:rsidRPr="006D19BD" w:rsidRDefault="006D19BD" w:rsidP="006D19BD">
      <w:pPr>
        <w:pStyle w:val="EndNoteBibliography"/>
        <w:spacing w:after="0"/>
        <w:ind w:left="720" w:hanging="720"/>
        <w:rPr>
          <w:noProof/>
        </w:rPr>
      </w:pPr>
      <w:r w:rsidRPr="006D19BD">
        <w:rPr>
          <w:noProof/>
        </w:rPr>
        <w:t xml:space="preserve">Capra, John A., Maureen Stolzer, Dannie Durand, and Katherine S. Pollard. 2013. "How old is my gene?"  </w:t>
      </w:r>
      <w:r w:rsidRPr="006D19BD">
        <w:rPr>
          <w:i/>
          <w:noProof/>
        </w:rPr>
        <w:t>Trends in Genetics</w:t>
      </w:r>
      <w:r w:rsidRPr="006D19BD">
        <w:rPr>
          <w:noProof/>
        </w:rPr>
        <w:t xml:space="preserve"> 29:659-668. doi: 10.1016/j.tig.2013.07.001.</w:t>
      </w:r>
    </w:p>
    <w:p w14:paraId="3105D045" w14:textId="77777777" w:rsidR="006D19BD" w:rsidRPr="006D19BD" w:rsidRDefault="006D19BD" w:rsidP="006D19BD">
      <w:pPr>
        <w:pStyle w:val="EndNoteBibliography"/>
        <w:spacing w:after="0"/>
        <w:ind w:left="720" w:hanging="720"/>
        <w:rPr>
          <w:noProof/>
        </w:rPr>
      </w:pPr>
      <w:r w:rsidRPr="006D19BD">
        <w:rPr>
          <w:noProof/>
        </w:rPr>
        <w:t xml:space="preserve">Cavalier-Smith, T. 1989. "Archaebacteria and Archezoa."  </w:t>
      </w:r>
      <w:r w:rsidRPr="006D19BD">
        <w:rPr>
          <w:i/>
          <w:noProof/>
        </w:rPr>
        <w:t>Nature</w:t>
      </w:r>
      <w:r w:rsidRPr="006D19BD">
        <w:rPr>
          <w:noProof/>
        </w:rPr>
        <w:t xml:space="preserve"> 339:100-101. doi: 10.1038/339100a0.</w:t>
      </w:r>
    </w:p>
    <w:p w14:paraId="5C0D33C1" w14:textId="77777777" w:rsidR="006D19BD" w:rsidRPr="006D19BD" w:rsidRDefault="006D19BD" w:rsidP="006D19BD">
      <w:pPr>
        <w:pStyle w:val="EndNoteBibliography"/>
        <w:spacing w:after="0"/>
        <w:ind w:left="720" w:hanging="720"/>
        <w:rPr>
          <w:noProof/>
        </w:rPr>
      </w:pPr>
      <w:r w:rsidRPr="006D19BD">
        <w:rPr>
          <w:noProof/>
        </w:rPr>
        <w:t xml:space="preserve">Cavalier-Smith, T. 2004. "Only six kingdoms of life."  </w:t>
      </w:r>
      <w:r w:rsidRPr="006D19BD">
        <w:rPr>
          <w:i/>
          <w:noProof/>
        </w:rPr>
        <w:t>Proceedings of the Royal Society B: Biological Sciences</w:t>
      </w:r>
      <w:r w:rsidRPr="006D19BD">
        <w:rPr>
          <w:noProof/>
        </w:rPr>
        <w:t xml:space="preserve"> 271:1251-1262. doi: 10.1098/rspb.2004.2705.</w:t>
      </w:r>
    </w:p>
    <w:p w14:paraId="5BC07160" w14:textId="77777777" w:rsidR="006D19BD" w:rsidRPr="006D19BD" w:rsidRDefault="006D19BD" w:rsidP="006D19BD">
      <w:pPr>
        <w:pStyle w:val="EndNoteBibliography"/>
        <w:spacing w:after="0"/>
        <w:ind w:left="720" w:hanging="720"/>
        <w:rPr>
          <w:noProof/>
        </w:rPr>
      </w:pPr>
      <w:r w:rsidRPr="006D19BD">
        <w:rPr>
          <w:noProof/>
        </w:rPr>
        <w:t xml:space="preserve">Charbonneau, Lise R., Neil Kirk Hillier, Richard E. L. Rogers, Geoffrey R. Williams, and Dave Shutler. 2016. "Effects of Nosema apis, N. ceranae, and coinfections on honey bee (Apis mellifera) learning and memory."  </w:t>
      </w:r>
      <w:r w:rsidRPr="006D19BD">
        <w:rPr>
          <w:i/>
          <w:noProof/>
        </w:rPr>
        <w:t>Scientific Reports</w:t>
      </w:r>
      <w:r w:rsidRPr="006D19BD">
        <w:rPr>
          <w:noProof/>
        </w:rPr>
        <w:t xml:space="preserve"> 6. doi: 10.1038/srep22626.</w:t>
      </w:r>
    </w:p>
    <w:p w14:paraId="47365D67" w14:textId="77777777" w:rsidR="006D19BD" w:rsidRPr="006D19BD" w:rsidRDefault="006D19BD" w:rsidP="006D19BD">
      <w:pPr>
        <w:pStyle w:val="EndNoteBibliography"/>
        <w:spacing w:after="0"/>
        <w:ind w:left="720" w:hanging="720"/>
        <w:rPr>
          <w:noProof/>
        </w:rPr>
      </w:pPr>
      <w:r w:rsidRPr="006D19BD">
        <w:rPr>
          <w:noProof/>
        </w:rPr>
        <w:t xml:space="preserve">Cheng, Hui-Wen A., Frances E. Lucy, Thaddeus K. Graczyk, Michael A. Broaders, and Sergey E. Mastitsky. 2011. "Municipal wastewater treatment plants as removal systems and environmental sources of human-virulent microsporidian spores."  </w:t>
      </w:r>
      <w:r w:rsidRPr="006D19BD">
        <w:rPr>
          <w:i/>
          <w:noProof/>
        </w:rPr>
        <w:t>Parasitology Research</w:t>
      </w:r>
      <w:r w:rsidRPr="006D19BD">
        <w:rPr>
          <w:noProof/>
        </w:rPr>
        <w:t xml:space="preserve"> 109:595-603. doi: 10.1007/s00436-011-2291-x.</w:t>
      </w:r>
    </w:p>
    <w:p w14:paraId="5B7C3AF2" w14:textId="77777777" w:rsidR="006D19BD" w:rsidRPr="006D19BD" w:rsidRDefault="006D19BD" w:rsidP="006D19BD">
      <w:pPr>
        <w:pStyle w:val="EndNoteBibliography"/>
        <w:spacing w:after="0"/>
        <w:ind w:left="720" w:hanging="720"/>
        <w:rPr>
          <w:noProof/>
        </w:rPr>
      </w:pPr>
      <w:r w:rsidRPr="006D19BD">
        <w:rPr>
          <w:noProof/>
        </w:rPr>
        <w:t xml:space="preserve">Chothia, C, and A M Lesk. 1986. "The relation between the divergence of sequence and structure in proteins."  </w:t>
      </w:r>
      <w:r w:rsidRPr="006D19BD">
        <w:rPr>
          <w:i/>
          <w:noProof/>
        </w:rPr>
        <w:t>The EMBO Journal</w:t>
      </w:r>
      <w:r w:rsidRPr="006D19BD">
        <w:rPr>
          <w:noProof/>
        </w:rPr>
        <w:t xml:space="preserve"> 5:823-826.</w:t>
      </w:r>
    </w:p>
    <w:p w14:paraId="4077829C" w14:textId="77777777" w:rsidR="006D19BD" w:rsidRPr="006D19BD" w:rsidRDefault="006D19BD" w:rsidP="006D19BD">
      <w:pPr>
        <w:pStyle w:val="EndNoteBibliography"/>
        <w:spacing w:after="0"/>
        <w:ind w:left="720" w:hanging="720"/>
        <w:rPr>
          <w:noProof/>
        </w:rPr>
      </w:pPr>
      <w:r w:rsidRPr="006D19BD">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6D19BD">
        <w:rPr>
          <w:i/>
          <w:noProof/>
        </w:rPr>
        <w:t>Emerging Infectious Diseases</w:t>
      </w:r>
      <w:r w:rsidRPr="006D19BD">
        <w:rPr>
          <w:noProof/>
        </w:rPr>
        <w:t xml:space="preserve"> 17:1727-1730. doi: 10.3201/eid1709.101926.</w:t>
      </w:r>
    </w:p>
    <w:p w14:paraId="20284CB3" w14:textId="77777777" w:rsidR="006D19BD" w:rsidRPr="006D19BD" w:rsidRDefault="006D19BD" w:rsidP="006D19BD">
      <w:pPr>
        <w:pStyle w:val="EndNoteBibliography"/>
        <w:spacing w:after="0"/>
        <w:ind w:left="720" w:hanging="720"/>
        <w:rPr>
          <w:noProof/>
        </w:rPr>
      </w:pPr>
      <w:r w:rsidRPr="006D19BD">
        <w:rPr>
          <w:noProof/>
        </w:rPr>
        <w:t xml:space="preserve">Choudhuri, Supratim. 2014. "Phylogenetic Analysis." In </w:t>
      </w:r>
      <w:r w:rsidRPr="006D19BD">
        <w:rPr>
          <w:i/>
          <w:noProof/>
        </w:rPr>
        <w:t>Bioinformatics for Beginners</w:t>
      </w:r>
      <w:r w:rsidRPr="006D19BD">
        <w:rPr>
          <w:noProof/>
        </w:rPr>
        <w:t>, 209-218. Oxford: Academic Press.</w:t>
      </w:r>
    </w:p>
    <w:p w14:paraId="790351F6" w14:textId="77777777" w:rsidR="006D19BD" w:rsidRPr="006D19BD" w:rsidRDefault="006D19BD" w:rsidP="006D19BD">
      <w:pPr>
        <w:pStyle w:val="EndNoteBibliography"/>
        <w:spacing w:after="0"/>
        <w:ind w:left="720" w:hanging="720"/>
        <w:rPr>
          <w:noProof/>
        </w:rPr>
      </w:pPr>
      <w:r w:rsidRPr="006D19BD">
        <w:rPr>
          <w:noProof/>
        </w:rPr>
        <w:t xml:space="preserve">Corradi, Nicolas, and Patrick J. Keeling. 2009. "Microsporidia: a journey through radical taxonomical revisions."  </w:t>
      </w:r>
      <w:r w:rsidRPr="006D19BD">
        <w:rPr>
          <w:i/>
          <w:noProof/>
        </w:rPr>
        <w:t>Fungal Biology Reviews</w:t>
      </w:r>
      <w:r w:rsidRPr="006D19BD">
        <w:rPr>
          <w:noProof/>
        </w:rPr>
        <w:t xml:space="preserve"> 23:1-8. doi: 10.1016/j.fbr.2009.05.001.</w:t>
      </w:r>
    </w:p>
    <w:p w14:paraId="14C24A53" w14:textId="77777777" w:rsidR="006D19BD" w:rsidRPr="006D19BD" w:rsidRDefault="006D19BD" w:rsidP="006D19BD">
      <w:pPr>
        <w:pStyle w:val="EndNoteBibliography"/>
        <w:spacing w:after="0"/>
        <w:ind w:left="720" w:hanging="720"/>
        <w:rPr>
          <w:noProof/>
        </w:rPr>
      </w:pPr>
      <w:r w:rsidRPr="006D19BD">
        <w:rPr>
          <w:noProof/>
        </w:rPr>
        <w:t xml:space="preserve">Corradi, Nicolas, Jean-François Pombert, Laurent Farinelli, Elizabeth S. Didier, and Patrick J. Keeling. 2010. "The complete sequence of the smallest </w:t>
      </w:r>
      <w:r w:rsidRPr="006D19BD">
        <w:rPr>
          <w:noProof/>
        </w:rPr>
        <w:lastRenderedPageBreak/>
        <w:t xml:space="preserve">known nuclear genome from the microsporidian Encephalitozoon intestinalis."  </w:t>
      </w:r>
      <w:r w:rsidRPr="006D19BD">
        <w:rPr>
          <w:i/>
          <w:noProof/>
        </w:rPr>
        <w:t>Nature Communications</w:t>
      </w:r>
      <w:r w:rsidRPr="006D19BD">
        <w:rPr>
          <w:noProof/>
        </w:rPr>
        <w:t xml:space="preserve"> 1:77. doi: 10.1038/ncomms1082.</w:t>
      </w:r>
    </w:p>
    <w:p w14:paraId="118DD2F2" w14:textId="77777777" w:rsidR="006D19BD" w:rsidRPr="006D19BD" w:rsidRDefault="006D19BD" w:rsidP="006D19BD">
      <w:pPr>
        <w:pStyle w:val="EndNoteBibliography"/>
        <w:spacing w:after="0"/>
        <w:ind w:left="720" w:hanging="720"/>
        <w:rPr>
          <w:noProof/>
        </w:rPr>
      </w:pPr>
      <w:r w:rsidRPr="006D19BD">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6D19BD">
        <w:rPr>
          <w:i/>
          <w:noProof/>
        </w:rPr>
        <w:t>The New England journal of medicine</w:t>
      </w:r>
      <w:r w:rsidRPr="006D19BD">
        <w:rPr>
          <w:noProof/>
        </w:rPr>
        <w:t xml:space="preserve"> 351:42-47. doi: 10.1056/NEJMoa032655.</w:t>
      </w:r>
    </w:p>
    <w:p w14:paraId="1858EDEE" w14:textId="77777777" w:rsidR="006D19BD" w:rsidRPr="006D19BD" w:rsidRDefault="006D19BD" w:rsidP="006D19BD">
      <w:pPr>
        <w:pStyle w:val="EndNoteBibliography"/>
        <w:spacing w:after="0"/>
        <w:ind w:left="720" w:hanging="720"/>
        <w:rPr>
          <w:noProof/>
        </w:rPr>
      </w:pPr>
      <w:r w:rsidRPr="006D19BD">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6D19BD">
        <w:rPr>
          <w:i/>
          <w:noProof/>
        </w:rPr>
        <w:t>Genome Research</w:t>
      </w:r>
      <w:r w:rsidRPr="006D19BD">
        <w:rPr>
          <w:noProof/>
        </w:rPr>
        <w:t xml:space="preserve"> 22:2478-2488. doi: 10.1101/gr.142802.112.</w:t>
      </w:r>
    </w:p>
    <w:p w14:paraId="42BD36F4" w14:textId="77777777" w:rsidR="006D19BD" w:rsidRPr="006D19BD" w:rsidRDefault="006D19BD" w:rsidP="006D19BD">
      <w:pPr>
        <w:pStyle w:val="EndNoteBibliography"/>
        <w:spacing w:after="0"/>
        <w:ind w:left="720" w:hanging="720"/>
        <w:rPr>
          <w:noProof/>
        </w:rPr>
      </w:pPr>
      <w:r w:rsidRPr="006D19BD">
        <w:rPr>
          <w:noProof/>
        </w:rPr>
        <w:t xml:space="preserve">Date, Shailesh V., and José M. Peregrín-Alvarez. 2008. "Phylogenetic profiling."  </w:t>
      </w:r>
      <w:r w:rsidRPr="006D19BD">
        <w:rPr>
          <w:i/>
          <w:noProof/>
        </w:rPr>
        <w:t>Methods in Molecular Biology</w:t>
      </w:r>
      <w:r w:rsidRPr="006D19BD">
        <w:rPr>
          <w:noProof/>
        </w:rPr>
        <w:t xml:space="preserve"> 453:201-216. doi: 10.1007/978-1-60327-429-6-9.</w:t>
      </w:r>
    </w:p>
    <w:p w14:paraId="1C437319" w14:textId="77777777" w:rsidR="006D19BD" w:rsidRPr="006D19BD" w:rsidRDefault="006D19BD" w:rsidP="006D19BD">
      <w:pPr>
        <w:pStyle w:val="EndNoteBibliography"/>
        <w:spacing w:after="0"/>
        <w:ind w:left="720" w:hanging="720"/>
        <w:rPr>
          <w:noProof/>
        </w:rPr>
      </w:pPr>
      <w:r w:rsidRPr="006D19BD">
        <w:rPr>
          <w:noProof/>
        </w:rPr>
        <w:t xml:space="preserve">Daubin, Vincent, Manolo Gouy, and Guy Perrière. 2002. "A phylogenomic approach to bacterial phylogeny: Evidence of a core of genes sharing a common history."  </w:t>
      </w:r>
      <w:r w:rsidRPr="006D19BD">
        <w:rPr>
          <w:i/>
          <w:noProof/>
        </w:rPr>
        <w:t>Genome Research</w:t>
      </w:r>
      <w:r w:rsidRPr="006D19BD">
        <w:rPr>
          <w:noProof/>
        </w:rPr>
        <w:t xml:space="preserve"> 12:1080-1090. doi: 10.1101/gr.187002.</w:t>
      </w:r>
    </w:p>
    <w:p w14:paraId="3A9E64D7" w14:textId="77777777" w:rsidR="006D19BD" w:rsidRPr="006D19BD" w:rsidRDefault="006D19BD" w:rsidP="006D19BD">
      <w:pPr>
        <w:pStyle w:val="EndNoteBibliography"/>
        <w:spacing w:after="0"/>
        <w:ind w:left="720" w:hanging="720"/>
        <w:rPr>
          <w:noProof/>
        </w:rPr>
      </w:pPr>
      <w:r w:rsidRPr="006D19BD">
        <w:rPr>
          <w:noProof/>
        </w:rPr>
        <w:t xml:space="preserve">Dean, Paul, Robert P. Hirt, and T. Martin Embley. 2016. "Microsporidia: Why Make Nucleotides if You Can Steal Them?"  </w:t>
      </w:r>
      <w:r w:rsidRPr="006D19BD">
        <w:rPr>
          <w:i/>
          <w:noProof/>
        </w:rPr>
        <w:t>PLoS Pathogens</w:t>
      </w:r>
      <w:r w:rsidRPr="006D19BD">
        <w:rPr>
          <w:noProof/>
        </w:rPr>
        <w:t xml:space="preserve"> 12. doi: 10.1371/journal.ppat.1005870.</w:t>
      </w:r>
    </w:p>
    <w:p w14:paraId="6D86672E" w14:textId="77777777" w:rsidR="006D19BD" w:rsidRPr="006D19BD" w:rsidRDefault="006D19BD" w:rsidP="006D19BD">
      <w:pPr>
        <w:pStyle w:val="EndNoteBibliography"/>
        <w:spacing w:after="0"/>
        <w:ind w:left="720" w:hanging="720"/>
        <w:rPr>
          <w:noProof/>
        </w:rPr>
      </w:pPr>
      <w:r w:rsidRPr="006D19BD">
        <w:rPr>
          <w:noProof/>
        </w:rPr>
        <w:t xml:space="preserve">Decraene, V., M. Lebbad, S. Botero-Kleiven, A.-M. Gustavsson, and M. Löfdahl. 2012. "First reported foodborne outbreak associated with microsporidia, Sweden, October 2009."  </w:t>
      </w:r>
      <w:r w:rsidRPr="006D19BD">
        <w:rPr>
          <w:i/>
          <w:noProof/>
        </w:rPr>
        <w:t>Epidemiology and Infection</w:t>
      </w:r>
      <w:r w:rsidRPr="006D19BD">
        <w:rPr>
          <w:noProof/>
        </w:rPr>
        <w:t xml:space="preserve"> 140:519-527. doi: 10.1017/S095026881100077X.</w:t>
      </w:r>
    </w:p>
    <w:p w14:paraId="5769031E" w14:textId="77777777" w:rsidR="006D19BD" w:rsidRPr="006D19BD" w:rsidRDefault="006D19BD" w:rsidP="006D19BD">
      <w:pPr>
        <w:pStyle w:val="EndNoteBibliography"/>
        <w:spacing w:after="0"/>
        <w:ind w:left="720" w:hanging="720"/>
        <w:rPr>
          <w:noProof/>
        </w:rPr>
      </w:pPr>
      <w:r w:rsidRPr="006D19BD">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6D19BD">
        <w:rPr>
          <w:i/>
          <w:noProof/>
        </w:rPr>
        <w:t>Nature Communications</w:t>
      </w:r>
      <w:r w:rsidRPr="006D19BD">
        <w:rPr>
          <w:noProof/>
        </w:rPr>
        <w:t xml:space="preserve"> 6:7121. doi: 10.1038/ncomms8121.</w:t>
      </w:r>
    </w:p>
    <w:p w14:paraId="69AC53BB" w14:textId="77777777" w:rsidR="006D19BD" w:rsidRPr="006D19BD" w:rsidRDefault="006D19BD" w:rsidP="006D19BD">
      <w:pPr>
        <w:pStyle w:val="EndNoteBibliography"/>
        <w:spacing w:after="0"/>
        <w:ind w:left="720" w:hanging="720"/>
        <w:rPr>
          <w:noProof/>
        </w:rPr>
      </w:pPr>
      <w:r w:rsidRPr="006D19BD">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6D19BD">
        <w:rPr>
          <w:i/>
          <w:noProof/>
        </w:rPr>
        <w:t>The Journal of Protozoology</w:t>
      </w:r>
      <w:r w:rsidRPr="006D19BD">
        <w:rPr>
          <w:noProof/>
        </w:rPr>
        <w:t xml:space="preserve"> 32:250-254.</w:t>
      </w:r>
    </w:p>
    <w:p w14:paraId="1D1B6A85" w14:textId="77777777" w:rsidR="006D19BD" w:rsidRPr="006D19BD" w:rsidRDefault="006D19BD" w:rsidP="006D19BD">
      <w:pPr>
        <w:pStyle w:val="EndNoteBibliography"/>
        <w:spacing w:after="0"/>
        <w:ind w:left="720" w:hanging="720"/>
        <w:rPr>
          <w:noProof/>
        </w:rPr>
      </w:pPr>
      <w:r w:rsidRPr="006D19BD">
        <w:rPr>
          <w:noProof/>
        </w:rPr>
        <w:t xml:space="preserve">Dey, Gautam, Ariel Jaimovich, Sean R. Collins, Akiko Seki, and Tobias Meyer. 2015. "Systematic Discovery of Human Gene Function and Principles of Modular Organization through Phylogenetic Profiling."  </w:t>
      </w:r>
      <w:r w:rsidRPr="006D19BD">
        <w:rPr>
          <w:i/>
          <w:noProof/>
        </w:rPr>
        <w:t>Cell Reports</w:t>
      </w:r>
      <w:r w:rsidRPr="006D19BD">
        <w:rPr>
          <w:noProof/>
        </w:rPr>
        <w:t xml:space="preserve"> 10:993-1006. doi: 10.1016/j.celrep.2015.01.025.</w:t>
      </w:r>
    </w:p>
    <w:p w14:paraId="7ECD50B8" w14:textId="77777777" w:rsidR="006D19BD" w:rsidRPr="006D19BD" w:rsidRDefault="006D19BD" w:rsidP="006D19BD">
      <w:pPr>
        <w:pStyle w:val="EndNoteBibliography"/>
        <w:spacing w:after="0"/>
        <w:ind w:left="720" w:hanging="720"/>
        <w:rPr>
          <w:noProof/>
        </w:rPr>
      </w:pPr>
      <w:r w:rsidRPr="006D19BD">
        <w:rPr>
          <w:noProof/>
        </w:rPr>
        <w:t xml:space="preserve">Didier, Elizabeth S, and Louis M Weiss. 2008. "Overview of microsporidia and microsporidiosis."  </w:t>
      </w:r>
      <w:r w:rsidRPr="006D19BD">
        <w:rPr>
          <w:i/>
          <w:noProof/>
        </w:rPr>
        <w:t>Protistology</w:t>
      </w:r>
      <w:r w:rsidRPr="006D19BD">
        <w:rPr>
          <w:noProof/>
        </w:rPr>
        <w:t xml:space="preserve"> 4 (5):243–255.</w:t>
      </w:r>
    </w:p>
    <w:p w14:paraId="53954624" w14:textId="77777777" w:rsidR="006D19BD" w:rsidRPr="006D19BD" w:rsidRDefault="006D19BD" w:rsidP="006D19BD">
      <w:pPr>
        <w:pStyle w:val="EndNoteBibliography"/>
        <w:spacing w:after="0"/>
        <w:ind w:left="720" w:hanging="720"/>
        <w:rPr>
          <w:noProof/>
        </w:rPr>
      </w:pPr>
      <w:r w:rsidRPr="006D19BD">
        <w:rPr>
          <w:noProof/>
        </w:rPr>
        <w:lastRenderedPageBreak/>
        <w:t xml:space="preserve">Didier, Elizabeth S., and Louis M. Weiss. 2011. "Microsporidiosis: Not just in AIDS patients."  </w:t>
      </w:r>
      <w:r w:rsidRPr="006D19BD">
        <w:rPr>
          <w:i/>
          <w:noProof/>
        </w:rPr>
        <w:t>Current opinion in infectious diseases</w:t>
      </w:r>
      <w:r w:rsidRPr="006D19BD">
        <w:rPr>
          <w:noProof/>
        </w:rPr>
        <w:t xml:space="preserve"> 24:490-495. doi: 10.1097/QCO.0b013e32834aa152.</w:t>
      </w:r>
    </w:p>
    <w:p w14:paraId="368FF1E7" w14:textId="77777777" w:rsidR="006D19BD" w:rsidRPr="006D19BD" w:rsidRDefault="006D19BD" w:rsidP="006D19BD">
      <w:pPr>
        <w:pStyle w:val="EndNoteBibliography"/>
        <w:spacing w:after="0"/>
        <w:ind w:left="720" w:hanging="720"/>
        <w:rPr>
          <w:noProof/>
        </w:rPr>
      </w:pPr>
      <w:r w:rsidRPr="006D19BD">
        <w:rPr>
          <w:noProof/>
        </w:rPr>
        <w:t xml:space="preserve">Dolgikh, Viacheslav V. 2000. "Activities of enzymes of carbohydrate and energy metabolism of the intracellular stages of the microsporidian, Nosema grylli."  </w:t>
      </w:r>
      <w:r w:rsidRPr="006D19BD">
        <w:rPr>
          <w:i/>
          <w:noProof/>
        </w:rPr>
        <w:t>Protistology</w:t>
      </w:r>
      <w:r w:rsidRPr="006D19BD">
        <w:rPr>
          <w:noProof/>
        </w:rPr>
        <w:t xml:space="preserve"> 1:87-91.</w:t>
      </w:r>
    </w:p>
    <w:p w14:paraId="56008A2A" w14:textId="77777777" w:rsidR="006D19BD" w:rsidRPr="006D19BD" w:rsidRDefault="006D19BD" w:rsidP="006D19BD">
      <w:pPr>
        <w:pStyle w:val="EndNoteBibliography"/>
        <w:spacing w:after="0"/>
        <w:ind w:left="720" w:hanging="720"/>
        <w:rPr>
          <w:noProof/>
        </w:rPr>
      </w:pPr>
      <w:r w:rsidRPr="006D19BD">
        <w:rPr>
          <w:noProof/>
        </w:rPr>
        <w:t xml:space="preserve">Dolgikh, Viacheslav V., Julia J. Sokolova, and Irma V. Issi. 1997. "Activities of enzymes of carbohydrate and energy metabolism of the spores of the microsporidian, Nosema grylli."  </w:t>
      </w:r>
      <w:r w:rsidRPr="006D19BD">
        <w:rPr>
          <w:i/>
          <w:noProof/>
        </w:rPr>
        <w:t>Journal of Eukaryotic Microbiology</w:t>
      </w:r>
      <w:r w:rsidRPr="006D19BD">
        <w:rPr>
          <w:noProof/>
        </w:rPr>
        <w:t xml:space="preserve"> 44:246-249. doi: 10.1111/j.1550-7408.1997.tb05707.x.</w:t>
      </w:r>
    </w:p>
    <w:p w14:paraId="79A14457" w14:textId="77777777" w:rsidR="006D19BD" w:rsidRPr="006D19BD" w:rsidRDefault="006D19BD" w:rsidP="006D19BD">
      <w:pPr>
        <w:pStyle w:val="EndNoteBibliography"/>
        <w:spacing w:after="0"/>
        <w:ind w:left="720" w:hanging="720"/>
        <w:rPr>
          <w:noProof/>
        </w:rPr>
      </w:pPr>
      <w:r w:rsidRPr="006D19BD">
        <w:rPr>
          <w:noProof/>
        </w:rPr>
        <w:t xml:space="preserve">Ebersberger, Ingo, Sascha Strauss, and Arndt von Haeseler. 2009. "HaMStR: profile hidden markov model based search for orthologs in ESTs."  </w:t>
      </w:r>
      <w:r w:rsidRPr="006D19BD">
        <w:rPr>
          <w:i/>
          <w:noProof/>
        </w:rPr>
        <w:t>BMC evolutionary biology</w:t>
      </w:r>
      <w:r w:rsidRPr="006D19BD">
        <w:rPr>
          <w:noProof/>
        </w:rPr>
        <w:t xml:space="preserve"> 9:157-157. doi: 10.1186/1471-2148-9-157.</w:t>
      </w:r>
    </w:p>
    <w:p w14:paraId="1A796030" w14:textId="77777777" w:rsidR="006D19BD" w:rsidRPr="006D19BD" w:rsidRDefault="006D19BD" w:rsidP="006D19BD">
      <w:pPr>
        <w:pStyle w:val="EndNoteBibliography"/>
        <w:spacing w:after="0"/>
        <w:ind w:left="720" w:hanging="720"/>
        <w:rPr>
          <w:noProof/>
        </w:rPr>
      </w:pPr>
      <w:r w:rsidRPr="006D19BD">
        <w:rPr>
          <w:noProof/>
        </w:rPr>
        <w:t xml:space="preserve">Eddy, S. R. 1998. "Profile hidden Markov models."  </w:t>
      </w:r>
      <w:r w:rsidRPr="006D19BD">
        <w:rPr>
          <w:i/>
          <w:noProof/>
        </w:rPr>
        <w:t>Bioinformatics (Oxford, England)</w:t>
      </w:r>
      <w:r w:rsidRPr="006D19BD">
        <w:rPr>
          <w:noProof/>
        </w:rPr>
        <w:t xml:space="preserve"> 14:755-763.</w:t>
      </w:r>
    </w:p>
    <w:p w14:paraId="0645FAD5" w14:textId="77777777" w:rsidR="006D19BD" w:rsidRPr="006D19BD" w:rsidRDefault="006D19BD" w:rsidP="006D19BD">
      <w:pPr>
        <w:pStyle w:val="EndNoteBibliography"/>
        <w:spacing w:after="0"/>
        <w:ind w:left="720" w:hanging="720"/>
        <w:rPr>
          <w:noProof/>
        </w:rPr>
      </w:pPr>
      <w:r w:rsidRPr="006D19BD">
        <w:rPr>
          <w:noProof/>
        </w:rPr>
        <w:t xml:space="preserve">Edlind, Thomas D, Jing Li, Govinda S Visvesvara, Michael H Vodkin, Gerald L McLaughlin, and Santosh K Katiyar. 1996. "Phylogenetic Analysis of β-Tubulin Sequences from Amitochondrial Protozoa."  </w:t>
      </w:r>
      <w:r w:rsidRPr="006D19BD">
        <w:rPr>
          <w:i/>
          <w:noProof/>
        </w:rPr>
        <w:t>Molecular Phylogenetics and Evolution</w:t>
      </w:r>
      <w:r w:rsidRPr="006D19BD">
        <w:rPr>
          <w:noProof/>
        </w:rPr>
        <w:t xml:space="preserve"> 5:359-367. doi: 10.1006/mpev.1996.0031.</w:t>
      </w:r>
    </w:p>
    <w:p w14:paraId="3762C755" w14:textId="77777777" w:rsidR="006D19BD" w:rsidRPr="006D19BD" w:rsidRDefault="006D19BD" w:rsidP="006D19BD">
      <w:pPr>
        <w:pStyle w:val="EndNoteBibliography"/>
        <w:spacing w:after="0"/>
        <w:ind w:left="720" w:hanging="720"/>
        <w:rPr>
          <w:noProof/>
        </w:rPr>
      </w:pPr>
      <w:r w:rsidRPr="006D19BD">
        <w:rPr>
          <w:noProof/>
        </w:rPr>
        <w:t xml:space="preserve">Edwards, A W F. 1996. "The Origin and Early Development of the Method of Minimum Evolution for the Reconstruction of …."  </w:t>
      </w:r>
      <w:r w:rsidRPr="006D19BD">
        <w:rPr>
          <w:i/>
          <w:noProof/>
        </w:rPr>
        <w:t>Systematic Biology</w:t>
      </w:r>
      <w:r w:rsidRPr="006D19BD">
        <w:rPr>
          <w:noProof/>
        </w:rPr>
        <w:t>.</w:t>
      </w:r>
    </w:p>
    <w:p w14:paraId="14B9F471" w14:textId="77777777" w:rsidR="006D19BD" w:rsidRPr="006D19BD" w:rsidRDefault="006D19BD" w:rsidP="006D19BD">
      <w:pPr>
        <w:pStyle w:val="EndNoteBibliography"/>
        <w:spacing w:after="0"/>
        <w:ind w:left="720" w:hanging="720"/>
        <w:rPr>
          <w:noProof/>
        </w:rPr>
      </w:pPr>
      <w:r w:rsidRPr="006D19BD">
        <w:rPr>
          <w:noProof/>
        </w:rPr>
        <w:t xml:space="preserve">Fast, N M, and P J Keeling. 2001. "Alpha and beta subunits of pyruvate dehydrogenase E1 from the microsporidian Nosema locustae: mitochondrion-derived carbon metabolism in microsporidia."  </w:t>
      </w:r>
      <w:r w:rsidRPr="006D19BD">
        <w:rPr>
          <w:i/>
          <w:noProof/>
        </w:rPr>
        <w:t>Molecular and biochemical parasitology</w:t>
      </w:r>
      <w:r w:rsidRPr="006D19BD">
        <w:rPr>
          <w:noProof/>
        </w:rPr>
        <w:t xml:space="preserve"> 117:201-9.</w:t>
      </w:r>
    </w:p>
    <w:p w14:paraId="3AB3294C" w14:textId="77777777" w:rsidR="006D19BD" w:rsidRPr="006D19BD" w:rsidRDefault="006D19BD" w:rsidP="006D19BD">
      <w:pPr>
        <w:pStyle w:val="EndNoteBibliography"/>
        <w:spacing w:after="0"/>
        <w:ind w:left="720" w:hanging="720"/>
        <w:rPr>
          <w:noProof/>
        </w:rPr>
      </w:pPr>
      <w:r w:rsidRPr="006D19BD">
        <w:rPr>
          <w:noProof/>
        </w:rPr>
        <w:t xml:space="preserve">Federhen, Scott. 2012. "The NCBI Taxonomy."  </w:t>
      </w:r>
      <w:r w:rsidRPr="006D19BD">
        <w:rPr>
          <w:i/>
          <w:noProof/>
        </w:rPr>
        <w:t>Nucleic Acids Res.</w:t>
      </w:r>
      <w:r w:rsidRPr="006D19BD">
        <w:rPr>
          <w:noProof/>
        </w:rPr>
        <w:t xml:space="preserve"> 40:D136-D143. doi: 10.1093/nar/gkr1178.</w:t>
      </w:r>
    </w:p>
    <w:p w14:paraId="7DE1F358" w14:textId="77777777" w:rsidR="006D19BD" w:rsidRPr="006D19BD" w:rsidRDefault="006D19BD" w:rsidP="006D19BD">
      <w:pPr>
        <w:pStyle w:val="EndNoteBibliography"/>
        <w:spacing w:after="0"/>
        <w:ind w:left="720" w:hanging="720"/>
        <w:rPr>
          <w:noProof/>
        </w:rPr>
      </w:pPr>
      <w:r w:rsidRPr="006D19BD">
        <w:rPr>
          <w:noProof/>
        </w:rPr>
        <w:t xml:space="preserve">Felsenstein, Joseph. 1978. "Cases in which Parsimony or Compatibility Methods Will be Positively Misleading."  </w:t>
      </w:r>
      <w:r w:rsidRPr="006D19BD">
        <w:rPr>
          <w:i/>
          <w:noProof/>
        </w:rPr>
        <w:t>Systematic Zoology</w:t>
      </w:r>
      <w:r w:rsidRPr="006D19BD">
        <w:rPr>
          <w:noProof/>
        </w:rPr>
        <w:t xml:space="preserve"> 27:401-410. doi: 10.2307/2412923.</w:t>
      </w:r>
    </w:p>
    <w:p w14:paraId="15E62D83" w14:textId="77777777" w:rsidR="006D19BD" w:rsidRPr="006D19BD" w:rsidRDefault="006D19BD" w:rsidP="006D19BD">
      <w:pPr>
        <w:pStyle w:val="EndNoteBibliography"/>
        <w:spacing w:after="0"/>
        <w:ind w:left="720" w:hanging="720"/>
        <w:rPr>
          <w:noProof/>
        </w:rPr>
      </w:pPr>
      <w:r w:rsidRPr="006D19BD">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6D19BD">
        <w:rPr>
          <w:i/>
          <w:noProof/>
        </w:rPr>
        <w:t>Nucleic Acids Research</w:t>
      </w:r>
      <w:r w:rsidRPr="006D19BD">
        <w:rPr>
          <w:noProof/>
        </w:rPr>
        <w:t xml:space="preserve"> 42. doi: 10.1093/nar/gkt1223.</w:t>
      </w:r>
    </w:p>
    <w:p w14:paraId="15A73049" w14:textId="77777777" w:rsidR="006D19BD" w:rsidRPr="006D19BD" w:rsidRDefault="006D19BD" w:rsidP="006D19BD">
      <w:pPr>
        <w:pStyle w:val="EndNoteBibliography"/>
        <w:spacing w:after="0"/>
        <w:ind w:left="720" w:hanging="720"/>
        <w:rPr>
          <w:noProof/>
        </w:rPr>
      </w:pPr>
      <w:r w:rsidRPr="006D19BD">
        <w:rPr>
          <w:noProof/>
        </w:rPr>
        <w:t xml:space="preserve">Fitch, Walter M. 1970. "Distinguishing Homologous from Analogous Proteins."  </w:t>
      </w:r>
      <w:r w:rsidRPr="006D19BD">
        <w:rPr>
          <w:i/>
          <w:noProof/>
        </w:rPr>
        <w:t>Systematic Zoology</w:t>
      </w:r>
      <w:r w:rsidRPr="006D19BD">
        <w:rPr>
          <w:noProof/>
        </w:rPr>
        <w:t xml:space="preserve"> 19:99. doi: 10.2307/2412448.</w:t>
      </w:r>
    </w:p>
    <w:p w14:paraId="6772AF40" w14:textId="77777777" w:rsidR="006D19BD" w:rsidRPr="006D19BD" w:rsidRDefault="006D19BD" w:rsidP="006D19BD">
      <w:pPr>
        <w:pStyle w:val="EndNoteBibliography"/>
        <w:spacing w:after="0"/>
        <w:ind w:left="720" w:hanging="720"/>
        <w:rPr>
          <w:noProof/>
        </w:rPr>
      </w:pPr>
      <w:r w:rsidRPr="006D19BD">
        <w:rPr>
          <w:noProof/>
        </w:rPr>
        <w:t xml:space="preserve">Fourment, Mathieu, and Mark J Gibbs. 2006. "PATRISTIC: a program for calculating patristic distances and graphically comparing the components of genetic change."  </w:t>
      </w:r>
      <w:r w:rsidRPr="006D19BD">
        <w:rPr>
          <w:i/>
          <w:noProof/>
        </w:rPr>
        <w:t>BMC Evolutionary Biology</w:t>
      </w:r>
      <w:r w:rsidRPr="006D19BD">
        <w:rPr>
          <w:noProof/>
        </w:rPr>
        <w:t xml:space="preserve"> 6:1. doi: 10.1186/1471-2148-6-1.</w:t>
      </w:r>
    </w:p>
    <w:p w14:paraId="40FBA153" w14:textId="77777777" w:rsidR="006D19BD" w:rsidRPr="006D19BD" w:rsidRDefault="006D19BD" w:rsidP="006D19BD">
      <w:pPr>
        <w:pStyle w:val="EndNoteBibliography"/>
        <w:spacing w:after="0"/>
        <w:ind w:left="720" w:hanging="720"/>
        <w:rPr>
          <w:noProof/>
        </w:rPr>
      </w:pPr>
      <w:r w:rsidRPr="006D19BD">
        <w:rPr>
          <w:noProof/>
        </w:rPr>
        <w:t xml:space="preserve">Futuyma, Douglas J. 2005. </w:t>
      </w:r>
      <w:r w:rsidRPr="006D19BD">
        <w:rPr>
          <w:i/>
          <w:noProof/>
        </w:rPr>
        <w:t>Evolution</w:t>
      </w:r>
      <w:r w:rsidRPr="006D19BD">
        <w:rPr>
          <w:noProof/>
        </w:rPr>
        <w:t>: Sinauer Associates Inc.</w:t>
      </w:r>
    </w:p>
    <w:p w14:paraId="7EFAC38F" w14:textId="77777777" w:rsidR="006D19BD" w:rsidRPr="006D19BD" w:rsidRDefault="006D19BD" w:rsidP="006D19BD">
      <w:pPr>
        <w:pStyle w:val="EndNoteBibliography"/>
        <w:spacing w:after="0"/>
        <w:ind w:left="720" w:hanging="720"/>
        <w:rPr>
          <w:noProof/>
        </w:rPr>
      </w:pPr>
      <w:r w:rsidRPr="006D19BD">
        <w:rPr>
          <w:noProof/>
        </w:rPr>
        <w:lastRenderedPageBreak/>
        <w:t xml:space="preserve">Gabaldón, T., and M. A. Huynen. 2004. "Prediction of protein function and pathways in the genome era."  </w:t>
      </w:r>
      <w:r w:rsidRPr="006D19BD">
        <w:rPr>
          <w:i/>
          <w:noProof/>
        </w:rPr>
        <w:t>Cellular and Molecular Life Sciences (CMLS)</w:t>
      </w:r>
      <w:r w:rsidRPr="006D19BD">
        <w:rPr>
          <w:noProof/>
        </w:rPr>
        <w:t xml:space="preserve"> 61:930-944. doi: 10.1007/s00018-003-3387-y.</w:t>
      </w:r>
    </w:p>
    <w:p w14:paraId="618C9FE6" w14:textId="77777777" w:rsidR="006D19BD" w:rsidRPr="006D19BD" w:rsidRDefault="006D19BD" w:rsidP="006D19BD">
      <w:pPr>
        <w:pStyle w:val="EndNoteBibliography"/>
        <w:spacing w:after="0"/>
        <w:ind w:left="720" w:hanging="720"/>
        <w:rPr>
          <w:noProof/>
        </w:rPr>
      </w:pPr>
      <w:r w:rsidRPr="006D19BD">
        <w:rPr>
          <w:noProof/>
        </w:rPr>
        <w:t xml:space="preserve">Gabaldón, Toni. 2007. "Evolution of proteins and proteomes: a phylogenetics approach."  </w:t>
      </w:r>
      <w:r w:rsidRPr="006D19BD">
        <w:rPr>
          <w:i/>
          <w:noProof/>
        </w:rPr>
        <w:t>Evolutionary Bioinformatics Online</w:t>
      </w:r>
      <w:r w:rsidRPr="006D19BD">
        <w:rPr>
          <w:noProof/>
        </w:rPr>
        <w:t xml:space="preserve"> 1:51-61.</w:t>
      </w:r>
    </w:p>
    <w:p w14:paraId="6B5E9319" w14:textId="77777777" w:rsidR="006D19BD" w:rsidRPr="006D19BD" w:rsidRDefault="006D19BD" w:rsidP="006D19BD">
      <w:pPr>
        <w:pStyle w:val="EndNoteBibliography"/>
        <w:spacing w:after="0"/>
        <w:ind w:left="720" w:hanging="720"/>
        <w:rPr>
          <w:noProof/>
        </w:rPr>
      </w:pPr>
      <w:r w:rsidRPr="006D19BD">
        <w:rPr>
          <w:noProof/>
        </w:rPr>
        <w:t xml:space="preserve">Gabaldón, Toni. 2008. "Large-scale assignment of orthology: back to phylogenetics?"  </w:t>
      </w:r>
      <w:r w:rsidRPr="006D19BD">
        <w:rPr>
          <w:i/>
          <w:noProof/>
        </w:rPr>
        <w:t>Genome Biology</w:t>
      </w:r>
      <w:r w:rsidRPr="006D19BD">
        <w:rPr>
          <w:noProof/>
        </w:rPr>
        <w:t xml:space="preserve"> 9:235. doi: 10.1186/gb-2008-9-10-235.</w:t>
      </w:r>
    </w:p>
    <w:p w14:paraId="297B7567" w14:textId="77777777" w:rsidR="006D19BD" w:rsidRPr="006D19BD" w:rsidRDefault="006D19BD" w:rsidP="006D19BD">
      <w:pPr>
        <w:pStyle w:val="EndNoteBibliography"/>
        <w:spacing w:after="0"/>
        <w:ind w:left="720" w:hanging="720"/>
        <w:rPr>
          <w:noProof/>
        </w:rPr>
      </w:pPr>
      <w:r w:rsidRPr="006D19BD">
        <w:rPr>
          <w:noProof/>
        </w:rPr>
        <w:t xml:space="preserve">Gabaldón, Toni, and Eugene V. Koonin. 2013. "Functional and evolutionary implications of gene orthology."  </w:t>
      </w:r>
      <w:r w:rsidRPr="006D19BD">
        <w:rPr>
          <w:i/>
          <w:noProof/>
        </w:rPr>
        <w:t>Nature Reviews Genetics</w:t>
      </w:r>
      <w:r w:rsidRPr="006D19BD">
        <w:rPr>
          <w:noProof/>
        </w:rPr>
        <w:t xml:space="preserve"> 14:360-366. doi: 10.1038/nrg3456.</w:t>
      </w:r>
    </w:p>
    <w:p w14:paraId="25AC03E1" w14:textId="77777777" w:rsidR="006D19BD" w:rsidRPr="006D19BD" w:rsidRDefault="006D19BD" w:rsidP="006D19BD">
      <w:pPr>
        <w:pStyle w:val="EndNoteBibliography"/>
        <w:spacing w:after="0"/>
        <w:ind w:left="720" w:hanging="720"/>
        <w:rPr>
          <w:noProof/>
        </w:rPr>
      </w:pPr>
      <w:r w:rsidRPr="006D19BD">
        <w:rPr>
          <w:noProof/>
        </w:rPr>
        <w:t xml:space="preserve">Gaucher, Eric A., James T. Kratzer, and Ryan N. Randall. 2010. "Deep Phylogeny—How a Tree Can Help Characterize Early Life on Earth."  </w:t>
      </w:r>
      <w:r w:rsidRPr="006D19BD">
        <w:rPr>
          <w:i/>
          <w:noProof/>
        </w:rPr>
        <w:t>Cold Spring Harbor Perspectives in Biology</w:t>
      </w:r>
      <w:r w:rsidRPr="006D19BD">
        <w:rPr>
          <w:noProof/>
        </w:rPr>
        <w:t xml:space="preserve"> 2. doi: 10.1101/cshperspect.a002238.</w:t>
      </w:r>
    </w:p>
    <w:p w14:paraId="5BA52B8D" w14:textId="77777777" w:rsidR="006D19BD" w:rsidRPr="006D19BD" w:rsidRDefault="006D19BD" w:rsidP="006D19BD">
      <w:pPr>
        <w:pStyle w:val="EndNoteBibliography"/>
        <w:spacing w:after="0"/>
        <w:ind w:left="720" w:hanging="720"/>
        <w:rPr>
          <w:noProof/>
        </w:rPr>
      </w:pPr>
      <w:r w:rsidRPr="006D19BD">
        <w:rPr>
          <w:noProof/>
        </w:rPr>
        <w:t xml:space="preserve">Germot, Agnes, Herve Philippe, and Herve Le Guyader. 1997. "Evidence for loss of mitochondria in Microsporidia from a mitochondrial-type HSP70 in Nosema locustae."  </w:t>
      </w:r>
      <w:r w:rsidRPr="006D19BD">
        <w:rPr>
          <w:i/>
          <w:noProof/>
        </w:rPr>
        <w:t>Molecular and Biochemical Parasitology</w:t>
      </w:r>
      <w:r w:rsidRPr="006D19BD">
        <w:rPr>
          <w:noProof/>
        </w:rPr>
        <w:t>:10.</w:t>
      </w:r>
    </w:p>
    <w:p w14:paraId="20EAA5F8" w14:textId="77777777" w:rsidR="006D19BD" w:rsidRPr="006D19BD" w:rsidRDefault="006D19BD" w:rsidP="006D19BD">
      <w:pPr>
        <w:pStyle w:val="EndNoteBibliography"/>
        <w:spacing w:after="0"/>
        <w:ind w:left="720" w:hanging="720"/>
        <w:rPr>
          <w:noProof/>
        </w:rPr>
      </w:pPr>
      <w:r w:rsidRPr="006D19BD">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6D19BD">
        <w:rPr>
          <w:i/>
          <w:noProof/>
        </w:rPr>
        <w:t>Nucleic Acids Research</w:t>
      </w:r>
      <w:r w:rsidRPr="006D19BD">
        <w:rPr>
          <w:noProof/>
        </w:rPr>
        <w:t xml:space="preserve"> 36:3420-3435. doi: 10.1093/nar/gkn176.</w:t>
      </w:r>
    </w:p>
    <w:p w14:paraId="3C7E9636" w14:textId="77777777" w:rsidR="006D19BD" w:rsidRPr="006D19BD" w:rsidRDefault="006D19BD" w:rsidP="006D19BD">
      <w:pPr>
        <w:pStyle w:val="EndNoteBibliography"/>
        <w:spacing w:after="0"/>
        <w:ind w:left="720" w:hanging="720"/>
        <w:rPr>
          <w:noProof/>
        </w:rPr>
      </w:pPr>
      <w:r w:rsidRPr="006D19BD">
        <w:rPr>
          <w:noProof/>
        </w:rPr>
        <w:t xml:space="preserve">Gregory, T. Ryan. 2008. "Understanding Evolutionary Trees."  </w:t>
      </w:r>
      <w:r w:rsidRPr="006D19BD">
        <w:rPr>
          <w:i/>
          <w:noProof/>
        </w:rPr>
        <w:t>Evolution: Education and Outreach</w:t>
      </w:r>
      <w:r w:rsidRPr="006D19BD">
        <w:rPr>
          <w:noProof/>
        </w:rPr>
        <w:t xml:space="preserve"> 1:121-137. doi: 10.1007/s12052-008-0035-x.</w:t>
      </w:r>
    </w:p>
    <w:p w14:paraId="04AC9427" w14:textId="77777777" w:rsidR="006D19BD" w:rsidRPr="006D19BD" w:rsidRDefault="006D19BD" w:rsidP="006D19BD">
      <w:pPr>
        <w:pStyle w:val="EndNoteBibliography"/>
        <w:spacing w:after="0"/>
        <w:ind w:left="720" w:hanging="720"/>
        <w:rPr>
          <w:noProof/>
        </w:rPr>
      </w:pPr>
      <w:r w:rsidRPr="006D19BD">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6D19BD">
        <w:rPr>
          <w:i/>
          <w:noProof/>
        </w:rPr>
        <w:t>PLoS Pathogens</w:t>
      </w:r>
      <w:r w:rsidRPr="006D19BD">
        <w:rPr>
          <w:noProof/>
        </w:rPr>
        <w:t xml:space="preserve"> 10. doi: 10.1371/journal.ppat.1004547.</w:t>
      </w:r>
    </w:p>
    <w:p w14:paraId="5BAB7891" w14:textId="77777777" w:rsidR="006D19BD" w:rsidRPr="006D19BD" w:rsidRDefault="006D19BD" w:rsidP="006D19BD">
      <w:pPr>
        <w:pStyle w:val="EndNoteBibliography"/>
        <w:spacing w:after="0"/>
        <w:ind w:left="720" w:hanging="720"/>
        <w:rPr>
          <w:noProof/>
        </w:rPr>
      </w:pPr>
      <w:r w:rsidRPr="006D19BD">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6D19BD">
        <w:rPr>
          <w:i/>
          <w:noProof/>
        </w:rPr>
        <w:t>PLoS pathogens</w:t>
      </w:r>
      <w:r w:rsidRPr="006D19BD">
        <w:rPr>
          <w:noProof/>
        </w:rPr>
        <w:t xml:space="preserve"> 8:e1002979-e1002979. doi: 10.1371/journal.ppat.1002979.</w:t>
      </w:r>
    </w:p>
    <w:p w14:paraId="72A0EFC6" w14:textId="77777777" w:rsidR="006D19BD" w:rsidRPr="006D19BD" w:rsidRDefault="006D19BD" w:rsidP="006D19BD">
      <w:pPr>
        <w:pStyle w:val="EndNoteBibliography"/>
        <w:spacing w:after="0"/>
        <w:ind w:left="720" w:hanging="720"/>
        <w:rPr>
          <w:noProof/>
        </w:rPr>
      </w:pPr>
      <w:r w:rsidRPr="006D19BD">
        <w:rPr>
          <w:noProof/>
        </w:rPr>
        <w:t xml:space="preserve">Hirt, R. P., J. M. Logsdon, B. Healy, M. W. Dorey, W. F. Doolittle, and T. M. Embley. 1999. "Microsporidia are related to Fungi: Evidence from the largest subunit of RNA polymerase II and other proteins."  </w:t>
      </w:r>
      <w:r w:rsidRPr="006D19BD">
        <w:rPr>
          <w:i/>
          <w:noProof/>
        </w:rPr>
        <w:t>Proceedings of the National Academy of Sciences</w:t>
      </w:r>
      <w:r w:rsidRPr="006D19BD">
        <w:rPr>
          <w:noProof/>
        </w:rPr>
        <w:t xml:space="preserve"> 96:580-585. doi: 10.1073/pnas.96.2.580.</w:t>
      </w:r>
    </w:p>
    <w:p w14:paraId="7A9EEBC5" w14:textId="77777777" w:rsidR="006D19BD" w:rsidRPr="006D19BD" w:rsidRDefault="006D19BD" w:rsidP="006D19BD">
      <w:pPr>
        <w:pStyle w:val="EndNoteBibliography"/>
        <w:spacing w:after="0"/>
        <w:ind w:left="720" w:hanging="720"/>
        <w:rPr>
          <w:noProof/>
        </w:rPr>
      </w:pPr>
      <w:r w:rsidRPr="006D19BD">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6D19BD">
        <w:rPr>
          <w:i/>
          <w:noProof/>
        </w:rPr>
        <w:t>Current Biology</w:t>
      </w:r>
      <w:r w:rsidRPr="006D19BD">
        <w:rPr>
          <w:noProof/>
        </w:rPr>
        <w:t xml:space="preserve"> 7:995-998. doi: 10.1016/S0960-9822(06)00420-9.</w:t>
      </w:r>
    </w:p>
    <w:p w14:paraId="5A747329" w14:textId="77777777" w:rsidR="006D19BD" w:rsidRPr="006D19BD" w:rsidRDefault="006D19BD" w:rsidP="006D19BD">
      <w:pPr>
        <w:pStyle w:val="EndNoteBibliography"/>
        <w:spacing w:after="0"/>
        <w:ind w:left="720" w:hanging="720"/>
        <w:rPr>
          <w:noProof/>
        </w:rPr>
      </w:pPr>
      <w:r w:rsidRPr="006D19BD">
        <w:rPr>
          <w:noProof/>
        </w:rPr>
        <w:t xml:space="preserve">Huerta-Cepas, Jaime, François Serra, and Peer Bork. 2016. "ETE 3: Reconstruction, Analysis, and Visualization of Phylogenomic Data."  </w:t>
      </w:r>
      <w:r w:rsidRPr="006D19BD">
        <w:rPr>
          <w:i/>
          <w:noProof/>
        </w:rPr>
        <w:t>Molecular Biology and Evolution</w:t>
      </w:r>
      <w:r w:rsidRPr="006D19BD">
        <w:rPr>
          <w:noProof/>
        </w:rPr>
        <w:t xml:space="preserve"> 33:1635-1638. doi: 10.1093/molbev/msw046.</w:t>
      </w:r>
    </w:p>
    <w:p w14:paraId="11DBE637" w14:textId="77777777" w:rsidR="006D19BD" w:rsidRPr="006D19BD" w:rsidRDefault="006D19BD" w:rsidP="006D19BD">
      <w:pPr>
        <w:pStyle w:val="EndNoteBibliography"/>
        <w:spacing w:after="0"/>
        <w:ind w:left="720" w:hanging="720"/>
        <w:rPr>
          <w:noProof/>
        </w:rPr>
      </w:pPr>
      <w:r w:rsidRPr="006D19BD">
        <w:rPr>
          <w:noProof/>
        </w:rPr>
        <w:t xml:space="preserve">James, Timothy Y, Adrian Pelin, Linda Bonen, Steven Ahrendt, Divya Sain, Nicolas Corradi, and Jason E Stajich. 2013. "Shared signatures of parasitism and phylogenomics unite Cryptomycota and microsporidia."  </w:t>
      </w:r>
      <w:r w:rsidRPr="006D19BD">
        <w:rPr>
          <w:i/>
          <w:noProof/>
        </w:rPr>
        <w:t>Current biology : CB</w:t>
      </w:r>
      <w:r w:rsidRPr="006D19BD">
        <w:rPr>
          <w:noProof/>
        </w:rPr>
        <w:t xml:space="preserve"> 23:1548-53. doi: 10.1016/j.cub.2013.06.057.</w:t>
      </w:r>
    </w:p>
    <w:p w14:paraId="54D9D34B" w14:textId="77777777" w:rsidR="006D19BD" w:rsidRPr="006D19BD" w:rsidRDefault="006D19BD" w:rsidP="006D19BD">
      <w:pPr>
        <w:pStyle w:val="EndNoteBibliography"/>
        <w:spacing w:after="0"/>
        <w:ind w:left="720" w:hanging="720"/>
        <w:rPr>
          <w:noProof/>
        </w:rPr>
      </w:pPr>
      <w:r w:rsidRPr="006D19BD">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6D19BD">
        <w:rPr>
          <w:i/>
          <w:noProof/>
        </w:rPr>
        <w:t>Applied and Environmental Microbiology</w:t>
      </w:r>
      <w:r w:rsidRPr="006D19BD">
        <w:rPr>
          <w:noProof/>
        </w:rPr>
        <w:t xml:space="preserve"> 73:4071-4073. doi: 10.1128/AEM.00477-07.</w:t>
      </w:r>
    </w:p>
    <w:p w14:paraId="0332F172" w14:textId="77777777" w:rsidR="006D19BD" w:rsidRPr="006D19BD" w:rsidRDefault="006D19BD" w:rsidP="006D19BD">
      <w:pPr>
        <w:pStyle w:val="EndNoteBibliography"/>
        <w:spacing w:after="0"/>
        <w:ind w:left="720" w:hanging="720"/>
        <w:rPr>
          <w:noProof/>
        </w:rPr>
      </w:pPr>
      <w:r w:rsidRPr="006D19BD">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6D19BD">
        <w:rPr>
          <w:i/>
          <w:noProof/>
        </w:rPr>
        <w:t>Journal of Eukaryotic Microbiology</w:t>
      </w:r>
      <w:r w:rsidRPr="006D19BD">
        <w:rPr>
          <w:noProof/>
        </w:rPr>
        <w:t xml:space="preserve"> 45:273-283. doi: 10.1111/j.1550-7408.1998.tb04536.x.</w:t>
      </w:r>
    </w:p>
    <w:p w14:paraId="22819B23" w14:textId="77777777" w:rsidR="006D19BD" w:rsidRPr="006D19BD" w:rsidRDefault="006D19BD" w:rsidP="006D19BD">
      <w:pPr>
        <w:pStyle w:val="EndNoteBibliography"/>
        <w:spacing w:after="0"/>
        <w:ind w:left="720" w:hanging="720"/>
        <w:rPr>
          <w:noProof/>
        </w:rPr>
      </w:pPr>
      <w:r w:rsidRPr="006D19BD">
        <w:rPr>
          <w:noProof/>
        </w:rPr>
        <w:t xml:space="preserve">Jothi, Raja, Teresa M Przytycka, and L Aravind. 2007. "Discovering functional linkages and uncharacterized cellular pathways using phylogenetic profile comparisons: a comprehensive assessment."  </w:t>
      </w:r>
      <w:r w:rsidRPr="006D19BD">
        <w:rPr>
          <w:i/>
          <w:noProof/>
        </w:rPr>
        <w:t>BMC bioinformatics</w:t>
      </w:r>
      <w:r w:rsidRPr="006D19BD">
        <w:rPr>
          <w:noProof/>
        </w:rPr>
        <w:t xml:space="preserve"> 8:173-173. doi: 10.1186/1471-2105-8-173.</w:t>
      </w:r>
    </w:p>
    <w:p w14:paraId="5D6E17CC" w14:textId="77777777" w:rsidR="006D19BD" w:rsidRPr="006D19BD" w:rsidRDefault="006D19BD" w:rsidP="006D19BD">
      <w:pPr>
        <w:pStyle w:val="EndNoteBibliography"/>
        <w:spacing w:after="0"/>
        <w:ind w:left="720" w:hanging="720"/>
        <w:rPr>
          <w:noProof/>
        </w:rPr>
      </w:pPr>
      <w:r w:rsidRPr="006D19BD">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6D19BD">
        <w:rPr>
          <w:i/>
          <w:noProof/>
        </w:rPr>
        <w:t>The Journal of Biochemistry</w:t>
      </w:r>
      <w:r w:rsidRPr="006D19BD">
        <w:rPr>
          <w:noProof/>
        </w:rPr>
        <w:t xml:space="preserve"> 120:1095-1103.</w:t>
      </w:r>
    </w:p>
    <w:p w14:paraId="54869BD1" w14:textId="77777777" w:rsidR="006D19BD" w:rsidRPr="006D19BD" w:rsidRDefault="006D19BD" w:rsidP="006D19BD">
      <w:pPr>
        <w:pStyle w:val="EndNoteBibliography"/>
        <w:spacing w:after="0"/>
        <w:ind w:left="720" w:hanging="720"/>
        <w:rPr>
          <w:noProof/>
        </w:rPr>
      </w:pPr>
      <w:r w:rsidRPr="006D19BD">
        <w:rPr>
          <w:noProof/>
        </w:rPr>
        <w:t xml:space="preserve">Kanehisa, M, and S Goto. 2000. "KEGG: kyoto encyclopedia of genes and genomes."  </w:t>
      </w:r>
      <w:r w:rsidRPr="006D19BD">
        <w:rPr>
          <w:i/>
          <w:noProof/>
        </w:rPr>
        <w:t>Nucleic acids research</w:t>
      </w:r>
      <w:r w:rsidRPr="006D19BD">
        <w:rPr>
          <w:noProof/>
        </w:rPr>
        <w:t xml:space="preserve"> 28:27-30.</w:t>
      </w:r>
    </w:p>
    <w:p w14:paraId="6A355434" w14:textId="77777777" w:rsidR="006D19BD" w:rsidRPr="006D19BD" w:rsidRDefault="006D19BD" w:rsidP="006D19BD">
      <w:pPr>
        <w:pStyle w:val="EndNoteBibliography"/>
        <w:spacing w:after="0"/>
        <w:ind w:left="720" w:hanging="720"/>
        <w:rPr>
          <w:noProof/>
        </w:rPr>
      </w:pPr>
      <w:r w:rsidRPr="006D19BD">
        <w:rPr>
          <w:noProof/>
        </w:rPr>
        <w:t xml:space="preserve">Kanehisa, Minoru, Susumu Goto, Yoko Sato, Masayuki Kawashima, Miho Furumichi, and Mao Tanabe. 2014. "Data, information, knowledge and principle: Back to metabolism in KEGG."  </w:t>
      </w:r>
      <w:r w:rsidRPr="006D19BD">
        <w:rPr>
          <w:i/>
          <w:noProof/>
        </w:rPr>
        <w:t>Nucleic Acids Research</w:t>
      </w:r>
      <w:r w:rsidRPr="006D19BD">
        <w:rPr>
          <w:noProof/>
        </w:rPr>
        <w:t xml:space="preserve"> 42. doi: 10.1093/nar/gkt1076.</w:t>
      </w:r>
    </w:p>
    <w:p w14:paraId="4BC0A945" w14:textId="77777777" w:rsidR="006D19BD" w:rsidRPr="006D19BD" w:rsidRDefault="006D19BD" w:rsidP="006D19BD">
      <w:pPr>
        <w:pStyle w:val="EndNoteBibliography"/>
        <w:spacing w:after="0"/>
        <w:ind w:left="720" w:hanging="720"/>
        <w:rPr>
          <w:noProof/>
        </w:rPr>
      </w:pPr>
      <w:r w:rsidRPr="006D19BD">
        <w:rPr>
          <w:noProof/>
        </w:rPr>
        <w:t xml:space="preserve">Kanehisa, Minoru, Yoko Sato, Masayuki Kawashima, Miho Furumichi, and Mao Tanabe. 2016. "KEGG as a reference resource for gene and protein annotation."  </w:t>
      </w:r>
      <w:r w:rsidRPr="006D19BD">
        <w:rPr>
          <w:i/>
          <w:noProof/>
        </w:rPr>
        <w:t>Nucleic Acids Research</w:t>
      </w:r>
      <w:r w:rsidRPr="006D19BD">
        <w:rPr>
          <w:noProof/>
        </w:rPr>
        <w:t xml:space="preserve"> 44:D457-D462. doi: 10.1093/nar/gkv1070.</w:t>
      </w:r>
    </w:p>
    <w:p w14:paraId="3E92A1AE" w14:textId="77777777" w:rsidR="006D19BD" w:rsidRPr="006D19BD" w:rsidRDefault="006D19BD" w:rsidP="006D19BD">
      <w:pPr>
        <w:pStyle w:val="EndNoteBibliography"/>
        <w:spacing w:after="0"/>
        <w:ind w:left="720" w:hanging="720"/>
        <w:rPr>
          <w:noProof/>
        </w:rPr>
      </w:pPr>
      <w:r w:rsidRPr="006D19BD">
        <w:rPr>
          <w:noProof/>
        </w:rPr>
        <w:lastRenderedPageBreak/>
        <w:t xml:space="preserve">Kanehisa, Minoru, Yoko Sato, and Kanae Morishima. 2016. "BlastKOALA and GhostKOALA: KEGG Tools for Functional Characterization of Genome and Metagenome Sequences."  </w:t>
      </w:r>
      <w:r w:rsidRPr="006D19BD">
        <w:rPr>
          <w:i/>
          <w:noProof/>
        </w:rPr>
        <w:t>Journal of Molecular Biology</w:t>
      </w:r>
      <w:r w:rsidRPr="006D19BD">
        <w:rPr>
          <w:noProof/>
        </w:rPr>
        <w:t xml:space="preserve"> 428:726-731. doi: 10.1016/j.jmb.2015.11.006.</w:t>
      </w:r>
    </w:p>
    <w:p w14:paraId="6A438D51" w14:textId="77777777" w:rsidR="006D19BD" w:rsidRPr="006D19BD" w:rsidRDefault="006D19BD" w:rsidP="006D19BD">
      <w:pPr>
        <w:pStyle w:val="EndNoteBibliography"/>
        <w:spacing w:after="0"/>
        <w:ind w:left="720" w:hanging="720"/>
        <w:rPr>
          <w:noProof/>
        </w:rPr>
      </w:pPr>
      <w:r w:rsidRPr="006D19BD">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6D19BD">
        <w:rPr>
          <w:i/>
          <w:noProof/>
        </w:rPr>
        <w:t>Nature</w:t>
      </w:r>
      <w:r w:rsidRPr="006D19BD">
        <w:rPr>
          <w:noProof/>
        </w:rPr>
        <w:t xml:space="preserve"> 414:450-453. doi: 10.1038/35106579.</w:t>
      </w:r>
    </w:p>
    <w:p w14:paraId="2E1D0F5D" w14:textId="77777777" w:rsidR="006D19BD" w:rsidRPr="006D19BD" w:rsidRDefault="006D19BD" w:rsidP="006D19BD">
      <w:pPr>
        <w:pStyle w:val="EndNoteBibliography"/>
        <w:spacing w:after="0"/>
        <w:ind w:left="720" w:hanging="720"/>
        <w:rPr>
          <w:noProof/>
        </w:rPr>
      </w:pPr>
      <w:r w:rsidRPr="006D19BD">
        <w:rPr>
          <w:noProof/>
        </w:rPr>
        <w:t xml:space="preserve">Kaya, Ghosh, and Weiss Louis M. 2012. "T cell response and persistence of the microsporidia."  </w:t>
      </w:r>
      <w:r w:rsidRPr="006D19BD">
        <w:rPr>
          <w:i/>
          <w:noProof/>
        </w:rPr>
        <w:t>FEMS Microbiology Reviews</w:t>
      </w:r>
      <w:r w:rsidRPr="006D19BD">
        <w:rPr>
          <w:noProof/>
        </w:rPr>
        <w:t xml:space="preserve"> 36:748-760. doi: 10.1111/j.1574-6976.2011.00318.x.</w:t>
      </w:r>
    </w:p>
    <w:p w14:paraId="1A55D111" w14:textId="77777777" w:rsidR="006D19BD" w:rsidRPr="006D19BD" w:rsidRDefault="006D19BD" w:rsidP="006D19BD">
      <w:pPr>
        <w:pStyle w:val="EndNoteBibliography"/>
        <w:spacing w:after="0"/>
        <w:ind w:left="720" w:hanging="720"/>
        <w:rPr>
          <w:noProof/>
        </w:rPr>
      </w:pPr>
      <w:r w:rsidRPr="006D19BD">
        <w:rPr>
          <w:noProof/>
        </w:rPr>
        <w:t xml:space="preserve">Keeling, P. J., and W. F. Doolittle. 1996. "Alpha-tubulin from early-diverging eukaryotic lineages and the evolution of the tubulin family."  </w:t>
      </w:r>
      <w:r w:rsidRPr="006D19BD">
        <w:rPr>
          <w:i/>
          <w:noProof/>
        </w:rPr>
        <w:t>Molecular Biology and Evolution</w:t>
      </w:r>
      <w:r w:rsidRPr="006D19BD">
        <w:rPr>
          <w:noProof/>
        </w:rPr>
        <w:t xml:space="preserve"> 13:1297-1305. doi: 10.1093/oxfordjournals.molbev.a025576.</w:t>
      </w:r>
    </w:p>
    <w:p w14:paraId="47CD9ED7" w14:textId="77777777" w:rsidR="006D19BD" w:rsidRPr="006D19BD" w:rsidRDefault="006D19BD" w:rsidP="006D19BD">
      <w:pPr>
        <w:pStyle w:val="EndNoteBibliography"/>
        <w:spacing w:after="0"/>
        <w:ind w:left="720" w:hanging="720"/>
        <w:rPr>
          <w:noProof/>
        </w:rPr>
      </w:pPr>
      <w:r w:rsidRPr="006D19BD">
        <w:rPr>
          <w:noProof/>
        </w:rPr>
        <w:t xml:space="preserve">Keeling, Patrick. 2009. "Five questions about microsporidia."  </w:t>
      </w:r>
      <w:r w:rsidRPr="006D19BD">
        <w:rPr>
          <w:i/>
          <w:noProof/>
        </w:rPr>
        <w:t>PLoS pathogens</w:t>
      </w:r>
      <w:r w:rsidRPr="006D19BD">
        <w:rPr>
          <w:noProof/>
        </w:rPr>
        <w:t xml:space="preserve"> 5:e1000489-e1000489. doi: 10.1371/journal.ppat.1000489.</w:t>
      </w:r>
    </w:p>
    <w:p w14:paraId="3B91EC0F" w14:textId="77777777" w:rsidR="006D19BD" w:rsidRPr="006D19BD" w:rsidRDefault="006D19BD" w:rsidP="006D19BD">
      <w:pPr>
        <w:pStyle w:val="EndNoteBibliography"/>
        <w:spacing w:after="0"/>
        <w:ind w:left="720" w:hanging="720"/>
        <w:rPr>
          <w:noProof/>
        </w:rPr>
      </w:pPr>
      <w:r w:rsidRPr="006D19BD">
        <w:rPr>
          <w:noProof/>
        </w:rPr>
        <w:t xml:space="preserve">Keeling, Patrick J, and Nicolas Corradi. 2011. "Shrink it or lose it: balancing loss of function with shrinking genomes in the microsporidia."  </w:t>
      </w:r>
      <w:r w:rsidRPr="006D19BD">
        <w:rPr>
          <w:i/>
          <w:noProof/>
        </w:rPr>
        <w:t>Virulence</w:t>
      </w:r>
      <w:r w:rsidRPr="006D19BD">
        <w:rPr>
          <w:noProof/>
        </w:rPr>
        <w:t xml:space="preserve"> 2:67-70. doi: 10.4161/viru.2.1.14606.</w:t>
      </w:r>
    </w:p>
    <w:p w14:paraId="1EF90B2F" w14:textId="77777777" w:rsidR="006D19BD" w:rsidRPr="006D19BD" w:rsidRDefault="006D19BD" w:rsidP="006D19BD">
      <w:pPr>
        <w:pStyle w:val="EndNoteBibliography"/>
        <w:spacing w:after="0"/>
        <w:ind w:left="720" w:hanging="720"/>
        <w:rPr>
          <w:noProof/>
        </w:rPr>
      </w:pPr>
      <w:r w:rsidRPr="006D19BD">
        <w:rPr>
          <w:noProof/>
        </w:rPr>
        <w:t xml:space="preserve">Keeling, Patrick J, and Naomi M Fast. 2002. "Microsporidia: biology and evolution of highly reduced intracellular parasites."  </w:t>
      </w:r>
      <w:r w:rsidRPr="006D19BD">
        <w:rPr>
          <w:i/>
          <w:noProof/>
        </w:rPr>
        <w:t>Annual review of microbiology</w:t>
      </w:r>
      <w:r w:rsidRPr="006D19BD">
        <w:rPr>
          <w:noProof/>
        </w:rPr>
        <w:t xml:space="preserve"> 56:93-116. doi: 10.1146/annurev.micro.56.012302.160854.</w:t>
      </w:r>
    </w:p>
    <w:p w14:paraId="0EF15692" w14:textId="77777777" w:rsidR="006D19BD" w:rsidRPr="006D19BD" w:rsidRDefault="006D19BD" w:rsidP="006D19BD">
      <w:pPr>
        <w:pStyle w:val="EndNoteBibliography"/>
        <w:spacing w:after="0"/>
        <w:ind w:left="720" w:hanging="720"/>
        <w:rPr>
          <w:noProof/>
        </w:rPr>
      </w:pPr>
      <w:r w:rsidRPr="006D19BD">
        <w:rPr>
          <w:noProof/>
        </w:rPr>
        <w:t xml:space="preserve">Keeling, Patrick J., Melissa A. Luker, and Jeffrey D. Palmer. 2000. "Evidence from beta-tubulin phylogeny that microsporidia evolved from within the fungi."  </w:t>
      </w:r>
      <w:r w:rsidRPr="006D19BD">
        <w:rPr>
          <w:i/>
          <w:noProof/>
        </w:rPr>
        <w:t>Molecular Biology and Evolution</w:t>
      </w:r>
      <w:r w:rsidRPr="006D19BD">
        <w:rPr>
          <w:noProof/>
        </w:rPr>
        <w:t xml:space="preserve"> 17:23-31. doi: 10.1093/oxfordjournals.molbev.a026235.</w:t>
      </w:r>
    </w:p>
    <w:p w14:paraId="716F5E4E" w14:textId="77777777" w:rsidR="006D19BD" w:rsidRPr="006D19BD" w:rsidRDefault="006D19BD" w:rsidP="006D19BD">
      <w:pPr>
        <w:pStyle w:val="EndNoteBibliography"/>
        <w:spacing w:after="0"/>
        <w:ind w:left="720" w:hanging="720"/>
        <w:rPr>
          <w:noProof/>
        </w:rPr>
      </w:pPr>
      <w:r w:rsidRPr="006D19BD">
        <w:rPr>
          <w:noProof/>
        </w:rPr>
        <w:t xml:space="preserve">Kensche, Philip R, Vera van Noort, Bas E Dutilh, and Martijn A Huynen. 2008. "Practical and theoretical advances in predicting the function of a protein by its phylogenetic distribution."  </w:t>
      </w:r>
      <w:r w:rsidRPr="006D19BD">
        <w:rPr>
          <w:i/>
          <w:noProof/>
        </w:rPr>
        <w:t>Journal of the Royal Society, Interface / the Royal Society</w:t>
      </w:r>
      <w:r w:rsidRPr="006D19BD">
        <w:rPr>
          <w:noProof/>
        </w:rPr>
        <w:t xml:space="preserve"> 5:151-70. doi: 10.1098/rsif.2007.1047.</w:t>
      </w:r>
    </w:p>
    <w:p w14:paraId="1370CF0A" w14:textId="77777777" w:rsidR="006D19BD" w:rsidRPr="006D19BD" w:rsidRDefault="006D19BD" w:rsidP="006D19BD">
      <w:pPr>
        <w:pStyle w:val="EndNoteBibliography"/>
        <w:spacing w:after="0"/>
        <w:ind w:left="720" w:hanging="720"/>
        <w:rPr>
          <w:noProof/>
        </w:rPr>
      </w:pPr>
      <w:r w:rsidRPr="006D19BD">
        <w:rPr>
          <w:noProof/>
        </w:rPr>
        <w:t xml:space="preserve">Kmmari, Suresh, Srinu Rathlavath, Devika Pillai, and Gadasu Rajesh. 2018. "Hepatopancreatic Microsporidiasis (HPM) in Shrimp Culture: A Review."  </w:t>
      </w:r>
      <w:r w:rsidRPr="006D19BD">
        <w:rPr>
          <w:i/>
          <w:noProof/>
        </w:rPr>
        <w:t>International Journal of Current Microbiology and Applied Sciences</w:t>
      </w:r>
      <w:r w:rsidRPr="006D19BD">
        <w:rPr>
          <w:noProof/>
        </w:rPr>
        <w:t xml:space="preserve"> 7:3208-3215. doi: 10.20546/ijcmas.2018.701.383.</w:t>
      </w:r>
    </w:p>
    <w:p w14:paraId="0E49CD87" w14:textId="77777777" w:rsidR="006D19BD" w:rsidRPr="006D19BD" w:rsidRDefault="006D19BD" w:rsidP="006D19BD">
      <w:pPr>
        <w:pStyle w:val="EndNoteBibliography"/>
        <w:spacing w:after="0"/>
        <w:ind w:left="720" w:hanging="720"/>
        <w:rPr>
          <w:noProof/>
        </w:rPr>
      </w:pPr>
      <w:r w:rsidRPr="006D19BD">
        <w:rPr>
          <w:noProof/>
        </w:rPr>
        <w:t xml:space="preserve">Koestler, Tina, and Ingo Ebersberger. 2011. "Zygomycetes, Microsporidia, and the Evolutionary Ancestry of Sex Determination."  </w:t>
      </w:r>
      <w:r w:rsidRPr="006D19BD">
        <w:rPr>
          <w:i/>
          <w:noProof/>
        </w:rPr>
        <w:t>Genome Biology and Evolution</w:t>
      </w:r>
      <w:r w:rsidRPr="006D19BD">
        <w:rPr>
          <w:noProof/>
        </w:rPr>
        <w:t xml:space="preserve"> 3:186-194. doi: 10.1093/gbe/evr009.</w:t>
      </w:r>
    </w:p>
    <w:p w14:paraId="7D236389" w14:textId="77777777" w:rsidR="006D19BD" w:rsidRPr="006D19BD" w:rsidRDefault="006D19BD" w:rsidP="006D19BD">
      <w:pPr>
        <w:pStyle w:val="EndNoteBibliography"/>
        <w:spacing w:after="0"/>
        <w:ind w:left="720" w:hanging="720"/>
        <w:rPr>
          <w:noProof/>
        </w:rPr>
      </w:pPr>
      <w:r w:rsidRPr="006D19BD">
        <w:rPr>
          <w:noProof/>
        </w:rPr>
        <w:t xml:space="preserve">Koestler, Tina, Arndt von Haeseler, and Ingo Ebersberger. 2010. "FACT: functional annotation transfer between proteins with similar feature architectures."  </w:t>
      </w:r>
      <w:r w:rsidRPr="006D19BD">
        <w:rPr>
          <w:i/>
          <w:noProof/>
        </w:rPr>
        <w:t>BMC bioinformatics</w:t>
      </w:r>
      <w:r w:rsidRPr="006D19BD">
        <w:rPr>
          <w:noProof/>
        </w:rPr>
        <w:t xml:space="preserve"> 11:417-417. doi: 10.1186/1471-2105-11-417.</w:t>
      </w:r>
    </w:p>
    <w:p w14:paraId="00479173" w14:textId="77777777" w:rsidR="006D19BD" w:rsidRPr="006D19BD" w:rsidRDefault="006D19BD" w:rsidP="006D19BD">
      <w:pPr>
        <w:pStyle w:val="EndNoteBibliography"/>
        <w:spacing w:after="0"/>
        <w:ind w:left="720" w:hanging="720"/>
        <w:rPr>
          <w:noProof/>
        </w:rPr>
      </w:pPr>
      <w:r w:rsidRPr="006D19BD">
        <w:rPr>
          <w:noProof/>
        </w:rPr>
        <w:lastRenderedPageBreak/>
        <w:t xml:space="preserve">Kolaczkowski, Bryan, and Joseph W Thornton. 2009. "Long-Branch Attraction Bias and Inconsistency in Bayesian Phylogenetics."  </w:t>
      </w:r>
      <w:r w:rsidRPr="006D19BD">
        <w:rPr>
          <w:i/>
          <w:noProof/>
        </w:rPr>
        <w:t>PLoS ONE</w:t>
      </w:r>
      <w:r w:rsidRPr="006D19BD">
        <w:rPr>
          <w:noProof/>
        </w:rPr>
        <w:t xml:space="preserve"> 4:12.</w:t>
      </w:r>
    </w:p>
    <w:p w14:paraId="23AE3B4A" w14:textId="77777777" w:rsidR="006D19BD" w:rsidRPr="006D19BD" w:rsidRDefault="006D19BD" w:rsidP="006D19BD">
      <w:pPr>
        <w:pStyle w:val="EndNoteBibliography"/>
        <w:spacing w:after="0"/>
        <w:ind w:left="720" w:hanging="720"/>
        <w:rPr>
          <w:noProof/>
        </w:rPr>
      </w:pPr>
      <w:r w:rsidRPr="006D19BD">
        <w:rPr>
          <w:noProof/>
        </w:rPr>
        <w:t xml:space="preserve">Kristensen, D. M., Y. I. Wolf, A. R. Mushegian, and E. V. Koonin. 2011. "Computational methods for Gene Orthology inference."  </w:t>
      </w:r>
      <w:r w:rsidRPr="006D19BD">
        <w:rPr>
          <w:i/>
          <w:noProof/>
        </w:rPr>
        <w:t>Briefings in Bioinformatics</w:t>
      </w:r>
      <w:r w:rsidRPr="006D19BD">
        <w:rPr>
          <w:noProof/>
        </w:rPr>
        <w:t xml:space="preserve"> 12:379-391. doi: 10.1093/bib/bbr030.</w:t>
      </w:r>
    </w:p>
    <w:p w14:paraId="033471C7" w14:textId="77777777" w:rsidR="006D19BD" w:rsidRPr="006D19BD" w:rsidRDefault="006D19BD" w:rsidP="006D19BD">
      <w:pPr>
        <w:pStyle w:val="EndNoteBibliography"/>
        <w:spacing w:after="0"/>
        <w:ind w:left="720" w:hanging="720"/>
        <w:rPr>
          <w:noProof/>
        </w:rPr>
      </w:pPr>
      <w:r w:rsidRPr="006D19BD">
        <w:rPr>
          <w:noProof/>
        </w:rPr>
        <w:t xml:space="preserve">Kück, Patrick, Christoph Mayer, Johann-Wolfgang Wägele, and Bernhard Misof. 2012. "Long Branch Effects Distort Maximum Likelihood Phylogenies in Simulations Despite Selection of the Correct Model."  </w:t>
      </w:r>
      <w:r w:rsidRPr="006D19BD">
        <w:rPr>
          <w:i/>
          <w:noProof/>
        </w:rPr>
        <w:t>PLoS ONE</w:t>
      </w:r>
      <w:r w:rsidRPr="006D19BD">
        <w:rPr>
          <w:noProof/>
        </w:rPr>
        <w:t xml:space="preserve"> 7:e36593. doi: 10.1371/journal.pone.0036593.</w:t>
      </w:r>
    </w:p>
    <w:p w14:paraId="1EC652C8" w14:textId="77777777" w:rsidR="006D19BD" w:rsidRPr="006D19BD" w:rsidRDefault="006D19BD" w:rsidP="006D19BD">
      <w:pPr>
        <w:pStyle w:val="EndNoteBibliography"/>
        <w:spacing w:after="0"/>
        <w:ind w:left="720" w:hanging="720"/>
        <w:rPr>
          <w:noProof/>
        </w:rPr>
      </w:pPr>
      <w:r w:rsidRPr="006D19BD">
        <w:rPr>
          <w:noProof/>
        </w:rPr>
        <w:t xml:space="preserve">Kudo, R. R., and E. W. Daniels. 1963. "An Electron Microscope Study of the Spore of a Microsporidian, Thelohania californica*."  </w:t>
      </w:r>
      <w:r w:rsidRPr="006D19BD">
        <w:rPr>
          <w:i/>
          <w:noProof/>
        </w:rPr>
        <w:t>The Journal of Protozoology</w:t>
      </w:r>
      <w:r w:rsidRPr="006D19BD">
        <w:rPr>
          <w:noProof/>
        </w:rPr>
        <w:t xml:space="preserve"> 10:112-120. doi: 10.1111/j.1550-7408.1963.tb01645.x.</w:t>
      </w:r>
    </w:p>
    <w:p w14:paraId="58D89BEE" w14:textId="77777777" w:rsidR="006D19BD" w:rsidRPr="006D19BD" w:rsidRDefault="006D19BD" w:rsidP="006D19BD">
      <w:pPr>
        <w:pStyle w:val="EndNoteBibliography"/>
        <w:spacing w:after="0"/>
        <w:ind w:left="720" w:hanging="720"/>
        <w:rPr>
          <w:noProof/>
        </w:rPr>
      </w:pPr>
      <w:r w:rsidRPr="006D19BD">
        <w:rPr>
          <w:noProof/>
        </w:rPr>
        <w:t xml:space="preserve">Larkin, M. A., G. Blackshields, N. P. Brown, R. Chenna, P. A. McGettigan, H. McWilliam, F. Valentin, I. M. Wallace, A. Wilm, R. Lopez, J. D. Thompson, T. J. Gibson, and D. G. Higgins. 2007. "Clustal W and Clustal X version 2.0."  </w:t>
      </w:r>
      <w:r w:rsidRPr="006D19BD">
        <w:rPr>
          <w:i/>
          <w:noProof/>
        </w:rPr>
        <w:t>Bioinformatics</w:t>
      </w:r>
      <w:r w:rsidRPr="006D19BD">
        <w:rPr>
          <w:noProof/>
        </w:rPr>
        <w:t xml:space="preserve"> 23:2947-2948. doi: 10.1093/bioinformatics/btm404.</w:t>
      </w:r>
    </w:p>
    <w:p w14:paraId="775E3613" w14:textId="77777777" w:rsidR="006D19BD" w:rsidRPr="006D19BD" w:rsidRDefault="006D19BD" w:rsidP="006D19BD">
      <w:pPr>
        <w:pStyle w:val="EndNoteBibliography"/>
        <w:spacing w:after="0"/>
        <w:ind w:left="720" w:hanging="720"/>
        <w:rPr>
          <w:noProof/>
        </w:rPr>
      </w:pPr>
      <w:r w:rsidRPr="006D19BD">
        <w:rPr>
          <w:noProof/>
        </w:rPr>
        <w:t xml:space="preserve">Le, Si Quang, and Olivier Gascuel. 2008. "An improved general amino acid replacement matrix."  </w:t>
      </w:r>
      <w:r w:rsidRPr="006D19BD">
        <w:rPr>
          <w:i/>
          <w:noProof/>
        </w:rPr>
        <w:t>Molecular Biology and Evolution</w:t>
      </w:r>
      <w:r w:rsidRPr="006D19BD">
        <w:rPr>
          <w:noProof/>
        </w:rPr>
        <w:t xml:space="preserve"> 25:1307-1320. doi: 10.1093/molbev/msn067.</w:t>
      </w:r>
    </w:p>
    <w:p w14:paraId="2430809D" w14:textId="77777777" w:rsidR="006D19BD" w:rsidRPr="006D19BD" w:rsidRDefault="006D19BD" w:rsidP="006D19BD">
      <w:pPr>
        <w:pStyle w:val="EndNoteBibliography"/>
        <w:spacing w:after="0"/>
        <w:ind w:left="720" w:hanging="720"/>
        <w:rPr>
          <w:noProof/>
        </w:rPr>
      </w:pPr>
      <w:r w:rsidRPr="006D19BD">
        <w:rPr>
          <w:noProof/>
        </w:rPr>
        <w:t xml:space="preserve">Lee, John Hwa. 2008. "Molecular Detection of Enterocytozoon bieneusi and Identification of a Potentially Human-Pathogenic Genotype in Milk."  </w:t>
      </w:r>
      <w:r w:rsidRPr="006D19BD">
        <w:rPr>
          <w:i/>
          <w:noProof/>
        </w:rPr>
        <w:t>Applied and Environmental Microbiology</w:t>
      </w:r>
      <w:r w:rsidRPr="006D19BD">
        <w:rPr>
          <w:noProof/>
        </w:rPr>
        <w:t xml:space="preserve"> 74:1664-1666. doi: 10.1128/AEM.02110-07.</w:t>
      </w:r>
    </w:p>
    <w:p w14:paraId="650B3A93" w14:textId="77777777" w:rsidR="006D19BD" w:rsidRPr="006D19BD" w:rsidRDefault="006D19BD" w:rsidP="006D19BD">
      <w:pPr>
        <w:pStyle w:val="EndNoteBibliography"/>
        <w:spacing w:after="0"/>
        <w:ind w:left="720" w:hanging="720"/>
        <w:rPr>
          <w:noProof/>
        </w:rPr>
      </w:pPr>
      <w:r w:rsidRPr="006D19BD">
        <w:rPr>
          <w:noProof/>
        </w:rPr>
        <w:t xml:space="preserve">Lee, Soo Chan, Nicolas Corradi, Edmond J. Byrnes, Santiago Torres-Martinez, Fred S. Dietrich, Patrick J. Keeling, and Joseph Heitman. 2008. "Microsporidia evolved from ancestral sexual fungi."  </w:t>
      </w:r>
      <w:r w:rsidRPr="006D19BD">
        <w:rPr>
          <w:i/>
          <w:noProof/>
        </w:rPr>
        <w:t>Current biology : CB</w:t>
      </w:r>
      <w:r w:rsidRPr="006D19BD">
        <w:rPr>
          <w:noProof/>
        </w:rPr>
        <w:t xml:space="preserve"> 18:1675-1679. doi: 10.1016/j.cub.2008.09.030.</w:t>
      </w:r>
    </w:p>
    <w:p w14:paraId="0DBB55CE" w14:textId="77777777" w:rsidR="006D19BD" w:rsidRPr="006D19BD" w:rsidRDefault="006D19BD" w:rsidP="006D19BD">
      <w:pPr>
        <w:pStyle w:val="EndNoteBibliography"/>
        <w:spacing w:after="0"/>
        <w:ind w:left="720" w:hanging="720"/>
        <w:rPr>
          <w:noProof/>
        </w:rPr>
      </w:pPr>
      <w:r w:rsidRPr="006D19BD">
        <w:rPr>
          <w:noProof/>
        </w:rPr>
        <w:t xml:space="preserve">Letunic, Ivica, Tobias Doerks, and Peer Bork. 2012. "SMART 7: Recent updates to the protein domain annotation resource."  </w:t>
      </w:r>
      <w:r w:rsidRPr="006D19BD">
        <w:rPr>
          <w:i/>
          <w:noProof/>
        </w:rPr>
        <w:t>Nucleic Acids Research</w:t>
      </w:r>
      <w:r w:rsidRPr="006D19BD">
        <w:rPr>
          <w:noProof/>
        </w:rPr>
        <w:t xml:space="preserve"> 40. doi: 10.1093/nar/gkr931.</w:t>
      </w:r>
    </w:p>
    <w:p w14:paraId="21F88ABA" w14:textId="77777777" w:rsidR="006D19BD" w:rsidRPr="006D19BD" w:rsidRDefault="006D19BD" w:rsidP="006D19BD">
      <w:pPr>
        <w:pStyle w:val="EndNoteBibliography"/>
        <w:spacing w:after="0"/>
        <w:ind w:left="720" w:hanging="720"/>
        <w:rPr>
          <w:noProof/>
        </w:rPr>
      </w:pPr>
      <w:r w:rsidRPr="006D19BD">
        <w:rPr>
          <w:noProof/>
        </w:rPr>
        <w:t xml:space="preserve">Li, Li, Christian J Stoeckert, and David S Roos. 2003. "OrthoMCL: identification of ortholog groups for eukaryotic genomes."  </w:t>
      </w:r>
      <w:r w:rsidRPr="006D19BD">
        <w:rPr>
          <w:i/>
          <w:noProof/>
        </w:rPr>
        <w:t>Genome research</w:t>
      </w:r>
      <w:r w:rsidRPr="006D19BD">
        <w:rPr>
          <w:noProof/>
        </w:rPr>
        <w:t xml:space="preserve"> 13:2178-89. doi: 10.1101/gr.1224503.</w:t>
      </w:r>
    </w:p>
    <w:p w14:paraId="3479084D" w14:textId="77777777" w:rsidR="006D19BD" w:rsidRPr="006D19BD" w:rsidRDefault="006D19BD" w:rsidP="006D19BD">
      <w:pPr>
        <w:pStyle w:val="EndNoteBibliography"/>
        <w:spacing w:after="0"/>
        <w:ind w:left="720" w:hanging="720"/>
        <w:rPr>
          <w:noProof/>
        </w:rPr>
      </w:pPr>
      <w:r w:rsidRPr="006D19BD">
        <w:rPr>
          <w:noProof/>
        </w:rPr>
        <w:t xml:space="preserve">Li, Teng, Jimeng Hua, April M Wright, Ying Cui, Qiang Xie, Wenjun Bu, and David M Hillis. 2014. "Long-branch attraction and the phylogeny of true water bugs (Hemiptera: Nepomorpha) as estimated from mitochondrial genomes."  </w:t>
      </w:r>
      <w:r w:rsidRPr="006D19BD">
        <w:rPr>
          <w:i/>
          <w:noProof/>
        </w:rPr>
        <w:t>BMC Evolutionary Biology</w:t>
      </w:r>
      <w:r w:rsidRPr="006D19BD">
        <w:rPr>
          <w:noProof/>
        </w:rPr>
        <w:t xml:space="preserve"> 14:99. doi: 10.1186/1471-2148-14-99.</w:t>
      </w:r>
    </w:p>
    <w:p w14:paraId="59071B20" w14:textId="77777777" w:rsidR="006D19BD" w:rsidRPr="006D19BD" w:rsidRDefault="006D19BD" w:rsidP="006D19BD">
      <w:pPr>
        <w:pStyle w:val="EndNoteBibliography"/>
        <w:spacing w:after="0"/>
        <w:ind w:left="720" w:hanging="720"/>
        <w:rPr>
          <w:noProof/>
        </w:rPr>
      </w:pPr>
      <w:r w:rsidRPr="006D19BD">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6D19BD">
        <w:rPr>
          <w:i/>
          <w:noProof/>
        </w:rPr>
        <w:t>PLoS ONE</w:t>
      </w:r>
      <w:r w:rsidRPr="006D19BD">
        <w:rPr>
          <w:noProof/>
        </w:rPr>
        <w:t xml:space="preserve"> 9:e97623. doi: 10.1371/journal.pone.0097623.</w:t>
      </w:r>
    </w:p>
    <w:p w14:paraId="7F523408" w14:textId="77777777" w:rsidR="006D19BD" w:rsidRPr="006D19BD" w:rsidRDefault="006D19BD" w:rsidP="006D19BD">
      <w:pPr>
        <w:pStyle w:val="EndNoteBibliography"/>
        <w:spacing w:after="0"/>
        <w:ind w:left="720" w:hanging="720"/>
        <w:rPr>
          <w:noProof/>
        </w:rPr>
      </w:pPr>
      <w:r w:rsidRPr="006D19BD">
        <w:rPr>
          <w:noProof/>
        </w:rPr>
        <w:lastRenderedPageBreak/>
        <w:t xml:space="preserve">Li, Yang, Sarah E. Calvo, Roee Gutman, Jun S. Liu, and Vamsi K. Mootha. 2014. "Expansion of Biological Pathways Based on Evolutionary Inference."  </w:t>
      </w:r>
      <w:r w:rsidRPr="006D19BD">
        <w:rPr>
          <w:i/>
          <w:noProof/>
        </w:rPr>
        <w:t>Cell</w:t>
      </w:r>
      <w:r w:rsidRPr="006D19BD">
        <w:rPr>
          <w:noProof/>
        </w:rPr>
        <w:t xml:space="preserve"> 158:213-225. doi: 10.1016/j.cell.2014.05.034.</w:t>
      </w:r>
    </w:p>
    <w:p w14:paraId="25EE9F89" w14:textId="77777777" w:rsidR="006D19BD" w:rsidRPr="006D19BD" w:rsidRDefault="006D19BD" w:rsidP="006D19BD">
      <w:pPr>
        <w:pStyle w:val="EndNoteBibliography"/>
        <w:spacing w:after="0"/>
        <w:ind w:left="720" w:hanging="720"/>
        <w:rPr>
          <w:noProof/>
        </w:rPr>
      </w:pPr>
      <w:r w:rsidRPr="006D19BD">
        <w:rPr>
          <w:noProof/>
        </w:rPr>
        <w:t xml:space="preserve">Loewenstein, Yaniv, Domenico Raimondo, Oliver C Redfern, James Watson, Dmitrij Frishman, Michal Linial, Christine Orengo, Janet Thornton, and Anna Tramontano. 2009. "Protein function annotation by homology-based inference."  </w:t>
      </w:r>
      <w:r w:rsidRPr="006D19BD">
        <w:rPr>
          <w:i/>
          <w:noProof/>
        </w:rPr>
        <w:t>Genome Biology</w:t>
      </w:r>
      <w:r w:rsidRPr="006D19BD">
        <w:rPr>
          <w:noProof/>
        </w:rPr>
        <w:t xml:space="preserve"> 10:207. doi: 10.1186/gb-2009-10-2-207.</w:t>
      </w:r>
    </w:p>
    <w:p w14:paraId="5EF0C8EA" w14:textId="77777777" w:rsidR="006D19BD" w:rsidRPr="006D19BD" w:rsidRDefault="006D19BD" w:rsidP="006D19BD">
      <w:pPr>
        <w:pStyle w:val="EndNoteBibliography"/>
        <w:spacing w:after="0"/>
        <w:ind w:left="720" w:hanging="720"/>
        <w:rPr>
          <w:noProof/>
        </w:rPr>
      </w:pPr>
      <w:r w:rsidRPr="006D19BD">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6D19BD">
        <w:rPr>
          <w:i/>
          <w:noProof/>
        </w:rPr>
        <w:t>Clinical Infectious Diseases</w:t>
      </w:r>
      <w:r w:rsidRPr="006D19BD">
        <w:rPr>
          <w:noProof/>
        </w:rPr>
        <w:t xml:space="preserve"> 34:918-921. doi: 10.1086/339205.</w:t>
      </w:r>
    </w:p>
    <w:p w14:paraId="2056B160" w14:textId="77777777" w:rsidR="006D19BD" w:rsidRPr="006D19BD" w:rsidRDefault="006D19BD" w:rsidP="006D19BD">
      <w:pPr>
        <w:pStyle w:val="EndNoteBibliography"/>
        <w:spacing w:after="0"/>
        <w:ind w:left="720" w:hanging="720"/>
        <w:rPr>
          <w:noProof/>
        </w:rPr>
      </w:pPr>
      <w:r w:rsidRPr="006D19BD">
        <w:rPr>
          <w:noProof/>
        </w:rPr>
        <w:t xml:space="preserve">Luallen, Robert J, Aaron W Reinke, Linda Tong, Michael R Botts, Marie-Anne Félix, and Emily R Troemel. 2016. "Discovery of a Natural Microsporidian Pathogen with a Broad Tissue Tropism in Caenorhabditis elegans."  </w:t>
      </w:r>
      <w:r w:rsidRPr="006D19BD">
        <w:rPr>
          <w:i/>
          <w:noProof/>
        </w:rPr>
        <w:t>PLOS Pathogens</w:t>
      </w:r>
      <w:r w:rsidRPr="006D19BD">
        <w:rPr>
          <w:noProof/>
        </w:rPr>
        <w:t>:28.</w:t>
      </w:r>
    </w:p>
    <w:p w14:paraId="68DBEF07" w14:textId="77777777" w:rsidR="006D19BD" w:rsidRPr="006D19BD" w:rsidRDefault="006D19BD" w:rsidP="006D19BD">
      <w:pPr>
        <w:pStyle w:val="EndNoteBibliography"/>
        <w:spacing w:after="0"/>
        <w:ind w:left="720" w:hanging="720"/>
        <w:rPr>
          <w:noProof/>
        </w:rPr>
      </w:pPr>
      <w:r w:rsidRPr="006D19BD">
        <w:rPr>
          <w:noProof/>
        </w:rPr>
        <w:t xml:space="preserve">Madera, Martin, and Julian Gough. 2002. "A comparison of profile hidden Markov model procedures for remote homology detection."  </w:t>
      </w:r>
      <w:r w:rsidRPr="006D19BD">
        <w:rPr>
          <w:i/>
          <w:noProof/>
        </w:rPr>
        <w:t>Nucleic Acids Research</w:t>
      </w:r>
      <w:r w:rsidRPr="006D19BD">
        <w:rPr>
          <w:noProof/>
        </w:rPr>
        <w:t xml:space="preserve"> 30:4321-4328.</w:t>
      </w:r>
    </w:p>
    <w:p w14:paraId="402F3836" w14:textId="77777777" w:rsidR="006D19BD" w:rsidRPr="006D19BD" w:rsidRDefault="006D19BD" w:rsidP="006D19BD">
      <w:pPr>
        <w:pStyle w:val="EndNoteBibliography"/>
        <w:spacing w:after="0"/>
        <w:ind w:left="720" w:hanging="720"/>
        <w:rPr>
          <w:noProof/>
        </w:rPr>
      </w:pPr>
      <w:r w:rsidRPr="006D19BD">
        <w:rPr>
          <w:noProof/>
        </w:rPr>
        <w:t xml:space="preserve">Mann, H. B., and D. R. Whitney. 1947. "On a Test of Whether one of Two Random Variables is Stochastically Larger than the Other."  </w:t>
      </w:r>
      <w:r w:rsidRPr="006D19BD">
        <w:rPr>
          <w:i/>
          <w:noProof/>
        </w:rPr>
        <w:t>The Annals of Mathematical Statistics</w:t>
      </w:r>
      <w:r w:rsidRPr="006D19BD">
        <w:rPr>
          <w:noProof/>
        </w:rPr>
        <w:t xml:space="preserve"> 18:50-60.</w:t>
      </w:r>
    </w:p>
    <w:p w14:paraId="14AB2EA3" w14:textId="77777777" w:rsidR="006D19BD" w:rsidRPr="006D19BD" w:rsidRDefault="006D19BD" w:rsidP="006D19BD">
      <w:pPr>
        <w:pStyle w:val="EndNoteBibliography"/>
        <w:spacing w:after="0"/>
        <w:ind w:left="720" w:hanging="720"/>
        <w:rPr>
          <w:noProof/>
        </w:rPr>
      </w:pPr>
      <w:r w:rsidRPr="006D19BD">
        <w:rPr>
          <w:noProof/>
        </w:rPr>
        <w:t xml:space="preserve">Mathis, Alexander, Rainer Weber, and Peter Deplazes. 2005. "Zoonotic Potential of the Microsporidia."  </w:t>
      </w:r>
      <w:r w:rsidRPr="006D19BD">
        <w:rPr>
          <w:i/>
          <w:noProof/>
        </w:rPr>
        <w:t>Clinical Microbiology Reviews</w:t>
      </w:r>
      <w:r w:rsidRPr="006D19BD">
        <w:rPr>
          <w:noProof/>
        </w:rPr>
        <w:t xml:space="preserve"> 18:423-445. doi: 10.1128/CMR.18.3.423-445.2005.</w:t>
      </w:r>
    </w:p>
    <w:p w14:paraId="6967A2F6" w14:textId="77777777" w:rsidR="006D19BD" w:rsidRPr="006D19BD" w:rsidRDefault="006D19BD" w:rsidP="006D19BD">
      <w:pPr>
        <w:pStyle w:val="EndNoteBibliography"/>
        <w:spacing w:after="0"/>
        <w:ind w:left="720" w:hanging="720"/>
        <w:rPr>
          <w:noProof/>
        </w:rPr>
      </w:pPr>
      <w:r w:rsidRPr="006D19BD">
        <w:rPr>
          <w:noProof/>
        </w:rPr>
        <w:t>Matos, Olga, Maria Luisa Lobo, and Lihua Xiao. 2012. "Epidemiology of Enterocytozoon bieneusi Infection in Humans." [Research article], Last Modified 2012.</w:t>
      </w:r>
    </w:p>
    <w:p w14:paraId="2B087772" w14:textId="77777777" w:rsidR="006D19BD" w:rsidRPr="006D19BD" w:rsidRDefault="006D19BD" w:rsidP="006D19BD">
      <w:pPr>
        <w:pStyle w:val="EndNoteBibliography"/>
        <w:spacing w:after="0"/>
        <w:ind w:left="720" w:hanging="720"/>
        <w:rPr>
          <w:noProof/>
        </w:rPr>
      </w:pPr>
      <w:r w:rsidRPr="006D19BD">
        <w:rPr>
          <w:noProof/>
        </w:rPr>
        <w:t xml:space="preserve">McLaughlin, David J., David S. Hibbett, François Lutzoni, Joseph W. Spatafora, and Rytas Vilgalys. 2009. "The search for the fungal tree of life."  </w:t>
      </w:r>
      <w:r w:rsidRPr="006D19BD">
        <w:rPr>
          <w:i/>
          <w:noProof/>
        </w:rPr>
        <w:t>Trends in Microbiology</w:t>
      </w:r>
      <w:r w:rsidRPr="006D19BD">
        <w:rPr>
          <w:noProof/>
        </w:rPr>
        <w:t xml:space="preserve"> 17:488-497. doi: 10.1016/j.tim.2009.08.001.</w:t>
      </w:r>
    </w:p>
    <w:p w14:paraId="42C3F0CF" w14:textId="77777777" w:rsidR="006D19BD" w:rsidRPr="006D19BD" w:rsidRDefault="006D19BD" w:rsidP="006D19BD">
      <w:pPr>
        <w:pStyle w:val="EndNoteBibliography"/>
        <w:spacing w:after="0"/>
        <w:ind w:left="720" w:hanging="720"/>
        <w:rPr>
          <w:noProof/>
        </w:rPr>
      </w:pPr>
      <w:r w:rsidRPr="006D19BD">
        <w:rPr>
          <w:noProof/>
        </w:rPr>
        <w:t xml:space="preserve">Méténier, Guy, and Christian P. Vivarès. 2001. "Molecular characteristics and physiology of microsporidia."  </w:t>
      </w:r>
      <w:r w:rsidRPr="006D19BD">
        <w:rPr>
          <w:i/>
          <w:noProof/>
        </w:rPr>
        <w:t>Microbes and Infection</w:t>
      </w:r>
      <w:r w:rsidRPr="006D19BD">
        <w:rPr>
          <w:noProof/>
        </w:rPr>
        <w:t xml:space="preserve"> 3:407-415. doi: 10.1016/S1286-4579(01)01398-3.</w:t>
      </w:r>
    </w:p>
    <w:p w14:paraId="64D8C3A7" w14:textId="77777777" w:rsidR="006D19BD" w:rsidRPr="006D19BD" w:rsidRDefault="006D19BD" w:rsidP="006D19BD">
      <w:pPr>
        <w:pStyle w:val="EndNoteBibliography"/>
        <w:spacing w:after="0"/>
        <w:ind w:left="720" w:hanging="720"/>
        <w:rPr>
          <w:noProof/>
        </w:rPr>
      </w:pPr>
      <w:r w:rsidRPr="006D19BD">
        <w:rPr>
          <w:noProof/>
        </w:rPr>
        <w:t xml:space="preserve">Moore, A. D., A. Held, N. Terrapon, J. Weiner, and E. Bornberg-Bauer. 2014. "DoMosaics: software for domain arrangement visualization and domain-centric analysis of proteins."  </w:t>
      </w:r>
      <w:r w:rsidRPr="006D19BD">
        <w:rPr>
          <w:i/>
          <w:noProof/>
        </w:rPr>
        <w:t>Bioinformatics</w:t>
      </w:r>
      <w:r w:rsidRPr="006D19BD">
        <w:rPr>
          <w:noProof/>
        </w:rPr>
        <w:t xml:space="preserve"> 30:282-283. doi: 10.1093/bioinformatics/btt640.</w:t>
      </w:r>
    </w:p>
    <w:p w14:paraId="4913A41B" w14:textId="77777777" w:rsidR="006D19BD" w:rsidRPr="006D19BD" w:rsidRDefault="006D19BD" w:rsidP="006D19BD">
      <w:pPr>
        <w:pStyle w:val="EndNoteBibliography"/>
        <w:spacing w:after="0"/>
        <w:ind w:left="720" w:hanging="720"/>
        <w:rPr>
          <w:noProof/>
        </w:rPr>
      </w:pPr>
      <w:r w:rsidRPr="006D19BD">
        <w:rPr>
          <w:noProof/>
        </w:rPr>
        <w:t xml:space="preserve">Moreira, David, and Purificación López-García. 2007. "The Last Common Ancestor of Modern Cells." In </w:t>
      </w:r>
      <w:r w:rsidRPr="006D19BD">
        <w:rPr>
          <w:i/>
          <w:noProof/>
        </w:rPr>
        <w:t>Lectures in Astrobiology</w:t>
      </w:r>
      <w:r w:rsidRPr="006D19BD">
        <w:rPr>
          <w:noProof/>
        </w:rPr>
        <w:t>, edited by Muriel Gargaud, Hervé Martin and Philippe Claeys, 305-317. Berlin, Heidelberg: Springer Berlin Heidelberg.</w:t>
      </w:r>
    </w:p>
    <w:p w14:paraId="77454FEA" w14:textId="77777777" w:rsidR="006D19BD" w:rsidRPr="006D19BD" w:rsidRDefault="006D19BD" w:rsidP="006D19BD">
      <w:pPr>
        <w:pStyle w:val="EndNoteBibliography"/>
        <w:spacing w:after="0"/>
        <w:ind w:left="720" w:hanging="720"/>
        <w:rPr>
          <w:noProof/>
        </w:rPr>
      </w:pPr>
      <w:r w:rsidRPr="006D19BD">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6D19BD">
        <w:rPr>
          <w:i/>
          <w:noProof/>
        </w:rPr>
        <w:t>Scientific Reports</w:t>
      </w:r>
      <w:r w:rsidRPr="006D19BD">
        <w:rPr>
          <w:noProof/>
        </w:rPr>
        <w:t xml:space="preserve"> 7. doi: 10.1038/s41598-017-16947-5.</w:t>
      </w:r>
    </w:p>
    <w:p w14:paraId="5D315B92" w14:textId="77777777" w:rsidR="006D19BD" w:rsidRPr="006D19BD" w:rsidRDefault="006D19BD" w:rsidP="006D19BD">
      <w:pPr>
        <w:pStyle w:val="EndNoteBibliography"/>
        <w:spacing w:after="0"/>
        <w:ind w:left="720" w:hanging="720"/>
        <w:rPr>
          <w:noProof/>
        </w:rPr>
      </w:pPr>
      <w:r w:rsidRPr="006D19BD">
        <w:rPr>
          <w:noProof/>
        </w:rPr>
        <w:t xml:space="preserve">Moriya, Yuki, Masumi Itoh, Shujiro Okuda, Akiyasu C Yoshizawa, and Minoru Kanehisa. 2007. "KAAS: an automatic genome annotation and pathway reconstruction server."  </w:t>
      </w:r>
      <w:r w:rsidRPr="006D19BD">
        <w:rPr>
          <w:i/>
          <w:noProof/>
        </w:rPr>
        <w:t>Nucleic acids research</w:t>
      </w:r>
      <w:r w:rsidRPr="006D19BD">
        <w:rPr>
          <w:noProof/>
        </w:rPr>
        <w:t xml:space="preserve"> 35:W182-5. doi: 10.1093/nar/gkm321.</w:t>
      </w:r>
    </w:p>
    <w:p w14:paraId="67570C88" w14:textId="77777777" w:rsidR="006D19BD" w:rsidRPr="006D19BD" w:rsidRDefault="006D19BD" w:rsidP="006D19BD">
      <w:pPr>
        <w:pStyle w:val="EndNoteBibliography"/>
        <w:spacing w:after="0"/>
        <w:ind w:left="720" w:hanging="720"/>
        <w:rPr>
          <w:noProof/>
        </w:rPr>
      </w:pPr>
      <w:r w:rsidRPr="006D19BD">
        <w:rPr>
          <w:noProof/>
        </w:rPr>
        <w:t xml:space="preserve">Mungthin, Mathirut, Ravis Suwannasaeng, Tawee Naaglor, Wirote Areekul, and Saovanee Leelayoova. 2001. "Asymptomatic intestinal microsporidiosis in Thai orphans and child-care workers."  </w:t>
      </w:r>
      <w:r w:rsidRPr="006D19BD">
        <w:rPr>
          <w:i/>
          <w:noProof/>
        </w:rPr>
        <w:t>Transactions of the Royal Society of Tropical Medicine and Hygiene</w:t>
      </w:r>
      <w:r w:rsidRPr="006D19BD">
        <w:rPr>
          <w:noProof/>
        </w:rPr>
        <w:t xml:space="preserve"> 95:304-306. doi: 10.1016/S0035-9203(01)90243-3.</w:t>
      </w:r>
    </w:p>
    <w:p w14:paraId="4457ECEF" w14:textId="77777777" w:rsidR="006D19BD" w:rsidRPr="006D19BD" w:rsidRDefault="006D19BD" w:rsidP="006D19BD">
      <w:pPr>
        <w:pStyle w:val="EndNoteBibliography"/>
        <w:spacing w:after="0"/>
        <w:ind w:left="720" w:hanging="720"/>
        <w:rPr>
          <w:noProof/>
        </w:rPr>
      </w:pPr>
      <w:r w:rsidRPr="006D19BD">
        <w:rPr>
          <w:noProof/>
        </w:rPr>
        <w:t xml:space="preserve">Naegeli, K. 1857. "Über die neue Krankheit der Seidenraupe und verwandte Organismen." </w:t>
      </w:r>
      <w:r w:rsidRPr="006D19BD">
        <w:rPr>
          <w:i/>
          <w:noProof/>
        </w:rPr>
        <w:t>Botanische Zeitung</w:t>
      </w:r>
      <w:r w:rsidRPr="006D19BD">
        <w:rPr>
          <w:noProof/>
        </w:rPr>
        <w:t>, 1857, 760-761. Accessed 2018-03-25 20:33:39.</w:t>
      </w:r>
    </w:p>
    <w:p w14:paraId="09E68327" w14:textId="77777777" w:rsidR="006D19BD" w:rsidRPr="006D19BD" w:rsidRDefault="006D19BD" w:rsidP="006D19BD">
      <w:pPr>
        <w:pStyle w:val="EndNoteBibliography"/>
        <w:spacing w:after="0"/>
        <w:ind w:left="720" w:hanging="720"/>
        <w:rPr>
          <w:noProof/>
        </w:rPr>
      </w:pPr>
      <w:r w:rsidRPr="006D19BD">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6D19BD">
        <w:rPr>
          <w:i/>
          <w:noProof/>
        </w:rPr>
        <w:t>Genome biology and evolution</w:t>
      </w:r>
      <w:r w:rsidRPr="006D19BD">
        <w:rPr>
          <w:noProof/>
        </w:rPr>
        <w:t xml:space="preserve"> 5:2285-303. doi: 10.1093/gbe/evt184.</w:t>
      </w:r>
    </w:p>
    <w:p w14:paraId="665701A9" w14:textId="77777777" w:rsidR="006D19BD" w:rsidRPr="006D19BD" w:rsidRDefault="006D19BD" w:rsidP="006D19BD">
      <w:pPr>
        <w:pStyle w:val="EndNoteBibliography"/>
        <w:spacing w:after="0"/>
        <w:ind w:left="720" w:hanging="720"/>
        <w:rPr>
          <w:noProof/>
        </w:rPr>
      </w:pPr>
      <w:r w:rsidRPr="006D19BD">
        <w:rPr>
          <w:noProof/>
        </w:rPr>
        <w:t xml:space="preserve">Neumann, Peter, and Norman L Carreck. 2010. "Honey bee colony losses."  </w:t>
      </w:r>
      <w:r w:rsidRPr="006D19BD">
        <w:rPr>
          <w:i/>
          <w:noProof/>
        </w:rPr>
        <w:t>Journal of Apicultural Research</w:t>
      </w:r>
      <w:r w:rsidRPr="006D19BD">
        <w:rPr>
          <w:noProof/>
        </w:rPr>
        <w:t xml:space="preserve"> 49:1-6. doi: 10.3896/IBRA.1.49.1.01.</w:t>
      </w:r>
    </w:p>
    <w:p w14:paraId="1F0CDAFD" w14:textId="77777777" w:rsidR="006D19BD" w:rsidRPr="006D19BD" w:rsidRDefault="006D19BD" w:rsidP="006D19BD">
      <w:pPr>
        <w:pStyle w:val="EndNoteBibliography"/>
        <w:spacing w:after="0"/>
        <w:ind w:left="720" w:hanging="720"/>
        <w:rPr>
          <w:noProof/>
        </w:rPr>
      </w:pPr>
      <w:r w:rsidRPr="006D19BD">
        <w:rPr>
          <w:noProof/>
        </w:rPr>
        <w:t xml:space="preserve">Noether, Gottfried E. 1987. "Sample Size Determination for Some Common Nonparametric Tests."  </w:t>
      </w:r>
      <w:r w:rsidRPr="006D19BD">
        <w:rPr>
          <w:i/>
          <w:noProof/>
        </w:rPr>
        <w:t>Journal of the American Statistical Association</w:t>
      </w:r>
      <w:r w:rsidRPr="006D19BD">
        <w:rPr>
          <w:noProof/>
        </w:rPr>
        <w:t xml:space="preserve"> 82:645-647. doi: 10.2307/2289477.</w:t>
      </w:r>
    </w:p>
    <w:p w14:paraId="3FDA2274" w14:textId="77777777" w:rsidR="006D19BD" w:rsidRPr="006D19BD" w:rsidRDefault="006D19BD" w:rsidP="006D19BD">
      <w:pPr>
        <w:pStyle w:val="EndNoteBibliography"/>
        <w:spacing w:after="0"/>
        <w:ind w:left="720" w:hanging="720"/>
        <w:rPr>
          <w:noProof/>
        </w:rPr>
      </w:pPr>
      <w:r w:rsidRPr="006D19BD">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6D19BD">
        <w:rPr>
          <w:i/>
          <w:noProof/>
        </w:rPr>
        <w:t>Nucleic Acids Research</w:t>
      </w:r>
      <w:r w:rsidRPr="006D19BD">
        <w:rPr>
          <w:noProof/>
        </w:rPr>
        <w:t xml:space="preserve"> 42:D26-D31. doi: 10.1093/nar/gkt1069.</w:t>
      </w:r>
    </w:p>
    <w:p w14:paraId="00C70A21" w14:textId="77777777" w:rsidR="006D19BD" w:rsidRPr="006D19BD" w:rsidRDefault="006D19BD" w:rsidP="006D19BD">
      <w:pPr>
        <w:pStyle w:val="EndNoteBibliography"/>
        <w:spacing w:after="0"/>
        <w:ind w:left="720" w:hanging="720"/>
        <w:rPr>
          <w:noProof/>
        </w:rPr>
      </w:pPr>
      <w:r w:rsidRPr="006D19BD">
        <w:rPr>
          <w:noProof/>
        </w:rPr>
        <w:t xml:space="preserve">O'Brien, Kevin P, Maido Remm, and Erik L L Sonnhammer. 2005. "Inparanoid: a comprehensive database of eukaryotic orthologs."  </w:t>
      </w:r>
      <w:r w:rsidRPr="006D19BD">
        <w:rPr>
          <w:i/>
          <w:noProof/>
        </w:rPr>
        <w:t>Nucleic acids research</w:t>
      </w:r>
      <w:r w:rsidRPr="006D19BD">
        <w:rPr>
          <w:noProof/>
        </w:rPr>
        <w:t xml:space="preserve"> 33:D476-80. doi: 10.1093/nar/gki107.</w:t>
      </w:r>
    </w:p>
    <w:p w14:paraId="1557DEC4" w14:textId="77777777" w:rsidR="006D19BD" w:rsidRPr="006D19BD" w:rsidRDefault="006D19BD" w:rsidP="006D19BD">
      <w:pPr>
        <w:pStyle w:val="EndNoteBibliography"/>
        <w:spacing w:after="0"/>
        <w:ind w:left="720" w:hanging="720"/>
        <w:rPr>
          <w:noProof/>
        </w:rPr>
      </w:pPr>
      <w:r w:rsidRPr="006D19BD">
        <w:rPr>
          <w:noProof/>
        </w:rPr>
        <w:t xml:space="preserve">Paracer, Surindar, and Vernon Ahmadjian. 2000. </w:t>
      </w:r>
      <w:r w:rsidRPr="006D19BD">
        <w:rPr>
          <w:i/>
          <w:noProof/>
        </w:rPr>
        <w:t>Symbiosis: An Introduction to Biological Associations</w:t>
      </w:r>
      <w:r w:rsidRPr="006D19BD">
        <w:rPr>
          <w:noProof/>
        </w:rPr>
        <w:t>: Oxford University Press.</w:t>
      </w:r>
    </w:p>
    <w:p w14:paraId="40A3BDA0" w14:textId="77777777" w:rsidR="006D19BD" w:rsidRPr="006D19BD" w:rsidRDefault="006D19BD" w:rsidP="006D19BD">
      <w:pPr>
        <w:pStyle w:val="EndNoteBibliography"/>
        <w:spacing w:after="0"/>
        <w:ind w:left="720" w:hanging="720"/>
        <w:rPr>
          <w:noProof/>
        </w:rPr>
      </w:pPr>
      <w:r w:rsidRPr="006D19BD">
        <w:rPr>
          <w:noProof/>
        </w:rPr>
        <w:t xml:space="preserve">Parks, Sarah L., and Nick Goldman. 2014. "Maximum likelihood inference of small trees in the presence of long branches."  </w:t>
      </w:r>
      <w:r w:rsidRPr="006D19BD">
        <w:rPr>
          <w:i/>
          <w:noProof/>
        </w:rPr>
        <w:t>Systematic Biology</w:t>
      </w:r>
      <w:r w:rsidRPr="006D19BD">
        <w:rPr>
          <w:noProof/>
        </w:rPr>
        <w:t xml:space="preserve"> 63:798-811. doi: 10.1093/sysbio/syu044.</w:t>
      </w:r>
    </w:p>
    <w:p w14:paraId="176A6546" w14:textId="77777777" w:rsidR="006D19BD" w:rsidRPr="006D19BD" w:rsidRDefault="006D19BD" w:rsidP="006D19BD">
      <w:pPr>
        <w:pStyle w:val="EndNoteBibliography"/>
        <w:spacing w:after="0"/>
        <w:ind w:left="720" w:hanging="720"/>
        <w:rPr>
          <w:noProof/>
        </w:rPr>
      </w:pPr>
      <w:r w:rsidRPr="006D19BD">
        <w:rPr>
          <w:noProof/>
        </w:rPr>
        <w:lastRenderedPageBreak/>
        <w:t xml:space="preserve">Pellegrini, M., E. M. Marcotte, M. J. Thompson, D. Eisenberg, and T. O. Yeates. 1999. "Assigning protein functions by comparative genome analysis: Protein phylogenetic profiles."  </w:t>
      </w:r>
      <w:r w:rsidRPr="006D19BD">
        <w:rPr>
          <w:i/>
          <w:noProof/>
        </w:rPr>
        <w:t>Proceedings of the National Academy of Sciences</w:t>
      </w:r>
      <w:r w:rsidRPr="006D19BD">
        <w:rPr>
          <w:noProof/>
        </w:rPr>
        <w:t xml:space="preserve"> 96:4285-4288. doi: 10.1073/pnas.96.8.4285.</w:t>
      </w:r>
    </w:p>
    <w:p w14:paraId="724B50DF" w14:textId="77777777" w:rsidR="006D19BD" w:rsidRPr="006D19BD" w:rsidRDefault="006D19BD" w:rsidP="006D19BD">
      <w:pPr>
        <w:pStyle w:val="EndNoteBibliography"/>
        <w:spacing w:after="0"/>
        <w:ind w:left="720" w:hanging="720"/>
        <w:rPr>
          <w:noProof/>
        </w:rPr>
      </w:pPr>
      <w:r w:rsidRPr="006D19BD">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6D19BD">
        <w:rPr>
          <w:i/>
          <w:noProof/>
        </w:rPr>
        <w:t>Nature Communications</w:t>
      </w:r>
      <w:r w:rsidRPr="006D19BD">
        <w:rPr>
          <w:noProof/>
        </w:rPr>
        <w:t xml:space="preserve"> 3:1137. doi: 10.1038/ncomms2156.</w:t>
      </w:r>
    </w:p>
    <w:p w14:paraId="637EFBE6" w14:textId="77777777" w:rsidR="006D19BD" w:rsidRPr="006D19BD" w:rsidRDefault="006D19BD" w:rsidP="006D19BD">
      <w:pPr>
        <w:pStyle w:val="EndNoteBibliography"/>
        <w:spacing w:after="0"/>
        <w:ind w:left="720" w:hanging="720"/>
        <w:rPr>
          <w:noProof/>
        </w:rPr>
      </w:pPr>
      <w:r w:rsidRPr="006D19BD">
        <w:rPr>
          <w:noProof/>
        </w:rPr>
        <w:t xml:space="preserve">Philippe, H. 2000. "Opinion: long branch attraction and protist phylogeny."  </w:t>
      </w:r>
      <w:r w:rsidRPr="006D19BD">
        <w:rPr>
          <w:i/>
          <w:noProof/>
        </w:rPr>
        <w:t>Protist</w:t>
      </w:r>
      <w:r w:rsidRPr="006D19BD">
        <w:rPr>
          <w:noProof/>
        </w:rPr>
        <w:t xml:space="preserve"> 151:307-316. doi: 10.1078/S1434-4610(04)70029-2.</w:t>
      </w:r>
    </w:p>
    <w:p w14:paraId="5A715DFB" w14:textId="77777777" w:rsidR="006D19BD" w:rsidRPr="006D19BD" w:rsidRDefault="006D19BD" w:rsidP="006D19BD">
      <w:pPr>
        <w:pStyle w:val="EndNoteBibliography"/>
        <w:spacing w:after="0"/>
        <w:ind w:left="720" w:hanging="720"/>
        <w:rPr>
          <w:noProof/>
        </w:rPr>
      </w:pPr>
      <w:r w:rsidRPr="006D19BD">
        <w:rPr>
          <w:noProof/>
        </w:rPr>
        <w:t xml:space="preserve">Philippe, Hervé, Yan Zhou, Henner Brinkmann, Nicolas Rodrigue, and Frédéric Delsuc. 2005. "Heterotachy and long-branch attraction in phylogenetics."  </w:t>
      </w:r>
      <w:r w:rsidRPr="006D19BD">
        <w:rPr>
          <w:i/>
          <w:noProof/>
        </w:rPr>
        <w:t>BMC Evolutionary Biology</w:t>
      </w:r>
      <w:r w:rsidRPr="006D19BD">
        <w:rPr>
          <w:noProof/>
        </w:rPr>
        <w:t xml:space="preserve"> 5:50. doi: 10.1186/1471-2148-5-50.</w:t>
      </w:r>
    </w:p>
    <w:p w14:paraId="42910B59" w14:textId="77777777" w:rsidR="006D19BD" w:rsidRPr="006D19BD" w:rsidRDefault="006D19BD" w:rsidP="006D19BD">
      <w:pPr>
        <w:pStyle w:val="EndNoteBibliography"/>
        <w:spacing w:after="0"/>
        <w:ind w:left="720" w:hanging="720"/>
        <w:rPr>
          <w:noProof/>
        </w:rPr>
      </w:pPr>
      <w:r w:rsidRPr="006D19BD">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6D19BD">
        <w:rPr>
          <w:i/>
          <w:noProof/>
        </w:rPr>
        <w:t>Eukaryotic Cell</w:t>
      </w:r>
      <w:r w:rsidRPr="006D19BD">
        <w:rPr>
          <w:noProof/>
        </w:rPr>
        <w:t xml:space="preserve"> 12:503-511. doi: 10.1128/EC.00312-12.</w:t>
      </w:r>
    </w:p>
    <w:p w14:paraId="668367F6" w14:textId="77777777" w:rsidR="006D19BD" w:rsidRPr="006D19BD" w:rsidRDefault="006D19BD" w:rsidP="006D19BD">
      <w:pPr>
        <w:pStyle w:val="EndNoteBibliography"/>
        <w:spacing w:after="0"/>
        <w:ind w:left="720" w:hanging="720"/>
        <w:rPr>
          <w:noProof/>
        </w:rPr>
      </w:pPr>
      <w:r w:rsidRPr="006D19BD">
        <w:rPr>
          <w:noProof/>
        </w:rPr>
        <w:t xml:space="preserve">Ramanan, P., and B. S. Pritt. 2014. "Extraintestinal Microsporidiosis."  </w:t>
      </w:r>
      <w:r w:rsidRPr="006D19BD">
        <w:rPr>
          <w:i/>
          <w:noProof/>
        </w:rPr>
        <w:t>Journal of Clinical Microbiology</w:t>
      </w:r>
      <w:r w:rsidRPr="006D19BD">
        <w:rPr>
          <w:noProof/>
        </w:rPr>
        <w:t xml:space="preserve"> 52:3839-3844. doi: 10.1128/JCM.00971-14.</w:t>
      </w:r>
    </w:p>
    <w:p w14:paraId="487920A9" w14:textId="77777777" w:rsidR="006D19BD" w:rsidRPr="006D19BD" w:rsidRDefault="006D19BD" w:rsidP="006D19BD">
      <w:pPr>
        <w:pStyle w:val="EndNoteBibliography"/>
        <w:spacing w:after="0"/>
        <w:ind w:left="720" w:hanging="720"/>
        <w:rPr>
          <w:noProof/>
        </w:rPr>
      </w:pPr>
      <w:r w:rsidRPr="006D19BD">
        <w:rPr>
          <w:noProof/>
        </w:rPr>
        <w:t xml:space="preserve">Ramsay, Jennifer M., Virginia Watral, Carl B. Schreck, and Michael L. Kent. 2009. "Pseudoloma neurophilia (Microsporidia) infections in zebrafish (Danio rerio): effects of stress on survival, growth and reproduction."  </w:t>
      </w:r>
      <w:r w:rsidRPr="006D19BD">
        <w:rPr>
          <w:i/>
          <w:noProof/>
        </w:rPr>
        <w:t>Diseases of aquatic organisms</w:t>
      </w:r>
      <w:r w:rsidRPr="006D19BD">
        <w:rPr>
          <w:noProof/>
        </w:rPr>
        <w:t xml:space="preserve"> 88:69-84. doi: 10.3354/dao02145.</w:t>
      </w:r>
    </w:p>
    <w:p w14:paraId="453FB3B6" w14:textId="77777777" w:rsidR="006D19BD" w:rsidRPr="006D19BD" w:rsidRDefault="006D19BD" w:rsidP="006D19BD">
      <w:pPr>
        <w:pStyle w:val="EndNoteBibliography"/>
        <w:spacing w:after="0"/>
        <w:ind w:left="720" w:hanging="720"/>
        <w:rPr>
          <w:noProof/>
        </w:rPr>
      </w:pPr>
      <w:r w:rsidRPr="006D19BD">
        <w:rPr>
          <w:noProof/>
        </w:rPr>
        <w:t xml:space="preserve">Reid, Adam James, Corin Yeats, and Christine Anne Orengo. 2007. "Methods of remote homology detection can be combined to increase coverage by 10% in the midnight zone."  </w:t>
      </w:r>
      <w:r w:rsidRPr="006D19BD">
        <w:rPr>
          <w:i/>
          <w:noProof/>
        </w:rPr>
        <w:t>Bioinformatics</w:t>
      </w:r>
      <w:r w:rsidRPr="006D19BD">
        <w:rPr>
          <w:noProof/>
        </w:rPr>
        <w:t xml:space="preserve"> 23:2353-2360. doi: 10.1093/bioinformatics/btm355.</w:t>
      </w:r>
    </w:p>
    <w:p w14:paraId="5C6A08DD" w14:textId="77777777" w:rsidR="006D19BD" w:rsidRPr="006D19BD" w:rsidRDefault="006D19BD" w:rsidP="006D19BD">
      <w:pPr>
        <w:pStyle w:val="EndNoteBibliography"/>
        <w:spacing w:after="0"/>
        <w:ind w:left="720" w:hanging="720"/>
        <w:rPr>
          <w:noProof/>
        </w:rPr>
      </w:pPr>
      <w:r w:rsidRPr="006D19BD">
        <w:rPr>
          <w:noProof/>
        </w:rPr>
        <w:t xml:space="preserve">Rogelio, López‐Vélez, Turrientes M. Carmen, Garrón Carla, Montilla Pedro, Navajas Raquel, Fenoy Soledad, and Aguila Carmen. 2006. "Microsporidiosis in Travelers with Diarrhea from the Tropics."  </w:t>
      </w:r>
      <w:r w:rsidRPr="006D19BD">
        <w:rPr>
          <w:i/>
          <w:noProof/>
        </w:rPr>
        <w:t>Journal of Travel Medicine</w:t>
      </w:r>
      <w:r w:rsidRPr="006D19BD">
        <w:rPr>
          <w:noProof/>
        </w:rPr>
        <w:t xml:space="preserve"> 6:223-227. doi: 10.1111/j.1708-8305.1999.tb00522.x.</w:t>
      </w:r>
    </w:p>
    <w:p w14:paraId="53B3202A" w14:textId="77777777" w:rsidR="006D19BD" w:rsidRPr="006D19BD" w:rsidRDefault="006D19BD" w:rsidP="006D19BD">
      <w:pPr>
        <w:pStyle w:val="EndNoteBibliography"/>
        <w:spacing w:after="0"/>
        <w:ind w:left="720" w:hanging="720"/>
        <w:rPr>
          <w:noProof/>
        </w:rPr>
      </w:pPr>
      <w:r w:rsidRPr="006D19BD">
        <w:rPr>
          <w:noProof/>
        </w:rPr>
        <w:t xml:space="preserve">Roger, Andrew J., and Alastair G.B. Simpson. 2009. "Evolution: Revisiting the Root of the Eukaryote Tree."  </w:t>
      </w:r>
      <w:r w:rsidRPr="006D19BD">
        <w:rPr>
          <w:i/>
          <w:noProof/>
        </w:rPr>
        <w:t>Current Biology</w:t>
      </w:r>
      <w:r w:rsidRPr="006D19BD">
        <w:rPr>
          <w:noProof/>
        </w:rPr>
        <w:t xml:space="preserve"> 19:R165-R167. doi: 10.1016/j.cub.2008.12.032.</w:t>
      </w:r>
    </w:p>
    <w:p w14:paraId="20D6A7AF" w14:textId="77777777" w:rsidR="006D19BD" w:rsidRPr="006D19BD" w:rsidRDefault="006D19BD" w:rsidP="006D19BD">
      <w:pPr>
        <w:pStyle w:val="EndNoteBibliography"/>
        <w:spacing w:after="0"/>
        <w:ind w:left="720" w:hanging="720"/>
        <w:rPr>
          <w:noProof/>
        </w:rPr>
      </w:pPr>
      <w:r w:rsidRPr="006D19BD">
        <w:rPr>
          <w:noProof/>
        </w:rPr>
        <w:t xml:space="preserve">Ryan, Ja, and Sl Kohler. 2016. "Distribution, prevalence, and pathology of a microsporidian infecting freshwater sculpins."  </w:t>
      </w:r>
      <w:r w:rsidRPr="006D19BD">
        <w:rPr>
          <w:i/>
          <w:noProof/>
        </w:rPr>
        <w:t>Diseases of Aquatic Organisms</w:t>
      </w:r>
      <w:r w:rsidRPr="006D19BD">
        <w:rPr>
          <w:noProof/>
        </w:rPr>
        <w:t xml:space="preserve"> 118:195-206. doi: 10.3354/dao02974.</w:t>
      </w:r>
    </w:p>
    <w:p w14:paraId="167D1CEA" w14:textId="77777777" w:rsidR="006D19BD" w:rsidRPr="006D19BD" w:rsidRDefault="006D19BD" w:rsidP="006D19BD">
      <w:pPr>
        <w:pStyle w:val="EndNoteBibliography"/>
        <w:spacing w:after="0"/>
        <w:ind w:left="720" w:hanging="720"/>
        <w:rPr>
          <w:noProof/>
        </w:rPr>
      </w:pPr>
      <w:r w:rsidRPr="006D19BD">
        <w:rPr>
          <w:noProof/>
        </w:rPr>
        <w:lastRenderedPageBreak/>
        <w:t xml:space="preserve">Sael, Lee, Meghana Chitale, and Daisuke Kihara. 2012. "Structure- and Sequence-Based Function Prediction for Non-Homologous Proteins."  </w:t>
      </w:r>
      <w:r w:rsidRPr="006D19BD">
        <w:rPr>
          <w:i/>
          <w:noProof/>
        </w:rPr>
        <w:t>Journal of Structural and Functional Genomics</w:t>
      </w:r>
      <w:r w:rsidRPr="006D19BD">
        <w:rPr>
          <w:noProof/>
        </w:rPr>
        <w:t xml:space="preserve"> 13:111-123. doi: 10.1007/s10969-012-9126-6.</w:t>
      </w:r>
    </w:p>
    <w:p w14:paraId="7E0264FF" w14:textId="77777777" w:rsidR="006D19BD" w:rsidRPr="006D19BD" w:rsidRDefault="006D19BD" w:rsidP="006D19BD">
      <w:pPr>
        <w:pStyle w:val="EndNoteBibliography"/>
        <w:spacing w:after="0"/>
        <w:ind w:left="720" w:hanging="720"/>
        <w:rPr>
          <w:noProof/>
        </w:rPr>
      </w:pPr>
      <w:r w:rsidRPr="006D19BD">
        <w:rPr>
          <w:noProof/>
        </w:rPr>
        <w:t xml:space="preserve">Santín, Mónica, and Ronald Fayer. 2011. "Microsporidiosis: Enterocytozoon bieneusi in domesticated and wild animals."  </w:t>
      </w:r>
      <w:r w:rsidRPr="006D19BD">
        <w:rPr>
          <w:i/>
          <w:noProof/>
        </w:rPr>
        <w:t>Research in Veterinary Science</w:t>
      </w:r>
      <w:r w:rsidRPr="006D19BD">
        <w:rPr>
          <w:noProof/>
        </w:rPr>
        <w:t xml:space="preserve"> 90:363-371. doi: 10.1016/j.rvsc.2010.07.014.</w:t>
      </w:r>
    </w:p>
    <w:p w14:paraId="3E5D893A" w14:textId="77777777" w:rsidR="006D19BD" w:rsidRPr="006D19BD" w:rsidRDefault="006D19BD" w:rsidP="006D19BD">
      <w:pPr>
        <w:pStyle w:val="EndNoteBibliography"/>
        <w:spacing w:after="0"/>
        <w:ind w:left="720" w:hanging="720"/>
        <w:rPr>
          <w:noProof/>
        </w:rPr>
      </w:pPr>
      <w:r w:rsidRPr="006D19BD">
        <w:rPr>
          <w:noProof/>
        </w:rPr>
        <w:t xml:space="preserve">Scanlon, Mary, Andrew P. Shaw, Cheng J. Zhou, Govinda S. Visvesvara, and Gordon J. Leitch. 2000. "Infection by microsporidia disrupts the host cell cycle."  </w:t>
      </w:r>
      <w:r w:rsidRPr="006D19BD">
        <w:rPr>
          <w:i/>
          <w:noProof/>
        </w:rPr>
        <w:t>Journal of Eukaryotic Microbiology</w:t>
      </w:r>
      <w:r w:rsidRPr="006D19BD">
        <w:rPr>
          <w:noProof/>
        </w:rPr>
        <w:t xml:space="preserve"> 47:525-531. doi: 10.1111/j.1550-7408.2000.tb00085.x.</w:t>
      </w:r>
    </w:p>
    <w:p w14:paraId="157164C9" w14:textId="77777777" w:rsidR="006D19BD" w:rsidRPr="006D19BD" w:rsidRDefault="006D19BD" w:rsidP="006D19BD">
      <w:pPr>
        <w:pStyle w:val="EndNoteBibliography"/>
        <w:spacing w:after="0"/>
        <w:ind w:left="720" w:hanging="720"/>
        <w:rPr>
          <w:noProof/>
        </w:rPr>
      </w:pPr>
      <w:r w:rsidRPr="006D19BD">
        <w:rPr>
          <w:noProof/>
        </w:rPr>
        <w:t xml:space="preserve">Schmidt, H.A., E. Petzold, M. Vingron, and A. von Haeseler. 2003. "Molecular phylogenetics: parallelized parameter estimation and quartet puzzling."  </w:t>
      </w:r>
      <w:r w:rsidRPr="006D19BD">
        <w:rPr>
          <w:i/>
          <w:noProof/>
        </w:rPr>
        <w:t>Journal of Parallel and Distributed Computing</w:t>
      </w:r>
      <w:r w:rsidRPr="006D19BD">
        <w:rPr>
          <w:noProof/>
        </w:rPr>
        <w:t xml:space="preserve"> 63:719-727. doi: 10.1016/S0743-7315(03)00129-1.</w:t>
      </w:r>
    </w:p>
    <w:p w14:paraId="685F9D62" w14:textId="77777777" w:rsidR="006D19BD" w:rsidRPr="006D19BD" w:rsidRDefault="006D19BD" w:rsidP="006D19BD">
      <w:pPr>
        <w:pStyle w:val="EndNoteBibliography"/>
        <w:spacing w:after="0"/>
        <w:ind w:left="720" w:hanging="720"/>
        <w:rPr>
          <w:noProof/>
        </w:rPr>
      </w:pPr>
      <w:r w:rsidRPr="006D19BD">
        <w:rPr>
          <w:noProof/>
        </w:rPr>
        <w:t xml:space="preserve">Schmitt, Thomas, David N. Messina, Fabian Schreiber, and Erik L L Sonnhammer. 2011. "Letter to the Editor: SeqXML and orthoXML: Standards for sequence and orthology information."  </w:t>
      </w:r>
      <w:r w:rsidRPr="006D19BD">
        <w:rPr>
          <w:i/>
          <w:noProof/>
        </w:rPr>
        <w:t>Briefings in Bioinformatics</w:t>
      </w:r>
      <w:r w:rsidRPr="006D19BD">
        <w:rPr>
          <w:noProof/>
        </w:rPr>
        <w:t xml:space="preserve"> 12:485-488. doi: 10.1093/bib/bbr025.</w:t>
      </w:r>
    </w:p>
    <w:p w14:paraId="780F0289" w14:textId="77777777" w:rsidR="006D19BD" w:rsidRPr="006D19BD" w:rsidRDefault="006D19BD" w:rsidP="006D19BD">
      <w:pPr>
        <w:pStyle w:val="EndNoteBibliography"/>
        <w:spacing w:after="0"/>
        <w:ind w:left="720" w:hanging="720"/>
        <w:rPr>
          <w:noProof/>
        </w:rPr>
      </w:pPr>
      <w:r w:rsidRPr="006D19BD">
        <w:rPr>
          <w:noProof/>
        </w:rPr>
        <w:t xml:space="preserve">Slamovits, Claudio H, Naomi M Fast, Joyce S Law, and Patrick J Keeling. 2004. "Genome Compaction and Stability in Microsporidian Intracellular Parasites."  </w:t>
      </w:r>
      <w:r w:rsidRPr="006D19BD">
        <w:rPr>
          <w:i/>
          <w:noProof/>
        </w:rPr>
        <w:t>Current Biology</w:t>
      </w:r>
      <w:r w:rsidRPr="006D19BD">
        <w:rPr>
          <w:noProof/>
        </w:rPr>
        <w:t xml:space="preserve"> 14:891-896. doi: 10.1016/j.cub.2004.04.041.</w:t>
      </w:r>
    </w:p>
    <w:p w14:paraId="413D8F16" w14:textId="77777777" w:rsidR="006D19BD" w:rsidRPr="006D19BD" w:rsidRDefault="006D19BD" w:rsidP="006D19BD">
      <w:pPr>
        <w:pStyle w:val="EndNoteBibliography"/>
        <w:spacing w:after="0"/>
        <w:ind w:left="720" w:hanging="720"/>
        <w:rPr>
          <w:noProof/>
        </w:rPr>
      </w:pPr>
      <w:r w:rsidRPr="006D19BD">
        <w:rPr>
          <w:noProof/>
        </w:rPr>
        <w:t xml:space="preserve">Soltis, Douglas E., and Pamela S. Soltis. 2003. "The Role of Phylogenetics in Comparative  Genetics."  </w:t>
      </w:r>
      <w:r w:rsidRPr="006D19BD">
        <w:rPr>
          <w:i/>
          <w:noProof/>
        </w:rPr>
        <w:t>Plant Physiology</w:t>
      </w:r>
      <w:r w:rsidRPr="006D19BD">
        <w:rPr>
          <w:noProof/>
        </w:rPr>
        <w:t xml:space="preserve"> 132:1790-1800. doi: 10.1104/pp.103.022509.</w:t>
      </w:r>
    </w:p>
    <w:p w14:paraId="319E9E7E" w14:textId="77777777" w:rsidR="006D19BD" w:rsidRPr="006D19BD" w:rsidRDefault="006D19BD" w:rsidP="006D19BD">
      <w:pPr>
        <w:pStyle w:val="EndNoteBibliography"/>
        <w:spacing w:after="0"/>
        <w:ind w:left="720" w:hanging="720"/>
        <w:rPr>
          <w:noProof/>
        </w:rPr>
      </w:pPr>
      <w:r w:rsidRPr="006D19BD">
        <w:rPr>
          <w:noProof/>
        </w:rPr>
        <w:t xml:space="preserve">Stamatakis, Alexandros. 2014. "RAxML version 8: A tool for phylogenetic analysis and post-analysis of large phylogenies."  </w:t>
      </w:r>
      <w:r w:rsidRPr="006D19BD">
        <w:rPr>
          <w:i/>
          <w:noProof/>
        </w:rPr>
        <w:t>Bioinformatics</w:t>
      </w:r>
      <w:r w:rsidRPr="006D19BD">
        <w:rPr>
          <w:noProof/>
        </w:rPr>
        <w:t xml:space="preserve"> 30:1312-1313. doi: 10.1093/bioinformatics/btu033.</w:t>
      </w:r>
    </w:p>
    <w:p w14:paraId="2C46478C" w14:textId="77777777" w:rsidR="006D19BD" w:rsidRPr="006D19BD" w:rsidRDefault="006D19BD" w:rsidP="006D19BD">
      <w:pPr>
        <w:pStyle w:val="EndNoteBibliography"/>
        <w:spacing w:after="0"/>
        <w:ind w:left="720" w:hanging="720"/>
        <w:rPr>
          <w:noProof/>
        </w:rPr>
      </w:pPr>
      <w:r w:rsidRPr="006D19BD">
        <w:rPr>
          <w:noProof/>
        </w:rPr>
        <w:t xml:space="preserve">Steel, Mike, Daniel Huson, and Peter J Lockhart. 2000. "Invariable Sites Models and Their Use in Phylogeny Reconstruction."  </w:t>
      </w:r>
      <w:r w:rsidRPr="006D19BD">
        <w:rPr>
          <w:i/>
          <w:noProof/>
        </w:rPr>
        <w:t>Systematic Biology</w:t>
      </w:r>
      <w:r w:rsidRPr="006D19BD">
        <w:rPr>
          <w:noProof/>
        </w:rPr>
        <w:t>:8.</w:t>
      </w:r>
    </w:p>
    <w:p w14:paraId="25BCE566" w14:textId="77777777" w:rsidR="006D19BD" w:rsidRPr="006D19BD" w:rsidRDefault="006D19BD" w:rsidP="006D19BD">
      <w:pPr>
        <w:pStyle w:val="EndNoteBibliography"/>
        <w:spacing w:after="0"/>
        <w:ind w:left="720" w:hanging="720"/>
        <w:rPr>
          <w:noProof/>
        </w:rPr>
      </w:pPr>
      <w:r w:rsidRPr="006D19BD">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6D19BD">
        <w:rPr>
          <w:i/>
          <w:noProof/>
        </w:rPr>
        <w:t>Trends in parasitology</w:t>
      </w:r>
      <w:r w:rsidRPr="006D19BD">
        <w:rPr>
          <w:noProof/>
        </w:rPr>
        <w:t xml:space="preserve"> 32:336-348. doi: 10.1016/j.pt.2015.12.004.</w:t>
      </w:r>
    </w:p>
    <w:p w14:paraId="02EF2D8E" w14:textId="77777777" w:rsidR="006D19BD" w:rsidRPr="006D19BD" w:rsidRDefault="006D19BD" w:rsidP="006D19BD">
      <w:pPr>
        <w:pStyle w:val="EndNoteBibliography"/>
        <w:spacing w:after="0"/>
        <w:ind w:left="720" w:hanging="720"/>
        <w:rPr>
          <w:noProof/>
        </w:rPr>
      </w:pPr>
      <w:r w:rsidRPr="006D19BD">
        <w:rPr>
          <w:noProof/>
        </w:rPr>
        <w:t xml:space="preserve">Studer, Romain A., and Marc Robinson-Rechavi. 2009. "How confident can we be that orthologs are similar, but paralogs differ?"  </w:t>
      </w:r>
      <w:r w:rsidRPr="006D19BD">
        <w:rPr>
          <w:i/>
          <w:noProof/>
        </w:rPr>
        <w:t>Trends in Genetics</w:t>
      </w:r>
      <w:r w:rsidRPr="006D19BD">
        <w:rPr>
          <w:noProof/>
        </w:rPr>
        <w:t xml:space="preserve"> 25:210-216. doi: 10.1016/j.tig.2009.03.004.</w:t>
      </w:r>
    </w:p>
    <w:p w14:paraId="5BFECBC2" w14:textId="77777777" w:rsidR="006D19BD" w:rsidRPr="006D19BD" w:rsidRDefault="006D19BD" w:rsidP="006D19BD">
      <w:pPr>
        <w:pStyle w:val="EndNoteBibliography"/>
        <w:spacing w:after="0"/>
        <w:ind w:left="720" w:hanging="720"/>
        <w:rPr>
          <w:noProof/>
        </w:rPr>
      </w:pPr>
      <w:r w:rsidRPr="006D19BD">
        <w:rPr>
          <w:noProof/>
        </w:rPr>
        <w:t xml:space="preserve">Sukumaran, Jeet, and Mark T. Holder. 2010. "DendroPy: a Python library for phylogenetic computing."  </w:t>
      </w:r>
      <w:r w:rsidRPr="006D19BD">
        <w:rPr>
          <w:i/>
          <w:noProof/>
        </w:rPr>
        <w:t>Bioinformatics</w:t>
      </w:r>
      <w:r w:rsidRPr="006D19BD">
        <w:rPr>
          <w:noProof/>
        </w:rPr>
        <w:t xml:space="preserve"> 26:1569-1571. doi: 10.1093/bioinformatics/btq228.</w:t>
      </w:r>
    </w:p>
    <w:p w14:paraId="60E22933" w14:textId="77777777" w:rsidR="006D19BD" w:rsidRPr="006D19BD" w:rsidRDefault="006D19BD" w:rsidP="006D19BD">
      <w:pPr>
        <w:pStyle w:val="EndNoteBibliography"/>
        <w:spacing w:after="0"/>
        <w:ind w:left="720" w:hanging="720"/>
        <w:rPr>
          <w:noProof/>
        </w:rPr>
      </w:pPr>
      <w:r w:rsidRPr="006D19BD">
        <w:rPr>
          <w:noProof/>
        </w:rPr>
        <w:t xml:space="preserve">Szklarczyk, Damian, Andrea Franceschini, Stefan Wyder, Kristoffer Forslund, Davide Heller, Jaime Huerta-Cepas, Milan Simonovic, Alexander Roth, </w:t>
      </w:r>
      <w:r w:rsidRPr="006D19BD">
        <w:rPr>
          <w:noProof/>
        </w:rPr>
        <w:lastRenderedPageBreak/>
        <w:t xml:space="preserve">Alberto Santos, Kalliopi P. Tsafou, Michael Kuhn, Peer Bork, Lars J. Jensen, and Christian von Mering. 2015. "STRING v10: protein–protein interaction networks, integrated over the tree of life."  </w:t>
      </w:r>
      <w:r w:rsidRPr="006D19BD">
        <w:rPr>
          <w:i/>
          <w:noProof/>
        </w:rPr>
        <w:t>Nucleic Acids Research</w:t>
      </w:r>
      <w:r w:rsidRPr="006D19BD">
        <w:rPr>
          <w:noProof/>
        </w:rPr>
        <w:t xml:space="preserve"> 43:D447-D452. doi: 10.1093/nar/gku1003.</w:t>
      </w:r>
    </w:p>
    <w:p w14:paraId="588D9672" w14:textId="77777777" w:rsidR="006D19BD" w:rsidRPr="006D19BD" w:rsidRDefault="006D19BD" w:rsidP="006D19BD">
      <w:pPr>
        <w:pStyle w:val="EndNoteBibliography"/>
        <w:spacing w:after="0"/>
        <w:ind w:left="720" w:hanging="720"/>
        <w:rPr>
          <w:noProof/>
        </w:rPr>
      </w:pPr>
      <w:r w:rsidRPr="006D19BD">
        <w:rPr>
          <w:noProof/>
        </w:rPr>
        <w:t xml:space="preserve">Tanabe, Yuuhiko, Makoto M. Watanabe, and Junta Sugiyama. 2002. "Are Microsporidia really related to Fungi?: a reappraisal based on additional gene sequences from basal fungi."  </w:t>
      </w:r>
      <w:r w:rsidRPr="006D19BD">
        <w:rPr>
          <w:i/>
          <w:noProof/>
        </w:rPr>
        <w:t>Mycological Research</w:t>
      </w:r>
      <w:r w:rsidRPr="006D19BD">
        <w:rPr>
          <w:noProof/>
        </w:rPr>
        <w:t xml:space="preserve"> 106:1380-1391. doi: 10.1017/S095375620200686X.</w:t>
      </w:r>
    </w:p>
    <w:p w14:paraId="36007FE1" w14:textId="77777777" w:rsidR="006D19BD" w:rsidRPr="006D19BD" w:rsidRDefault="006D19BD" w:rsidP="006D19BD">
      <w:pPr>
        <w:pStyle w:val="EndNoteBibliography"/>
        <w:spacing w:after="0"/>
        <w:ind w:left="720" w:hanging="720"/>
        <w:rPr>
          <w:noProof/>
        </w:rPr>
      </w:pPr>
      <w:r w:rsidRPr="006D19BD">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6D19BD">
        <w:rPr>
          <w:i/>
          <w:noProof/>
        </w:rPr>
        <w:t>Journal of Molecular Evolution</w:t>
      </w:r>
      <w:r w:rsidRPr="006D19BD">
        <w:rPr>
          <w:noProof/>
        </w:rPr>
        <w:t xml:space="preserve"> 59:780-791. doi: 10.1007/s00239-004-2673-0.</w:t>
      </w:r>
    </w:p>
    <w:p w14:paraId="2E667BF9" w14:textId="77777777" w:rsidR="006D19BD" w:rsidRPr="006D19BD" w:rsidRDefault="006D19BD" w:rsidP="006D19BD">
      <w:pPr>
        <w:pStyle w:val="EndNoteBibliography"/>
        <w:spacing w:after="0"/>
        <w:ind w:left="720" w:hanging="720"/>
        <w:rPr>
          <w:noProof/>
        </w:rPr>
      </w:pPr>
      <w:r w:rsidRPr="006D19BD">
        <w:rPr>
          <w:noProof/>
        </w:rPr>
        <w:t xml:space="preserve">Trachana, Kalliopi, Tomas a Larsson, Sean Powell, Wei-Hua Chen, Tobias Doerks, Jean Muller, and Peer Bork. 2011. "Orthology prediction methods: a quality assessment using curated protein families."  </w:t>
      </w:r>
      <w:r w:rsidRPr="006D19BD">
        <w:rPr>
          <w:i/>
          <w:noProof/>
        </w:rPr>
        <w:t>BioEssays : news and reviews in molecular, cellular and developmental biology</w:t>
      </w:r>
      <w:r w:rsidRPr="006D19BD">
        <w:rPr>
          <w:noProof/>
        </w:rPr>
        <w:t xml:space="preserve"> 33:769-80. doi: 10.1002/bies.201100062.</w:t>
      </w:r>
    </w:p>
    <w:p w14:paraId="4B2CCEF0" w14:textId="77777777" w:rsidR="006D19BD" w:rsidRPr="006D19BD" w:rsidRDefault="006D19BD" w:rsidP="006D19BD">
      <w:pPr>
        <w:pStyle w:val="EndNoteBibliography"/>
        <w:spacing w:after="0"/>
        <w:ind w:left="720" w:hanging="720"/>
        <w:rPr>
          <w:noProof/>
        </w:rPr>
      </w:pPr>
      <w:r w:rsidRPr="006D19BD">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6D19BD">
        <w:rPr>
          <w:i/>
          <w:noProof/>
        </w:rPr>
        <w:t>Bioinformatics</w:t>
      </w:r>
      <w:r w:rsidRPr="006D19BD">
        <w:rPr>
          <w:noProof/>
        </w:rPr>
        <w:t xml:space="preserve"> 33:i75-i82. doi: 10.1093/bioinformatics/btx229.</w:t>
      </w:r>
    </w:p>
    <w:p w14:paraId="67D98E5C" w14:textId="77777777" w:rsidR="006D19BD" w:rsidRPr="006D19BD" w:rsidRDefault="006D19BD" w:rsidP="006D19BD">
      <w:pPr>
        <w:pStyle w:val="EndNoteBibliography"/>
        <w:spacing w:after="0"/>
        <w:ind w:left="720" w:hanging="720"/>
        <w:rPr>
          <w:noProof/>
        </w:rPr>
      </w:pPr>
      <w:r w:rsidRPr="006D19BD">
        <w:rPr>
          <w:noProof/>
        </w:rPr>
        <w:t xml:space="preserve">Tsaousis, Anastasios D., Edmund R S Kunji, Alina V. Goldberg, John M. Lucocq, Robert P. Hirt, and T. Martin Embley. 2008. "A novel route for ATP acquisition by the remnant mitochondria of Encephalitozoon cuniculi."  </w:t>
      </w:r>
      <w:r w:rsidRPr="006D19BD">
        <w:rPr>
          <w:i/>
          <w:noProof/>
        </w:rPr>
        <w:t>Nature</w:t>
      </w:r>
      <w:r w:rsidRPr="006D19BD">
        <w:rPr>
          <w:noProof/>
        </w:rPr>
        <w:t xml:space="preserve"> 453:553-556. doi: 10.1038/nature06903.</w:t>
      </w:r>
    </w:p>
    <w:p w14:paraId="42AA8E5D" w14:textId="77777777" w:rsidR="006D19BD" w:rsidRPr="006D19BD" w:rsidRDefault="006D19BD" w:rsidP="006D19BD">
      <w:pPr>
        <w:pStyle w:val="EndNoteBibliography"/>
        <w:spacing w:after="0"/>
        <w:ind w:left="720" w:hanging="720"/>
        <w:rPr>
          <w:noProof/>
        </w:rPr>
      </w:pPr>
      <w:r w:rsidRPr="006D19BD">
        <w:rPr>
          <w:noProof/>
        </w:rPr>
        <w:t xml:space="preserve">van Dongen, Stjin. 2000. "Graph clustering by flow simulation."  </w:t>
      </w:r>
      <w:r w:rsidRPr="006D19BD">
        <w:rPr>
          <w:i/>
          <w:noProof/>
        </w:rPr>
        <w:t>Graph stimulation by flow clustering</w:t>
      </w:r>
      <w:r w:rsidRPr="006D19BD">
        <w:rPr>
          <w:noProof/>
        </w:rPr>
        <w:t xml:space="preserve"> PhD thesis:University of Utrecht-University of Utrecht. doi: 10.1016/j.cosrev.2007.05.001.</w:t>
      </w:r>
    </w:p>
    <w:p w14:paraId="5023FCD4" w14:textId="77777777" w:rsidR="006D19BD" w:rsidRPr="006D19BD" w:rsidRDefault="006D19BD" w:rsidP="006D19BD">
      <w:pPr>
        <w:pStyle w:val="EndNoteBibliography"/>
        <w:spacing w:after="0"/>
        <w:ind w:left="720" w:hanging="720"/>
        <w:rPr>
          <w:noProof/>
        </w:rPr>
      </w:pPr>
      <w:r w:rsidRPr="006D19BD">
        <w:rPr>
          <w:noProof/>
        </w:rPr>
        <w:t xml:space="preserve">Vandermeer, J. W., and T. A. Gochnauer. 1971. "Trehalase activity associated with spores of Nosema apis."  </w:t>
      </w:r>
      <w:r w:rsidRPr="006D19BD">
        <w:rPr>
          <w:i/>
          <w:noProof/>
        </w:rPr>
        <w:t>Journal of Invertebrate Pathology</w:t>
      </w:r>
      <w:r w:rsidRPr="006D19BD">
        <w:rPr>
          <w:noProof/>
        </w:rPr>
        <w:t xml:space="preserve"> 17:38-41. doi: 10.1016/0022-2011(71)90122-4.</w:t>
      </w:r>
    </w:p>
    <w:p w14:paraId="1CD311D6" w14:textId="77777777" w:rsidR="006D19BD" w:rsidRPr="006D19BD" w:rsidRDefault="006D19BD" w:rsidP="006D19BD">
      <w:pPr>
        <w:pStyle w:val="EndNoteBibliography"/>
        <w:spacing w:after="0"/>
        <w:ind w:left="720" w:hanging="720"/>
        <w:rPr>
          <w:noProof/>
        </w:rPr>
      </w:pPr>
      <w:r w:rsidRPr="006D19BD">
        <w:rPr>
          <w:noProof/>
        </w:rPr>
        <w:t xml:space="preserve">Vivarès, CP, and G Méténier. 2001. "The microsporidian Encephalitozoon."  </w:t>
      </w:r>
      <w:r w:rsidRPr="006D19BD">
        <w:rPr>
          <w:i/>
          <w:noProof/>
        </w:rPr>
        <w:t>Bioessays</w:t>
      </w:r>
      <w:r w:rsidRPr="006D19BD">
        <w:rPr>
          <w:noProof/>
        </w:rPr>
        <w:t>:194-202.</w:t>
      </w:r>
    </w:p>
    <w:p w14:paraId="5D2A99D7" w14:textId="77777777" w:rsidR="006D19BD" w:rsidRPr="006D19BD" w:rsidRDefault="006D19BD" w:rsidP="006D19BD">
      <w:pPr>
        <w:pStyle w:val="EndNoteBibliography"/>
        <w:spacing w:after="0"/>
        <w:ind w:left="720" w:hanging="720"/>
        <w:rPr>
          <w:noProof/>
        </w:rPr>
      </w:pPr>
      <w:r w:rsidRPr="006D19BD">
        <w:rPr>
          <w:noProof/>
        </w:rPr>
        <w:t xml:space="preserve">Vossbrinck, C. R., J. V. Maddox, S. Friedman, B. A. Debrunner-Vossbrinck, and C. R. Woese. 1987. "Ribosomal RNA sequence suggests microsporidia are extremely ancient eukaryotes."  </w:t>
      </w:r>
      <w:r w:rsidRPr="006D19BD">
        <w:rPr>
          <w:i/>
          <w:noProof/>
        </w:rPr>
        <w:t>Nature</w:t>
      </w:r>
      <w:r w:rsidRPr="006D19BD">
        <w:rPr>
          <w:noProof/>
        </w:rPr>
        <w:t xml:space="preserve"> 326:411-414. doi: 10.1038/326411a0.</w:t>
      </w:r>
    </w:p>
    <w:p w14:paraId="348F98D6" w14:textId="77777777" w:rsidR="006D19BD" w:rsidRPr="006D19BD" w:rsidRDefault="006D19BD" w:rsidP="006D19BD">
      <w:pPr>
        <w:pStyle w:val="EndNoteBibliography"/>
        <w:spacing w:after="0"/>
        <w:ind w:left="720" w:hanging="720"/>
        <w:rPr>
          <w:noProof/>
        </w:rPr>
      </w:pPr>
      <w:r w:rsidRPr="006D19BD">
        <w:rPr>
          <w:noProof/>
        </w:rPr>
        <w:t xml:space="preserve">Vossbrinck, Charles R., Bettina A. Debrunner‐Vossbrinck, and Louis M. Weiss. 2014. "Phylogeny of the Microsporidia."  </w:t>
      </w:r>
      <w:r w:rsidRPr="006D19BD">
        <w:rPr>
          <w:i/>
          <w:noProof/>
        </w:rPr>
        <w:t>Microsporidia</w:t>
      </w:r>
      <w:r w:rsidRPr="006D19BD">
        <w:rPr>
          <w:noProof/>
        </w:rPr>
        <w:t>. doi: 10.1002/9781118395264.ch6.</w:t>
      </w:r>
    </w:p>
    <w:p w14:paraId="498CBA5D" w14:textId="77777777" w:rsidR="006D19BD" w:rsidRPr="006D19BD" w:rsidRDefault="006D19BD" w:rsidP="006D19BD">
      <w:pPr>
        <w:pStyle w:val="EndNoteBibliography"/>
        <w:spacing w:after="0"/>
        <w:ind w:left="720" w:hanging="720"/>
        <w:rPr>
          <w:noProof/>
        </w:rPr>
      </w:pPr>
      <w:r w:rsidRPr="006D19BD">
        <w:rPr>
          <w:noProof/>
        </w:rPr>
        <w:lastRenderedPageBreak/>
        <w:t xml:space="preserve">Wang, Tim, Haiyan Yu, Nicholas W. Hughes, Bingxu Liu, Arek Kendirli, Klara Klein, Walter W. Chen, Eric S. Lander, and David M. Sabatini. 2017. "Gene Essentiality Profiling Reveals Gene Networks and Synthetic Lethal Interactions with Oncogenic Ras."  </w:t>
      </w:r>
      <w:r w:rsidRPr="006D19BD">
        <w:rPr>
          <w:i/>
          <w:noProof/>
        </w:rPr>
        <w:t>Cell</w:t>
      </w:r>
      <w:r w:rsidRPr="006D19BD">
        <w:rPr>
          <w:noProof/>
        </w:rPr>
        <w:t xml:space="preserve"> 168:890-903.e15. doi: 10.1016/j.cell.2017.01.013.</w:t>
      </w:r>
    </w:p>
    <w:p w14:paraId="58943A26" w14:textId="77777777" w:rsidR="006D19BD" w:rsidRPr="006D19BD" w:rsidRDefault="006D19BD" w:rsidP="006D19BD">
      <w:pPr>
        <w:pStyle w:val="EndNoteBibliography"/>
        <w:spacing w:after="0"/>
        <w:ind w:left="720" w:hanging="720"/>
        <w:rPr>
          <w:noProof/>
        </w:rPr>
      </w:pPr>
      <w:r w:rsidRPr="006D19BD">
        <w:rPr>
          <w:noProof/>
        </w:rPr>
        <w:t xml:space="preserve">Weiser, Jaroslav. 1976. "Microsporidia in Invertebrates: Host-Parasite Relations at the Organismal Level." In </w:t>
      </w:r>
      <w:r w:rsidRPr="006D19BD">
        <w:rPr>
          <w:i/>
          <w:noProof/>
        </w:rPr>
        <w:t>Biology of the Microsporidia</w:t>
      </w:r>
      <w:r w:rsidRPr="006D19BD">
        <w:rPr>
          <w:noProof/>
        </w:rPr>
        <w:t>, 163-201. Springer, Boston, MA.</w:t>
      </w:r>
    </w:p>
    <w:p w14:paraId="0956B12C" w14:textId="77777777" w:rsidR="006D19BD" w:rsidRPr="006D19BD" w:rsidRDefault="006D19BD" w:rsidP="006D19BD">
      <w:pPr>
        <w:pStyle w:val="EndNoteBibliography"/>
        <w:spacing w:after="0"/>
        <w:ind w:left="720" w:hanging="720"/>
        <w:rPr>
          <w:noProof/>
        </w:rPr>
      </w:pPr>
      <w:r w:rsidRPr="006D19BD">
        <w:rPr>
          <w:noProof/>
        </w:rPr>
        <w:t xml:space="preserve">Williams, Bryony A. P. 2009. "Unique physiology of host–parasite interactions in microsporidia infections."  </w:t>
      </w:r>
      <w:r w:rsidRPr="006D19BD">
        <w:rPr>
          <w:i/>
          <w:noProof/>
        </w:rPr>
        <w:t>Cellular Microbiology</w:t>
      </w:r>
      <w:r w:rsidRPr="006D19BD">
        <w:rPr>
          <w:noProof/>
        </w:rPr>
        <w:t xml:space="preserve"> 11:1551-1560. doi: 10.1111/j.1462-5822.2009.01362.x.</w:t>
      </w:r>
    </w:p>
    <w:p w14:paraId="671A7225" w14:textId="77777777" w:rsidR="006D19BD" w:rsidRPr="006D19BD" w:rsidRDefault="006D19BD" w:rsidP="006D19BD">
      <w:pPr>
        <w:pStyle w:val="EndNoteBibliography"/>
        <w:spacing w:after="0"/>
        <w:ind w:left="720" w:hanging="720"/>
        <w:rPr>
          <w:noProof/>
        </w:rPr>
      </w:pPr>
      <w:r w:rsidRPr="006D19BD">
        <w:rPr>
          <w:noProof/>
        </w:rPr>
        <w:t xml:space="preserve">Williams, Bryony A. P., and Patrick J. Keeling. 2011. "Microsporidia – Highly Reduced and Derived Relatives of Fungi." In </w:t>
      </w:r>
      <w:r w:rsidRPr="006D19BD">
        <w:rPr>
          <w:i/>
          <w:noProof/>
        </w:rPr>
        <w:t>Evolution of Fungi and Fungal-Like Organisms</w:t>
      </w:r>
      <w:r w:rsidRPr="006D19BD">
        <w:rPr>
          <w:noProof/>
        </w:rPr>
        <w:t>, 25-36. Springer, Berlin, Heidelberg.</w:t>
      </w:r>
    </w:p>
    <w:p w14:paraId="5E887C91" w14:textId="77777777" w:rsidR="006D19BD" w:rsidRPr="006D19BD" w:rsidRDefault="006D19BD" w:rsidP="006D19BD">
      <w:pPr>
        <w:pStyle w:val="EndNoteBibliography"/>
        <w:spacing w:after="0"/>
        <w:ind w:left="720" w:hanging="720"/>
        <w:rPr>
          <w:noProof/>
        </w:rPr>
      </w:pPr>
      <w:r w:rsidRPr="006D19BD">
        <w:rPr>
          <w:noProof/>
        </w:rPr>
        <w:t xml:space="preserve">Williams, Simon G., and Simon C. Lovell. 2009. "The Effect of Sequence Evolution on Protein Structural Divergence."  </w:t>
      </w:r>
      <w:r w:rsidRPr="006D19BD">
        <w:rPr>
          <w:i/>
          <w:noProof/>
        </w:rPr>
        <w:t>Molecular Biology and Evolution</w:t>
      </w:r>
      <w:r w:rsidRPr="006D19BD">
        <w:rPr>
          <w:noProof/>
        </w:rPr>
        <w:t xml:space="preserve"> 26:1055-1065. doi: 10.1093/molbev/msp020.</w:t>
      </w:r>
    </w:p>
    <w:p w14:paraId="1A7A4CD3" w14:textId="77777777" w:rsidR="006D19BD" w:rsidRPr="006D19BD" w:rsidRDefault="006D19BD" w:rsidP="006D19BD">
      <w:pPr>
        <w:pStyle w:val="EndNoteBibliography"/>
        <w:spacing w:after="0"/>
        <w:ind w:left="720" w:hanging="720"/>
        <w:rPr>
          <w:noProof/>
        </w:rPr>
      </w:pPr>
      <w:r w:rsidRPr="006D19BD">
        <w:rPr>
          <w:noProof/>
        </w:rPr>
        <w:t xml:space="preserve">Winkler, Herbert H., and H. Ekkehard Neuhaus. 1999. "Non-mitochondrial ATP transport."  </w:t>
      </w:r>
      <w:r w:rsidRPr="006D19BD">
        <w:rPr>
          <w:i/>
          <w:noProof/>
        </w:rPr>
        <w:t>Trends in Biochemical Sciences</w:t>
      </w:r>
      <w:r w:rsidRPr="006D19BD">
        <w:rPr>
          <w:noProof/>
        </w:rPr>
        <w:t xml:space="preserve"> 24:64-68. doi: 10.1016/S0968-0004(98)01334-6.</w:t>
      </w:r>
    </w:p>
    <w:p w14:paraId="62C85EF2" w14:textId="77777777" w:rsidR="006D19BD" w:rsidRPr="006D19BD" w:rsidRDefault="006D19BD" w:rsidP="006D19BD">
      <w:pPr>
        <w:pStyle w:val="EndNoteBibliography"/>
        <w:spacing w:after="0"/>
        <w:ind w:left="720" w:hanging="720"/>
        <w:rPr>
          <w:noProof/>
        </w:rPr>
      </w:pPr>
      <w:r w:rsidRPr="006D19BD">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6D19BD">
        <w:rPr>
          <w:i/>
          <w:noProof/>
        </w:rPr>
        <w:t>Environmental Microbiology</w:t>
      </w:r>
      <w:r w:rsidRPr="006D19BD">
        <w:rPr>
          <w:noProof/>
        </w:rPr>
        <w:t xml:space="preserve"> 19:2077-2089. doi: 10.1111/1462-2920.13734.</w:t>
      </w:r>
    </w:p>
    <w:p w14:paraId="73D67865" w14:textId="77777777" w:rsidR="006D19BD" w:rsidRPr="006D19BD" w:rsidRDefault="006D19BD" w:rsidP="006D19BD">
      <w:pPr>
        <w:pStyle w:val="EndNoteBibliography"/>
        <w:spacing w:after="0"/>
        <w:ind w:left="720" w:hanging="720"/>
        <w:rPr>
          <w:noProof/>
        </w:rPr>
      </w:pPr>
      <w:r w:rsidRPr="006D19BD">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6D19BD">
        <w:rPr>
          <w:i/>
          <w:noProof/>
        </w:rPr>
        <w:t>Science</w:t>
      </w:r>
      <w:r w:rsidRPr="006D19BD">
        <w:rPr>
          <w:noProof/>
        </w:rPr>
        <w:t xml:space="preserve"> 322:104-110. doi: 10.1126/science.1158684.</w:t>
      </w:r>
    </w:p>
    <w:p w14:paraId="3B54D782" w14:textId="77777777" w:rsidR="006D19BD" w:rsidRPr="006D19BD" w:rsidRDefault="006D19BD" w:rsidP="006D19BD">
      <w:pPr>
        <w:pStyle w:val="EndNoteBibliography"/>
        <w:ind w:left="720" w:hanging="720"/>
        <w:rPr>
          <w:noProof/>
        </w:rPr>
      </w:pPr>
      <w:r w:rsidRPr="006D19BD">
        <w:rPr>
          <w:noProof/>
        </w:rPr>
        <w:t xml:space="preserve">Zudilova-Seinstra, Elena, Tony Adriaansen, and Robert van Liere. 2009. "Overview of Interactive Visualization." In </w:t>
      </w:r>
      <w:r w:rsidRPr="006D19BD">
        <w:rPr>
          <w:i/>
          <w:noProof/>
        </w:rPr>
        <w:t>Advanced Information and Knowledge Processing</w:t>
      </w:r>
      <w:r w:rsidRPr="006D19BD">
        <w:rPr>
          <w:noProof/>
        </w:rPr>
        <w:t>, 3-15.</w:t>
      </w:r>
    </w:p>
    <w:p w14:paraId="592BE48D" w14:textId="71CC07D1"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2" w:name="_Toc384627480"/>
      <w:bookmarkStart w:id="223" w:name="_Toc386152624"/>
      <w:r w:rsidRPr="00076E91">
        <w:rPr>
          <w:rFonts w:ascii="Palatino Linotype" w:hAnsi="Palatino Linotype"/>
          <w:sz w:val="24"/>
          <w:szCs w:val="24"/>
        </w:rPr>
        <w:lastRenderedPageBreak/>
        <w:t>Appendix</w:t>
      </w:r>
      <w:bookmarkEnd w:id="222"/>
      <w:bookmarkEnd w:id="223"/>
    </w:p>
    <w:p w14:paraId="3845406E" w14:textId="5EB483C5" w:rsidR="003955E8" w:rsidRDefault="003955E8" w:rsidP="00785690">
      <w:pPr>
        <w:pStyle w:val="Heading2"/>
        <w:numPr>
          <w:ilvl w:val="0"/>
          <w:numId w:val="0"/>
        </w:numPr>
      </w:pPr>
      <w:bookmarkStart w:id="224" w:name="_Toc386152625"/>
      <w:r w:rsidRPr="00785690">
        <w:t>Tables</w:t>
      </w:r>
      <w:bookmarkEnd w:id="224"/>
    </w:p>
    <w:p w14:paraId="328D328F" w14:textId="77777777" w:rsidR="002C44D0" w:rsidRDefault="002C44D0" w:rsidP="008D799A">
      <w:pPr>
        <w:spacing w:after="0" w:line="360" w:lineRule="auto"/>
        <w:rPr>
          <w:szCs w:val="24"/>
        </w:rPr>
      </w:pPr>
    </w:p>
    <w:p w14:paraId="3AF1065B" w14:textId="48DFEF5E" w:rsidR="00A1533F" w:rsidRDefault="00A1533F" w:rsidP="00116F47">
      <w:pPr>
        <w:pStyle w:val="Caption"/>
        <w:keepNext/>
      </w:pPr>
      <w:bookmarkStart w:id="225" w:name="_Ref384422965"/>
      <w:bookmarkStart w:id="226" w:name="_Toc386145505"/>
      <w:r>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225"/>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 xml:space="preserve">and other 7 </w:t>
      </w:r>
      <w:r w:rsidR="001E59CC">
        <w:t>outgroup</w:t>
      </w:r>
      <w:r>
        <w:t xml:space="preserve">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6"/>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proofErr w:type="gramStart"/>
            <w:r>
              <w:rPr>
                <w:color w:val="FF0000"/>
                <w:szCs w:val="24"/>
              </w:rPr>
              <w:t>plasmodb.org</w:t>
            </w:r>
            <w:proofErr w:type="gramEnd"/>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7" w:name="_Ref381452965"/>
      <w:bookmarkStart w:id="228" w:name="_Toc386145506"/>
      <w:r w:rsidRPr="00076E91">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227"/>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9" w:name="_Ref384424711"/>
      <w:bookmarkStart w:id="230" w:name="_Toc386145507"/>
      <w:r>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3</w:t>
      </w:r>
      <w:r>
        <w:fldChar w:fldCharType="end"/>
      </w:r>
      <w:bookmarkEnd w:id="229"/>
      <w:r>
        <w:t xml:space="preserve">: </w:t>
      </w:r>
      <w:r w:rsidRPr="00076E91">
        <w:t>List of 30 manually KO-annotated reference taxa</w:t>
      </w:r>
      <w:r>
        <w:t xml:space="preserve"> from KEGG.</w:t>
      </w:r>
      <w:bookmarkEnd w:id="230"/>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31" w:name="_Ref384421859"/>
      <w:bookmarkStart w:id="232" w:name="_Toc386145508"/>
      <w:r w:rsidRPr="00076E91">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4</w:t>
      </w:r>
      <w:r w:rsidR="009F5610">
        <w:fldChar w:fldCharType="end"/>
      </w:r>
      <w:bookmarkEnd w:id="23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33" w:name="_Ref383861995"/>
      <w:bookmarkStart w:id="234" w:name="_Toc386145509"/>
      <w:r>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5</w:t>
      </w:r>
      <w:r>
        <w:fldChar w:fldCharType="end"/>
      </w:r>
      <w:bookmarkEnd w:id="23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5" w:name="_Ref383964119"/>
      <w:bookmarkStart w:id="236" w:name="_Toc386145510"/>
      <w:r>
        <w:lastRenderedPageBreak/>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6</w:t>
      </w:r>
      <w:r>
        <w:fldChar w:fldCharType="end"/>
      </w:r>
      <w:bookmarkEnd w:id="23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7" w:name="_Ref384394557"/>
      <w:bookmarkStart w:id="238" w:name="_Toc386145511"/>
      <w:r>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7</w:t>
      </w:r>
      <w:r w:rsidR="009F5610">
        <w:fldChar w:fldCharType="end"/>
      </w:r>
      <w:bookmarkEnd w:id="237"/>
      <w:r>
        <w:t>: Annotated microsporidia proteins for PDH complex, trehalose sy</w:t>
      </w:r>
      <w:r w:rsidR="000014E9">
        <w:t>n</w:t>
      </w:r>
      <w:r>
        <w:t>thesis and degradation and NTT proteins.</w:t>
      </w:r>
      <w:bookmarkEnd w:id="238"/>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9" w:name="_Toc386152626"/>
      <w:r>
        <w:lastRenderedPageBreak/>
        <w:t>Figures</w:t>
      </w:r>
      <w:bookmarkEnd w:id="239"/>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40" w:name="_Ref374253196"/>
      <w:bookmarkStart w:id="241" w:name="_Toc386145486"/>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240"/>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1"/>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42" w:name="_Ref374250743"/>
      <w:bookmarkStart w:id="243" w:name="_Toc386145487"/>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242"/>
      <w:r w:rsidRPr="00076E91">
        <w:t>: Phylogenetic profile of 44 HamFAS-only proteins that annotated based on archaea and bacterial orthologs.</w:t>
      </w:r>
      <w:bookmarkEnd w:id="243"/>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44" w:name="_Ref374250746"/>
      <w:bookmarkStart w:id="245" w:name="_Toc386145488"/>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244"/>
      <w:r w:rsidRPr="00076E91">
        <w:t>: Phylogenetic profile of 12 un-annotated proteins that annotated by HamFAS and at least one other approach (BlastKOALA and/or KAAS), where their annotations originate from archaea or bacteria reference taxa.</w:t>
      </w:r>
      <w:bookmarkEnd w:id="245"/>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46" w:name="_Ref384395857"/>
      <w:bookmarkStart w:id="247" w:name="_Toc386145489"/>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246"/>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7"/>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48" w:name="_Ref384395862"/>
      <w:bookmarkStart w:id="249" w:name="_Toc386145490"/>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248"/>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9"/>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50" w:name="_Ref384395863"/>
      <w:bookmarkStart w:id="251" w:name="_Toc386145491"/>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250"/>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1"/>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252" w:name="_Ref384395865"/>
      <w:bookmarkStart w:id="253" w:name="_Toc386145492"/>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252"/>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3"/>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254" w:name="_Ref381628048"/>
      <w:bookmarkStart w:id="255" w:name="_Toc386145493"/>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254"/>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5"/>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256" w:name="_Ref384390503"/>
      <w:bookmarkStart w:id="257" w:name="_Toc386145494"/>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256"/>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7"/>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258" w:name="_Ref384390516"/>
      <w:bookmarkStart w:id="259" w:name="_Toc386145495"/>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10</w:t>
      </w:r>
      <w:r w:rsidR="00FF05FE">
        <w:fldChar w:fldCharType="end"/>
      </w:r>
      <w:bookmarkEnd w:id="258"/>
      <w:r>
        <w:t>: Scheme of glycerophospholipid metabolism in the microsporidia LCA. Red arrows indicate reactions that could be found only in the LCA, while solid black arrows are the one present in both LCA and extant microsporidia.</w:t>
      </w:r>
      <w:bookmarkEnd w:id="259"/>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260" w:name="_Ref384391787"/>
      <w:bookmarkStart w:id="261" w:name="_Toc386145496"/>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11</w:t>
      </w:r>
      <w:r w:rsidR="00FF05FE">
        <w:fldChar w:fldCharType="end"/>
      </w:r>
      <w:bookmarkEnd w:id="260"/>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262" w:name="_Ref384391789"/>
      <w:bookmarkStart w:id="263" w:name="_Toc386145497"/>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12</w:t>
      </w:r>
      <w:r w:rsidR="00FF05FE">
        <w:fldChar w:fldCharType="end"/>
      </w:r>
      <w:bookmarkEnd w:id="262"/>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264" w:name="_Ref384391790"/>
      <w:bookmarkStart w:id="265" w:name="_Toc386145498"/>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13</w:t>
      </w:r>
      <w:r w:rsidR="00FF05FE">
        <w:fldChar w:fldCharType="end"/>
      </w:r>
      <w:bookmarkEnd w:id="264"/>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6" w:name="_Toc386152627"/>
      <w:r>
        <w:lastRenderedPageBreak/>
        <w:t>Acknowledgements</w:t>
      </w:r>
      <w:bookmarkEnd w:id="266"/>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7" w:name="_Toc386152628"/>
      <w:r>
        <w:lastRenderedPageBreak/>
        <w:t>Curriculum Vitae</w:t>
      </w:r>
      <w:bookmarkEnd w:id="267"/>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FA0A3D" w:rsidRDefault="00FA0A3D">
      <w:pPr>
        <w:pStyle w:val="CommentText"/>
      </w:pPr>
      <w:r>
        <w:rPr>
          <w:rStyle w:val="CommentReference"/>
        </w:rPr>
        <w:annotationRef/>
      </w:r>
      <w:r>
        <w:t>Hm, let’s discus the title</w:t>
      </w:r>
    </w:p>
  </w:comment>
  <w:comment w:id="1" w:author="Ingo Ebersberger" w:date="2018-04-10T20:37:00Z" w:initials="IE">
    <w:p w14:paraId="4A04E002" w14:textId="0FA0DBE2" w:rsidR="00FA0A3D" w:rsidRDefault="00FA0A3D">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FA0A3D" w:rsidRDefault="00FA0A3D"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FA0A3D" w:rsidRDefault="00FA0A3D" w:rsidP="005442EB">
      <w:pPr>
        <w:pStyle w:val="CommentText"/>
      </w:pPr>
      <w:r>
        <w:rPr>
          <w:rStyle w:val="CommentReference"/>
        </w:rPr>
        <w:annotationRef/>
      </w:r>
      <w:r>
        <w:t>Largest or large?</w:t>
      </w:r>
    </w:p>
  </w:comment>
  <w:comment w:id="18" w:author="V" w:date="2018-04-12T18:14:00Z" w:initials="V">
    <w:p w14:paraId="1C2831B2" w14:textId="77777777" w:rsidR="00FA0A3D" w:rsidRPr="004A7CCF" w:rsidRDefault="00FA0A3D"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FA0A3D" w:rsidRDefault="00FA0A3D">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FA0A3D" w:rsidRDefault="00FA0A3D">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FA0A3D" w:rsidRDefault="00FA0A3D">
      <w:pPr>
        <w:pStyle w:val="CommentText"/>
      </w:pPr>
      <w:r>
        <w:rPr>
          <w:rStyle w:val="CommentReference"/>
        </w:rPr>
        <w:annotationRef/>
      </w:r>
      <w:r>
        <w:t>You need a different title here. This does not read good. What are the open questions, and what do you address?</w:t>
      </w:r>
    </w:p>
    <w:p w14:paraId="12D6580B" w14:textId="77777777" w:rsidR="00FA0A3D" w:rsidRDefault="00FA0A3D">
      <w:pPr>
        <w:pStyle w:val="CommentText"/>
      </w:pPr>
    </w:p>
    <w:p w14:paraId="43FC6B3F" w14:textId="4B60C3EC" w:rsidR="00FA0A3D" w:rsidRDefault="00FA0A3D">
      <w:pPr>
        <w:pStyle w:val="CommentText"/>
      </w:pPr>
      <w:r>
        <w:t>Moreover, I think the intro is not complete. See the following page for further info</w:t>
      </w:r>
    </w:p>
    <w:p w14:paraId="455790F4" w14:textId="3DE0E4AC" w:rsidR="00FA0A3D" w:rsidRDefault="00FA0A3D">
      <w:pPr>
        <w:pStyle w:val="CommentText"/>
      </w:pPr>
      <w:r w:rsidRPr="007342D1">
        <w:t>https://web.stanford.edu/group/parasites/ParaSites2006/Microsporidiosis/microsporidia1.html</w:t>
      </w:r>
    </w:p>
  </w:comment>
  <w:comment w:id="27" w:author="Ingo Ebersberger" w:date="2018-04-11T21:48:00Z" w:initials="IE">
    <w:p w14:paraId="35FA1E25" w14:textId="3BE7A29D" w:rsidR="00FA0A3D" w:rsidRDefault="00FA0A3D">
      <w:pPr>
        <w:pStyle w:val="CommentText"/>
      </w:pPr>
      <w:r>
        <w:rPr>
          <w:rStyle w:val="CommentReference"/>
        </w:rPr>
        <w:annotationRef/>
      </w:r>
      <w:proofErr w:type="gramStart"/>
      <w:r>
        <w:t>nice</w:t>
      </w:r>
      <w:proofErr w:type="gramEnd"/>
    </w:p>
  </w:comment>
  <w:comment w:id="28" w:author="Ingo Ebersberger" w:date="2018-04-11T21:49:00Z" w:initials="IE">
    <w:p w14:paraId="07F06069" w14:textId="0862969F" w:rsidR="00FA0A3D" w:rsidRDefault="00FA0A3D">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FA0A3D" w:rsidRDefault="00FA0A3D">
      <w:pPr>
        <w:pStyle w:val="CommentText"/>
      </w:pPr>
      <w:r>
        <w:rPr>
          <w:rStyle w:val="CommentReference"/>
        </w:rPr>
        <w:annotationRef/>
      </w:r>
      <w:r>
        <w:t>This introduction is not an introduction, to be honest. It is only 7 lines…</w:t>
      </w:r>
    </w:p>
    <w:p w14:paraId="5843D9DC" w14:textId="3ACCBE73" w:rsidR="00FA0A3D" w:rsidRDefault="00FA0A3D">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2" w:author="Ingo Ebersberger" w:date="2018-04-11T22:17:00Z" w:initials="IE">
    <w:p w14:paraId="1A639EF6" w14:textId="115BB3D5" w:rsidR="00FA0A3D" w:rsidRDefault="00FA0A3D">
      <w:pPr>
        <w:pStyle w:val="CommentText"/>
      </w:pPr>
      <w:r>
        <w:rPr>
          <w:rStyle w:val="CommentReference"/>
        </w:rPr>
        <w:annotationRef/>
      </w:r>
      <w:r>
        <w:t>You did not specify from where the other genomes come from. You are not only analyzing microsporidia.</w:t>
      </w:r>
    </w:p>
  </w:comment>
  <w:comment w:id="47" w:author="Ingo Ebersberger" w:date="2018-04-11T22:04:00Z" w:initials="IE">
    <w:p w14:paraId="2DFBC6EA" w14:textId="52AAC75E" w:rsidR="00FA0A3D" w:rsidRDefault="00FA0A3D">
      <w:pPr>
        <w:pStyle w:val="CommentText"/>
      </w:pPr>
      <w:r>
        <w:rPr>
          <w:rStyle w:val="CommentReference"/>
        </w:rPr>
        <w:annotationRef/>
      </w:r>
      <w:r>
        <w:t>Which version? And what parameters? Please list also the github repository.</w:t>
      </w:r>
    </w:p>
  </w:comment>
  <w:comment w:id="48" w:author="V" w:date="2018-04-13T18:44:00Z" w:initials="V">
    <w:p w14:paraId="41990906" w14:textId="0B403EBE" w:rsidR="00FA0A3D" w:rsidRDefault="00FA0A3D">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2" w:author="Ingo Ebersberger" w:date="2018-04-11T22:13:00Z" w:initials="IE">
    <w:p w14:paraId="17F04CE8" w14:textId="62622DB1" w:rsidR="00FA0A3D" w:rsidRDefault="00FA0A3D">
      <w:pPr>
        <w:pStyle w:val="CommentText"/>
      </w:pPr>
      <w:r>
        <w:rPr>
          <w:rStyle w:val="CommentReference"/>
        </w:rPr>
        <w:annotationRef/>
      </w:r>
      <w:r>
        <w:t>At one point we should say that we treat proteins and genes as synonyms</w:t>
      </w:r>
    </w:p>
  </w:comment>
  <w:comment w:id="53" w:author="V" w:date="2018-04-18T10:47:00Z" w:initials="V">
    <w:p w14:paraId="53A08EAB" w14:textId="5548BC89" w:rsidR="00FA0A3D" w:rsidRDefault="00FA0A3D">
      <w:pPr>
        <w:pStyle w:val="CommentText"/>
      </w:pPr>
      <w:r>
        <w:rPr>
          <w:rStyle w:val="CommentReference"/>
        </w:rPr>
        <w:annotationRef/>
      </w:r>
      <w:proofErr w:type="gramStart"/>
      <w:r>
        <w:t>last</w:t>
      </w:r>
      <w:proofErr w:type="gramEnd"/>
      <w:r>
        <w:t xml:space="preserve"> sentence in the introduction</w:t>
      </w:r>
    </w:p>
  </w:comment>
  <w:comment w:id="58" w:author="Ingo Ebersberger" w:date="2018-04-11T22:16:00Z" w:initials="IE">
    <w:p w14:paraId="1C6EDFDC" w14:textId="44728261" w:rsidR="00FA0A3D" w:rsidRPr="00A17841" w:rsidRDefault="00FA0A3D">
      <w:pPr>
        <w:pStyle w:val="CommentText"/>
        <w:rPr>
          <w:lang w:val="de-DE"/>
        </w:rPr>
      </w:pPr>
      <w:r>
        <w:rPr>
          <w:rStyle w:val="CommentReference"/>
        </w:rPr>
        <w:annotationRef/>
      </w:r>
      <w:r w:rsidRPr="00A17841">
        <w:rPr>
          <w:lang w:val="de-DE"/>
        </w:rPr>
        <w:t>Results sind zu dünn. Du hast mehr zu erzählen!</w:t>
      </w:r>
    </w:p>
  </w:comment>
  <w:comment w:id="63" w:author="V" w:date="2018-04-13T19:16:00Z" w:initials="V">
    <w:p w14:paraId="6A976F6D" w14:textId="0E16A305" w:rsidR="00FA0A3D" w:rsidRDefault="00FA0A3D">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59" w:author="Ingo Ebersberger" w:date="2018-04-11T22:19:00Z" w:initials="IE">
    <w:p w14:paraId="620D54D6" w14:textId="477B65A8" w:rsidR="00FA0A3D" w:rsidRPr="00A17841" w:rsidRDefault="00FA0A3D">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13T19:12:00Z" w:initials="V">
    <w:p w14:paraId="2577564D" w14:textId="39644FC8" w:rsidR="00FA0A3D" w:rsidRDefault="00FA0A3D">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6" w:author="Ingo Ebersberger" w:date="2018-04-24T00:33:00Z" w:initials="IE">
    <w:p w14:paraId="424A973E" w14:textId="77777777" w:rsidR="00FA0A3D" w:rsidRPr="00663536" w:rsidRDefault="00FA0A3D" w:rsidP="00190012">
      <w:pPr>
        <w:pStyle w:val="CommentText"/>
        <w:rPr>
          <w:lang w:val="de-DE"/>
        </w:rPr>
      </w:pPr>
      <w:r>
        <w:rPr>
          <w:rStyle w:val="CommentReference"/>
        </w:rPr>
        <w:annotationRef/>
      </w:r>
      <w:r w:rsidRPr="00663536">
        <w:rPr>
          <w:lang w:val="de-DE"/>
        </w:rPr>
        <w:t>Das ist unpräzise. Entweder sagt man nichts besonderes, oder man erklärt genau was OrhoM</w:t>
      </w:r>
      <w:r>
        <w:rPr>
          <w:lang w:val="de-DE"/>
        </w:rPr>
        <w:t>CL macht. Aber bitte nicht ‚because oft he methodology...‘</w:t>
      </w:r>
    </w:p>
  </w:comment>
  <w:comment w:id="73" w:author="Ingo Ebersberger" w:date="2018-04-24T00:45:00Z" w:initials="IE">
    <w:p w14:paraId="4EA8DDAC" w14:textId="77777777" w:rsidR="00FA0A3D" w:rsidRDefault="00FA0A3D" w:rsidP="009A0B3F">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74" w:author="V" w:date="2018-04-10T09:48:00Z" w:initials="V">
    <w:p w14:paraId="3D2C8ECD" w14:textId="4E98ABAF" w:rsidR="00FA0A3D" w:rsidRDefault="00FA0A3D">
      <w:pPr>
        <w:pStyle w:val="CommentText"/>
      </w:pPr>
      <w:r>
        <w:rPr>
          <w:rStyle w:val="CommentReference"/>
        </w:rPr>
        <w:annotationRef/>
      </w:r>
      <w:proofErr w:type="gramStart"/>
      <w:r>
        <w:t>too</w:t>
      </w:r>
      <w:proofErr w:type="gramEnd"/>
      <w:r>
        <w:t xml:space="preserve">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FA0A3D" w:rsidRDefault="00FA0A3D" w:rsidP="000A17B2">
      <w:pPr>
        <w:spacing w:after="0" w:line="240" w:lineRule="auto"/>
      </w:pPr>
      <w:r>
        <w:separator/>
      </w:r>
    </w:p>
  </w:endnote>
  <w:endnote w:type="continuationSeparator" w:id="0">
    <w:p w14:paraId="6F95D1CA" w14:textId="77777777" w:rsidR="00FA0A3D" w:rsidRDefault="00FA0A3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FA0A3D" w:rsidRDefault="00FA0A3D" w:rsidP="009F2A64">
    <w:pPr>
      <w:pStyle w:val="Footer"/>
      <w:jc w:val="center"/>
    </w:pPr>
  </w:p>
  <w:p w14:paraId="5AA1AD57" w14:textId="4C9ABF92" w:rsidR="00FA0A3D" w:rsidRDefault="00FA0A3D"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FA0A3D" w:rsidRDefault="00FA0A3D" w:rsidP="009F2A64">
    <w:pPr>
      <w:pStyle w:val="Footer"/>
      <w:jc w:val="center"/>
    </w:pPr>
  </w:p>
  <w:p w14:paraId="05A32A18" w14:textId="570DA275" w:rsidR="00FA0A3D" w:rsidRDefault="00FA0A3D"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FA0A3D" w:rsidRDefault="00FA0A3D" w:rsidP="009F2A64">
    <w:pPr>
      <w:pStyle w:val="Footer"/>
      <w:jc w:val="center"/>
    </w:pPr>
  </w:p>
  <w:p w14:paraId="5CB59BD7" w14:textId="48F38D2B" w:rsidR="00FA0A3D" w:rsidRDefault="00FA0A3D"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FA0A3D" w:rsidRDefault="00FA0A3D" w:rsidP="009F2A64">
    <w:pPr>
      <w:pStyle w:val="Footer"/>
      <w:jc w:val="center"/>
    </w:pPr>
  </w:p>
  <w:p w14:paraId="03B6962C" w14:textId="70F00EA3" w:rsidR="00FA0A3D" w:rsidRDefault="00FA0A3D"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FA0A3D" w:rsidRDefault="00FA0A3D" w:rsidP="009F2A64">
    <w:pPr>
      <w:pStyle w:val="Footer"/>
      <w:jc w:val="center"/>
    </w:pPr>
  </w:p>
  <w:p w14:paraId="6DF37147" w14:textId="4B2AFAF3" w:rsidR="00FA0A3D" w:rsidRDefault="00FA0A3D"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FA0A3D" w:rsidRDefault="00FA0A3D" w:rsidP="009F2A64">
    <w:pPr>
      <w:pStyle w:val="Footer"/>
      <w:jc w:val="center"/>
    </w:pPr>
  </w:p>
  <w:p w14:paraId="3A381F25" w14:textId="77777777" w:rsidR="00FA0A3D" w:rsidRDefault="00FA0A3D"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E1D5A">
          <w:rPr>
            <w:rStyle w:val="PageNumber"/>
            <w:noProof/>
          </w:rPr>
          <w:t>18</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FA0A3D" w:rsidRDefault="00FA0A3D" w:rsidP="000A17B2">
      <w:pPr>
        <w:spacing w:after="0" w:line="240" w:lineRule="auto"/>
      </w:pPr>
      <w:r>
        <w:separator/>
      </w:r>
    </w:p>
  </w:footnote>
  <w:footnote w:type="continuationSeparator" w:id="0">
    <w:p w14:paraId="09519C90" w14:textId="77777777" w:rsidR="00FA0A3D" w:rsidRDefault="00FA0A3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FA0A3D" w:rsidRPr="000A17B2" w:rsidRDefault="00FA0A3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2E5D"/>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518"/>
    <w:rsid w:val="008765F1"/>
    <w:rsid w:val="0087670A"/>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160"/>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5D21"/>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jp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CC3E2EA2-DB8B-114C-BE53-90EF6B9CA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138</Pages>
  <Words>55749</Words>
  <Characters>317773</Characters>
  <Application>Microsoft Macintosh Word</Application>
  <DocSecurity>0</DocSecurity>
  <Lines>2648</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1062</cp:revision>
  <cp:lastPrinted>2018-04-04T13:13:00Z</cp:lastPrinted>
  <dcterms:created xsi:type="dcterms:W3CDTF">2018-04-07T09:52:00Z</dcterms:created>
  <dcterms:modified xsi:type="dcterms:W3CDTF">2018-04-23T23:57:00Z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