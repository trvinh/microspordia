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commentRangeStart w:id="0"/>
      <w:r w:rsidRPr="001C2E85">
        <w:rPr>
          <w:sz w:val="48"/>
          <w:szCs w:val="48"/>
        </w:rPr>
        <w:t xml:space="preserve">Evolutionary Process </w:t>
      </w:r>
      <w:commentRangeEnd w:id="0"/>
      <w:r w:rsidR="00EC3A9D">
        <w:rPr>
          <w:rStyle w:val="CommentReference"/>
          <w:rFonts w:ascii="Palatino Linotype" w:eastAsiaTheme="minorHAnsi" w:hAnsi="Palatino Linotype" w:cstheme="minorBidi"/>
          <w:color w:val="auto"/>
          <w:spacing w:val="0"/>
          <w:kern w:val="0"/>
        </w:rPr>
        <w:commentReference w:id="0"/>
      </w:r>
      <w:r w:rsidRPr="001C2E85">
        <w:rPr>
          <w:sz w:val="48"/>
          <w:szCs w:val="48"/>
        </w:rPr>
        <w:t xml:space="preserve">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proofErr w:type="gramStart"/>
      <w:r>
        <w:rPr>
          <w:szCs w:val="24"/>
        </w:rPr>
        <w:t>the</w:t>
      </w:r>
      <w:proofErr w:type="gramEnd"/>
      <w:r>
        <w:rPr>
          <w:szCs w:val="24"/>
        </w:rPr>
        <w:t xml:space="preserv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1"/>
        <w:p w14:paraId="0989CBE3" w14:textId="77777777" w:rsidR="0033378F"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33378F">
            <w:rPr>
              <w:noProof/>
            </w:rPr>
            <w:t>List of Figures</w:t>
          </w:r>
          <w:r w:rsidR="0033378F">
            <w:rPr>
              <w:noProof/>
            </w:rPr>
            <w:tab/>
          </w:r>
          <w:r w:rsidR="0033378F">
            <w:rPr>
              <w:noProof/>
            </w:rPr>
            <w:fldChar w:fldCharType="begin"/>
          </w:r>
          <w:r w:rsidR="0033378F">
            <w:rPr>
              <w:noProof/>
            </w:rPr>
            <w:instrText xml:space="preserve"> PAGEREF _Toc386158905 \h </w:instrText>
          </w:r>
          <w:r w:rsidR="0033378F">
            <w:rPr>
              <w:noProof/>
            </w:rPr>
          </w:r>
          <w:r w:rsidR="0033378F">
            <w:rPr>
              <w:noProof/>
            </w:rPr>
            <w:fldChar w:fldCharType="separate"/>
          </w:r>
          <w:r w:rsidR="0033378F">
            <w:rPr>
              <w:noProof/>
            </w:rPr>
            <w:t>I</w:t>
          </w:r>
          <w:r w:rsidR="0033378F">
            <w:rPr>
              <w:noProof/>
            </w:rPr>
            <w:fldChar w:fldCharType="end"/>
          </w:r>
        </w:p>
        <w:p w14:paraId="065F70E0" w14:textId="77777777" w:rsidR="0033378F" w:rsidRDefault="0033378F">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_Toc386158906 \h </w:instrText>
          </w:r>
          <w:r>
            <w:rPr>
              <w:noProof/>
            </w:rPr>
          </w:r>
          <w:r>
            <w:rPr>
              <w:noProof/>
            </w:rPr>
            <w:fldChar w:fldCharType="separate"/>
          </w:r>
          <w:r>
            <w:rPr>
              <w:noProof/>
            </w:rPr>
            <w:t>VI</w:t>
          </w:r>
          <w:r>
            <w:rPr>
              <w:noProof/>
            </w:rPr>
            <w:fldChar w:fldCharType="end"/>
          </w:r>
        </w:p>
        <w:p w14:paraId="1679F7B3" w14:textId="77777777" w:rsidR="0033378F" w:rsidRDefault="0033378F">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_Toc386158907 \h </w:instrText>
          </w:r>
          <w:r>
            <w:rPr>
              <w:noProof/>
            </w:rPr>
          </w:r>
          <w:r>
            <w:rPr>
              <w:noProof/>
            </w:rPr>
            <w:fldChar w:fldCharType="separate"/>
          </w:r>
          <w:r>
            <w:rPr>
              <w:noProof/>
            </w:rPr>
            <w:t>1</w:t>
          </w:r>
          <w:r>
            <w:rPr>
              <w:noProof/>
            </w:rPr>
            <w:fldChar w:fldCharType="end"/>
          </w:r>
        </w:p>
        <w:p w14:paraId="60205BF3"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emergent pathogen</w:t>
          </w:r>
          <w:r>
            <w:rPr>
              <w:noProof/>
            </w:rPr>
            <w:tab/>
          </w:r>
          <w:r>
            <w:rPr>
              <w:noProof/>
            </w:rPr>
            <w:fldChar w:fldCharType="begin"/>
          </w:r>
          <w:r>
            <w:rPr>
              <w:noProof/>
            </w:rPr>
            <w:instrText xml:space="preserve"> PAGEREF _Toc386158908 \h </w:instrText>
          </w:r>
          <w:r>
            <w:rPr>
              <w:noProof/>
            </w:rPr>
          </w:r>
          <w:r>
            <w:rPr>
              <w:noProof/>
            </w:rPr>
            <w:fldChar w:fldCharType="separate"/>
          </w:r>
          <w:r>
            <w:rPr>
              <w:noProof/>
            </w:rPr>
            <w:t>1</w:t>
          </w:r>
          <w:r>
            <w:rPr>
              <w:noProof/>
            </w:rPr>
            <w:fldChar w:fldCharType="end"/>
          </w:r>
        </w:p>
        <w:p w14:paraId="547475E2"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_Toc386158909 \h </w:instrText>
          </w:r>
          <w:r>
            <w:rPr>
              <w:noProof/>
            </w:rPr>
          </w:r>
          <w:r>
            <w:rPr>
              <w:noProof/>
            </w:rPr>
            <w:fldChar w:fldCharType="separate"/>
          </w:r>
          <w:r>
            <w:rPr>
              <w:noProof/>
            </w:rPr>
            <w:t>3</w:t>
          </w:r>
          <w:r>
            <w:rPr>
              <w:noProof/>
            </w:rPr>
            <w:fldChar w:fldCharType="end"/>
          </w:r>
        </w:p>
        <w:p w14:paraId="12DB3B91"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_Toc386158910 \h </w:instrText>
          </w:r>
          <w:r>
            <w:rPr>
              <w:noProof/>
            </w:rPr>
          </w:r>
          <w:r>
            <w:rPr>
              <w:noProof/>
            </w:rPr>
            <w:fldChar w:fldCharType="separate"/>
          </w:r>
          <w:r>
            <w:rPr>
              <w:noProof/>
            </w:rPr>
            <w:t>4</w:t>
          </w:r>
          <w:r>
            <w:rPr>
              <w:noProof/>
            </w:rPr>
            <w:fldChar w:fldCharType="end"/>
          </w:r>
        </w:p>
        <w:p w14:paraId="7F88E2B1"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_Toc386158911 \h </w:instrText>
          </w:r>
          <w:r>
            <w:rPr>
              <w:noProof/>
            </w:rPr>
          </w:r>
          <w:r>
            <w:rPr>
              <w:noProof/>
            </w:rPr>
            <w:fldChar w:fldCharType="separate"/>
          </w:r>
          <w:r>
            <w:rPr>
              <w:noProof/>
            </w:rPr>
            <w:t>7</w:t>
          </w:r>
          <w:r>
            <w:rPr>
              <w:noProof/>
            </w:rPr>
            <w:fldChar w:fldCharType="end"/>
          </w:r>
        </w:p>
        <w:p w14:paraId="416DA945"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Potential research of microsporidia (The threat of microsporidiosis requires a deeper understanding about microsporidia)</w:t>
          </w:r>
          <w:r>
            <w:rPr>
              <w:noProof/>
            </w:rPr>
            <w:tab/>
          </w:r>
          <w:r>
            <w:rPr>
              <w:noProof/>
            </w:rPr>
            <w:fldChar w:fldCharType="begin"/>
          </w:r>
          <w:r>
            <w:rPr>
              <w:noProof/>
            </w:rPr>
            <w:instrText xml:space="preserve"> PAGEREF _Toc386158912 \h </w:instrText>
          </w:r>
          <w:r>
            <w:rPr>
              <w:noProof/>
            </w:rPr>
          </w:r>
          <w:r>
            <w:rPr>
              <w:noProof/>
            </w:rPr>
            <w:fldChar w:fldCharType="separate"/>
          </w:r>
          <w:r>
            <w:rPr>
              <w:noProof/>
            </w:rPr>
            <w:t>8</w:t>
          </w:r>
          <w:r>
            <w:rPr>
              <w:noProof/>
            </w:rPr>
            <w:fldChar w:fldCharType="end"/>
          </w:r>
        </w:p>
        <w:p w14:paraId="27039768" w14:textId="77777777" w:rsidR="0033378F" w:rsidRDefault="0033378F">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_Toc386158913 \h </w:instrText>
          </w:r>
          <w:r>
            <w:rPr>
              <w:noProof/>
            </w:rPr>
          </w:r>
          <w:r>
            <w:rPr>
              <w:noProof/>
            </w:rPr>
            <w:fldChar w:fldCharType="separate"/>
          </w:r>
          <w:r>
            <w:rPr>
              <w:noProof/>
            </w:rPr>
            <w:t>12</w:t>
          </w:r>
          <w:r>
            <w:rPr>
              <w:noProof/>
            </w:rPr>
            <w:fldChar w:fldCharType="end"/>
          </w:r>
        </w:p>
        <w:p w14:paraId="4FD4345E"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_Toc386158914 \h </w:instrText>
          </w:r>
          <w:r>
            <w:rPr>
              <w:noProof/>
            </w:rPr>
          </w:r>
          <w:r>
            <w:rPr>
              <w:noProof/>
            </w:rPr>
            <w:fldChar w:fldCharType="separate"/>
          </w:r>
          <w:r>
            <w:rPr>
              <w:noProof/>
            </w:rPr>
            <w:t>12</w:t>
          </w:r>
          <w:r>
            <w:rPr>
              <w:noProof/>
            </w:rPr>
            <w:fldChar w:fldCharType="end"/>
          </w:r>
        </w:p>
        <w:p w14:paraId="1AE9CDD9" w14:textId="77777777" w:rsidR="0033378F" w:rsidRDefault="0033378F">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_Toc386158915 \h </w:instrText>
          </w:r>
          <w:r>
            <w:rPr>
              <w:noProof/>
            </w:rPr>
          </w:r>
          <w:r>
            <w:rPr>
              <w:noProof/>
            </w:rPr>
            <w:fldChar w:fldCharType="separate"/>
          </w:r>
          <w:r>
            <w:rPr>
              <w:noProof/>
            </w:rPr>
            <w:t>12</w:t>
          </w:r>
          <w:r>
            <w:rPr>
              <w:noProof/>
            </w:rPr>
            <w:fldChar w:fldCharType="end"/>
          </w:r>
        </w:p>
        <w:p w14:paraId="168AAD31" w14:textId="77777777" w:rsidR="0033378F" w:rsidRDefault="0033378F">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_Toc386158916 \h </w:instrText>
          </w:r>
          <w:r>
            <w:rPr>
              <w:noProof/>
            </w:rPr>
          </w:r>
          <w:r>
            <w:rPr>
              <w:noProof/>
            </w:rPr>
            <w:fldChar w:fldCharType="separate"/>
          </w:r>
          <w:r>
            <w:rPr>
              <w:noProof/>
            </w:rPr>
            <w:t>13</w:t>
          </w:r>
          <w:r>
            <w:rPr>
              <w:noProof/>
            </w:rPr>
            <w:fldChar w:fldCharType="end"/>
          </w:r>
        </w:p>
        <w:p w14:paraId="6122DC7B" w14:textId="77777777" w:rsidR="0033378F" w:rsidRDefault="0033378F">
          <w:pPr>
            <w:pStyle w:val="TOC3"/>
            <w:tabs>
              <w:tab w:val="left" w:pos="1176"/>
              <w:tab w:val="right" w:pos="8268"/>
            </w:tabs>
            <w:rPr>
              <w:rFonts w:eastAsiaTheme="minorEastAsia"/>
              <w:noProof/>
              <w:sz w:val="24"/>
              <w:szCs w:val="24"/>
              <w:lang w:eastAsia="ja-JP"/>
            </w:rPr>
          </w:pPr>
          <w:r>
            <w:rPr>
              <w:noProof/>
            </w:rPr>
            <w:t>2.1.3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_Toc386158917 \h </w:instrText>
          </w:r>
          <w:r>
            <w:rPr>
              <w:noProof/>
            </w:rPr>
          </w:r>
          <w:r>
            <w:rPr>
              <w:noProof/>
            </w:rPr>
            <w:fldChar w:fldCharType="separate"/>
          </w:r>
          <w:r>
            <w:rPr>
              <w:noProof/>
            </w:rPr>
            <w:t>13</w:t>
          </w:r>
          <w:r>
            <w:rPr>
              <w:noProof/>
            </w:rPr>
            <w:fldChar w:fldCharType="end"/>
          </w:r>
        </w:p>
        <w:p w14:paraId="117156EB"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_Toc386158918 \h </w:instrText>
          </w:r>
          <w:r>
            <w:rPr>
              <w:noProof/>
            </w:rPr>
          </w:r>
          <w:r>
            <w:rPr>
              <w:noProof/>
            </w:rPr>
            <w:fldChar w:fldCharType="separate"/>
          </w:r>
          <w:r>
            <w:rPr>
              <w:noProof/>
            </w:rPr>
            <w:t>14</w:t>
          </w:r>
          <w:r>
            <w:rPr>
              <w:noProof/>
            </w:rPr>
            <w:fldChar w:fldCharType="end"/>
          </w:r>
        </w:p>
        <w:p w14:paraId="44202EFE" w14:textId="77777777" w:rsidR="0033378F" w:rsidRDefault="0033378F">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Identification of homologous and orphan proteins within the microsporidian lineage</w:t>
          </w:r>
          <w:r>
            <w:rPr>
              <w:noProof/>
            </w:rPr>
            <w:tab/>
          </w:r>
          <w:r>
            <w:rPr>
              <w:noProof/>
            </w:rPr>
            <w:fldChar w:fldCharType="begin"/>
          </w:r>
          <w:r>
            <w:rPr>
              <w:noProof/>
            </w:rPr>
            <w:instrText xml:space="preserve"> PAGEREF _Toc386158919 \h </w:instrText>
          </w:r>
          <w:r>
            <w:rPr>
              <w:noProof/>
            </w:rPr>
          </w:r>
          <w:r>
            <w:rPr>
              <w:noProof/>
            </w:rPr>
            <w:fldChar w:fldCharType="separate"/>
          </w:r>
          <w:r>
            <w:rPr>
              <w:noProof/>
            </w:rPr>
            <w:t>14</w:t>
          </w:r>
          <w:r>
            <w:rPr>
              <w:noProof/>
            </w:rPr>
            <w:fldChar w:fldCharType="end"/>
          </w:r>
        </w:p>
        <w:p w14:paraId="21B793E7" w14:textId="77777777" w:rsidR="0033378F" w:rsidRDefault="0033378F">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Microsporidian LCA protein set estimation</w:t>
          </w:r>
          <w:r>
            <w:rPr>
              <w:noProof/>
            </w:rPr>
            <w:tab/>
          </w:r>
          <w:r>
            <w:rPr>
              <w:noProof/>
            </w:rPr>
            <w:fldChar w:fldCharType="begin"/>
          </w:r>
          <w:r>
            <w:rPr>
              <w:noProof/>
            </w:rPr>
            <w:instrText xml:space="preserve"> PAGEREF _Toc386158920 \h </w:instrText>
          </w:r>
          <w:r>
            <w:rPr>
              <w:noProof/>
            </w:rPr>
          </w:r>
          <w:r>
            <w:rPr>
              <w:noProof/>
            </w:rPr>
            <w:fldChar w:fldCharType="separate"/>
          </w:r>
          <w:r>
            <w:rPr>
              <w:noProof/>
            </w:rPr>
            <w:t>15</w:t>
          </w:r>
          <w:r>
            <w:rPr>
              <w:noProof/>
            </w:rPr>
            <w:fldChar w:fldCharType="end"/>
          </w:r>
        </w:p>
        <w:p w14:paraId="1AB1BF4A" w14:textId="77777777" w:rsidR="0033378F" w:rsidRDefault="0033378F">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_Toc386158921 \h </w:instrText>
          </w:r>
          <w:r>
            <w:rPr>
              <w:noProof/>
            </w:rPr>
          </w:r>
          <w:r>
            <w:rPr>
              <w:noProof/>
            </w:rPr>
            <w:fldChar w:fldCharType="separate"/>
          </w:r>
          <w:r>
            <w:rPr>
              <w:noProof/>
            </w:rPr>
            <w:t>19</w:t>
          </w:r>
          <w:r>
            <w:rPr>
              <w:noProof/>
            </w:rPr>
            <w:fldChar w:fldCharType="end"/>
          </w:r>
        </w:p>
        <w:p w14:paraId="30044077"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_Toc386158922 \h </w:instrText>
          </w:r>
          <w:r>
            <w:rPr>
              <w:noProof/>
            </w:rPr>
          </w:r>
          <w:r>
            <w:rPr>
              <w:noProof/>
            </w:rPr>
            <w:fldChar w:fldCharType="separate"/>
          </w:r>
          <w:r>
            <w:rPr>
              <w:noProof/>
            </w:rPr>
            <w:t>21</w:t>
          </w:r>
          <w:r>
            <w:rPr>
              <w:noProof/>
            </w:rPr>
            <w:fldChar w:fldCharType="end"/>
          </w:r>
        </w:p>
        <w:p w14:paraId="2E29F31E" w14:textId="77777777" w:rsidR="0033378F" w:rsidRDefault="0033378F">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Homologous and orphan proteins within the microsporidian lineage</w:t>
          </w:r>
          <w:r>
            <w:rPr>
              <w:noProof/>
            </w:rPr>
            <w:tab/>
          </w:r>
          <w:r>
            <w:rPr>
              <w:noProof/>
            </w:rPr>
            <w:fldChar w:fldCharType="begin"/>
          </w:r>
          <w:r>
            <w:rPr>
              <w:noProof/>
            </w:rPr>
            <w:instrText xml:space="preserve"> PAGEREF _Toc386158923 \h </w:instrText>
          </w:r>
          <w:r>
            <w:rPr>
              <w:noProof/>
            </w:rPr>
          </w:r>
          <w:r>
            <w:rPr>
              <w:noProof/>
            </w:rPr>
            <w:fldChar w:fldCharType="separate"/>
          </w:r>
          <w:r>
            <w:rPr>
              <w:noProof/>
            </w:rPr>
            <w:t>21</w:t>
          </w:r>
          <w:r>
            <w:rPr>
              <w:noProof/>
            </w:rPr>
            <w:fldChar w:fldCharType="end"/>
          </w:r>
        </w:p>
        <w:p w14:paraId="1A60903B" w14:textId="77777777" w:rsidR="0033378F" w:rsidRDefault="0033378F">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The microsporidian LCA protein set and the origin of microsporidia</w:t>
          </w:r>
          <w:r>
            <w:rPr>
              <w:noProof/>
            </w:rPr>
            <w:tab/>
          </w:r>
          <w:r>
            <w:rPr>
              <w:noProof/>
            </w:rPr>
            <w:fldChar w:fldCharType="begin"/>
          </w:r>
          <w:r>
            <w:rPr>
              <w:noProof/>
            </w:rPr>
            <w:instrText xml:space="preserve"> PAGEREF _Toc386158924 \h </w:instrText>
          </w:r>
          <w:r>
            <w:rPr>
              <w:noProof/>
            </w:rPr>
          </w:r>
          <w:r>
            <w:rPr>
              <w:noProof/>
            </w:rPr>
            <w:fldChar w:fldCharType="separate"/>
          </w:r>
          <w:r>
            <w:rPr>
              <w:noProof/>
            </w:rPr>
            <w:t>25</w:t>
          </w:r>
          <w:r>
            <w:rPr>
              <w:noProof/>
            </w:rPr>
            <w:fldChar w:fldCharType="end"/>
          </w:r>
        </w:p>
        <w:p w14:paraId="0589E21B" w14:textId="77777777" w:rsidR="0033378F" w:rsidRDefault="0033378F">
          <w:pPr>
            <w:pStyle w:val="TOC3"/>
            <w:tabs>
              <w:tab w:val="left" w:pos="1176"/>
              <w:tab w:val="right" w:pos="8268"/>
            </w:tabs>
            <w:rPr>
              <w:rFonts w:eastAsiaTheme="minorEastAsia"/>
              <w:noProof/>
              <w:sz w:val="24"/>
              <w:szCs w:val="24"/>
              <w:lang w:eastAsia="ja-JP"/>
            </w:rPr>
          </w:pPr>
          <w:r>
            <w:rPr>
              <w:noProof/>
            </w:rPr>
            <w:t>2.3.3</w:t>
          </w:r>
          <w:r>
            <w:rPr>
              <w:rFonts w:eastAsiaTheme="minorEastAsia"/>
              <w:noProof/>
              <w:sz w:val="24"/>
              <w:szCs w:val="24"/>
              <w:lang w:eastAsia="ja-JP"/>
            </w:rPr>
            <w:tab/>
          </w:r>
          <w:r>
            <w:rPr>
              <w:noProof/>
            </w:rPr>
            <w:t>The microsporidia phylogenetic profile</w:t>
          </w:r>
          <w:r>
            <w:rPr>
              <w:noProof/>
            </w:rPr>
            <w:tab/>
          </w:r>
          <w:r>
            <w:rPr>
              <w:noProof/>
            </w:rPr>
            <w:fldChar w:fldCharType="begin"/>
          </w:r>
          <w:r>
            <w:rPr>
              <w:noProof/>
            </w:rPr>
            <w:instrText xml:space="preserve"> PAGEREF _Toc386158925 \h </w:instrText>
          </w:r>
          <w:r>
            <w:rPr>
              <w:noProof/>
            </w:rPr>
          </w:r>
          <w:r>
            <w:rPr>
              <w:noProof/>
            </w:rPr>
            <w:fldChar w:fldCharType="separate"/>
          </w:r>
          <w:r>
            <w:rPr>
              <w:noProof/>
            </w:rPr>
            <w:t>29</w:t>
          </w:r>
          <w:r>
            <w:rPr>
              <w:noProof/>
            </w:rPr>
            <w:fldChar w:fldCharType="end"/>
          </w:r>
        </w:p>
        <w:p w14:paraId="15B3E1E7"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_Toc386158926 \h </w:instrText>
          </w:r>
          <w:r>
            <w:rPr>
              <w:noProof/>
            </w:rPr>
          </w:r>
          <w:r>
            <w:rPr>
              <w:noProof/>
            </w:rPr>
            <w:fldChar w:fldCharType="separate"/>
          </w:r>
          <w:r>
            <w:rPr>
              <w:noProof/>
            </w:rPr>
            <w:t>32</w:t>
          </w:r>
          <w:r>
            <w:rPr>
              <w:noProof/>
            </w:rPr>
            <w:fldChar w:fldCharType="end"/>
          </w:r>
        </w:p>
        <w:p w14:paraId="30EE2852"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2.5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_Toc386158927 \h </w:instrText>
          </w:r>
          <w:r>
            <w:rPr>
              <w:noProof/>
            </w:rPr>
          </w:r>
          <w:r>
            <w:rPr>
              <w:noProof/>
            </w:rPr>
            <w:fldChar w:fldCharType="separate"/>
          </w:r>
          <w:r>
            <w:rPr>
              <w:noProof/>
            </w:rPr>
            <w:t>34</w:t>
          </w:r>
          <w:r>
            <w:rPr>
              <w:noProof/>
            </w:rPr>
            <w:fldChar w:fldCharType="end"/>
          </w:r>
        </w:p>
        <w:p w14:paraId="3B8D9D9E" w14:textId="77777777" w:rsidR="0033378F" w:rsidRDefault="0033378F">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_Toc386158928 \h </w:instrText>
          </w:r>
          <w:r>
            <w:rPr>
              <w:noProof/>
            </w:rPr>
          </w:r>
          <w:r>
            <w:rPr>
              <w:noProof/>
            </w:rPr>
            <w:fldChar w:fldCharType="separate"/>
          </w:r>
          <w:r>
            <w:rPr>
              <w:noProof/>
            </w:rPr>
            <w:t>37</w:t>
          </w:r>
          <w:r>
            <w:rPr>
              <w:noProof/>
            </w:rPr>
            <w:fldChar w:fldCharType="end"/>
          </w:r>
        </w:p>
        <w:p w14:paraId="42E48958"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_Toc386158929 \h </w:instrText>
          </w:r>
          <w:r>
            <w:rPr>
              <w:noProof/>
            </w:rPr>
          </w:r>
          <w:r>
            <w:rPr>
              <w:noProof/>
            </w:rPr>
            <w:fldChar w:fldCharType="separate"/>
          </w:r>
          <w:r>
            <w:rPr>
              <w:noProof/>
            </w:rPr>
            <w:t>37</w:t>
          </w:r>
          <w:r>
            <w:rPr>
              <w:noProof/>
            </w:rPr>
            <w:fldChar w:fldCharType="end"/>
          </w:r>
        </w:p>
        <w:p w14:paraId="5475D1BB"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_Toc386158930 \h </w:instrText>
          </w:r>
          <w:r>
            <w:rPr>
              <w:noProof/>
            </w:rPr>
          </w:r>
          <w:r>
            <w:rPr>
              <w:noProof/>
            </w:rPr>
            <w:fldChar w:fldCharType="separate"/>
          </w:r>
          <w:r>
            <w:rPr>
              <w:noProof/>
            </w:rPr>
            <w:t>37</w:t>
          </w:r>
          <w:r>
            <w:rPr>
              <w:noProof/>
            </w:rPr>
            <w:fldChar w:fldCharType="end"/>
          </w:r>
        </w:p>
        <w:p w14:paraId="46FBC7D4" w14:textId="77777777" w:rsidR="0033378F" w:rsidRDefault="0033378F">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_Toc386158931 \h </w:instrText>
          </w:r>
          <w:r>
            <w:rPr>
              <w:noProof/>
            </w:rPr>
          </w:r>
          <w:r>
            <w:rPr>
              <w:noProof/>
            </w:rPr>
            <w:fldChar w:fldCharType="separate"/>
          </w:r>
          <w:r>
            <w:rPr>
              <w:noProof/>
            </w:rPr>
            <w:t>37</w:t>
          </w:r>
          <w:r>
            <w:rPr>
              <w:noProof/>
            </w:rPr>
            <w:fldChar w:fldCharType="end"/>
          </w:r>
        </w:p>
        <w:p w14:paraId="442DE223" w14:textId="77777777" w:rsidR="0033378F" w:rsidRDefault="0033378F">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_Toc386158932 \h </w:instrText>
          </w:r>
          <w:r>
            <w:rPr>
              <w:noProof/>
            </w:rPr>
          </w:r>
          <w:r>
            <w:rPr>
              <w:noProof/>
            </w:rPr>
            <w:fldChar w:fldCharType="separate"/>
          </w:r>
          <w:r>
            <w:rPr>
              <w:noProof/>
            </w:rPr>
            <w:t>38</w:t>
          </w:r>
          <w:r>
            <w:rPr>
              <w:noProof/>
            </w:rPr>
            <w:fldChar w:fldCharType="end"/>
          </w:r>
        </w:p>
        <w:p w14:paraId="2F49358D"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_Toc386158933 \h </w:instrText>
          </w:r>
          <w:r>
            <w:rPr>
              <w:noProof/>
            </w:rPr>
          </w:r>
          <w:r>
            <w:rPr>
              <w:noProof/>
            </w:rPr>
            <w:fldChar w:fldCharType="separate"/>
          </w:r>
          <w:r>
            <w:rPr>
              <w:noProof/>
            </w:rPr>
            <w:t>39</w:t>
          </w:r>
          <w:r>
            <w:rPr>
              <w:noProof/>
            </w:rPr>
            <w:fldChar w:fldCharType="end"/>
          </w:r>
        </w:p>
        <w:p w14:paraId="26983E16" w14:textId="77777777" w:rsidR="0033378F" w:rsidRDefault="0033378F">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_Toc386158934 \h </w:instrText>
          </w:r>
          <w:r>
            <w:rPr>
              <w:noProof/>
            </w:rPr>
          </w:r>
          <w:r>
            <w:rPr>
              <w:noProof/>
            </w:rPr>
            <w:fldChar w:fldCharType="separate"/>
          </w:r>
          <w:r>
            <w:rPr>
              <w:noProof/>
            </w:rPr>
            <w:t>39</w:t>
          </w:r>
          <w:r>
            <w:rPr>
              <w:noProof/>
            </w:rPr>
            <w:fldChar w:fldCharType="end"/>
          </w:r>
        </w:p>
        <w:p w14:paraId="39929FFE" w14:textId="77777777" w:rsidR="0033378F" w:rsidRDefault="0033378F">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_Toc386158935 \h </w:instrText>
          </w:r>
          <w:r>
            <w:rPr>
              <w:noProof/>
            </w:rPr>
          </w:r>
          <w:r>
            <w:rPr>
              <w:noProof/>
            </w:rPr>
            <w:fldChar w:fldCharType="separate"/>
          </w:r>
          <w:r>
            <w:rPr>
              <w:noProof/>
            </w:rPr>
            <w:t>39</w:t>
          </w:r>
          <w:r>
            <w:rPr>
              <w:noProof/>
            </w:rPr>
            <w:fldChar w:fldCharType="end"/>
          </w:r>
        </w:p>
        <w:p w14:paraId="4910B07C" w14:textId="77777777" w:rsidR="0033378F" w:rsidRDefault="0033378F">
          <w:pPr>
            <w:pStyle w:val="TOC3"/>
            <w:tabs>
              <w:tab w:val="left" w:pos="1176"/>
              <w:tab w:val="right" w:pos="8268"/>
            </w:tabs>
            <w:rPr>
              <w:rFonts w:eastAsiaTheme="minorEastAsia"/>
              <w:noProof/>
              <w:sz w:val="24"/>
              <w:szCs w:val="24"/>
              <w:lang w:eastAsia="ja-JP"/>
            </w:rPr>
          </w:pPr>
          <w:r>
            <w:rPr>
              <w:noProof/>
            </w:rPr>
            <w:t>3.3.3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_Toc386158936 \h </w:instrText>
          </w:r>
          <w:r>
            <w:rPr>
              <w:noProof/>
            </w:rPr>
          </w:r>
          <w:r>
            <w:rPr>
              <w:noProof/>
            </w:rPr>
            <w:fldChar w:fldCharType="separate"/>
          </w:r>
          <w:r>
            <w:rPr>
              <w:noProof/>
            </w:rPr>
            <w:t>41</w:t>
          </w:r>
          <w:r>
            <w:rPr>
              <w:noProof/>
            </w:rPr>
            <w:fldChar w:fldCharType="end"/>
          </w:r>
        </w:p>
        <w:p w14:paraId="204F5D64" w14:textId="77777777" w:rsidR="0033378F" w:rsidRDefault="0033378F">
          <w:pPr>
            <w:pStyle w:val="TOC3"/>
            <w:tabs>
              <w:tab w:val="left" w:pos="1176"/>
              <w:tab w:val="right" w:pos="8268"/>
            </w:tabs>
            <w:rPr>
              <w:rFonts w:eastAsiaTheme="minorEastAsia"/>
              <w:noProof/>
              <w:sz w:val="24"/>
              <w:szCs w:val="24"/>
              <w:lang w:eastAsia="ja-JP"/>
            </w:rPr>
          </w:pPr>
          <w:r>
            <w:rPr>
              <w:noProof/>
            </w:rPr>
            <w:t>3.3.4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_Toc386158937 \h </w:instrText>
          </w:r>
          <w:r>
            <w:rPr>
              <w:noProof/>
            </w:rPr>
          </w:r>
          <w:r>
            <w:rPr>
              <w:noProof/>
            </w:rPr>
            <w:fldChar w:fldCharType="separate"/>
          </w:r>
          <w:r>
            <w:rPr>
              <w:noProof/>
            </w:rPr>
            <w:t>42</w:t>
          </w:r>
          <w:r>
            <w:rPr>
              <w:noProof/>
            </w:rPr>
            <w:fldChar w:fldCharType="end"/>
          </w:r>
        </w:p>
        <w:p w14:paraId="1FBE7EBA" w14:textId="77777777" w:rsidR="0033378F" w:rsidRDefault="0033378F">
          <w:pPr>
            <w:pStyle w:val="TOC3"/>
            <w:tabs>
              <w:tab w:val="left" w:pos="1176"/>
              <w:tab w:val="right" w:pos="8268"/>
            </w:tabs>
            <w:rPr>
              <w:rFonts w:eastAsiaTheme="minorEastAsia"/>
              <w:noProof/>
              <w:sz w:val="24"/>
              <w:szCs w:val="24"/>
              <w:lang w:eastAsia="ja-JP"/>
            </w:rPr>
          </w:pPr>
          <w:r>
            <w:rPr>
              <w:noProof/>
            </w:rPr>
            <w:t>3.3.5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_Toc386158938 \h </w:instrText>
          </w:r>
          <w:r>
            <w:rPr>
              <w:noProof/>
            </w:rPr>
          </w:r>
          <w:r>
            <w:rPr>
              <w:noProof/>
            </w:rPr>
            <w:fldChar w:fldCharType="separate"/>
          </w:r>
          <w:r>
            <w:rPr>
              <w:noProof/>
            </w:rPr>
            <w:t>43</w:t>
          </w:r>
          <w:r>
            <w:rPr>
              <w:noProof/>
            </w:rPr>
            <w:fldChar w:fldCharType="end"/>
          </w:r>
        </w:p>
        <w:p w14:paraId="6A105E4A" w14:textId="77777777" w:rsidR="0033378F" w:rsidRDefault="0033378F">
          <w:pPr>
            <w:pStyle w:val="TOC3"/>
            <w:tabs>
              <w:tab w:val="left" w:pos="1176"/>
              <w:tab w:val="right" w:pos="8268"/>
            </w:tabs>
            <w:rPr>
              <w:rFonts w:eastAsiaTheme="minorEastAsia"/>
              <w:noProof/>
              <w:sz w:val="24"/>
              <w:szCs w:val="24"/>
              <w:lang w:eastAsia="ja-JP"/>
            </w:rPr>
          </w:pPr>
          <w:r>
            <w:rPr>
              <w:noProof/>
            </w:rPr>
            <w:t>3.3.6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_Toc386158939 \h </w:instrText>
          </w:r>
          <w:r>
            <w:rPr>
              <w:noProof/>
            </w:rPr>
          </w:r>
          <w:r>
            <w:rPr>
              <w:noProof/>
            </w:rPr>
            <w:fldChar w:fldCharType="separate"/>
          </w:r>
          <w:r>
            <w:rPr>
              <w:noProof/>
            </w:rPr>
            <w:t>45</w:t>
          </w:r>
          <w:r>
            <w:rPr>
              <w:noProof/>
            </w:rPr>
            <w:fldChar w:fldCharType="end"/>
          </w:r>
        </w:p>
        <w:p w14:paraId="10FE29FB"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lastRenderedPageBreak/>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_Toc386158940 \h </w:instrText>
          </w:r>
          <w:r>
            <w:rPr>
              <w:noProof/>
            </w:rPr>
          </w:r>
          <w:r>
            <w:rPr>
              <w:noProof/>
            </w:rPr>
            <w:fldChar w:fldCharType="separate"/>
          </w:r>
          <w:r>
            <w:rPr>
              <w:noProof/>
            </w:rPr>
            <w:t>47</w:t>
          </w:r>
          <w:r>
            <w:rPr>
              <w:noProof/>
            </w:rPr>
            <w:fldChar w:fldCharType="end"/>
          </w:r>
        </w:p>
        <w:p w14:paraId="019D47A5"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3.5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_Toc386158941 \h </w:instrText>
          </w:r>
          <w:r>
            <w:rPr>
              <w:noProof/>
            </w:rPr>
          </w:r>
          <w:r>
            <w:rPr>
              <w:noProof/>
            </w:rPr>
            <w:fldChar w:fldCharType="separate"/>
          </w:r>
          <w:r>
            <w:rPr>
              <w:noProof/>
            </w:rPr>
            <w:t>48</w:t>
          </w:r>
          <w:r>
            <w:rPr>
              <w:noProof/>
            </w:rPr>
            <w:fldChar w:fldCharType="end"/>
          </w:r>
        </w:p>
        <w:p w14:paraId="09D24708" w14:textId="77777777" w:rsidR="0033378F" w:rsidRDefault="0033378F">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_Toc386158942 \h </w:instrText>
          </w:r>
          <w:r>
            <w:rPr>
              <w:noProof/>
            </w:rPr>
          </w:r>
          <w:r>
            <w:rPr>
              <w:noProof/>
            </w:rPr>
            <w:fldChar w:fldCharType="separate"/>
          </w:r>
          <w:r>
            <w:rPr>
              <w:noProof/>
            </w:rPr>
            <w:t>50</w:t>
          </w:r>
          <w:r>
            <w:rPr>
              <w:noProof/>
            </w:rPr>
            <w:fldChar w:fldCharType="end"/>
          </w:r>
        </w:p>
        <w:p w14:paraId="62FBB953"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_Toc386158943 \h </w:instrText>
          </w:r>
          <w:r>
            <w:rPr>
              <w:noProof/>
            </w:rPr>
          </w:r>
          <w:r>
            <w:rPr>
              <w:noProof/>
            </w:rPr>
            <w:fldChar w:fldCharType="separate"/>
          </w:r>
          <w:r>
            <w:rPr>
              <w:noProof/>
            </w:rPr>
            <w:t>50</w:t>
          </w:r>
          <w:r>
            <w:rPr>
              <w:noProof/>
            </w:rPr>
            <w:fldChar w:fldCharType="end"/>
          </w:r>
        </w:p>
        <w:p w14:paraId="6E018C10"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_Toc386158944 \h </w:instrText>
          </w:r>
          <w:r>
            <w:rPr>
              <w:noProof/>
            </w:rPr>
          </w:r>
          <w:r>
            <w:rPr>
              <w:noProof/>
            </w:rPr>
            <w:fldChar w:fldCharType="separate"/>
          </w:r>
          <w:r>
            <w:rPr>
              <w:noProof/>
            </w:rPr>
            <w:t>51</w:t>
          </w:r>
          <w:r>
            <w:rPr>
              <w:noProof/>
            </w:rPr>
            <w:fldChar w:fldCharType="end"/>
          </w:r>
        </w:p>
        <w:p w14:paraId="4C674157" w14:textId="77777777" w:rsidR="0033378F" w:rsidRDefault="0033378F">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_Toc386158945 \h </w:instrText>
          </w:r>
          <w:r>
            <w:rPr>
              <w:noProof/>
            </w:rPr>
          </w:r>
          <w:r>
            <w:rPr>
              <w:noProof/>
            </w:rPr>
            <w:fldChar w:fldCharType="separate"/>
          </w:r>
          <w:r>
            <w:rPr>
              <w:noProof/>
            </w:rPr>
            <w:t>51</w:t>
          </w:r>
          <w:r>
            <w:rPr>
              <w:noProof/>
            </w:rPr>
            <w:fldChar w:fldCharType="end"/>
          </w:r>
        </w:p>
        <w:p w14:paraId="30428671" w14:textId="77777777" w:rsidR="0033378F" w:rsidRDefault="0033378F">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_Toc386158946 \h </w:instrText>
          </w:r>
          <w:r>
            <w:rPr>
              <w:noProof/>
            </w:rPr>
          </w:r>
          <w:r>
            <w:rPr>
              <w:noProof/>
            </w:rPr>
            <w:fldChar w:fldCharType="separate"/>
          </w:r>
          <w:r>
            <w:rPr>
              <w:noProof/>
            </w:rPr>
            <w:t>52</w:t>
          </w:r>
          <w:r>
            <w:rPr>
              <w:noProof/>
            </w:rPr>
            <w:fldChar w:fldCharType="end"/>
          </w:r>
        </w:p>
        <w:p w14:paraId="032C5CBE" w14:textId="77777777" w:rsidR="0033378F" w:rsidRDefault="0033378F">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_Toc386158947 \h </w:instrText>
          </w:r>
          <w:r>
            <w:rPr>
              <w:noProof/>
            </w:rPr>
          </w:r>
          <w:r>
            <w:rPr>
              <w:noProof/>
            </w:rPr>
            <w:fldChar w:fldCharType="separate"/>
          </w:r>
          <w:r>
            <w:rPr>
              <w:noProof/>
            </w:rPr>
            <w:t>54</w:t>
          </w:r>
          <w:r>
            <w:rPr>
              <w:noProof/>
            </w:rPr>
            <w:fldChar w:fldCharType="end"/>
          </w:r>
        </w:p>
        <w:p w14:paraId="57EEA7A2" w14:textId="77777777" w:rsidR="0033378F" w:rsidRDefault="0033378F">
          <w:pPr>
            <w:pStyle w:val="TOC3"/>
            <w:tabs>
              <w:tab w:val="left" w:pos="1176"/>
              <w:tab w:val="right" w:pos="8268"/>
            </w:tabs>
            <w:rPr>
              <w:rFonts w:eastAsiaTheme="minorEastAsia"/>
              <w:noProof/>
              <w:sz w:val="24"/>
              <w:szCs w:val="24"/>
              <w:lang w:eastAsia="ja-JP"/>
            </w:rPr>
          </w:pPr>
          <w:r>
            <w:rPr>
              <w:noProof/>
            </w:rPr>
            <w:t>4.2.4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_Toc386158948 \h </w:instrText>
          </w:r>
          <w:r>
            <w:rPr>
              <w:noProof/>
            </w:rPr>
          </w:r>
          <w:r>
            <w:rPr>
              <w:noProof/>
            </w:rPr>
            <w:fldChar w:fldCharType="separate"/>
          </w:r>
          <w:r>
            <w:rPr>
              <w:noProof/>
            </w:rPr>
            <w:t>54</w:t>
          </w:r>
          <w:r>
            <w:rPr>
              <w:noProof/>
            </w:rPr>
            <w:fldChar w:fldCharType="end"/>
          </w:r>
        </w:p>
        <w:p w14:paraId="79A1DE0C" w14:textId="77777777" w:rsidR="0033378F" w:rsidRDefault="0033378F">
          <w:pPr>
            <w:pStyle w:val="TOC3"/>
            <w:tabs>
              <w:tab w:val="left" w:pos="1176"/>
              <w:tab w:val="right" w:pos="8268"/>
            </w:tabs>
            <w:rPr>
              <w:rFonts w:eastAsiaTheme="minorEastAsia"/>
              <w:noProof/>
              <w:sz w:val="24"/>
              <w:szCs w:val="24"/>
              <w:lang w:eastAsia="ja-JP"/>
            </w:rPr>
          </w:pPr>
          <w:r>
            <w:rPr>
              <w:noProof/>
            </w:rPr>
            <w:t>4.2.5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_Toc386158949 \h </w:instrText>
          </w:r>
          <w:r>
            <w:rPr>
              <w:noProof/>
            </w:rPr>
          </w:r>
          <w:r>
            <w:rPr>
              <w:noProof/>
            </w:rPr>
            <w:fldChar w:fldCharType="separate"/>
          </w:r>
          <w:r>
            <w:rPr>
              <w:noProof/>
            </w:rPr>
            <w:t>55</w:t>
          </w:r>
          <w:r>
            <w:rPr>
              <w:noProof/>
            </w:rPr>
            <w:fldChar w:fldCharType="end"/>
          </w:r>
        </w:p>
        <w:p w14:paraId="51D06E4A" w14:textId="77777777" w:rsidR="0033378F" w:rsidRDefault="0033378F">
          <w:pPr>
            <w:pStyle w:val="TOC3"/>
            <w:tabs>
              <w:tab w:val="left" w:pos="1176"/>
              <w:tab w:val="right" w:pos="8268"/>
            </w:tabs>
            <w:rPr>
              <w:rFonts w:eastAsiaTheme="minorEastAsia"/>
              <w:noProof/>
              <w:sz w:val="24"/>
              <w:szCs w:val="24"/>
              <w:lang w:eastAsia="ja-JP"/>
            </w:rPr>
          </w:pPr>
          <w:r>
            <w:rPr>
              <w:noProof/>
            </w:rPr>
            <w:t>4.2.6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_Toc386158950 \h </w:instrText>
          </w:r>
          <w:r>
            <w:rPr>
              <w:noProof/>
            </w:rPr>
          </w:r>
          <w:r>
            <w:rPr>
              <w:noProof/>
            </w:rPr>
            <w:fldChar w:fldCharType="separate"/>
          </w:r>
          <w:r>
            <w:rPr>
              <w:noProof/>
            </w:rPr>
            <w:t>57</w:t>
          </w:r>
          <w:r>
            <w:rPr>
              <w:noProof/>
            </w:rPr>
            <w:fldChar w:fldCharType="end"/>
          </w:r>
        </w:p>
        <w:p w14:paraId="4423F781"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_Toc386158951 \h </w:instrText>
          </w:r>
          <w:r>
            <w:rPr>
              <w:noProof/>
            </w:rPr>
          </w:r>
          <w:r>
            <w:rPr>
              <w:noProof/>
            </w:rPr>
            <w:fldChar w:fldCharType="separate"/>
          </w:r>
          <w:r>
            <w:rPr>
              <w:noProof/>
            </w:rPr>
            <w:t>57</w:t>
          </w:r>
          <w:r>
            <w:rPr>
              <w:noProof/>
            </w:rPr>
            <w:fldChar w:fldCharType="end"/>
          </w:r>
        </w:p>
        <w:p w14:paraId="32DAFBE9" w14:textId="77777777" w:rsidR="0033378F" w:rsidRDefault="0033378F">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_Toc386158952 \h </w:instrText>
          </w:r>
          <w:r>
            <w:rPr>
              <w:noProof/>
            </w:rPr>
          </w:r>
          <w:r>
            <w:rPr>
              <w:noProof/>
            </w:rPr>
            <w:fldChar w:fldCharType="separate"/>
          </w:r>
          <w:r>
            <w:rPr>
              <w:noProof/>
            </w:rPr>
            <w:t>57</w:t>
          </w:r>
          <w:r>
            <w:rPr>
              <w:noProof/>
            </w:rPr>
            <w:fldChar w:fldCharType="end"/>
          </w:r>
        </w:p>
        <w:p w14:paraId="15FEF0A4" w14:textId="77777777" w:rsidR="0033378F" w:rsidRDefault="0033378F">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_Toc386158953 \h </w:instrText>
          </w:r>
          <w:r>
            <w:rPr>
              <w:noProof/>
            </w:rPr>
          </w:r>
          <w:r>
            <w:rPr>
              <w:noProof/>
            </w:rPr>
            <w:fldChar w:fldCharType="separate"/>
          </w:r>
          <w:r>
            <w:rPr>
              <w:noProof/>
            </w:rPr>
            <w:t>58</w:t>
          </w:r>
          <w:r>
            <w:rPr>
              <w:noProof/>
            </w:rPr>
            <w:fldChar w:fldCharType="end"/>
          </w:r>
        </w:p>
        <w:p w14:paraId="706272A1"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_Toc386158954 \h </w:instrText>
          </w:r>
          <w:r>
            <w:rPr>
              <w:noProof/>
            </w:rPr>
          </w:r>
          <w:r>
            <w:rPr>
              <w:noProof/>
            </w:rPr>
            <w:fldChar w:fldCharType="separate"/>
          </w:r>
          <w:r>
            <w:rPr>
              <w:noProof/>
            </w:rPr>
            <w:t>59</w:t>
          </w:r>
          <w:r>
            <w:rPr>
              <w:noProof/>
            </w:rPr>
            <w:fldChar w:fldCharType="end"/>
          </w:r>
        </w:p>
        <w:p w14:paraId="0BD48D64" w14:textId="77777777" w:rsidR="0033378F" w:rsidRDefault="0033378F">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_Toc386158955 \h </w:instrText>
          </w:r>
          <w:r>
            <w:rPr>
              <w:noProof/>
            </w:rPr>
          </w:r>
          <w:r>
            <w:rPr>
              <w:noProof/>
            </w:rPr>
            <w:fldChar w:fldCharType="separate"/>
          </w:r>
          <w:r>
            <w:rPr>
              <w:noProof/>
            </w:rPr>
            <w:t>60</w:t>
          </w:r>
          <w:r>
            <w:rPr>
              <w:noProof/>
            </w:rPr>
            <w:fldChar w:fldCharType="end"/>
          </w:r>
        </w:p>
        <w:p w14:paraId="7440F564"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_Toc386158956 \h </w:instrText>
          </w:r>
          <w:r>
            <w:rPr>
              <w:noProof/>
            </w:rPr>
          </w:r>
          <w:r>
            <w:rPr>
              <w:noProof/>
            </w:rPr>
            <w:fldChar w:fldCharType="separate"/>
          </w:r>
          <w:r>
            <w:rPr>
              <w:noProof/>
            </w:rPr>
            <w:t>60</w:t>
          </w:r>
          <w:r>
            <w:rPr>
              <w:noProof/>
            </w:rPr>
            <w:fldChar w:fldCharType="end"/>
          </w:r>
        </w:p>
        <w:p w14:paraId="7B12E2C7"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_Toc386158957 \h </w:instrText>
          </w:r>
          <w:r>
            <w:rPr>
              <w:noProof/>
            </w:rPr>
          </w:r>
          <w:r>
            <w:rPr>
              <w:noProof/>
            </w:rPr>
            <w:fldChar w:fldCharType="separate"/>
          </w:r>
          <w:r>
            <w:rPr>
              <w:noProof/>
            </w:rPr>
            <w:t>61</w:t>
          </w:r>
          <w:r>
            <w:rPr>
              <w:noProof/>
            </w:rPr>
            <w:fldChar w:fldCharType="end"/>
          </w:r>
        </w:p>
        <w:p w14:paraId="1E92EA66" w14:textId="77777777" w:rsidR="0033378F" w:rsidRDefault="0033378F">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_Toc386158958 \h </w:instrText>
          </w:r>
          <w:r>
            <w:rPr>
              <w:noProof/>
            </w:rPr>
          </w:r>
          <w:r>
            <w:rPr>
              <w:noProof/>
            </w:rPr>
            <w:fldChar w:fldCharType="separate"/>
          </w:r>
          <w:r>
            <w:rPr>
              <w:noProof/>
            </w:rPr>
            <w:t>61</w:t>
          </w:r>
          <w:r>
            <w:rPr>
              <w:noProof/>
            </w:rPr>
            <w:fldChar w:fldCharType="end"/>
          </w:r>
        </w:p>
        <w:p w14:paraId="05371982" w14:textId="77777777" w:rsidR="0033378F" w:rsidRDefault="0033378F">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_Toc386158959 \h </w:instrText>
          </w:r>
          <w:r>
            <w:rPr>
              <w:noProof/>
            </w:rPr>
          </w:r>
          <w:r>
            <w:rPr>
              <w:noProof/>
            </w:rPr>
            <w:fldChar w:fldCharType="separate"/>
          </w:r>
          <w:r>
            <w:rPr>
              <w:noProof/>
            </w:rPr>
            <w:t>62</w:t>
          </w:r>
          <w:r>
            <w:rPr>
              <w:noProof/>
            </w:rPr>
            <w:fldChar w:fldCharType="end"/>
          </w:r>
        </w:p>
        <w:p w14:paraId="2DDA4A86"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_Toc386158960 \h </w:instrText>
          </w:r>
          <w:r>
            <w:rPr>
              <w:noProof/>
            </w:rPr>
          </w:r>
          <w:r>
            <w:rPr>
              <w:noProof/>
            </w:rPr>
            <w:fldChar w:fldCharType="separate"/>
          </w:r>
          <w:r>
            <w:rPr>
              <w:noProof/>
            </w:rPr>
            <w:t>63</w:t>
          </w:r>
          <w:r>
            <w:rPr>
              <w:noProof/>
            </w:rPr>
            <w:fldChar w:fldCharType="end"/>
          </w:r>
        </w:p>
        <w:p w14:paraId="2A69B64C" w14:textId="77777777" w:rsidR="0033378F" w:rsidRDefault="0033378F">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_Toc386158961 \h </w:instrText>
          </w:r>
          <w:r>
            <w:rPr>
              <w:noProof/>
            </w:rPr>
          </w:r>
          <w:r>
            <w:rPr>
              <w:noProof/>
            </w:rPr>
            <w:fldChar w:fldCharType="separate"/>
          </w:r>
          <w:r>
            <w:rPr>
              <w:noProof/>
            </w:rPr>
            <w:t>63</w:t>
          </w:r>
          <w:r>
            <w:rPr>
              <w:noProof/>
            </w:rPr>
            <w:fldChar w:fldCharType="end"/>
          </w:r>
        </w:p>
        <w:p w14:paraId="34833D41" w14:textId="77777777" w:rsidR="0033378F" w:rsidRDefault="0033378F">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_Toc386158962 \h </w:instrText>
          </w:r>
          <w:r>
            <w:rPr>
              <w:noProof/>
            </w:rPr>
          </w:r>
          <w:r>
            <w:rPr>
              <w:noProof/>
            </w:rPr>
            <w:fldChar w:fldCharType="separate"/>
          </w:r>
          <w:r>
            <w:rPr>
              <w:noProof/>
            </w:rPr>
            <w:t>64</w:t>
          </w:r>
          <w:r>
            <w:rPr>
              <w:noProof/>
            </w:rPr>
            <w:fldChar w:fldCharType="end"/>
          </w:r>
        </w:p>
        <w:p w14:paraId="29D1B092"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_Toc386158963 \h </w:instrText>
          </w:r>
          <w:r>
            <w:rPr>
              <w:noProof/>
            </w:rPr>
          </w:r>
          <w:r>
            <w:rPr>
              <w:noProof/>
            </w:rPr>
            <w:fldChar w:fldCharType="separate"/>
          </w:r>
          <w:r>
            <w:rPr>
              <w:noProof/>
            </w:rPr>
            <w:t>68</w:t>
          </w:r>
          <w:r>
            <w:rPr>
              <w:noProof/>
            </w:rPr>
            <w:fldChar w:fldCharType="end"/>
          </w:r>
        </w:p>
        <w:p w14:paraId="6C6F8F3A" w14:textId="77777777" w:rsidR="0033378F" w:rsidRDefault="0033378F">
          <w:pPr>
            <w:pStyle w:val="TOC3"/>
            <w:tabs>
              <w:tab w:val="left" w:pos="1176"/>
              <w:tab w:val="right" w:pos="8268"/>
            </w:tabs>
            <w:rPr>
              <w:rFonts w:eastAsiaTheme="minorEastAsia"/>
              <w:noProof/>
              <w:sz w:val="24"/>
              <w:szCs w:val="24"/>
              <w:lang w:eastAsia="ja-JP"/>
            </w:rPr>
          </w:pPr>
          <w:r>
            <w:rPr>
              <w:noProof/>
            </w:rPr>
            <w:t>5.4.1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_Toc386158964 \h </w:instrText>
          </w:r>
          <w:r>
            <w:rPr>
              <w:noProof/>
            </w:rPr>
          </w:r>
          <w:r>
            <w:rPr>
              <w:noProof/>
            </w:rPr>
            <w:fldChar w:fldCharType="separate"/>
          </w:r>
          <w:r>
            <w:rPr>
              <w:noProof/>
            </w:rPr>
            <w:t>68</w:t>
          </w:r>
          <w:r>
            <w:rPr>
              <w:noProof/>
            </w:rPr>
            <w:fldChar w:fldCharType="end"/>
          </w:r>
        </w:p>
        <w:p w14:paraId="0ED69B22" w14:textId="77777777" w:rsidR="0033378F" w:rsidRDefault="0033378F">
          <w:pPr>
            <w:pStyle w:val="TOC3"/>
            <w:tabs>
              <w:tab w:val="left" w:pos="1176"/>
              <w:tab w:val="right" w:pos="8268"/>
            </w:tabs>
            <w:rPr>
              <w:rFonts w:eastAsiaTheme="minorEastAsia"/>
              <w:noProof/>
              <w:sz w:val="24"/>
              <w:szCs w:val="24"/>
              <w:lang w:eastAsia="ja-JP"/>
            </w:rPr>
          </w:pPr>
          <w:r>
            <w:rPr>
              <w:noProof/>
            </w:rPr>
            <w:t>5.4.2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_Toc386158965 \h </w:instrText>
          </w:r>
          <w:r>
            <w:rPr>
              <w:noProof/>
            </w:rPr>
          </w:r>
          <w:r>
            <w:rPr>
              <w:noProof/>
            </w:rPr>
            <w:fldChar w:fldCharType="separate"/>
          </w:r>
          <w:r>
            <w:rPr>
              <w:noProof/>
            </w:rPr>
            <w:t>68</w:t>
          </w:r>
          <w:r>
            <w:rPr>
              <w:noProof/>
            </w:rPr>
            <w:fldChar w:fldCharType="end"/>
          </w:r>
        </w:p>
        <w:p w14:paraId="5A0A32F4"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_Toc386158966 \h </w:instrText>
          </w:r>
          <w:r>
            <w:rPr>
              <w:noProof/>
            </w:rPr>
          </w:r>
          <w:r>
            <w:rPr>
              <w:noProof/>
            </w:rPr>
            <w:fldChar w:fldCharType="separate"/>
          </w:r>
          <w:r>
            <w:rPr>
              <w:noProof/>
            </w:rPr>
            <w:t>72</w:t>
          </w:r>
          <w:r>
            <w:rPr>
              <w:noProof/>
            </w:rPr>
            <w:fldChar w:fldCharType="end"/>
          </w:r>
        </w:p>
        <w:p w14:paraId="54519F0B" w14:textId="77777777" w:rsidR="0033378F" w:rsidRDefault="0033378F">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_Toc386158967 \h </w:instrText>
          </w:r>
          <w:r>
            <w:rPr>
              <w:noProof/>
            </w:rPr>
          </w:r>
          <w:r>
            <w:rPr>
              <w:noProof/>
            </w:rPr>
            <w:fldChar w:fldCharType="separate"/>
          </w:r>
          <w:r>
            <w:rPr>
              <w:noProof/>
            </w:rPr>
            <w:t>74</w:t>
          </w:r>
          <w:r>
            <w:rPr>
              <w:noProof/>
            </w:rPr>
            <w:fldChar w:fldCharType="end"/>
          </w:r>
        </w:p>
        <w:p w14:paraId="5A4F521F"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_Toc386158968 \h </w:instrText>
          </w:r>
          <w:r>
            <w:rPr>
              <w:noProof/>
            </w:rPr>
          </w:r>
          <w:r>
            <w:rPr>
              <w:noProof/>
            </w:rPr>
            <w:fldChar w:fldCharType="separate"/>
          </w:r>
          <w:r>
            <w:rPr>
              <w:noProof/>
            </w:rPr>
            <w:t>74</w:t>
          </w:r>
          <w:r>
            <w:rPr>
              <w:noProof/>
            </w:rPr>
            <w:fldChar w:fldCharType="end"/>
          </w:r>
        </w:p>
        <w:p w14:paraId="300E4308"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_Toc386158969 \h </w:instrText>
          </w:r>
          <w:r>
            <w:rPr>
              <w:noProof/>
            </w:rPr>
          </w:r>
          <w:r>
            <w:rPr>
              <w:noProof/>
            </w:rPr>
            <w:fldChar w:fldCharType="separate"/>
          </w:r>
          <w:r>
            <w:rPr>
              <w:noProof/>
            </w:rPr>
            <w:t>75</w:t>
          </w:r>
          <w:r>
            <w:rPr>
              <w:noProof/>
            </w:rPr>
            <w:fldChar w:fldCharType="end"/>
          </w:r>
        </w:p>
        <w:p w14:paraId="2E2E6698" w14:textId="77777777" w:rsidR="0033378F" w:rsidRDefault="0033378F">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_Toc386158970 \h </w:instrText>
          </w:r>
          <w:r>
            <w:rPr>
              <w:noProof/>
            </w:rPr>
          </w:r>
          <w:r>
            <w:rPr>
              <w:noProof/>
            </w:rPr>
            <w:fldChar w:fldCharType="separate"/>
          </w:r>
          <w:r>
            <w:rPr>
              <w:noProof/>
            </w:rPr>
            <w:t>75</w:t>
          </w:r>
          <w:r>
            <w:rPr>
              <w:noProof/>
            </w:rPr>
            <w:fldChar w:fldCharType="end"/>
          </w:r>
        </w:p>
        <w:p w14:paraId="4522A325" w14:textId="77777777" w:rsidR="0033378F" w:rsidRDefault="0033378F">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_Toc386158971 \h </w:instrText>
          </w:r>
          <w:r>
            <w:rPr>
              <w:noProof/>
            </w:rPr>
          </w:r>
          <w:r>
            <w:rPr>
              <w:noProof/>
            </w:rPr>
            <w:fldChar w:fldCharType="separate"/>
          </w:r>
          <w:r>
            <w:rPr>
              <w:noProof/>
            </w:rPr>
            <w:t>76</w:t>
          </w:r>
          <w:r>
            <w:rPr>
              <w:noProof/>
            </w:rPr>
            <w:fldChar w:fldCharType="end"/>
          </w:r>
        </w:p>
        <w:p w14:paraId="5CD998AF" w14:textId="77777777" w:rsidR="0033378F" w:rsidRDefault="0033378F">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_Toc386158972 \h </w:instrText>
          </w:r>
          <w:r>
            <w:rPr>
              <w:noProof/>
            </w:rPr>
          </w:r>
          <w:r>
            <w:rPr>
              <w:noProof/>
            </w:rPr>
            <w:fldChar w:fldCharType="separate"/>
          </w:r>
          <w:r>
            <w:rPr>
              <w:noProof/>
            </w:rPr>
            <w:t>77</w:t>
          </w:r>
          <w:r>
            <w:rPr>
              <w:noProof/>
            </w:rPr>
            <w:fldChar w:fldCharType="end"/>
          </w:r>
        </w:p>
        <w:p w14:paraId="22C34E0A" w14:textId="77777777" w:rsidR="0033378F" w:rsidRDefault="0033378F">
          <w:pPr>
            <w:pStyle w:val="TOC1"/>
            <w:tabs>
              <w:tab w:val="left" w:pos="466"/>
              <w:tab w:val="right" w:pos="8268"/>
            </w:tabs>
            <w:rPr>
              <w:rFonts w:eastAsiaTheme="minorEastAsia"/>
              <w:b w:val="0"/>
              <w:noProof/>
              <w:sz w:val="24"/>
              <w:szCs w:val="24"/>
              <w:lang w:eastAsia="ja-JP"/>
            </w:rPr>
          </w:pPr>
          <w:r w:rsidRPr="00435860">
            <w:rPr>
              <w:rFonts w:ascii="Palatino Linotype" w:hAnsi="Palatino Linotype"/>
              <w:noProof/>
            </w:rPr>
            <w:t>A.</w:t>
          </w:r>
          <w:r>
            <w:rPr>
              <w:rFonts w:eastAsiaTheme="minorEastAsia"/>
              <w:b w:val="0"/>
              <w:noProof/>
              <w:sz w:val="24"/>
              <w:szCs w:val="24"/>
              <w:lang w:eastAsia="ja-JP"/>
            </w:rPr>
            <w:tab/>
          </w:r>
          <w:r w:rsidRPr="00435860">
            <w:rPr>
              <w:rFonts w:ascii="Palatino Linotype" w:hAnsi="Palatino Linotype"/>
              <w:noProof/>
            </w:rPr>
            <w:t>Appendix</w:t>
          </w:r>
          <w:r>
            <w:rPr>
              <w:noProof/>
            </w:rPr>
            <w:tab/>
          </w:r>
          <w:r>
            <w:rPr>
              <w:noProof/>
            </w:rPr>
            <w:fldChar w:fldCharType="begin"/>
          </w:r>
          <w:r>
            <w:rPr>
              <w:noProof/>
            </w:rPr>
            <w:instrText xml:space="preserve"> PAGEREF _Toc386158973 \h </w:instrText>
          </w:r>
          <w:r>
            <w:rPr>
              <w:noProof/>
            </w:rPr>
          </w:r>
          <w:r>
            <w:rPr>
              <w:noProof/>
            </w:rPr>
            <w:fldChar w:fldCharType="separate"/>
          </w:r>
          <w:r>
            <w:rPr>
              <w:noProof/>
            </w:rPr>
            <w:t>93</w:t>
          </w:r>
          <w:r>
            <w:rPr>
              <w:noProof/>
            </w:rPr>
            <w:fldChar w:fldCharType="end"/>
          </w:r>
        </w:p>
        <w:p w14:paraId="39958EA7" w14:textId="77777777" w:rsidR="0033378F" w:rsidRDefault="0033378F">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_Toc386158974 \h </w:instrText>
          </w:r>
          <w:r>
            <w:rPr>
              <w:noProof/>
            </w:rPr>
          </w:r>
          <w:r>
            <w:rPr>
              <w:noProof/>
            </w:rPr>
            <w:fldChar w:fldCharType="separate"/>
          </w:r>
          <w:r>
            <w:rPr>
              <w:noProof/>
            </w:rPr>
            <w:t>93</w:t>
          </w:r>
          <w:r>
            <w:rPr>
              <w:noProof/>
            </w:rPr>
            <w:fldChar w:fldCharType="end"/>
          </w:r>
        </w:p>
        <w:p w14:paraId="398E7F46" w14:textId="77777777" w:rsidR="0033378F" w:rsidRDefault="0033378F">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_Toc386158975 \h </w:instrText>
          </w:r>
          <w:r>
            <w:rPr>
              <w:noProof/>
            </w:rPr>
          </w:r>
          <w:r>
            <w:rPr>
              <w:noProof/>
            </w:rPr>
            <w:fldChar w:fldCharType="separate"/>
          </w:r>
          <w:r>
            <w:rPr>
              <w:noProof/>
            </w:rPr>
            <w:t>118</w:t>
          </w:r>
          <w:r>
            <w:rPr>
              <w:noProof/>
            </w:rPr>
            <w:fldChar w:fldCharType="end"/>
          </w:r>
        </w:p>
        <w:p w14:paraId="2AB57BC5" w14:textId="77777777" w:rsidR="0033378F" w:rsidRDefault="0033378F">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_Toc386158976 \h </w:instrText>
          </w:r>
          <w:r>
            <w:rPr>
              <w:noProof/>
            </w:rPr>
          </w:r>
          <w:r>
            <w:rPr>
              <w:noProof/>
            </w:rPr>
            <w:fldChar w:fldCharType="separate"/>
          </w:r>
          <w:r>
            <w:rPr>
              <w:noProof/>
            </w:rPr>
            <w:t>126</w:t>
          </w:r>
          <w:r>
            <w:rPr>
              <w:noProof/>
            </w:rPr>
            <w:fldChar w:fldCharType="end"/>
          </w:r>
        </w:p>
        <w:p w14:paraId="0F59F828" w14:textId="77777777" w:rsidR="0033378F" w:rsidRDefault="0033378F">
          <w:pPr>
            <w:pStyle w:val="TOC1"/>
            <w:tabs>
              <w:tab w:val="right" w:pos="8268"/>
            </w:tabs>
            <w:rPr>
              <w:rFonts w:eastAsiaTheme="minorEastAsia"/>
              <w:b w:val="0"/>
              <w:noProof/>
              <w:sz w:val="24"/>
              <w:szCs w:val="24"/>
              <w:lang w:eastAsia="ja-JP"/>
            </w:rPr>
          </w:pPr>
          <w:r>
            <w:rPr>
              <w:noProof/>
            </w:rPr>
            <w:lastRenderedPageBreak/>
            <w:t>Curriculum Vitae</w:t>
          </w:r>
          <w:r>
            <w:rPr>
              <w:noProof/>
            </w:rPr>
            <w:tab/>
          </w:r>
          <w:r>
            <w:rPr>
              <w:noProof/>
            </w:rPr>
            <w:fldChar w:fldCharType="begin"/>
          </w:r>
          <w:r>
            <w:rPr>
              <w:noProof/>
            </w:rPr>
            <w:instrText xml:space="preserve"> PAGEREF _Toc386158977 \h </w:instrText>
          </w:r>
          <w:r>
            <w:rPr>
              <w:noProof/>
            </w:rPr>
          </w:r>
          <w:r>
            <w:rPr>
              <w:noProof/>
            </w:rPr>
            <w:fldChar w:fldCharType="separate"/>
          </w:r>
          <w:r>
            <w:rPr>
              <w:noProof/>
            </w:rPr>
            <w:t>127</w:t>
          </w:r>
          <w:r>
            <w:rPr>
              <w:noProof/>
            </w:rPr>
            <w:fldChar w:fldCharType="end"/>
          </w:r>
        </w:p>
        <w:p w14:paraId="73669BFA" w14:textId="43F6CFAB" w:rsidR="00BC7BB6" w:rsidRDefault="00BC7BB6">
          <w:r>
            <w:rPr>
              <w:b/>
              <w:bCs/>
              <w:noProof/>
            </w:rPr>
            <w:fldChar w:fldCharType="end"/>
          </w:r>
          <w:commentRangeEnd w:id="1"/>
          <w:r w:rsidR="00EC3A9D">
            <w:rPr>
              <w:rStyle w:val="CommentReference"/>
            </w:rPr>
            <w:commentReference w:id="1"/>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2" w:name="_Toc384627472"/>
      <w:bookmarkStart w:id="3" w:name="_Toc386158905"/>
      <w:r w:rsidRPr="00FC6093">
        <w:lastRenderedPageBreak/>
        <w:t>List of Figures</w:t>
      </w:r>
      <w:bookmarkEnd w:id="2"/>
      <w:bookmarkEnd w:id="3"/>
    </w:p>
    <w:p w14:paraId="055F883F" w14:textId="77777777" w:rsidR="00BD532F" w:rsidRPr="00BD532F" w:rsidRDefault="00BD532F" w:rsidP="00BD532F"/>
    <w:p w14:paraId="38DD30EC" w14:textId="77777777" w:rsidR="00FD48E3"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FD48E3">
        <w:rPr>
          <w:noProof/>
        </w:rPr>
        <w:t>Figure 1</w:t>
      </w:r>
      <w:r w:rsidR="00FD48E3">
        <w:rPr>
          <w:noProof/>
        </w:rPr>
        <w:noBreakHyphen/>
        <w:t>1: A schematic tree of life shows the relative positions of some kingdoms according to the evolutionary time.</w:t>
      </w:r>
      <w:r w:rsidR="00FD48E3">
        <w:rPr>
          <w:noProof/>
        </w:rPr>
        <w:tab/>
      </w:r>
      <w:r w:rsidR="00FD48E3">
        <w:rPr>
          <w:noProof/>
        </w:rPr>
        <w:fldChar w:fldCharType="begin"/>
      </w:r>
      <w:r w:rsidR="00FD48E3">
        <w:rPr>
          <w:noProof/>
        </w:rPr>
        <w:instrText xml:space="preserve"> PAGEREF _Toc386158591 \h </w:instrText>
      </w:r>
      <w:r w:rsidR="00FD48E3">
        <w:rPr>
          <w:noProof/>
        </w:rPr>
      </w:r>
      <w:r w:rsidR="00FD48E3">
        <w:rPr>
          <w:noProof/>
        </w:rPr>
        <w:fldChar w:fldCharType="separate"/>
      </w:r>
      <w:r w:rsidR="00FD48E3">
        <w:rPr>
          <w:noProof/>
        </w:rPr>
        <w:t>4</w:t>
      </w:r>
      <w:r w:rsidR="00FD48E3">
        <w:rPr>
          <w:noProof/>
        </w:rPr>
        <w:fldChar w:fldCharType="end"/>
      </w:r>
    </w:p>
    <w:p w14:paraId="18AA8D6D"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C8085E">
        <w:rPr>
          <w:noProof/>
          <w:vertAlign w:val="subscript"/>
        </w:rPr>
        <w:t>1</w:t>
      </w:r>
      <w:r>
        <w:rPr>
          <w:noProof/>
        </w:rPr>
        <w:t xml:space="preserve"> is the last common ancestor of A, B and C. Similarly, I</w:t>
      </w:r>
      <w:r w:rsidRPr="00C8085E">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_Toc386158592 \h </w:instrText>
      </w:r>
      <w:r>
        <w:rPr>
          <w:noProof/>
        </w:rPr>
      </w:r>
      <w:r>
        <w:rPr>
          <w:noProof/>
        </w:rPr>
        <w:fldChar w:fldCharType="separate"/>
      </w:r>
      <w:r>
        <w:rPr>
          <w:noProof/>
        </w:rPr>
        <w:t>12</w:t>
      </w:r>
      <w:r>
        <w:rPr>
          <w:noProof/>
        </w:rPr>
        <w:fldChar w:fldCharType="end"/>
      </w:r>
    </w:p>
    <w:p w14:paraId="62005135"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Dendrogram tree demonstrates the microsporidian phylogeny. The tree topology is derived from Figure 2</w:t>
      </w:r>
      <w:r>
        <w:rPr>
          <w:noProof/>
        </w:rPr>
        <w:noBreakHyphen/>
        <w:t>7.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_Toc386158593 \h </w:instrText>
      </w:r>
      <w:r>
        <w:rPr>
          <w:noProof/>
        </w:rPr>
      </w:r>
      <w:r>
        <w:rPr>
          <w:noProof/>
        </w:rPr>
        <w:fldChar w:fldCharType="separate"/>
      </w:r>
      <w:r>
        <w:rPr>
          <w:noProof/>
        </w:rPr>
        <w:t>19</w:t>
      </w:r>
      <w:r>
        <w:rPr>
          <w:noProof/>
        </w:rPr>
        <w:fldChar w:fldCharType="end"/>
      </w:r>
    </w:p>
    <w:p w14:paraId="41384A73"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_Toc386158594 \h </w:instrText>
      </w:r>
      <w:r>
        <w:rPr>
          <w:noProof/>
        </w:rPr>
      </w:r>
      <w:r>
        <w:rPr>
          <w:noProof/>
        </w:rPr>
        <w:fldChar w:fldCharType="separate"/>
      </w:r>
      <w:r>
        <w:rPr>
          <w:noProof/>
        </w:rPr>
        <w:t>20</w:t>
      </w:r>
      <w:r>
        <w:rPr>
          <w:noProof/>
        </w:rPr>
        <w:fldChar w:fldCharType="end"/>
      </w:r>
    </w:p>
    <w:p w14:paraId="278D02B5"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Fractions of non-orthologous (orange) and orthologous (green) proteins in different microsporidia species.</w:t>
      </w:r>
      <w:r>
        <w:rPr>
          <w:noProof/>
        </w:rPr>
        <w:tab/>
      </w:r>
      <w:r>
        <w:rPr>
          <w:noProof/>
        </w:rPr>
        <w:fldChar w:fldCharType="begin"/>
      </w:r>
      <w:r>
        <w:rPr>
          <w:noProof/>
        </w:rPr>
        <w:instrText xml:space="preserve"> PAGEREF _Toc386158595 \h </w:instrText>
      </w:r>
      <w:r>
        <w:rPr>
          <w:noProof/>
        </w:rPr>
      </w:r>
      <w:r>
        <w:rPr>
          <w:noProof/>
        </w:rPr>
        <w:fldChar w:fldCharType="separate"/>
      </w:r>
      <w:r>
        <w:rPr>
          <w:noProof/>
        </w:rPr>
        <w:t>22</w:t>
      </w:r>
      <w:r>
        <w:rPr>
          <w:noProof/>
        </w:rPr>
        <w:fldChar w:fldCharType="end"/>
      </w:r>
    </w:p>
    <w:p w14:paraId="67ADA6EE"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Length distribution of orthologous proteins (orange) and orphan proteins (green) in different microsporidia taxa.</w:t>
      </w:r>
      <w:r>
        <w:rPr>
          <w:noProof/>
        </w:rPr>
        <w:tab/>
      </w:r>
      <w:r>
        <w:rPr>
          <w:noProof/>
        </w:rPr>
        <w:fldChar w:fldCharType="begin"/>
      </w:r>
      <w:r>
        <w:rPr>
          <w:noProof/>
        </w:rPr>
        <w:instrText xml:space="preserve"> PAGEREF _Toc386158596 \h </w:instrText>
      </w:r>
      <w:r>
        <w:rPr>
          <w:noProof/>
        </w:rPr>
      </w:r>
      <w:r>
        <w:rPr>
          <w:noProof/>
        </w:rPr>
        <w:fldChar w:fldCharType="separate"/>
      </w:r>
      <w:r>
        <w:rPr>
          <w:noProof/>
        </w:rPr>
        <w:t>23</w:t>
      </w:r>
      <w:r>
        <w:rPr>
          <w:noProof/>
        </w:rPr>
        <w:fldChar w:fldCharType="end"/>
      </w:r>
    </w:p>
    <w:p w14:paraId="0BE9D5C0"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_Toc386158597 \h </w:instrText>
      </w:r>
      <w:r>
        <w:rPr>
          <w:noProof/>
        </w:rPr>
      </w:r>
      <w:r>
        <w:rPr>
          <w:noProof/>
        </w:rPr>
        <w:fldChar w:fldCharType="separate"/>
      </w:r>
      <w:r>
        <w:rPr>
          <w:noProof/>
        </w:rPr>
        <w:t>25</w:t>
      </w:r>
      <w:r>
        <w:rPr>
          <w:noProof/>
        </w:rPr>
        <w:fldChar w:fldCharType="end"/>
      </w:r>
    </w:p>
    <w:p w14:paraId="24B9DFB3"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Maximum likelihood tree over 35 species. The 11 microsporidia taxa are highlighted in red. Other non-microsporidia taxa include 13 Fungi (green), 2 Metazoa and </w:t>
      </w:r>
      <w:r w:rsidRPr="00C8085E">
        <w:rPr>
          <w:i/>
          <w:noProof/>
        </w:rPr>
        <w:t>M.brevicollis</w:t>
      </w:r>
      <w:r>
        <w:rPr>
          <w:noProof/>
        </w:rPr>
        <w:t xml:space="preserve">, </w:t>
      </w:r>
      <w:r w:rsidRPr="00C8085E">
        <w:rPr>
          <w:i/>
          <w:noProof/>
        </w:rPr>
        <w:t>C.owczarzaki</w:t>
      </w:r>
      <w:r>
        <w:rPr>
          <w:noProof/>
        </w:rPr>
        <w:t xml:space="preserve"> (yellow) and 7 outgroup species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_Toc386158598 \h </w:instrText>
      </w:r>
      <w:r>
        <w:rPr>
          <w:noProof/>
        </w:rPr>
      </w:r>
      <w:r>
        <w:rPr>
          <w:noProof/>
        </w:rPr>
        <w:fldChar w:fldCharType="separate"/>
      </w:r>
      <w:r>
        <w:rPr>
          <w:noProof/>
        </w:rPr>
        <w:t>26</w:t>
      </w:r>
      <w:r>
        <w:rPr>
          <w:noProof/>
        </w:rPr>
        <w:fldChar w:fldCharType="end"/>
      </w:r>
    </w:p>
    <w:p w14:paraId="09C78B4E"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8: The maximum likelihood fungal tree generated based on the microsporidian core gene set. The tree reconstruction pipeline is similar to the one that was explained in the methods part (point </w:t>
      </w:r>
      <w:r w:rsidRPr="00C8085E">
        <w:rPr>
          <w:noProof/>
        </w:rPr>
        <w:t>Error! Reference source not found.</w:t>
      </w:r>
      <w:r>
        <w:rPr>
          <w:noProof/>
        </w:rPr>
        <w:t>).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_Toc386158599 \h </w:instrText>
      </w:r>
      <w:r>
        <w:rPr>
          <w:noProof/>
        </w:rPr>
      </w:r>
      <w:r>
        <w:rPr>
          <w:noProof/>
        </w:rPr>
        <w:fldChar w:fldCharType="separate"/>
      </w:r>
      <w:r>
        <w:rPr>
          <w:noProof/>
        </w:rPr>
        <w:t>28</w:t>
      </w:r>
      <w:r>
        <w:rPr>
          <w:noProof/>
        </w:rPr>
        <w:fldChar w:fldCharType="end"/>
      </w:r>
    </w:p>
    <w:p w14:paraId="4737E86E"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_Toc386158600 \h </w:instrText>
      </w:r>
      <w:r>
        <w:rPr>
          <w:noProof/>
        </w:rPr>
      </w:r>
      <w:r>
        <w:rPr>
          <w:noProof/>
        </w:rPr>
        <w:fldChar w:fldCharType="separate"/>
      </w:r>
      <w:r>
        <w:rPr>
          <w:noProof/>
        </w:rPr>
        <w:t>29</w:t>
      </w:r>
      <w:r>
        <w:rPr>
          <w:noProof/>
        </w:rPr>
        <w:fldChar w:fldCharType="end"/>
      </w:r>
    </w:p>
    <w:p w14:paraId="46DCAD8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10: The full phylogenetic profile of 1605 microsporidian LCA protein across 491 taxa grouped in phylum level. The color of the points denotes the FAS score </w:t>
      </w:r>
      <w:r>
        <w:rPr>
          <w:noProof/>
        </w:rPr>
        <w:lastRenderedPageBreak/>
        <w:t>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_Toc386158601 \h </w:instrText>
      </w:r>
      <w:r>
        <w:rPr>
          <w:noProof/>
        </w:rPr>
      </w:r>
      <w:r>
        <w:rPr>
          <w:noProof/>
        </w:rPr>
        <w:fldChar w:fldCharType="separate"/>
      </w:r>
      <w:r>
        <w:rPr>
          <w:noProof/>
        </w:rPr>
        <w:t>30</w:t>
      </w:r>
      <w:r>
        <w:rPr>
          <w:noProof/>
        </w:rPr>
        <w:fldChar w:fldCharType="end"/>
      </w:r>
    </w:p>
    <w:p w14:paraId="1AFA37FD"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_Toc386158602 \h </w:instrText>
      </w:r>
      <w:r>
        <w:rPr>
          <w:noProof/>
        </w:rPr>
      </w:r>
      <w:r>
        <w:rPr>
          <w:noProof/>
        </w:rPr>
        <w:fldChar w:fldCharType="separate"/>
      </w:r>
      <w:r>
        <w:rPr>
          <w:noProof/>
        </w:rPr>
        <w:t>31</w:t>
      </w:r>
      <w:r>
        <w:rPr>
          <w:noProof/>
        </w:rPr>
        <w:fldChar w:fldCharType="end"/>
      </w:r>
    </w:p>
    <w:p w14:paraId="0C42A8E0"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12: GO annotation for microsporidia specific proteins.</w:t>
      </w:r>
      <w:r>
        <w:rPr>
          <w:noProof/>
        </w:rPr>
        <w:tab/>
      </w:r>
      <w:r>
        <w:rPr>
          <w:noProof/>
        </w:rPr>
        <w:fldChar w:fldCharType="begin"/>
      </w:r>
      <w:r>
        <w:rPr>
          <w:noProof/>
        </w:rPr>
        <w:instrText xml:space="preserve"> PAGEREF _Toc386158603 \h </w:instrText>
      </w:r>
      <w:r>
        <w:rPr>
          <w:noProof/>
        </w:rPr>
      </w:r>
      <w:r>
        <w:rPr>
          <w:noProof/>
        </w:rPr>
        <w:fldChar w:fldCharType="separate"/>
      </w:r>
      <w:r>
        <w:rPr>
          <w:noProof/>
        </w:rPr>
        <w:t>32</w:t>
      </w:r>
      <w:r>
        <w:rPr>
          <w:noProof/>
        </w:rPr>
        <w:fldChar w:fldCharType="end"/>
      </w:r>
    </w:p>
    <w:p w14:paraId="7455432F"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_Toc386158604 \h </w:instrText>
      </w:r>
      <w:r>
        <w:rPr>
          <w:noProof/>
        </w:rPr>
      </w:r>
      <w:r>
        <w:rPr>
          <w:noProof/>
        </w:rPr>
        <w:fldChar w:fldCharType="separate"/>
      </w:r>
      <w:r>
        <w:rPr>
          <w:noProof/>
        </w:rPr>
        <w:t>37</w:t>
      </w:r>
      <w:r>
        <w:rPr>
          <w:noProof/>
        </w:rPr>
        <w:fldChar w:fldCharType="end"/>
      </w:r>
    </w:p>
    <w:p w14:paraId="05FF498E"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_Toc386158605 \h </w:instrText>
      </w:r>
      <w:r>
        <w:rPr>
          <w:noProof/>
        </w:rPr>
      </w:r>
      <w:r>
        <w:rPr>
          <w:noProof/>
        </w:rPr>
        <w:fldChar w:fldCharType="separate"/>
      </w:r>
      <w:r>
        <w:rPr>
          <w:noProof/>
        </w:rPr>
        <w:t>39</w:t>
      </w:r>
      <w:r>
        <w:rPr>
          <w:noProof/>
        </w:rPr>
        <w:fldChar w:fldCharType="end"/>
      </w:r>
    </w:p>
    <w:p w14:paraId="2DB57A38"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_Toc386158606 \h </w:instrText>
      </w:r>
      <w:r>
        <w:rPr>
          <w:noProof/>
        </w:rPr>
      </w:r>
      <w:r>
        <w:rPr>
          <w:noProof/>
        </w:rPr>
        <w:fldChar w:fldCharType="separate"/>
      </w:r>
      <w:r>
        <w:rPr>
          <w:noProof/>
        </w:rPr>
        <w:t>39</w:t>
      </w:r>
      <w:r>
        <w:rPr>
          <w:noProof/>
        </w:rPr>
        <w:fldChar w:fldCharType="end"/>
      </w:r>
    </w:p>
    <w:p w14:paraId="261E8193"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_Toc386158607 \h </w:instrText>
      </w:r>
      <w:r>
        <w:rPr>
          <w:noProof/>
        </w:rPr>
      </w:r>
      <w:r>
        <w:rPr>
          <w:noProof/>
        </w:rPr>
        <w:fldChar w:fldCharType="separate"/>
      </w:r>
      <w:r>
        <w:rPr>
          <w:noProof/>
        </w:rPr>
        <w:t>41</w:t>
      </w:r>
      <w:r>
        <w:rPr>
          <w:noProof/>
        </w:rPr>
        <w:fldChar w:fldCharType="end"/>
      </w:r>
    </w:p>
    <w:p w14:paraId="7B5DA5F6"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_Toc386158608 \h </w:instrText>
      </w:r>
      <w:r>
        <w:rPr>
          <w:noProof/>
        </w:rPr>
      </w:r>
      <w:r>
        <w:rPr>
          <w:noProof/>
        </w:rPr>
        <w:fldChar w:fldCharType="separate"/>
      </w:r>
      <w:r>
        <w:rPr>
          <w:noProof/>
        </w:rPr>
        <w:t>42</w:t>
      </w:r>
      <w:r>
        <w:rPr>
          <w:noProof/>
        </w:rPr>
        <w:fldChar w:fldCharType="end"/>
      </w:r>
    </w:p>
    <w:p w14:paraId="52B4CC1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_Toc386158609 \h </w:instrText>
      </w:r>
      <w:r>
        <w:rPr>
          <w:noProof/>
        </w:rPr>
      </w:r>
      <w:r>
        <w:rPr>
          <w:noProof/>
        </w:rPr>
        <w:fldChar w:fldCharType="separate"/>
      </w:r>
      <w:r>
        <w:rPr>
          <w:noProof/>
        </w:rPr>
        <w:t>42</w:t>
      </w:r>
      <w:r>
        <w:rPr>
          <w:noProof/>
        </w:rPr>
        <w:fldChar w:fldCharType="end"/>
      </w:r>
    </w:p>
    <w:p w14:paraId="7D06AD20"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_Toc386158610 \h </w:instrText>
      </w:r>
      <w:r>
        <w:rPr>
          <w:noProof/>
        </w:rPr>
      </w:r>
      <w:r>
        <w:rPr>
          <w:noProof/>
        </w:rPr>
        <w:fldChar w:fldCharType="separate"/>
      </w:r>
      <w:r>
        <w:rPr>
          <w:noProof/>
        </w:rPr>
        <w:t>43</w:t>
      </w:r>
      <w:r>
        <w:rPr>
          <w:noProof/>
        </w:rPr>
        <w:fldChar w:fldCharType="end"/>
      </w:r>
    </w:p>
    <w:p w14:paraId="042CA0DC"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_Toc386158611 \h </w:instrText>
      </w:r>
      <w:r>
        <w:rPr>
          <w:noProof/>
        </w:rPr>
      </w:r>
      <w:r>
        <w:rPr>
          <w:noProof/>
        </w:rPr>
        <w:fldChar w:fldCharType="separate"/>
      </w:r>
      <w:r>
        <w:rPr>
          <w:noProof/>
        </w:rPr>
        <w:t>44</w:t>
      </w:r>
      <w:r>
        <w:rPr>
          <w:noProof/>
        </w:rPr>
        <w:fldChar w:fldCharType="end"/>
      </w:r>
    </w:p>
    <w:p w14:paraId="3F23D1B1"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_Toc386158612 \h </w:instrText>
      </w:r>
      <w:r>
        <w:rPr>
          <w:noProof/>
        </w:rPr>
      </w:r>
      <w:r>
        <w:rPr>
          <w:noProof/>
        </w:rPr>
        <w:fldChar w:fldCharType="separate"/>
      </w:r>
      <w:r>
        <w:rPr>
          <w:noProof/>
        </w:rPr>
        <w:t>45</w:t>
      </w:r>
      <w:r>
        <w:rPr>
          <w:noProof/>
        </w:rPr>
        <w:fldChar w:fldCharType="end"/>
      </w:r>
    </w:p>
    <w:p w14:paraId="5C304EDD"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KO annotation transfer using HamFAS approach.</w:t>
      </w:r>
      <w:r>
        <w:rPr>
          <w:noProof/>
        </w:rPr>
        <w:tab/>
      </w:r>
      <w:r>
        <w:rPr>
          <w:noProof/>
        </w:rPr>
        <w:fldChar w:fldCharType="begin"/>
      </w:r>
      <w:r>
        <w:rPr>
          <w:noProof/>
        </w:rPr>
        <w:instrText xml:space="preserve"> PAGEREF _Toc386158613 \h </w:instrText>
      </w:r>
      <w:r>
        <w:rPr>
          <w:noProof/>
        </w:rPr>
      </w:r>
      <w:r>
        <w:rPr>
          <w:noProof/>
        </w:rPr>
        <w:fldChar w:fldCharType="separate"/>
      </w:r>
      <w:r>
        <w:rPr>
          <w:noProof/>
        </w:rPr>
        <w:t>48</w:t>
      </w:r>
      <w:r>
        <w:rPr>
          <w:noProof/>
        </w:rPr>
        <w:fldChar w:fldCharType="end"/>
      </w:r>
    </w:p>
    <w:p w14:paraId="444E4CC7"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Distribution of T</w:t>
      </w:r>
      <w:r w:rsidRPr="00C8085E">
        <w:rPr>
          <w:noProof/>
          <w:vertAlign w:val="subscript"/>
        </w:rPr>
        <w:t>FAS_KO</w:t>
      </w:r>
      <w:r>
        <w:rPr>
          <w:noProof/>
        </w:rPr>
        <w:t xml:space="preserve"> for 12,748 KO groups</w:t>
      </w:r>
      <w:r>
        <w:rPr>
          <w:noProof/>
        </w:rPr>
        <w:tab/>
      </w:r>
      <w:r>
        <w:rPr>
          <w:noProof/>
        </w:rPr>
        <w:fldChar w:fldCharType="begin"/>
      </w:r>
      <w:r>
        <w:rPr>
          <w:noProof/>
        </w:rPr>
        <w:instrText xml:space="preserve"> PAGEREF _Toc386158614 \h </w:instrText>
      </w:r>
      <w:r>
        <w:rPr>
          <w:noProof/>
        </w:rPr>
      </w:r>
      <w:r>
        <w:rPr>
          <w:noProof/>
        </w:rPr>
        <w:fldChar w:fldCharType="separate"/>
      </w:r>
      <w:r>
        <w:rPr>
          <w:noProof/>
        </w:rPr>
        <w:t>50</w:t>
      </w:r>
      <w:r>
        <w:rPr>
          <w:noProof/>
        </w:rPr>
        <w:fldChar w:fldCharType="end"/>
      </w:r>
    </w:p>
    <w:p w14:paraId="0AE435A1"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3: FAS score density of KO group K00542 (left) and K07888 (right)</w:t>
      </w:r>
      <w:r>
        <w:rPr>
          <w:noProof/>
        </w:rPr>
        <w:tab/>
      </w:r>
      <w:r>
        <w:rPr>
          <w:noProof/>
        </w:rPr>
        <w:fldChar w:fldCharType="begin"/>
      </w:r>
      <w:r>
        <w:rPr>
          <w:noProof/>
        </w:rPr>
        <w:instrText xml:space="preserve"> PAGEREF _Toc386158615 \h </w:instrText>
      </w:r>
      <w:r>
        <w:rPr>
          <w:noProof/>
        </w:rPr>
      </w:r>
      <w:r>
        <w:rPr>
          <w:noProof/>
        </w:rPr>
        <w:fldChar w:fldCharType="separate"/>
      </w:r>
      <w:r>
        <w:rPr>
          <w:noProof/>
        </w:rPr>
        <w:t>51</w:t>
      </w:r>
      <w:r>
        <w:rPr>
          <w:noProof/>
        </w:rPr>
        <w:fldChar w:fldCharType="end"/>
      </w:r>
    </w:p>
    <w:p w14:paraId="6FEA11F7"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_Toc386158616 \h </w:instrText>
      </w:r>
      <w:r>
        <w:rPr>
          <w:noProof/>
        </w:rPr>
      </w:r>
      <w:r>
        <w:rPr>
          <w:noProof/>
        </w:rPr>
        <w:fldChar w:fldCharType="separate"/>
      </w:r>
      <w:r>
        <w:rPr>
          <w:noProof/>
        </w:rPr>
        <w:t>52</w:t>
      </w:r>
      <w:r>
        <w:rPr>
          <w:noProof/>
        </w:rPr>
        <w:fldChar w:fldCharType="end"/>
      </w:r>
    </w:p>
    <w:p w14:paraId="01C01E94"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Fraction of proteins annotated by HamFAS, BlastKOALA and KAAS</w:t>
      </w:r>
      <w:r>
        <w:rPr>
          <w:noProof/>
        </w:rPr>
        <w:tab/>
      </w:r>
      <w:r>
        <w:rPr>
          <w:noProof/>
        </w:rPr>
        <w:fldChar w:fldCharType="begin"/>
      </w:r>
      <w:r>
        <w:rPr>
          <w:noProof/>
        </w:rPr>
        <w:instrText xml:space="preserve"> PAGEREF _Toc386158617 \h </w:instrText>
      </w:r>
      <w:r>
        <w:rPr>
          <w:noProof/>
        </w:rPr>
      </w:r>
      <w:r>
        <w:rPr>
          <w:noProof/>
        </w:rPr>
        <w:fldChar w:fldCharType="separate"/>
      </w:r>
      <w:r>
        <w:rPr>
          <w:noProof/>
        </w:rPr>
        <w:t>53</w:t>
      </w:r>
      <w:r>
        <w:rPr>
          <w:noProof/>
        </w:rPr>
        <w:fldChar w:fldCharType="end"/>
      </w:r>
    </w:p>
    <w:p w14:paraId="4261D255"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Fraction of proteins annotated by HamFAS, BlastKOALA and KAAS</w:t>
      </w:r>
      <w:r>
        <w:rPr>
          <w:noProof/>
        </w:rPr>
        <w:tab/>
      </w:r>
      <w:r>
        <w:rPr>
          <w:noProof/>
        </w:rPr>
        <w:fldChar w:fldCharType="begin"/>
      </w:r>
      <w:r>
        <w:rPr>
          <w:noProof/>
        </w:rPr>
        <w:instrText xml:space="preserve"> PAGEREF _Toc386158618 \h </w:instrText>
      </w:r>
      <w:r>
        <w:rPr>
          <w:noProof/>
        </w:rPr>
      </w:r>
      <w:r>
        <w:rPr>
          <w:noProof/>
        </w:rPr>
        <w:fldChar w:fldCharType="separate"/>
      </w:r>
      <w:r>
        <w:rPr>
          <w:noProof/>
        </w:rPr>
        <w:t>54</w:t>
      </w:r>
      <w:r>
        <w:rPr>
          <w:noProof/>
        </w:rPr>
        <w:fldChar w:fldCharType="end"/>
      </w:r>
    </w:p>
    <w:p w14:paraId="3DCED40F"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7: Length distribution of HamFAS-only proteins and the others</w:t>
      </w:r>
      <w:r>
        <w:rPr>
          <w:noProof/>
        </w:rPr>
        <w:tab/>
      </w:r>
      <w:r>
        <w:rPr>
          <w:noProof/>
        </w:rPr>
        <w:fldChar w:fldCharType="begin"/>
      </w:r>
      <w:r>
        <w:rPr>
          <w:noProof/>
        </w:rPr>
        <w:instrText xml:space="preserve"> PAGEREF _Toc386158619 \h </w:instrText>
      </w:r>
      <w:r>
        <w:rPr>
          <w:noProof/>
        </w:rPr>
      </w:r>
      <w:r>
        <w:rPr>
          <w:noProof/>
        </w:rPr>
        <w:fldChar w:fldCharType="separate"/>
      </w:r>
      <w:r>
        <w:rPr>
          <w:noProof/>
        </w:rPr>
        <w:t>55</w:t>
      </w:r>
      <w:r>
        <w:rPr>
          <w:noProof/>
        </w:rPr>
        <w:fldChar w:fldCharType="end"/>
      </w:r>
    </w:p>
    <w:p w14:paraId="42AA1160"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Number of Pfam domains distribution of HamFAS-only proteins and the others</w:t>
      </w:r>
      <w:r>
        <w:rPr>
          <w:noProof/>
        </w:rPr>
        <w:tab/>
      </w:r>
      <w:r>
        <w:rPr>
          <w:noProof/>
        </w:rPr>
        <w:fldChar w:fldCharType="begin"/>
      </w:r>
      <w:r>
        <w:rPr>
          <w:noProof/>
        </w:rPr>
        <w:instrText xml:space="preserve"> PAGEREF _Toc386158620 \h </w:instrText>
      </w:r>
      <w:r>
        <w:rPr>
          <w:noProof/>
        </w:rPr>
      </w:r>
      <w:r>
        <w:rPr>
          <w:noProof/>
        </w:rPr>
        <w:fldChar w:fldCharType="separate"/>
      </w:r>
      <w:r>
        <w:rPr>
          <w:noProof/>
        </w:rPr>
        <w:t>56</w:t>
      </w:r>
      <w:r>
        <w:rPr>
          <w:noProof/>
        </w:rPr>
        <w:fldChar w:fldCharType="end"/>
      </w:r>
    </w:p>
    <w:p w14:paraId="1169661F"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_Toc386158621 \h </w:instrText>
      </w:r>
      <w:r>
        <w:rPr>
          <w:noProof/>
        </w:rPr>
      </w:r>
      <w:r>
        <w:rPr>
          <w:noProof/>
        </w:rPr>
        <w:fldChar w:fldCharType="separate"/>
      </w:r>
      <w:r>
        <w:rPr>
          <w:noProof/>
        </w:rPr>
        <w:t>56</w:t>
      </w:r>
      <w:r>
        <w:rPr>
          <w:noProof/>
        </w:rPr>
        <w:fldChar w:fldCharType="end"/>
      </w:r>
    </w:p>
    <w:p w14:paraId="137F695D"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_Toc386158622 \h </w:instrText>
      </w:r>
      <w:r>
        <w:rPr>
          <w:noProof/>
        </w:rPr>
      </w:r>
      <w:r>
        <w:rPr>
          <w:noProof/>
        </w:rPr>
        <w:fldChar w:fldCharType="separate"/>
      </w:r>
      <w:r>
        <w:rPr>
          <w:noProof/>
        </w:rPr>
        <w:t>57</w:t>
      </w:r>
      <w:r>
        <w:rPr>
          <w:noProof/>
        </w:rPr>
        <w:fldChar w:fldCharType="end"/>
      </w:r>
    </w:p>
    <w:p w14:paraId="19F9CDCF"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11: The PPI degree distribution of 3 protein sets</w:t>
      </w:r>
      <w:r>
        <w:rPr>
          <w:noProof/>
        </w:rPr>
        <w:tab/>
      </w:r>
      <w:r>
        <w:rPr>
          <w:noProof/>
        </w:rPr>
        <w:fldChar w:fldCharType="begin"/>
      </w:r>
      <w:r>
        <w:rPr>
          <w:noProof/>
        </w:rPr>
        <w:instrText xml:space="preserve"> PAGEREF _Toc386158623 \h </w:instrText>
      </w:r>
      <w:r>
        <w:rPr>
          <w:noProof/>
        </w:rPr>
      </w:r>
      <w:r>
        <w:rPr>
          <w:noProof/>
        </w:rPr>
        <w:fldChar w:fldCharType="separate"/>
      </w:r>
      <w:r>
        <w:rPr>
          <w:noProof/>
        </w:rPr>
        <w:t>58</w:t>
      </w:r>
      <w:r>
        <w:rPr>
          <w:noProof/>
        </w:rPr>
        <w:fldChar w:fldCharType="end"/>
      </w:r>
    </w:p>
    <w:p w14:paraId="1F593A72"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12: Distribution of the number of pathways in which annotated KOs are involved</w:t>
      </w:r>
      <w:r>
        <w:rPr>
          <w:noProof/>
        </w:rPr>
        <w:tab/>
      </w:r>
      <w:r>
        <w:rPr>
          <w:noProof/>
        </w:rPr>
        <w:fldChar w:fldCharType="begin"/>
      </w:r>
      <w:r>
        <w:rPr>
          <w:noProof/>
        </w:rPr>
        <w:instrText xml:space="preserve"> PAGEREF _Toc386158624 \h </w:instrText>
      </w:r>
      <w:r>
        <w:rPr>
          <w:noProof/>
        </w:rPr>
      </w:r>
      <w:r>
        <w:rPr>
          <w:noProof/>
        </w:rPr>
        <w:fldChar w:fldCharType="separate"/>
      </w:r>
      <w:r>
        <w:rPr>
          <w:noProof/>
        </w:rPr>
        <w:t>58</w:t>
      </w:r>
      <w:r>
        <w:rPr>
          <w:noProof/>
        </w:rPr>
        <w:fldChar w:fldCharType="end"/>
      </w:r>
    </w:p>
    <w:p w14:paraId="3D23DC64"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13: The numbers of HamFAS-only KOs distributed into different pathway categories</w:t>
      </w:r>
      <w:r>
        <w:rPr>
          <w:noProof/>
        </w:rPr>
        <w:tab/>
      </w:r>
      <w:r>
        <w:rPr>
          <w:noProof/>
        </w:rPr>
        <w:fldChar w:fldCharType="begin"/>
      </w:r>
      <w:r>
        <w:rPr>
          <w:noProof/>
        </w:rPr>
        <w:instrText xml:space="preserve"> PAGEREF _Toc386158625 \h </w:instrText>
      </w:r>
      <w:r>
        <w:rPr>
          <w:noProof/>
        </w:rPr>
      </w:r>
      <w:r>
        <w:rPr>
          <w:noProof/>
        </w:rPr>
        <w:fldChar w:fldCharType="separate"/>
      </w:r>
      <w:r>
        <w:rPr>
          <w:noProof/>
        </w:rPr>
        <w:t>59</w:t>
      </w:r>
      <w:r>
        <w:rPr>
          <w:noProof/>
        </w:rPr>
        <w:fldChar w:fldCharType="end"/>
      </w:r>
    </w:p>
    <w:p w14:paraId="23CAABEA"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_Toc386158626 \h </w:instrText>
      </w:r>
      <w:r>
        <w:rPr>
          <w:noProof/>
        </w:rPr>
      </w:r>
      <w:r>
        <w:rPr>
          <w:noProof/>
        </w:rPr>
        <w:fldChar w:fldCharType="separate"/>
      </w:r>
      <w:r>
        <w:rPr>
          <w:noProof/>
        </w:rPr>
        <w:t>63</w:t>
      </w:r>
      <w:r>
        <w:rPr>
          <w:noProof/>
        </w:rPr>
        <w:fldChar w:fldCharType="end"/>
      </w:r>
    </w:p>
    <w:p w14:paraId="313203B4"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_Toc386158627 \h </w:instrText>
      </w:r>
      <w:r>
        <w:rPr>
          <w:noProof/>
        </w:rPr>
      </w:r>
      <w:r>
        <w:rPr>
          <w:noProof/>
        </w:rPr>
        <w:fldChar w:fldCharType="separate"/>
      </w:r>
      <w:r>
        <w:rPr>
          <w:noProof/>
        </w:rPr>
        <w:t>64</w:t>
      </w:r>
      <w:r>
        <w:rPr>
          <w:noProof/>
        </w:rPr>
        <w:fldChar w:fldCharType="end"/>
      </w:r>
    </w:p>
    <w:p w14:paraId="66C4E61B"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3: Number of nodes (left) and edges (right) of the enriched pathways for microsporidian LCA, </w:t>
      </w:r>
      <w:r w:rsidRPr="00C8085E">
        <w:rPr>
          <w:i/>
          <w:noProof/>
        </w:rPr>
        <w:t>E.cuniculi</w:t>
      </w:r>
      <w:r>
        <w:rPr>
          <w:noProof/>
        </w:rPr>
        <w:t xml:space="preserve">, </w:t>
      </w:r>
      <w:r w:rsidRPr="00C8085E">
        <w:rPr>
          <w:i/>
          <w:noProof/>
        </w:rPr>
        <w:t>E.hellem</w:t>
      </w:r>
      <w:r>
        <w:rPr>
          <w:noProof/>
        </w:rPr>
        <w:t xml:space="preserve">, </w:t>
      </w:r>
      <w:r w:rsidRPr="00C8085E">
        <w:rPr>
          <w:i/>
          <w:noProof/>
        </w:rPr>
        <w:t>E.intestinalis</w:t>
      </w:r>
      <w:r>
        <w:rPr>
          <w:noProof/>
        </w:rPr>
        <w:t xml:space="preserve"> and </w:t>
      </w:r>
      <w:r w:rsidRPr="00C8085E">
        <w:rPr>
          <w:i/>
          <w:noProof/>
        </w:rPr>
        <w:t>N.ceranae</w:t>
      </w:r>
      <w:r>
        <w:rPr>
          <w:noProof/>
        </w:rPr>
        <w:t>.</w:t>
      </w:r>
      <w:r>
        <w:rPr>
          <w:noProof/>
        </w:rPr>
        <w:tab/>
      </w:r>
      <w:r>
        <w:rPr>
          <w:noProof/>
        </w:rPr>
        <w:fldChar w:fldCharType="begin"/>
      </w:r>
      <w:r>
        <w:rPr>
          <w:noProof/>
        </w:rPr>
        <w:instrText xml:space="preserve"> PAGEREF _Toc386158628 \h </w:instrText>
      </w:r>
      <w:r>
        <w:rPr>
          <w:noProof/>
        </w:rPr>
      </w:r>
      <w:r>
        <w:rPr>
          <w:noProof/>
        </w:rPr>
        <w:fldChar w:fldCharType="separate"/>
      </w:r>
      <w:r>
        <w:rPr>
          <w:noProof/>
        </w:rPr>
        <w:t>64</w:t>
      </w:r>
      <w:r>
        <w:rPr>
          <w:noProof/>
        </w:rPr>
        <w:fldChar w:fldCharType="end"/>
      </w:r>
    </w:p>
    <w:p w14:paraId="2ABC9238"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4: Density of average node degree, average path length and diameter (maximal path length) of microsporidian LCA, </w:t>
      </w:r>
      <w:r w:rsidRPr="00C8085E">
        <w:rPr>
          <w:i/>
          <w:noProof/>
        </w:rPr>
        <w:t>E.cuniculi</w:t>
      </w:r>
      <w:r>
        <w:rPr>
          <w:noProof/>
        </w:rPr>
        <w:t xml:space="preserve">, </w:t>
      </w:r>
      <w:r w:rsidRPr="00C8085E">
        <w:rPr>
          <w:i/>
          <w:noProof/>
        </w:rPr>
        <w:t>E.hellem</w:t>
      </w:r>
      <w:r>
        <w:rPr>
          <w:noProof/>
        </w:rPr>
        <w:t xml:space="preserve">, </w:t>
      </w:r>
      <w:r w:rsidRPr="00C8085E">
        <w:rPr>
          <w:i/>
          <w:noProof/>
        </w:rPr>
        <w:t>E.intestinali</w:t>
      </w:r>
      <w:r>
        <w:rPr>
          <w:noProof/>
        </w:rPr>
        <w:t xml:space="preserve"> and </w:t>
      </w:r>
      <w:r w:rsidRPr="00C8085E">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_Toc386158629 \h </w:instrText>
      </w:r>
      <w:r>
        <w:rPr>
          <w:noProof/>
        </w:rPr>
      </w:r>
      <w:r>
        <w:rPr>
          <w:noProof/>
        </w:rPr>
        <w:fldChar w:fldCharType="separate"/>
      </w:r>
      <w:r>
        <w:rPr>
          <w:noProof/>
        </w:rPr>
        <w:t>65</w:t>
      </w:r>
      <w:r>
        <w:rPr>
          <w:noProof/>
        </w:rPr>
        <w:fldChar w:fldCharType="end"/>
      </w:r>
    </w:p>
    <w:p w14:paraId="1F424437"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_Toc386158630 \h </w:instrText>
      </w:r>
      <w:r>
        <w:rPr>
          <w:noProof/>
        </w:rPr>
      </w:r>
      <w:r>
        <w:rPr>
          <w:noProof/>
        </w:rPr>
        <w:fldChar w:fldCharType="separate"/>
      </w:r>
      <w:r>
        <w:rPr>
          <w:noProof/>
        </w:rPr>
        <w:t>66</w:t>
      </w:r>
      <w:r>
        <w:rPr>
          <w:noProof/>
        </w:rPr>
        <w:fldChar w:fldCharType="end"/>
      </w:r>
    </w:p>
    <w:p w14:paraId="4C3FAB9A"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_Toc386158631 \h </w:instrText>
      </w:r>
      <w:r>
        <w:rPr>
          <w:noProof/>
        </w:rPr>
      </w:r>
      <w:r>
        <w:rPr>
          <w:noProof/>
        </w:rPr>
        <w:fldChar w:fldCharType="separate"/>
      </w:r>
      <w:r>
        <w:rPr>
          <w:noProof/>
        </w:rPr>
        <w:t>68</w:t>
      </w:r>
      <w:r>
        <w:rPr>
          <w:noProof/>
        </w:rPr>
        <w:fldChar w:fldCharType="end"/>
      </w:r>
    </w:p>
    <w:p w14:paraId="41A70092"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C8085E">
        <w:rPr>
          <w:i/>
          <w:noProof/>
        </w:rPr>
        <w:t>E.hellem</w:t>
      </w:r>
      <w:r>
        <w:rPr>
          <w:noProof/>
        </w:rPr>
        <w:t xml:space="preserve"> and </w:t>
      </w:r>
      <w:r w:rsidRPr="00C8085E">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_Toc386158632 \h </w:instrText>
      </w:r>
      <w:r>
        <w:rPr>
          <w:noProof/>
        </w:rPr>
      </w:r>
      <w:r>
        <w:rPr>
          <w:noProof/>
        </w:rPr>
        <w:fldChar w:fldCharType="separate"/>
      </w:r>
      <w:r>
        <w:rPr>
          <w:noProof/>
        </w:rPr>
        <w:t>69</w:t>
      </w:r>
      <w:r>
        <w:rPr>
          <w:noProof/>
        </w:rPr>
        <w:fldChar w:fldCharType="end"/>
      </w:r>
    </w:p>
    <w:p w14:paraId="3ECDC1C6"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8: Phylogenetic profile of 3 microsporidian LCA NTT proteins</w:t>
      </w:r>
      <w:r>
        <w:rPr>
          <w:noProof/>
        </w:rPr>
        <w:tab/>
      </w:r>
      <w:r>
        <w:rPr>
          <w:noProof/>
        </w:rPr>
        <w:fldChar w:fldCharType="begin"/>
      </w:r>
      <w:r>
        <w:rPr>
          <w:noProof/>
        </w:rPr>
        <w:instrText xml:space="preserve"> PAGEREF _Toc386158633 \h </w:instrText>
      </w:r>
      <w:r>
        <w:rPr>
          <w:noProof/>
        </w:rPr>
      </w:r>
      <w:r>
        <w:rPr>
          <w:noProof/>
        </w:rPr>
        <w:fldChar w:fldCharType="separate"/>
      </w:r>
      <w:r>
        <w:rPr>
          <w:noProof/>
        </w:rPr>
        <w:t>70</w:t>
      </w:r>
      <w:r>
        <w:rPr>
          <w:noProof/>
        </w:rPr>
        <w:fldChar w:fldCharType="end"/>
      </w:r>
    </w:p>
    <w:p w14:paraId="768F8F82"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6</w:t>
      </w:r>
      <w:r>
        <w:rPr>
          <w:noProof/>
        </w:rPr>
        <w:noBreakHyphen/>
        <w:t xml:space="preserve">9: Domain architecture of </w:t>
      </w:r>
      <w:r w:rsidRPr="00C8085E">
        <w:rPr>
          <w:i/>
          <w:noProof/>
        </w:rPr>
        <w:t>E.hellem</w:t>
      </w:r>
      <w:r>
        <w:rPr>
          <w:noProof/>
        </w:rPr>
        <w:t xml:space="preserve"> protein (enche_5516_1:EHEL_100430) and its ortholog (chltr_5669_1:1220) of the bacteria </w:t>
      </w:r>
      <w:r w:rsidRPr="00C8085E">
        <w:rPr>
          <w:i/>
          <w:noProof/>
        </w:rPr>
        <w:t>Chlamydia trachomatis</w:t>
      </w:r>
      <w:r>
        <w:rPr>
          <w:noProof/>
        </w:rPr>
        <w:t>.</w:t>
      </w:r>
      <w:r>
        <w:rPr>
          <w:noProof/>
        </w:rPr>
        <w:tab/>
      </w:r>
      <w:r>
        <w:rPr>
          <w:noProof/>
        </w:rPr>
        <w:fldChar w:fldCharType="begin"/>
      </w:r>
      <w:r>
        <w:rPr>
          <w:noProof/>
        </w:rPr>
        <w:instrText xml:space="preserve"> PAGEREF _Toc386158634 \h </w:instrText>
      </w:r>
      <w:r>
        <w:rPr>
          <w:noProof/>
        </w:rPr>
      </w:r>
      <w:r>
        <w:rPr>
          <w:noProof/>
        </w:rPr>
        <w:fldChar w:fldCharType="separate"/>
      </w:r>
      <w:r>
        <w:rPr>
          <w:noProof/>
        </w:rPr>
        <w:t>71</w:t>
      </w:r>
      <w:r>
        <w:rPr>
          <w:noProof/>
        </w:rPr>
        <w:fldChar w:fldCharType="end"/>
      </w:r>
    </w:p>
    <w:p w14:paraId="7C81727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_Toc386158635 \h </w:instrText>
      </w:r>
      <w:r>
        <w:rPr>
          <w:noProof/>
        </w:rPr>
      </w:r>
      <w:r>
        <w:rPr>
          <w:noProof/>
        </w:rPr>
        <w:fldChar w:fldCharType="separate"/>
      </w:r>
      <w:r>
        <w:rPr>
          <w:noProof/>
        </w:rPr>
        <w:t>118</w:t>
      </w:r>
      <w:r>
        <w:rPr>
          <w:noProof/>
        </w:rPr>
        <w:fldChar w:fldCharType="end"/>
      </w:r>
    </w:p>
    <w:p w14:paraId="0D117CBA"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_Toc386158636 \h </w:instrText>
      </w:r>
      <w:r>
        <w:rPr>
          <w:noProof/>
        </w:rPr>
      </w:r>
      <w:r>
        <w:rPr>
          <w:noProof/>
        </w:rPr>
        <w:fldChar w:fldCharType="separate"/>
      </w:r>
      <w:r>
        <w:rPr>
          <w:noProof/>
        </w:rPr>
        <w:t>118</w:t>
      </w:r>
      <w:r>
        <w:rPr>
          <w:noProof/>
        </w:rPr>
        <w:fldChar w:fldCharType="end"/>
      </w:r>
    </w:p>
    <w:p w14:paraId="72EAAD48"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_Toc386158637 \h </w:instrText>
      </w:r>
      <w:r>
        <w:rPr>
          <w:noProof/>
        </w:rPr>
      </w:r>
      <w:r>
        <w:rPr>
          <w:noProof/>
        </w:rPr>
        <w:fldChar w:fldCharType="separate"/>
      </w:r>
      <w:r>
        <w:rPr>
          <w:noProof/>
        </w:rPr>
        <w:t>119</w:t>
      </w:r>
      <w:r>
        <w:rPr>
          <w:noProof/>
        </w:rPr>
        <w:fldChar w:fldCharType="end"/>
      </w:r>
    </w:p>
    <w:p w14:paraId="30068876"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_Toc386158638 \h </w:instrText>
      </w:r>
      <w:r>
        <w:rPr>
          <w:noProof/>
        </w:rPr>
      </w:r>
      <w:r>
        <w:rPr>
          <w:noProof/>
        </w:rPr>
        <w:fldChar w:fldCharType="separate"/>
      </w:r>
      <w:r>
        <w:rPr>
          <w:noProof/>
        </w:rPr>
        <w:t>119</w:t>
      </w:r>
      <w:r>
        <w:rPr>
          <w:noProof/>
        </w:rPr>
        <w:fldChar w:fldCharType="end"/>
      </w:r>
    </w:p>
    <w:p w14:paraId="05ADE087"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_Toc386158639 \h </w:instrText>
      </w:r>
      <w:r>
        <w:rPr>
          <w:noProof/>
        </w:rPr>
      </w:r>
      <w:r>
        <w:rPr>
          <w:noProof/>
        </w:rPr>
        <w:fldChar w:fldCharType="separate"/>
      </w:r>
      <w:r>
        <w:rPr>
          <w:noProof/>
        </w:rPr>
        <w:t>120</w:t>
      </w:r>
      <w:r>
        <w:rPr>
          <w:noProof/>
        </w:rPr>
        <w:fldChar w:fldCharType="end"/>
      </w:r>
    </w:p>
    <w:p w14:paraId="7A8B3D5B"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_Toc386158640 \h </w:instrText>
      </w:r>
      <w:r>
        <w:rPr>
          <w:noProof/>
        </w:rPr>
      </w:r>
      <w:r>
        <w:rPr>
          <w:noProof/>
        </w:rPr>
        <w:fldChar w:fldCharType="separate"/>
      </w:r>
      <w:r>
        <w:rPr>
          <w:noProof/>
        </w:rPr>
        <w:t>120</w:t>
      </w:r>
      <w:r>
        <w:rPr>
          <w:noProof/>
        </w:rPr>
        <w:fldChar w:fldCharType="end"/>
      </w:r>
    </w:p>
    <w:p w14:paraId="4ABDD39B"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_Toc386158641 \h </w:instrText>
      </w:r>
      <w:r>
        <w:rPr>
          <w:noProof/>
        </w:rPr>
      </w:r>
      <w:r>
        <w:rPr>
          <w:noProof/>
        </w:rPr>
        <w:fldChar w:fldCharType="separate"/>
      </w:r>
      <w:r>
        <w:rPr>
          <w:noProof/>
        </w:rPr>
        <w:t>121</w:t>
      </w:r>
      <w:r>
        <w:rPr>
          <w:noProof/>
        </w:rPr>
        <w:fldChar w:fldCharType="end"/>
      </w:r>
    </w:p>
    <w:p w14:paraId="6F6BAB6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C8085E">
        <w:rPr>
          <w:i/>
          <w:noProof/>
        </w:rPr>
        <w:t>E.cuniculi</w:t>
      </w:r>
      <w:r>
        <w:rPr>
          <w:noProof/>
        </w:rPr>
        <w:t xml:space="preserve">, purple for </w:t>
      </w:r>
      <w:r w:rsidRPr="00C8085E">
        <w:rPr>
          <w:i/>
          <w:noProof/>
        </w:rPr>
        <w:t>E.hellem</w:t>
      </w:r>
      <w:r>
        <w:rPr>
          <w:noProof/>
        </w:rPr>
        <w:t xml:space="preserve">, pink for </w:t>
      </w:r>
      <w:r w:rsidRPr="00C8085E">
        <w:rPr>
          <w:i/>
          <w:noProof/>
        </w:rPr>
        <w:t>E.intestinalis</w:t>
      </w:r>
      <w:r>
        <w:rPr>
          <w:noProof/>
        </w:rPr>
        <w:t xml:space="preserve">, light green for </w:t>
      </w:r>
      <w:r w:rsidRPr="00C8085E">
        <w:rPr>
          <w:i/>
          <w:noProof/>
        </w:rPr>
        <w:t>N.ceranae</w:t>
      </w:r>
      <w:r>
        <w:rPr>
          <w:noProof/>
        </w:rPr>
        <w:t xml:space="preserve"> and yellow for </w:t>
      </w:r>
      <w:r w:rsidRPr="00C8085E">
        <w:rPr>
          <w:i/>
          <w:noProof/>
        </w:rPr>
        <w:t>S.cerevisiae</w:t>
      </w:r>
      <w:r>
        <w:rPr>
          <w:noProof/>
        </w:rPr>
        <w:t>.</w:t>
      </w:r>
      <w:r>
        <w:rPr>
          <w:noProof/>
        </w:rPr>
        <w:tab/>
      </w:r>
      <w:r>
        <w:rPr>
          <w:noProof/>
        </w:rPr>
        <w:fldChar w:fldCharType="begin"/>
      </w:r>
      <w:r>
        <w:rPr>
          <w:noProof/>
        </w:rPr>
        <w:instrText xml:space="preserve"> PAGEREF _Toc386158642 \h </w:instrText>
      </w:r>
      <w:r>
        <w:rPr>
          <w:noProof/>
        </w:rPr>
      </w:r>
      <w:r>
        <w:rPr>
          <w:noProof/>
        </w:rPr>
        <w:fldChar w:fldCharType="separate"/>
      </w:r>
      <w:r>
        <w:rPr>
          <w:noProof/>
        </w:rPr>
        <w:t>122</w:t>
      </w:r>
      <w:r>
        <w:rPr>
          <w:noProof/>
        </w:rPr>
        <w:fldChar w:fldCharType="end"/>
      </w:r>
    </w:p>
    <w:p w14:paraId="109BCDA3"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_Toc386158643 \h </w:instrText>
      </w:r>
      <w:r>
        <w:rPr>
          <w:noProof/>
        </w:rPr>
      </w:r>
      <w:r>
        <w:rPr>
          <w:noProof/>
        </w:rPr>
        <w:fldChar w:fldCharType="separate"/>
      </w:r>
      <w:r>
        <w:rPr>
          <w:noProof/>
        </w:rPr>
        <w:t>122</w:t>
      </w:r>
      <w:r>
        <w:rPr>
          <w:noProof/>
        </w:rPr>
        <w:fldChar w:fldCharType="end"/>
      </w:r>
    </w:p>
    <w:p w14:paraId="442CAEAC"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_Toc386158644 \h </w:instrText>
      </w:r>
      <w:r>
        <w:rPr>
          <w:noProof/>
        </w:rPr>
      </w:r>
      <w:r>
        <w:rPr>
          <w:noProof/>
        </w:rPr>
        <w:fldChar w:fldCharType="separate"/>
      </w:r>
      <w:r>
        <w:rPr>
          <w:noProof/>
        </w:rPr>
        <w:t>123</w:t>
      </w:r>
      <w:r>
        <w:rPr>
          <w:noProof/>
        </w:rPr>
        <w:fldChar w:fldCharType="end"/>
      </w:r>
    </w:p>
    <w:p w14:paraId="0135C8C4"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C8085E">
        <w:rPr>
          <w:i/>
          <w:noProof/>
        </w:rPr>
        <w:t>E.cuniculi</w:t>
      </w:r>
      <w:r>
        <w:rPr>
          <w:noProof/>
        </w:rPr>
        <w:t xml:space="preserve">, </w:t>
      </w:r>
      <w:r w:rsidRPr="00C8085E">
        <w:rPr>
          <w:i/>
          <w:noProof/>
        </w:rPr>
        <w:t>E.hellem</w:t>
      </w:r>
      <w:r>
        <w:rPr>
          <w:noProof/>
        </w:rPr>
        <w:t xml:space="preserve">, </w:t>
      </w:r>
      <w:r w:rsidRPr="00C8085E">
        <w:rPr>
          <w:i/>
          <w:noProof/>
        </w:rPr>
        <w:t>E.intestinalis</w:t>
      </w:r>
      <w:r>
        <w:rPr>
          <w:noProof/>
        </w:rPr>
        <w:t xml:space="preserve"> and </w:t>
      </w:r>
      <w:r w:rsidRPr="00C8085E">
        <w:rPr>
          <w:i/>
          <w:noProof/>
        </w:rPr>
        <w:t>N.ceranae</w:t>
      </w:r>
      <w:r>
        <w:rPr>
          <w:noProof/>
        </w:rPr>
        <w:t>. Image obtained from KEGG Mapper.</w:t>
      </w:r>
      <w:r>
        <w:rPr>
          <w:noProof/>
        </w:rPr>
        <w:tab/>
      </w:r>
      <w:r>
        <w:rPr>
          <w:noProof/>
        </w:rPr>
        <w:fldChar w:fldCharType="begin"/>
      </w:r>
      <w:r>
        <w:rPr>
          <w:noProof/>
        </w:rPr>
        <w:instrText xml:space="preserve"> PAGEREF _Toc386158645 \h </w:instrText>
      </w:r>
      <w:r>
        <w:rPr>
          <w:noProof/>
        </w:rPr>
      </w:r>
      <w:r>
        <w:rPr>
          <w:noProof/>
        </w:rPr>
        <w:fldChar w:fldCharType="separate"/>
      </w:r>
      <w:r>
        <w:rPr>
          <w:noProof/>
        </w:rPr>
        <w:t>123</w:t>
      </w:r>
      <w:r>
        <w:rPr>
          <w:noProof/>
        </w:rPr>
        <w:fldChar w:fldCharType="end"/>
      </w:r>
    </w:p>
    <w:p w14:paraId="0763B73C"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C8085E">
        <w:rPr>
          <w:i/>
          <w:noProof/>
        </w:rPr>
        <w:t>E.cuniculi</w:t>
      </w:r>
      <w:r>
        <w:rPr>
          <w:noProof/>
        </w:rPr>
        <w:t xml:space="preserve">, </w:t>
      </w:r>
      <w:r w:rsidRPr="00C8085E">
        <w:rPr>
          <w:i/>
          <w:noProof/>
        </w:rPr>
        <w:t>E.hellem</w:t>
      </w:r>
      <w:r>
        <w:rPr>
          <w:noProof/>
        </w:rPr>
        <w:t xml:space="preserve">, </w:t>
      </w:r>
      <w:r w:rsidRPr="00C8085E">
        <w:rPr>
          <w:i/>
          <w:noProof/>
        </w:rPr>
        <w:t>E.intestinalis</w:t>
      </w:r>
      <w:r>
        <w:rPr>
          <w:noProof/>
        </w:rPr>
        <w:t xml:space="preserve"> and </w:t>
      </w:r>
      <w:r w:rsidRPr="00C8085E">
        <w:rPr>
          <w:i/>
          <w:noProof/>
        </w:rPr>
        <w:t>N.ceranae</w:t>
      </w:r>
      <w:r>
        <w:rPr>
          <w:noProof/>
        </w:rPr>
        <w:t>. Image obtained from KEGG Mapper.</w:t>
      </w:r>
      <w:r>
        <w:rPr>
          <w:noProof/>
        </w:rPr>
        <w:tab/>
      </w:r>
      <w:r>
        <w:rPr>
          <w:noProof/>
        </w:rPr>
        <w:fldChar w:fldCharType="begin"/>
      </w:r>
      <w:r>
        <w:rPr>
          <w:noProof/>
        </w:rPr>
        <w:instrText xml:space="preserve"> PAGEREF _Toc386158646 \h </w:instrText>
      </w:r>
      <w:r>
        <w:rPr>
          <w:noProof/>
        </w:rPr>
      </w:r>
      <w:r>
        <w:rPr>
          <w:noProof/>
        </w:rPr>
        <w:fldChar w:fldCharType="separate"/>
      </w:r>
      <w:r>
        <w:rPr>
          <w:noProof/>
        </w:rPr>
        <w:t>124</w:t>
      </w:r>
      <w:r>
        <w:rPr>
          <w:noProof/>
        </w:rPr>
        <w:fldChar w:fldCharType="end"/>
      </w:r>
    </w:p>
    <w:p w14:paraId="17793CD6"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C8085E">
        <w:rPr>
          <w:i/>
          <w:noProof/>
        </w:rPr>
        <w:t>E.cuniculi</w:t>
      </w:r>
      <w:r>
        <w:rPr>
          <w:noProof/>
        </w:rPr>
        <w:t xml:space="preserve">, </w:t>
      </w:r>
      <w:r w:rsidRPr="00C8085E">
        <w:rPr>
          <w:i/>
          <w:noProof/>
        </w:rPr>
        <w:t>E.hellem</w:t>
      </w:r>
      <w:r>
        <w:rPr>
          <w:noProof/>
        </w:rPr>
        <w:t xml:space="preserve">, </w:t>
      </w:r>
      <w:r w:rsidRPr="00C8085E">
        <w:rPr>
          <w:i/>
          <w:noProof/>
        </w:rPr>
        <w:t>E.intestinalis</w:t>
      </w:r>
      <w:r>
        <w:rPr>
          <w:noProof/>
        </w:rPr>
        <w:t xml:space="preserve"> and </w:t>
      </w:r>
      <w:r w:rsidRPr="00C8085E">
        <w:rPr>
          <w:i/>
          <w:noProof/>
        </w:rPr>
        <w:t>N.ceranae</w:t>
      </w:r>
      <w:r>
        <w:rPr>
          <w:noProof/>
        </w:rPr>
        <w:t>. Image obtained from KEGG Mapper.</w:t>
      </w:r>
      <w:r>
        <w:rPr>
          <w:noProof/>
        </w:rPr>
        <w:tab/>
      </w:r>
      <w:r>
        <w:rPr>
          <w:noProof/>
        </w:rPr>
        <w:fldChar w:fldCharType="begin"/>
      </w:r>
      <w:r>
        <w:rPr>
          <w:noProof/>
        </w:rPr>
        <w:instrText xml:space="preserve"> PAGEREF _Toc386158647 \h </w:instrText>
      </w:r>
      <w:r>
        <w:rPr>
          <w:noProof/>
        </w:rPr>
      </w:r>
      <w:r>
        <w:rPr>
          <w:noProof/>
        </w:rPr>
        <w:fldChar w:fldCharType="separate"/>
      </w:r>
      <w:r>
        <w:rPr>
          <w:noProof/>
        </w:rPr>
        <w:t>125</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4" w:name="_Toc384627473"/>
      <w:bookmarkStart w:id="5" w:name="_Toc386158906"/>
      <w:r w:rsidRPr="00FC6093">
        <w:lastRenderedPageBreak/>
        <w:t>List of Tables</w:t>
      </w:r>
      <w:bookmarkEnd w:id="4"/>
      <w:bookmarkEnd w:id="5"/>
    </w:p>
    <w:p w14:paraId="3CFA967A" w14:textId="77777777" w:rsidR="00BD532F" w:rsidRPr="00BD532F" w:rsidRDefault="00BD532F" w:rsidP="00BD532F"/>
    <w:p w14:paraId="457D909F" w14:textId="77777777" w:rsidR="00FD48E3"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FD48E3">
        <w:rPr>
          <w:noProof/>
        </w:rPr>
        <w:t>Table 2</w:t>
      </w:r>
      <w:r w:rsidR="00FD48E3">
        <w:rPr>
          <w:noProof/>
        </w:rPr>
        <w:noBreakHyphen/>
        <w:t>1: The microsporidia data set that was used for the estimation of the microsporidia last common ancestor protein set. The columns denote species name, strain, number of protein and the source, where their proteomes were downloaded.</w:t>
      </w:r>
      <w:r w:rsidR="00FD48E3">
        <w:rPr>
          <w:noProof/>
        </w:rPr>
        <w:tab/>
      </w:r>
      <w:r w:rsidR="00FD48E3">
        <w:rPr>
          <w:noProof/>
        </w:rPr>
        <w:fldChar w:fldCharType="begin"/>
      </w:r>
      <w:r w:rsidR="00FD48E3">
        <w:rPr>
          <w:noProof/>
        </w:rPr>
        <w:instrText xml:space="preserve"> PAGEREF _Toc386158648 \h </w:instrText>
      </w:r>
      <w:r w:rsidR="00FD48E3">
        <w:rPr>
          <w:noProof/>
        </w:rPr>
      </w:r>
      <w:r w:rsidR="00FD48E3">
        <w:rPr>
          <w:noProof/>
        </w:rPr>
        <w:fldChar w:fldCharType="separate"/>
      </w:r>
      <w:r w:rsidR="00FD48E3">
        <w:rPr>
          <w:noProof/>
        </w:rPr>
        <w:t>14</w:t>
      </w:r>
      <w:r w:rsidR="00FD48E3">
        <w:rPr>
          <w:noProof/>
        </w:rPr>
        <w:fldChar w:fldCharType="end"/>
      </w:r>
    </w:p>
    <w:p w14:paraId="7D21EEE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2: 24 taxa used for extent the initial homologous groups including 17 non-microsporidia species used in the phylogenetic study of (Capella-Gutiérrez, Marcet-Houben, and Gabaldón 2012) and other 7 outgroup taxa (highlighted in red). Columns indicate NCBI taxonomy ID, taxon name, phylum, kingdom and the source where the proteomes were downloaded. The sources for those proteomes are JGI (https://jgi.doe.gov), Broad Institute (https://www.broadinstitute.org), UniProt (http://www.uniprot.org), Ensembl (https://www.ensembl.org/index.html), NCBI (https://www.ncbi.nlm.nih.gov), Candida Genome Database (CGD, http://www.candidagenome.org), PlasmoDB (http://plasmodb.org/plasmo/) and Sanger Institute (http://www.sanger.ac.uk/science/data).</w:t>
      </w:r>
      <w:r>
        <w:rPr>
          <w:noProof/>
        </w:rPr>
        <w:tab/>
      </w:r>
      <w:r>
        <w:rPr>
          <w:noProof/>
        </w:rPr>
        <w:fldChar w:fldCharType="begin"/>
      </w:r>
      <w:r>
        <w:rPr>
          <w:noProof/>
        </w:rPr>
        <w:instrText xml:space="preserve"> PAGEREF _Toc386158649 \h </w:instrText>
      </w:r>
      <w:r>
        <w:rPr>
          <w:noProof/>
        </w:rPr>
      </w:r>
      <w:r>
        <w:rPr>
          <w:noProof/>
        </w:rPr>
        <w:fldChar w:fldCharType="separate"/>
      </w:r>
      <w:r>
        <w:rPr>
          <w:noProof/>
        </w:rPr>
        <w:t>16</w:t>
      </w:r>
      <w:r>
        <w:rPr>
          <w:noProof/>
        </w:rPr>
        <w:fldChar w:fldCharType="end"/>
      </w:r>
    </w:p>
    <w:p w14:paraId="19D767F8"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3: KO annotation for 42 microsporidia specific proteins using BlastKOALA</w:t>
      </w:r>
      <w:r>
        <w:rPr>
          <w:noProof/>
        </w:rPr>
        <w:tab/>
      </w:r>
      <w:r>
        <w:rPr>
          <w:noProof/>
        </w:rPr>
        <w:fldChar w:fldCharType="begin"/>
      </w:r>
      <w:r>
        <w:rPr>
          <w:noProof/>
        </w:rPr>
        <w:instrText xml:space="preserve"> PAGEREF _Toc386158650 \h </w:instrText>
      </w:r>
      <w:r>
        <w:rPr>
          <w:noProof/>
        </w:rPr>
      </w:r>
      <w:r>
        <w:rPr>
          <w:noProof/>
        </w:rPr>
        <w:fldChar w:fldCharType="separate"/>
      </w:r>
      <w:r>
        <w:rPr>
          <w:noProof/>
        </w:rPr>
        <w:t>31</w:t>
      </w:r>
      <w:r>
        <w:rPr>
          <w:noProof/>
        </w:rPr>
        <w:fldChar w:fldCharType="end"/>
      </w:r>
    </w:p>
    <w:p w14:paraId="77BC4A5D"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4: Estimated microsporidia specific proteins by applying different FAS cutoffs.</w:t>
      </w:r>
      <w:r>
        <w:rPr>
          <w:noProof/>
        </w:rPr>
        <w:tab/>
      </w:r>
      <w:r>
        <w:rPr>
          <w:noProof/>
        </w:rPr>
        <w:fldChar w:fldCharType="begin"/>
      </w:r>
      <w:r>
        <w:rPr>
          <w:noProof/>
        </w:rPr>
        <w:instrText xml:space="preserve"> PAGEREF _Toc386158651 \h </w:instrText>
      </w:r>
      <w:r>
        <w:rPr>
          <w:noProof/>
        </w:rPr>
      </w:r>
      <w:r>
        <w:rPr>
          <w:noProof/>
        </w:rPr>
        <w:fldChar w:fldCharType="separate"/>
      </w:r>
      <w:r>
        <w:rPr>
          <w:noProof/>
        </w:rPr>
        <w:t>32</w:t>
      </w:r>
      <w:r>
        <w:rPr>
          <w:noProof/>
        </w:rPr>
        <w:fldChar w:fldCharType="end"/>
      </w:r>
    </w:p>
    <w:p w14:paraId="0D7DD79C"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_Toc386158652 \h </w:instrText>
      </w:r>
      <w:r>
        <w:rPr>
          <w:noProof/>
        </w:rPr>
      </w:r>
      <w:r>
        <w:rPr>
          <w:noProof/>
        </w:rPr>
        <w:fldChar w:fldCharType="separate"/>
      </w:r>
      <w:r>
        <w:rPr>
          <w:noProof/>
        </w:rPr>
        <w:t>52</w:t>
      </w:r>
      <w:r>
        <w:rPr>
          <w:noProof/>
        </w:rPr>
        <w:fldChar w:fldCharType="end"/>
      </w:r>
    </w:p>
    <w:p w14:paraId="2FC53F0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_Toc386158653 \h </w:instrText>
      </w:r>
      <w:r>
        <w:rPr>
          <w:noProof/>
        </w:rPr>
      </w:r>
      <w:r>
        <w:rPr>
          <w:noProof/>
        </w:rPr>
        <w:fldChar w:fldCharType="separate"/>
      </w:r>
      <w:r>
        <w:rPr>
          <w:noProof/>
        </w:rPr>
        <w:t>54</w:t>
      </w:r>
      <w:r>
        <w:rPr>
          <w:noProof/>
        </w:rPr>
        <w:fldChar w:fldCharType="end"/>
      </w:r>
    </w:p>
    <w:p w14:paraId="3D0FFB0F"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6</w:t>
      </w:r>
      <w:r>
        <w:rPr>
          <w:noProof/>
        </w:rPr>
        <w:noBreakHyphen/>
        <w:t>1: Microsporidian LCA MFS and ABC transporters.</w:t>
      </w:r>
      <w:r>
        <w:rPr>
          <w:noProof/>
        </w:rPr>
        <w:tab/>
      </w:r>
      <w:r>
        <w:rPr>
          <w:noProof/>
        </w:rPr>
        <w:fldChar w:fldCharType="begin"/>
      </w:r>
      <w:r>
        <w:rPr>
          <w:noProof/>
        </w:rPr>
        <w:instrText xml:space="preserve"> PAGEREF _Toc386158654 \h </w:instrText>
      </w:r>
      <w:r>
        <w:rPr>
          <w:noProof/>
        </w:rPr>
      </w:r>
      <w:r>
        <w:rPr>
          <w:noProof/>
        </w:rPr>
        <w:fldChar w:fldCharType="separate"/>
      </w:r>
      <w:r>
        <w:rPr>
          <w:noProof/>
        </w:rPr>
        <w:t>67</w:t>
      </w:r>
      <w:r>
        <w:rPr>
          <w:noProof/>
        </w:rPr>
        <w:fldChar w:fldCharType="end"/>
      </w:r>
    </w:p>
    <w:p w14:paraId="291F5088"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List of 491 species we used for the distribution analysis of microsporidian LCA proteins.</w:t>
      </w:r>
      <w:r>
        <w:rPr>
          <w:noProof/>
        </w:rPr>
        <w:tab/>
      </w:r>
      <w:r>
        <w:rPr>
          <w:noProof/>
        </w:rPr>
        <w:fldChar w:fldCharType="begin"/>
      </w:r>
      <w:r>
        <w:rPr>
          <w:noProof/>
        </w:rPr>
        <w:instrText xml:space="preserve"> PAGEREF _Toc386158655 \h </w:instrText>
      </w:r>
      <w:r>
        <w:rPr>
          <w:noProof/>
        </w:rPr>
      </w:r>
      <w:r>
        <w:rPr>
          <w:noProof/>
        </w:rPr>
        <w:fldChar w:fldCharType="separate"/>
      </w:r>
      <w:r>
        <w:rPr>
          <w:noProof/>
        </w:rPr>
        <w:t>93</w:t>
      </w:r>
      <w:r>
        <w:rPr>
          <w:noProof/>
        </w:rPr>
        <w:fldChar w:fldCharType="end"/>
      </w:r>
    </w:p>
    <w:p w14:paraId="31614254"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List of 30 manually KO-annotated reference taxa from KEGG.</w:t>
      </w:r>
      <w:r>
        <w:rPr>
          <w:noProof/>
        </w:rPr>
        <w:tab/>
      </w:r>
      <w:r>
        <w:rPr>
          <w:noProof/>
        </w:rPr>
        <w:fldChar w:fldCharType="begin"/>
      </w:r>
      <w:r>
        <w:rPr>
          <w:noProof/>
        </w:rPr>
        <w:instrText xml:space="preserve"> PAGEREF _Toc386158656 \h </w:instrText>
      </w:r>
      <w:r>
        <w:rPr>
          <w:noProof/>
        </w:rPr>
      </w:r>
      <w:r>
        <w:rPr>
          <w:noProof/>
        </w:rPr>
        <w:fldChar w:fldCharType="separate"/>
      </w:r>
      <w:r>
        <w:rPr>
          <w:noProof/>
        </w:rPr>
        <w:t>113</w:t>
      </w:r>
      <w:r>
        <w:rPr>
          <w:noProof/>
        </w:rPr>
        <w:fldChar w:fldCharType="end"/>
      </w:r>
    </w:p>
    <w:p w14:paraId="7B3A70F2"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_Toc386158657 \h </w:instrText>
      </w:r>
      <w:r>
        <w:rPr>
          <w:noProof/>
        </w:rPr>
      </w:r>
      <w:r>
        <w:rPr>
          <w:noProof/>
        </w:rPr>
        <w:fldChar w:fldCharType="separate"/>
      </w:r>
      <w:r>
        <w:rPr>
          <w:noProof/>
        </w:rPr>
        <w:t>114</w:t>
      </w:r>
      <w:r>
        <w:rPr>
          <w:noProof/>
        </w:rPr>
        <w:fldChar w:fldCharType="end"/>
      </w:r>
    </w:p>
    <w:p w14:paraId="0C0BEB5A"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_Toc386158658 \h </w:instrText>
      </w:r>
      <w:r>
        <w:rPr>
          <w:noProof/>
        </w:rPr>
      </w:r>
      <w:r>
        <w:rPr>
          <w:noProof/>
        </w:rPr>
        <w:fldChar w:fldCharType="separate"/>
      </w:r>
      <w:r>
        <w:rPr>
          <w:noProof/>
        </w:rPr>
        <w:t>115</w:t>
      </w:r>
      <w:r>
        <w:rPr>
          <w:noProof/>
        </w:rPr>
        <w:fldChar w:fldCharType="end"/>
      </w:r>
    </w:p>
    <w:p w14:paraId="4050A3DA"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_Toc386158659 \h </w:instrText>
      </w:r>
      <w:r>
        <w:rPr>
          <w:noProof/>
        </w:rPr>
      </w:r>
      <w:r>
        <w:rPr>
          <w:noProof/>
        </w:rPr>
        <w:fldChar w:fldCharType="separate"/>
      </w:r>
      <w:r>
        <w:rPr>
          <w:noProof/>
        </w:rPr>
        <w:t>116</w:t>
      </w:r>
      <w:r>
        <w:rPr>
          <w:noProof/>
        </w:rPr>
        <w:fldChar w:fldCharType="end"/>
      </w:r>
    </w:p>
    <w:p w14:paraId="70AAB8F6"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Table A</w:t>
      </w:r>
      <w:r>
        <w:rPr>
          <w:noProof/>
        </w:rPr>
        <w:noBreakHyphen/>
        <w:t>6: Annotated microsporidia proteins for PDH complex, trehalose synthesis and degradation and NTT proteins.</w:t>
      </w:r>
      <w:r>
        <w:rPr>
          <w:noProof/>
        </w:rPr>
        <w:tab/>
      </w:r>
      <w:r>
        <w:rPr>
          <w:noProof/>
        </w:rPr>
        <w:fldChar w:fldCharType="begin"/>
      </w:r>
      <w:r>
        <w:rPr>
          <w:noProof/>
        </w:rPr>
        <w:instrText xml:space="preserve"> PAGEREF _Toc386158660 \h </w:instrText>
      </w:r>
      <w:r>
        <w:rPr>
          <w:noProof/>
        </w:rPr>
      </w:r>
      <w:r>
        <w:rPr>
          <w:noProof/>
        </w:rPr>
        <w:fldChar w:fldCharType="separate"/>
      </w:r>
      <w:r>
        <w:rPr>
          <w:noProof/>
        </w:rPr>
        <w:t>116</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6" w:name="_Toc384627474"/>
      <w:bookmarkStart w:id="7" w:name="_Toc386158907"/>
      <w:r w:rsidRPr="002F3773">
        <w:lastRenderedPageBreak/>
        <w:t>Introduction</w:t>
      </w:r>
      <w:bookmarkEnd w:id="6"/>
      <w:bookmarkEnd w:id="7"/>
    </w:p>
    <w:p w14:paraId="32706BA7" w14:textId="77777777" w:rsidR="006C1509" w:rsidRPr="006C1509" w:rsidRDefault="006C1509" w:rsidP="00324278">
      <w:pPr>
        <w:jc w:val="both"/>
      </w:pPr>
    </w:p>
    <w:p w14:paraId="3B3EF897" w14:textId="1DC38442" w:rsidR="003C5AFC" w:rsidRPr="002F3773" w:rsidRDefault="000033A9" w:rsidP="00324278">
      <w:pPr>
        <w:pStyle w:val="Heading2"/>
        <w:jc w:val="both"/>
      </w:pPr>
      <w:bookmarkStart w:id="8" w:name="_Toc384627475"/>
      <w:bookmarkStart w:id="9" w:name="_Toc386158908"/>
      <w:r>
        <w:t>M</w:t>
      </w:r>
      <w:r w:rsidR="003C5AFC" w:rsidRPr="002F3773">
        <w:t xml:space="preserve">icrosporidia </w:t>
      </w:r>
      <w:r w:rsidR="003160A6">
        <w:t xml:space="preserve">- </w:t>
      </w:r>
      <w:r w:rsidR="0003192E">
        <w:t>An</w:t>
      </w:r>
      <w:r w:rsidR="003160A6">
        <w:t xml:space="preserve"> </w:t>
      </w:r>
      <w:r w:rsidR="001A0F21">
        <w:rPr>
          <w:szCs w:val="24"/>
        </w:rPr>
        <w:t>emergent pathogen</w:t>
      </w:r>
      <w:bookmarkEnd w:id="8"/>
      <w:bookmarkEnd w:id="9"/>
    </w:p>
    <w:p w14:paraId="3743D255" w14:textId="737B10B3" w:rsidR="0030781E" w:rsidRDefault="001C3D77" w:rsidP="00324278">
      <w:pPr>
        <w:spacing w:after="0" w:line="360" w:lineRule="auto"/>
        <w:jc w:val="both"/>
        <w:rPr>
          <w:szCs w:val="24"/>
        </w:rPr>
      </w:pPr>
      <w:r w:rsidRPr="00076E91">
        <w:rPr>
          <w:szCs w:val="24"/>
        </w:rPr>
        <w:t xml:space="preserve">Microsporidia are a group of obligate intracellular parasites. </w:t>
      </w:r>
      <w:r w:rsidR="00A1273D">
        <w:rPr>
          <w:szCs w:val="24"/>
        </w:rPr>
        <w:t>These microbial eukaryote species are</w:t>
      </w:r>
      <w:r w:rsidR="00EA66CD">
        <w:rPr>
          <w:szCs w:val="24"/>
        </w:rPr>
        <w:t xml:space="preserve"> </w:t>
      </w:r>
      <w:r w:rsidR="00A1273D">
        <w:rPr>
          <w:szCs w:val="24"/>
        </w:rPr>
        <w:t>special</w:t>
      </w:r>
      <w:r w:rsidR="00EA66CD">
        <w:rPr>
          <w:szCs w:val="24"/>
        </w:rPr>
        <w:t xml:space="preserve"> due to </w:t>
      </w:r>
      <w:r w:rsidR="00307C75">
        <w:rPr>
          <w:szCs w:val="24"/>
        </w:rPr>
        <w:t>their bacteria</w:t>
      </w:r>
      <w:r w:rsidR="00EA66CD">
        <w:rPr>
          <w:szCs w:val="24"/>
        </w:rPr>
        <w:t>-like genome size and the lack of several typical eukaryotic cellular components</w:t>
      </w:r>
      <w:r w:rsidR="00E33C56">
        <w:rPr>
          <w:szCs w:val="24"/>
        </w:rPr>
        <w:t xml:space="preserve"> </w:t>
      </w:r>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r w:rsidR="00EA66CD">
        <w:rPr>
          <w:szCs w:val="24"/>
        </w:rPr>
        <w:t xml:space="preserve">.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which infect a large variety of hosts from vertebrates to invertebrates</w:t>
      </w:r>
      <w:r w:rsidR="005271F1">
        <w:rPr>
          <w:szCs w:val="24"/>
        </w:rPr>
        <w:t xml:space="preserve"> such as</w:t>
      </w:r>
      <w:r w:rsidR="002375B3" w:rsidRPr="002375B3">
        <w:t xml:space="preserve"> </w:t>
      </w:r>
      <w:r w:rsidR="002375B3" w:rsidRPr="002375B3">
        <w:rPr>
          <w:szCs w:val="24"/>
        </w:rPr>
        <w:t>hornworm</w:t>
      </w:r>
      <w:r w:rsidR="002375B3">
        <w:rPr>
          <w:szCs w:val="24"/>
        </w:rPr>
        <w:t>,</w:t>
      </w:r>
      <w:r w:rsidR="005271F1">
        <w:rPr>
          <w:szCs w:val="24"/>
        </w:rPr>
        <w:t xml:space="preserve"> honey bee,</w:t>
      </w:r>
      <w:r w:rsidR="005E6AEC">
        <w:rPr>
          <w:szCs w:val="24"/>
        </w:rPr>
        <w:t xml:space="preserve"> </w:t>
      </w:r>
      <w:r w:rsidR="00AF3855" w:rsidRPr="00AF3855">
        <w:rPr>
          <w:szCs w:val="24"/>
        </w:rPr>
        <w:t>mosquitoes</w:t>
      </w:r>
      <w:r w:rsidR="00AF3855">
        <w:rPr>
          <w:szCs w:val="24"/>
        </w:rPr>
        <w:t xml:space="preserve">, </w:t>
      </w:r>
      <w:r w:rsidR="005E6AEC" w:rsidRPr="005E6AEC">
        <w:rPr>
          <w:szCs w:val="24"/>
        </w:rPr>
        <w:t>shrimp</w:t>
      </w:r>
      <w:r w:rsidR="005E6AEC">
        <w:rPr>
          <w:szCs w:val="24"/>
        </w:rPr>
        <w:t>,</w:t>
      </w:r>
      <w:r w:rsidR="005271F1">
        <w:rPr>
          <w:szCs w:val="24"/>
        </w:rPr>
        <w:t xml:space="preserve"> </w:t>
      </w:r>
      <w:r w:rsidR="00CB7955" w:rsidRPr="00CB7955">
        <w:rPr>
          <w:szCs w:val="24"/>
        </w:rPr>
        <w:t>farm-raised</w:t>
      </w:r>
      <w:r w:rsidR="00CB7955">
        <w:rPr>
          <w:szCs w:val="24"/>
        </w:rPr>
        <w:t xml:space="preserve"> </w:t>
      </w:r>
      <w:r w:rsidR="005271F1">
        <w:rPr>
          <w:szCs w:val="24"/>
        </w:rPr>
        <w:t>fishes or human</w:t>
      </w:r>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w:t>
      </w:r>
      <w:r w:rsidR="0030781E" w:rsidRPr="0030781E">
        <w:rPr>
          <w:szCs w:val="24"/>
        </w:rPr>
        <w:t>Depend on the host and environment type, microsporidia are classified</w:t>
      </w:r>
      <w:r w:rsidR="008C68B2">
        <w:rPr>
          <w:szCs w:val="24"/>
        </w:rPr>
        <w:t xml:space="preserve"> into three groups, namely the aquasporidia, the t</w:t>
      </w:r>
      <w:r w:rsidR="0030781E" w:rsidRPr="0030781E">
        <w:rPr>
          <w:szCs w:val="24"/>
        </w:rPr>
        <w:t xml:space="preserve">erresporidia and the </w:t>
      </w:r>
      <w:r w:rsidR="008C68B2">
        <w:rPr>
          <w:szCs w:val="24"/>
        </w:rPr>
        <w:t>m</w:t>
      </w:r>
      <w:r w:rsidR="0030781E" w:rsidRPr="0030781E">
        <w:rPr>
          <w:szCs w:val="24"/>
        </w:rPr>
        <w:t>arinosporidia (Vossbrinck, Debrunner‐Vossbrinck, and Weiss 2014).</w:t>
      </w:r>
    </w:p>
    <w:p w14:paraId="0978766E" w14:textId="3FE8CA77" w:rsidR="00F41113" w:rsidRDefault="001C3D77" w:rsidP="00324278">
      <w:pPr>
        <w:spacing w:after="0" w:line="360" w:lineRule="auto"/>
        <w:jc w:val="both"/>
        <w:rPr>
          <w:szCs w:val="24"/>
        </w:rPr>
      </w:pPr>
      <w:r w:rsidRPr="00076E91">
        <w:rPr>
          <w:szCs w:val="24"/>
        </w:rPr>
        <w:t xml:space="preserve">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11023D10"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7D7352">
        <w:rPr>
          <w:szCs w:val="24"/>
        </w:rPr>
        <w:t xml:space="preserve">In which,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 xml:space="preserve">. </w:t>
      </w:r>
      <w:r w:rsidR="005A23F4" w:rsidRPr="000217EC">
        <w:rPr>
          <w:i/>
          <w:szCs w:val="24"/>
        </w:rPr>
        <w:t>E.bieneusi</w:t>
      </w:r>
      <w:r w:rsidR="005A23F4">
        <w:rPr>
          <w:szCs w:val="24"/>
        </w:rPr>
        <w:t xml:space="preserve"> </w:t>
      </w:r>
      <w:r w:rsidR="000217EC">
        <w:rPr>
          <w:szCs w:val="24"/>
        </w:rPr>
        <w:t>was</w:t>
      </w:r>
      <w:r w:rsidR="005A23F4">
        <w:rPr>
          <w:szCs w:val="24"/>
        </w:rPr>
        <w:t xml:space="preserve"> firstly </w:t>
      </w:r>
      <w:r w:rsidR="0056741E">
        <w:rPr>
          <w:szCs w:val="24"/>
        </w:rPr>
        <w:t>reported</w:t>
      </w:r>
      <w:r w:rsidR="000217EC">
        <w:rPr>
          <w:szCs w:val="24"/>
        </w:rPr>
        <w:t xml:space="preserve"> by </w:t>
      </w:r>
      <w:r w:rsidR="000217EC">
        <w:rPr>
          <w:szCs w:val="24"/>
        </w:rPr>
        <w:fldChar w:fldCharType="begin"/>
      </w:r>
      <w:r w:rsidR="000217EC">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0217EC">
        <w:rPr>
          <w:szCs w:val="24"/>
        </w:rPr>
        <w:fldChar w:fldCharType="separate"/>
      </w:r>
      <w:r w:rsidR="000217EC">
        <w:rPr>
          <w:noProof/>
          <w:szCs w:val="24"/>
        </w:rPr>
        <w:t>(Desportes et al. 1985)</w:t>
      </w:r>
      <w:r w:rsidR="000217EC">
        <w:rPr>
          <w:szCs w:val="24"/>
        </w:rPr>
        <w:fldChar w:fldCharType="end"/>
      </w:r>
      <w:r w:rsidR="000217EC">
        <w:rPr>
          <w:szCs w:val="24"/>
        </w:rPr>
        <w:t xml:space="preserve"> </w:t>
      </w:r>
      <w:r w:rsidR="005A23F4">
        <w:rPr>
          <w:szCs w:val="24"/>
        </w:rPr>
        <w:t>to be an AIDS-associated oppo</w:t>
      </w:r>
      <w:r w:rsidR="000217EC">
        <w:rPr>
          <w:szCs w:val="24"/>
        </w:rPr>
        <w:t>rtunistic pathogen</w:t>
      </w:r>
      <w:r w:rsidR="004E6732">
        <w:rPr>
          <w:szCs w:val="24"/>
        </w:rPr>
        <w:t xml:space="preserve"> that </w:t>
      </w:r>
      <w:r w:rsidR="00985E96">
        <w:rPr>
          <w:szCs w:val="24"/>
        </w:rPr>
        <w:t>provokes</w:t>
      </w:r>
      <w:r w:rsidR="004E6732" w:rsidRPr="004E6732">
        <w:rPr>
          <w:szCs w:val="24"/>
        </w:rPr>
        <w:t xml:space="preserve"> </w:t>
      </w:r>
      <w:r w:rsidR="004E6732">
        <w:rPr>
          <w:szCs w:val="24"/>
        </w:rPr>
        <w:t xml:space="preserve">chronic diarrhea.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 such as </w:t>
      </w:r>
      <w:r w:rsidR="0056741E" w:rsidRPr="0056741E">
        <w:rPr>
          <w:szCs w:val="24"/>
        </w:rPr>
        <w:t>organ transplant recipients, travelers,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F09AC">
        <w:rPr>
          <w:szCs w:val="24"/>
        </w:rPr>
        <w:t xml:space="preserve">While </w:t>
      </w:r>
      <w:r w:rsidR="00CF09AC" w:rsidRPr="00DE4203">
        <w:rPr>
          <w:i/>
          <w:szCs w:val="24"/>
        </w:rPr>
        <w:t>E.bieneusi</w:t>
      </w:r>
      <w:r w:rsidR="00CF09AC">
        <w:rPr>
          <w:szCs w:val="24"/>
        </w:rPr>
        <w:t xml:space="preserve"> </w:t>
      </w:r>
      <w:r w:rsidR="00D74BB0">
        <w:rPr>
          <w:szCs w:val="24"/>
        </w:rPr>
        <w:t>were</w:t>
      </w:r>
      <w:r w:rsidR="004C7423">
        <w:rPr>
          <w:szCs w:val="24"/>
        </w:rPr>
        <w:t xml:space="preserve"> mostly found in intestine, </w:t>
      </w:r>
      <w:r w:rsidR="004C7423" w:rsidRPr="004C7423">
        <w:rPr>
          <w:szCs w:val="24"/>
        </w:rPr>
        <w:t>respiratory</w:t>
      </w:r>
      <w:r w:rsidR="00CF09AC">
        <w:rPr>
          <w:szCs w:val="24"/>
        </w:rPr>
        <w:t xml:space="preserve"> and biliary tract, </w:t>
      </w:r>
      <w:r w:rsidR="00D74BB0" w:rsidRPr="00DE4203">
        <w:rPr>
          <w:i/>
          <w:szCs w:val="24"/>
        </w:rPr>
        <w:t>E.intestinalis</w:t>
      </w:r>
      <w:r w:rsidR="00D74BB0">
        <w:rPr>
          <w:szCs w:val="24"/>
        </w:rPr>
        <w:t xml:space="preserve"> </w:t>
      </w:r>
      <w:r w:rsidR="00C918C4">
        <w:rPr>
          <w:szCs w:val="24"/>
        </w:rPr>
        <w:t>and other microsporidia</w:t>
      </w:r>
      <w:r w:rsidR="000B366D">
        <w:rPr>
          <w:szCs w:val="24"/>
        </w:rPr>
        <w:t>, in additionally,</w:t>
      </w:r>
      <w:r w:rsidR="00C918C4">
        <w:rPr>
          <w:szCs w:val="24"/>
        </w:rPr>
        <w:t xml:space="preserve"> </w:t>
      </w:r>
      <w:r w:rsidR="00D74BB0">
        <w:rPr>
          <w:szCs w:val="24"/>
        </w:rPr>
        <w:t xml:space="preserve">are involved in </w:t>
      </w:r>
      <w:r w:rsidR="00F3668A">
        <w:rPr>
          <w:szCs w:val="24"/>
        </w:rPr>
        <w:t xml:space="preserve">the </w:t>
      </w:r>
      <w:r w:rsidR="00D74BB0">
        <w:rPr>
          <w:szCs w:val="24"/>
        </w:rPr>
        <w:t xml:space="preserve">diseases related to kidneys, lungs, eyes and other organs </w:t>
      </w:r>
      <w:r w:rsidR="00DF31D1">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 </w:instrText>
      </w:r>
      <w:r w:rsidR="0038151E">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EN.CITE.DATA </w:instrText>
      </w:r>
      <w:r w:rsidR="0038151E">
        <w:rPr>
          <w:szCs w:val="24"/>
        </w:rPr>
      </w:r>
      <w:r w:rsidR="0038151E">
        <w:rPr>
          <w:szCs w:val="24"/>
        </w:rPr>
        <w:fldChar w:fldCharType="end"/>
      </w:r>
      <w:r w:rsidR="00DF31D1">
        <w:rPr>
          <w:szCs w:val="24"/>
        </w:rPr>
        <w:fldChar w:fldCharType="separate"/>
      </w:r>
      <w:r w:rsidR="0038151E">
        <w:rPr>
          <w:noProof/>
          <w:szCs w:val="24"/>
        </w:rPr>
        <w:t>(Mathis, Weber, and Deplazes 2005; Ramanan and Pritt 2014)</w:t>
      </w:r>
      <w:r w:rsidR="00DF31D1">
        <w:rPr>
          <w:szCs w:val="24"/>
        </w:rPr>
        <w:fldChar w:fldCharType="end"/>
      </w:r>
      <w:r w:rsidR="00DF31D1">
        <w:rPr>
          <w:szCs w:val="24"/>
        </w:rPr>
        <w:t>.</w:t>
      </w:r>
      <w:r w:rsidR="002F55CD">
        <w:rPr>
          <w:szCs w:val="24"/>
        </w:rPr>
        <w:t xml:space="preserve"> </w:t>
      </w:r>
      <w:r w:rsidR="00B44F4A">
        <w:rPr>
          <w:szCs w:val="24"/>
        </w:rPr>
        <w:t>Beside chronic diarrhea, h</w:t>
      </w:r>
      <w:r w:rsidR="00B44F4A" w:rsidRPr="006A2E88">
        <w:rPr>
          <w:szCs w:val="24"/>
        </w:rPr>
        <w:t>epatobiliary and pulmonary</w:t>
      </w:r>
      <w:r w:rsidR="00B44F4A">
        <w:rPr>
          <w:szCs w:val="24"/>
        </w:rPr>
        <w:t xml:space="preserve"> illness, abdominal pain or weight loss in immunocompromised </w:t>
      </w:r>
      <w:r w:rsidR="006D0ED3">
        <w:rPr>
          <w:szCs w:val="24"/>
        </w:rPr>
        <w:t>patients</w:t>
      </w:r>
      <w:r w:rsidR="00B44F4A">
        <w:rPr>
          <w:szCs w:val="24"/>
        </w:rPr>
        <w:t xml:space="preserve"> </w:t>
      </w:r>
      <w:r w:rsidR="0079080D">
        <w:rPr>
          <w:szCs w:val="24"/>
        </w:rPr>
        <w:fldChar w:fldCharType="begin"/>
      </w:r>
      <w:r w:rsidR="0079080D">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79080D">
        <w:rPr>
          <w:szCs w:val="24"/>
        </w:rPr>
        <w:fldChar w:fldCharType="separate"/>
      </w:r>
      <w:r w:rsidR="0079080D">
        <w:rPr>
          <w:noProof/>
          <w:szCs w:val="24"/>
        </w:rPr>
        <w:t>(Matos, Lobo, and Xiao 2012; Ramanan and Pritt 2014)</w:t>
      </w:r>
      <w:r w:rsidR="0079080D">
        <w:rPr>
          <w:szCs w:val="24"/>
        </w:rPr>
        <w:fldChar w:fldCharType="end"/>
      </w:r>
      <w:r w:rsidR="006D0ED3">
        <w:rPr>
          <w:szCs w:val="24"/>
        </w:rPr>
        <w:t xml:space="preserve">, microsporidia also cause </w:t>
      </w:r>
      <w:r w:rsidR="003F29B7" w:rsidRPr="00681710">
        <w:rPr>
          <w:szCs w:val="24"/>
        </w:rPr>
        <w:t>acute, self-limiting diarrhea</w:t>
      </w:r>
      <w:r w:rsidR="004C6519">
        <w:rPr>
          <w:szCs w:val="24"/>
        </w:rPr>
        <w:t xml:space="preserve"> or ocular infections</w:t>
      </w:r>
      <w:r w:rsidR="006D0ED3">
        <w:rPr>
          <w:szCs w:val="24"/>
        </w:rPr>
        <w:t xml:space="preserve"> in immunocompetent people </w:t>
      </w:r>
      <w:r w:rsidR="006D0ED3">
        <w:rPr>
          <w:szCs w:val="24"/>
        </w:rPr>
        <w:fldChar w:fldCharType="begin"/>
      </w:r>
      <w:r w:rsidR="006D0ED3">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6D0ED3">
        <w:rPr>
          <w:szCs w:val="24"/>
        </w:rPr>
        <w:fldChar w:fldCharType="separate"/>
      </w:r>
      <w:r w:rsidR="006D0ED3">
        <w:rPr>
          <w:noProof/>
          <w:szCs w:val="24"/>
        </w:rPr>
        <w:t>(Mathis, Weber, and Deplazes 2005)</w:t>
      </w:r>
      <w:r w:rsidR="006D0ED3">
        <w:rPr>
          <w:szCs w:val="24"/>
        </w:rPr>
        <w:fldChar w:fldCharType="end"/>
      </w:r>
      <w:r w:rsidR="006D0ED3">
        <w:rPr>
          <w:szCs w:val="24"/>
        </w:rPr>
        <w:t>.</w:t>
      </w:r>
    </w:p>
    <w:p w14:paraId="67167DE2" w14:textId="7BE5D933"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 xml:space="preserve">he </w:t>
      </w:r>
      <w:r w:rsidR="00A83149">
        <w:rPr>
          <w:szCs w:val="24"/>
        </w:rPr>
        <w:lastRenderedPageBreak/>
        <w:t>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0" w:name="_Toc384627476"/>
      <w:bookmarkStart w:id="11" w:name="_Toc386158909"/>
      <w:r w:rsidRPr="002F3773">
        <w:t>The symbiotic lifestyle of microsporidia</w:t>
      </w:r>
      <w:bookmarkEnd w:id="10"/>
      <w:bookmarkEnd w:id="11"/>
    </w:p>
    <w:p w14:paraId="45C6F014" w14:textId="762F899D" w:rsidR="00AA3436" w:rsidRDefault="00222177" w:rsidP="006F658C">
      <w:pPr>
        <w:spacing w:after="0" w:line="360" w:lineRule="auto"/>
        <w:jc w:val="both"/>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5E0F4662" w14:textId="14DF970C" w:rsidR="000C3B47" w:rsidRDefault="00873562" w:rsidP="006F658C">
      <w:pPr>
        <w:spacing w:after="0" w:line="360" w:lineRule="auto"/>
        <w:jc w:val="both"/>
        <w:rPr>
          <w:szCs w:val="24"/>
        </w:rPr>
      </w:pPr>
      <w:r>
        <w:rPr>
          <w:szCs w:val="24"/>
        </w:rPr>
        <w:lastRenderedPageBreak/>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77777777" w:rsidR="005442EB" w:rsidRDefault="005442EB" w:rsidP="005442EB">
      <w:pPr>
        <w:pStyle w:val="Heading2"/>
        <w:jc w:val="both"/>
      </w:pPr>
      <w:bookmarkStart w:id="12" w:name="_Toc384627478"/>
      <w:bookmarkStart w:id="13" w:name="_Toc386158910"/>
      <w:r w:rsidRPr="002F3773">
        <w:t>The origin of microsporidia</w:t>
      </w:r>
      <w:bookmarkEnd w:id="12"/>
      <w:bookmarkEnd w:id="13"/>
    </w:p>
    <w:p w14:paraId="10E5DDDA" w14:textId="5D7CBE73" w:rsidR="009C0792" w:rsidRDefault="005442EB" w:rsidP="00816F3C">
      <w:pPr>
        <w:spacing w:after="0" w:line="360" w:lineRule="auto"/>
        <w:jc w:val="both"/>
        <w:rPr>
          <w:szCs w:val="24"/>
        </w:rPr>
      </w:pPr>
      <w:r>
        <w:rPr>
          <w:szCs w:val="24"/>
        </w:rPr>
        <w:t xml:space="preserve">Initially, the microsporidium </w:t>
      </w:r>
      <w:r w:rsidRPr="00450033">
        <w:rPr>
          <w:i/>
          <w:szCs w:val="24"/>
        </w:rPr>
        <w:t>Nosema bombycis</w:t>
      </w:r>
      <w:r>
        <w:rPr>
          <w:szCs w:val="24"/>
        </w:rPr>
        <w:t xml:space="preserve"> was described as a yeast-like unicellular fungus by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Thereafter, electron microscopy studies first reassigned microsporidia to the phylum </w:t>
      </w:r>
      <w:r w:rsidRPr="005F3287">
        <w:rPr>
          <w:szCs w:val="24"/>
        </w:rPr>
        <w:t>Sporozoa</w:t>
      </w:r>
      <w:r w:rsidR="008321CC">
        <w:rPr>
          <w:szCs w:val="24"/>
        </w:rPr>
        <w:t xml:space="preserve"> in</w:t>
      </w:r>
      <w:r w:rsidR="005F7CDF">
        <w:rPr>
          <w:szCs w:val="24"/>
        </w:rPr>
        <w:t xml:space="preserve"> the kingdom</w:t>
      </w:r>
      <w:r w:rsidR="008321CC">
        <w:rPr>
          <w:szCs w:val="24"/>
        </w:rPr>
        <w:t xml:space="preserve"> Chormista</w:t>
      </w:r>
      <w:r>
        <w:rPr>
          <w:szCs w:val="24"/>
        </w:rPr>
        <w:t xml:space="preserve">, and then together with other amitochondriate protists to the </w:t>
      </w:r>
      <w:r w:rsidR="005F7CDF">
        <w:rPr>
          <w:szCs w:val="24"/>
        </w:rPr>
        <w:t>kingdom</w:t>
      </w:r>
      <w:r>
        <w:rPr>
          <w:szCs w:val="24"/>
        </w:rPr>
        <w:t xml:space="preserve"> Archezoa</w:t>
      </w:r>
      <w:r w:rsidR="00C91062">
        <w:rPr>
          <w:szCs w:val="24"/>
        </w:rPr>
        <w:t xml:space="preserve"> (</w:t>
      </w:r>
      <w:r w:rsidR="00C91062">
        <w:rPr>
          <w:szCs w:val="24"/>
        </w:rPr>
        <w:fldChar w:fldCharType="begin"/>
      </w:r>
      <w:r w:rsidR="00C91062">
        <w:rPr>
          <w:szCs w:val="24"/>
        </w:rPr>
        <w:instrText xml:space="preserve"> REF _Ref386145272 \h </w:instrText>
      </w:r>
      <w:r w:rsidR="00C91062">
        <w:rPr>
          <w:szCs w:val="24"/>
        </w:rPr>
      </w:r>
      <w:r w:rsidR="00C91062">
        <w:rPr>
          <w:szCs w:val="24"/>
        </w:rPr>
        <w:fldChar w:fldCharType="separate"/>
      </w:r>
      <w:r w:rsidR="00FD48E3">
        <w:t xml:space="preserve">Figure </w:t>
      </w:r>
      <w:r w:rsidR="00FD48E3">
        <w:rPr>
          <w:noProof/>
        </w:rPr>
        <w:t>1</w:t>
      </w:r>
      <w:r w:rsidR="00FD48E3">
        <w:noBreakHyphen/>
      </w:r>
      <w:r w:rsidR="00FD48E3">
        <w:rPr>
          <w:noProof/>
        </w:rPr>
        <w:t>1</w:t>
      </w:r>
      <w:r w:rsidR="00C91062">
        <w:rPr>
          <w:szCs w:val="24"/>
        </w:rPr>
        <w:fldChar w:fldCharType="end"/>
      </w:r>
      <w:r w:rsidR="00C91062">
        <w:rPr>
          <w:szCs w:val="24"/>
        </w:rPr>
        <w:t>)</w:t>
      </w:r>
      <w:r>
        <w:rPr>
          <w:szCs w:val="24"/>
        </w:rPr>
        <w:t xml:space="preserve"> because they lacked several typical eukaryotic components such as mitochondria, Golgi bodies or peroxisomes </w:t>
      </w:r>
      <w:r>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 </w:instrText>
      </w:r>
      <w:r w:rsidR="00042C31">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EN.CITE.DATA </w:instrText>
      </w:r>
      <w:r w:rsidR="00042C31">
        <w:rPr>
          <w:szCs w:val="24"/>
        </w:rPr>
      </w:r>
      <w:r w:rsidR="00042C31">
        <w:rPr>
          <w:szCs w:val="24"/>
        </w:rPr>
        <w:fldChar w:fldCharType="end"/>
      </w:r>
      <w:r>
        <w:rPr>
          <w:szCs w:val="24"/>
        </w:rPr>
        <w:fldChar w:fldCharType="separate"/>
      </w:r>
      <w:r w:rsidR="00042C31">
        <w:rPr>
          <w:noProof/>
          <w:szCs w:val="24"/>
        </w:rPr>
        <w:t>(Kudo and Daniels 1963; Cavalier-Smith 1989; Heinz et al. 2014)</w:t>
      </w:r>
      <w:r>
        <w:rPr>
          <w:szCs w:val="24"/>
        </w:rPr>
        <w:fldChar w:fldCharType="end"/>
      </w:r>
      <w:r>
        <w:rPr>
          <w:szCs w:val="24"/>
        </w:rPr>
        <w:t xml:space="preserve">. </w:t>
      </w:r>
    </w:p>
    <w:p w14:paraId="446AB3E8" w14:textId="77777777" w:rsidR="00FF05FE" w:rsidRDefault="00FF05FE" w:rsidP="00FF05FE">
      <w:pPr>
        <w:keepNext/>
        <w:spacing w:after="0" w:line="360" w:lineRule="auto"/>
        <w:jc w:val="both"/>
      </w:pPr>
      <w:r>
        <w:rPr>
          <w:noProof/>
          <w:szCs w:val="24"/>
        </w:rPr>
        <w:drawing>
          <wp:inline distT="0" distB="0" distL="0" distR="0" wp14:anchorId="124C6B1E" wp14:editId="53C6A2C6">
            <wp:extent cx="1716600" cy="1485590"/>
            <wp:effectExtent l="0" t="0" r="1079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718310" cy="1487070"/>
                    </a:xfrm>
                    <a:prstGeom prst="rect">
                      <a:avLst/>
                    </a:prstGeom>
                  </pic:spPr>
                </pic:pic>
              </a:graphicData>
            </a:graphic>
          </wp:inline>
        </w:drawing>
      </w:r>
    </w:p>
    <w:p w14:paraId="371D9400" w14:textId="68D4B71B" w:rsidR="009C02F2" w:rsidRDefault="00FF05FE" w:rsidP="00FF05FE">
      <w:pPr>
        <w:pStyle w:val="Caption"/>
        <w:jc w:val="both"/>
        <w:rPr>
          <w:szCs w:val="24"/>
        </w:rPr>
      </w:pPr>
      <w:bookmarkStart w:id="14" w:name="_Ref386145272"/>
      <w:bookmarkStart w:id="15" w:name="_Toc386158591"/>
      <w:r>
        <w:t xml:space="preserve">Figure </w:t>
      </w:r>
      <w:r>
        <w:fldChar w:fldCharType="begin"/>
      </w:r>
      <w:r>
        <w:instrText xml:space="preserve"> STYLEREF 1 \s </w:instrText>
      </w:r>
      <w:r>
        <w:fldChar w:fldCharType="separate"/>
      </w:r>
      <w:r w:rsidR="00FD48E3">
        <w:rPr>
          <w:noProof/>
        </w:rPr>
        <w:t>1</w:t>
      </w:r>
      <w:r>
        <w:fldChar w:fldCharType="end"/>
      </w:r>
      <w:r>
        <w:noBreakHyphen/>
      </w:r>
      <w:r>
        <w:fldChar w:fldCharType="begin"/>
      </w:r>
      <w:r>
        <w:instrText xml:space="preserve"> SEQ Figure \* ARABIC \s 1 </w:instrText>
      </w:r>
      <w:r>
        <w:fldChar w:fldCharType="separate"/>
      </w:r>
      <w:r w:rsidR="00FD48E3">
        <w:rPr>
          <w:noProof/>
        </w:rPr>
        <w:t>1</w:t>
      </w:r>
      <w:r>
        <w:fldChar w:fldCharType="end"/>
      </w:r>
      <w:bookmarkEnd w:id="14"/>
      <w:r w:rsidR="00816F3C">
        <w:t>: A schematic tree of life</w:t>
      </w:r>
      <w:r w:rsidR="002D0C46">
        <w:t xml:space="preserve"> shows the relative positions of some kingdoms according to the evolutionary time.</w:t>
      </w:r>
      <w:bookmarkEnd w:id="15"/>
      <w:r w:rsidR="002D0C46">
        <w:t xml:space="preserve"> </w:t>
      </w:r>
    </w:p>
    <w:p w14:paraId="0EBC09FE" w14:textId="1AF9449B" w:rsidR="005442EB" w:rsidRDefault="005442EB" w:rsidP="005442EB">
      <w:pPr>
        <w:spacing w:after="0" w:line="360" w:lineRule="auto"/>
        <w:jc w:val="both"/>
        <w:rPr>
          <w:szCs w:val="24"/>
        </w:rPr>
      </w:pPr>
      <w:r>
        <w:rPr>
          <w:szCs w:val="24"/>
        </w:rPr>
        <w:t xml:space="preserve">The first molecular phylogeny providing information about the position of microsporidia in the tree of life was based on the SSU rRNA and LSU rRNA of the microsporidium </w:t>
      </w:r>
      <w:r w:rsidRPr="005C01DA">
        <w:rPr>
          <w:i/>
          <w:szCs w:val="24"/>
        </w:rPr>
        <w:t>Vairimorpha necatrix</w:t>
      </w:r>
      <w:r>
        <w:rPr>
          <w:i/>
          <w:szCs w:val="24"/>
        </w:rPr>
        <w:t xml:space="preserve">. </w:t>
      </w:r>
      <w:r>
        <w:rPr>
          <w:szCs w:val="24"/>
        </w:rPr>
        <w:t xml:space="preserve">The resulting tree was in line with </w:t>
      </w:r>
      <w:r>
        <w:rPr>
          <w:szCs w:val="24"/>
        </w:rPr>
        <w:lastRenderedPageBreak/>
        <w:t xml:space="preserve">the Archezoa hypothesis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szCs w:val="24"/>
        </w:rPr>
        <w:t xml:space="preserve">. Since then, the placement of microsporidia as an early branching eukaryote has been further supported with the phylogeny of other genes such as </w:t>
      </w:r>
      <w:r w:rsidRPr="00AE623B">
        <w:rPr>
          <w:szCs w:val="24"/>
        </w:rPr>
        <w:t>isoleucyl aminoacyl-tRNA</w:t>
      </w:r>
      <w:r>
        <w:rPr>
          <w:szCs w:val="24"/>
        </w:rPr>
        <w:t xml:space="preserve"> synthetase, elongation factor-</w:t>
      </w:r>
      <w:r w:rsidRPr="00AE623B">
        <w:rPr>
          <w:szCs w:val="24"/>
        </w:rPr>
        <w:t>1alpha, and elongation factor-2</w:t>
      </w:r>
      <w:r>
        <w:rPr>
          <w:szCs w:val="24"/>
        </w:rPr>
        <w:t xml:space="preserve"> </w: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 </w:instrTex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(Brown and Doolittle 1995; Kamaishi et al. 1996)</w:t>
      </w:r>
      <w:r>
        <w:rPr>
          <w:szCs w:val="24"/>
        </w:rPr>
        <w:fldChar w:fldCharType="end"/>
      </w:r>
      <w:r>
        <w:rPr>
          <w:szCs w:val="24"/>
        </w:rPr>
        <w:t xml:space="preserve">. </w:t>
      </w:r>
    </w:p>
    <w:p w14:paraId="575D6006" w14:textId="086593E3" w:rsidR="0045172F" w:rsidRDefault="005442EB" w:rsidP="005442EB">
      <w:pPr>
        <w:spacing w:after="0" w:line="360" w:lineRule="auto"/>
        <w:jc w:val="both"/>
        <w:rPr>
          <w:szCs w:val="24"/>
        </w:rPr>
      </w:pPr>
      <w:r>
        <w:rPr>
          <w:szCs w:val="24"/>
        </w:rPr>
        <w:t xml:space="preserve">However, this </w:t>
      </w:r>
      <w:r w:rsidR="00407E04">
        <w:rPr>
          <w:szCs w:val="24"/>
        </w:rPr>
        <w:t>"Microsporidia-early"</w:t>
      </w:r>
      <w:r w:rsidRPr="00CB7B5B">
        <w:rPr>
          <w:szCs w:val="24"/>
        </w:rPr>
        <w:t xml:space="preserve"> hypothesis</w:t>
      </w:r>
      <w:r>
        <w:rPr>
          <w:szCs w:val="24"/>
        </w:rPr>
        <w:t xml:space="preserve"> was always doubted</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Pr>
          <w:szCs w:val="24"/>
        </w:rPr>
        <w:t xml:space="preserve">. </w:t>
      </w:r>
      <w:r w:rsidR="009039A4">
        <w:rPr>
          <w:szCs w:val="24"/>
        </w:rPr>
        <w:t xml:space="preserve">The presence of heat shock protein Hsp70 </w:t>
      </w:r>
      <w:r w:rsidR="000867AE">
        <w:rPr>
          <w:szCs w:val="24"/>
        </w:rPr>
        <w:t xml:space="preserve">gives insight about the mitochondrial origin of microsporidian ancestor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sidR="000867AE">
        <w:rPr>
          <w:szCs w:val="24"/>
        </w:rPr>
        <w:t xml:space="preserve">, which </w:t>
      </w:r>
      <w:r w:rsidR="00B25979">
        <w:rPr>
          <w:szCs w:val="24"/>
        </w:rPr>
        <w:t>neglect</w:t>
      </w:r>
      <w:r w:rsidR="008344A1">
        <w:rPr>
          <w:szCs w:val="24"/>
        </w:rPr>
        <w:t>s</w:t>
      </w:r>
      <w:r w:rsidR="000867AE">
        <w:rPr>
          <w:szCs w:val="24"/>
        </w:rPr>
        <w:t xml:space="preserve"> the </w:t>
      </w:r>
      <w:r w:rsidR="00B747E7">
        <w:rPr>
          <w:szCs w:val="24"/>
        </w:rPr>
        <w:t>A</w:t>
      </w:r>
      <w:r w:rsidR="00B25979">
        <w:rPr>
          <w:szCs w:val="24"/>
        </w:rPr>
        <w:t>rchezoa hypothesis.</w:t>
      </w:r>
      <w:r w:rsidR="00047EE5">
        <w:rPr>
          <w:szCs w:val="24"/>
        </w:rPr>
        <w:t xml:space="preserve"> </w:t>
      </w:r>
      <w:r w:rsidR="00952347">
        <w:rPr>
          <w:szCs w:val="24"/>
        </w:rPr>
        <w:t xml:space="preserve">In addition to that biological evidence, </w:t>
      </w:r>
      <w:r w:rsidR="009039A4">
        <w:rPr>
          <w:szCs w:val="24"/>
        </w:rPr>
        <w:t>t</w:t>
      </w:r>
      <w:r>
        <w:rPr>
          <w:szCs w:val="24"/>
        </w:rPr>
        <w:t xml:space="preserve">he </w:t>
      </w:r>
      <w:r w:rsidR="006547BC">
        <w:rPr>
          <w:szCs w:val="24"/>
        </w:rPr>
        <w:t>highly</w:t>
      </w:r>
      <w:r>
        <w:rPr>
          <w:szCs w:val="24"/>
        </w:rPr>
        <w:t xml:space="preserve"> divergent sequences of the microsporidia could </w:t>
      </w:r>
      <w:r w:rsidR="006D5565">
        <w:rPr>
          <w:szCs w:val="24"/>
        </w:rPr>
        <w:t>misplace</w:t>
      </w:r>
      <w:r>
        <w:rPr>
          <w:szCs w:val="24"/>
        </w:rPr>
        <w:t xml:space="preserve"> their deep position in the phylogenetic tree due </w:t>
      </w:r>
      <w:commentRangeStart w:id="16"/>
      <w:r>
        <w:rPr>
          <w:szCs w:val="24"/>
        </w:rPr>
        <w:t xml:space="preserve">to the effect of the long-branch attraction </w:t>
      </w:r>
      <w:commentRangeEnd w:id="16"/>
      <w:r>
        <w:rPr>
          <w:rStyle w:val="CommentReference"/>
        </w:rPr>
        <w:commentReference w:id="16"/>
      </w:r>
      <w:r>
        <w:rPr>
          <w:szCs w:val="24"/>
        </w:rPr>
        <w:fldChar w:fldCharType="begin"/>
      </w:r>
      <w:r w:rsidR="00A344C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sidR="00A344C8">
        <w:rPr>
          <w:noProof/>
          <w:szCs w:val="24"/>
        </w:rPr>
        <w:t>(Corradi and Keeling 2009)</w:t>
      </w:r>
      <w:r>
        <w:rPr>
          <w:szCs w:val="24"/>
        </w:rPr>
        <w:fldChar w:fldCharType="end"/>
      </w:r>
      <w:r>
        <w:rPr>
          <w:szCs w:val="24"/>
        </w:rPr>
        <w:t>.</w:t>
      </w:r>
      <w:r w:rsidR="001401D6">
        <w:rPr>
          <w:szCs w:val="24"/>
        </w:rPr>
        <w:t xml:space="preserve"> </w:t>
      </w:r>
      <w:r w:rsidR="0045172F">
        <w:rPr>
          <w:szCs w:val="24"/>
        </w:rPr>
        <w:t>The l</w:t>
      </w:r>
      <w:r w:rsidR="001401D6">
        <w:rPr>
          <w:szCs w:val="24"/>
        </w:rPr>
        <w:t>ong-branch attraction</w:t>
      </w:r>
      <w:r w:rsidR="0045172F">
        <w:rPr>
          <w:szCs w:val="24"/>
        </w:rPr>
        <w:t xml:space="preserve"> </w:t>
      </w:r>
      <w:r w:rsidR="001401D6">
        <w:rPr>
          <w:szCs w:val="24"/>
        </w:rPr>
        <w:t xml:space="preserve">was firstly discussed by </w:t>
      </w:r>
      <w:r w:rsidR="001401D6">
        <w:rPr>
          <w:szCs w:val="24"/>
        </w:rPr>
        <w:fldChar w:fldCharType="begin"/>
      </w:r>
      <w:r w:rsidR="001401D6">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sidR="001401D6">
        <w:rPr>
          <w:szCs w:val="24"/>
        </w:rPr>
        <w:fldChar w:fldCharType="separate"/>
      </w:r>
      <w:r w:rsidR="001401D6">
        <w:rPr>
          <w:noProof/>
          <w:szCs w:val="24"/>
        </w:rPr>
        <w:t>(Felsenstein 1978)</w:t>
      </w:r>
      <w:r w:rsidR="001401D6">
        <w:rPr>
          <w:szCs w:val="24"/>
        </w:rPr>
        <w:fldChar w:fldCharType="end"/>
      </w:r>
      <w:r w:rsidR="0045172F">
        <w:rPr>
          <w:szCs w:val="24"/>
        </w:rPr>
        <w:t>, in which it</w:t>
      </w:r>
      <w:r w:rsidR="00B34548">
        <w:rPr>
          <w:szCs w:val="24"/>
        </w:rPr>
        <w:t xml:space="preserve"> </w:t>
      </w:r>
      <w:r w:rsidR="003D37B9">
        <w:rPr>
          <w:szCs w:val="24"/>
        </w:rPr>
        <w:t>affects</w:t>
      </w:r>
      <w:r w:rsidR="0045172F">
        <w:rPr>
          <w:szCs w:val="24"/>
        </w:rPr>
        <w:t xml:space="preserve"> the</w:t>
      </w:r>
      <w:r w:rsidR="003D37B9">
        <w:rPr>
          <w:szCs w:val="24"/>
        </w:rPr>
        <w:t xml:space="preserve"> </w:t>
      </w:r>
      <w:r w:rsidR="0045172F">
        <w:rPr>
          <w:szCs w:val="24"/>
        </w:rPr>
        <w:t xml:space="preserve">maximum parsimony tree reconstruction. </w:t>
      </w:r>
      <w:r w:rsidR="00BA5A3A">
        <w:rPr>
          <w:szCs w:val="24"/>
        </w:rPr>
        <w:t>Subsequently</w:t>
      </w:r>
      <w:r w:rsidR="0045172F">
        <w:rPr>
          <w:szCs w:val="24"/>
        </w:rPr>
        <w:t xml:space="preserve">, </w:t>
      </w:r>
      <w:r w:rsidR="004B64AF">
        <w:rPr>
          <w:szCs w:val="24"/>
        </w:rPr>
        <w:t>this artifact</w:t>
      </w:r>
      <w:r w:rsidR="0045172F">
        <w:rPr>
          <w:szCs w:val="24"/>
        </w:rPr>
        <w:t xml:space="preserve"> has been </w:t>
      </w:r>
      <w:r w:rsidR="00BA5A3A">
        <w:rPr>
          <w:szCs w:val="24"/>
        </w:rPr>
        <w:t>shown to affect all types of phylogenetic tree reconstruction methods, such as distance based approach and maximum likelihood</w:t>
      </w:r>
      <w:r w:rsidR="004F774A">
        <w:rPr>
          <w:szCs w:val="24"/>
        </w:rPr>
        <w:t xml:space="preserve"> </w: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 </w:instrTex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EN.CITE.DATA </w:instrText>
      </w:r>
      <w:r w:rsidR="004F774A">
        <w:rPr>
          <w:szCs w:val="24"/>
        </w:rPr>
      </w:r>
      <w:r w:rsidR="004F774A">
        <w:rPr>
          <w:szCs w:val="24"/>
        </w:rPr>
        <w:fldChar w:fldCharType="end"/>
      </w:r>
      <w:r w:rsidR="004F774A">
        <w:rPr>
          <w:szCs w:val="24"/>
        </w:rPr>
        <w:fldChar w:fldCharType="separate"/>
      </w:r>
      <w:r w:rsidR="004F774A">
        <w:rPr>
          <w:noProof/>
          <w:szCs w:val="24"/>
        </w:rPr>
        <w:t>(Philippe 2000; Kolaczkowski and Thornton 2009; Parks and Goldman 2014)</w:t>
      </w:r>
      <w:r w:rsidR="004F774A">
        <w:rPr>
          <w:szCs w:val="24"/>
        </w:rPr>
        <w:fldChar w:fldCharType="end"/>
      </w:r>
      <w:r w:rsidR="00BA5A3A">
        <w:rPr>
          <w:szCs w:val="24"/>
        </w:rPr>
        <w:t xml:space="preserve">. </w:t>
      </w:r>
      <w:r w:rsidR="0035320D">
        <w:rPr>
          <w:szCs w:val="24"/>
        </w:rPr>
        <w:t>The long-branch attraction demonstrates cases, where fa</w:t>
      </w:r>
      <w:r w:rsidR="006C191E">
        <w:rPr>
          <w:szCs w:val="24"/>
        </w:rPr>
        <w:t>st evolving taxa are grouped together in the inferred tree</w:t>
      </w:r>
      <w:r w:rsidR="0035320D">
        <w:rPr>
          <w:szCs w:val="24"/>
        </w:rPr>
        <w:t xml:space="preserve"> </w:t>
      </w:r>
      <w:r w:rsidR="006C191E">
        <w:rPr>
          <w:szCs w:val="24"/>
        </w:rPr>
        <w:t>although they are not evolutionarily related</w:t>
      </w:r>
      <w:r w:rsidR="001C39F0">
        <w:rPr>
          <w:szCs w:val="24"/>
        </w:rPr>
        <w:t>,</w:t>
      </w:r>
      <w:r w:rsidR="006C191E">
        <w:rPr>
          <w:szCs w:val="24"/>
        </w:rPr>
        <w:t xml:space="preserve"> </w:t>
      </w:r>
      <w:r w:rsidR="001C39F0">
        <w:rPr>
          <w:szCs w:val="24"/>
        </w:rPr>
        <w:t>which consequently</w:t>
      </w:r>
      <w:r w:rsidR="004F774A">
        <w:rPr>
          <w:szCs w:val="24"/>
        </w:rPr>
        <w:t xml:space="preserve"> leads to the bias in the conclusion based on the in</w:t>
      </w:r>
      <w:r w:rsidR="001231BB">
        <w:rPr>
          <w:szCs w:val="24"/>
        </w:rPr>
        <w:t xml:space="preserve">ference of the constructed </w:t>
      </w:r>
      <w:r w:rsidR="00522910">
        <w:rPr>
          <w:szCs w:val="24"/>
        </w:rPr>
        <w:t xml:space="preserve">phylogenetic </w:t>
      </w:r>
      <w:r w:rsidR="001231BB">
        <w:rPr>
          <w:szCs w:val="24"/>
        </w:rPr>
        <w:t xml:space="preserve">tree </w: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 </w:instrTex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EN.CITE.DATA </w:instrText>
      </w:r>
      <w:r w:rsidR="00367C62">
        <w:rPr>
          <w:szCs w:val="24"/>
        </w:rPr>
      </w:r>
      <w:r w:rsidR="00367C62">
        <w:rPr>
          <w:szCs w:val="24"/>
        </w:rPr>
        <w:fldChar w:fldCharType="end"/>
      </w:r>
      <w:r w:rsidR="00367C62">
        <w:rPr>
          <w:szCs w:val="24"/>
        </w:rPr>
        <w:fldChar w:fldCharType="separate"/>
      </w:r>
      <w:r w:rsidR="00367C62">
        <w:rPr>
          <w:noProof/>
          <w:szCs w:val="24"/>
        </w:rPr>
        <w:t>(Philippe et al. 2005; Kück et al. 2012; Li, Hua, et al. 2014)</w:t>
      </w:r>
      <w:r w:rsidR="00367C62">
        <w:rPr>
          <w:szCs w:val="24"/>
        </w:rPr>
        <w:fldChar w:fldCharType="end"/>
      </w:r>
      <w:r w:rsidR="00367C62">
        <w:rPr>
          <w:szCs w:val="24"/>
        </w:rPr>
        <w:t>.</w:t>
      </w:r>
    </w:p>
    <w:p w14:paraId="5D988BB5" w14:textId="3F973A47" w:rsidR="005442EB" w:rsidRDefault="005442EB" w:rsidP="005442EB">
      <w:pPr>
        <w:spacing w:after="0" w:line="360" w:lineRule="auto"/>
        <w:jc w:val="both"/>
        <w:rPr>
          <w:szCs w:val="24"/>
        </w:rPr>
      </w:pPr>
      <w:r>
        <w:rPr>
          <w:szCs w:val="24"/>
        </w:rPr>
        <w:t xml:space="preserve">In 1996, </w:t>
      </w:r>
      <w:r>
        <w:rPr>
          <w:szCs w:val="24"/>
        </w:rPr>
        <w:fldChar w:fldCharType="begin"/>
      </w:r>
      <w:r>
        <w:rPr>
          <w:szCs w:val="24"/>
        </w:rPr>
        <w:instrText xml:space="preserve"> ADDIN EN.CITE &lt;EndNote&gt;&lt;Cite&gt;&lt;Author&gt;Edlind&lt;/Author&gt;&lt;Year&gt;1996&lt;/Year&gt;&lt;RecNum&gt;316&lt;/RecNum&gt;&lt;DisplayText&gt;(Edlind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firstly suggested the fungal relationship of microsporidia based on the phylogenetic study of alpha- and beta-tubulins from several microsporidia species.</w:t>
      </w:r>
      <w:r w:rsidR="008A6E26">
        <w:rPr>
          <w:szCs w:val="24"/>
        </w:rPr>
        <w:t xml:space="preserve"> </w:t>
      </w:r>
      <w:r w:rsidR="008A6E26" w:rsidRPr="003118A3">
        <w:rPr>
          <w:szCs w:val="24"/>
          <w:highlight w:val="yellow"/>
        </w:rPr>
        <w:t>Thereafter,</w:t>
      </w:r>
      <w:r w:rsidRPr="003118A3">
        <w:rPr>
          <w:szCs w:val="24"/>
          <w:highlight w:val="yellow"/>
        </w:rPr>
        <w:t xml:space="preserve"> </w:t>
      </w:r>
      <w:r w:rsidR="008A6E26" w:rsidRPr="003118A3">
        <w:rPr>
          <w:szCs w:val="24"/>
          <w:highlight w:val="yellow"/>
        </w:rPr>
        <w:t>several f</w:t>
      </w:r>
      <w:r w:rsidRPr="003118A3">
        <w:rPr>
          <w:szCs w:val="24"/>
          <w:highlight w:val="yellow"/>
        </w:rPr>
        <w:t>urther evidence</w:t>
      </w:r>
      <w:r w:rsidR="00C07E4B" w:rsidRPr="003118A3">
        <w:rPr>
          <w:szCs w:val="24"/>
          <w:highlight w:val="yellow"/>
        </w:rPr>
        <w:t>s</w:t>
      </w:r>
      <w:r w:rsidRPr="003118A3">
        <w:rPr>
          <w:szCs w:val="24"/>
          <w:highlight w:val="yellow"/>
        </w:rPr>
        <w:t xml:space="preserve"> for this hypothesis </w:t>
      </w:r>
      <w:r w:rsidR="008A6E26" w:rsidRPr="003118A3">
        <w:rPr>
          <w:szCs w:val="24"/>
          <w:highlight w:val="yellow"/>
        </w:rPr>
        <w:t>have been carried out</w:t>
      </w:r>
      <w:r w:rsidR="004D5C05" w:rsidRPr="003118A3">
        <w:rPr>
          <w:szCs w:val="24"/>
          <w:highlight w:val="yellow"/>
        </w:rPr>
        <w:t xml:space="preserve"> by the </w:t>
      </w:r>
      <w:r w:rsidR="00220EB5" w:rsidRPr="003118A3">
        <w:rPr>
          <w:szCs w:val="24"/>
          <w:highlight w:val="yellow"/>
        </w:rPr>
        <w:t>phylogenetic analysis of</w:t>
      </w:r>
      <w:r w:rsidR="00B01896" w:rsidRPr="003118A3">
        <w:rPr>
          <w:szCs w:val="24"/>
          <w:highlight w:val="yellow"/>
        </w:rPr>
        <w:t xml:space="preserve"> other genes, such as</w:t>
      </w:r>
      <w:r w:rsidR="00A12D67">
        <w:rPr>
          <w:szCs w:val="24"/>
          <w:highlight w:val="yellow"/>
        </w:rPr>
        <w:t xml:space="preserve"> the mitochondrial</w:t>
      </w:r>
      <w:r w:rsidR="00220EB5" w:rsidRPr="003118A3">
        <w:rPr>
          <w:szCs w:val="24"/>
          <w:highlight w:val="yellow"/>
        </w:rPr>
        <w:t xml:space="preserve"> Hsp70 </w:t>
      </w:r>
      <w:r w:rsidR="00332179" w:rsidRPr="003118A3">
        <w:rPr>
          <w:szCs w:val="24"/>
          <w:highlight w:val="yellow"/>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3118A3">
        <w:rPr>
          <w:szCs w:val="24"/>
          <w:highlight w:val="yellow"/>
        </w:rPr>
        <w:instrText xml:space="preserve"> ADDIN EN.CITE </w:instrText>
      </w:r>
      <w:r w:rsidR="00332179" w:rsidRPr="003118A3">
        <w:rPr>
          <w:szCs w:val="24"/>
          <w:highlight w:val="yellow"/>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3118A3">
        <w:rPr>
          <w:szCs w:val="24"/>
          <w:highlight w:val="yellow"/>
        </w:rPr>
        <w:instrText xml:space="preserve"> ADDIN EN.CITE.DATA </w:instrText>
      </w:r>
      <w:r w:rsidR="00332179" w:rsidRPr="003118A3">
        <w:rPr>
          <w:szCs w:val="24"/>
          <w:highlight w:val="yellow"/>
        </w:rPr>
      </w:r>
      <w:r w:rsidR="00332179" w:rsidRPr="003118A3">
        <w:rPr>
          <w:szCs w:val="24"/>
          <w:highlight w:val="yellow"/>
        </w:rPr>
        <w:fldChar w:fldCharType="end"/>
      </w:r>
      <w:r w:rsidR="00332179" w:rsidRPr="003118A3">
        <w:rPr>
          <w:szCs w:val="24"/>
          <w:highlight w:val="yellow"/>
        </w:rPr>
      </w:r>
      <w:r w:rsidR="00332179" w:rsidRPr="003118A3">
        <w:rPr>
          <w:szCs w:val="24"/>
          <w:highlight w:val="yellow"/>
        </w:rPr>
        <w:fldChar w:fldCharType="separate"/>
      </w:r>
      <w:r w:rsidR="00332179" w:rsidRPr="003118A3">
        <w:rPr>
          <w:noProof/>
          <w:szCs w:val="24"/>
          <w:highlight w:val="yellow"/>
        </w:rPr>
        <w:t>(Germot, Philippe, and Guyader 1997; Hirt et al. 1997)</w:t>
      </w:r>
      <w:r w:rsidR="00332179" w:rsidRPr="003118A3">
        <w:rPr>
          <w:szCs w:val="24"/>
          <w:highlight w:val="yellow"/>
        </w:rPr>
        <w:fldChar w:fldCharType="end"/>
      </w:r>
      <w:r w:rsidR="00B01896" w:rsidRPr="003118A3">
        <w:rPr>
          <w:szCs w:val="24"/>
          <w:highlight w:val="yellow"/>
        </w:rPr>
        <w:t xml:space="preserve"> or</w:t>
      </w:r>
      <w:r w:rsidR="00E80104" w:rsidRPr="003118A3">
        <w:rPr>
          <w:szCs w:val="24"/>
          <w:highlight w:val="yellow"/>
        </w:rPr>
        <w:t xml:space="preserve"> </w:t>
      </w:r>
      <w:r w:rsidR="00332179" w:rsidRPr="003118A3">
        <w:rPr>
          <w:szCs w:val="24"/>
          <w:highlight w:val="yellow"/>
        </w:rPr>
        <w:t xml:space="preserve">the </w:t>
      </w:r>
      <w:commentRangeStart w:id="17"/>
      <w:commentRangeStart w:id="18"/>
      <w:r w:rsidRPr="003118A3">
        <w:rPr>
          <w:szCs w:val="24"/>
          <w:highlight w:val="yellow"/>
        </w:rPr>
        <w:t xml:space="preserve">largest </w:t>
      </w:r>
      <w:commentRangeEnd w:id="17"/>
      <w:r w:rsidRPr="003118A3">
        <w:rPr>
          <w:rStyle w:val="CommentReference"/>
          <w:highlight w:val="yellow"/>
        </w:rPr>
        <w:commentReference w:id="17"/>
      </w:r>
      <w:commentRangeEnd w:id="18"/>
      <w:r w:rsidRPr="003118A3">
        <w:rPr>
          <w:rStyle w:val="CommentReference"/>
          <w:highlight w:val="yellow"/>
        </w:rPr>
        <w:commentReference w:id="18"/>
      </w:r>
      <w:r w:rsidRPr="003118A3">
        <w:rPr>
          <w:szCs w:val="24"/>
          <w:highlight w:val="yellow"/>
        </w:rPr>
        <w:t xml:space="preserve">subunit of the RNA polymerase II </w:t>
      </w:r>
      <w:r w:rsidRPr="003118A3">
        <w:rPr>
          <w:szCs w:val="24"/>
          <w:highlight w:val="yellow"/>
        </w:rPr>
        <w:fldChar w:fldCharType="begin"/>
      </w:r>
      <w:r w:rsidRPr="003118A3">
        <w:rPr>
          <w:szCs w:val="24"/>
          <w:highlight w:val="yellow"/>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3118A3">
        <w:rPr>
          <w:szCs w:val="24"/>
          <w:highlight w:val="yellow"/>
        </w:rPr>
        <w:fldChar w:fldCharType="separate"/>
      </w:r>
      <w:r w:rsidRPr="003118A3">
        <w:rPr>
          <w:noProof/>
          <w:szCs w:val="24"/>
          <w:highlight w:val="yellow"/>
        </w:rPr>
        <w:t>(Hirt et al. 1999)</w:t>
      </w:r>
      <w:r w:rsidRPr="003118A3">
        <w:rPr>
          <w:szCs w:val="24"/>
          <w:highlight w:val="yellow"/>
        </w:rPr>
        <w:fldChar w:fldCharType="end"/>
      </w:r>
      <w:r w:rsidR="00B01896" w:rsidRPr="003118A3">
        <w:rPr>
          <w:szCs w:val="24"/>
          <w:highlight w:val="yellow"/>
        </w:rPr>
        <w:t xml:space="preserve">. Other multiple gene approaches </w:t>
      </w:r>
      <w:r w:rsidR="00B01896" w:rsidRPr="003118A3">
        <w:rPr>
          <w:szCs w:val="24"/>
          <w:highlight w:val="yellow"/>
        </w:rPr>
        <w:lastRenderedPageBreak/>
        <w:t>also supported the fungal relationship of microsporidia, including the study of</w:t>
      </w:r>
      <w:r w:rsidR="00E80104" w:rsidRPr="003118A3">
        <w:rPr>
          <w:szCs w:val="24"/>
          <w:highlight w:val="yellow"/>
        </w:rPr>
        <w:t xml:space="preserve"> </w:t>
      </w:r>
      <w:r w:rsidRPr="003118A3">
        <w:rPr>
          <w:szCs w:val="24"/>
          <w:highlight w:val="yellow"/>
        </w:rPr>
        <w:t xml:space="preserve">alpha and beta subunits of pyruvate dehydrogenase E1 </w:t>
      </w:r>
      <w:r w:rsidRPr="003118A3">
        <w:rPr>
          <w:szCs w:val="24"/>
          <w:highlight w:val="yellow"/>
        </w:rPr>
        <w:fldChar w:fldCharType="begin"/>
      </w:r>
      <w:r w:rsidRPr="003118A3">
        <w:rPr>
          <w:szCs w:val="24"/>
          <w:highlight w:val="yellow"/>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3118A3">
        <w:rPr>
          <w:szCs w:val="24"/>
          <w:highlight w:val="yellow"/>
        </w:rPr>
        <w:fldChar w:fldCharType="separate"/>
      </w:r>
      <w:r w:rsidRPr="003118A3">
        <w:rPr>
          <w:noProof/>
          <w:szCs w:val="24"/>
          <w:highlight w:val="yellow"/>
        </w:rPr>
        <w:t>(Fast and Keeling 2001)</w:t>
      </w:r>
      <w:r w:rsidRPr="003118A3">
        <w:rPr>
          <w:szCs w:val="24"/>
          <w:highlight w:val="yellow"/>
        </w:rPr>
        <w:fldChar w:fldCharType="end"/>
      </w:r>
      <w:r w:rsidR="00960B03" w:rsidRPr="003118A3">
        <w:rPr>
          <w:szCs w:val="24"/>
          <w:highlight w:val="yellow"/>
        </w:rPr>
        <w:t xml:space="preserve">, or </w:t>
      </w:r>
      <w:r w:rsidRPr="003118A3">
        <w:rPr>
          <w:szCs w:val="24"/>
          <w:highlight w:val="yellow"/>
        </w:rPr>
        <w:t>the new</w:t>
      </w:r>
      <w:r w:rsidR="00960B03" w:rsidRPr="003118A3">
        <w:rPr>
          <w:szCs w:val="24"/>
          <w:highlight w:val="yellow"/>
        </w:rPr>
        <w:t>ly determined</w:t>
      </w:r>
      <w:r w:rsidRPr="003118A3">
        <w:rPr>
          <w:szCs w:val="24"/>
          <w:highlight w:val="yellow"/>
        </w:rPr>
        <w:t xml:space="preserve"> DNA-dependent RNA polymerase II largest subunit RPB1 and translation elongation factor I alpha </w:t>
      </w:r>
      <w:r w:rsidRPr="003118A3">
        <w:rPr>
          <w:szCs w:val="24"/>
          <w:highlight w:val="yellow"/>
        </w:rPr>
        <w:fldChar w:fldCharType="begin"/>
      </w:r>
      <w:r w:rsidRPr="003118A3">
        <w:rPr>
          <w:szCs w:val="24"/>
          <w:highlight w:val="yellow"/>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3118A3">
        <w:rPr>
          <w:szCs w:val="24"/>
          <w:highlight w:val="yellow"/>
        </w:rPr>
        <w:fldChar w:fldCharType="separate"/>
      </w:r>
      <w:r w:rsidRPr="003118A3">
        <w:rPr>
          <w:noProof/>
          <w:szCs w:val="24"/>
          <w:highlight w:val="yellow"/>
        </w:rPr>
        <w:t>(Tanabe, Watanabe, and Sugiyama 2002)</w:t>
      </w:r>
      <w:r w:rsidRPr="003118A3">
        <w:rPr>
          <w:szCs w:val="24"/>
          <w:highlight w:val="yellow"/>
        </w:rPr>
        <w:fldChar w:fldCharType="end"/>
      </w:r>
      <w:r w:rsidR="004E5BEC" w:rsidRPr="003118A3">
        <w:rPr>
          <w:szCs w:val="24"/>
          <w:highlight w:val="yellow"/>
        </w:rPr>
        <w:t xml:space="preserve">. </w:t>
      </w:r>
      <w:r w:rsidR="006353AC" w:rsidRPr="003118A3">
        <w:rPr>
          <w:szCs w:val="24"/>
          <w:highlight w:val="yellow"/>
        </w:rPr>
        <w:t>Previous</w:t>
      </w:r>
      <w:r w:rsidR="006D5565" w:rsidRPr="003118A3">
        <w:rPr>
          <w:szCs w:val="24"/>
          <w:highlight w:val="yellow"/>
        </w:rPr>
        <w:t xml:space="preserve"> studies </w:t>
      </w:r>
      <w:r w:rsidR="00080079" w:rsidRPr="003118A3">
        <w:rPr>
          <w:szCs w:val="24"/>
          <w:highlight w:val="yellow"/>
        </w:rPr>
        <w:t>proposed</w:t>
      </w:r>
      <w:r w:rsidR="00550BB5" w:rsidRPr="003118A3">
        <w:rPr>
          <w:szCs w:val="24"/>
          <w:highlight w:val="yellow"/>
        </w:rPr>
        <w:t xml:space="preserve"> different relationships between microsporidia and fungi. </w:t>
      </w:r>
      <w:r w:rsidR="00080079" w:rsidRPr="003118A3">
        <w:rPr>
          <w:szCs w:val="24"/>
          <w:highlight w:val="yellow"/>
        </w:rPr>
        <w:fldChar w:fldCharType="begin"/>
      </w:r>
      <w:r w:rsidR="00080079" w:rsidRPr="003118A3">
        <w:rPr>
          <w:szCs w:val="24"/>
          <w:highlight w:val="yellow"/>
        </w:rPr>
        <w:instrText xml:space="preserve"> ADDIN EN.CITE &lt;EndNote&gt;&lt;Cite&gt;&lt;Author&gt;Keeling&lt;/Author&gt;&lt;Year&gt;2000&lt;/Year&gt;&lt;RecNum&gt;194&lt;/RecNum&gt;&lt;DisplayText&gt;(Keeling,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00080079" w:rsidRPr="003118A3">
        <w:rPr>
          <w:szCs w:val="24"/>
          <w:highlight w:val="yellow"/>
        </w:rPr>
        <w:fldChar w:fldCharType="separate"/>
      </w:r>
      <w:r w:rsidR="00080079" w:rsidRPr="003118A3">
        <w:rPr>
          <w:noProof/>
          <w:szCs w:val="24"/>
          <w:highlight w:val="yellow"/>
        </w:rPr>
        <w:t>(Keeling, Luker, and Palmer 2000)</w:t>
      </w:r>
      <w:r w:rsidR="00080079" w:rsidRPr="003118A3">
        <w:rPr>
          <w:szCs w:val="24"/>
          <w:highlight w:val="yellow"/>
        </w:rPr>
        <w:fldChar w:fldCharType="end"/>
      </w:r>
      <w:r w:rsidR="00080079" w:rsidRPr="003118A3">
        <w:rPr>
          <w:szCs w:val="24"/>
          <w:highlight w:val="yellow"/>
        </w:rPr>
        <w:t xml:space="preserve"> branched microsporidia based on the beta-tubulin phylogeny either with </w:t>
      </w:r>
      <w:r w:rsidR="005F0285" w:rsidRPr="003118A3">
        <w:rPr>
          <w:szCs w:val="24"/>
          <w:highlight w:val="yellow"/>
        </w:rPr>
        <w:t>a</w:t>
      </w:r>
      <w:r w:rsidR="00080079" w:rsidRPr="003118A3">
        <w:rPr>
          <w:szCs w:val="24"/>
          <w:highlight w:val="yellow"/>
        </w:rPr>
        <w:t xml:space="preserve">scomycetes or </w:t>
      </w:r>
      <w:r w:rsidR="005F0285" w:rsidRPr="003118A3">
        <w:rPr>
          <w:szCs w:val="24"/>
          <w:highlight w:val="yellow"/>
        </w:rPr>
        <w:t>z</w:t>
      </w:r>
      <w:r w:rsidR="00080079" w:rsidRPr="003118A3">
        <w:rPr>
          <w:szCs w:val="24"/>
          <w:highlight w:val="yellow"/>
        </w:rPr>
        <w:t>ygomycetes but not as a sister group of fungi.</w:t>
      </w:r>
      <w:r w:rsidR="005F0285" w:rsidRPr="003118A3">
        <w:rPr>
          <w:szCs w:val="24"/>
          <w:highlight w:val="yellow"/>
        </w:rPr>
        <w:t xml:space="preserve"> The close relationship between microsporidia and zygomycetes was however not resolved according to the analysis sugar transporters and the RNA helicases by </w:t>
      </w:r>
      <w:r w:rsidR="005F0285" w:rsidRPr="003118A3">
        <w:rPr>
          <w:szCs w:val="24"/>
          <w:highlight w:val="yellow"/>
        </w:rPr>
        <w:fldChar w:fldCharType="begin"/>
      </w:r>
      <w:r w:rsidR="005F0285" w:rsidRPr="003118A3">
        <w:rPr>
          <w:szCs w:val="24"/>
          <w:highlight w:val="yellow"/>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5F0285" w:rsidRPr="003118A3">
        <w:rPr>
          <w:szCs w:val="24"/>
          <w:highlight w:val="yellow"/>
        </w:rPr>
        <w:fldChar w:fldCharType="separate"/>
      </w:r>
      <w:r w:rsidR="005F0285" w:rsidRPr="003118A3">
        <w:rPr>
          <w:noProof/>
          <w:szCs w:val="24"/>
          <w:highlight w:val="yellow"/>
        </w:rPr>
        <w:t>(Koestler and Ebersberger 2011)</w:t>
      </w:r>
      <w:r w:rsidR="005F0285" w:rsidRPr="003118A3">
        <w:rPr>
          <w:szCs w:val="24"/>
          <w:highlight w:val="yellow"/>
        </w:rPr>
        <w:fldChar w:fldCharType="end"/>
      </w:r>
      <w:r w:rsidR="005F0285" w:rsidRPr="003118A3">
        <w:rPr>
          <w:szCs w:val="24"/>
          <w:highlight w:val="yellow"/>
        </w:rPr>
        <w:t>.</w:t>
      </w:r>
      <w:r w:rsidR="00A46686" w:rsidRPr="003118A3">
        <w:rPr>
          <w:szCs w:val="24"/>
          <w:highlight w:val="yellow"/>
        </w:rPr>
        <w:t xml:space="preserve"> </w:t>
      </w:r>
      <w:r w:rsidR="00205071" w:rsidRPr="003118A3">
        <w:rPr>
          <w:szCs w:val="24"/>
          <w:highlight w:val="yellow"/>
        </w:rPr>
        <w:t xml:space="preserve">Another study </w:t>
      </w:r>
      <w:r w:rsidR="00205071" w:rsidRPr="003118A3">
        <w:rPr>
          <w:szCs w:val="24"/>
          <w:highlight w:val="yellow"/>
        </w:rPr>
        <w:fldChar w:fldCharType="begin"/>
      </w:r>
      <w:r w:rsidR="00205071" w:rsidRPr="003118A3">
        <w:rPr>
          <w:szCs w:val="24"/>
          <w:highlight w:val="yellow"/>
        </w:rPr>
        <w:instrText xml:space="preserve"> ADDIN EN.CITE &lt;EndNote&gt;&lt;Cite&gt;&lt;Author&gt;James&lt;/Author&gt;&lt;Year&gt;2013&lt;/Year&gt;&lt;RecNum&gt;268&lt;/RecNum&gt;&lt;DisplayText&gt;(James et al. 2013)&lt;/DisplayText&gt;&lt;record&gt;&lt;rec-number&gt;268&lt;/rec-number&gt;&lt;foreign-keys&gt;&lt;key app="EN" db-id="zvzepeve9vwad9e0r2nxazrm0x0w25x9w9er" timestamp="1522917510"&gt;268&lt;/key&gt;&lt;/foreign-keys&gt;&lt;ref-type name="Journal Article"&gt;17&lt;/ref-type&gt;&lt;contributors&gt;&lt;authors&gt;&lt;author&gt;James, Timothy Y&lt;/author&gt;&lt;author&gt;Pelin, Adrian&lt;/author&gt;&lt;author&gt;Bonen, Linda&lt;/author&gt;&lt;author&gt;Ahrendt, Steven&lt;/author&gt;&lt;author&gt;Sain, Divya&lt;/author&gt;&lt;author&gt;Corradi, Nicolas&lt;/author&gt;&lt;author&gt;Stajich, Jason E&lt;/author&gt;&lt;/authors&gt;&lt;/contributors&gt;&lt;titles&gt;&lt;title&gt;Shared signatures of parasitism and phylogenomics unite Cryptomycota and microsporidia.&lt;/title&gt;&lt;secondary-title&gt;Current biology : CB&lt;/secondary-title&gt;&lt;/titles&gt;&lt;periodical&gt;&lt;full-title&gt;Current biology : CB&lt;/full-title&gt;&lt;/periodical&gt;&lt;pages&gt;1548-53&lt;/pages&gt;&lt;volume&gt;23&lt;/volume&gt;&lt;keywords&gt;&lt;keyword&gt;Microsporidia&lt;/keyword&gt;&lt;keyword&gt;Phylogeny&lt;/keyword&gt;&lt;keyword&gt;Molecular Sequence Data&lt;/keyword&gt;&lt;keyword&gt;Sequence Analysis, DNA&lt;/keyword&gt;&lt;keyword&gt;Evolution, Molecular&lt;/keyword&gt;&lt;keyword&gt;Microsporidia: genetics&lt;/keyword&gt;&lt;keyword&gt;Cell Wall&lt;/keyword&gt;&lt;keyword&gt;Cell Wall: physiology&lt;/keyword&gt;&lt;keyword&gt;Chytridiomycota&lt;/keyword&gt;&lt;keyword&gt;Chytridiomycota: classification&lt;/keyword&gt;&lt;keyword&gt;Chytridiomycota: genetics&lt;/keyword&gt;&lt;keyword&gt;Chytridiomycota: physiology&lt;/keyword&gt;&lt;keyword&gt;DNA, Fungal&lt;/keyword&gt;&lt;keyword&gt;DNA, Fungal: genetics&lt;/keyword&gt;&lt;keyword&gt;DNA, Fungal: metabolism&lt;/keyword&gt;&lt;keyword&gt;Genome, Fungal&lt;/keyword&gt;&lt;keyword&gt;Microsporidia: classification&lt;/keyword&gt;&lt;keyword&gt;Microsporidia: physiology&lt;/keyword&gt;&lt;keyword&gt;Reverse Transcriptase Polymerase Chain Reaction&lt;/keyword&gt;&lt;/keywords&gt;&lt;dates&gt;&lt;year&gt;2013&lt;/year&gt;&lt;pub-dates&gt;&lt;date&gt;August 2013&lt;/date&gt;&lt;/pub-dates&gt;&lt;/dates&gt;&lt;urls&gt;&lt;/urls&gt;&lt;electronic-resource-num&gt;10.1016/j.cub.2013.06.057&lt;/electronic-resource-num&gt;&lt;/record&gt;&lt;/Cite&gt;&lt;/EndNote&gt;</w:instrText>
      </w:r>
      <w:r w:rsidR="00205071" w:rsidRPr="003118A3">
        <w:rPr>
          <w:szCs w:val="24"/>
          <w:highlight w:val="yellow"/>
        </w:rPr>
        <w:fldChar w:fldCharType="separate"/>
      </w:r>
      <w:r w:rsidR="00205071" w:rsidRPr="003118A3">
        <w:rPr>
          <w:noProof/>
          <w:szCs w:val="24"/>
          <w:highlight w:val="yellow"/>
        </w:rPr>
        <w:t>(James et al. 2013)</w:t>
      </w:r>
      <w:r w:rsidR="00205071" w:rsidRPr="003118A3">
        <w:rPr>
          <w:szCs w:val="24"/>
          <w:highlight w:val="yellow"/>
        </w:rPr>
        <w:fldChar w:fldCharType="end"/>
      </w:r>
      <w:r w:rsidR="00760512" w:rsidRPr="003118A3">
        <w:rPr>
          <w:szCs w:val="24"/>
          <w:highlight w:val="yellow"/>
        </w:rPr>
        <w:t xml:space="preserve"> placed microsporidia together with cry</w:t>
      </w:r>
      <w:r w:rsidR="00A34462" w:rsidRPr="003118A3">
        <w:rPr>
          <w:szCs w:val="24"/>
          <w:highlight w:val="yellow"/>
        </w:rPr>
        <w:t>p</w:t>
      </w:r>
      <w:r w:rsidR="00760512" w:rsidRPr="003118A3">
        <w:rPr>
          <w:szCs w:val="24"/>
          <w:highlight w:val="yellow"/>
        </w:rPr>
        <w:t xml:space="preserve">tomycota. </w:t>
      </w:r>
      <w:r w:rsidR="00E97367" w:rsidRPr="003118A3">
        <w:rPr>
          <w:szCs w:val="24"/>
          <w:highlight w:val="yellow"/>
        </w:rPr>
        <w:t xml:space="preserve">Excluding cryptomycota from the taxa sampling, </w:t>
      </w:r>
      <w:r w:rsidR="00E97367" w:rsidRPr="003118A3">
        <w:rPr>
          <w:szCs w:val="24"/>
          <w:highlight w:val="yellow"/>
        </w:rPr>
        <w:fldChar w:fldCharType="begin"/>
      </w:r>
      <w:r w:rsidR="00E97367" w:rsidRPr="003118A3">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97367" w:rsidRPr="003118A3">
        <w:rPr>
          <w:szCs w:val="24"/>
          <w:highlight w:val="yellow"/>
        </w:rPr>
        <w:fldChar w:fldCharType="separate"/>
      </w:r>
      <w:r w:rsidR="00E97367" w:rsidRPr="003118A3">
        <w:rPr>
          <w:noProof/>
          <w:szCs w:val="24"/>
          <w:highlight w:val="yellow"/>
        </w:rPr>
        <w:t>(Capella-Gutiérrez, Marcet-Houben, and Gabaldón 2012)</w:t>
      </w:r>
      <w:r w:rsidR="00E97367" w:rsidRPr="003118A3">
        <w:rPr>
          <w:szCs w:val="24"/>
          <w:highlight w:val="yellow"/>
        </w:rPr>
        <w:fldChar w:fldCharType="end"/>
      </w:r>
      <w:r w:rsidR="00E97367" w:rsidRPr="003118A3">
        <w:rPr>
          <w:szCs w:val="24"/>
          <w:highlight w:val="yellow"/>
        </w:rPr>
        <w:t xml:space="preserve"> </w:t>
      </w:r>
      <w:r w:rsidR="00CC4FB6" w:rsidRPr="003118A3">
        <w:rPr>
          <w:szCs w:val="24"/>
          <w:highlight w:val="yellow"/>
        </w:rPr>
        <w:t>suggested microsporidia as the sister group of fungi</w:t>
      </w:r>
      <w:r w:rsidR="00474B77" w:rsidRPr="003118A3">
        <w:rPr>
          <w:szCs w:val="24"/>
          <w:highlight w:val="yellow"/>
        </w:rPr>
        <w:t xml:space="preserve"> by </w:t>
      </w:r>
      <w:r w:rsidR="00B056F5" w:rsidRPr="003118A3">
        <w:rPr>
          <w:szCs w:val="24"/>
          <w:highlight w:val="yellow"/>
        </w:rPr>
        <w:t xml:space="preserve">analyzing the phylogeny of </w:t>
      </w:r>
      <w:r w:rsidR="004E0C0E" w:rsidRPr="003118A3">
        <w:rPr>
          <w:szCs w:val="24"/>
          <w:highlight w:val="yellow"/>
        </w:rPr>
        <w:t xml:space="preserve">53 </w:t>
      </w:r>
      <w:r w:rsidR="00A349B7" w:rsidRPr="003118A3">
        <w:rPr>
          <w:szCs w:val="24"/>
          <w:highlight w:val="yellow"/>
        </w:rPr>
        <w:t>protein families</w:t>
      </w:r>
      <w:r w:rsidR="00CC4FB6" w:rsidRPr="003118A3">
        <w:rPr>
          <w:szCs w:val="24"/>
          <w:highlight w:val="yellow"/>
        </w:rPr>
        <w:t>.</w:t>
      </w:r>
    </w:p>
    <w:p w14:paraId="51AB154E" w14:textId="3FF52D92" w:rsidR="00A04801" w:rsidRPr="000466EA" w:rsidRDefault="005442EB" w:rsidP="000466EA">
      <w:pPr>
        <w:spacing w:after="0" w:line="360" w:lineRule="auto"/>
        <w:jc w:val="both"/>
        <w:rPr>
          <w:szCs w:val="24"/>
        </w:rPr>
      </w:pPr>
      <w:r>
        <w:rPr>
          <w:szCs w:val="24"/>
        </w:rPr>
        <w:t xml:space="preserve">After more than 100 years from the report of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were eventually re-classified as fungi, by placing them either within or in the earliest branch of the fungal clade </w:t>
      </w:r>
      <w:r>
        <w:rPr>
          <w:szCs w:val="24"/>
        </w:rPr>
        <w:fldChar w:fldCharType="begin"/>
      </w:r>
      <w:r>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Pr>
          <w:szCs w:val="24"/>
        </w:rPr>
        <w:fldChar w:fldCharType="separate"/>
      </w:r>
      <w:r>
        <w:rPr>
          <w:noProof/>
          <w:szCs w:val="24"/>
        </w:rPr>
        <w:t>(Cavalier-Smith 2004)</w:t>
      </w:r>
      <w:r>
        <w:rPr>
          <w:szCs w:val="24"/>
        </w:rPr>
        <w:fldChar w:fldCharType="end"/>
      </w:r>
      <w:r>
        <w:rPr>
          <w:szCs w:val="24"/>
        </w:rPr>
        <w:t xml:space="preserve">. </w:t>
      </w:r>
      <w:r w:rsidRPr="00E05B31">
        <w:rPr>
          <w:szCs w:val="24"/>
          <w:highlight w:val="yellow"/>
        </w:rPr>
        <w:t xml:space="preserve">However, their exact phylogenetic position stays unresolved </w:t>
      </w:r>
      <w:r w:rsidRPr="00E05B31">
        <w:rPr>
          <w:szCs w:val="24"/>
          <w:highlight w:val="yellow"/>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Pr>
          <w:szCs w:val="24"/>
          <w:highlight w:val="yellow"/>
        </w:rPr>
        <w:instrText xml:space="preserve"> ADDIN EN.CITE </w:instrText>
      </w:r>
      <w:r w:rsidR="00E01E2A">
        <w:rPr>
          <w:szCs w:val="24"/>
          <w:highlight w:val="yellow"/>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Pr>
          <w:szCs w:val="24"/>
          <w:highlight w:val="yellow"/>
        </w:rPr>
        <w:instrText xml:space="preserve"> ADDIN EN.CITE.DATA </w:instrText>
      </w:r>
      <w:r w:rsidR="00E01E2A">
        <w:rPr>
          <w:szCs w:val="24"/>
          <w:highlight w:val="yellow"/>
        </w:rPr>
      </w:r>
      <w:r w:rsidR="00E01E2A">
        <w:rPr>
          <w:szCs w:val="24"/>
          <w:highlight w:val="yellow"/>
        </w:rPr>
        <w:fldChar w:fldCharType="end"/>
      </w:r>
      <w:r w:rsidRPr="00E05B31">
        <w:rPr>
          <w:szCs w:val="24"/>
          <w:highlight w:val="yellow"/>
        </w:rPr>
        <w:fldChar w:fldCharType="separate"/>
      </w:r>
      <w:r w:rsidR="00E01E2A">
        <w:rPr>
          <w:noProof/>
          <w:szCs w:val="24"/>
          <w:highlight w:val="yellow"/>
        </w:rPr>
        <w:t>(Tanabe, Watanabe, and Sugiyama 2002; McLaughlin et al. 2009; Stentiford et al. 2016)</w:t>
      </w:r>
      <w:r w:rsidRPr="00E05B31">
        <w:rPr>
          <w:szCs w:val="24"/>
          <w:highlight w:val="yellow"/>
        </w:rPr>
        <w:fldChar w:fldCharType="end"/>
      </w:r>
      <w:r w:rsidRPr="00E05B31">
        <w:rPr>
          <w:szCs w:val="24"/>
          <w:highlight w:val="yellow"/>
        </w:rPr>
        <w:t xml:space="preserve">. This uncertainty is mostly due to the poor taxon sampling of the previous studies, as well as the </w:t>
      </w:r>
      <w:r w:rsidR="00CF6404" w:rsidRPr="00E05B31">
        <w:rPr>
          <w:szCs w:val="24"/>
          <w:highlight w:val="yellow"/>
        </w:rPr>
        <w:t>artifact of the phylogenetic analyses based on a</w:t>
      </w:r>
      <w:r w:rsidRPr="00E05B31">
        <w:rPr>
          <w:szCs w:val="24"/>
          <w:highlight w:val="yellow"/>
        </w:rPr>
        <w:t xml:space="preserve"> single gene</w:t>
      </w:r>
      <w:r w:rsidR="0032240C" w:rsidRPr="00E05B31">
        <w:rPr>
          <w:szCs w:val="24"/>
          <w:highlight w:val="yellow"/>
        </w:rPr>
        <w:t xml:space="preserve"> </w:t>
      </w:r>
      <w:r w:rsidR="0032240C" w:rsidRPr="00E05B31">
        <w:rPr>
          <w:szCs w:val="24"/>
          <w:highlight w:val="yellow"/>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E05B31">
        <w:rPr>
          <w:szCs w:val="24"/>
          <w:highlight w:val="yellow"/>
        </w:rPr>
        <w:instrText xml:space="preserve"> ADDIN EN.CITE </w:instrText>
      </w:r>
      <w:r w:rsidR="0022536E" w:rsidRPr="00E05B31">
        <w:rPr>
          <w:szCs w:val="24"/>
          <w:highlight w:val="yellow"/>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E05B31">
        <w:rPr>
          <w:szCs w:val="24"/>
          <w:highlight w:val="yellow"/>
        </w:rPr>
        <w:instrText xml:space="preserve"> ADDIN EN.CITE.DATA </w:instrText>
      </w:r>
      <w:r w:rsidR="0022536E" w:rsidRPr="00E05B31">
        <w:rPr>
          <w:szCs w:val="24"/>
          <w:highlight w:val="yellow"/>
        </w:rPr>
      </w:r>
      <w:r w:rsidR="0022536E" w:rsidRPr="00E05B31">
        <w:rPr>
          <w:szCs w:val="24"/>
          <w:highlight w:val="yellow"/>
        </w:rPr>
        <w:fldChar w:fldCharType="end"/>
      </w:r>
      <w:r w:rsidR="0032240C" w:rsidRPr="00E05B31">
        <w:rPr>
          <w:szCs w:val="24"/>
          <w:highlight w:val="yellow"/>
        </w:rPr>
      </w:r>
      <w:r w:rsidR="0032240C" w:rsidRPr="00E05B31">
        <w:rPr>
          <w:szCs w:val="24"/>
          <w:highlight w:val="yellow"/>
        </w:rPr>
        <w:fldChar w:fldCharType="separate"/>
      </w:r>
      <w:r w:rsidR="0022536E" w:rsidRPr="00E05B31">
        <w:rPr>
          <w:noProof/>
          <w:szCs w:val="24"/>
          <w:highlight w:val="yellow"/>
        </w:rPr>
        <w:t>(Keeling and Fast 2002; Tanabe, Watanabe, and Sugiyama 2002; Thomarat, Vivarès, and Gouy 2004)</w:t>
      </w:r>
      <w:r w:rsidR="0032240C" w:rsidRPr="00E05B31">
        <w:rPr>
          <w:szCs w:val="24"/>
          <w:highlight w:val="yellow"/>
        </w:rPr>
        <w:fldChar w:fldCharType="end"/>
      </w:r>
      <w:r w:rsidR="006E5831" w:rsidRPr="00E05B31">
        <w:rPr>
          <w:szCs w:val="24"/>
          <w:highlight w:val="yellow"/>
        </w:rPr>
        <w:t xml:space="preserve">. The multiple genes approach of </w:t>
      </w:r>
      <w:r w:rsidR="0032240C" w:rsidRPr="00E05B31">
        <w:rPr>
          <w:szCs w:val="24"/>
          <w:highlight w:val="yellow"/>
        </w:rPr>
        <w:fldChar w:fldCharType="begin"/>
      </w:r>
      <w:r w:rsidR="0032240C" w:rsidRPr="00E05B31">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32240C" w:rsidRPr="00E05B31">
        <w:rPr>
          <w:szCs w:val="24"/>
          <w:highlight w:val="yellow"/>
        </w:rPr>
        <w:fldChar w:fldCharType="separate"/>
      </w:r>
      <w:r w:rsidR="0032240C" w:rsidRPr="00E05B31">
        <w:rPr>
          <w:noProof/>
          <w:szCs w:val="24"/>
          <w:highlight w:val="yellow"/>
        </w:rPr>
        <w:t>(Capella-Gutiérrez, Marcet-Houben, and Gabaldón 2012)</w:t>
      </w:r>
      <w:r w:rsidR="0032240C" w:rsidRPr="00E05B31">
        <w:rPr>
          <w:szCs w:val="24"/>
          <w:highlight w:val="yellow"/>
        </w:rPr>
        <w:fldChar w:fldCharType="end"/>
      </w:r>
      <w:r w:rsidR="006E5831" w:rsidRPr="00E05B31">
        <w:rPr>
          <w:szCs w:val="24"/>
          <w:highlight w:val="yellow"/>
        </w:rPr>
        <w:t xml:space="preserve"> was nonetheless not convinced enough to conclude the fungal sister clade hypothesis</w:t>
      </w:r>
      <w:r w:rsidR="009A7391" w:rsidRPr="00E05B31">
        <w:rPr>
          <w:szCs w:val="24"/>
          <w:highlight w:val="yellow"/>
        </w:rPr>
        <w:t xml:space="preserve"> of microsporidia. </w:t>
      </w:r>
      <w:r w:rsidR="0051721B" w:rsidRPr="00E05B31">
        <w:rPr>
          <w:szCs w:val="24"/>
          <w:highlight w:val="yellow"/>
        </w:rPr>
        <w:t xml:space="preserve">Although they increased the taxon sampling with six microsporidia, </w:t>
      </w:r>
      <w:r w:rsidR="00211F6E" w:rsidRPr="00E05B31">
        <w:rPr>
          <w:szCs w:val="24"/>
          <w:highlight w:val="yellow"/>
        </w:rPr>
        <w:t>twelve</w:t>
      </w:r>
      <w:r w:rsidR="0051721B" w:rsidRPr="00E05B31">
        <w:rPr>
          <w:szCs w:val="24"/>
          <w:highlight w:val="yellow"/>
        </w:rPr>
        <w:t xml:space="preserve"> representative </w:t>
      </w:r>
      <w:r w:rsidR="00211F6E" w:rsidRPr="00E05B31">
        <w:rPr>
          <w:szCs w:val="24"/>
          <w:highlight w:val="yellow"/>
        </w:rPr>
        <w:t>species</w:t>
      </w:r>
      <w:r w:rsidR="0051721B" w:rsidRPr="00E05B31">
        <w:rPr>
          <w:szCs w:val="24"/>
          <w:highlight w:val="yellow"/>
        </w:rPr>
        <w:t xml:space="preserve"> from </w:t>
      </w:r>
      <w:r w:rsidR="00D226FA" w:rsidRPr="00E05B31">
        <w:rPr>
          <w:szCs w:val="24"/>
          <w:highlight w:val="yellow"/>
        </w:rPr>
        <w:t>six</w:t>
      </w:r>
      <w:r w:rsidR="0051721B" w:rsidRPr="00E05B31">
        <w:rPr>
          <w:szCs w:val="24"/>
          <w:highlight w:val="yellow"/>
        </w:rPr>
        <w:t xml:space="preserve"> different </w:t>
      </w:r>
      <w:r w:rsidR="00211F6E" w:rsidRPr="00E05B31">
        <w:rPr>
          <w:szCs w:val="24"/>
          <w:highlight w:val="yellow"/>
        </w:rPr>
        <w:t xml:space="preserve">fungal </w:t>
      </w:r>
      <w:r w:rsidR="0051721B" w:rsidRPr="00E05B31">
        <w:rPr>
          <w:szCs w:val="24"/>
          <w:highlight w:val="yellow"/>
        </w:rPr>
        <w:t xml:space="preserve">phyla, and </w:t>
      </w:r>
      <w:proofErr w:type="gramStart"/>
      <w:r w:rsidR="0051721B" w:rsidRPr="00E05B31">
        <w:rPr>
          <w:szCs w:val="24"/>
          <w:highlight w:val="yellow"/>
        </w:rPr>
        <w:t xml:space="preserve">an </w:t>
      </w:r>
      <w:r w:rsidR="001E59CC">
        <w:rPr>
          <w:szCs w:val="24"/>
          <w:highlight w:val="yellow"/>
        </w:rPr>
        <w:t>outgroup</w:t>
      </w:r>
      <w:proofErr w:type="gramEnd"/>
      <w:r w:rsidR="0051721B" w:rsidRPr="00E05B31">
        <w:rPr>
          <w:szCs w:val="24"/>
          <w:highlight w:val="yellow"/>
        </w:rPr>
        <w:t xml:space="preserve"> containing two animals together with </w:t>
      </w:r>
      <w:r w:rsidR="0051721B" w:rsidRPr="00E05B31">
        <w:rPr>
          <w:i/>
          <w:szCs w:val="24"/>
          <w:highlight w:val="yellow"/>
        </w:rPr>
        <w:t>Monosiga brevicollis</w:t>
      </w:r>
      <w:r w:rsidR="0051721B" w:rsidRPr="00E05B31">
        <w:rPr>
          <w:szCs w:val="24"/>
          <w:highlight w:val="yellow"/>
        </w:rPr>
        <w:t xml:space="preserve"> and </w:t>
      </w:r>
      <w:r w:rsidR="0051721B" w:rsidRPr="00E05B31">
        <w:rPr>
          <w:i/>
          <w:szCs w:val="24"/>
          <w:highlight w:val="yellow"/>
        </w:rPr>
        <w:t xml:space="preserve">Capsaspora </w:t>
      </w:r>
      <w:r w:rsidR="0051721B" w:rsidRPr="00E05B31">
        <w:rPr>
          <w:i/>
          <w:szCs w:val="24"/>
          <w:highlight w:val="yellow"/>
        </w:rPr>
        <w:lastRenderedPageBreak/>
        <w:t>owczarzaki</w:t>
      </w:r>
      <w:r w:rsidR="009A7391" w:rsidRPr="00E05B31">
        <w:rPr>
          <w:szCs w:val="24"/>
          <w:highlight w:val="yellow"/>
        </w:rPr>
        <w:t xml:space="preserve">, it is not sufficient to </w:t>
      </w:r>
      <w:r w:rsidR="000037BF" w:rsidRPr="00E05B31">
        <w:rPr>
          <w:szCs w:val="24"/>
          <w:highlight w:val="yellow"/>
        </w:rPr>
        <w:t>root the species tree using</w:t>
      </w:r>
      <w:r w:rsidR="009A7391" w:rsidRPr="00E05B31">
        <w:rPr>
          <w:szCs w:val="24"/>
          <w:highlight w:val="yellow"/>
        </w:rPr>
        <w:t xml:space="preserve"> </w:t>
      </w:r>
      <w:r w:rsidR="0051721B" w:rsidRPr="00E05B31">
        <w:rPr>
          <w:szCs w:val="24"/>
          <w:highlight w:val="yellow"/>
        </w:rPr>
        <w:t xml:space="preserve">the </w:t>
      </w:r>
      <w:r w:rsidR="001E59CC">
        <w:rPr>
          <w:szCs w:val="24"/>
          <w:highlight w:val="yellow"/>
        </w:rPr>
        <w:t>outgroup</w:t>
      </w:r>
      <w:r w:rsidR="009A7391" w:rsidRPr="00E05B31">
        <w:rPr>
          <w:szCs w:val="24"/>
          <w:highlight w:val="yellow"/>
        </w:rPr>
        <w:t xml:space="preserve"> unless </w:t>
      </w:r>
      <w:r w:rsidR="008B1324" w:rsidRPr="00E05B31">
        <w:rPr>
          <w:szCs w:val="24"/>
          <w:highlight w:val="yellow"/>
        </w:rPr>
        <w:t>the fungal relationship of microsporidia is definitely confirmed.</w:t>
      </w:r>
    </w:p>
    <w:p w14:paraId="2B5CD1DF" w14:textId="7A2FE2B2" w:rsidR="00F72D39" w:rsidRPr="002F3773" w:rsidRDefault="00F72D39" w:rsidP="00324278">
      <w:pPr>
        <w:pStyle w:val="Heading2"/>
        <w:jc w:val="both"/>
      </w:pPr>
      <w:bookmarkStart w:id="19" w:name="_Toc384627477"/>
      <w:bookmarkStart w:id="20" w:name="_Ref384630816"/>
      <w:bookmarkStart w:id="21" w:name="_Toc386158911"/>
      <w:r w:rsidRPr="002F3773">
        <w:t xml:space="preserve">The reduction of microsporidian genomes and </w:t>
      </w:r>
      <w:r w:rsidR="006135E9" w:rsidRPr="002F3773">
        <w:t>metabolism</w:t>
      </w:r>
      <w:bookmarkEnd w:id="19"/>
      <w:bookmarkEnd w:id="20"/>
      <w:bookmarkEnd w:id="21"/>
    </w:p>
    <w:p w14:paraId="2F411A6D" w14:textId="6D27C4A5" w:rsidR="00E85049" w:rsidRDefault="00EC3A9D" w:rsidP="00324278">
      <w:pPr>
        <w:tabs>
          <w:tab w:val="left" w:pos="3964"/>
        </w:tabs>
        <w:spacing w:after="0" w:line="360" w:lineRule="auto"/>
        <w:jc w:val="both"/>
        <w:rPr>
          <w:szCs w:val="24"/>
        </w:rPr>
      </w:pPr>
      <w:r>
        <w:rPr>
          <w:szCs w:val="24"/>
        </w:rPr>
        <w:t>Microsporidia in general have very small genomes ranging in size</w:t>
      </w:r>
      <w:r w:rsidRPr="00076E91">
        <w:rPr>
          <w:szCs w:val="24"/>
        </w:rPr>
        <w:t xml:space="preserve"> </w:t>
      </w:r>
      <w:r>
        <w:rPr>
          <w:szCs w:val="24"/>
        </w:rPr>
        <w:t>between</w:t>
      </w:r>
      <w:r w:rsidR="001F3B6A" w:rsidRPr="00076E91">
        <w:rPr>
          <w:szCs w:val="24"/>
        </w:rPr>
        <w:t xml:space="preserve">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w:t>
      </w:r>
      <w:r>
        <w:rPr>
          <w:szCs w:val="24"/>
        </w:rPr>
        <w:t xml:space="preserve">for </w:t>
      </w:r>
      <w:r w:rsidR="00D80A6A" w:rsidRPr="00D80A6A">
        <w:rPr>
          <w:i/>
          <w:szCs w:val="24"/>
        </w:rPr>
        <w:t>Encephalitozoon intestinalis</w:t>
      </w:r>
      <w:r>
        <w:rPr>
          <w:szCs w:val="24"/>
        </w:rPr>
        <w:t xml:space="preserve"> up </w:t>
      </w:r>
      <w:r w:rsidR="001F3B6A" w:rsidRPr="00076E91">
        <w:rPr>
          <w:szCs w:val="24"/>
        </w:rPr>
        <w:t xml:space="preserve">to </w:t>
      </w:r>
      <w:r w:rsidR="001956FF" w:rsidRPr="00076E91">
        <w:rPr>
          <w:szCs w:val="24"/>
        </w:rPr>
        <w:t>23 Mb</w:t>
      </w:r>
      <w:r w:rsidR="002A5B9A" w:rsidRPr="00076E91">
        <w:rPr>
          <w:szCs w:val="24"/>
        </w:rPr>
        <w:t>p</w:t>
      </w:r>
      <w:r w:rsidR="00121447">
        <w:rPr>
          <w:szCs w:val="24"/>
        </w:rPr>
        <w:t xml:space="preserve"> </w:t>
      </w:r>
      <w:r>
        <w:rPr>
          <w:szCs w:val="24"/>
        </w:rPr>
        <w:t xml:space="preserve">for </w:t>
      </w:r>
      <w:r w:rsidR="000D16A3" w:rsidRPr="000D16A3">
        <w:rPr>
          <w:i/>
          <w:szCs w:val="24"/>
        </w:rPr>
        <w:t>Anncaliia algerae</w:t>
      </w:r>
      <w:r>
        <w:rPr>
          <w:szCs w:val="24"/>
        </w:rPr>
        <w:t xml:space="preserve"> </w: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 </w:instrTex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EN.CITE.DATA </w:instrText>
      </w:r>
      <w:r w:rsidR="00D80A6A">
        <w:rPr>
          <w:szCs w:val="24"/>
        </w:rPr>
      </w:r>
      <w:r w:rsidR="00D80A6A">
        <w:rPr>
          <w:szCs w:val="24"/>
        </w:rPr>
        <w:fldChar w:fldCharType="end"/>
      </w:r>
      <w:r w:rsidR="00D80A6A">
        <w:rPr>
          <w:szCs w:val="24"/>
        </w:rPr>
      </w:r>
      <w:r w:rsidR="00D80A6A">
        <w:rPr>
          <w:szCs w:val="24"/>
        </w:rPr>
        <w:fldChar w:fldCharType="separate"/>
      </w:r>
      <w:r w:rsidR="00D80A6A">
        <w:rPr>
          <w:noProof/>
          <w:szCs w:val="24"/>
        </w:rPr>
        <w:t>(Belkorchia et al. 2008; Corradi et al. 2010)</w:t>
      </w:r>
      <w:r w:rsidR="00D80A6A">
        <w:rPr>
          <w:szCs w:val="24"/>
        </w:rPr>
        <w:fldChar w:fldCharType="end"/>
      </w:r>
      <w:r w:rsidR="00F7283D" w:rsidRPr="00076E91">
        <w:rPr>
          <w:szCs w:val="24"/>
        </w:rPr>
        <w:t>.</w:t>
      </w:r>
      <w:r w:rsidR="008617D3">
        <w:rPr>
          <w:szCs w:val="24"/>
        </w:rPr>
        <w:t xml:space="preserve"> </w:t>
      </w:r>
      <w:commentRangeStart w:id="22"/>
      <w:r w:rsidR="0037131F">
        <w:rPr>
          <w:szCs w:val="24"/>
        </w:rPr>
        <w:t xml:space="preserve">They range among </w:t>
      </w:r>
      <w:commentRangeEnd w:id="22"/>
      <w:r w:rsidR="00640582">
        <w:rPr>
          <w:rStyle w:val="CommentReference"/>
        </w:rPr>
        <w:commentReference w:id="22"/>
      </w:r>
      <w:r w:rsidR="0037131F">
        <w:rPr>
          <w:szCs w:val="24"/>
        </w:rPr>
        <w:t>the smallest eukaryotic genomes</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076E91">
        <w:rPr>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known as the smallest </w:t>
      </w:r>
      <w:r w:rsidR="00E606CE">
        <w:rPr>
          <w:szCs w:val="24"/>
        </w:rPr>
        <w:t>eukaryotic genome, which</w:t>
      </w:r>
      <w:r w:rsidR="008617D3" w:rsidRPr="00076E91">
        <w:rPr>
          <w:szCs w:val="24"/>
        </w:rPr>
        <w:t xml:space="preserve"> is 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F7283D" w:rsidRPr="00076E91">
        <w:rPr>
          <w:szCs w:val="24"/>
        </w:rPr>
        <w:t xml:space="preserve">Although </w:t>
      </w:r>
      <w:r>
        <w:rPr>
          <w:szCs w:val="24"/>
        </w:rPr>
        <w:t>microsporidia</w:t>
      </w:r>
      <w:r w:rsidR="00D232B0">
        <w:rPr>
          <w:szCs w:val="24"/>
        </w:rPr>
        <w:t>n genomes</w:t>
      </w:r>
      <w:r w:rsidRPr="00076E91">
        <w:rPr>
          <w:szCs w:val="24"/>
        </w:rPr>
        <w:t xml:space="preserve"> </w:t>
      </w:r>
      <w:r>
        <w:rPr>
          <w:szCs w:val="24"/>
        </w:rPr>
        <w:t>clearly show</w:t>
      </w:r>
      <w:r w:rsidRPr="00076E91">
        <w:rPr>
          <w:szCs w:val="24"/>
        </w:rPr>
        <w:t xml:space="preserve"> </w:t>
      </w:r>
      <w:r w:rsidR="00234D0C" w:rsidRPr="00076E91">
        <w:rPr>
          <w:szCs w:val="24"/>
        </w:rPr>
        <w:t>eukaryotic characteristics such as</w:t>
      </w:r>
      <w:r w:rsidR="00F7283D"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3B2815">
        <w:rPr>
          <w:szCs w:val="24"/>
        </w:rPr>
        <w:t xml:space="preserve"> </w: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 </w:instrTex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EN.CITE.DATA </w:instrText>
      </w:r>
      <w:r w:rsidR="003B2815">
        <w:rPr>
          <w:szCs w:val="24"/>
        </w:rPr>
      </w:r>
      <w:r w:rsidR="003B2815">
        <w:rPr>
          <w:szCs w:val="24"/>
        </w:rPr>
        <w:fldChar w:fldCharType="end"/>
      </w:r>
      <w:r w:rsidR="003B2815">
        <w:rPr>
          <w:szCs w:val="24"/>
        </w:rPr>
      </w:r>
      <w:r w:rsidR="003B2815">
        <w:rPr>
          <w:szCs w:val="24"/>
        </w:rPr>
        <w:fldChar w:fldCharType="separate"/>
      </w:r>
      <w:r w:rsidR="003B2815">
        <w:rPr>
          <w:noProof/>
          <w:szCs w:val="24"/>
        </w:rPr>
        <w:t>(Williams and Keeling 2011; Wiredu Boakye et al. 2017)</w:t>
      </w:r>
      <w:r w:rsidR="003B2815">
        <w:rPr>
          <w:szCs w:val="24"/>
        </w:rPr>
        <w:fldChar w:fldCharType="end"/>
      </w:r>
      <w:r w:rsidR="0046049F">
        <w:rPr>
          <w:szCs w:val="24"/>
        </w:rPr>
        <w:t xml:space="preserve">. </w:t>
      </w:r>
    </w:p>
    <w:p w14:paraId="40D4004A" w14:textId="17DA8D26" w:rsidR="009E32F9" w:rsidRDefault="009E32F9" w:rsidP="00324278">
      <w:pPr>
        <w:tabs>
          <w:tab w:val="left" w:pos="3964"/>
        </w:tabs>
        <w:spacing w:after="0" w:line="360" w:lineRule="auto"/>
        <w:jc w:val="both"/>
        <w:rPr>
          <w:szCs w:val="24"/>
        </w:rPr>
      </w:pPr>
      <w:r>
        <w:rPr>
          <w:szCs w:val="24"/>
        </w:rPr>
        <w:t xml:space="preserve">Microsporidia have only between 1,700 to </w:t>
      </w:r>
      <w:r w:rsidRPr="00076E91">
        <w:rPr>
          <w:szCs w:val="24"/>
        </w:rPr>
        <w:t>3,</w:t>
      </w:r>
      <w:r>
        <w:rPr>
          <w:szCs w:val="24"/>
        </w:rPr>
        <w:t>300</w:t>
      </w:r>
      <w:r w:rsidRPr="00076E91">
        <w:rPr>
          <w:szCs w:val="24"/>
        </w:rPr>
        <w:t xml:space="preserve"> protein coding genes, which are thought to be essential for their parasitic survival</w:t>
      </w:r>
      <w:r>
        <w:rPr>
          <w:szCs w:val="24"/>
        </w:rPr>
        <w:t xml:space="preserv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Those</w:t>
      </w:r>
      <w:r w:rsidRPr="00076E91">
        <w:rPr>
          <w:szCs w:val="24"/>
        </w:rPr>
        <w:t xml:space="preserve"> genes are </w:t>
      </w:r>
      <w:r>
        <w:rPr>
          <w:szCs w:val="24"/>
        </w:rPr>
        <w:t xml:space="preserve">mostly shorter than their orthologs from other organisms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by short intergenic spaces, have few introns and repeat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sidR="002E4113">
        <w:rPr>
          <w:szCs w:val="24"/>
        </w:rPr>
        <w:t xml:space="preserve"> as </w:t>
      </w:r>
      <w:r w:rsidR="005632D2">
        <w:rPr>
          <w:szCs w:val="24"/>
        </w:rPr>
        <w:t xml:space="preserve">well as lack minisatellite and transposable elements </w:t>
      </w:r>
      <w:r w:rsidR="00A45282">
        <w:rPr>
          <w:szCs w:val="24"/>
        </w:rPr>
        <w:fldChar w:fldCharType="begin"/>
      </w:r>
      <w:r w:rsidR="00A4528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45282">
        <w:rPr>
          <w:szCs w:val="24"/>
        </w:rPr>
        <w:fldChar w:fldCharType="separate"/>
      </w:r>
      <w:r w:rsidR="00A45282">
        <w:rPr>
          <w:noProof/>
          <w:szCs w:val="24"/>
        </w:rPr>
        <w:t>(Agnew et al. 2003)</w:t>
      </w:r>
      <w:r w:rsidR="00A45282">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Pr="00984FA9">
        <w:rPr>
          <w:szCs w:val="24"/>
        </w:rPr>
        <w:t xml:space="preserve"> </w:t>
      </w:r>
    </w:p>
    <w:p w14:paraId="5D0A6EF4" w14:textId="3058EFE2" w:rsidR="004938BA" w:rsidRDefault="000A1E48" w:rsidP="00324278">
      <w:pPr>
        <w:tabs>
          <w:tab w:val="left" w:pos="3964"/>
        </w:tabs>
        <w:spacing w:after="0" w:line="360" w:lineRule="auto"/>
        <w:jc w:val="both"/>
        <w:rPr>
          <w:szCs w:val="24"/>
        </w:rPr>
      </w:pPr>
      <w:r>
        <w:rPr>
          <w:szCs w:val="24"/>
        </w:rPr>
        <w:t xml:space="preserve">Although being </w:t>
      </w:r>
      <w:r w:rsidR="00BE4446">
        <w:rPr>
          <w:szCs w:val="24"/>
        </w:rPr>
        <w:t xml:space="preserve">originally classified as the early branching eukaryotes, </w:t>
      </w:r>
      <w:r w:rsidR="003B4CF8">
        <w:rPr>
          <w:szCs w:val="24"/>
        </w:rPr>
        <w:t xml:space="preserve">the </w:t>
      </w:r>
      <w:r w:rsidR="00DA5DFF">
        <w:rPr>
          <w:szCs w:val="24"/>
        </w:rPr>
        <w:t>variability in</w:t>
      </w:r>
      <w:r w:rsidR="003B4CF8">
        <w:rPr>
          <w:szCs w:val="24"/>
        </w:rPr>
        <w:t xml:space="preserve"> genome</w:t>
      </w:r>
      <w:r w:rsidR="00DA5DFF">
        <w:rPr>
          <w:szCs w:val="24"/>
        </w:rPr>
        <w:t xml:space="preserve"> size</w:t>
      </w:r>
      <w:r w:rsidR="003B4CF8">
        <w:rPr>
          <w:szCs w:val="24"/>
        </w:rPr>
        <w:t xml:space="preserve"> </w:t>
      </w:r>
      <w:r w:rsidR="002E4113">
        <w:rPr>
          <w:szCs w:val="24"/>
        </w:rPr>
        <w:t xml:space="preserve">along with </w:t>
      </w:r>
      <w:r w:rsidR="00DA5DFF">
        <w:rPr>
          <w:szCs w:val="24"/>
        </w:rPr>
        <w:t xml:space="preserve">the number of genes in microsporidia is </w:t>
      </w:r>
      <w:r w:rsidR="0043530C">
        <w:rPr>
          <w:szCs w:val="24"/>
        </w:rPr>
        <w:t xml:space="preserve">thought to be </w:t>
      </w:r>
      <w:r w:rsidR="00DA5DFF">
        <w:rPr>
          <w:szCs w:val="24"/>
        </w:rPr>
        <w:t>the result of a c</w:t>
      </w:r>
      <w:r w:rsidR="005A7DBF">
        <w:rPr>
          <w:szCs w:val="24"/>
        </w:rPr>
        <w:t xml:space="preserve">omplex evolutionary process </w:t>
      </w:r>
      <w:r w:rsidR="005B1403">
        <w:rPr>
          <w:szCs w:val="24"/>
        </w:rPr>
        <w:t>including both reduction and expansion d</w:t>
      </w:r>
      <w:r w:rsidR="007621AB">
        <w:rPr>
          <w:szCs w:val="24"/>
        </w:rPr>
        <w:t>uring the adaptation to their</w:t>
      </w:r>
      <w:r w:rsidR="00EB0B4B">
        <w:rPr>
          <w:szCs w:val="24"/>
        </w:rPr>
        <w:t xml:space="preserve"> obligate intracellular</w:t>
      </w:r>
      <w:r w:rsidR="007621AB">
        <w:rPr>
          <w:szCs w:val="24"/>
        </w:rPr>
        <w:t xml:space="preserve"> parasitic lifestyle </w:t>
      </w:r>
      <w:r w:rsidR="00B22DA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 </w:instrText>
      </w:r>
      <w:r w:rsidR="0043530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EN.CITE.DATA </w:instrText>
      </w:r>
      <w:r w:rsidR="0043530C">
        <w:rPr>
          <w:szCs w:val="24"/>
        </w:rPr>
      </w:r>
      <w:r w:rsidR="0043530C">
        <w:rPr>
          <w:szCs w:val="24"/>
        </w:rPr>
        <w:fldChar w:fldCharType="end"/>
      </w:r>
      <w:r w:rsidR="00B22DAC">
        <w:rPr>
          <w:szCs w:val="24"/>
        </w:rPr>
        <w:fldChar w:fldCharType="separate"/>
      </w:r>
      <w:r w:rsidR="0043530C">
        <w:rPr>
          <w:noProof/>
          <w:szCs w:val="24"/>
        </w:rPr>
        <w:t>(Agnew et al. 2003; Williams 2009; Nakjang et al. 2013)</w:t>
      </w:r>
      <w:r w:rsidR="00B22DAC">
        <w:rPr>
          <w:szCs w:val="24"/>
        </w:rPr>
        <w:fldChar w:fldCharType="end"/>
      </w:r>
      <w:r w:rsidR="00F334C5">
        <w:rPr>
          <w:szCs w:val="24"/>
        </w:rPr>
        <w:t>.</w:t>
      </w:r>
    </w:p>
    <w:p w14:paraId="026E7CBC" w14:textId="20200DD2" w:rsidR="00FD3651" w:rsidRDefault="00446C57" w:rsidP="00324278">
      <w:pPr>
        <w:spacing w:after="0" w:line="360" w:lineRule="auto"/>
        <w:jc w:val="both"/>
        <w:rPr>
          <w:szCs w:val="24"/>
        </w:rPr>
      </w:pPr>
      <w:r>
        <w:rPr>
          <w:szCs w:val="24"/>
        </w:rPr>
        <w:lastRenderedPageBreak/>
        <w:t xml:space="preserve">Due to the lack of mitochondria and genes for many biosynthesis pathways, </w:t>
      </w:r>
      <w:r w:rsidR="00360BBF">
        <w:rPr>
          <w:szCs w:val="24"/>
        </w:rPr>
        <w:t xml:space="preserve">Microsporidia </w:t>
      </w:r>
      <w:r w:rsidR="006F3550">
        <w:rPr>
          <w:szCs w:val="24"/>
        </w:rPr>
        <w:t xml:space="preserve">strongly depend on their host for nutrients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D234D5">
        <w:rPr>
          <w:szCs w:val="24"/>
        </w:rPr>
        <w:t>a</w:t>
      </w:r>
      <w:r w:rsidR="00D234D5" w:rsidRPr="00D234D5">
        <w:rPr>
          <w:szCs w:val="24"/>
        </w:rPr>
        <w:t xml:space="preserve">denosine triphosphate </w:t>
      </w:r>
      <w:r w:rsidR="00D234D5">
        <w:rPr>
          <w:szCs w:val="24"/>
        </w:rPr>
        <w:t>(</w:t>
      </w:r>
      <w:r w:rsidR="009D1781">
        <w:rPr>
          <w:szCs w:val="24"/>
        </w:rPr>
        <w:t>ATP</w:t>
      </w:r>
      <w:r w:rsidR="00D234D5">
        <w:rPr>
          <w:szCs w:val="24"/>
        </w:rPr>
        <w:t>)</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 xml:space="preserve">ycle, or use </w:t>
      </w:r>
      <w:r w:rsidR="008B74D2">
        <w:rPr>
          <w:szCs w:val="24"/>
        </w:rPr>
        <w:t xml:space="preserve">ATP </w:t>
      </w:r>
      <w:r w:rsidR="00AC78D5">
        <w:rPr>
          <w:szCs w:val="24"/>
        </w:rPr>
        <w:t>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E92092">
        <w:rPr>
          <w:szCs w:val="24"/>
        </w:rPr>
        <w:t xml:space="preserve">According to </w: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 </w:instrTex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EN.CITE.DATA </w:instrText>
      </w:r>
      <w:r w:rsidR="00E92092">
        <w:rPr>
          <w:szCs w:val="24"/>
        </w:rPr>
      </w:r>
      <w:r w:rsidR="00E92092">
        <w:rPr>
          <w:szCs w:val="24"/>
        </w:rPr>
        <w:fldChar w:fldCharType="end"/>
      </w:r>
      <w:r w:rsidR="00E92092">
        <w:rPr>
          <w:szCs w:val="24"/>
        </w:rPr>
      </w:r>
      <w:r w:rsidR="00E92092">
        <w:rPr>
          <w:szCs w:val="24"/>
        </w:rPr>
        <w:fldChar w:fldCharType="separate"/>
      </w:r>
      <w:r w:rsidR="00E92092">
        <w:rPr>
          <w:noProof/>
          <w:szCs w:val="24"/>
        </w:rPr>
        <w:t>(Heinz et al. 2014; Dean, Hirt, and Embley 2016)</w:t>
      </w:r>
      <w:r w:rsidR="00E92092">
        <w:rPr>
          <w:szCs w:val="24"/>
        </w:rPr>
        <w:fldChar w:fldCharType="end"/>
      </w:r>
      <w:r w:rsidR="00E92092">
        <w:rPr>
          <w:szCs w:val="24"/>
        </w:rPr>
        <w:t xml:space="preserve">, microsporidia are thought to be incapable to </w:t>
      </w:r>
      <w:r w:rsidR="00E92092" w:rsidRPr="00623ECF">
        <w:rPr>
          <w:i/>
          <w:szCs w:val="24"/>
        </w:rPr>
        <w:t>de</w:t>
      </w:r>
      <w:r w:rsidR="00E92092">
        <w:rPr>
          <w:i/>
          <w:szCs w:val="24"/>
        </w:rPr>
        <w:t xml:space="preserve"> </w:t>
      </w:r>
      <w:r w:rsidR="00E92092" w:rsidRPr="00623ECF">
        <w:rPr>
          <w:i/>
          <w:szCs w:val="24"/>
        </w:rPr>
        <w:t>novo</w:t>
      </w:r>
      <w:r w:rsidR="00E92092">
        <w:rPr>
          <w:szCs w:val="24"/>
        </w:rPr>
        <w:t xml:space="preserve"> synthesize purine and pyrimidine due to the absence of several enzymes that are required to produce essential initial substrates for these pathways. Those missing enzymes are, in particularly, ribose-phosphate </w:t>
      </w:r>
      <w:r w:rsidR="00E92092" w:rsidRPr="00076E91">
        <w:rPr>
          <w:szCs w:val="24"/>
        </w:rPr>
        <w:t>pyrophosphokinase</w:t>
      </w:r>
      <w:r w:rsidR="00E92092">
        <w:rPr>
          <w:szCs w:val="24"/>
        </w:rPr>
        <w:t xml:space="preserve"> that create phosphoribosyl pyrophosphate (PRPP), IMP cyclohydrolase that synthesize inosine monophosphate IMP and UMP synthetase that create UMP from PRPP. Microsporidia must, therefore, import nucleotides from the host using their nucleotide transport proteins NTTs.</w:t>
      </w:r>
    </w:p>
    <w:p w14:paraId="726B37B3" w14:textId="60EBA80C" w:rsidR="000B6719" w:rsidRPr="00076E91" w:rsidRDefault="000B6719" w:rsidP="00324278">
      <w:pPr>
        <w:pStyle w:val="Heading2"/>
        <w:jc w:val="both"/>
      </w:pPr>
      <w:bookmarkStart w:id="23" w:name="_Toc384627479"/>
      <w:bookmarkStart w:id="24" w:name="_Toc386158912"/>
      <w:commentRangeStart w:id="25"/>
      <w:commentRangeStart w:id="26"/>
      <w:r w:rsidRPr="002F3773">
        <w:t xml:space="preserve">Potential </w:t>
      </w:r>
      <w:r w:rsidR="00C777F8" w:rsidRPr="002F3773">
        <w:t>research</w:t>
      </w:r>
      <w:r w:rsidRPr="002F3773">
        <w:t xml:space="preserve"> of microsporidia</w:t>
      </w:r>
      <w:bookmarkEnd w:id="23"/>
      <w:commentRangeEnd w:id="25"/>
      <w:r w:rsidR="00FF60F4">
        <w:rPr>
          <w:rStyle w:val="CommentReference"/>
          <w:rFonts w:eastAsiaTheme="minorHAnsi" w:cstheme="minorBidi"/>
          <w:b w:val="0"/>
          <w:bCs w:val="0"/>
          <w:color w:val="auto"/>
        </w:rPr>
        <w:commentReference w:id="25"/>
      </w:r>
      <w:commentRangeEnd w:id="26"/>
      <w:r w:rsidR="00865BB3">
        <w:t xml:space="preserve"> (The threat of microsporidiosis requires a deeper understanding about microsporidia)</w:t>
      </w:r>
      <w:r w:rsidR="001E0205">
        <w:rPr>
          <w:rStyle w:val="CommentReference"/>
          <w:rFonts w:eastAsiaTheme="minorHAnsi" w:cstheme="minorBidi"/>
          <w:b w:val="0"/>
          <w:bCs w:val="0"/>
          <w:color w:val="auto"/>
        </w:rPr>
        <w:commentReference w:id="26"/>
      </w:r>
      <w:bookmarkEnd w:id="24"/>
    </w:p>
    <w:p w14:paraId="7B08341F" w14:textId="02E8CF4D" w:rsidR="00670E7A" w:rsidRDefault="00FA0EAB" w:rsidP="00692714">
      <w:pPr>
        <w:spacing w:after="0" w:line="360" w:lineRule="auto"/>
        <w:jc w:val="both"/>
        <w:rPr>
          <w:szCs w:val="24"/>
        </w:rPr>
      </w:pPr>
      <w:r>
        <w:rPr>
          <w:szCs w:val="24"/>
        </w:rPr>
        <w:t>Microsporidia is opportunistic pathogen</w:t>
      </w:r>
      <w:r w:rsidR="005F7E60">
        <w:rPr>
          <w:szCs w:val="24"/>
        </w:rPr>
        <w:t>s</w:t>
      </w:r>
      <w:r>
        <w:rPr>
          <w:szCs w:val="24"/>
        </w:rPr>
        <w:t xml:space="preserve"> that infect not only AIDS patients but also healthy people</w:t>
      </w:r>
      <w:r w:rsidR="005F7E60">
        <w:rPr>
          <w:szCs w:val="24"/>
        </w:rPr>
        <w:t xml:space="preserve">, both children and elderly individuals </w:t>
      </w:r>
      <w:r w:rsidR="005F7E60">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 </w:instrText>
      </w:r>
      <w:r w:rsidR="003C5B71">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EN.CITE.DATA </w:instrText>
      </w:r>
      <w:r w:rsidR="003C5B71">
        <w:rPr>
          <w:szCs w:val="24"/>
        </w:rPr>
      </w:r>
      <w:r w:rsidR="003C5B71">
        <w:rPr>
          <w:szCs w:val="24"/>
        </w:rPr>
        <w:fldChar w:fldCharType="end"/>
      </w:r>
      <w:r w:rsidR="005F7E60">
        <w:rPr>
          <w:szCs w:val="24"/>
        </w:rPr>
        <w:fldChar w:fldCharType="separate"/>
      </w:r>
      <w:r w:rsidR="003C5B71">
        <w:rPr>
          <w:noProof/>
          <w:szCs w:val="24"/>
        </w:rPr>
        <w:t>(Didier and Weiss 2011; Li, Li, et al. 2014; Stentiford et al. 2016)</w:t>
      </w:r>
      <w:r w:rsidR="005F7E60">
        <w:rPr>
          <w:szCs w:val="24"/>
        </w:rPr>
        <w:fldChar w:fldCharType="end"/>
      </w:r>
      <w:r w:rsidR="00345B0D">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fldChar w:fldCharType="separate"/>
      </w:r>
      <w:r w:rsidR="00170F78">
        <w:rPr>
          <w:noProof/>
          <w:szCs w:val="24"/>
        </w:rPr>
        <w:t xml:space="preserve">(Matos, Lobo, </w:t>
      </w:r>
      <w:r w:rsidR="00170F78">
        <w:rPr>
          <w:noProof/>
          <w:szCs w:val="24"/>
        </w:rPr>
        <w:lastRenderedPageBreak/>
        <w:t>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4F118EE3" w14:textId="11A52C56" w:rsidR="007D79B8" w:rsidRDefault="00B8023F" w:rsidP="00692714">
      <w:pPr>
        <w:spacing w:after="0" w:line="360" w:lineRule="auto"/>
        <w:jc w:val="both"/>
        <w:rPr>
          <w:szCs w:val="24"/>
        </w:rPr>
      </w:pPr>
      <w:r>
        <w:rPr>
          <w:szCs w:val="24"/>
        </w:rPr>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A34959">
        <w:rPr>
          <w:szCs w:val="24"/>
        </w:rPr>
        <w:t xml:space="preserve">Hence, microsporidia are </w:t>
      </w:r>
      <w:r w:rsidR="00670E7A">
        <w:rPr>
          <w:szCs w:val="24"/>
        </w:rPr>
        <w:t>becoming emergent pathogens that affect crop production as well as life stock, and thus play a relevant role when it comes to securing human food supply</w:t>
      </w:r>
      <w:r w:rsidR="00D1585B">
        <w:rPr>
          <w:szCs w:val="24"/>
        </w:rPr>
        <w:t xml:space="preserve"> </w:t>
      </w:r>
      <w:r w:rsidR="00D1585B">
        <w:rPr>
          <w:szCs w:val="24"/>
        </w:rPr>
        <w:fldChar w:fldCharType="begin"/>
      </w:r>
      <w:r w:rsidR="00D1585B">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1585B">
        <w:rPr>
          <w:szCs w:val="24"/>
        </w:rPr>
        <w:fldChar w:fldCharType="separate"/>
      </w:r>
      <w:r w:rsidR="00D1585B">
        <w:rPr>
          <w:noProof/>
          <w:szCs w:val="24"/>
        </w:rPr>
        <w:t>(Stentiford et al. 2016)</w:t>
      </w:r>
      <w:r w:rsidR="00D1585B">
        <w:rPr>
          <w:szCs w:val="24"/>
        </w:rPr>
        <w:fldChar w:fldCharType="end"/>
      </w:r>
      <w:r w:rsidR="00670E7A">
        <w:rPr>
          <w:szCs w:val="24"/>
        </w:rPr>
        <w:t>.</w:t>
      </w:r>
    </w:p>
    <w:p w14:paraId="6F82683F" w14:textId="36049C4A" w:rsidR="00C03825" w:rsidRDefault="00A0183A" w:rsidP="00324278">
      <w:pPr>
        <w:spacing w:after="0" w:line="360" w:lineRule="auto"/>
        <w:jc w:val="both"/>
        <w:rPr>
          <w:color w:val="FF0000"/>
          <w:szCs w:val="24"/>
        </w:rPr>
      </w:pPr>
      <w:r>
        <w:rPr>
          <w:szCs w:val="24"/>
        </w:rPr>
        <w:t xml:space="preserve">As microsporidiosis being considered as life-threatening 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However, the</w:t>
      </w:r>
      <w:r w:rsidR="0003192E">
        <w:rPr>
          <w:szCs w:val="24"/>
        </w:rPr>
        <w:t xml:space="preserve"> knowledge about both</w:t>
      </w:r>
      <w:r w:rsidR="00EF7E7C">
        <w:rPr>
          <w:szCs w:val="24"/>
        </w:rPr>
        <w:t xml:space="preserve"> </w:t>
      </w:r>
      <w:r w:rsidR="004454D4">
        <w:rPr>
          <w:szCs w:val="24"/>
        </w:rPr>
        <w:t xml:space="preserve">the particularities of </w:t>
      </w:r>
      <w:r w:rsidR="005F024D">
        <w:rPr>
          <w:szCs w:val="24"/>
        </w:rPr>
        <w:t>microsporidia</w:t>
      </w:r>
      <w:r w:rsidR="004454D4">
        <w:rPr>
          <w:szCs w:val="24"/>
        </w:rPr>
        <w:t>n</w:t>
      </w:r>
      <w:r w:rsidR="0003192E">
        <w:rPr>
          <w:szCs w:val="24"/>
        </w:rPr>
        <w:t xml:space="preserve"> evolution and </w:t>
      </w:r>
      <w:r w:rsidR="004454D4">
        <w:rPr>
          <w:szCs w:val="24"/>
        </w:rPr>
        <w:t xml:space="preserve">of </w:t>
      </w:r>
      <w:r w:rsidR="0003192E">
        <w:rPr>
          <w:szCs w:val="24"/>
        </w:rPr>
        <w:t xml:space="preserve">their metabolism </w:t>
      </w:r>
      <w:r w:rsidR="00C03825">
        <w:rPr>
          <w:szCs w:val="24"/>
        </w:rPr>
        <w:t>is</w:t>
      </w:r>
      <w:r w:rsidR="0003192E">
        <w:rPr>
          <w:szCs w:val="24"/>
        </w:rPr>
        <w:t xml:space="preserve"> </w:t>
      </w:r>
      <w:r w:rsidR="004454D4">
        <w:rPr>
          <w:szCs w:val="24"/>
        </w:rPr>
        <w:t xml:space="preserve">still </w:t>
      </w:r>
      <w:r w:rsidR="0003192E">
        <w:rPr>
          <w:szCs w:val="24"/>
        </w:rPr>
        <w:t>considerably poorly understood</w:t>
      </w:r>
      <w:r w:rsidR="00C5501E">
        <w:rPr>
          <w:szCs w:val="24"/>
        </w:rPr>
        <w:t xml:space="preserve"> </w: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 </w:instrTex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EN.CITE.DATA </w:instrText>
      </w:r>
      <w:r w:rsidR="00C5501E">
        <w:rPr>
          <w:szCs w:val="24"/>
        </w:rPr>
      </w:r>
      <w:r w:rsidR="00C5501E">
        <w:rPr>
          <w:szCs w:val="24"/>
        </w:rPr>
        <w:fldChar w:fldCharType="end"/>
      </w:r>
      <w:r w:rsidR="00C5501E">
        <w:rPr>
          <w:szCs w:val="24"/>
        </w:rPr>
      </w:r>
      <w:r w:rsidR="00C5501E">
        <w:rPr>
          <w:szCs w:val="24"/>
        </w:rPr>
        <w:fldChar w:fldCharType="separate"/>
      </w:r>
      <w:r w:rsidR="00C5501E">
        <w:rPr>
          <w:noProof/>
          <w:szCs w:val="24"/>
        </w:rPr>
        <w:t>(Heinz et al. 2012; Nakjang et al. 2013)</w:t>
      </w:r>
      <w:r w:rsidR="00C5501E">
        <w:rPr>
          <w:szCs w:val="24"/>
        </w:rPr>
        <w:fldChar w:fldCharType="end"/>
      </w:r>
      <w:r w:rsidR="0003192E">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E52F57">
        <w:rPr>
          <w:szCs w:val="24"/>
        </w:rPr>
        <w:t xml:space="preserve">, the purified samples can contain only the microsporidian spores </w:t>
      </w:r>
      <w:r w:rsidR="00E52F57">
        <w:rPr>
          <w:szCs w:val="24"/>
        </w:rPr>
        <w:fldChar w:fldCharType="begin"/>
      </w:r>
      <w:r w:rsidR="00E52F57">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E52F57">
        <w:rPr>
          <w:szCs w:val="24"/>
        </w:rPr>
        <w:fldChar w:fldCharType="separate"/>
      </w:r>
      <w:r w:rsidR="00E52F57">
        <w:rPr>
          <w:noProof/>
          <w:szCs w:val="24"/>
        </w:rPr>
        <w:t>(Méténier and Vivarès 2001)</w:t>
      </w:r>
      <w:r w:rsidR="00E52F57">
        <w:rPr>
          <w:szCs w:val="24"/>
        </w:rPr>
        <w:fldChar w:fldCharType="end"/>
      </w:r>
      <w:r w:rsidR="005449F4">
        <w:rPr>
          <w:szCs w:val="24"/>
        </w:rPr>
        <w:t xml:space="preserve">. </w:t>
      </w:r>
      <w:r w:rsidR="00E52F57">
        <w:rPr>
          <w:szCs w:val="24"/>
        </w:rPr>
        <w:t xml:space="preserve">Nevertheless, the physiology of the sporal stage is thought to be different from the developmental stages inside the host cell </w:t>
      </w:r>
      <w:r w:rsidR="00E52F57">
        <w:rPr>
          <w:szCs w:val="24"/>
        </w:rPr>
        <w:fldChar w:fldCharType="begin"/>
      </w:r>
      <w:r w:rsidR="00E52F57">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E52F57">
        <w:rPr>
          <w:szCs w:val="24"/>
        </w:rPr>
        <w:fldChar w:fldCharType="separate"/>
      </w:r>
      <w:r w:rsidR="00E52F57">
        <w:rPr>
          <w:noProof/>
          <w:szCs w:val="24"/>
        </w:rPr>
        <w:t>(Dolgikh, Sokolova, and Issi 1997)</w:t>
      </w:r>
      <w:r w:rsidR="00E52F57">
        <w:rPr>
          <w:szCs w:val="24"/>
        </w:rPr>
        <w:fldChar w:fldCharType="end"/>
      </w:r>
      <w:r w:rsidR="00E52F57">
        <w:rPr>
          <w:szCs w:val="24"/>
        </w:rPr>
        <w:t xml:space="preserve">. </w:t>
      </w:r>
      <w:r w:rsidR="005449F4">
        <w:rPr>
          <w:szCs w:val="24"/>
        </w:rPr>
        <w:t xml:space="preserve">This has, so far, prevented the establishment of a microsporidian model system. At the same time, </w:t>
      </w:r>
      <w:r w:rsidR="004454D4">
        <w:rPr>
          <w:szCs w:val="24"/>
        </w:rPr>
        <w:t xml:space="preserve">the tremendous evolutionary rates of microsporidian </w:t>
      </w:r>
      <w:r w:rsidR="005449F4">
        <w:rPr>
          <w:szCs w:val="24"/>
        </w:rPr>
        <w:t>proteins</w:t>
      </w:r>
      <w:r w:rsidR="004454D4">
        <w:rPr>
          <w:szCs w:val="24"/>
        </w:rPr>
        <w:t>, which are among the highest in the eukaryotic domain</w:t>
      </w:r>
      <w:r w:rsidR="009809AC">
        <w:rPr>
          <w:szCs w:val="24"/>
        </w:rPr>
        <w:t xml:space="preserve"> </w:t>
      </w:r>
      <w:r w:rsidR="009809AC">
        <w:rPr>
          <w:szCs w:val="24"/>
        </w:rPr>
        <w:fldChar w:fldCharType="begin"/>
      </w:r>
      <w:r w:rsidR="009809A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9809AC">
        <w:rPr>
          <w:szCs w:val="24"/>
        </w:rPr>
        <w:fldChar w:fldCharType="separate"/>
      </w:r>
      <w:r w:rsidR="009809AC">
        <w:rPr>
          <w:noProof/>
          <w:szCs w:val="24"/>
        </w:rPr>
        <w:t>(Slamovits et al. 2004)</w:t>
      </w:r>
      <w:r w:rsidR="009809AC">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lastRenderedPageBreak/>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6302161E" w14:textId="5B60E8F9" w:rsidR="00632E10" w:rsidRDefault="00CA6B2F" w:rsidP="00F73171">
      <w:pPr>
        <w:spacing w:after="0" w:line="360" w:lineRule="auto"/>
        <w:jc w:val="both"/>
        <w:rPr>
          <w:szCs w:val="24"/>
        </w:rPr>
      </w:pPr>
      <w:r w:rsidRPr="00A17841">
        <w:t>To put any evolutionary analysis on microsporidia on a solid basis, we first pursued a phylogenomics approach to establish a robust phylogeny of microsporidia and their placement in the eukaryotic tree of life. In chapter 2</w:t>
      </w:r>
      <w:r w:rsidR="009C4486">
        <w:t>,</w:t>
      </w:r>
      <w:r w:rsidR="009C4486" w:rsidRPr="009C4486">
        <w:rPr>
          <w:szCs w:val="24"/>
        </w:rPr>
        <w:t xml:space="preserve"> </w:t>
      </w:r>
      <w:r w:rsidR="009C4486">
        <w:rPr>
          <w:szCs w:val="24"/>
        </w:rPr>
        <w:t>"</w:t>
      </w:r>
      <w:r w:rsidR="009C4486" w:rsidRPr="00AF4EC3">
        <w:rPr>
          <w:szCs w:val="24"/>
        </w:rPr>
        <w:t xml:space="preserve"> </w:t>
      </w:r>
      <w:r w:rsidR="009C4486" w:rsidRPr="00076E91">
        <w:rPr>
          <w:szCs w:val="24"/>
        </w:rPr>
        <w:t xml:space="preserve">The estimation of the microsporidian </w:t>
      </w:r>
      <w:r w:rsidR="009C4486">
        <w:rPr>
          <w:szCs w:val="24"/>
        </w:rPr>
        <w:t>last common ancestor</w:t>
      </w:r>
      <w:r w:rsidR="009C4486" w:rsidRPr="00076E91">
        <w:rPr>
          <w:szCs w:val="24"/>
        </w:rPr>
        <w:t xml:space="preserve"> protein set</w:t>
      </w:r>
      <w:r w:rsidR="009C4486">
        <w:rPr>
          <w:szCs w:val="24"/>
        </w:rPr>
        <w:t xml:space="preserve"> ",</w:t>
      </w:r>
      <w:r w:rsidRPr="00A17841">
        <w:t xml:space="preserve"> we traced the evolution of proteins within the microsporidian lineage and inferred the gene set of the last common ancestor</w:t>
      </w:r>
      <w:r w:rsidR="009C4486">
        <w:t xml:space="preserve"> (LCA)</w:t>
      </w:r>
      <w:r w:rsidRPr="00A17841">
        <w:t xml:space="preserve"> of the contemporary microsporidia.</w:t>
      </w:r>
      <w:r w:rsidR="00CD23A9">
        <w:rPr>
          <w:szCs w:val="24"/>
        </w:rPr>
        <w:t xml:space="preserve"> </w:t>
      </w:r>
      <w:commentRangeStart w:id="27"/>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commentRangeEnd w:id="27"/>
      <w:r w:rsidR="0033702A">
        <w:rPr>
          <w:rStyle w:val="CommentReference"/>
        </w:rPr>
        <w:commentReference w:id="27"/>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w:t>
      </w:r>
      <w:commentRangeStart w:id="28"/>
      <w:r w:rsidR="003D4FD2">
        <w:rPr>
          <w:szCs w:val="24"/>
        </w:rPr>
        <w:t xml:space="preserve">to </w:t>
      </w:r>
      <w:r w:rsidR="00764E1B">
        <w:rPr>
          <w:szCs w:val="24"/>
        </w:rPr>
        <w:t>measure the evolutionary ages of those sequences</w:t>
      </w:r>
      <w:r w:rsidR="001F41F5">
        <w:rPr>
          <w:szCs w:val="24"/>
        </w:rPr>
        <w:t>, as well as to investigate the microsporidian genes that are shared with other species, especially the essential genes that should be retained in all organisms</w:t>
      </w:r>
      <w:r w:rsidR="00A4694C">
        <w:rPr>
          <w:szCs w:val="24"/>
        </w:rPr>
        <w:t>.</w:t>
      </w:r>
      <w:r w:rsidR="00B92546">
        <w:rPr>
          <w:szCs w:val="24"/>
        </w:rPr>
        <w:t xml:space="preserve"> </w:t>
      </w:r>
      <w:commentRangeEnd w:id="28"/>
      <w:r w:rsidR="0033702A">
        <w:rPr>
          <w:rStyle w:val="CommentReference"/>
        </w:rPr>
        <w:commentReference w:id="28"/>
      </w:r>
      <w:r w:rsidR="00B92546">
        <w:rPr>
          <w:szCs w:val="24"/>
        </w:rPr>
        <w:t xml:space="preserve">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described in </w:t>
      </w:r>
      <w:r w:rsidR="003F390E">
        <w:rPr>
          <w:szCs w:val="24"/>
        </w:rPr>
        <w:lastRenderedPageBreak/>
        <w:t>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AD123E" w:rsidR="00F32A99" w:rsidRDefault="00996B2B" w:rsidP="00324278">
      <w:pPr>
        <w:pStyle w:val="Heading1"/>
        <w:jc w:val="both"/>
      </w:pPr>
      <w:bookmarkStart w:id="29" w:name="_Toc386158913"/>
      <w:r>
        <w:lastRenderedPageBreak/>
        <w:t>The evolutionary</w:t>
      </w:r>
      <w:r w:rsidR="00F26C27">
        <w:t xml:space="preserve"> history</w:t>
      </w:r>
      <w:r>
        <w:t xml:space="preserve"> of microsporidian proteins and the</w:t>
      </w:r>
      <w:r w:rsidR="00D766BF">
        <w:t xml:space="preserve"> origin of microsporidia</w:t>
      </w:r>
      <w:bookmarkEnd w:id="29"/>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30" w:name="_Toc386158914"/>
      <w:commentRangeStart w:id="31"/>
      <w:r w:rsidRPr="00A7099E">
        <w:t>Introduction</w:t>
      </w:r>
      <w:commentRangeEnd w:id="31"/>
      <w:r w:rsidR="004115B6">
        <w:rPr>
          <w:rStyle w:val="CommentReference"/>
          <w:rFonts w:eastAsiaTheme="minorHAnsi" w:cstheme="minorBidi"/>
          <w:b w:val="0"/>
          <w:bCs w:val="0"/>
          <w:color w:val="auto"/>
        </w:rPr>
        <w:commentReference w:id="31"/>
      </w:r>
      <w:bookmarkEnd w:id="30"/>
    </w:p>
    <w:p w14:paraId="70EC40E2" w14:textId="77777777" w:rsidR="009E4958" w:rsidRDefault="009E4958" w:rsidP="009E4958">
      <w:pPr>
        <w:pStyle w:val="Heading3"/>
      </w:pPr>
      <w:bookmarkStart w:id="32" w:name="_Toc385094318"/>
      <w:bookmarkStart w:id="33" w:name="_Toc386158915"/>
      <w:r>
        <w:t>Phylogenetic tree</w:t>
      </w:r>
      <w:bookmarkEnd w:id="32"/>
      <w:bookmarkEnd w:id="33"/>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18">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4CBF88C9" w:rsidR="00E5453E" w:rsidRDefault="00E5453E" w:rsidP="00E5453E">
      <w:pPr>
        <w:pStyle w:val="Caption"/>
        <w:jc w:val="both"/>
        <w:rPr>
          <w:szCs w:val="24"/>
        </w:rPr>
      </w:pPr>
      <w:bookmarkStart w:id="34" w:name="_Ref385665794"/>
      <w:bookmarkStart w:id="35" w:name="_Toc386158592"/>
      <w:r>
        <w:t xml:space="preserve">Figure </w:t>
      </w:r>
      <w:r w:rsidR="00FF05FE">
        <w:fldChar w:fldCharType="begin"/>
      </w:r>
      <w:r w:rsidR="00FF05FE">
        <w:instrText xml:space="preserve"> STYLEREF 1 \s </w:instrText>
      </w:r>
      <w:r w:rsidR="00FF05FE">
        <w:fldChar w:fldCharType="separate"/>
      </w:r>
      <w:r w:rsidR="00FD48E3">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w:t>
      </w:r>
      <w:r w:rsidR="00FF05FE">
        <w:fldChar w:fldCharType="end"/>
      </w:r>
      <w:bookmarkEnd w:id="34"/>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35"/>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FD48E3">
        <w:t xml:space="preserve">Figure </w:t>
      </w:r>
      <w:r w:rsidR="00FD48E3">
        <w:rPr>
          <w:noProof/>
        </w:rPr>
        <w:t>2</w:t>
      </w:r>
      <w:r w:rsidR="00FD48E3">
        <w:noBreakHyphen/>
      </w:r>
      <w:r w:rsidR="00FD48E3">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36" w:name="_Toc385094319"/>
      <w:bookmarkStart w:id="37" w:name="_Toc386158916"/>
      <w:r>
        <w:t>Orthology prediction</w:t>
      </w:r>
      <w:bookmarkEnd w:id="36"/>
      <w:bookmarkEnd w:id="37"/>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38" w:name="_Toc386158917"/>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38"/>
    </w:p>
    <w:p w14:paraId="6EB69B3B" w14:textId="58A8173C"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them and the others in the phylogenetic tree of life, or how their pathways evolved across species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w:t>
      </w:r>
      <w:r w:rsidR="004E626B">
        <w:rPr>
          <w:szCs w:val="24"/>
        </w:rPr>
        <w:lastRenderedPageBreak/>
        <w:t>individual lineage</w:t>
      </w:r>
      <w:r w:rsidR="004A2CF4">
        <w:rPr>
          <w:szCs w:val="24"/>
        </w:rPr>
        <w:t>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3E12A933" w14:textId="45FCD615" w:rsidR="007D7C63"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F93AF1">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39" w:name="_Toc386158918"/>
      <w:r w:rsidRPr="00A7099E">
        <w:t>Methods</w:t>
      </w:r>
      <w:bookmarkEnd w:id="39"/>
    </w:p>
    <w:p w14:paraId="57E25CB8" w14:textId="3D834359" w:rsidR="00E612B8" w:rsidRDefault="00E612B8" w:rsidP="00DB3CE4">
      <w:pPr>
        <w:pStyle w:val="Heading3"/>
        <w:jc w:val="both"/>
      </w:pPr>
      <w:bookmarkStart w:id="40" w:name="_Ref386155502"/>
      <w:bookmarkStart w:id="41" w:name="_Toc386158919"/>
      <w:r>
        <w:t>Identification of homologous and orphan proteins within the microsporidia</w:t>
      </w:r>
      <w:r w:rsidR="00DB3CE4">
        <w:t>n</w:t>
      </w:r>
      <w:r>
        <w:t xml:space="preserve"> lineage</w:t>
      </w:r>
      <w:bookmarkEnd w:id="40"/>
      <w:bookmarkEnd w:id="41"/>
    </w:p>
    <w:p w14:paraId="2F6C1F1E" w14:textId="77777777" w:rsidR="002246AA" w:rsidRDefault="002246AA" w:rsidP="002246AA">
      <w:pPr>
        <w:spacing w:after="0" w:line="360" w:lineRule="auto"/>
        <w:jc w:val="both"/>
        <w:rPr>
          <w:szCs w:val="24"/>
        </w:rPr>
      </w:pPr>
      <w:r>
        <w:rPr>
          <w:szCs w:val="24"/>
        </w:rPr>
        <w:t xml:space="preserve">In the scope of this study, we used a microsporidian data set comprising eleven species downloaded from the genome portal of the JGI database of Join Genome Institute </w:t>
      </w:r>
      <w:r>
        <w:rPr>
          <w:szCs w:val="24"/>
        </w:rPr>
        <w:fldChar w:fldCharType="begin"/>
      </w:r>
      <w:r>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Pr>
          <w:szCs w:val="24"/>
        </w:rPr>
        <w:fldChar w:fldCharType="separate"/>
      </w:r>
      <w:r>
        <w:rPr>
          <w:noProof/>
          <w:szCs w:val="24"/>
        </w:rPr>
        <w:t>(Nordberg et al. 2014)</w:t>
      </w:r>
      <w:r>
        <w:rPr>
          <w:szCs w:val="24"/>
        </w:rPr>
        <w:fldChar w:fldCharType="end"/>
      </w:r>
      <w:r>
        <w:rPr>
          <w:szCs w:val="24"/>
        </w:rPr>
        <w:t xml:space="preserve"> and the MicrosporidiaDB </w:t>
      </w:r>
      <w:r>
        <w:fldChar w:fldCharType="begin"/>
      </w:r>
      <w:r>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fldChar w:fldCharType="separate"/>
      </w:r>
      <w:r>
        <w:rPr>
          <w:noProof/>
        </w:rPr>
        <w:t>(Aurrecoechea et al. 2011)</w:t>
      </w:r>
      <w:r>
        <w:fldChar w:fldCharType="end"/>
      </w:r>
      <w:r>
        <w:rPr>
          <w:szCs w:val="24"/>
        </w:rPr>
        <w:t xml:space="preserve"> from the microsporidia genome sequencing project of the Broad Institute </w:t>
      </w:r>
      <w:r>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Pr>
          <w:szCs w:val="24"/>
        </w:rPr>
        <w:instrText xml:space="preserve"> ADDIN EN.CITE </w:instrText>
      </w:r>
      <w:r>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(Cuomo et al. 2012; Pombert et al. 2013; Bakowski et al. 2014; Desjardins et al. 2015)</w:t>
      </w:r>
      <w:r>
        <w:rPr>
          <w:szCs w:val="24"/>
        </w:rPr>
        <w:fldChar w:fldCharType="end"/>
      </w:r>
      <w:r>
        <w:rPr>
          <w:szCs w:val="24"/>
        </w:rPr>
        <w:t xml:space="preserve">. The species name, strain name, number of proteins as well as the source database of those eleven microsporidia can be found in </w:t>
      </w:r>
      <w:r w:rsidRPr="0096265A">
        <w:rPr>
          <w:szCs w:val="24"/>
        </w:rPr>
        <w:fldChar w:fldCharType="begin"/>
      </w:r>
      <w:r w:rsidRPr="0096265A">
        <w:rPr>
          <w:szCs w:val="24"/>
        </w:rPr>
        <w:instrText xml:space="preserve"> REF _Ref381275723 \h </w:instrText>
      </w:r>
      <w:r w:rsidRPr="0096265A">
        <w:rPr>
          <w:szCs w:val="24"/>
        </w:rPr>
      </w:r>
      <w:r w:rsidRPr="0096265A">
        <w:rPr>
          <w:szCs w:val="24"/>
        </w:rPr>
        <w:fldChar w:fldCharType="separate"/>
      </w:r>
      <w:r w:rsidR="00FD48E3" w:rsidRPr="00076E91">
        <w:t xml:space="preserve">Table </w:t>
      </w:r>
      <w:r w:rsidR="00FD48E3">
        <w:rPr>
          <w:noProof/>
        </w:rPr>
        <w:t>2</w:t>
      </w:r>
      <w:r w:rsidR="00FD48E3">
        <w:noBreakHyphen/>
      </w:r>
      <w:r w:rsidR="00FD48E3">
        <w:rPr>
          <w:noProof/>
        </w:rPr>
        <w:t>1</w:t>
      </w:r>
      <w:r w:rsidRPr="0096265A">
        <w:rPr>
          <w:szCs w:val="24"/>
        </w:rPr>
        <w:fldChar w:fldCharType="end"/>
      </w:r>
      <w:r w:rsidRPr="0096265A">
        <w:rPr>
          <w:szCs w:val="24"/>
        </w:rPr>
        <w:t>.</w:t>
      </w:r>
    </w:p>
    <w:p w14:paraId="61F2827C" w14:textId="77777777" w:rsidR="002246AA" w:rsidRPr="00076E91" w:rsidRDefault="002246AA" w:rsidP="002246AA">
      <w:pPr>
        <w:pStyle w:val="Caption"/>
        <w:keepNext/>
        <w:spacing w:after="0" w:line="360" w:lineRule="auto"/>
        <w:jc w:val="both"/>
      </w:pPr>
      <w:bookmarkStart w:id="42" w:name="_Ref381275723"/>
      <w:bookmarkStart w:id="43" w:name="_Toc386158648"/>
      <w:r w:rsidRPr="00076E91">
        <w:t xml:space="preserve">Table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Table \* ARABIC \s 1 </w:instrText>
      </w:r>
      <w:r>
        <w:fldChar w:fldCharType="separate"/>
      </w:r>
      <w:r w:rsidR="00FD48E3">
        <w:rPr>
          <w:noProof/>
        </w:rPr>
        <w:t>1</w:t>
      </w:r>
      <w:r>
        <w:fldChar w:fldCharType="end"/>
      </w:r>
      <w:bookmarkEnd w:id="42"/>
      <w:r w:rsidRPr="00076E91">
        <w:t xml:space="preserve">: </w:t>
      </w:r>
      <w:r>
        <w:t>The microsporidia data set</w:t>
      </w:r>
      <w:r w:rsidRPr="00076E91">
        <w:t xml:space="preserve"> </w:t>
      </w:r>
      <w:r>
        <w:t>that was used for the estimation of the microsporidia last common ancestor protein set. The columns denote species name, strain, number of protein and the source, where their proteomes were downloaded.</w:t>
      </w:r>
      <w:bookmarkEnd w:id="43"/>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6EF01B61" w14:textId="2B69D827" w:rsidR="00E612B8" w:rsidRDefault="00EE6039" w:rsidP="00111422">
      <w:pPr>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homologous 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l-against-all BLASTP comparison</w:t>
      </w:r>
      <w:r w:rsidR="00111422" w:rsidRPr="00076E91">
        <w:rPr>
          <w:szCs w:val="24"/>
        </w:rPr>
        <w:t xml:space="preserve"> for </w:t>
      </w:r>
      <w:r w:rsidR="00111422">
        <w:rPr>
          <w:szCs w:val="24"/>
        </w:rPr>
        <w:t>all input data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0C536B1C" w14:textId="16DAFB68" w:rsidR="00E612B8" w:rsidRDefault="00E612B8" w:rsidP="00E612B8">
      <w:proofErr w:type="gramStart"/>
      <w:r w:rsidRPr="009F4437">
        <w:rPr>
          <w:highlight w:val="yellow"/>
        </w:rPr>
        <w:t>compare</w:t>
      </w:r>
      <w:proofErr w:type="gramEnd"/>
      <w:r w:rsidRPr="009F4437">
        <w:rPr>
          <w:highlight w:val="yellow"/>
        </w:rPr>
        <w:t xml:space="preserve"> length and pfam</w:t>
      </w:r>
    </w:p>
    <w:p w14:paraId="213E4767" w14:textId="6D46105C" w:rsidR="00280B87" w:rsidRDefault="00280B87" w:rsidP="00713532">
      <w:pPr>
        <w:spacing w:after="0" w:line="360" w:lineRule="auto"/>
        <w:rPr>
          <w:szCs w:val="24"/>
        </w:rPr>
      </w:pPr>
      <w:r w:rsidRPr="00076E91">
        <w:rPr>
          <w:szCs w:val="24"/>
        </w:rPr>
        <w:t>We use</w:t>
      </w:r>
      <w:r>
        <w:rPr>
          <w:szCs w:val="24"/>
        </w:rPr>
        <w:t xml:space="preserve">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Pr>
          <w:szCs w:val="24"/>
        </w:rPr>
        <w:t xml:space="preserve"> </w:t>
      </w:r>
      <w:r w:rsidRPr="00076E91">
        <w:rPr>
          <w:szCs w:val="24"/>
        </w:rPr>
        <w:t>to compare the two length categories.</w:t>
      </w:r>
    </w:p>
    <w:p w14:paraId="65D27B2C" w14:textId="77777777" w:rsidR="00280B87" w:rsidRDefault="00280B87" w:rsidP="00280B87">
      <w:pPr>
        <w:spacing w:after="0" w:line="360" w:lineRule="auto"/>
        <w:jc w:val="both"/>
        <w:rPr>
          <w:szCs w:val="24"/>
        </w:rPr>
      </w:pPr>
      <w:r>
        <w:rPr>
          <w:szCs w:val="24"/>
        </w:rPr>
        <w:t xml:space="preserve">To assess this hypothesis, we performed a protein family domain annotation analysis for the orphan and orthologous proteins in each microsporidia species. Protein family, or PFAM domains are the conserved regions in the sequences, which can be used to classify the proteins into different functional families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Each protein family in PFAM database is represented as a HMM profile. We use hmmscan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to annotate the </w:t>
      </w:r>
      <w:r w:rsidRPr="00226205">
        <w:rPr>
          <w:szCs w:val="24"/>
        </w:rPr>
        <w:t>proteins with the PFAM</w:t>
      </w:r>
      <w:r>
        <w:rPr>
          <w:szCs w:val="24"/>
        </w:rPr>
        <w:t xml:space="preserve"> domains in the pfam-A database.</w:t>
      </w:r>
    </w:p>
    <w:p w14:paraId="33EE8060" w14:textId="77777777" w:rsidR="00280B87" w:rsidRDefault="00280B87" w:rsidP="00E612B8"/>
    <w:p w14:paraId="0DA1E500" w14:textId="23BBE75C" w:rsidR="00E612B8" w:rsidRDefault="00D22520" w:rsidP="00E612B8">
      <w:pPr>
        <w:pStyle w:val="Heading3"/>
      </w:pPr>
      <w:bookmarkStart w:id="44" w:name="_Toc386158920"/>
      <w:bookmarkStart w:id="45" w:name="_Ref386159633"/>
      <w:r>
        <w:t>M</w:t>
      </w:r>
      <w:r w:rsidR="00E612B8">
        <w:t xml:space="preserve">icrosporidian LCA protein set </w:t>
      </w:r>
      <w:r>
        <w:t>estimation</w:t>
      </w:r>
      <w:bookmarkEnd w:id="44"/>
      <w:bookmarkEnd w:id="45"/>
    </w:p>
    <w:p w14:paraId="7457976A" w14:textId="32561F9E" w:rsidR="00C9562B" w:rsidRDefault="00C9562B" w:rsidP="00C9562B">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other taxa to use as the non-microsporidian group for the phylogenetic analysis. We provide the </w:t>
      </w:r>
      <w:r w:rsidRPr="009F4437">
        <w:rPr>
          <w:szCs w:val="24"/>
        </w:rPr>
        <w:lastRenderedPageBreak/>
        <w:t xml:space="preserve">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FD48E3">
        <w:t xml:space="preserve">Table </w:t>
      </w:r>
      <w:r w:rsidR="00FD48E3">
        <w:rPr>
          <w:noProof/>
        </w:rPr>
        <w:t>2</w:t>
      </w:r>
      <w:r w:rsidR="00FD48E3">
        <w:noBreakHyphen/>
      </w:r>
      <w:r w:rsidR="00FD48E3">
        <w:rPr>
          <w:noProof/>
        </w:rPr>
        <w:t>2</w:t>
      </w:r>
      <w:r w:rsidRPr="009F4437">
        <w:rPr>
          <w:szCs w:val="24"/>
        </w:rPr>
        <w:fldChar w:fldCharType="end"/>
      </w:r>
      <w:r w:rsidRPr="009F4437">
        <w:rPr>
          <w:szCs w:val="24"/>
        </w:rPr>
        <w:t>.</w:t>
      </w:r>
    </w:p>
    <w:p w14:paraId="1F613F47" w14:textId="77777777" w:rsidR="00127297" w:rsidRDefault="00127297" w:rsidP="00127297">
      <w:pPr>
        <w:pStyle w:val="Caption"/>
        <w:keepNext/>
      </w:pPr>
      <w:bookmarkStart w:id="46" w:name="_Ref384422965"/>
      <w:bookmarkStart w:id="47" w:name="_Toc386158649"/>
      <w:r>
        <w:t xml:space="preserve">Table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Table \* ARABIC \s 1 </w:instrText>
      </w:r>
      <w:r>
        <w:fldChar w:fldCharType="separate"/>
      </w:r>
      <w:r w:rsidR="00FD48E3">
        <w:rPr>
          <w:noProof/>
        </w:rPr>
        <w:t>2</w:t>
      </w:r>
      <w:r>
        <w:fldChar w:fldCharType="end"/>
      </w:r>
      <w:bookmarkEnd w:id="46"/>
      <w:r>
        <w:t xml:space="preserve">: </w:t>
      </w:r>
      <w:r w:rsidRPr="00076E91">
        <w:t>24 taxa used for extent the initial homologous groups</w:t>
      </w:r>
      <w:r>
        <w:t xml:space="preserve"> including 17 non-microsporidia species used in the phylogenetic study </w:t>
      </w:r>
      <w:r w:rsidRPr="002A7762">
        <w:t>of</w:t>
      </w:r>
      <w:r>
        <w:t xml:space="preserve"> </w:t>
      </w:r>
      <w:r>
        <w:fldChar w:fldCharType="begin"/>
      </w:r>
      <w: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fldChar w:fldCharType="separate"/>
      </w:r>
      <w:r>
        <w:rPr>
          <w:noProof/>
        </w:rPr>
        <w:t>(Capella-Gutiérrez, Marcet-Houben, and Gabaldón 2012)</w:t>
      </w:r>
      <w:r>
        <w:fldChar w:fldCharType="end"/>
      </w:r>
      <w:r w:rsidRPr="002A7762">
        <w:t xml:space="preserve"> </w:t>
      </w:r>
      <w:r>
        <w:t>and other 7 outgroup taxa (highlighted in red). Columns indicate NCBI taxonomy ID, taxon name, phylum, kingdom and the source where the proteomes were downloaded. The sources for those proteomes are JGI (</w:t>
      </w:r>
      <w:r w:rsidRPr="0092384A">
        <w:t>https://jgi.doe.gov</w:t>
      </w:r>
      <w:r>
        <w:t>), Broad Institute (</w:t>
      </w:r>
      <w:r w:rsidRPr="00F265E6">
        <w:t>https://www.broadinstitute.org</w:t>
      </w:r>
      <w:r>
        <w:t>), UniProt (</w:t>
      </w:r>
      <w:r w:rsidRPr="00782768">
        <w:t>http://www.uniprot.org</w:t>
      </w:r>
      <w:r>
        <w:t>), Ensembl (</w:t>
      </w:r>
      <w:r w:rsidRPr="004830C1">
        <w:t>https://www.ensembl.org/index.html</w:t>
      </w:r>
      <w:r>
        <w:t>), NCBI (</w:t>
      </w:r>
      <w:r w:rsidRPr="000329B1">
        <w:t>https://www.ncbi.nlm.nih.gov</w:t>
      </w:r>
      <w:r>
        <w:t xml:space="preserve">), Candida Genome Database (CGD, </w:t>
      </w:r>
      <w:r w:rsidRPr="00116F47">
        <w:t>http://www.candidagenome.org</w:t>
      </w:r>
      <w:r>
        <w:t>), PlasmoDB (</w:t>
      </w:r>
      <w:r w:rsidRPr="00116F47">
        <w:t>http://plasmodb.org/plasmo/</w:t>
      </w:r>
      <w:r>
        <w:t>) and Sanger Institute (</w:t>
      </w:r>
      <w:r w:rsidRPr="009F1D7C">
        <w:t>http://www.sanger.ac.uk/science/data</w:t>
      </w:r>
      <w:r>
        <w:t>).</w:t>
      </w:r>
      <w:bookmarkEnd w:id="47"/>
      <w:r>
        <w:t xml:space="preserve"> </w:t>
      </w:r>
    </w:p>
    <w:tbl>
      <w:tblPr>
        <w:tblStyle w:val="TableGrid"/>
        <w:tblW w:w="5000" w:type="pct"/>
        <w:tblLayout w:type="fixed"/>
        <w:tblLook w:val="04A0" w:firstRow="1" w:lastRow="0" w:firstColumn="1" w:lastColumn="0" w:noHBand="0" w:noVBand="1"/>
      </w:tblPr>
      <w:tblGrid>
        <w:gridCol w:w="959"/>
        <w:gridCol w:w="2771"/>
        <w:gridCol w:w="2081"/>
        <w:gridCol w:w="1427"/>
        <w:gridCol w:w="1482"/>
      </w:tblGrid>
      <w:tr w:rsidR="00127297" w:rsidRPr="00893F92" w14:paraId="75D56C7B" w14:textId="77777777" w:rsidTr="003671FB">
        <w:trPr>
          <w:trHeight w:val="300"/>
        </w:trPr>
        <w:tc>
          <w:tcPr>
            <w:tcW w:w="550" w:type="pct"/>
            <w:noWrap/>
            <w:hideMark/>
          </w:tcPr>
          <w:p w14:paraId="70C55624" w14:textId="77777777" w:rsidR="00127297" w:rsidRPr="00893F92" w:rsidRDefault="00127297" w:rsidP="003671FB">
            <w:pPr>
              <w:spacing w:line="360" w:lineRule="auto"/>
              <w:rPr>
                <w:sz w:val="20"/>
                <w:szCs w:val="20"/>
              </w:rPr>
            </w:pPr>
            <w:r w:rsidRPr="00893F92">
              <w:rPr>
                <w:sz w:val="20"/>
                <w:szCs w:val="20"/>
              </w:rPr>
              <w:t>ID</w:t>
            </w:r>
          </w:p>
        </w:tc>
        <w:tc>
          <w:tcPr>
            <w:tcW w:w="1589" w:type="pct"/>
            <w:noWrap/>
            <w:hideMark/>
          </w:tcPr>
          <w:p w14:paraId="5D868AA1" w14:textId="77777777" w:rsidR="00127297" w:rsidRPr="00893F92" w:rsidRDefault="00127297" w:rsidP="003671FB">
            <w:pPr>
              <w:spacing w:line="360" w:lineRule="auto"/>
              <w:rPr>
                <w:sz w:val="20"/>
                <w:szCs w:val="20"/>
              </w:rPr>
            </w:pPr>
            <w:r w:rsidRPr="00893F92">
              <w:rPr>
                <w:sz w:val="20"/>
                <w:szCs w:val="20"/>
              </w:rPr>
              <w:t>Taxon name</w:t>
            </w:r>
          </w:p>
        </w:tc>
        <w:tc>
          <w:tcPr>
            <w:tcW w:w="1193" w:type="pct"/>
            <w:noWrap/>
            <w:hideMark/>
          </w:tcPr>
          <w:p w14:paraId="0D811D88" w14:textId="77777777" w:rsidR="00127297" w:rsidRPr="00893F92" w:rsidRDefault="00127297" w:rsidP="003671FB">
            <w:pPr>
              <w:spacing w:line="360" w:lineRule="auto"/>
              <w:rPr>
                <w:sz w:val="20"/>
                <w:szCs w:val="20"/>
              </w:rPr>
            </w:pPr>
            <w:r w:rsidRPr="00893F92">
              <w:rPr>
                <w:sz w:val="20"/>
                <w:szCs w:val="20"/>
              </w:rPr>
              <w:t>Phylum</w:t>
            </w:r>
          </w:p>
        </w:tc>
        <w:tc>
          <w:tcPr>
            <w:tcW w:w="818" w:type="pct"/>
            <w:noWrap/>
            <w:hideMark/>
          </w:tcPr>
          <w:p w14:paraId="2D56921F" w14:textId="77777777" w:rsidR="00127297" w:rsidRPr="00893F92" w:rsidRDefault="00127297" w:rsidP="003671FB">
            <w:pPr>
              <w:spacing w:line="360" w:lineRule="auto"/>
              <w:rPr>
                <w:sz w:val="20"/>
                <w:szCs w:val="20"/>
              </w:rPr>
            </w:pPr>
            <w:r w:rsidRPr="00893F92">
              <w:rPr>
                <w:sz w:val="20"/>
                <w:szCs w:val="20"/>
              </w:rPr>
              <w:t>Kingdom</w:t>
            </w:r>
          </w:p>
        </w:tc>
        <w:tc>
          <w:tcPr>
            <w:tcW w:w="850" w:type="pct"/>
          </w:tcPr>
          <w:p w14:paraId="6D306D13" w14:textId="77777777" w:rsidR="00127297" w:rsidRPr="00893F92" w:rsidRDefault="00127297" w:rsidP="003671FB">
            <w:pPr>
              <w:spacing w:line="360" w:lineRule="auto"/>
              <w:rPr>
                <w:sz w:val="20"/>
                <w:szCs w:val="20"/>
              </w:rPr>
            </w:pPr>
            <w:r w:rsidRPr="00893F92">
              <w:rPr>
                <w:sz w:val="20"/>
                <w:szCs w:val="20"/>
              </w:rPr>
              <w:t>Source</w:t>
            </w:r>
          </w:p>
        </w:tc>
      </w:tr>
      <w:tr w:rsidR="00127297" w:rsidRPr="00893F92" w14:paraId="5DF4A8AA" w14:textId="77777777" w:rsidTr="003671FB">
        <w:trPr>
          <w:trHeight w:val="300"/>
        </w:trPr>
        <w:tc>
          <w:tcPr>
            <w:tcW w:w="550" w:type="pct"/>
            <w:noWrap/>
            <w:hideMark/>
          </w:tcPr>
          <w:p w14:paraId="17AFB12F" w14:textId="77777777" w:rsidR="00127297" w:rsidRPr="00893F92" w:rsidRDefault="00127297" w:rsidP="003671FB">
            <w:pPr>
              <w:spacing w:line="360" w:lineRule="auto"/>
              <w:rPr>
                <w:sz w:val="20"/>
                <w:szCs w:val="20"/>
              </w:rPr>
            </w:pPr>
            <w:r w:rsidRPr="00893F92">
              <w:rPr>
                <w:sz w:val="20"/>
                <w:szCs w:val="20"/>
              </w:rPr>
              <w:t>4932</w:t>
            </w:r>
          </w:p>
        </w:tc>
        <w:tc>
          <w:tcPr>
            <w:tcW w:w="1589" w:type="pct"/>
            <w:noWrap/>
            <w:hideMark/>
          </w:tcPr>
          <w:p w14:paraId="4A2D0D59" w14:textId="77777777" w:rsidR="00127297" w:rsidRPr="00893F92" w:rsidRDefault="00127297" w:rsidP="003671FB">
            <w:pPr>
              <w:spacing w:line="360" w:lineRule="auto"/>
              <w:rPr>
                <w:i/>
                <w:sz w:val="20"/>
                <w:szCs w:val="20"/>
              </w:rPr>
            </w:pPr>
            <w:r w:rsidRPr="00893F92">
              <w:rPr>
                <w:i/>
                <w:sz w:val="20"/>
                <w:szCs w:val="20"/>
              </w:rPr>
              <w:t>Saccharomyces cerevisiae</w:t>
            </w:r>
          </w:p>
        </w:tc>
        <w:tc>
          <w:tcPr>
            <w:tcW w:w="1193" w:type="pct"/>
            <w:noWrap/>
            <w:hideMark/>
          </w:tcPr>
          <w:p w14:paraId="3D65EECB"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0A86A4F6"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6A732238" w14:textId="77777777" w:rsidR="00127297" w:rsidRPr="00893F92" w:rsidRDefault="00127297" w:rsidP="003671FB">
            <w:pPr>
              <w:spacing w:line="360" w:lineRule="auto"/>
              <w:rPr>
                <w:sz w:val="20"/>
                <w:szCs w:val="20"/>
                <w:lang w:val="de-DE"/>
              </w:rPr>
            </w:pPr>
            <w:r w:rsidRPr="00893F92">
              <w:rPr>
                <w:sz w:val="20"/>
                <w:szCs w:val="20"/>
              </w:rPr>
              <w:t>Ensembl</w:t>
            </w:r>
          </w:p>
        </w:tc>
      </w:tr>
      <w:tr w:rsidR="00127297" w:rsidRPr="00893F92" w14:paraId="5E9C36F7" w14:textId="77777777" w:rsidTr="003671FB">
        <w:trPr>
          <w:trHeight w:val="300"/>
        </w:trPr>
        <w:tc>
          <w:tcPr>
            <w:tcW w:w="550" w:type="pct"/>
            <w:noWrap/>
            <w:hideMark/>
          </w:tcPr>
          <w:p w14:paraId="0DF7784C" w14:textId="77777777" w:rsidR="00127297" w:rsidRPr="00893F92" w:rsidRDefault="00127297" w:rsidP="003671FB">
            <w:pPr>
              <w:spacing w:line="360" w:lineRule="auto"/>
              <w:rPr>
                <w:sz w:val="20"/>
                <w:szCs w:val="20"/>
              </w:rPr>
            </w:pPr>
            <w:r w:rsidRPr="00893F92">
              <w:rPr>
                <w:sz w:val="20"/>
                <w:szCs w:val="20"/>
              </w:rPr>
              <w:t>5476</w:t>
            </w:r>
          </w:p>
        </w:tc>
        <w:tc>
          <w:tcPr>
            <w:tcW w:w="1589" w:type="pct"/>
            <w:noWrap/>
            <w:hideMark/>
          </w:tcPr>
          <w:p w14:paraId="69CEBCB8" w14:textId="77777777" w:rsidR="00127297" w:rsidRPr="00893F92" w:rsidRDefault="00127297" w:rsidP="003671FB">
            <w:pPr>
              <w:spacing w:line="360" w:lineRule="auto"/>
              <w:rPr>
                <w:i/>
                <w:sz w:val="20"/>
                <w:szCs w:val="20"/>
              </w:rPr>
            </w:pPr>
            <w:r w:rsidRPr="00893F92">
              <w:rPr>
                <w:i/>
                <w:sz w:val="20"/>
                <w:szCs w:val="20"/>
              </w:rPr>
              <w:t>Candida albicans</w:t>
            </w:r>
          </w:p>
        </w:tc>
        <w:tc>
          <w:tcPr>
            <w:tcW w:w="1193" w:type="pct"/>
            <w:noWrap/>
            <w:hideMark/>
          </w:tcPr>
          <w:p w14:paraId="3B2AD921"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75D88B3F"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0F62DBF0" w14:textId="77777777" w:rsidR="00127297" w:rsidRPr="00893F92" w:rsidRDefault="00127297" w:rsidP="003671FB">
            <w:pPr>
              <w:spacing w:line="360" w:lineRule="auto"/>
              <w:rPr>
                <w:sz w:val="20"/>
                <w:szCs w:val="20"/>
              </w:rPr>
            </w:pPr>
            <w:r w:rsidRPr="00893F92">
              <w:rPr>
                <w:sz w:val="20"/>
                <w:szCs w:val="20"/>
              </w:rPr>
              <w:t>CGD</w:t>
            </w:r>
          </w:p>
        </w:tc>
      </w:tr>
      <w:tr w:rsidR="00127297" w:rsidRPr="00893F92" w14:paraId="7655C449" w14:textId="77777777" w:rsidTr="003671FB">
        <w:trPr>
          <w:trHeight w:val="300"/>
        </w:trPr>
        <w:tc>
          <w:tcPr>
            <w:tcW w:w="550" w:type="pct"/>
            <w:noWrap/>
            <w:hideMark/>
          </w:tcPr>
          <w:p w14:paraId="29F58516" w14:textId="77777777" w:rsidR="00127297" w:rsidRPr="00893F92" w:rsidRDefault="00127297" w:rsidP="003671FB">
            <w:pPr>
              <w:spacing w:line="360" w:lineRule="auto"/>
              <w:rPr>
                <w:sz w:val="20"/>
                <w:szCs w:val="20"/>
              </w:rPr>
            </w:pPr>
            <w:r w:rsidRPr="00893F92">
              <w:rPr>
                <w:sz w:val="20"/>
                <w:szCs w:val="20"/>
              </w:rPr>
              <w:t>5141</w:t>
            </w:r>
          </w:p>
        </w:tc>
        <w:tc>
          <w:tcPr>
            <w:tcW w:w="1589" w:type="pct"/>
            <w:noWrap/>
            <w:hideMark/>
          </w:tcPr>
          <w:p w14:paraId="4AFF7149" w14:textId="77777777" w:rsidR="00127297" w:rsidRPr="00893F92" w:rsidRDefault="00127297" w:rsidP="003671FB">
            <w:pPr>
              <w:spacing w:line="360" w:lineRule="auto"/>
              <w:rPr>
                <w:i/>
                <w:sz w:val="20"/>
                <w:szCs w:val="20"/>
              </w:rPr>
            </w:pPr>
            <w:r w:rsidRPr="00893F92">
              <w:rPr>
                <w:i/>
                <w:sz w:val="20"/>
                <w:szCs w:val="20"/>
              </w:rPr>
              <w:t>Neurospora crassa</w:t>
            </w:r>
          </w:p>
        </w:tc>
        <w:tc>
          <w:tcPr>
            <w:tcW w:w="1193" w:type="pct"/>
            <w:noWrap/>
            <w:hideMark/>
          </w:tcPr>
          <w:p w14:paraId="44A9E49F"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44B47F34"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5B80C6C1"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76645086" w14:textId="77777777" w:rsidTr="003671FB">
        <w:trPr>
          <w:trHeight w:val="300"/>
        </w:trPr>
        <w:tc>
          <w:tcPr>
            <w:tcW w:w="550" w:type="pct"/>
            <w:noWrap/>
            <w:hideMark/>
          </w:tcPr>
          <w:p w14:paraId="53580D1E" w14:textId="77777777" w:rsidR="00127297" w:rsidRPr="00893F92" w:rsidRDefault="00127297" w:rsidP="003671FB">
            <w:pPr>
              <w:spacing w:line="360" w:lineRule="auto"/>
              <w:rPr>
                <w:sz w:val="20"/>
                <w:szCs w:val="20"/>
              </w:rPr>
            </w:pPr>
            <w:r w:rsidRPr="00893F92">
              <w:rPr>
                <w:sz w:val="20"/>
                <w:szCs w:val="20"/>
              </w:rPr>
              <w:t>162425</w:t>
            </w:r>
          </w:p>
        </w:tc>
        <w:tc>
          <w:tcPr>
            <w:tcW w:w="1589" w:type="pct"/>
            <w:noWrap/>
            <w:hideMark/>
          </w:tcPr>
          <w:p w14:paraId="73FC279D" w14:textId="77777777" w:rsidR="00127297" w:rsidRPr="00893F92" w:rsidRDefault="00127297" w:rsidP="003671FB">
            <w:pPr>
              <w:spacing w:line="360" w:lineRule="auto"/>
              <w:rPr>
                <w:i/>
                <w:sz w:val="20"/>
                <w:szCs w:val="20"/>
              </w:rPr>
            </w:pPr>
            <w:r w:rsidRPr="00893F92">
              <w:rPr>
                <w:i/>
                <w:sz w:val="20"/>
                <w:szCs w:val="20"/>
              </w:rPr>
              <w:t>Aspergillus nidulans</w:t>
            </w:r>
          </w:p>
        </w:tc>
        <w:tc>
          <w:tcPr>
            <w:tcW w:w="1193" w:type="pct"/>
            <w:noWrap/>
            <w:hideMark/>
          </w:tcPr>
          <w:p w14:paraId="2B88AB92"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352ACB7E"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5CD773E"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5D9D17C4" w14:textId="77777777" w:rsidTr="003671FB">
        <w:trPr>
          <w:trHeight w:val="300"/>
        </w:trPr>
        <w:tc>
          <w:tcPr>
            <w:tcW w:w="550" w:type="pct"/>
            <w:noWrap/>
            <w:hideMark/>
          </w:tcPr>
          <w:p w14:paraId="01721E11" w14:textId="77777777" w:rsidR="00127297" w:rsidRPr="00893F92" w:rsidRDefault="00127297" w:rsidP="003671FB">
            <w:pPr>
              <w:spacing w:line="360" w:lineRule="auto"/>
              <w:rPr>
                <w:sz w:val="20"/>
                <w:szCs w:val="20"/>
              </w:rPr>
            </w:pPr>
            <w:r w:rsidRPr="00893F92">
              <w:rPr>
                <w:sz w:val="20"/>
                <w:szCs w:val="20"/>
              </w:rPr>
              <w:t>4896</w:t>
            </w:r>
          </w:p>
        </w:tc>
        <w:tc>
          <w:tcPr>
            <w:tcW w:w="1589" w:type="pct"/>
            <w:noWrap/>
            <w:hideMark/>
          </w:tcPr>
          <w:p w14:paraId="11F82F8C" w14:textId="77777777" w:rsidR="00127297" w:rsidRPr="00893F92" w:rsidRDefault="00127297" w:rsidP="003671FB">
            <w:pPr>
              <w:spacing w:line="360" w:lineRule="auto"/>
              <w:rPr>
                <w:i/>
                <w:sz w:val="20"/>
                <w:szCs w:val="20"/>
              </w:rPr>
            </w:pPr>
            <w:r w:rsidRPr="00893F92">
              <w:rPr>
                <w:i/>
                <w:sz w:val="20"/>
                <w:szCs w:val="20"/>
              </w:rPr>
              <w:t>Schizosaccharomyces pombe</w:t>
            </w:r>
          </w:p>
        </w:tc>
        <w:tc>
          <w:tcPr>
            <w:tcW w:w="1193" w:type="pct"/>
            <w:noWrap/>
            <w:hideMark/>
          </w:tcPr>
          <w:p w14:paraId="7944B844"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5C5E0D10"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F2806E4"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0CAE13E7" w14:textId="77777777" w:rsidTr="003671FB">
        <w:trPr>
          <w:trHeight w:val="300"/>
        </w:trPr>
        <w:tc>
          <w:tcPr>
            <w:tcW w:w="550" w:type="pct"/>
            <w:noWrap/>
            <w:hideMark/>
          </w:tcPr>
          <w:p w14:paraId="6EA5AA38" w14:textId="77777777" w:rsidR="00127297" w:rsidRPr="00893F92" w:rsidRDefault="00127297" w:rsidP="003671FB">
            <w:pPr>
              <w:spacing w:line="360" w:lineRule="auto"/>
              <w:rPr>
                <w:sz w:val="20"/>
                <w:szCs w:val="20"/>
              </w:rPr>
            </w:pPr>
            <w:r w:rsidRPr="00893F92">
              <w:rPr>
                <w:sz w:val="20"/>
                <w:szCs w:val="20"/>
              </w:rPr>
              <w:t>29883</w:t>
            </w:r>
          </w:p>
        </w:tc>
        <w:tc>
          <w:tcPr>
            <w:tcW w:w="1589" w:type="pct"/>
            <w:noWrap/>
            <w:hideMark/>
          </w:tcPr>
          <w:p w14:paraId="64801563" w14:textId="77777777" w:rsidR="00127297" w:rsidRPr="00893F92" w:rsidRDefault="00127297" w:rsidP="003671FB">
            <w:pPr>
              <w:spacing w:line="360" w:lineRule="auto"/>
              <w:rPr>
                <w:i/>
                <w:sz w:val="20"/>
                <w:szCs w:val="20"/>
              </w:rPr>
            </w:pPr>
            <w:r w:rsidRPr="00893F92">
              <w:rPr>
                <w:i/>
                <w:sz w:val="20"/>
                <w:szCs w:val="20"/>
              </w:rPr>
              <w:t>Laccaria bicolor</w:t>
            </w:r>
          </w:p>
        </w:tc>
        <w:tc>
          <w:tcPr>
            <w:tcW w:w="1193" w:type="pct"/>
            <w:noWrap/>
            <w:hideMark/>
          </w:tcPr>
          <w:p w14:paraId="20C1584D" w14:textId="77777777" w:rsidR="00127297" w:rsidRPr="00893F92" w:rsidRDefault="00127297" w:rsidP="003671FB">
            <w:pPr>
              <w:spacing w:line="360" w:lineRule="auto"/>
              <w:rPr>
                <w:sz w:val="20"/>
                <w:szCs w:val="20"/>
              </w:rPr>
            </w:pPr>
            <w:r w:rsidRPr="00893F92">
              <w:rPr>
                <w:sz w:val="20"/>
                <w:szCs w:val="20"/>
              </w:rPr>
              <w:t>Basidiomycota</w:t>
            </w:r>
          </w:p>
        </w:tc>
        <w:tc>
          <w:tcPr>
            <w:tcW w:w="818" w:type="pct"/>
            <w:noWrap/>
            <w:hideMark/>
          </w:tcPr>
          <w:p w14:paraId="34653394"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297871AF"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67B2F8CD" w14:textId="77777777" w:rsidTr="003671FB">
        <w:trPr>
          <w:trHeight w:val="300"/>
        </w:trPr>
        <w:tc>
          <w:tcPr>
            <w:tcW w:w="550" w:type="pct"/>
            <w:noWrap/>
            <w:hideMark/>
          </w:tcPr>
          <w:p w14:paraId="0D3E49C8" w14:textId="77777777" w:rsidR="00127297" w:rsidRPr="00893F92" w:rsidRDefault="00127297" w:rsidP="003671FB">
            <w:pPr>
              <w:spacing w:line="360" w:lineRule="auto"/>
              <w:rPr>
                <w:sz w:val="20"/>
                <w:szCs w:val="20"/>
              </w:rPr>
            </w:pPr>
            <w:r w:rsidRPr="00893F92">
              <w:rPr>
                <w:sz w:val="20"/>
                <w:szCs w:val="20"/>
              </w:rPr>
              <w:t>5297</w:t>
            </w:r>
          </w:p>
        </w:tc>
        <w:tc>
          <w:tcPr>
            <w:tcW w:w="1589" w:type="pct"/>
            <w:noWrap/>
            <w:hideMark/>
          </w:tcPr>
          <w:p w14:paraId="29A12E5D" w14:textId="77777777" w:rsidR="00127297" w:rsidRPr="00893F92" w:rsidRDefault="00127297" w:rsidP="003671FB">
            <w:pPr>
              <w:spacing w:line="360" w:lineRule="auto"/>
              <w:rPr>
                <w:i/>
                <w:sz w:val="20"/>
                <w:szCs w:val="20"/>
              </w:rPr>
            </w:pPr>
            <w:r w:rsidRPr="00893F92">
              <w:rPr>
                <w:i/>
                <w:sz w:val="20"/>
                <w:szCs w:val="20"/>
              </w:rPr>
              <w:t>Puccinia graminis</w:t>
            </w:r>
          </w:p>
        </w:tc>
        <w:tc>
          <w:tcPr>
            <w:tcW w:w="1193" w:type="pct"/>
            <w:noWrap/>
            <w:hideMark/>
          </w:tcPr>
          <w:p w14:paraId="277C5BCF" w14:textId="77777777" w:rsidR="00127297" w:rsidRPr="00893F92" w:rsidRDefault="00127297" w:rsidP="003671FB">
            <w:pPr>
              <w:spacing w:line="360" w:lineRule="auto"/>
              <w:rPr>
                <w:sz w:val="20"/>
                <w:szCs w:val="20"/>
              </w:rPr>
            </w:pPr>
            <w:r w:rsidRPr="00893F92">
              <w:rPr>
                <w:sz w:val="20"/>
                <w:szCs w:val="20"/>
              </w:rPr>
              <w:t>Basidiomycota</w:t>
            </w:r>
          </w:p>
        </w:tc>
        <w:tc>
          <w:tcPr>
            <w:tcW w:w="818" w:type="pct"/>
            <w:noWrap/>
            <w:hideMark/>
          </w:tcPr>
          <w:p w14:paraId="68DAEC9D"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31B429C3" w14:textId="77777777" w:rsidR="00127297" w:rsidRPr="00893F92" w:rsidRDefault="00127297" w:rsidP="003671FB">
            <w:pPr>
              <w:spacing w:line="360" w:lineRule="auto"/>
              <w:rPr>
                <w:sz w:val="20"/>
                <w:szCs w:val="20"/>
              </w:rPr>
            </w:pPr>
            <w:r w:rsidRPr="00893F92">
              <w:rPr>
                <w:sz w:val="20"/>
                <w:szCs w:val="20"/>
              </w:rPr>
              <w:t>Broad</w:t>
            </w:r>
          </w:p>
        </w:tc>
      </w:tr>
      <w:tr w:rsidR="00127297" w:rsidRPr="00893F92" w14:paraId="4127DA8E" w14:textId="77777777" w:rsidTr="003671FB">
        <w:trPr>
          <w:trHeight w:val="300"/>
        </w:trPr>
        <w:tc>
          <w:tcPr>
            <w:tcW w:w="550" w:type="pct"/>
            <w:noWrap/>
            <w:hideMark/>
          </w:tcPr>
          <w:p w14:paraId="57FFBDF1" w14:textId="77777777" w:rsidR="00127297" w:rsidRPr="00893F92" w:rsidRDefault="00127297" w:rsidP="003671FB">
            <w:pPr>
              <w:spacing w:line="360" w:lineRule="auto"/>
              <w:rPr>
                <w:sz w:val="20"/>
                <w:szCs w:val="20"/>
              </w:rPr>
            </w:pPr>
            <w:r w:rsidRPr="00893F92">
              <w:rPr>
                <w:sz w:val="20"/>
                <w:szCs w:val="20"/>
              </w:rPr>
              <w:t>36080</w:t>
            </w:r>
          </w:p>
        </w:tc>
        <w:tc>
          <w:tcPr>
            <w:tcW w:w="1589" w:type="pct"/>
            <w:noWrap/>
            <w:hideMark/>
          </w:tcPr>
          <w:p w14:paraId="0926AEDB" w14:textId="77777777" w:rsidR="00127297" w:rsidRPr="00893F92" w:rsidRDefault="00127297" w:rsidP="003671FB">
            <w:pPr>
              <w:spacing w:line="360" w:lineRule="auto"/>
              <w:rPr>
                <w:i/>
                <w:sz w:val="20"/>
                <w:szCs w:val="20"/>
              </w:rPr>
            </w:pPr>
            <w:r w:rsidRPr="00893F92">
              <w:rPr>
                <w:i/>
                <w:sz w:val="20"/>
                <w:szCs w:val="20"/>
              </w:rPr>
              <w:t>Mucor circinelloides</w:t>
            </w:r>
          </w:p>
        </w:tc>
        <w:tc>
          <w:tcPr>
            <w:tcW w:w="1193" w:type="pct"/>
            <w:noWrap/>
            <w:hideMark/>
          </w:tcPr>
          <w:p w14:paraId="2C0EB50B"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4B442449"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030F4B1"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0CD01A0A" w14:textId="77777777" w:rsidTr="003671FB">
        <w:trPr>
          <w:trHeight w:val="300"/>
        </w:trPr>
        <w:tc>
          <w:tcPr>
            <w:tcW w:w="550" w:type="pct"/>
            <w:noWrap/>
            <w:hideMark/>
          </w:tcPr>
          <w:p w14:paraId="30F85287" w14:textId="77777777" w:rsidR="00127297" w:rsidRPr="00893F92" w:rsidRDefault="00127297" w:rsidP="003671FB">
            <w:pPr>
              <w:spacing w:line="360" w:lineRule="auto"/>
              <w:rPr>
                <w:sz w:val="20"/>
                <w:szCs w:val="20"/>
              </w:rPr>
            </w:pPr>
            <w:r w:rsidRPr="00893F92">
              <w:rPr>
                <w:sz w:val="20"/>
                <w:szCs w:val="20"/>
              </w:rPr>
              <w:t>64495</w:t>
            </w:r>
          </w:p>
        </w:tc>
        <w:tc>
          <w:tcPr>
            <w:tcW w:w="1589" w:type="pct"/>
            <w:noWrap/>
            <w:hideMark/>
          </w:tcPr>
          <w:p w14:paraId="4182CFD2" w14:textId="77777777" w:rsidR="00127297" w:rsidRPr="00893F92" w:rsidRDefault="00127297" w:rsidP="003671FB">
            <w:pPr>
              <w:spacing w:line="360" w:lineRule="auto"/>
              <w:rPr>
                <w:i/>
                <w:sz w:val="20"/>
                <w:szCs w:val="20"/>
              </w:rPr>
            </w:pPr>
            <w:r w:rsidRPr="00893F92">
              <w:rPr>
                <w:i/>
                <w:sz w:val="20"/>
                <w:szCs w:val="20"/>
              </w:rPr>
              <w:t>Rhizopus oryzae</w:t>
            </w:r>
          </w:p>
        </w:tc>
        <w:tc>
          <w:tcPr>
            <w:tcW w:w="1193" w:type="pct"/>
            <w:noWrap/>
            <w:hideMark/>
          </w:tcPr>
          <w:p w14:paraId="526B8FC4"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0377424D"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1372D43"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11C0594D" w14:textId="77777777" w:rsidTr="003671FB">
        <w:trPr>
          <w:trHeight w:val="300"/>
        </w:trPr>
        <w:tc>
          <w:tcPr>
            <w:tcW w:w="550" w:type="pct"/>
            <w:noWrap/>
            <w:hideMark/>
          </w:tcPr>
          <w:p w14:paraId="2683BC0A" w14:textId="77777777" w:rsidR="00127297" w:rsidRPr="00893F92" w:rsidRDefault="00127297" w:rsidP="003671FB">
            <w:pPr>
              <w:spacing w:line="360" w:lineRule="auto"/>
              <w:rPr>
                <w:sz w:val="20"/>
                <w:szCs w:val="20"/>
              </w:rPr>
            </w:pPr>
            <w:r w:rsidRPr="00893F92">
              <w:rPr>
                <w:sz w:val="20"/>
                <w:szCs w:val="20"/>
              </w:rPr>
              <w:t>4837</w:t>
            </w:r>
          </w:p>
        </w:tc>
        <w:tc>
          <w:tcPr>
            <w:tcW w:w="1589" w:type="pct"/>
            <w:noWrap/>
            <w:hideMark/>
          </w:tcPr>
          <w:p w14:paraId="26D18D46" w14:textId="77777777" w:rsidR="00127297" w:rsidRPr="00893F92" w:rsidRDefault="00127297" w:rsidP="003671FB">
            <w:pPr>
              <w:spacing w:line="360" w:lineRule="auto"/>
              <w:rPr>
                <w:i/>
                <w:sz w:val="20"/>
                <w:szCs w:val="20"/>
              </w:rPr>
            </w:pPr>
            <w:r w:rsidRPr="00893F92">
              <w:rPr>
                <w:i/>
                <w:sz w:val="20"/>
                <w:szCs w:val="20"/>
              </w:rPr>
              <w:t>Phycomyces blakesleeanus</w:t>
            </w:r>
          </w:p>
        </w:tc>
        <w:tc>
          <w:tcPr>
            <w:tcW w:w="1193" w:type="pct"/>
            <w:noWrap/>
            <w:hideMark/>
          </w:tcPr>
          <w:p w14:paraId="50256E67"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47093332"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6FDCD78"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11C0B77C" w14:textId="77777777" w:rsidTr="003671FB">
        <w:trPr>
          <w:trHeight w:val="300"/>
        </w:trPr>
        <w:tc>
          <w:tcPr>
            <w:tcW w:w="550" w:type="pct"/>
            <w:noWrap/>
            <w:hideMark/>
          </w:tcPr>
          <w:p w14:paraId="1B2E973F" w14:textId="77777777" w:rsidR="00127297" w:rsidRPr="00893F92" w:rsidRDefault="00127297" w:rsidP="003671FB">
            <w:pPr>
              <w:spacing w:line="360" w:lineRule="auto"/>
              <w:rPr>
                <w:sz w:val="20"/>
                <w:szCs w:val="20"/>
              </w:rPr>
            </w:pPr>
            <w:r w:rsidRPr="00893F92">
              <w:rPr>
                <w:sz w:val="20"/>
                <w:szCs w:val="20"/>
              </w:rPr>
              <w:t>109871</w:t>
            </w:r>
          </w:p>
        </w:tc>
        <w:tc>
          <w:tcPr>
            <w:tcW w:w="1589" w:type="pct"/>
            <w:noWrap/>
            <w:hideMark/>
          </w:tcPr>
          <w:p w14:paraId="656D0F2C" w14:textId="77777777" w:rsidR="00127297" w:rsidRPr="00893F92" w:rsidRDefault="00127297" w:rsidP="003671FB">
            <w:pPr>
              <w:spacing w:line="360" w:lineRule="auto"/>
              <w:rPr>
                <w:i/>
                <w:sz w:val="20"/>
                <w:szCs w:val="20"/>
              </w:rPr>
            </w:pPr>
            <w:r w:rsidRPr="00893F92">
              <w:rPr>
                <w:i/>
                <w:sz w:val="20"/>
                <w:szCs w:val="20"/>
              </w:rPr>
              <w:t>Batrachochytrium dendrobatidis</w:t>
            </w:r>
          </w:p>
        </w:tc>
        <w:tc>
          <w:tcPr>
            <w:tcW w:w="1193" w:type="pct"/>
            <w:noWrap/>
            <w:hideMark/>
          </w:tcPr>
          <w:p w14:paraId="23EBE92C" w14:textId="77777777" w:rsidR="00127297" w:rsidRPr="00893F92" w:rsidRDefault="00127297" w:rsidP="003671FB">
            <w:pPr>
              <w:spacing w:line="360" w:lineRule="auto"/>
              <w:rPr>
                <w:sz w:val="20"/>
                <w:szCs w:val="20"/>
              </w:rPr>
            </w:pPr>
            <w:r w:rsidRPr="00893F92">
              <w:rPr>
                <w:sz w:val="20"/>
                <w:szCs w:val="20"/>
              </w:rPr>
              <w:t>Chytridiomycota</w:t>
            </w:r>
          </w:p>
        </w:tc>
        <w:tc>
          <w:tcPr>
            <w:tcW w:w="818" w:type="pct"/>
            <w:noWrap/>
            <w:hideMark/>
          </w:tcPr>
          <w:p w14:paraId="2C5CFCD3"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065BFB34"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5647AB47" w14:textId="77777777" w:rsidTr="003671FB">
        <w:trPr>
          <w:trHeight w:val="300"/>
        </w:trPr>
        <w:tc>
          <w:tcPr>
            <w:tcW w:w="550" w:type="pct"/>
            <w:noWrap/>
            <w:hideMark/>
          </w:tcPr>
          <w:p w14:paraId="294BCF5D" w14:textId="77777777" w:rsidR="00127297" w:rsidRPr="00893F92" w:rsidRDefault="00127297" w:rsidP="003671FB">
            <w:pPr>
              <w:spacing w:line="360" w:lineRule="auto"/>
              <w:rPr>
                <w:sz w:val="20"/>
                <w:szCs w:val="20"/>
              </w:rPr>
            </w:pPr>
            <w:r w:rsidRPr="00893F92">
              <w:rPr>
                <w:sz w:val="20"/>
                <w:szCs w:val="20"/>
              </w:rPr>
              <w:t>109760</w:t>
            </w:r>
          </w:p>
        </w:tc>
        <w:tc>
          <w:tcPr>
            <w:tcW w:w="1589" w:type="pct"/>
            <w:noWrap/>
            <w:hideMark/>
          </w:tcPr>
          <w:p w14:paraId="5C5EE8EB" w14:textId="77777777" w:rsidR="00127297" w:rsidRPr="00893F92" w:rsidRDefault="00127297" w:rsidP="003671FB">
            <w:pPr>
              <w:spacing w:line="360" w:lineRule="auto"/>
              <w:rPr>
                <w:i/>
                <w:sz w:val="20"/>
                <w:szCs w:val="20"/>
              </w:rPr>
            </w:pPr>
            <w:r w:rsidRPr="00893F92">
              <w:rPr>
                <w:i/>
                <w:sz w:val="20"/>
                <w:szCs w:val="20"/>
              </w:rPr>
              <w:t>Spizellomyces punctatus</w:t>
            </w:r>
          </w:p>
        </w:tc>
        <w:tc>
          <w:tcPr>
            <w:tcW w:w="1193" w:type="pct"/>
            <w:noWrap/>
            <w:hideMark/>
          </w:tcPr>
          <w:p w14:paraId="401A59CF" w14:textId="77777777" w:rsidR="00127297" w:rsidRPr="00893F92" w:rsidRDefault="00127297" w:rsidP="003671FB">
            <w:pPr>
              <w:spacing w:line="360" w:lineRule="auto"/>
              <w:rPr>
                <w:sz w:val="20"/>
                <w:szCs w:val="20"/>
              </w:rPr>
            </w:pPr>
            <w:r w:rsidRPr="00893F92">
              <w:rPr>
                <w:sz w:val="20"/>
                <w:szCs w:val="20"/>
              </w:rPr>
              <w:t>Chytridiomycota</w:t>
            </w:r>
          </w:p>
        </w:tc>
        <w:tc>
          <w:tcPr>
            <w:tcW w:w="818" w:type="pct"/>
            <w:noWrap/>
            <w:hideMark/>
          </w:tcPr>
          <w:p w14:paraId="4DF43D41"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2DDEC566"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02A457DA" w14:textId="77777777" w:rsidTr="003671FB">
        <w:trPr>
          <w:trHeight w:val="320"/>
        </w:trPr>
        <w:tc>
          <w:tcPr>
            <w:tcW w:w="550" w:type="pct"/>
            <w:noWrap/>
            <w:hideMark/>
          </w:tcPr>
          <w:p w14:paraId="168298BD" w14:textId="77777777" w:rsidR="00127297" w:rsidRPr="00893F92" w:rsidRDefault="00127297" w:rsidP="003671FB">
            <w:pPr>
              <w:spacing w:line="360" w:lineRule="auto"/>
              <w:rPr>
                <w:sz w:val="20"/>
                <w:szCs w:val="20"/>
              </w:rPr>
            </w:pPr>
            <w:r w:rsidRPr="00893F92">
              <w:rPr>
                <w:sz w:val="20"/>
                <w:szCs w:val="20"/>
              </w:rPr>
              <w:t>281847</w:t>
            </w:r>
          </w:p>
        </w:tc>
        <w:tc>
          <w:tcPr>
            <w:tcW w:w="1589" w:type="pct"/>
            <w:noWrap/>
            <w:hideMark/>
          </w:tcPr>
          <w:p w14:paraId="2B2A4B40" w14:textId="77777777" w:rsidR="00127297" w:rsidRPr="00893F92" w:rsidRDefault="00127297" w:rsidP="003671FB">
            <w:pPr>
              <w:spacing w:line="360" w:lineRule="auto"/>
              <w:rPr>
                <w:bCs/>
                <w:i/>
                <w:sz w:val="20"/>
                <w:szCs w:val="20"/>
              </w:rPr>
            </w:pPr>
            <w:r w:rsidRPr="00893F92">
              <w:rPr>
                <w:bCs/>
                <w:i/>
                <w:sz w:val="20"/>
                <w:szCs w:val="20"/>
              </w:rPr>
              <w:t>Rozella allomycis</w:t>
            </w:r>
          </w:p>
        </w:tc>
        <w:tc>
          <w:tcPr>
            <w:tcW w:w="1193" w:type="pct"/>
            <w:noWrap/>
            <w:hideMark/>
          </w:tcPr>
          <w:p w14:paraId="10959FC2" w14:textId="77777777" w:rsidR="00127297" w:rsidRPr="00893F92" w:rsidRDefault="00127297" w:rsidP="003671FB">
            <w:pPr>
              <w:spacing w:line="360" w:lineRule="auto"/>
              <w:rPr>
                <w:sz w:val="20"/>
                <w:szCs w:val="20"/>
              </w:rPr>
            </w:pPr>
            <w:r w:rsidRPr="00893F92">
              <w:rPr>
                <w:sz w:val="20"/>
                <w:szCs w:val="20"/>
              </w:rPr>
              <w:t>Cryptomycota</w:t>
            </w:r>
          </w:p>
        </w:tc>
        <w:tc>
          <w:tcPr>
            <w:tcW w:w="818" w:type="pct"/>
            <w:noWrap/>
            <w:hideMark/>
          </w:tcPr>
          <w:p w14:paraId="571E9038"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A8F9DC4"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57A456B8" w14:textId="77777777" w:rsidTr="003671FB">
        <w:trPr>
          <w:trHeight w:val="300"/>
        </w:trPr>
        <w:tc>
          <w:tcPr>
            <w:tcW w:w="550" w:type="pct"/>
            <w:noWrap/>
            <w:hideMark/>
          </w:tcPr>
          <w:p w14:paraId="75CAEC08" w14:textId="77777777" w:rsidR="00127297" w:rsidRPr="00893F92" w:rsidRDefault="00127297" w:rsidP="003671FB">
            <w:pPr>
              <w:spacing w:line="360" w:lineRule="auto"/>
              <w:rPr>
                <w:sz w:val="20"/>
                <w:szCs w:val="20"/>
              </w:rPr>
            </w:pPr>
            <w:r w:rsidRPr="00893F92">
              <w:rPr>
                <w:sz w:val="20"/>
                <w:szCs w:val="20"/>
              </w:rPr>
              <w:t>45351</w:t>
            </w:r>
          </w:p>
        </w:tc>
        <w:tc>
          <w:tcPr>
            <w:tcW w:w="1589" w:type="pct"/>
            <w:noWrap/>
            <w:hideMark/>
          </w:tcPr>
          <w:p w14:paraId="04CDE4B3" w14:textId="77777777" w:rsidR="00127297" w:rsidRPr="00893F92" w:rsidRDefault="00127297" w:rsidP="003671FB">
            <w:pPr>
              <w:spacing w:line="360" w:lineRule="auto"/>
              <w:rPr>
                <w:i/>
                <w:sz w:val="20"/>
                <w:szCs w:val="20"/>
              </w:rPr>
            </w:pPr>
            <w:r w:rsidRPr="00893F92">
              <w:rPr>
                <w:i/>
                <w:sz w:val="20"/>
                <w:szCs w:val="20"/>
              </w:rPr>
              <w:t>Nematostella vectensis</w:t>
            </w:r>
          </w:p>
        </w:tc>
        <w:tc>
          <w:tcPr>
            <w:tcW w:w="1193" w:type="pct"/>
            <w:noWrap/>
            <w:hideMark/>
          </w:tcPr>
          <w:p w14:paraId="69CB5FE5" w14:textId="77777777" w:rsidR="00127297" w:rsidRPr="00893F92" w:rsidRDefault="00127297" w:rsidP="003671FB">
            <w:pPr>
              <w:spacing w:line="360" w:lineRule="auto"/>
              <w:rPr>
                <w:sz w:val="20"/>
                <w:szCs w:val="20"/>
              </w:rPr>
            </w:pPr>
            <w:r w:rsidRPr="00893F92">
              <w:rPr>
                <w:sz w:val="20"/>
                <w:szCs w:val="20"/>
              </w:rPr>
              <w:t>Cnidaria</w:t>
            </w:r>
          </w:p>
        </w:tc>
        <w:tc>
          <w:tcPr>
            <w:tcW w:w="818" w:type="pct"/>
            <w:noWrap/>
            <w:hideMark/>
          </w:tcPr>
          <w:p w14:paraId="3A2ACF39" w14:textId="77777777" w:rsidR="00127297" w:rsidRPr="00893F92" w:rsidRDefault="00127297" w:rsidP="003671FB">
            <w:pPr>
              <w:spacing w:line="360" w:lineRule="auto"/>
              <w:rPr>
                <w:sz w:val="20"/>
                <w:szCs w:val="20"/>
              </w:rPr>
            </w:pPr>
            <w:r w:rsidRPr="00893F92">
              <w:rPr>
                <w:sz w:val="20"/>
                <w:szCs w:val="20"/>
              </w:rPr>
              <w:t>Metazoa</w:t>
            </w:r>
          </w:p>
        </w:tc>
        <w:tc>
          <w:tcPr>
            <w:tcW w:w="850" w:type="pct"/>
          </w:tcPr>
          <w:p w14:paraId="175CA14A"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27429FE5" w14:textId="77777777" w:rsidTr="003671FB">
        <w:trPr>
          <w:trHeight w:val="300"/>
        </w:trPr>
        <w:tc>
          <w:tcPr>
            <w:tcW w:w="550" w:type="pct"/>
            <w:noWrap/>
            <w:hideMark/>
          </w:tcPr>
          <w:p w14:paraId="569FAB95" w14:textId="77777777" w:rsidR="00127297" w:rsidRPr="00893F92" w:rsidRDefault="00127297" w:rsidP="003671FB">
            <w:pPr>
              <w:spacing w:line="360" w:lineRule="auto"/>
              <w:rPr>
                <w:sz w:val="20"/>
                <w:szCs w:val="20"/>
              </w:rPr>
            </w:pPr>
            <w:r w:rsidRPr="00893F92">
              <w:rPr>
                <w:sz w:val="20"/>
                <w:szCs w:val="20"/>
              </w:rPr>
              <w:t>400682</w:t>
            </w:r>
          </w:p>
        </w:tc>
        <w:tc>
          <w:tcPr>
            <w:tcW w:w="1589" w:type="pct"/>
            <w:noWrap/>
            <w:hideMark/>
          </w:tcPr>
          <w:p w14:paraId="46864BB2" w14:textId="77777777" w:rsidR="00127297" w:rsidRPr="00893F92" w:rsidRDefault="00127297" w:rsidP="003671FB">
            <w:pPr>
              <w:spacing w:line="360" w:lineRule="auto"/>
              <w:rPr>
                <w:i/>
                <w:sz w:val="20"/>
                <w:szCs w:val="20"/>
              </w:rPr>
            </w:pPr>
            <w:r w:rsidRPr="00893F92">
              <w:rPr>
                <w:i/>
                <w:sz w:val="20"/>
                <w:szCs w:val="20"/>
              </w:rPr>
              <w:t>Amphimedon queenslandica</w:t>
            </w:r>
          </w:p>
        </w:tc>
        <w:tc>
          <w:tcPr>
            <w:tcW w:w="1193" w:type="pct"/>
            <w:noWrap/>
            <w:hideMark/>
          </w:tcPr>
          <w:p w14:paraId="2912B9F7" w14:textId="77777777" w:rsidR="00127297" w:rsidRPr="00893F92" w:rsidRDefault="00127297" w:rsidP="003671FB">
            <w:pPr>
              <w:spacing w:line="360" w:lineRule="auto"/>
              <w:rPr>
                <w:sz w:val="20"/>
                <w:szCs w:val="20"/>
              </w:rPr>
            </w:pPr>
            <w:r w:rsidRPr="00893F92">
              <w:rPr>
                <w:sz w:val="20"/>
                <w:szCs w:val="20"/>
              </w:rPr>
              <w:t>Porifera</w:t>
            </w:r>
          </w:p>
        </w:tc>
        <w:tc>
          <w:tcPr>
            <w:tcW w:w="818" w:type="pct"/>
            <w:noWrap/>
            <w:hideMark/>
          </w:tcPr>
          <w:p w14:paraId="4E750B73" w14:textId="77777777" w:rsidR="00127297" w:rsidRPr="00893F92" w:rsidRDefault="00127297" w:rsidP="003671FB">
            <w:pPr>
              <w:spacing w:line="360" w:lineRule="auto"/>
              <w:rPr>
                <w:sz w:val="20"/>
                <w:szCs w:val="20"/>
              </w:rPr>
            </w:pPr>
            <w:r w:rsidRPr="00893F92">
              <w:rPr>
                <w:sz w:val="20"/>
                <w:szCs w:val="20"/>
              </w:rPr>
              <w:t>Metazoa</w:t>
            </w:r>
          </w:p>
        </w:tc>
        <w:tc>
          <w:tcPr>
            <w:tcW w:w="850" w:type="pct"/>
          </w:tcPr>
          <w:p w14:paraId="7B4528FE"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366BE144" w14:textId="77777777" w:rsidTr="003671FB">
        <w:trPr>
          <w:trHeight w:val="300"/>
        </w:trPr>
        <w:tc>
          <w:tcPr>
            <w:tcW w:w="550" w:type="pct"/>
            <w:noWrap/>
            <w:hideMark/>
          </w:tcPr>
          <w:p w14:paraId="41FCE557" w14:textId="77777777" w:rsidR="00127297" w:rsidRPr="00893F92" w:rsidRDefault="00127297" w:rsidP="003671FB">
            <w:pPr>
              <w:spacing w:line="360" w:lineRule="auto"/>
              <w:rPr>
                <w:sz w:val="20"/>
                <w:szCs w:val="20"/>
              </w:rPr>
            </w:pPr>
            <w:r w:rsidRPr="00893F92">
              <w:rPr>
                <w:sz w:val="20"/>
                <w:szCs w:val="20"/>
              </w:rPr>
              <w:t>81824</w:t>
            </w:r>
          </w:p>
        </w:tc>
        <w:tc>
          <w:tcPr>
            <w:tcW w:w="1589" w:type="pct"/>
            <w:noWrap/>
            <w:hideMark/>
          </w:tcPr>
          <w:p w14:paraId="1DF70995" w14:textId="77777777" w:rsidR="00127297" w:rsidRPr="00893F92" w:rsidRDefault="00127297" w:rsidP="003671FB">
            <w:pPr>
              <w:spacing w:line="360" w:lineRule="auto"/>
              <w:rPr>
                <w:i/>
                <w:sz w:val="20"/>
                <w:szCs w:val="20"/>
              </w:rPr>
            </w:pPr>
            <w:r w:rsidRPr="00893F92">
              <w:rPr>
                <w:i/>
                <w:sz w:val="20"/>
                <w:szCs w:val="20"/>
              </w:rPr>
              <w:t>Monosiga brevicollis</w:t>
            </w:r>
          </w:p>
        </w:tc>
        <w:tc>
          <w:tcPr>
            <w:tcW w:w="1193" w:type="pct"/>
            <w:noWrap/>
            <w:hideMark/>
          </w:tcPr>
          <w:p w14:paraId="29375DD7" w14:textId="77777777" w:rsidR="00127297" w:rsidRPr="00893F92" w:rsidRDefault="00127297" w:rsidP="003671FB">
            <w:pPr>
              <w:spacing w:line="360" w:lineRule="auto"/>
              <w:rPr>
                <w:sz w:val="20"/>
                <w:szCs w:val="20"/>
              </w:rPr>
            </w:pPr>
            <w:r w:rsidRPr="00893F92">
              <w:rPr>
                <w:i/>
                <w:sz w:val="20"/>
                <w:szCs w:val="20"/>
              </w:rPr>
              <w:t>Monosiga</w:t>
            </w:r>
            <w:r w:rsidRPr="00893F92">
              <w:rPr>
                <w:sz w:val="20"/>
                <w:szCs w:val="20"/>
              </w:rPr>
              <w:t xml:space="preserve"> (genus)</w:t>
            </w:r>
          </w:p>
        </w:tc>
        <w:tc>
          <w:tcPr>
            <w:tcW w:w="818" w:type="pct"/>
            <w:noWrap/>
            <w:hideMark/>
          </w:tcPr>
          <w:p w14:paraId="4C17CA3C" w14:textId="77777777" w:rsidR="00127297" w:rsidRPr="00893F92" w:rsidRDefault="00127297" w:rsidP="003671FB">
            <w:pPr>
              <w:spacing w:line="360" w:lineRule="auto"/>
              <w:rPr>
                <w:sz w:val="20"/>
                <w:szCs w:val="20"/>
              </w:rPr>
            </w:pPr>
            <w:r w:rsidRPr="00893F92">
              <w:rPr>
                <w:sz w:val="20"/>
                <w:szCs w:val="20"/>
              </w:rPr>
              <w:t>NA</w:t>
            </w:r>
          </w:p>
        </w:tc>
        <w:tc>
          <w:tcPr>
            <w:tcW w:w="850" w:type="pct"/>
          </w:tcPr>
          <w:p w14:paraId="47B6446D"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1CFD79B5" w14:textId="77777777" w:rsidTr="003671FB">
        <w:trPr>
          <w:trHeight w:val="300"/>
        </w:trPr>
        <w:tc>
          <w:tcPr>
            <w:tcW w:w="550" w:type="pct"/>
            <w:noWrap/>
            <w:hideMark/>
          </w:tcPr>
          <w:p w14:paraId="63ADB51C" w14:textId="77777777" w:rsidR="00127297" w:rsidRPr="00893F92" w:rsidRDefault="00127297" w:rsidP="003671FB">
            <w:pPr>
              <w:spacing w:line="360" w:lineRule="auto"/>
              <w:rPr>
                <w:sz w:val="20"/>
                <w:szCs w:val="20"/>
              </w:rPr>
            </w:pPr>
            <w:r w:rsidRPr="00893F92">
              <w:rPr>
                <w:sz w:val="20"/>
                <w:szCs w:val="20"/>
              </w:rPr>
              <w:t>192875</w:t>
            </w:r>
          </w:p>
        </w:tc>
        <w:tc>
          <w:tcPr>
            <w:tcW w:w="1589" w:type="pct"/>
            <w:noWrap/>
            <w:hideMark/>
          </w:tcPr>
          <w:p w14:paraId="1A09D0FC" w14:textId="77777777" w:rsidR="00127297" w:rsidRPr="00893F92" w:rsidRDefault="00127297" w:rsidP="003671FB">
            <w:pPr>
              <w:spacing w:line="360" w:lineRule="auto"/>
              <w:rPr>
                <w:i/>
                <w:sz w:val="20"/>
                <w:szCs w:val="20"/>
              </w:rPr>
            </w:pPr>
            <w:r w:rsidRPr="00893F92">
              <w:rPr>
                <w:i/>
                <w:sz w:val="20"/>
                <w:szCs w:val="20"/>
              </w:rPr>
              <w:t>Capsaspora owczarzaki</w:t>
            </w:r>
          </w:p>
        </w:tc>
        <w:tc>
          <w:tcPr>
            <w:tcW w:w="1193" w:type="pct"/>
            <w:noWrap/>
            <w:hideMark/>
          </w:tcPr>
          <w:p w14:paraId="05A316E9" w14:textId="77777777" w:rsidR="00127297" w:rsidRPr="00893F92" w:rsidRDefault="00127297" w:rsidP="003671FB">
            <w:pPr>
              <w:spacing w:line="360" w:lineRule="auto"/>
              <w:rPr>
                <w:sz w:val="20"/>
                <w:szCs w:val="20"/>
              </w:rPr>
            </w:pPr>
            <w:r w:rsidRPr="00893F92">
              <w:rPr>
                <w:i/>
                <w:sz w:val="20"/>
                <w:szCs w:val="20"/>
              </w:rPr>
              <w:t>Capsaspora</w:t>
            </w:r>
            <w:r w:rsidRPr="00893F92">
              <w:rPr>
                <w:sz w:val="20"/>
                <w:szCs w:val="20"/>
              </w:rPr>
              <w:t xml:space="preserve"> (genus)</w:t>
            </w:r>
          </w:p>
        </w:tc>
        <w:tc>
          <w:tcPr>
            <w:tcW w:w="818" w:type="pct"/>
            <w:noWrap/>
            <w:hideMark/>
          </w:tcPr>
          <w:p w14:paraId="5CB2A76F" w14:textId="77777777" w:rsidR="00127297" w:rsidRPr="00893F92" w:rsidRDefault="00127297" w:rsidP="003671FB">
            <w:pPr>
              <w:spacing w:line="360" w:lineRule="auto"/>
              <w:rPr>
                <w:sz w:val="20"/>
                <w:szCs w:val="20"/>
              </w:rPr>
            </w:pPr>
            <w:r w:rsidRPr="00893F92">
              <w:rPr>
                <w:sz w:val="20"/>
                <w:szCs w:val="20"/>
              </w:rPr>
              <w:t>NA</w:t>
            </w:r>
          </w:p>
        </w:tc>
        <w:tc>
          <w:tcPr>
            <w:tcW w:w="850" w:type="pct"/>
          </w:tcPr>
          <w:p w14:paraId="4CCE2F68"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54ABA764" w14:textId="77777777" w:rsidTr="003671FB">
        <w:trPr>
          <w:trHeight w:val="300"/>
        </w:trPr>
        <w:tc>
          <w:tcPr>
            <w:tcW w:w="550" w:type="pct"/>
            <w:noWrap/>
            <w:hideMark/>
          </w:tcPr>
          <w:p w14:paraId="4332CED3" w14:textId="77777777" w:rsidR="00127297" w:rsidRPr="00893F92" w:rsidRDefault="00127297" w:rsidP="003671FB">
            <w:pPr>
              <w:spacing w:line="360" w:lineRule="auto"/>
              <w:rPr>
                <w:color w:val="FF0000"/>
                <w:sz w:val="20"/>
                <w:szCs w:val="20"/>
              </w:rPr>
            </w:pPr>
            <w:r w:rsidRPr="00893F92">
              <w:rPr>
                <w:color w:val="FF0000"/>
                <w:sz w:val="20"/>
                <w:szCs w:val="20"/>
              </w:rPr>
              <w:t>5833</w:t>
            </w:r>
          </w:p>
        </w:tc>
        <w:tc>
          <w:tcPr>
            <w:tcW w:w="1589" w:type="pct"/>
            <w:noWrap/>
            <w:hideMark/>
          </w:tcPr>
          <w:p w14:paraId="0F3545BA" w14:textId="77777777" w:rsidR="00127297" w:rsidRPr="00893F92" w:rsidRDefault="00127297" w:rsidP="003671FB">
            <w:pPr>
              <w:spacing w:line="360" w:lineRule="auto"/>
              <w:rPr>
                <w:i/>
                <w:color w:val="FF0000"/>
                <w:sz w:val="20"/>
                <w:szCs w:val="20"/>
              </w:rPr>
            </w:pPr>
            <w:r w:rsidRPr="00893F92">
              <w:rPr>
                <w:i/>
                <w:color w:val="FF0000"/>
                <w:sz w:val="20"/>
                <w:szCs w:val="20"/>
              </w:rPr>
              <w:t>Plasmodium falciparum</w:t>
            </w:r>
          </w:p>
        </w:tc>
        <w:tc>
          <w:tcPr>
            <w:tcW w:w="1193" w:type="pct"/>
            <w:noWrap/>
            <w:hideMark/>
          </w:tcPr>
          <w:p w14:paraId="09C0B894" w14:textId="77777777" w:rsidR="00127297" w:rsidRPr="00893F92" w:rsidRDefault="00127297" w:rsidP="003671FB">
            <w:pPr>
              <w:spacing w:line="360" w:lineRule="auto"/>
              <w:rPr>
                <w:color w:val="FF0000"/>
                <w:sz w:val="20"/>
                <w:szCs w:val="20"/>
              </w:rPr>
            </w:pPr>
            <w:r w:rsidRPr="00893F92">
              <w:rPr>
                <w:color w:val="FF0000"/>
                <w:sz w:val="20"/>
                <w:szCs w:val="20"/>
              </w:rPr>
              <w:t>Apicomplexa</w:t>
            </w:r>
          </w:p>
        </w:tc>
        <w:tc>
          <w:tcPr>
            <w:tcW w:w="818" w:type="pct"/>
            <w:noWrap/>
            <w:hideMark/>
          </w:tcPr>
          <w:p w14:paraId="4175CE99"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5F838C56" w14:textId="77777777" w:rsidR="00127297" w:rsidRPr="00893F92" w:rsidRDefault="00127297" w:rsidP="003671FB">
            <w:pPr>
              <w:spacing w:line="360" w:lineRule="auto"/>
              <w:rPr>
                <w:color w:val="FF0000"/>
                <w:sz w:val="20"/>
                <w:szCs w:val="20"/>
              </w:rPr>
            </w:pPr>
            <w:proofErr w:type="gramStart"/>
            <w:r w:rsidRPr="00893F92">
              <w:rPr>
                <w:color w:val="FF0000"/>
                <w:sz w:val="20"/>
                <w:szCs w:val="20"/>
              </w:rPr>
              <w:t>plasmodb.org</w:t>
            </w:r>
            <w:proofErr w:type="gramEnd"/>
          </w:p>
        </w:tc>
      </w:tr>
      <w:tr w:rsidR="00127297" w:rsidRPr="00893F92" w14:paraId="755A68CB" w14:textId="77777777" w:rsidTr="003671FB">
        <w:trPr>
          <w:trHeight w:val="300"/>
        </w:trPr>
        <w:tc>
          <w:tcPr>
            <w:tcW w:w="550" w:type="pct"/>
            <w:noWrap/>
            <w:hideMark/>
          </w:tcPr>
          <w:p w14:paraId="58419399" w14:textId="77777777" w:rsidR="00127297" w:rsidRPr="00893F92" w:rsidRDefault="00127297" w:rsidP="003671FB">
            <w:pPr>
              <w:spacing w:line="360" w:lineRule="auto"/>
              <w:rPr>
                <w:color w:val="FF0000"/>
                <w:sz w:val="20"/>
                <w:szCs w:val="20"/>
              </w:rPr>
            </w:pPr>
            <w:r w:rsidRPr="00893F92">
              <w:rPr>
                <w:color w:val="FF0000"/>
                <w:sz w:val="20"/>
                <w:szCs w:val="20"/>
              </w:rPr>
              <w:t>237895</w:t>
            </w:r>
          </w:p>
        </w:tc>
        <w:tc>
          <w:tcPr>
            <w:tcW w:w="1589" w:type="pct"/>
            <w:noWrap/>
            <w:hideMark/>
          </w:tcPr>
          <w:p w14:paraId="66C8407A" w14:textId="77777777" w:rsidR="00127297" w:rsidRPr="00893F92" w:rsidRDefault="00127297" w:rsidP="003671FB">
            <w:pPr>
              <w:spacing w:line="360" w:lineRule="auto"/>
              <w:rPr>
                <w:i/>
                <w:color w:val="FF0000"/>
                <w:sz w:val="20"/>
                <w:szCs w:val="20"/>
              </w:rPr>
            </w:pPr>
            <w:r w:rsidRPr="00893F92">
              <w:rPr>
                <w:i/>
                <w:color w:val="FF0000"/>
                <w:sz w:val="20"/>
                <w:szCs w:val="20"/>
              </w:rPr>
              <w:t>Cryptosporidium hominis</w:t>
            </w:r>
          </w:p>
        </w:tc>
        <w:tc>
          <w:tcPr>
            <w:tcW w:w="1193" w:type="pct"/>
            <w:noWrap/>
            <w:hideMark/>
          </w:tcPr>
          <w:p w14:paraId="2B5E77BE" w14:textId="77777777" w:rsidR="00127297" w:rsidRPr="00893F92" w:rsidRDefault="00127297" w:rsidP="003671FB">
            <w:pPr>
              <w:spacing w:line="360" w:lineRule="auto"/>
              <w:rPr>
                <w:color w:val="FF0000"/>
                <w:sz w:val="20"/>
                <w:szCs w:val="20"/>
              </w:rPr>
            </w:pPr>
            <w:r w:rsidRPr="00893F92">
              <w:rPr>
                <w:color w:val="FF0000"/>
                <w:sz w:val="20"/>
                <w:szCs w:val="20"/>
              </w:rPr>
              <w:t>Apicomplexa</w:t>
            </w:r>
          </w:p>
        </w:tc>
        <w:tc>
          <w:tcPr>
            <w:tcW w:w="818" w:type="pct"/>
            <w:noWrap/>
            <w:hideMark/>
          </w:tcPr>
          <w:p w14:paraId="62246B52"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2A360494" w14:textId="77777777" w:rsidR="00127297" w:rsidRPr="00893F92" w:rsidRDefault="00127297" w:rsidP="003671FB">
            <w:pPr>
              <w:spacing w:line="360" w:lineRule="auto"/>
              <w:rPr>
                <w:color w:val="FF0000"/>
                <w:sz w:val="20"/>
                <w:szCs w:val="20"/>
              </w:rPr>
            </w:pPr>
            <w:r w:rsidRPr="00893F92">
              <w:rPr>
                <w:color w:val="FF0000"/>
                <w:sz w:val="20"/>
                <w:szCs w:val="20"/>
              </w:rPr>
              <w:t>NCBI</w:t>
            </w:r>
          </w:p>
        </w:tc>
      </w:tr>
      <w:tr w:rsidR="00127297" w:rsidRPr="00893F92" w14:paraId="3AE67AFC" w14:textId="77777777" w:rsidTr="003671FB">
        <w:trPr>
          <w:trHeight w:val="300"/>
        </w:trPr>
        <w:tc>
          <w:tcPr>
            <w:tcW w:w="550" w:type="pct"/>
            <w:noWrap/>
            <w:hideMark/>
          </w:tcPr>
          <w:p w14:paraId="28733B71" w14:textId="77777777" w:rsidR="00127297" w:rsidRPr="00893F92" w:rsidRDefault="00127297" w:rsidP="003671FB">
            <w:pPr>
              <w:spacing w:line="360" w:lineRule="auto"/>
              <w:rPr>
                <w:color w:val="FF0000"/>
                <w:sz w:val="20"/>
                <w:szCs w:val="20"/>
              </w:rPr>
            </w:pPr>
            <w:r w:rsidRPr="00893F92">
              <w:rPr>
                <w:color w:val="FF0000"/>
                <w:sz w:val="20"/>
                <w:szCs w:val="20"/>
              </w:rPr>
              <w:t>5691</w:t>
            </w:r>
          </w:p>
        </w:tc>
        <w:tc>
          <w:tcPr>
            <w:tcW w:w="1589" w:type="pct"/>
            <w:noWrap/>
            <w:hideMark/>
          </w:tcPr>
          <w:p w14:paraId="67BC3617" w14:textId="77777777" w:rsidR="00127297" w:rsidRPr="00893F92" w:rsidRDefault="00127297" w:rsidP="003671FB">
            <w:pPr>
              <w:spacing w:line="360" w:lineRule="auto"/>
              <w:rPr>
                <w:i/>
                <w:color w:val="FF0000"/>
                <w:sz w:val="20"/>
                <w:szCs w:val="20"/>
              </w:rPr>
            </w:pPr>
            <w:r w:rsidRPr="00893F92">
              <w:rPr>
                <w:i/>
                <w:color w:val="FF0000"/>
                <w:sz w:val="20"/>
                <w:szCs w:val="20"/>
              </w:rPr>
              <w:t>Trypanosoma brucei</w:t>
            </w:r>
          </w:p>
        </w:tc>
        <w:tc>
          <w:tcPr>
            <w:tcW w:w="1193" w:type="pct"/>
            <w:noWrap/>
            <w:hideMark/>
          </w:tcPr>
          <w:p w14:paraId="3A73FA9B" w14:textId="77777777" w:rsidR="00127297" w:rsidRPr="00893F92" w:rsidRDefault="00127297" w:rsidP="003671FB">
            <w:pPr>
              <w:spacing w:line="360" w:lineRule="auto"/>
              <w:rPr>
                <w:color w:val="FF0000"/>
                <w:sz w:val="20"/>
                <w:szCs w:val="20"/>
              </w:rPr>
            </w:pPr>
            <w:r w:rsidRPr="00893F92">
              <w:rPr>
                <w:i/>
                <w:color w:val="FF0000"/>
                <w:sz w:val="20"/>
                <w:szCs w:val="20"/>
              </w:rPr>
              <w:t>Trypanosoma</w:t>
            </w:r>
            <w:r w:rsidRPr="00893F92">
              <w:rPr>
                <w:color w:val="FF0000"/>
                <w:sz w:val="20"/>
                <w:szCs w:val="20"/>
              </w:rPr>
              <w:t xml:space="preserve"> (genus)</w:t>
            </w:r>
          </w:p>
        </w:tc>
        <w:tc>
          <w:tcPr>
            <w:tcW w:w="818" w:type="pct"/>
            <w:noWrap/>
            <w:hideMark/>
          </w:tcPr>
          <w:p w14:paraId="0E61D584"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5A48EE30" w14:textId="77777777" w:rsidR="00127297" w:rsidRPr="00893F92" w:rsidRDefault="00127297" w:rsidP="003671FB">
            <w:pPr>
              <w:spacing w:line="360" w:lineRule="auto"/>
              <w:rPr>
                <w:color w:val="FF0000"/>
                <w:sz w:val="20"/>
                <w:szCs w:val="20"/>
              </w:rPr>
            </w:pPr>
            <w:r w:rsidRPr="00893F92">
              <w:rPr>
                <w:color w:val="FF0000"/>
                <w:sz w:val="20"/>
                <w:szCs w:val="20"/>
              </w:rPr>
              <w:t>Sanger</w:t>
            </w:r>
          </w:p>
        </w:tc>
      </w:tr>
      <w:tr w:rsidR="00127297" w:rsidRPr="00893F92" w14:paraId="10734B35" w14:textId="77777777" w:rsidTr="003671FB">
        <w:trPr>
          <w:trHeight w:val="300"/>
        </w:trPr>
        <w:tc>
          <w:tcPr>
            <w:tcW w:w="550" w:type="pct"/>
            <w:noWrap/>
            <w:hideMark/>
          </w:tcPr>
          <w:p w14:paraId="3708DD54" w14:textId="77777777" w:rsidR="00127297" w:rsidRPr="00893F92" w:rsidRDefault="00127297" w:rsidP="003671FB">
            <w:pPr>
              <w:spacing w:line="360" w:lineRule="auto"/>
              <w:rPr>
                <w:color w:val="FF0000"/>
                <w:sz w:val="20"/>
                <w:szCs w:val="20"/>
              </w:rPr>
            </w:pPr>
            <w:r w:rsidRPr="00893F92">
              <w:rPr>
                <w:color w:val="FF0000"/>
                <w:sz w:val="20"/>
                <w:szCs w:val="20"/>
              </w:rPr>
              <w:t>5762</w:t>
            </w:r>
          </w:p>
        </w:tc>
        <w:tc>
          <w:tcPr>
            <w:tcW w:w="1589" w:type="pct"/>
            <w:noWrap/>
            <w:hideMark/>
          </w:tcPr>
          <w:p w14:paraId="6A1FB9CD" w14:textId="77777777" w:rsidR="00127297" w:rsidRPr="00893F92" w:rsidRDefault="00127297" w:rsidP="003671FB">
            <w:pPr>
              <w:spacing w:line="360" w:lineRule="auto"/>
              <w:rPr>
                <w:i/>
                <w:color w:val="FF0000"/>
                <w:sz w:val="20"/>
                <w:szCs w:val="20"/>
              </w:rPr>
            </w:pPr>
            <w:r w:rsidRPr="00893F92">
              <w:rPr>
                <w:i/>
                <w:color w:val="FF0000"/>
                <w:sz w:val="20"/>
                <w:szCs w:val="20"/>
              </w:rPr>
              <w:t>Naegleria gruberi</w:t>
            </w:r>
          </w:p>
        </w:tc>
        <w:tc>
          <w:tcPr>
            <w:tcW w:w="1193" w:type="pct"/>
            <w:noWrap/>
            <w:hideMark/>
          </w:tcPr>
          <w:p w14:paraId="5E27E8F4" w14:textId="77777777" w:rsidR="00127297" w:rsidRPr="00893F92" w:rsidRDefault="00127297" w:rsidP="003671FB">
            <w:pPr>
              <w:spacing w:line="360" w:lineRule="auto"/>
              <w:rPr>
                <w:color w:val="FF0000"/>
                <w:sz w:val="20"/>
                <w:szCs w:val="20"/>
              </w:rPr>
            </w:pPr>
            <w:r w:rsidRPr="00893F92">
              <w:rPr>
                <w:i/>
                <w:color w:val="FF0000"/>
                <w:sz w:val="20"/>
                <w:szCs w:val="20"/>
              </w:rPr>
              <w:t>Naegleria</w:t>
            </w:r>
            <w:r w:rsidRPr="00893F92">
              <w:rPr>
                <w:color w:val="FF0000"/>
                <w:sz w:val="20"/>
                <w:szCs w:val="20"/>
              </w:rPr>
              <w:t xml:space="preserve"> (genus)</w:t>
            </w:r>
          </w:p>
        </w:tc>
        <w:tc>
          <w:tcPr>
            <w:tcW w:w="818" w:type="pct"/>
            <w:noWrap/>
            <w:hideMark/>
          </w:tcPr>
          <w:p w14:paraId="3C20BFAB"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4F65D398" w14:textId="77777777" w:rsidR="00127297" w:rsidRPr="00893F92" w:rsidRDefault="00127297" w:rsidP="003671FB">
            <w:pPr>
              <w:spacing w:line="360" w:lineRule="auto"/>
              <w:rPr>
                <w:color w:val="FF0000"/>
                <w:sz w:val="20"/>
                <w:szCs w:val="20"/>
              </w:rPr>
            </w:pPr>
            <w:r w:rsidRPr="00893F92">
              <w:rPr>
                <w:color w:val="FF0000"/>
                <w:sz w:val="20"/>
                <w:szCs w:val="20"/>
              </w:rPr>
              <w:t>JGI</w:t>
            </w:r>
          </w:p>
        </w:tc>
      </w:tr>
      <w:tr w:rsidR="00127297" w:rsidRPr="00893F92" w14:paraId="0A464093" w14:textId="77777777" w:rsidTr="003671FB">
        <w:trPr>
          <w:trHeight w:val="300"/>
        </w:trPr>
        <w:tc>
          <w:tcPr>
            <w:tcW w:w="550" w:type="pct"/>
            <w:noWrap/>
            <w:hideMark/>
          </w:tcPr>
          <w:p w14:paraId="3218F3B1" w14:textId="77777777" w:rsidR="00127297" w:rsidRPr="00893F92" w:rsidRDefault="00127297" w:rsidP="003671FB">
            <w:pPr>
              <w:spacing w:line="360" w:lineRule="auto"/>
              <w:rPr>
                <w:color w:val="FF0000"/>
                <w:sz w:val="20"/>
                <w:szCs w:val="20"/>
              </w:rPr>
            </w:pPr>
            <w:r w:rsidRPr="00893F92">
              <w:rPr>
                <w:color w:val="FF0000"/>
                <w:sz w:val="20"/>
                <w:szCs w:val="20"/>
              </w:rPr>
              <w:t>3702</w:t>
            </w:r>
          </w:p>
        </w:tc>
        <w:tc>
          <w:tcPr>
            <w:tcW w:w="1589" w:type="pct"/>
            <w:noWrap/>
            <w:hideMark/>
          </w:tcPr>
          <w:p w14:paraId="02499310" w14:textId="77777777" w:rsidR="00127297" w:rsidRPr="00893F92" w:rsidRDefault="00127297" w:rsidP="003671FB">
            <w:pPr>
              <w:spacing w:line="360" w:lineRule="auto"/>
              <w:rPr>
                <w:i/>
                <w:color w:val="FF0000"/>
                <w:sz w:val="20"/>
                <w:szCs w:val="20"/>
              </w:rPr>
            </w:pPr>
            <w:r w:rsidRPr="00893F92">
              <w:rPr>
                <w:i/>
                <w:color w:val="FF0000"/>
                <w:sz w:val="20"/>
                <w:szCs w:val="20"/>
              </w:rPr>
              <w:t>Arabidopsis thaliana</w:t>
            </w:r>
          </w:p>
        </w:tc>
        <w:tc>
          <w:tcPr>
            <w:tcW w:w="1193" w:type="pct"/>
            <w:noWrap/>
            <w:hideMark/>
          </w:tcPr>
          <w:p w14:paraId="5B9B8468" w14:textId="77777777" w:rsidR="00127297" w:rsidRPr="00893F92" w:rsidRDefault="00127297" w:rsidP="003671FB">
            <w:pPr>
              <w:spacing w:line="360" w:lineRule="auto"/>
              <w:rPr>
                <w:color w:val="FF0000"/>
                <w:sz w:val="20"/>
                <w:szCs w:val="20"/>
              </w:rPr>
            </w:pPr>
            <w:r w:rsidRPr="00893F92">
              <w:rPr>
                <w:color w:val="FF0000"/>
                <w:sz w:val="20"/>
                <w:szCs w:val="20"/>
              </w:rPr>
              <w:t>Streptophyta</w:t>
            </w:r>
          </w:p>
        </w:tc>
        <w:tc>
          <w:tcPr>
            <w:tcW w:w="818" w:type="pct"/>
            <w:noWrap/>
            <w:hideMark/>
          </w:tcPr>
          <w:p w14:paraId="78338171" w14:textId="77777777" w:rsidR="00127297" w:rsidRPr="00893F92" w:rsidRDefault="00127297" w:rsidP="003671FB">
            <w:pPr>
              <w:spacing w:line="360" w:lineRule="auto"/>
              <w:rPr>
                <w:color w:val="FF0000"/>
                <w:sz w:val="20"/>
                <w:szCs w:val="20"/>
              </w:rPr>
            </w:pPr>
            <w:r w:rsidRPr="00893F92">
              <w:rPr>
                <w:color w:val="FF0000"/>
                <w:sz w:val="20"/>
                <w:szCs w:val="20"/>
              </w:rPr>
              <w:t>Viridiplantae</w:t>
            </w:r>
          </w:p>
        </w:tc>
        <w:tc>
          <w:tcPr>
            <w:tcW w:w="850" w:type="pct"/>
          </w:tcPr>
          <w:p w14:paraId="6AF9BFF6" w14:textId="77777777" w:rsidR="00127297" w:rsidRPr="00893F92" w:rsidRDefault="00127297" w:rsidP="003671FB">
            <w:pPr>
              <w:spacing w:line="360" w:lineRule="auto"/>
              <w:rPr>
                <w:color w:val="FF0000"/>
                <w:sz w:val="20"/>
                <w:szCs w:val="20"/>
              </w:rPr>
            </w:pPr>
            <w:r w:rsidRPr="00893F92">
              <w:rPr>
                <w:color w:val="FF0000"/>
                <w:sz w:val="20"/>
                <w:szCs w:val="20"/>
              </w:rPr>
              <w:t>UniProt</w:t>
            </w:r>
          </w:p>
        </w:tc>
      </w:tr>
      <w:tr w:rsidR="00127297" w:rsidRPr="00893F92" w14:paraId="6D663968" w14:textId="77777777" w:rsidTr="003671FB">
        <w:trPr>
          <w:trHeight w:val="300"/>
        </w:trPr>
        <w:tc>
          <w:tcPr>
            <w:tcW w:w="550" w:type="pct"/>
            <w:noWrap/>
            <w:hideMark/>
          </w:tcPr>
          <w:p w14:paraId="4427F2C9" w14:textId="77777777" w:rsidR="00127297" w:rsidRPr="00893F92" w:rsidRDefault="00127297" w:rsidP="003671FB">
            <w:pPr>
              <w:spacing w:line="360" w:lineRule="auto"/>
              <w:rPr>
                <w:color w:val="FF0000"/>
                <w:sz w:val="20"/>
                <w:szCs w:val="20"/>
              </w:rPr>
            </w:pPr>
            <w:r w:rsidRPr="00893F92">
              <w:rPr>
                <w:color w:val="FF0000"/>
                <w:sz w:val="20"/>
                <w:szCs w:val="20"/>
              </w:rPr>
              <w:lastRenderedPageBreak/>
              <w:t>3055</w:t>
            </w:r>
          </w:p>
        </w:tc>
        <w:tc>
          <w:tcPr>
            <w:tcW w:w="1589" w:type="pct"/>
            <w:noWrap/>
            <w:hideMark/>
          </w:tcPr>
          <w:p w14:paraId="4B99E960" w14:textId="77777777" w:rsidR="00127297" w:rsidRPr="00893F92" w:rsidRDefault="00127297" w:rsidP="003671FB">
            <w:pPr>
              <w:spacing w:line="360" w:lineRule="auto"/>
              <w:rPr>
                <w:i/>
                <w:color w:val="FF0000"/>
                <w:sz w:val="20"/>
                <w:szCs w:val="20"/>
              </w:rPr>
            </w:pPr>
            <w:r w:rsidRPr="00893F92">
              <w:rPr>
                <w:i/>
                <w:color w:val="FF0000"/>
                <w:sz w:val="20"/>
                <w:szCs w:val="20"/>
              </w:rPr>
              <w:t>Chlamydomonas reinhardtii</w:t>
            </w:r>
          </w:p>
        </w:tc>
        <w:tc>
          <w:tcPr>
            <w:tcW w:w="1193" w:type="pct"/>
            <w:noWrap/>
            <w:hideMark/>
          </w:tcPr>
          <w:p w14:paraId="6A9AF857" w14:textId="77777777" w:rsidR="00127297" w:rsidRPr="00893F92" w:rsidRDefault="00127297" w:rsidP="003671FB">
            <w:pPr>
              <w:spacing w:line="360" w:lineRule="auto"/>
              <w:rPr>
                <w:color w:val="FF0000"/>
                <w:sz w:val="20"/>
                <w:szCs w:val="20"/>
              </w:rPr>
            </w:pPr>
            <w:r w:rsidRPr="00893F92">
              <w:rPr>
                <w:color w:val="FF0000"/>
                <w:sz w:val="20"/>
                <w:szCs w:val="20"/>
              </w:rPr>
              <w:t>Chlorophyta</w:t>
            </w:r>
          </w:p>
        </w:tc>
        <w:tc>
          <w:tcPr>
            <w:tcW w:w="818" w:type="pct"/>
            <w:noWrap/>
            <w:hideMark/>
          </w:tcPr>
          <w:p w14:paraId="56361418" w14:textId="77777777" w:rsidR="00127297" w:rsidRPr="00893F92" w:rsidRDefault="00127297" w:rsidP="003671FB">
            <w:pPr>
              <w:spacing w:line="360" w:lineRule="auto"/>
              <w:rPr>
                <w:color w:val="FF0000"/>
                <w:sz w:val="20"/>
                <w:szCs w:val="20"/>
              </w:rPr>
            </w:pPr>
            <w:r w:rsidRPr="00893F92">
              <w:rPr>
                <w:color w:val="FF0000"/>
                <w:sz w:val="20"/>
                <w:szCs w:val="20"/>
              </w:rPr>
              <w:t>Viridiplantae</w:t>
            </w:r>
          </w:p>
        </w:tc>
        <w:tc>
          <w:tcPr>
            <w:tcW w:w="850" w:type="pct"/>
          </w:tcPr>
          <w:p w14:paraId="73ADCB89" w14:textId="77777777" w:rsidR="00127297" w:rsidRPr="00893F92" w:rsidRDefault="00127297" w:rsidP="003671FB">
            <w:pPr>
              <w:spacing w:line="360" w:lineRule="auto"/>
              <w:rPr>
                <w:color w:val="FF0000"/>
                <w:sz w:val="20"/>
                <w:szCs w:val="20"/>
              </w:rPr>
            </w:pPr>
            <w:r w:rsidRPr="00893F92">
              <w:rPr>
                <w:color w:val="FF0000"/>
                <w:sz w:val="20"/>
                <w:szCs w:val="20"/>
              </w:rPr>
              <w:t>JGI</w:t>
            </w:r>
          </w:p>
        </w:tc>
      </w:tr>
      <w:tr w:rsidR="00127297" w:rsidRPr="00893F92" w14:paraId="5198C7C9" w14:textId="77777777" w:rsidTr="003671FB">
        <w:trPr>
          <w:trHeight w:val="300"/>
        </w:trPr>
        <w:tc>
          <w:tcPr>
            <w:tcW w:w="550" w:type="pct"/>
            <w:noWrap/>
            <w:hideMark/>
          </w:tcPr>
          <w:p w14:paraId="05B547B1" w14:textId="77777777" w:rsidR="00127297" w:rsidRPr="00893F92" w:rsidRDefault="00127297" w:rsidP="003671FB">
            <w:pPr>
              <w:spacing w:line="360" w:lineRule="auto"/>
              <w:rPr>
                <w:color w:val="FF0000"/>
                <w:sz w:val="20"/>
                <w:szCs w:val="20"/>
              </w:rPr>
            </w:pPr>
            <w:r w:rsidRPr="00893F92">
              <w:rPr>
                <w:color w:val="FF0000"/>
                <w:sz w:val="20"/>
                <w:szCs w:val="20"/>
              </w:rPr>
              <w:t>67593</w:t>
            </w:r>
          </w:p>
        </w:tc>
        <w:tc>
          <w:tcPr>
            <w:tcW w:w="1589" w:type="pct"/>
            <w:noWrap/>
            <w:hideMark/>
          </w:tcPr>
          <w:p w14:paraId="168BFCFD" w14:textId="77777777" w:rsidR="00127297" w:rsidRPr="00893F92" w:rsidRDefault="00127297" w:rsidP="003671FB">
            <w:pPr>
              <w:spacing w:line="360" w:lineRule="auto"/>
              <w:rPr>
                <w:i/>
                <w:color w:val="FF0000"/>
                <w:sz w:val="20"/>
                <w:szCs w:val="20"/>
              </w:rPr>
            </w:pPr>
            <w:r w:rsidRPr="00893F92">
              <w:rPr>
                <w:i/>
                <w:color w:val="FF0000"/>
                <w:sz w:val="20"/>
                <w:szCs w:val="20"/>
              </w:rPr>
              <w:t>Phytophthora sojae</w:t>
            </w:r>
          </w:p>
        </w:tc>
        <w:tc>
          <w:tcPr>
            <w:tcW w:w="1193" w:type="pct"/>
            <w:noWrap/>
            <w:hideMark/>
          </w:tcPr>
          <w:p w14:paraId="1375256B" w14:textId="77777777" w:rsidR="00127297" w:rsidRPr="00893F92" w:rsidRDefault="00127297" w:rsidP="003671FB">
            <w:pPr>
              <w:spacing w:line="360" w:lineRule="auto"/>
              <w:rPr>
                <w:color w:val="FF0000"/>
                <w:sz w:val="20"/>
                <w:szCs w:val="20"/>
              </w:rPr>
            </w:pPr>
            <w:r w:rsidRPr="00893F92">
              <w:rPr>
                <w:i/>
                <w:color w:val="FF0000"/>
                <w:sz w:val="20"/>
                <w:szCs w:val="20"/>
              </w:rPr>
              <w:t>Phytophthora</w:t>
            </w:r>
            <w:r w:rsidRPr="00893F92">
              <w:rPr>
                <w:color w:val="FF0000"/>
                <w:sz w:val="20"/>
                <w:szCs w:val="20"/>
              </w:rPr>
              <w:t xml:space="preserve"> (genus)</w:t>
            </w:r>
          </w:p>
        </w:tc>
        <w:tc>
          <w:tcPr>
            <w:tcW w:w="818" w:type="pct"/>
            <w:noWrap/>
            <w:hideMark/>
          </w:tcPr>
          <w:p w14:paraId="1029337F"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17A93667" w14:textId="77777777" w:rsidR="00127297" w:rsidRPr="00893F92" w:rsidRDefault="00127297" w:rsidP="003671FB">
            <w:pPr>
              <w:spacing w:line="360" w:lineRule="auto"/>
              <w:rPr>
                <w:color w:val="FF0000"/>
                <w:sz w:val="20"/>
                <w:szCs w:val="20"/>
              </w:rPr>
            </w:pPr>
            <w:r w:rsidRPr="00893F92">
              <w:rPr>
                <w:color w:val="FF0000"/>
                <w:sz w:val="20"/>
                <w:szCs w:val="20"/>
              </w:rPr>
              <w:t>JGI</w:t>
            </w:r>
          </w:p>
        </w:tc>
      </w:tr>
    </w:tbl>
    <w:p w14:paraId="03775B37" w14:textId="43D242C0" w:rsidR="00E612B8" w:rsidRDefault="00E612B8" w:rsidP="00E612B8"/>
    <w:p w14:paraId="61059589" w14:textId="3B65CDC3" w:rsidR="00314EC1" w:rsidRDefault="00314EC1" w:rsidP="00763B70">
      <w:pPr>
        <w:spacing w:after="0" w:line="360" w:lineRule="auto"/>
        <w:jc w:val="both"/>
      </w:pPr>
      <w:r>
        <w:rPr>
          <w:szCs w:val="24"/>
        </w:rPr>
        <w:t xml:space="preserve">We extended the </w:t>
      </w:r>
      <w:r w:rsidRPr="00076E91">
        <w:rPr>
          <w:szCs w:val="24"/>
        </w:rPr>
        <w:t xml:space="preserve">homologous groups </w:t>
      </w:r>
      <w:r>
        <w:rPr>
          <w:szCs w:val="24"/>
        </w:rPr>
        <w:t xml:space="preserve">retrieved from OrthoMCL </w:t>
      </w:r>
      <w:r w:rsidR="003258D0">
        <w:rPr>
          <w:szCs w:val="24"/>
        </w:rPr>
        <w:t xml:space="preserve">in </w:t>
      </w:r>
      <w:r w:rsidR="003258D0">
        <w:rPr>
          <w:szCs w:val="24"/>
        </w:rPr>
        <w:fldChar w:fldCharType="begin"/>
      </w:r>
      <w:r w:rsidR="003258D0">
        <w:rPr>
          <w:szCs w:val="24"/>
        </w:rPr>
        <w:instrText xml:space="preserve"> REF _Ref386155502 \r \h </w:instrText>
      </w:r>
      <w:r w:rsidR="003258D0">
        <w:rPr>
          <w:szCs w:val="24"/>
        </w:rPr>
      </w:r>
      <w:r w:rsidR="003258D0">
        <w:rPr>
          <w:szCs w:val="24"/>
        </w:rPr>
        <w:fldChar w:fldCharType="separate"/>
      </w:r>
      <w:r w:rsidR="00FD48E3">
        <w:rPr>
          <w:szCs w:val="24"/>
        </w:rPr>
        <w:t>2.2.1</w:t>
      </w:r>
      <w:r w:rsidR="003258D0">
        <w:rPr>
          <w:szCs w:val="24"/>
        </w:rPr>
        <w:fldChar w:fldCharType="end"/>
      </w:r>
      <w:r w:rsidR="003258D0">
        <w:rPr>
          <w:szCs w:val="24"/>
        </w:rPr>
        <w:t xml:space="preserve"> </w:t>
      </w:r>
      <w:r>
        <w:rPr>
          <w:szCs w:val="24"/>
        </w:rPr>
        <w:t>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sidR="00F2727C">
        <w:rPr>
          <w:szCs w:val="24"/>
        </w:rPr>
        <w:t xml:space="preserve">the </w:t>
      </w:r>
      <w:r w:rsidRPr="00076E91">
        <w:rPr>
          <w:szCs w:val="24"/>
        </w:rPr>
        <w:t xml:space="preserve">other 24 search taxa </w:t>
      </w:r>
      <w:r w:rsidR="00CF61BF">
        <w:rPr>
          <w:szCs w:val="24"/>
        </w:rPr>
        <w:t>in</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FD48E3">
        <w:t xml:space="preserve">Table </w:t>
      </w:r>
      <w:r w:rsidR="00FD48E3">
        <w:rPr>
          <w:noProof/>
        </w:rPr>
        <w:t>2</w:t>
      </w:r>
      <w:r w:rsidR="00FD48E3">
        <w:noBreakHyphen/>
      </w:r>
      <w:r w:rsidR="00FD48E3">
        <w:rPr>
          <w:noProof/>
        </w:rPr>
        <w:t>2</w:t>
      </w:r>
      <w:r>
        <w:rPr>
          <w:szCs w:val="24"/>
        </w:rPr>
        <w:fldChar w:fldCharType="end"/>
      </w:r>
      <w:r>
        <w:rPr>
          <w:szCs w:val="24"/>
        </w:rPr>
        <w:t xml:space="preserve"> with </w:t>
      </w:r>
      <w:commentRangeStart w:id="48"/>
      <w:commentRangeStart w:id="49"/>
      <w:r w:rsidRPr="00076E91">
        <w:rPr>
          <w:szCs w:val="24"/>
        </w:rPr>
        <w:t>HaMStR</w:t>
      </w:r>
      <w:r>
        <w:rPr>
          <w:szCs w:val="24"/>
        </w:rPr>
        <w:t xml:space="preserve"> </w:t>
      </w:r>
      <w:commentRangeEnd w:id="48"/>
      <w:r>
        <w:rPr>
          <w:rStyle w:val="CommentReference"/>
        </w:rPr>
        <w:commentReference w:id="48"/>
      </w:r>
      <w:commentRangeEnd w:id="49"/>
      <w:r>
        <w:rPr>
          <w:rStyle w:val="CommentReference"/>
        </w:rPr>
        <w:commentReference w:id="49"/>
      </w:r>
      <w:r>
        <w:rPr>
          <w:szCs w:val="24"/>
        </w:rPr>
        <w:t xml:space="preserve">v13.2.9 from </w:t>
      </w:r>
      <w:r w:rsidRPr="00DC614C">
        <w:rPr>
          <w:szCs w:val="24"/>
        </w:rPr>
        <w:t>https://github.</w:t>
      </w:r>
      <w:r>
        <w:rPr>
          <w:szCs w:val="24"/>
        </w:rPr>
        <w:t xml:space="preserve">com/BIONF/HaMStR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w:t>
      </w:r>
      <w:r w:rsidRPr="00076E91">
        <w:rPr>
          <w:szCs w:val="24"/>
        </w:rPr>
        <w:t xml:space="preserve"> </w:t>
      </w:r>
      <w:r>
        <w:rPr>
          <w:szCs w:val="24"/>
        </w:rPr>
        <w:t>To this end, we used each orthologous group predicted by OrthoMCL as training data for a corresponding profile h</w:t>
      </w:r>
      <w:r w:rsidRPr="00076E91">
        <w:rPr>
          <w:szCs w:val="24"/>
        </w:rPr>
        <w:t>idden</w:t>
      </w:r>
      <w:r>
        <w:rPr>
          <w:szCs w:val="24"/>
        </w:rPr>
        <w:t xml:space="preserve"> Markov model (HMM)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HaMStR then used these pHMMs in a targeted search to identify orthologs in further species outside the microsporidia. Each candidate protein obtained by the HMM search were added into the original orthologous group, if it fulfilled the reverse BLAST search </w:t>
      </w:r>
      <w:r>
        <w:rPr>
          <w:szCs w:val="24"/>
        </w:rPr>
        <w:fldChar w:fldCharType="begin"/>
      </w:r>
      <w:r>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Pr>
          <w:szCs w:val="24"/>
        </w:rPr>
        <w:fldChar w:fldCharType="separate"/>
      </w:r>
      <w:r>
        <w:rPr>
          <w:noProof/>
          <w:szCs w:val="24"/>
        </w:rPr>
        <w:t>(Altschul et al. 1990)</w:t>
      </w:r>
      <w:r>
        <w:rPr>
          <w:szCs w:val="24"/>
        </w:rPr>
        <w:fldChar w:fldCharType="end"/>
      </w:r>
      <w:r>
        <w:rPr>
          <w:szCs w:val="24"/>
        </w:rPr>
        <w:t xml:space="preserve"> criteria. In the reverse BLAST search, the candidate protein was searched against the proteomes</w:t>
      </w:r>
      <w:r w:rsidRPr="00076E91">
        <w:rPr>
          <w:szCs w:val="24"/>
        </w:rPr>
        <w:t xml:space="preserve"> of </w:t>
      </w:r>
      <w:r>
        <w:rPr>
          <w:szCs w:val="24"/>
        </w:rPr>
        <w:t xml:space="preserve">the </w:t>
      </w:r>
      <w:r w:rsidRPr="00076E91">
        <w:rPr>
          <w:szCs w:val="24"/>
        </w:rPr>
        <w:t xml:space="preserve">seed </w:t>
      </w:r>
      <w:r>
        <w:rPr>
          <w:szCs w:val="24"/>
        </w:rPr>
        <w:t>species in the original orthologous group</w:t>
      </w:r>
      <w:r w:rsidRPr="00076E91">
        <w:rPr>
          <w:szCs w:val="24"/>
        </w:rPr>
        <w:t>.</w:t>
      </w:r>
      <w:r>
        <w:rPr>
          <w:szCs w:val="24"/>
        </w:rPr>
        <w:t xml:space="preserve"> By default, the candidate protein will be confirmed as a new ortholog, if the best hit from the reverse BLAST search is the same as the seed sequence. As microsporidia genes tend to evolve quickly </w:t>
      </w:r>
      <w:r>
        <w:rPr>
          <w:szCs w:val="24"/>
        </w:rPr>
        <w:fldChar w:fldCharType="begin"/>
      </w:r>
      <w:r>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Pr>
          <w:szCs w:val="24"/>
        </w:rPr>
        <w:fldChar w:fldCharType="separate"/>
      </w:r>
      <w:r>
        <w:rPr>
          <w:noProof/>
          <w:szCs w:val="24"/>
        </w:rPr>
        <w:t>(Lee et al. 2008)</w:t>
      </w:r>
      <w:r>
        <w:rPr>
          <w:szCs w:val="24"/>
        </w:rPr>
        <w:fldChar w:fldCharType="end"/>
      </w:r>
      <w:r>
        <w:rPr>
          <w:szCs w:val="24"/>
        </w:rPr>
        <w:t xml:space="preserve">, the BLAST search could be false to return the seed sequence as its best hit. We therefore run HaMStR with the options </w:t>
      </w:r>
      <w:r w:rsidRPr="00242AC3">
        <w:rPr>
          <w:rFonts w:ascii="Courier New" w:hAnsi="Courier New" w:cs="Courier New"/>
          <w:i/>
          <w:szCs w:val="24"/>
        </w:rPr>
        <w:t>-checkCoorthologsRef</w:t>
      </w:r>
      <w:r>
        <w:rPr>
          <w:szCs w:val="24"/>
        </w:rPr>
        <w:t xml:space="preserve"> to increased the sensitivity of the prediction by accepting the seed protein to be co-orthologous to the best reverse BLAST hit. Besides, we used other options to increase the specificity of HaMStR, including </w:t>
      </w:r>
      <w:r w:rsidRPr="000B396E">
        <w:rPr>
          <w:rFonts w:ascii="Courier New" w:hAnsi="Courier New" w:cs="Courier New"/>
          <w:i/>
          <w:szCs w:val="24"/>
        </w:rPr>
        <w:t>-hit_limit = 10</w:t>
      </w:r>
      <w:r>
        <w:rPr>
          <w:szCs w:val="24"/>
        </w:rPr>
        <w:t xml:space="preserve"> to take only the first ten hits from the HMM search, </w:t>
      </w:r>
      <w:r w:rsidRPr="000B396E">
        <w:rPr>
          <w:rFonts w:ascii="Courier New" w:hAnsi="Courier New" w:cs="Courier New"/>
          <w:i/>
          <w:szCs w:val="24"/>
        </w:rPr>
        <w:t>-strict</w:t>
      </w:r>
      <w:r>
        <w:rPr>
          <w:szCs w:val="24"/>
        </w:rPr>
        <w:t xml:space="preserve"> to force the candidate protein has to be orthologous with all seed proteins in the original group, and </w:t>
      </w:r>
      <w:r w:rsidRPr="000B396E">
        <w:rPr>
          <w:rFonts w:ascii="Courier New" w:hAnsi="Courier New" w:cs="Courier New"/>
          <w:i/>
          <w:szCs w:val="24"/>
        </w:rPr>
        <w:t>-representative</w:t>
      </w:r>
      <w:r>
        <w:rPr>
          <w:szCs w:val="24"/>
        </w:rPr>
        <w:t xml:space="preserve"> to select only one ortholog for each search species.</w:t>
      </w:r>
    </w:p>
    <w:p w14:paraId="14F30B53" w14:textId="0B61D7F2" w:rsidR="00E612B8" w:rsidRDefault="000471BF" w:rsidP="00E4039D">
      <w:pPr>
        <w:spacing w:after="0" w:line="360" w:lineRule="auto"/>
        <w:jc w:val="both"/>
        <w:rPr>
          <w:szCs w:val="24"/>
        </w:rPr>
      </w:pPr>
      <w:r>
        <w:rPr>
          <w:szCs w:val="24"/>
        </w:rPr>
        <w:t>We identified</w:t>
      </w:r>
      <w:r w:rsidRPr="00076E91">
        <w:rPr>
          <w:szCs w:val="24"/>
        </w:rPr>
        <w:t xml:space="preserve"> a core gene set</w:t>
      </w:r>
      <w:r>
        <w:rPr>
          <w:szCs w:val="24"/>
        </w:rPr>
        <w:t xml:space="preserve"> from the extended orthologous groups to reconstruct the maximum likelihood tree of the 35 selected taxa</w:t>
      </w:r>
      <w:r w:rsidR="007C2368">
        <w:rPr>
          <w:szCs w:val="24"/>
        </w:rPr>
        <w:t xml:space="preserve"> </w:t>
      </w:r>
      <w:r w:rsidR="00102FA0">
        <w:rPr>
          <w:szCs w:val="24"/>
        </w:rPr>
        <w:t xml:space="preserve">in </w:t>
      </w:r>
      <w:r w:rsidR="00102FA0">
        <w:rPr>
          <w:szCs w:val="24"/>
        </w:rPr>
        <w:fldChar w:fldCharType="begin"/>
      </w:r>
      <w:r w:rsidR="00102FA0">
        <w:rPr>
          <w:szCs w:val="24"/>
        </w:rPr>
        <w:instrText xml:space="preserve"> REF _Ref381275723 \h </w:instrText>
      </w:r>
      <w:r w:rsidR="00102FA0">
        <w:rPr>
          <w:szCs w:val="24"/>
        </w:rPr>
      </w:r>
      <w:r w:rsidR="00102FA0">
        <w:rPr>
          <w:szCs w:val="24"/>
        </w:rPr>
        <w:fldChar w:fldCharType="separate"/>
      </w:r>
      <w:r w:rsidR="00102FA0" w:rsidRPr="00076E91">
        <w:t xml:space="preserve">Table </w:t>
      </w:r>
      <w:r w:rsidR="00102FA0">
        <w:rPr>
          <w:noProof/>
        </w:rPr>
        <w:t>2</w:t>
      </w:r>
      <w:r w:rsidR="00102FA0">
        <w:noBreakHyphen/>
      </w:r>
      <w:r w:rsidR="00102FA0">
        <w:rPr>
          <w:noProof/>
        </w:rPr>
        <w:t>1</w:t>
      </w:r>
      <w:r w:rsidR="00102FA0">
        <w:rPr>
          <w:szCs w:val="24"/>
        </w:rPr>
        <w:fldChar w:fldCharType="end"/>
      </w:r>
      <w:r w:rsidR="00102FA0">
        <w:rPr>
          <w:szCs w:val="24"/>
        </w:rPr>
        <w:t xml:space="preserve"> and </w:t>
      </w:r>
      <w:r w:rsidR="00102FA0">
        <w:rPr>
          <w:szCs w:val="24"/>
        </w:rPr>
        <w:fldChar w:fldCharType="begin"/>
      </w:r>
      <w:r w:rsidR="00102FA0">
        <w:rPr>
          <w:szCs w:val="24"/>
        </w:rPr>
        <w:instrText xml:space="preserve"> REF _Ref384422965 \h </w:instrText>
      </w:r>
      <w:r w:rsidR="00102FA0">
        <w:rPr>
          <w:szCs w:val="24"/>
        </w:rPr>
      </w:r>
      <w:r w:rsidR="00102FA0">
        <w:rPr>
          <w:szCs w:val="24"/>
        </w:rPr>
        <w:fldChar w:fldCharType="separate"/>
      </w:r>
      <w:r w:rsidR="00102FA0">
        <w:t xml:space="preserve">Table </w:t>
      </w:r>
      <w:r w:rsidR="00102FA0">
        <w:rPr>
          <w:noProof/>
        </w:rPr>
        <w:t>2</w:t>
      </w:r>
      <w:r w:rsidR="00102FA0">
        <w:noBreakHyphen/>
      </w:r>
      <w:r w:rsidR="00102FA0">
        <w:rPr>
          <w:noProof/>
        </w:rPr>
        <w:t>2</w:t>
      </w:r>
      <w:r w:rsidR="00102FA0">
        <w:rPr>
          <w:szCs w:val="24"/>
        </w:rPr>
        <w:fldChar w:fldCharType="end"/>
      </w:r>
      <w:r>
        <w:rPr>
          <w:szCs w:val="24"/>
        </w:rPr>
        <w:t>. We defined core genes as orthologous groups that</w:t>
      </w:r>
      <w:r w:rsidRPr="00076E91">
        <w:rPr>
          <w:szCs w:val="24"/>
        </w:rPr>
        <w:t xml:space="preserve"> </w:t>
      </w:r>
      <w:r>
        <w:rPr>
          <w:szCs w:val="24"/>
        </w:rPr>
        <w:t>contain</w:t>
      </w:r>
      <w:r w:rsidR="0087619D">
        <w:rPr>
          <w:szCs w:val="24"/>
        </w:rPr>
        <w:t xml:space="preserve"> one-to-one</w:t>
      </w:r>
      <w:r w:rsidRPr="00076E91">
        <w:rPr>
          <w:szCs w:val="24"/>
        </w:rPr>
        <w:t xml:space="preserve"> orthologs in all taxa. Firstly, we </w:t>
      </w:r>
      <w:r>
        <w:rPr>
          <w:szCs w:val="24"/>
        </w:rPr>
        <w:t xml:space="preserve">aligned the sequences of individual </w:t>
      </w:r>
      <w:r>
        <w:rPr>
          <w:szCs w:val="24"/>
        </w:rPr>
        <w:lastRenderedPageBreak/>
        <w:t>orthologous groups of the core genes with the program</w:t>
      </w:r>
      <w:r w:rsidRPr="00076E91">
        <w:rPr>
          <w:szCs w:val="24"/>
        </w:rPr>
        <w:t xml:space="preserve"> ClustalW</w:t>
      </w:r>
      <w:r w:rsidR="007A3FBB">
        <w:rPr>
          <w:szCs w:val="24"/>
        </w:rPr>
        <w:t xml:space="preserve"> v2.1</w:t>
      </w:r>
      <w:r>
        <w:rPr>
          <w:szCs w:val="24"/>
        </w:rPr>
        <w:t xml:space="preserve">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sidRPr="00076E91">
        <w:rPr>
          <w:szCs w:val="24"/>
        </w:rPr>
        <w:t xml:space="preserve">. </w:t>
      </w:r>
      <w:r>
        <w:rPr>
          <w:szCs w:val="24"/>
        </w:rPr>
        <w:t>Secondly,</w:t>
      </w:r>
      <w:r w:rsidRPr="00076E91">
        <w:rPr>
          <w:szCs w:val="24"/>
        </w:rPr>
        <w:t xml:space="preserve"> </w:t>
      </w:r>
      <w:proofErr w:type="gramStart"/>
      <w:r>
        <w:rPr>
          <w:szCs w:val="24"/>
        </w:rPr>
        <w:t>a super-alignment was generated by concatenating the individual alignments using a custom Perl script</w:t>
      </w:r>
      <w:proofErr w:type="gramEnd"/>
      <w:r>
        <w:rPr>
          <w:szCs w:val="24"/>
        </w:rPr>
        <w:t>.</w:t>
      </w:r>
      <w:r w:rsidRPr="00076E91">
        <w:rPr>
          <w:szCs w:val="24"/>
        </w:rPr>
        <w:t xml:space="preserve"> </w:t>
      </w:r>
      <w:r>
        <w:rPr>
          <w:szCs w:val="24"/>
        </w:rPr>
        <w:t>In order to eliminate the data that contain poor phylogenetic signals, we removed alignment columns that have at least 50% of gaps in the super-alignment.</w:t>
      </w:r>
      <w:r w:rsidR="00BA5FAE">
        <w:rPr>
          <w:szCs w:val="24"/>
        </w:rPr>
        <w:t xml:space="preserve"> </w:t>
      </w:r>
      <w:r>
        <w:rPr>
          <w:szCs w:val="24"/>
        </w:rPr>
        <w:t>Then, w</w:t>
      </w:r>
      <w:r w:rsidRPr="00076E91">
        <w:rPr>
          <w:szCs w:val="24"/>
        </w:rPr>
        <w:t>e used 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sidRPr="00076E91">
        <w:rPr>
          <w:szCs w:val="24"/>
        </w:rPr>
        <w:t>to find the best fitting model for the tree reconstruction procedure</w:t>
      </w:r>
      <w:r>
        <w:rPr>
          <w:szCs w:val="24"/>
        </w:rPr>
        <w:t xml:space="preserve"> using the de-gapped super-alignment.</w:t>
      </w:r>
      <w:r w:rsidRPr="00076E91">
        <w:rPr>
          <w:szCs w:val="24"/>
        </w:rPr>
        <w:t xml:space="preserve"> </w:t>
      </w:r>
      <w:r w:rsidRPr="00E4039D">
        <w:rPr>
          <w:szCs w:val="24"/>
        </w:rPr>
        <w:t xml:space="preserve">Based on the best model parameters obtained from ProtTest, we reconstructed 100 bootstrap trees from the processed super-alignment using the tool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sidRPr="00E4039D">
        <w:rPr>
          <w:szCs w:val="24"/>
        </w:rPr>
        <w:t xml:space="preserve"> with the increasing of the random seeds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sidR="001458DE">
        <w:rPr>
          <w:szCs w:val="24"/>
        </w:rPr>
        <w:t xml:space="preserve">individual </w:t>
      </w:r>
      <w:r w:rsidRPr="00E4039D">
        <w:rPr>
          <w:szCs w:val="24"/>
        </w:rPr>
        <w:t xml:space="preserve">maximum likelihood trees was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-p b</w:t>
      </w:r>
      <w:r w:rsidRPr="00E4039D">
        <w:rPr>
          <w:szCs w:val="24"/>
        </w:rPr>
        <w:t>. The final tree was rooted using the taxon group outside of the opisthokonts.</w:t>
      </w:r>
    </w:p>
    <w:p w14:paraId="19F7FA38" w14:textId="77777777"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Pr>
          <w:szCs w:val="24"/>
        </w:rPr>
        <w:t xml:space="preserve">To assign a microsporidian </w:t>
      </w:r>
      <w:commentRangeStart w:id="50"/>
      <w:commentRangeStart w:id="51"/>
      <w:r>
        <w:rPr>
          <w:szCs w:val="24"/>
        </w:rPr>
        <w:t xml:space="preserve">protein </w:t>
      </w:r>
      <w:commentRangeEnd w:id="50"/>
      <w:r>
        <w:rPr>
          <w:rStyle w:val="CommentReference"/>
        </w:rPr>
        <w:commentReference w:id="50"/>
      </w:r>
      <w:commentRangeEnd w:id="51"/>
      <w:r>
        <w:rPr>
          <w:rStyle w:val="CommentReference"/>
        </w:rPr>
        <w:commentReference w:id="51"/>
      </w:r>
      <w:r>
        <w:rPr>
          <w:szCs w:val="24"/>
        </w:rPr>
        <w:t>to the LCA set, we required at least one of the two following conditions to be met (</w:t>
      </w:r>
      <w:r>
        <w:rPr>
          <w:szCs w:val="24"/>
        </w:rPr>
        <w:fldChar w:fldCharType="begin"/>
      </w:r>
      <w:r>
        <w:rPr>
          <w:szCs w:val="24"/>
        </w:rPr>
        <w:instrText xml:space="preserve"> REF _Ref385263048 \h </w:instrText>
      </w:r>
      <w:r>
        <w:rPr>
          <w:szCs w:val="24"/>
        </w:rPr>
      </w:r>
      <w:r>
        <w:rPr>
          <w:szCs w:val="24"/>
        </w:rPr>
        <w:fldChar w:fldCharType="separate"/>
      </w:r>
      <w:r w:rsidR="00FD48E3">
        <w:t xml:space="preserve">Figure </w:t>
      </w:r>
      <w:r w:rsidR="00FD48E3">
        <w:rPr>
          <w:noProof/>
        </w:rPr>
        <w:t>2</w:t>
      </w:r>
      <w:r w:rsidR="00FD48E3">
        <w:noBreakHyphen/>
      </w:r>
      <w:r w:rsidR="00FD48E3">
        <w:rPr>
          <w:noProof/>
        </w:rPr>
        <w:t>2</w:t>
      </w:r>
      <w:r>
        <w:rPr>
          <w:szCs w:val="24"/>
        </w:rPr>
        <w:fldChar w:fldCharType="end"/>
      </w:r>
      <w:r>
        <w:rPr>
          <w:szCs w:val="24"/>
        </w:rPr>
        <w:t>).</w:t>
      </w:r>
      <w:r w:rsidRPr="00076E91">
        <w:rPr>
          <w:szCs w:val="24"/>
        </w:rPr>
        <w:t xml:space="preserve"> </w:t>
      </w:r>
      <w:r>
        <w:rPr>
          <w:szCs w:val="24"/>
        </w:rPr>
        <w:t xml:space="preserve">(1) </w:t>
      </w:r>
      <w:proofErr w:type="gramStart"/>
      <w:r>
        <w:rPr>
          <w:szCs w:val="24"/>
        </w:rPr>
        <w:t>a</w:t>
      </w:r>
      <w:proofErr w:type="gramEnd"/>
      <w:r>
        <w:rPr>
          <w:szCs w:val="24"/>
        </w:rPr>
        <w:t xml:space="preserve"> protein must be represented by an ortholog in the earliest branching microsporidian lineage plus at least in one other microsporidian lineage. </w:t>
      </w:r>
      <w:r w:rsidRPr="00076E91">
        <w:rPr>
          <w:szCs w:val="24"/>
        </w:rPr>
        <w:t xml:space="preserve">(2) </w:t>
      </w:r>
      <w:proofErr w:type="gramStart"/>
      <w:r>
        <w:rPr>
          <w:szCs w:val="24"/>
        </w:rPr>
        <w:t>a</w:t>
      </w:r>
      <w:proofErr w:type="gramEnd"/>
      <w:r>
        <w:rPr>
          <w:szCs w:val="24"/>
        </w:rPr>
        <w:t xml:space="preserve">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Pr="00076E91">
        <w:rPr>
          <w:szCs w:val="24"/>
        </w:rPr>
        <w:t>.</w:t>
      </w:r>
      <w:r>
        <w:rPr>
          <w:szCs w:val="24"/>
        </w:rPr>
        <w:t xml:space="preserve"> The LCA set inference was done with a custom Perl script.</w:t>
      </w:r>
    </w:p>
    <w:p w14:paraId="5946EB9E" w14:textId="77777777" w:rsidR="007F592A" w:rsidRDefault="007F592A" w:rsidP="007F592A">
      <w:pPr>
        <w:keepNext/>
        <w:spacing w:after="0" w:line="360" w:lineRule="auto"/>
        <w:jc w:val="both"/>
      </w:pPr>
      <w:r>
        <w:rPr>
          <w:noProof/>
          <w:szCs w:val="24"/>
        </w:rPr>
        <w:lastRenderedPageBreak/>
        <w:drawing>
          <wp:inline distT="0" distB="0" distL="0" distR="0" wp14:anchorId="2D6A1A22" wp14:editId="5A79619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19">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10C9EBDC" w14:textId="77777777" w:rsidR="007F592A" w:rsidRDefault="007F592A" w:rsidP="007F592A">
      <w:pPr>
        <w:pStyle w:val="Caption"/>
        <w:jc w:val="both"/>
      </w:pPr>
      <w:bookmarkStart w:id="52" w:name="_Ref385263048"/>
      <w:bookmarkStart w:id="53" w:name="_Toc385094389"/>
      <w:bookmarkStart w:id="54" w:name="_Toc386158593"/>
      <w:r>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2</w:t>
      </w:r>
      <w:r>
        <w:fldChar w:fldCharType="end"/>
      </w:r>
      <w:bookmarkEnd w:id="52"/>
      <w:r>
        <w:t xml:space="preserve">: Dendrogram tree demonstrates the microsporidian phylogeny. The tree topology is derived from </w:t>
      </w:r>
      <w:r>
        <w:fldChar w:fldCharType="begin"/>
      </w:r>
      <w:r>
        <w:instrText xml:space="preserve"> REF _Ref381357941 \h </w:instrText>
      </w:r>
      <w:r>
        <w:fldChar w:fldCharType="separate"/>
      </w:r>
      <w:r w:rsidR="00FD48E3" w:rsidRPr="00076E91">
        <w:t xml:space="preserve">Figure </w:t>
      </w:r>
      <w:r w:rsidR="00FD48E3">
        <w:rPr>
          <w:noProof/>
        </w:rPr>
        <w:t>2</w:t>
      </w:r>
      <w:r w:rsidR="00FD48E3">
        <w:noBreakHyphen/>
      </w:r>
      <w:r w:rsidR="00FD48E3">
        <w:rPr>
          <w:noProof/>
        </w:rPr>
        <w:t>7</w:t>
      </w:r>
      <w:r>
        <w:fldChar w:fldCharType="end"/>
      </w:r>
      <w:r>
        <w:t>.</w:t>
      </w:r>
      <w:bookmarkEnd w:id="53"/>
      <w:r>
        <w:t xml:space="preserve"> This tree gives the basic for identifying the microsporidian LCA ancestor proteins using the principle of minimum evolution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t>.</w:t>
      </w:r>
      <w:bookmarkEnd w:id="54"/>
    </w:p>
    <w:p w14:paraId="4B230808" w14:textId="77777777" w:rsidR="007F592A" w:rsidRPr="00E4039D" w:rsidRDefault="007F592A" w:rsidP="00E4039D">
      <w:pPr>
        <w:spacing w:after="0" w:line="360" w:lineRule="auto"/>
        <w:jc w:val="both"/>
        <w:rPr>
          <w:szCs w:val="24"/>
        </w:rPr>
      </w:pPr>
    </w:p>
    <w:p w14:paraId="462343E2" w14:textId="12A23F43" w:rsidR="00E612B8" w:rsidRDefault="00E612B8" w:rsidP="00E612B8">
      <w:proofErr w:type="gramStart"/>
      <w:r w:rsidRPr="00E4039D">
        <w:rPr>
          <w:highlight w:val="yellow"/>
        </w:rPr>
        <w:t>fungal</w:t>
      </w:r>
      <w:proofErr w:type="gramEnd"/>
      <w:r w:rsidRPr="00E4039D">
        <w:rPr>
          <w:highlight w:val="yellow"/>
        </w:rPr>
        <w:t xml:space="preserve"> tree</w:t>
      </w:r>
      <w:r w:rsidR="00BA076D">
        <w:rPr>
          <w:highlight w:val="yellow"/>
        </w:rPr>
        <w:t xml:space="preserve"> for support the fungal sister group hypothesis</w:t>
      </w:r>
      <w:r w:rsidRPr="00E4039D">
        <w:rPr>
          <w:highlight w:val="yellow"/>
        </w:rPr>
        <w:t>??</w:t>
      </w:r>
    </w:p>
    <w:p w14:paraId="5776FA12" w14:textId="46FE66FD" w:rsidR="00E612B8" w:rsidRDefault="00E612B8" w:rsidP="00D56927">
      <w:pPr>
        <w:pStyle w:val="Heading3"/>
      </w:pPr>
      <w:bookmarkStart w:id="55" w:name="_Toc386158921"/>
      <w:r>
        <w:t>Phylogenetic profile analysis</w:t>
      </w:r>
      <w:bookmarkEnd w:id="55"/>
    </w:p>
    <w:p w14:paraId="02A24D3B" w14:textId="2ADB3002" w:rsidR="00AD1939" w:rsidRPr="00076E91" w:rsidRDefault="00BA076D" w:rsidP="00AD1939">
      <w:pPr>
        <w:spacing w:after="0" w:line="360" w:lineRule="auto"/>
        <w:jc w:val="both"/>
        <w:rPr>
          <w:szCs w:val="24"/>
        </w:rPr>
      </w:pPr>
      <w:r>
        <w:rPr>
          <w:szCs w:val="24"/>
        </w:rPr>
        <w:t>We</w:t>
      </w:r>
      <w:r w:rsidR="00AD1939">
        <w:rPr>
          <w:szCs w:val="24"/>
        </w:rPr>
        <w:t xml:space="preserve"> use</w:t>
      </w:r>
      <w:r>
        <w:rPr>
          <w:szCs w:val="24"/>
        </w:rPr>
        <w:t>d</w:t>
      </w:r>
      <w:r w:rsidR="00AD1939">
        <w:rPr>
          <w:szCs w:val="24"/>
        </w:rPr>
        <w:t xml:space="preserve"> 491 taxa across the tree of life including eukaryote, archaea and bacteria, which are </w:t>
      </w:r>
      <w:r w:rsidR="00AD1939" w:rsidRPr="00076E91">
        <w:rPr>
          <w:szCs w:val="24"/>
        </w:rPr>
        <w:t>grouped into 44 s</w:t>
      </w:r>
      <w:r w:rsidR="00AD1939">
        <w:rPr>
          <w:szCs w:val="24"/>
        </w:rPr>
        <w:t>uper taxa as can be seen in the</w:t>
      </w:r>
      <w:r w:rsidR="00AD1939" w:rsidRPr="00076E91">
        <w:rPr>
          <w:szCs w:val="24"/>
        </w:rPr>
        <w:t xml:space="preserve"> schematic species tree in </w:t>
      </w:r>
      <w:r w:rsidR="00AD1939" w:rsidRPr="00076E91">
        <w:rPr>
          <w:szCs w:val="24"/>
        </w:rPr>
        <w:fldChar w:fldCharType="begin"/>
      </w:r>
      <w:r w:rsidR="00AD1939" w:rsidRPr="00076E91">
        <w:rPr>
          <w:szCs w:val="24"/>
        </w:rPr>
        <w:instrText xml:space="preserve"> REF _Ref381452921 \h </w:instrText>
      </w:r>
      <w:r w:rsidR="00AD1939" w:rsidRPr="00076E91">
        <w:rPr>
          <w:szCs w:val="24"/>
        </w:rPr>
      </w:r>
      <w:r w:rsidR="00AD1939" w:rsidRPr="00076E91">
        <w:rPr>
          <w:szCs w:val="24"/>
        </w:rPr>
        <w:fldChar w:fldCharType="separate"/>
      </w:r>
      <w:r w:rsidR="00FD48E3" w:rsidRPr="00076E91">
        <w:t xml:space="preserve">Figure </w:t>
      </w:r>
      <w:r w:rsidR="00FD48E3">
        <w:rPr>
          <w:noProof/>
        </w:rPr>
        <w:t>2</w:t>
      </w:r>
      <w:r w:rsidR="00FD48E3">
        <w:noBreakHyphen/>
      </w:r>
      <w:r w:rsidR="00FD48E3">
        <w:rPr>
          <w:noProof/>
        </w:rPr>
        <w:t>3</w:t>
      </w:r>
      <w:r w:rsidR="00AD1939" w:rsidRPr="00076E91">
        <w:rPr>
          <w:szCs w:val="24"/>
        </w:rPr>
        <w:fldChar w:fldCharType="end"/>
      </w:r>
      <w:r w:rsidR="00E52D93">
        <w:rPr>
          <w:szCs w:val="24"/>
        </w:rPr>
        <w:t xml:space="preserve"> to perform the phylogenetic analysis of the microsporidian LCA proteins</w:t>
      </w:r>
      <w:r w:rsidR="00AD1939" w:rsidRPr="00076E91">
        <w:rPr>
          <w:szCs w:val="24"/>
        </w:rPr>
        <w:t>. The</w:t>
      </w:r>
      <w:r w:rsidR="00AD1939">
        <w:rPr>
          <w:szCs w:val="24"/>
        </w:rPr>
        <w:t xml:space="preserve"> full</w:t>
      </w:r>
      <w:r w:rsidR="00AD1939" w:rsidRPr="00076E91">
        <w:rPr>
          <w:szCs w:val="24"/>
        </w:rPr>
        <w:t xml:space="preserve"> list of the taxa under this analysis is </w:t>
      </w:r>
      <w:r w:rsidR="00AD1939">
        <w:rPr>
          <w:szCs w:val="24"/>
        </w:rPr>
        <w:t>described</w:t>
      </w:r>
      <w:r w:rsidR="00AD1939" w:rsidRPr="00076E91">
        <w:rPr>
          <w:szCs w:val="24"/>
        </w:rPr>
        <w:t xml:space="preserve"> in</w:t>
      </w:r>
      <w:r w:rsidR="00AD1939">
        <w:rPr>
          <w:szCs w:val="24"/>
        </w:rPr>
        <w:t xml:space="preserve"> Appendix,</w:t>
      </w:r>
      <w:r w:rsidR="00AD1939" w:rsidRPr="00076E91">
        <w:rPr>
          <w:szCs w:val="24"/>
        </w:rPr>
        <w:t xml:space="preserve"> </w:t>
      </w:r>
      <w:r w:rsidR="00AD1939" w:rsidRPr="00076E91">
        <w:rPr>
          <w:szCs w:val="24"/>
        </w:rPr>
        <w:fldChar w:fldCharType="begin"/>
      </w:r>
      <w:r w:rsidR="00AD1939" w:rsidRPr="00076E91">
        <w:rPr>
          <w:szCs w:val="24"/>
        </w:rPr>
        <w:instrText xml:space="preserve"> REF _Ref381452965 \h </w:instrText>
      </w:r>
      <w:r w:rsidR="00AD1939" w:rsidRPr="00076E91">
        <w:rPr>
          <w:szCs w:val="24"/>
        </w:rPr>
      </w:r>
      <w:r w:rsidR="00AD1939" w:rsidRPr="00076E91">
        <w:rPr>
          <w:szCs w:val="24"/>
        </w:rPr>
        <w:fldChar w:fldCharType="separate"/>
      </w:r>
      <w:r w:rsidR="00FD48E3" w:rsidRPr="00076E91">
        <w:t xml:space="preserve">Table </w:t>
      </w:r>
      <w:r w:rsidR="00FD48E3">
        <w:rPr>
          <w:noProof/>
        </w:rPr>
        <w:t>A</w:t>
      </w:r>
      <w:r w:rsidR="00FD48E3">
        <w:noBreakHyphen/>
      </w:r>
      <w:r w:rsidR="00FD48E3">
        <w:rPr>
          <w:noProof/>
        </w:rPr>
        <w:t>1</w:t>
      </w:r>
      <w:r w:rsidR="00AD1939" w:rsidRPr="00076E91">
        <w:rPr>
          <w:szCs w:val="24"/>
        </w:rPr>
        <w:fldChar w:fldCharType="end"/>
      </w:r>
      <w:r w:rsidR="00AD1939" w:rsidRPr="00076E91">
        <w:rPr>
          <w:szCs w:val="24"/>
        </w:rPr>
        <w:t xml:space="preserve">. </w:t>
      </w:r>
      <w:r w:rsidR="00AD1939">
        <w:rPr>
          <w:szCs w:val="24"/>
        </w:rPr>
        <w:t xml:space="preserve">We used HaMStR to search orthologs for </w:t>
      </w:r>
      <w:r w:rsidR="00AD1939" w:rsidRPr="00076E91">
        <w:rPr>
          <w:szCs w:val="24"/>
        </w:rPr>
        <w:t>1605 microsporidian LCA proteins</w:t>
      </w:r>
      <w:r w:rsidR="00AD1939">
        <w:rPr>
          <w:szCs w:val="24"/>
        </w:rPr>
        <w:t xml:space="preserve"> in the 480 non-microsporidia species. </w:t>
      </w:r>
      <w:r w:rsidR="008210C7">
        <w:rPr>
          <w:szCs w:val="24"/>
        </w:rPr>
        <w:t>We also use</w:t>
      </w:r>
      <w:r w:rsidR="000B7AF1">
        <w:rPr>
          <w:szCs w:val="24"/>
        </w:rPr>
        <w:t>d</w:t>
      </w:r>
      <w:r w:rsidR="008210C7">
        <w:rPr>
          <w:szCs w:val="24"/>
        </w:rPr>
        <w:t xml:space="preserve"> </w:t>
      </w:r>
      <w:r w:rsidR="008210C7" w:rsidRPr="00854905">
        <w:rPr>
          <w:rFonts w:ascii="Courier New" w:hAnsi="Courier New" w:cs="Courier New"/>
          <w:i/>
          <w:szCs w:val="24"/>
        </w:rPr>
        <w:t>-checkCoorthologsRef</w:t>
      </w:r>
      <w:r w:rsidR="008210C7">
        <w:rPr>
          <w:szCs w:val="24"/>
        </w:rPr>
        <w:t xml:space="preserve">, </w:t>
      </w:r>
      <w:r w:rsidR="008210C7" w:rsidRPr="00854905">
        <w:rPr>
          <w:rFonts w:ascii="Courier New" w:hAnsi="Courier New" w:cs="Courier New"/>
          <w:i/>
          <w:szCs w:val="24"/>
        </w:rPr>
        <w:t>-hit_limit = 10</w:t>
      </w:r>
      <w:r w:rsidR="00E76FFC">
        <w:rPr>
          <w:szCs w:val="24"/>
        </w:rPr>
        <w:t xml:space="preserve">, </w:t>
      </w:r>
      <w:r w:rsidR="003F6208" w:rsidRPr="00854905">
        <w:rPr>
          <w:rFonts w:ascii="Courier New" w:hAnsi="Courier New" w:cs="Courier New"/>
          <w:i/>
          <w:szCs w:val="24"/>
        </w:rPr>
        <w:t>-strict</w:t>
      </w:r>
      <w:r w:rsidR="00E76FFC" w:rsidRPr="00E76FFC">
        <w:rPr>
          <w:rFonts w:cs="Courier New"/>
          <w:szCs w:val="24"/>
        </w:rPr>
        <w:t xml:space="preserve"> and </w:t>
      </w:r>
      <w:r w:rsidR="00E76FFC">
        <w:rPr>
          <w:rFonts w:ascii="Courier New" w:hAnsi="Courier New" w:cs="Courier New"/>
          <w:i/>
          <w:szCs w:val="24"/>
        </w:rPr>
        <w:t>-representative</w:t>
      </w:r>
      <w:r w:rsidR="003F6208">
        <w:rPr>
          <w:szCs w:val="24"/>
        </w:rPr>
        <w:t xml:space="preserve"> </w:t>
      </w:r>
      <w:r w:rsidR="00E76FFC">
        <w:rPr>
          <w:szCs w:val="24"/>
        </w:rPr>
        <w:t xml:space="preserve">options </w:t>
      </w:r>
      <w:r w:rsidR="003F6208">
        <w:rPr>
          <w:szCs w:val="24"/>
        </w:rPr>
        <w:t xml:space="preserve">as described in </w:t>
      </w:r>
      <w:r w:rsidR="003F6208">
        <w:rPr>
          <w:szCs w:val="24"/>
        </w:rPr>
        <w:fldChar w:fldCharType="begin"/>
      </w:r>
      <w:r w:rsidR="003F6208">
        <w:rPr>
          <w:szCs w:val="24"/>
        </w:rPr>
        <w:instrText xml:space="preserve"> REF _Ref386159633 \r \h </w:instrText>
      </w:r>
      <w:r w:rsidR="003F6208">
        <w:rPr>
          <w:szCs w:val="24"/>
        </w:rPr>
      </w:r>
      <w:r w:rsidR="003F6208">
        <w:rPr>
          <w:szCs w:val="24"/>
        </w:rPr>
        <w:fldChar w:fldCharType="separate"/>
      </w:r>
      <w:r w:rsidR="003F6208">
        <w:rPr>
          <w:szCs w:val="24"/>
        </w:rPr>
        <w:t>2.2.2</w:t>
      </w:r>
      <w:r w:rsidR="003F6208">
        <w:rPr>
          <w:szCs w:val="24"/>
        </w:rPr>
        <w:fldChar w:fldCharType="end"/>
      </w:r>
      <w:r w:rsidR="003F6208">
        <w:rPr>
          <w:szCs w:val="24"/>
        </w:rPr>
        <w:t>.</w:t>
      </w:r>
    </w:p>
    <w:p w14:paraId="277981AA" w14:textId="77777777" w:rsidR="00AD1939" w:rsidRPr="00076E91" w:rsidRDefault="00AD1939" w:rsidP="00AD1939">
      <w:pPr>
        <w:keepNext/>
        <w:spacing w:after="0" w:line="360" w:lineRule="auto"/>
        <w:jc w:val="both"/>
        <w:rPr>
          <w:szCs w:val="24"/>
        </w:rPr>
      </w:pPr>
      <w:r w:rsidRPr="00076E91">
        <w:rPr>
          <w:noProof/>
          <w:szCs w:val="24"/>
        </w:rPr>
        <w:lastRenderedPageBreak/>
        <w:drawing>
          <wp:inline distT="0" distB="0" distL="0" distR="0" wp14:anchorId="02F79C22" wp14:editId="702D6DB6">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7B701732" w14:textId="77777777" w:rsidR="00AD1939" w:rsidRPr="00C87C0D" w:rsidRDefault="00AD1939" w:rsidP="00AD1939">
      <w:pPr>
        <w:pStyle w:val="Caption"/>
        <w:spacing w:after="0" w:line="360" w:lineRule="auto"/>
        <w:jc w:val="both"/>
      </w:pPr>
      <w:bookmarkStart w:id="56" w:name="_Ref381452921"/>
      <w:bookmarkStart w:id="57" w:name="_Toc386158594"/>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3</w:t>
      </w:r>
      <w:r>
        <w:fldChar w:fldCharType="end"/>
      </w:r>
      <w:bookmarkEnd w:id="56"/>
      <w:r w:rsidRPr="00076E91">
        <w:t>:</w:t>
      </w:r>
      <w:r>
        <w:t xml:space="preserve"> </w:t>
      </w:r>
      <w:r w:rsidRPr="00076E91">
        <w:t xml:space="preserve">A cladogram depicts a species tree for all taxa used in the distribution analysis of microsporidian LCA proteins. The number in parenthesis next to the taxon names denotes the number of species in each </w:t>
      </w:r>
      <w:r>
        <w:t>(</w:t>
      </w:r>
      <w:proofErr w:type="gramStart"/>
      <w:r w:rsidRPr="00076E91">
        <w:t>super</w:t>
      </w:r>
      <w:r>
        <w:t>)</w:t>
      </w:r>
      <w:r w:rsidRPr="00076E91">
        <w:t>taxon</w:t>
      </w:r>
      <w:proofErr w:type="gramEnd"/>
      <w:r w:rsidRPr="00076E91">
        <w:t>.</w:t>
      </w:r>
      <w:bookmarkEnd w:id="57"/>
      <w:r w:rsidRPr="00076E91">
        <w:t xml:space="preserve"> </w:t>
      </w:r>
    </w:p>
    <w:p w14:paraId="5026E984" w14:textId="77777777" w:rsidR="00AD1939" w:rsidRDefault="00AD1939" w:rsidP="00AD1939">
      <w:pPr>
        <w:spacing w:after="0" w:line="360" w:lineRule="auto"/>
        <w:jc w:val="both"/>
        <w:rPr>
          <w:szCs w:val="24"/>
        </w:rPr>
      </w:pPr>
      <w:r w:rsidRPr="00076E91">
        <w:rPr>
          <w:szCs w:val="24"/>
        </w:rPr>
        <w:t>For a comprehensive analysis and to complement the orthology assignment, we calculated the feature architecture similarity</w:t>
      </w:r>
      <w:r>
        <w:rPr>
          <w:szCs w:val="24"/>
        </w:rPr>
        <w:t xml:space="preserv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sidRPr="00076E91">
        <w:rPr>
          <w:szCs w:val="24"/>
        </w:rPr>
        <w:t xml:space="preserve"> scores (FAS scores) for all pair</w:t>
      </w:r>
      <w:r>
        <w:rPr>
          <w:szCs w:val="24"/>
        </w:rPr>
        <w:t>wise proteins between</w:t>
      </w:r>
      <w:r w:rsidRPr="00076E91">
        <w:rPr>
          <w:szCs w:val="24"/>
        </w:rPr>
        <w:t xml:space="preserve"> microsporidia seed and non-microsporidia</w:t>
      </w:r>
      <w:r>
        <w:rPr>
          <w:szCs w:val="24"/>
        </w:rPr>
        <w:t xml:space="preserve"> ortholog</w:t>
      </w:r>
      <w:r w:rsidRPr="00076E91">
        <w:rPr>
          <w:szCs w:val="24"/>
        </w:rPr>
        <w:t xml:space="preserve">. Feature architecture of a protein is the arrangement of different types of protein domains such as PFAM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sidRPr="00076E91">
        <w:rPr>
          <w:rStyle w:val="FootnoteReference"/>
          <w:szCs w:val="24"/>
        </w:rPr>
        <w:t xml:space="preserve"> </w:t>
      </w:r>
      <w:r w:rsidRPr="00076E91">
        <w:rPr>
          <w:szCs w:val="24"/>
        </w:rPr>
        <w:t>or SMART</w:t>
      </w:r>
      <w:r>
        <w:rPr>
          <w:szCs w:val="24"/>
        </w:rPr>
        <w:t xml:space="preserve"> </w:t>
      </w:r>
      <w:r>
        <w:rPr>
          <w:szCs w:val="24"/>
        </w:rPr>
        <w:fldChar w:fldCharType="begin"/>
      </w:r>
      <w:r>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Pr>
          <w:szCs w:val="24"/>
        </w:rPr>
        <w:fldChar w:fldCharType="separate"/>
      </w:r>
      <w:r>
        <w:rPr>
          <w:noProof/>
          <w:szCs w:val="24"/>
        </w:rPr>
        <w:t>(Letunic, Doerks, and Bork 2012)</w:t>
      </w:r>
      <w:r>
        <w:rPr>
          <w:szCs w:val="24"/>
        </w:rPr>
        <w:fldChar w:fldCharType="end"/>
      </w:r>
      <w:r w:rsidRPr="00076E91">
        <w:rPr>
          <w:szCs w:val="24"/>
        </w:rPr>
        <w:t xml:space="preserve"> domains, transmembrane domains, low complexity regions,</w:t>
      </w:r>
      <w:r>
        <w:rPr>
          <w:szCs w:val="24"/>
        </w:rPr>
        <w:t xml:space="preserve"> or</w:t>
      </w:r>
      <w:r w:rsidRPr="00076E91">
        <w:rPr>
          <w:szCs w:val="24"/>
        </w:rPr>
        <w:t xml:space="preserve"> </w:t>
      </w:r>
      <w:r>
        <w:rPr>
          <w:szCs w:val="24"/>
        </w:rPr>
        <w:t>secondary structures</w:t>
      </w:r>
      <w:r w:rsidRPr="00076E91">
        <w:rPr>
          <w:szCs w:val="24"/>
        </w:rPr>
        <w:t>. Comparison of feature architecture between two proteins gives a FAS score between 0 and 1. The higher the FAS score, the more similar those 2 proteins are in term of functional equivalence.</w:t>
      </w:r>
    </w:p>
    <w:p w14:paraId="4C2D5A8C" w14:textId="57AA7225" w:rsidR="00AD1939" w:rsidRDefault="00564776" w:rsidP="00AD1939">
      <w:pPr>
        <w:spacing w:after="0" w:line="360" w:lineRule="auto"/>
        <w:jc w:val="both"/>
        <w:rPr>
          <w:szCs w:val="24"/>
        </w:rPr>
      </w:pPr>
      <w:r>
        <w:rPr>
          <w:szCs w:val="24"/>
        </w:rPr>
        <w:lastRenderedPageBreak/>
        <w:t>At the end, w</w:t>
      </w:r>
      <w:r w:rsidR="00AD1939">
        <w:rPr>
          <w:szCs w:val="24"/>
        </w:rPr>
        <w:t xml:space="preserve">e applied </w:t>
      </w:r>
      <w:r w:rsidR="00AD1939" w:rsidRPr="00076E91">
        <w:rPr>
          <w:szCs w:val="24"/>
        </w:rPr>
        <w:t>PhyloProfile</w:t>
      </w:r>
      <w:r w:rsidR="002C5D74">
        <w:rPr>
          <w:szCs w:val="24"/>
        </w:rPr>
        <w:t xml:space="preserve"> </w:t>
      </w:r>
      <w:r w:rsidR="008673AC">
        <w:rPr>
          <w:szCs w:val="24"/>
        </w:rPr>
        <w:fldChar w:fldCharType="begin"/>
      </w:r>
      <w:r w:rsidR="008673AC">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sidR="008673AC">
        <w:rPr>
          <w:szCs w:val="24"/>
        </w:rPr>
        <w:fldChar w:fldCharType="separate"/>
      </w:r>
      <w:r w:rsidR="008673AC">
        <w:rPr>
          <w:noProof/>
          <w:szCs w:val="24"/>
        </w:rPr>
        <w:t>(Tran, Greshake Tzovaras, and Ebersberger 2018)</w:t>
      </w:r>
      <w:r w:rsidR="008673AC">
        <w:rPr>
          <w:szCs w:val="24"/>
        </w:rPr>
        <w:fldChar w:fldCharType="end"/>
      </w:r>
      <w:r w:rsidR="00AD1939" w:rsidRPr="00076E91">
        <w:rPr>
          <w:szCs w:val="24"/>
        </w:rPr>
        <w:t xml:space="preserve"> </w:t>
      </w:r>
      <w:r w:rsidR="00AD1939">
        <w:rPr>
          <w:szCs w:val="24"/>
        </w:rPr>
        <w:t xml:space="preserve">to analyze the phylogenetic profiles of the microsporidia LCA proteins with FAS scores as the complementary information to the presence/absence of the orthologs across 491 selected taxa. </w:t>
      </w:r>
    </w:p>
    <w:p w14:paraId="47AC0513" w14:textId="77777777" w:rsidR="00D56927" w:rsidRDefault="00D56927" w:rsidP="00E612B8"/>
    <w:p w14:paraId="4761530D" w14:textId="57DFB421" w:rsidR="003E464A" w:rsidRDefault="007B20B9" w:rsidP="00A719B5">
      <w:pPr>
        <w:pStyle w:val="Heading2"/>
      </w:pPr>
      <w:bookmarkStart w:id="58" w:name="_Toc386158922"/>
      <w:r>
        <w:t>Results</w:t>
      </w:r>
      <w:bookmarkEnd w:id="58"/>
    </w:p>
    <w:p w14:paraId="7FF0E720" w14:textId="716D6AC9" w:rsidR="007B20B9" w:rsidRDefault="000E6189" w:rsidP="00DF2522">
      <w:pPr>
        <w:pStyle w:val="Heading3"/>
      </w:pPr>
      <w:r>
        <w:t>The evolutionary history of microsporidian proteins</w:t>
      </w:r>
    </w:p>
    <w:p w14:paraId="24476951" w14:textId="21C16BC6" w:rsidR="003671FB" w:rsidRDefault="003671FB" w:rsidP="003671FB">
      <w:pPr>
        <w:spacing w:after="0" w:line="360" w:lineRule="auto"/>
        <w:jc w:val="both"/>
        <w:rPr>
          <w:szCs w:val="24"/>
        </w:rPr>
      </w:pPr>
      <w:r>
        <w:rPr>
          <w:szCs w:val="24"/>
        </w:rPr>
        <w:t xml:space="preserve">Using OrthoMCL, we obtained </w:t>
      </w:r>
      <w:commentRangeStart w:id="59"/>
      <w:commentRangeStart w:id="60"/>
      <w:r>
        <w:rPr>
          <w:szCs w:val="24"/>
        </w:rPr>
        <w:t xml:space="preserve">2904 initial </w:t>
      </w:r>
      <w:del w:id="61" w:author="Ingo Ebersberger" w:date="2018-04-11T22:18:00Z">
        <w:r w:rsidDel="00606BA8">
          <w:rPr>
            <w:szCs w:val="24"/>
          </w:rPr>
          <w:delText xml:space="preserve">homologous </w:delText>
        </w:r>
      </w:del>
      <w:ins w:id="62" w:author="Ingo Ebersberger" w:date="2018-04-11T22:18:00Z">
        <w:r>
          <w:rPr>
            <w:szCs w:val="24"/>
          </w:rPr>
          <w:t>orthologous</w:t>
        </w:r>
      </w:ins>
      <w:r>
        <w:rPr>
          <w:szCs w:val="24"/>
        </w:rPr>
        <w:t xml:space="preserve"> (</w:t>
      </w:r>
      <w:commentRangeStart w:id="63"/>
      <w:r>
        <w:rPr>
          <w:szCs w:val="24"/>
        </w:rPr>
        <w:t>homologous</w:t>
      </w:r>
      <w:commentRangeEnd w:id="63"/>
      <w:r>
        <w:rPr>
          <w:rStyle w:val="CommentReference"/>
        </w:rPr>
        <w:commentReference w:id="63"/>
      </w:r>
      <w:r>
        <w:rPr>
          <w:szCs w:val="24"/>
        </w:rPr>
        <w:t>)</w:t>
      </w:r>
      <w:ins w:id="64" w:author="Ingo Ebersberger" w:date="2018-04-11T22:18:00Z">
        <w:r>
          <w:rPr>
            <w:szCs w:val="24"/>
          </w:rPr>
          <w:t xml:space="preserve"> </w:t>
        </w:r>
      </w:ins>
      <w:commentRangeEnd w:id="59"/>
      <w:ins w:id="65" w:author="Ingo Ebersberger" w:date="2018-04-11T22:19:00Z">
        <w:r>
          <w:rPr>
            <w:rStyle w:val="CommentReference"/>
          </w:rPr>
          <w:commentReference w:id="59"/>
        </w:r>
      </w:ins>
      <w:commentRangeEnd w:id="60"/>
      <w:r>
        <w:rPr>
          <w:rStyle w:val="CommentReference"/>
        </w:rPr>
        <w:commentReference w:id="60"/>
      </w:r>
      <w:r>
        <w:rPr>
          <w:szCs w:val="24"/>
        </w:rPr>
        <w:t>groups for eleven microsporidian species</w:t>
      </w:r>
      <w:r w:rsidR="00E90778">
        <w:rPr>
          <w:szCs w:val="24"/>
        </w:rPr>
        <w:t>.</w:t>
      </w:r>
      <w:r>
        <w:rPr>
          <w:szCs w:val="24"/>
        </w:rPr>
        <w:t xml:space="preserve"> </w:t>
      </w:r>
      <w:bookmarkStart w:id="66" w:name="_GoBack"/>
      <w:bookmarkEnd w:id="66"/>
      <w:r w:rsidRPr="00B73579">
        <w:rPr>
          <w:szCs w:val="24"/>
          <w:highlight w:val="yellow"/>
        </w:rPr>
        <w:fldChar w:fldCharType="begin"/>
      </w:r>
      <w:r w:rsidRPr="00B73579">
        <w:rPr>
          <w:szCs w:val="24"/>
          <w:highlight w:val="yellow"/>
        </w:rPr>
        <w:instrText xml:space="preserve"> REF _Ref384988866 \h </w:instrText>
      </w:r>
      <w:r w:rsidRPr="00B73579">
        <w:rPr>
          <w:szCs w:val="24"/>
          <w:highlight w:val="yellow"/>
        </w:rPr>
      </w:r>
      <w:r w:rsidRPr="00B73579">
        <w:rPr>
          <w:szCs w:val="24"/>
          <w:highlight w:val="yellow"/>
        </w:rPr>
        <w:fldChar w:fldCharType="separate"/>
      </w:r>
      <w:r w:rsidR="00FD48E3" w:rsidRPr="00076E91">
        <w:t xml:space="preserve">Figure </w:t>
      </w:r>
      <w:r w:rsidR="00FD48E3">
        <w:rPr>
          <w:noProof/>
        </w:rPr>
        <w:t>2</w:t>
      </w:r>
      <w:r w:rsidR="00FD48E3">
        <w:noBreakHyphen/>
      </w:r>
      <w:r w:rsidR="00FD48E3">
        <w:rPr>
          <w:noProof/>
        </w:rPr>
        <w:t>4</w:t>
      </w:r>
      <w:r w:rsidRPr="00B73579">
        <w:rPr>
          <w:szCs w:val="24"/>
          <w:highlight w:val="yellow"/>
        </w:rPr>
        <w:fldChar w:fldCharType="end"/>
      </w:r>
      <w:r w:rsidRPr="00B73579">
        <w:rPr>
          <w:szCs w:val="24"/>
          <w:highlight w:val="yellow"/>
        </w:rPr>
        <w:t xml:space="preserve"> shows the proportion of orthologous and lineage specific proteins in 11 microsporidia species</w:t>
      </w:r>
      <w:r w:rsidRPr="00B73579">
        <w:rPr>
          <w:highlight w:val="yellow"/>
        </w:rPr>
        <w:t>.</w:t>
      </w:r>
      <w:r w:rsidRPr="00B73579">
        <w:rPr>
          <w:szCs w:val="24"/>
          <w:highlight w:val="yellow"/>
        </w:rPr>
        <w:t xml:space="preserve"> As a model for the genome reduction in microsporidia, the species in </w:t>
      </w:r>
      <w:r w:rsidRPr="00B73579">
        <w:rPr>
          <w:i/>
          <w:szCs w:val="24"/>
          <w:highlight w:val="yellow"/>
        </w:rPr>
        <w:t>Encephalitozoon</w:t>
      </w:r>
      <w:r w:rsidRPr="00B73579">
        <w:rPr>
          <w:szCs w:val="24"/>
          <w:highlight w:val="yellow"/>
        </w:rPr>
        <w:t xml:space="preserve"> genus share almost 98% of their proteins with other microsporidia species. Only 2% are lineage specific proteins (orphans). In other taxa, there are larger fractions of orphan proteins, from approximately 21% in </w:t>
      </w:r>
      <w:r w:rsidRPr="00B73579">
        <w:rPr>
          <w:i/>
          <w:szCs w:val="24"/>
          <w:highlight w:val="yellow"/>
        </w:rPr>
        <w:t>N.ceranae</w:t>
      </w:r>
      <w:r w:rsidRPr="00B73579">
        <w:rPr>
          <w:szCs w:val="24"/>
          <w:highlight w:val="yellow"/>
        </w:rPr>
        <w:t xml:space="preserve"> up to 49% in </w:t>
      </w:r>
      <w:r w:rsidRPr="00B73579">
        <w:rPr>
          <w:i/>
          <w:szCs w:val="24"/>
          <w:highlight w:val="yellow"/>
        </w:rPr>
        <w:t>E.aedis</w:t>
      </w:r>
      <w:r w:rsidRPr="00B73579">
        <w:rPr>
          <w:szCs w:val="24"/>
          <w:highlight w:val="yellow"/>
        </w:rPr>
        <w:t>.</w:t>
      </w:r>
    </w:p>
    <w:p w14:paraId="6BB6EAE4" w14:textId="2FA02B7B" w:rsidR="00B73579" w:rsidRPr="00076E91" w:rsidRDefault="00B73579" w:rsidP="003671FB">
      <w:pPr>
        <w:spacing w:after="0" w:line="360" w:lineRule="auto"/>
        <w:jc w:val="both"/>
        <w:rPr>
          <w:szCs w:val="24"/>
        </w:rPr>
      </w:pPr>
      <w:r>
        <w:rPr>
          <w:szCs w:val="24"/>
        </w:rPr>
        <w:t>Based on the results of the ortholog search, we subsequently investigated the evolutionary history of the genes encoded in the contemporary microsporidian genomes. As a start, we distinguished two fractions, those genes with at least one ortholog in another species, and those genes for which neither orthoMCL nor HaMStR could detected an orthologs. In the following, we refer to these latter genes as ‘orphans’. When focusing on the individual species in our microsporidian set, we noted a considerable variation in the fraction of orphans (Figure 2-2), where the fraction of orphans increases with the genome size and with the total number of genes annotated in a genome. The three species from the genus Encephalitozoon have with xxx – zzz the fewest orphans among all microsporidia analysed. In these species, only 2% of the genes appear as orphans. In turn, orphans make up about 1/5</w:t>
      </w:r>
      <w:r w:rsidRPr="00513705">
        <w:rPr>
          <w:szCs w:val="24"/>
          <w:vertAlign w:val="superscript"/>
        </w:rPr>
        <w:t>th</w:t>
      </w:r>
      <w:r>
        <w:rPr>
          <w:szCs w:val="24"/>
        </w:rPr>
        <w:t xml:space="preserve"> of the annotated genes in N. ceranae, and almost half (49%) of the genes in the genome of </w:t>
      </w:r>
      <w:commentRangeStart w:id="67"/>
      <w:r>
        <w:rPr>
          <w:szCs w:val="24"/>
        </w:rPr>
        <w:t xml:space="preserve">E. aedis. </w:t>
      </w:r>
      <w:commentRangeEnd w:id="67"/>
      <w:r>
        <w:rPr>
          <w:rStyle w:val="CommentReference"/>
        </w:rPr>
        <w:commentReference w:id="67"/>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5ABBF038">
            <wp:extent cx="5400040" cy="3243399"/>
            <wp:effectExtent l="0" t="0" r="1016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330D6ADC" w14:textId="77777777" w:rsidR="003671FB" w:rsidRDefault="003671FB" w:rsidP="003671FB">
      <w:pPr>
        <w:pStyle w:val="Caption"/>
        <w:spacing w:after="0" w:line="360" w:lineRule="auto"/>
        <w:jc w:val="both"/>
      </w:pPr>
      <w:bookmarkStart w:id="68" w:name="_Ref384988866"/>
      <w:bookmarkStart w:id="69" w:name="_Toc385094390"/>
      <w:bookmarkStart w:id="70" w:name="_Toc386158595"/>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4</w:t>
      </w:r>
      <w:r>
        <w:fldChar w:fldCharType="end"/>
      </w:r>
      <w:bookmarkEnd w:id="68"/>
      <w:r w:rsidRPr="00076E91">
        <w:t xml:space="preserve">: Fractions of non-orthologous (orange) and orthologous (green) proteins in different microsporidia </w:t>
      </w:r>
      <w:commentRangeStart w:id="71"/>
      <w:r w:rsidRPr="00076E91">
        <w:t>species</w:t>
      </w:r>
      <w:commentRangeEnd w:id="71"/>
      <w:r w:rsidR="00F53453">
        <w:rPr>
          <w:rStyle w:val="CommentReference"/>
          <w:b w:val="0"/>
          <w:bCs w:val="0"/>
          <w:color w:val="auto"/>
        </w:rPr>
        <w:commentReference w:id="71"/>
      </w:r>
      <w:r w:rsidRPr="00076E91">
        <w:t>.</w:t>
      </w:r>
      <w:bookmarkEnd w:id="69"/>
      <w:bookmarkEnd w:id="70"/>
    </w:p>
    <w:p w14:paraId="529846B0" w14:textId="1F37F392" w:rsidR="00F53453" w:rsidRDefault="00F53453" w:rsidP="00F53453">
      <w:pPr>
        <w:spacing w:after="0" w:line="360" w:lineRule="auto"/>
        <w:jc w:val="both"/>
      </w:pPr>
      <w:r>
        <w:t xml:space="preserve">Subsequently, we characterized the two gene categories in greater detail. First, we compared for each species the length distributions of orphans to that of genes with orthologs in other species. Figure … shows that orphans are, with an average length of XYZ (exemplarily for </w:t>
      </w:r>
      <w:proofErr w:type="gramStart"/>
      <w:r>
        <w:t>species …)</w:t>
      </w:r>
      <w:proofErr w:type="gramEnd"/>
      <w:r>
        <w:t xml:space="preserve"> about ZZZ aa shorter than genes with orthologs (</w:t>
      </w:r>
      <w:r>
        <w:rPr>
          <w:szCs w:val="24"/>
        </w:rPr>
        <w:t>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Pr>
          <w:szCs w:val="24"/>
        </w:rPr>
        <w:t xml:space="preserve">; </w:t>
      </w:r>
      <w:r>
        <w:t xml:space="preserve">p&lt;0.05). The sole exception is </w:t>
      </w:r>
      <w:r w:rsidRPr="00513705">
        <w:rPr>
          <w:i/>
        </w:rPr>
        <w:t>E. hellem</w:t>
      </w:r>
      <w:r>
        <w:t xml:space="preserve">, where the length difference is not significant. However, this species harbors only XYZ orphans, suggesting that the small sample size might interfere with the power of the test (CITE </w:t>
      </w:r>
      <w:r>
        <w:rPr>
          <w:szCs w:val="24"/>
        </w:rPr>
        <w:t>(Noether 1987)</w:t>
      </w:r>
      <w:r w:rsidRPr="00076E91">
        <w:rPr>
          <w:szCs w:val="24"/>
        </w:rPr>
        <w:t>.</w:t>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7EF80CFC">
            <wp:extent cx="5400040" cy="3593549"/>
            <wp:effectExtent l="0" t="0" r="1016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502E32C1" w14:textId="77777777" w:rsidR="00AB2C8D" w:rsidRPr="00076E91" w:rsidRDefault="00AB2C8D" w:rsidP="00AB2C8D">
      <w:pPr>
        <w:pStyle w:val="Caption"/>
        <w:spacing w:after="0" w:line="360" w:lineRule="auto"/>
        <w:jc w:val="both"/>
      </w:pPr>
      <w:bookmarkStart w:id="72" w:name="_Toc384637960"/>
      <w:bookmarkStart w:id="73" w:name="_Toc386158596"/>
      <w:commentRangeStart w:id="74"/>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5</w:t>
      </w:r>
      <w:r>
        <w:fldChar w:fldCharType="end"/>
      </w:r>
      <w:r w:rsidRPr="00076E91">
        <w:t xml:space="preserve">: </w:t>
      </w:r>
      <w:commentRangeEnd w:id="74"/>
      <w:r>
        <w:rPr>
          <w:rStyle w:val="CommentReference"/>
          <w:b w:val="0"/>
          <w:bCs w:val="0"/>
          <w:color w:val="auto"/>
        </w:rPr>
        <w:commentReference w:id="74"/>
      </w:r>
      <w:r w:rsidRPr="00076E91">
        <w:t>Length distribution of orthologous proteins (orange) and orphan proteins (green) in different microsporidia taxa.</w:t>
      </w:r>
      <w:bookmarkEnd w:id="72"/>
      <w:bookmarkEnd w:id="73"/>
    </w:p>
    <w:p w14:paraId="175DF08E" w14:textId="77777777" w:rsidR="00AB2C8D" w:rsidRPr="00076E91" w:rsidRDefault="00AB2C8D" w:rsidP="00AB2C8D">
      <w:pPr>
        <w:spacing w:after="0" w:line="360" w:lineRule="auto"/>
        <w:jc w:val="both"/>
        <w:rPr>
          <w:szCs w:val="24"/>
        </w:rPr>
      </w:pPr>
    </w:p>
    <w:p w14:paraId="09E23448" w14:textId="77777777" w:rsidR="00AB2C8D" w:rsidRDefault="00AB2C8D" w:rsidP="00AB2C8D">
      <w:pPr>
        <w:spacing w:after="0" w:line="360" w:lineRule="auto"/>
        <w:jc w:val="both"/>
        <w:rPr>
          <w:szCs w:val="24"/>
        </w:rPr>
      </w:pPr>
      <w:r w:rsidRPr="00AB2C8D">
        <w:rPr>
          <w:szCs w:val="24"/>
          <w:highlight w:val="yellow"/>
        </w:rPr>
        <w:fldChar w:fldCharType="begin"/>
      </w:r>
      <w:r w:rsidRPr="00AB2C8D">
        <w:rPr>
          <w:szCs w:val="24"/>
          <w:highlight w:val="yellow"/>
        </w:rPr>
        <w:instrText xml:space="preserve"> REF _Ref381357979 \h </w:instrText>
      </w:r>
      <w:r w:rsidRPr="00AB2C8D">
        <w:rPr>
          <w:szCs w:val="24"/>
          <w:highlight w:val="yellow"/>
        </w:rPr>
        <w:fldChar w:fldCharType="separate"/>
      </w:r>
      <w:r w:rsidR="00FD48E3">
        <w:rPr>
          <w:b/>
          <w:szCs w:val="24"/>
          <w:highlight w:val="yellow"/>
        </w:rPr>
        <w:t>Error! Reference source not found.</w:t>
      </w:r>
      <w:r w:rsidRPr="00AB2C8D">
        <w:rPr>
          <w:szCs w:val="24"/>
          <w:highlight w:val="yellow"/>
        </w:rPr>
        <w:fldChar w:fldCharType="end"/>
      </w:r>
      <w:r w:rsidRPr="00AB2C8D">
        <w:rPr>
          <w:szCs w:val="24"/>
          <w:highlight w:val="yellow"/>
        </w:rPr>
        <w:t xml:space="preserve"> </w:t>
      </w:r>
      <w:proofErr w:type="gramStart"/>
      <w:r w:rsidRPr="00AB2C8D">
        <w:rPr>
          <w:szCs w:val="24"/>
          <w:highlight w:val="yellow"/>
        </w:rPr>
        <w:t>above</w:t>
      </w:r>
      <w:proofErr w:type="gramEnd"/>
      <w:r w:rsidRPr="00AB2C8D">
        <w:rPr>
          <w:szCs w:val="24"/>
          <w:highlight w:val="yellow"/>
        </w:rPr>
        <w:t xml:space="preserve"> and </w:t>
      </w:r>
      <w:r w:rsidRPr="00AB2C8D">
        <w:rPr>
          <w:szCs w:val="24"/>
          <w:highlight w:val="yellow"/>
        </w:rPr>
        <w:fldChar w:fldCharType="begin"/>
      </w:r>
      <w:r w:rsidRPr="00AB2C8D">
        <w:rPr>
          <w:szCs w:val="24"/>
          <w:highlight w:val="yellow"/>
        </w:rPr>
        <w:instrText xml:space="preserve"> REF _Ref384421859 \h </w:instrText>
      </w:r>
      <w:r w:rsidRPr="00AB2C8D">
        <w:rPr>
          <w:szCs w:val="24"/>
          <w:highlight w:val="yellow"/>
        </w:rPr>
      </w:r>
      <w:r w:rsidRPr="00AB2C8D">
        <w:rPr>
          <w:szCs w:val="24"/>
          <w:highlight w:val="yellow"/>
        </w:rPr>
        <w:fldChar w:fldCharType="separate"/>
      </w:r>
      <w:r w:rsidR="00FD48E3" w:rsidRPr="00076E91">
        <w:t xml:space="preserve">Table </w:t>
      </w:r>
      <w:r w:rsidR="00FD48E3">
        <w:rPr>
          <w:noProof/>
        </w:rPr>
        <w:t>A</w:t>
      </w:r>
      <w:r w:rsidR="00FD48E3">
        <w:noBreakHyphen/>
      </w:r>
      <w:r w:rsidR="00FD48E3">
        <w:rPr>
          <w:noProof/>
        </w:rPr>
        <w:t>3</w:t>
      </w:r>
      <w:r w:rsidRPr="00AB2C8D">
        <w:rPr>
          <w:szCs w:val="24"/>
          <w:highlight w:val="yellow"/>
        </w:rPr>
        <w:fldChar w:fldCharType="end"/>
      </w:r>
      <w:r w:rsidRPr="00AB2C8D">
        <w:rPr>
          <w:szCs w:val="24"/>
          <w:highlight w:val="yellow"/>
        </w:rPr>
        <w:t xml:space="preserve"> in Appendix show the length distribution of orthologous and orphan proteins </w:t>
      </w:r>
      <w:ins w:id="75" w:author="Ingo Ebersberger" w:date="2018-04-19T21:07:00Z">
        <w:r w:rsidRPr="00AB2C8D">
          <w:rPr>
            <w:szCs w:val="24"/>
            <w:highlight w:val="yellow"/>
          </w:rPr>
          <w:t xml:space="preserve">across all </w:t>
        </w:r>
      </w:ins>
      <w:r w:rsidRPr="00AB2C8D">
        <w:rPr>
          <w:szCs w:val="24"/>
          <w:highlight w:val="yellow"/>
        </w:rPr>
        <w:t xml:space="preserve">11 microsporidia taxa. We use the nonparametric U-test Wilcoxon-Mann-Whitney </w:t>
      </w:r>
      <w:r w:rsidRPr="00AB2C8D">
        <w:rPr>
          <w:szCs w:val="24"/>
          <w:highlight w:val="yellow"/>
        </w:rPr>
        <w:fldChar w:fldCharType="begin"/>
      </w:r>
      <w:r w:rsidRPr="00AB2C8D">
        <w:rPr>
          <w:szCs w:val="24"/>
          <w:highlight w:val="yellow"/>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Pr="00AB2C8D">
        <w:rPr>
          <w:szCs w:val="24"/>
          <w:highlight w:val="yellow"/>
        </w:rPr>
        <w:fldChar w:fldCharType="separate"/>
      </w:r>
      <w:r w:rsidRPr="00AB2C8D">
        <w:rPr>
          <w:noProof/>
          <w:szCs w:val="24"/>
          <w:highlight w:val="yellow"/>
        </w:rPr>
        <w:t>(Mann and Whitney 1947)</w:t>
      </w:r>
      <w:r w:rsidRPr="00AB2C8D">
        <w:rPr>
          <w:szCs w:val="24"/>
          <w:highlight w:val="yellow"/>
        </w:rPr>
        <w:fldChar w:fldCharType="end"/>
      </w:r>
      <w:r w:rsidRPr="00AB2C8D">
        <w:rPr>
          <w:szCs w:val="24"/>
          <w:highlight w:val="yellow"/>
        </w:rPr>
        <w:t xml:space="preserve"> to compare the two length categories. </w:t>
      </w:r>
      <w:ins w:id="76" w:author="Ingo Ebersberger" w:date="2018-04-19T21:10:00Z">
        <w:r w:rsidRPr="00AB2C8D">
          <w:rPr>
            <w:szCs w:val="24"/>
            <w:highlight w:val="yellow"/>
          </w:rPr>
          <w:t>This revealed that</w:t>
        </w:r>
      </w:ins>
      <w:ins w:id="77" w:author="Ingo Ebersberger" w:date="2018-04-19T21:09:00Z">
        <w:r w:rsidRPr="00AB2C8D">
          <w:rPr>
            <w:szCs w:val="24"/>
            <w:highlight w:val="yellow"/>
          </w:rPr>
          <w:t xml:space="preserve"> for all but one species, E. hellem,</w:t>
        </w:r>
      </w:ins>
      <w:r w:rsidRPr="00AB2C8D">
        <w:rPr>
          <w:szCs w:val="24"/>
          <w:highlight w:val="yellow"/>
        </w:rPr>
        <w:t xml:space="preserve"> </w:t>
      </w:r>
      <w:ins w:id="78" w:author="Ingo Ebersberger" w:date="2018-04-19T21:09:00Z">
        <w:r w:rsidRPr="00AB2C8D">
          <w:rPr>
            <w:szCs w:val="24"/>
            <w:highlight w:val="yellow"/>
          </w:rPr>
          <w:t>the</w:t>
        </w:r>
      </w:ins>
      <w:r w:rsidRPr="00AB2C8D">
        <w:rPr>
          <w:szCs w:val="24"/>
          <w:highlight w:val="yellow"/>
        </w:rPr>
        <w:t xml:space="preserve"> orphan proteins are significantly </w:t>
      </w:r>
      <w:ins w:id="79" w:author="Ingo Ebersberger" w:date="2018-04-19T21:09:00Z">
        <w:r w:rsidRPr="00AB2C8D">
          <w:rPr>
            <w:szCs w:val="24"/>
            <w:highlight w:val="yellow"/>
          </w:rPr>
          <w:t xml:space="preserve">shorter </w:t>
        </w:r>
      </w:ins>
      <w:r w:rsidRPr="00AB2C8D">
        <w:rPr>
          <w:szCs w:val="24"/>
          <w:highlight w:val="yellow"/>
        </w:rPr>
        <w:t xml:space="preserve">than </w:t>
      </w:r>
      <w:del w:id="80" w:author="Ingo Ebersberger" w:date="2018-04-19T21:09:00Z">
        <w:r w:rsidRPr="00AB2C8D" w:rsidDel="00E868A2">
          <w:rPr>
            <w:szCs w:val="24"/>
            <w:highlight w:val="yellow"/>
          </w:rPr>
          <w:delText>the one of</w:delText>
        </w:r>
      </w:del>
      <w:ins w:id="81" w:author="Ingo Ebersberger" w:date="2018-04-19T21:09:00Z">
        <w:r w:rsidRPr="00AB2C8D">
          <w:rPr>
            <w:szCs w:val="24"/>
            <w:highlight w:val="yellow"/>
          </w:rPr>
          <w:t>genes with</w:t>
        </w:r>
      </w:ins>
      <w:r w:rsidRPr="00AB2C8D">
        <w:rPr>
          <w:szCs w:val="24"/>
          <w:highlight w:val="yellow"/>
        </w:rPr>
        <w:t xml:space="preserve"> </w:t>
      </w:r>
      <w:del w:id="82" w:author="Ingo Ebersberger" w:date="2018-04-19T21:09:00Z">
        <w:r w:rsidRPr="00AB2C8D" w:rsidDel="00E868A2">
          <w:rPr>
            <w:szCs w:val="24"/>
            <w:highlight w:val="yellow"/>
          </w:rPr>
          <w:delText xml:space="preserve">orthologous </w:delText>
        </w:r>
      </w:del>
      <w:ins w:id="83" w:author="Ingo Ebersberger" w:date="2018-04-19T21:09:00Z">
        <w:r w:rsidRPr="00AB2C8D">
          <w:rPr>
            <w:szCs w:val="24"/>
            <w:highlight w:val="yellow"/>
          </w:rPr>
          <w:t>orthologs in at least one other species</w:t>
        </w:r>
      </w:ins>
      <w:del w:id="84" w:author="Ingo Ebersberger" w:date="2018-04-19T21:10:00Z">
        <w:r w:rsidRPr="00AB2C8D" w:rsidDel="00E868A2">
          <w:rPr>
            <w:szCs w:val="24"/>
            <w:highlight w:val="yellow"/>
          </w:rPr>
          <w:delText>proteins</w:delText>
        </w:r>
      </w:del>
      <w:r w:rsidRPr="00AB2C8D">
        <w:rPr>
          <w:szCs w:val="24"/>
          <w:highlight w:val="yellow"/>
        </w:rPr>
        <w:t xml:space="preserve"> </w:t>
      </w:r>
      <w:del w:id="85" w:author="Ingo Ebersberger" w:date="2018-04-19T21:07:00Z">
        <w:r w:rsidRPr="00AB2C8D" w:rsidDel="00ED32A7">
          <w:rPr>
            <w:szCs w:val="24"/>
            <w:highlight w:val="yellow"/>
          </w:rPr>
          <w:delText xml:space="preserve">with </w:delText>
        </w:r>
      </w:del>
      <w:ins w:id="86" w:author="Ingo Ebersberger" w:date="2018-04-19T21:07:00Z">
        <w:r w:rsidRPr="00AB2C8D">
          <w:rPr>
            <w:szCs w:val="24"/>
            <w:highlight w:val="yellow"/>
          </w:rPr>
          <w:t>(p &lt;</w:t>
        </w:r>
      </w:ins>
      <w:del w:id="87" w:author="Ingo Ebersberger" w:date="2018-04-19T21:07:00Z">
        <w:r w:rsidRPr="00AB2C8D" w:rsidDel="00ED32A7">
          <w:rPr>
            <w:szCs w:val="24"/>
            <w:highlight w:val="yellow"/>
          </w:rPr>
          <w:delText>the significant level of</w:delText>
        </w:r>
      </w:del>
      <w:r w:rsidRPr="00AB2C8D">
        <w:rPr>
          <w:szCs w:val="24"/>
          <w:highlight w:val="yellow"/>
        </w:rPr>
        <w:t xml:space="preserve"> </w:t>
      </w:r>
      <w:ins w:id="88" w:author="Ingo Ebersberger" w:date="2018-04-19T21:07:00Z">
        <w:r w:rsidRPr="00AB2C8D">
          <w:rPr>
            <w:szCs w:val="24"/>
            <w:highlight w:val="yellow"/>
          </w:rPr>
          <w:t>0.0</w:t>
        </w:r>
      </w:ins>
      <w:r w:rsidRPr="00AB2C8D">
        <w:rPr>
          <w:szCs w:val="24"/>
          <w:highlight w:val="yellow"/>
        </w:rPr>
        <w:t>5</w:t>
      </w:r>
      <w:ins w:id="89" w:author="Ingo Ebersberger" w:date="2018-04-19T21:07:00Z">
        <w:r w:rsidRPr="00AB2C8D">
          <w:rPr>
            <w:szCs w:val="24"/>
            <w:highlight w:val="yellow"/>
          </w:rPr>
          <w:t>)</w:t>
        </w:r>
      </w:ins>
      <w:del w:id="90" w:author="Ingo Ebersberger" w:date="2018-04-19T21:07:00Z">
        <w:r w:rsidRPr="00AB2C8D" w:rsidDel="00ED32A7">
          <w:rPr>
            <w:szCs w:val="24"/>
            <w:highlight w:val="yellow"/>
          </w:rPr>
          <w:delText>%</w:delText>
        </w:r>
      </w:del>
      <w:r w:rsidRPr="00AB2C8D">
        <w:rPr>
          <w:szCs w:val="24"/>
          <w:highlight w:val="yellow"/>
        </w:rPr>
        <w:t xml:space="preserve">. </w:t>
      </w:r>
      <w:ins w:id="91" w:author="Ingo Ebersberger" w:date="2018-04-19T21:10:00Z">
        <w:r w:rsidRPr="00AB2C8D">
          <w:rPr>
            <w:szCs w:val="24"/>
            <w:highlight w:val="yellow"/>
          </w:rPr>
          <w:t xml:space="preserve">Note, that </w:t>
        </w:r>
      </w:ins>
      <w:ins w:id="92" w:author="Ingo Ebersberger" w:date="2018-04-19T21:11:00Z">
        <w:r w:rsidRPr="00AB2C8D">
          <w:rPr>
            <w:szCs w:val="24"/>
            <w:highlight w:val="yellow"/>
          </w:rPr>
          <w:t>o</w:t>
        </w:r>
      </w:ins>
      <w:del w:id="93" w:author="Ingo Ebersberger" w:date="2018-04-19T21:11:00Z">
        <w:r w:rsidRPr="00AB2C8D" w:rsidDel="0049181C">
          <w:rPr>
            <w:szCs w:val="24"/>
            <w:highlight w:val="yellow"/>
          </w:rPr>
          <w:delText>O</w:delText>
        </w:r>
      </w:del>
      <w:r w:rsidRPr="00AB2C8D">
        <w:rPr>
          <w:szCs w:val="24"/>
          <w:highlight w:val="yellow"/>
        </w:rPr>
        <w:t xml:space="preserve">nly in the case of </w:t>
      </w:r>
      <w:r w:rsidRPr="00AB2C8D">
        <w:rPr>
          <w:i/>
          <w:szCs w:val="24"/>
          <w:highlight w:val="yellow"/>
        </w:rPr>
        <w:t>E.hellem</w:t>
      </w:r>
      <w:r w:rsidRPr="00AB2C8D">
        <w:rPr>
          <w:szCs w:val="24"/>
          <w:highlight w:val="yellow"/>
        </w:rPr>
        <w:t xml:space="preserve">, the </w:t>
      </w:r>
      <w:del w:id="94" w:author="Ingo Ebersberger" w:date="2018-04-19T21:11:00Z">
        <w:r w:rsidRPr="00AB2C8D" w:rsidDel="0049181C">
          <w:rPr>
            <w:szCs w:val="24"/>
            <w:highlight w:val="yellow"/>
          </w:rPr>
          <w:delText>p-value was 0.20 &gt; 0.05</w:delText>
        </w:r>
      </w:del>
      <w:ins w:id="95" w:author="Ingo Ebersberger" w:date="2018-04-19T21:11:00Z">
        <w:r w:rsidRPr="00AB2C8D">
          <w:rPr>
            <w:szCs w:val="24"/>
            <w:highlight w:val="yellow"/>
          </w:rPr>
          <w:t xml:space="preserve">length differences where not significantly different, yet this species harbors only XYZ orphans suggesting that the small sample size </w:t>
        </w:r>
      </w:ins>
      <w:ins w:id="96" w:author="Ingo Ebersberger" w:date="2018-04-19T21:15:00Z">
        <w:r w:rsidRPr="00AB2C8D">
          <w:rPr>
            <w:szCs w:val="24"/>
            <w:highlight w:val="yellow"/>
          </w:rPr>
          <w:t>affects the power of the</w:t>
        </w:r>
      </w:ins>
      <w:ins w:id="97" w:author="Ingo Ebersberger" w:date="2018-04-19T21:11:00Z">
        <w:r w:rsidRPr="00AB2C8D">
          <w:rPr>
            <w:szCs w:val="24"/>
            <w:highlight w:val="yellow"/>
          </w:rPr>
          <w:t xml:space="preserve"> te</w:t>
        </w:r>
      </w:ins>
      <w:ins w:id="98" w:author="Ingo Ebersberger" w:date="2018-04-19T21:13:00Z">
        <w:r w:rsidRPr="00AB2C8D">
          <w:rPr>
            <w:szCs w:val="24"/>
            <w:highlight w:val="yellow"/>
          </w:rPr>
          <w:t>st</w:t>
        </w:r>
      </w:ins>
      <w:ins w:id="99" w:author="Ingo Ebersberger" w:date="2018-04-19T21:15:00Z">
        <w:r w:rsidRPr="00AB2C8D">
          <w:rPr>
            <w:szCs w:val="24"/>
            <w:highlight w:val="yellow"/>
          </w:rPr>
          <w:t xml:space="preserve"> (Noether 1987)</w:t>
        </w:r>
      </w:ins>
      <w:r w:rsidRPr="00AB2C8D">
        <w:rPr>
          <w:szCs w:val="24"/>
          <w:highlight w:val="yellow"/>
        </w:rPr>
        <w:t xml:space="preserve">. </w:t>
      </w:r>
      <w:commentRangeStart w:id="100"/>
      <w:r w:rsidRPr="00AB2C8D">
        <w:rPr>
          <w:szCs w:val="24"/>
          <w:highlight w:val="yellow"/>
        </w:rPr>
        <w:t xml:space="preserve">However, the comparison in cases </w:t>
      </w:r>
      <w:commentRangeEnd w:id="100"/>
      <w:r w:rsidRPr="00AB2C8D">
        <w:rPr>
          <w:rStyle w:val="CommentReference"/>
          <w:highlight w:val="yellow"/>
        </w:rPr>
        <w:commentReference w:id="100"/>
      </w:r>
      <w:r w:rsidRPr="00AB2C8D">
        <w:rPr>
          <w:szCs w:val="24"/>
          <w:highlight w:val="yellow"/>
        </w:rPr>
        <w:t xml:space="preserve">of </w:t>
      </w:r>
      <w:r w:rsidRPr="00AB2C8D">
        <w:rPr>
          <w:i/>
          <w:szCs w:val="24"/>
          <w:highlight w:val="yellow"/>
        </w:rPr>
        <w:t>Encephalitozoon</w:t>
      </w:r>
      <w:r w:rsidRPr="00AB2C8D">
        <w:rPr>
          <w:szCs w:val="24"/>
          <w:highlight w:val="yellow"/>
        </w:rPr>
        <w:t xml:space="preserve"> taxa should be ignored because of the small number of orphan proteins that leads to a huge difference in sample size between the two datasets, which could shrink the power of the U-test </w:t>
      </w:r>
      <w:r w:rsidRPr="00AB2C8D">
        <w:rPr>
          <w:szCs w:val="24"/>
          <w:highlight w:val="yellow"/>
        </w:rPr>
        <w:fldChar w:fldCharType="begin"/>
      </w:r>
      <w:r w:rsidRPr="00AB2C8D">
        <w:rPr>
          <w:szCs w:val="24"/>
          <w:highlight w:val="yellow"/>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Pr="00AB2C8D">
        <w:rPr>
          <w:szCs w:val="24"/>
          <w:highlight w:val="yellow"/>
        </w:rPr>
        <w:fldChar w:fldCharType="separate"/>
      </w:r>
      <w:r w:rsidRPr="00AB2C8D">
        <w:rPr>
          <w:noProof/>
          <w:szCs w:val="24"/>
          <w:highlight w:val="yellow"/>
        </w:rPr>
        <w:t>(Noether 1987)</w:t>
      </w:r>
      <w:r w:rsidRPr="00AB2C8D">
        <w:rPr>
          <w:szCs w:val="24"/>
          <w:highlight w:val="yellow"/>
        </w:rPr>
        <w:fldChar w:fldCharType="end"/>
      </w:r>
      <w:r w:rsidRPr="00AB2C8D">
        <w:rPr>
          <w:szCs w:val="24"/>
          <w:highlight w:val="yellow"/>
        </w:rPr>
        <w:t>.</w:t>
      </w:r>
    </w:p>
    <w:p w14:paraId="4087E5A1" w14:textId="77777777" w:rsidR="00AB2C8D" w:rsidRDefault="00AB2C8D" w:rsidP="00F53453">
      <w:pPr>
        <w:spacing w:after="0" w:line="360" w:lineRule="auto"/>
        <w:jc w:val="both"/>
      </w:pPr>
    </w:p>
    <w:p w14:paraId="36DCA335" w14:textId="77777777" w:rsidR="00F53453" w:rsidRDefault="00F53453" w:rsidP="00F53453">
      <w:pPr>
        <w:spacing w:after="0" w:line="360" w:lineRule="auto"/>
        <w:jc w:val="both"/>
      </w:pPr>
      <w:r>
        <w:lastRenderedPageBreak/>
        <w:t>In the next step, we determined – again for each species separately - the presence of Pfam domains in the two gene sets. To this end, we used hmmscan from the HMMER package (Finn et al…</w:t>
      </w:r>
      <w:proofErr w:type="gramStart"/>
      <w:r>
        <w:t>. )</w:t>
      </w:r>
      <w:proofErr w:type="gramEnd"/>
      <w:r>
        <w:t xml:space="preserve"> in combination with the profile hidden Markov models from the Pfam-A database (Finn et al. Pfam paper). This revealed that the majority of genes with orthologs in other species do harbor at least one Pfam domain, and only between 15 and 20% of these genes lack a Pfam domain. The situation is reversed for the orphans. Here, the majority of the proteins do not contain a Pfam domain, and only between XYYZ (microsporidium A) and ZZZ (microsporidium B) proteins possess such a domain. In most of the cases, the Pfam domains observed in the orphans are also represented in the fraction of proteins with orthologs (see </w:t>
      </w:r>
      <w:proofErr w:type="gramStart"/>
      <w:r>
        <w:t>figure …)</w:t>
      </w:r>
      <w:proofErr w:type="gramEnd"/>
      <w:r>
        <w:t xml:space="preserve">. In summary, the microsporidian orphan proteins differ in part substantially with respect to protein length and Pfam content from their counterparts that have orthologs in other species. </w:t>
      </w:r>
    </w:p>
    <w:p w14:paraId="45AECF83" w14:textId="77777777" w:rsidR="00AB2C8D" w:rsidRPr="00AB2C8D" w:rsidRDefault="00AB2C8D" w:rsidP="00AB2C8D">
      <w:pPr>
        <w:spacing w:after="0" w:line="360" w:lineRule="auto"/>
        <w:jc w:val="both"/>
        <w:rPr>
          <w:ins w:id="101" w:author="Ingo Ebersberger" w:date="2018-04-19T21:20:00Z"/>
          <w:szCs w:val="24"/>
          <w:highlight w:val="yellow"/>
        </w:rPr>
      </w:pPr>
      <w:ins w:id="102" w:author="Ingo Ebersberger" w:date="2018-04-19T21:20:00Z">
        <w:r w:rsidRPr="00AB2C8D">
          <w:rPr>
            <w:szCs w:val="24"/>
            <w:highlight w:val="yellow"/>
          </w:rPr>
          <w:t xml:space="preserve">As a next step we annotated Pfam domains in the microsporidian protein sets. Pfam domains represent, in general, evolutionarily conserved sub-sequences in a protein, of which a considerable fraction has been associated with a particular function. </w:t>
        </w:r>
      </w:ins>
      <w:ins w:id="103" w:author="Ingo Ebersberger" w:date="2018-04-19T21:23:00Z">
        <w:r w:rsidRPr="00AB2C8D">
          <w:rPr>
            <w:szCs w:val="24"/>
            <w:highlight w:val="yellow"/>
          </w:rPr>
          <w:t>An hmmscan (REF) analysis revealed that the majority of orphan proteins</w:t>
        </w:r>
      </w:ins>
      <w:ins w:id="104" w:author="Ingo Ebersberger" w:date="2018-04-19T21:24:00Z">
        <w:r w:rsidRPr="00AB2C8D">
          <w:rPr>
            <w:szCs w:val="24"/>
            <w:highlight w:val="yellow"/>
          </w:rPr>
          <w:t xml:space="preserve">, between 70 and 80% depending on the species, </w:t>
        </w:r>
      </w:ins>
      <w:ins w:id="105" w:author="Ingo Ebersberger" w:date="2018-04-19T21:23:00Z">
        <w:r w:rsidRPr="00AB2C8D">
          <w:rPr>
            <w:szCs w:val="24"/>
            <w:highlight w:val="yellow"/>
          </w:rPr>
          <w:t>are devoid of any Pfam-A domain (Fig.</w:t>
        </w:r>
      </w:ins>
      <w:ins w:id="106" w:author="Ingo Ebersberger" w:date="2018-04-19T21:24:00Z">
        <w:r w:rsidRPr="00AB2C8D">
          <w:rPr>
            <w:szCs w:val="24"/>
            <w:highlight w:val="yellow"/>
          </w:rPr>
          <w:t xml:space="preserve"> …).</w:t>
        </w:r>
      </w:ins>
    </w:p>
    <w:p w14:paraId="5E5BA6EF" w14:textId="77777777" w:rsidR="00AB2C8D" w:rsidRDefault="00AB2C8D" w:rsidP="00AB2C8D">
      <w:pPr>
        <w:spacing w:after="0" w:line="360" w:lineRule="auto"/>
        <w:jc w:val="both"/>
        <w:rPr>
          <w:szCs w:val="24"/>
        </w:rPr>
      </w:pPr>
      <w:r w:rsidRPr="00AB2C8D">
        <w:rPr>
          <w:szCs w:val="24"/>
          <w:highlight w:val="yellow"/>
        </w:rPr>
        <w:t xml:space="preserve"> To assess those assumptions, we </w:t>
      </w:r>
      <w:ins w:id="107" w:author="Ingo Ebersberger" w:date="2018-04-19T21:20:00Z">
        <w:r w:rsidRPr="00AB2C8D">
          <w:rPr>
            <w:szCs w:val="24"/>
            <w:highlight w:val="yellow"/>
          </w:rPr>
          <w:t xml:space="preserve">identified </w:t>
        </w:r>
      </w:ins>
      <w:r w:rsidRPr="00AB2C8D">
        <w:rPr>
          <w:szCs w:val="24"/>
          <w:highlight w:val="yellow"/>
        </w:rPr>
        <w:t xml:space="preserve">PFAM (Finn et al. 2014) annotation analysis for the orphan and orthologous proteins in each microsporidia species. The PFAM annotation was done using hmmscan </w:t>
      </w:r>
      <w:r w:rsidRPr="00AB2C8D">
        <w:rPr>
          <w:szCs w:val="24"/>
          <w:highlight w:val="yellow"/>
        </w:rPr>
        <w:fldChar w:fldCharType="begin"/>
      </w:r>
      <w:r w:rsidRPr="00AB2C8D">
        <w:rPr>
          <w:szCs w:val="24"/>
          <w:highlight w:val="yellow"/>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Pr="00AB2C8D">
        <w:rPr>
          <w:szCs w:val="24"/>
          <w:highlight w:val="yellow"/>
        </w:rPr>
        <w:fldChar w:fldCharType="separate"/>
      </w:r>
      <w:r w:rsidRPr="00AB2C8D">
        <w:rPr>
          <w:noProof/>
          <w:szCs w:val="24"/>
          <w:highlight w:val="yellow"/>
        </w:rPr>
        <w:t>(Eddy 1998)</w:t>
      </w:r>
      <w:r w:rsidRPr="00AB2C8D">
        <w:rPr>
          <w:szCs w:val="24"/>
          <w:highlight w:val="yellow"/>
        </w:rPr>
        <w:fldChar w:fldCharType="end"/>
      </w:r>
      <w:r w:rsidRPr="00AB2C8D">
        <w:rPr>
          <w:szCs w:val="24"/>
          <w:highlight w:val="yellow"/>
        </w:rPr>
        <w:t xml:space="preserve"> to search for similar sequences from the pfam-A database.</w:t>
      </w:r>
      <w:r>
        <w:rPr>
          <w:szCs w:val="24"/>
        </w:rPr>
        <w:t xml:space="preserve">  </w:t>
      </w:r>
    </w:p>
    <w:p w14:paraId="7D201090" w14:textId="77777777" w:rsidR="00AB2C8D" w:rsidRDefault="00AB2C8D" w:rsidP="00AB2C8D">
      <w:pPr>
        <w:spacing w:after="0" w:line="360" w:lineRule="auto"/>
        <w:jc w:val="both"/>
        <w:rPr>
          <w:szCs w:val="24"/>
        </w:rPr>
      </w:pP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16D7B1BF">
            <wp:extent cx="5400040" cy="2759871"/>
            <wp:effectExtent l="0" t="0" r="10160" b="889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71183F8B" w14:textId="77777777" w:rsidR="00AB2C8D" w:rsidRPr="00076E91" w:rsidRDefault="00AB2C8D" w:rsidP="00AB2C8D">
      <w:pPr>
        <w:pStyle w:val="Caption"/>
        <w:spacing w:after="0" w:line="360" w:lineRule="auto"/>
        <w:jc w:val="both"/>
      </w:pPr>
      <w:bookmarkStart w:id="108" w:name="_Toc384637961"/>
      <w:bookmarkStart w:id="109" w:name="_Toc386158597"/>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6</w:t>
      </w:r>
      <w:r>
        <w:fldChar w:fldCharType="end"/>
      </w:r>
      <w:r w:rsidRPr="00076E91">
        <w:t>: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bookmarkEnd w:id="108"/>
      <w:bookmarkEnd w:id="109"/>
    </w:p>
    <w:p w14:paraId="4A4AB779" w14:textId="77777777" w:rsidR="00AB2C8D" w:rsidRPr="0063753E" w:rsidRDefault="00AB2C8D" w:rsidP="00AB2C8D">
      <w:pPr>
        <w:spacing w:after="0" w:line="360" w:lineRule="auto"/>
        <w:jc w:val="both"/>
      </w:pPr>
      <w:r w:rsidRPr="00AB2C8D">
        <w:rPr>
          <w:szCs w:val="24"/>
          <w:highlight w:val="yellow"/>
        </w:rPr>
        <w:t xml:space="preserve">A large fraction of orphan proteins (from 70% to 86%) do not have any PFAM domain as been shown in </w:t>
      </w:r>
      <w:r w:rsidRPr="00AB2C8D">
        <w:rPr>
          <w:szCs w:val="24"/>
          <w:highlight w:val="yellow"/>
        </w:rPr>
        <w:fldChar w:fldCharType="begin"/>
      </w:r>
      <w:r w:rsidRPr="00AB2C8D">
        <w:rPr>
          <w:szCs w:val="24"/>
          <w:highlight w:val="yellow"/>
        </w:rPr>
        <w:instrText xml:space="preserve"> REF _Ref381359837 \h </w:instrText>
      </w:r>
      <w:r w:rsidRPr="00AB2C8D">
        <w:rPr>
          <w:szCs w:val="24"/>
          <w:highlight w:val="yellow"/>
        </w:rPr>
        <w:fldChar w:fldCharType="separate"/>
      </w:r>
      <w:r w:rsidR="00FD48E3">
        <w:rPr>
          <w:b/>
          <w:szCs w:val="24"/>
          <w:highlight w:val="yellow"/>
        </w:rPr>
        <w:t>Error! Reference source not found.</w:t>
      </w:r>
      <w:r w:rsidRPr="00AB2C8D">
        <w:rPr>
          <w:szCs w:val="24"/>
          <w:highlight w:val="yellow"/>
        </w:rPr>
        <w:fldChar w:fldCharType="end"/>
      </w:r>
      <w:r w:rsidRPr="00AB2C8D">
        <w:rPr>
          <w:szCs w:val="24"/>
          <w:highlight w:val="yellow"/>
        </w:rPr>
        <w:t xml:space="preserve"> </w:t>
      </w:r>
      <w:proofErr w:type="gramStart"/>
      <w:r w:rsidRPr="00AB2C8D">
        <w:rPr>
          <w:szCs w:val="24"/>
          <w:highlight w:val="yellow"/>
        </w:rPr>
        <w:t>suggests</w:t>
      </w:r>
      <w:proofErr w:type="gramEnd"/>
      <w:r w:rsidRPr="00AB2C8D">
        <w:rPr>
          <w:szCs w:val="24"/>
          <w:highlight w:val="yellow"/>
        </w:rPr>
        <w:t xml:space="preserve"> that either most of those orphan proteins are newly invented during the expansion process of microsporidia genomes, or it is just an artifact of the wrong gene prediction. About 12% to 28% of orphan proteins have the same PFAM domains with those from orthologous proteins. According to our assumptions, they could be the fast-evolved proteins that we could not find their orthologs using OrthoMCL and HaMStR approaches.</w:t>
      </w:r>
    </w:p>
    <w:p w14:paraId="0ABB1204" w14:textId="77777777" w:rsidR="00AB2C8D" w:rsidRDefault="00AB2C8D" w:rsidP="00F53453">
      <w:pPr>
        <w:spacing w:after="0" w:line="360" w:lineRule="auto"/>
        <w:jc w:val="both"/>
      </w:pPr>
    </w:p>
    <w:p w14:paraId="22ABC712" w14:textId="603EC4E7" w:rsidR="00950DB8" w:rsidRPr="00AB2C8D" w:rsidRDefault="006C4D59" w:rsidP="002B180A">
      <w:pPr>
        <w:spacing w:after="0" w:line="360" w:lineRule="auto"/>
        <w:jc w:val="both"/>
        <w:rPr>
          <w:color w:val="FF0000"/>
        </w:rPr>
      </w:pPr>
      <w:r w:rsidRPr="00AB2C8D">
        <w:rPr>
          <w:color w:val="FF0000"/>
        </w:rPr>
        <w:t xml:space="preserve">I would now continue with the further description of the gene ages, the LCA reconstruction and core set identification, </w:t>
      </w:r>
      <w:proofErr w:type="gramStart"/>
      <w:r w:rsidRPr="00AB2C8D">
        <w:rPr>
          <w:color w:val="FF0000"/>
        </w:rPr>
        <w:t>Once</w:t>
      </w:r>
      <w:proofErr w:type="gramEnd"/>
      <w:r w:rsidRPr="00AB2C8D">
        <w:rPr>
          <w:color w:val="FF0000"/>
        </w:rPr>
        <w:t xml:space="preserve"> this has been exhaustively described, I would then add a discussion.</w:t>
      </w:r>
    </w:p>
    <w:p w14:paraId="3CA4F759" w14:textId="35627B2E" w:rsidR="00950DB8" w:rsidRDefault="00950DB8" w:rsidP="00DF2522">
      <w:pPr>
        <w:pStyle w:val="Heading3"/>
      </w:pPr>
      <w:bookmarkStart w:id="110" w:name="_Toc386158924"/>
      <w:r>
        <w:t>The microsporidian LCA protein set and the origin of microsporidia</w:t>
      </w:r>
      <w:bookmarkEnd w:id="110"/>
    </w:p>
    <w:p w14:paraId="448E5986" w14:textId="41C3C774" w:rsidR="00022C02" w:rsidRDefault="00022C02" w:rsidP="00022C02">
      <w:pPr>
        <w:spacing w:after="0" w:line="360" w:lineRule="auto"/>
        <w:jc w:val="both"/>
        <w:rPr>
          <w:szCs w:val="24"/>
        </w:rPr>
      </w:pPr>
      <w:r>
        <w:rPr>
          <w:szCs w:val="24"/>
        </w:rPr>
        <w:t>We extended the initial groups by searching for orthologs in non-microsporidia species using HaMStR.</w:t>
      </w:r>
      <w:r>
        <w:rPr>
          <w:szCs w:val="24"/>
          <w:lang w:val="de-DE"/>
        </w:rPr>
        <w:t xml:space="preserve"> </w:t>
      </w:r>
      <w:r w:rsidR="00CE331B">
        <w:rPr>
          <w:szCs w:val="24"/>
        </w:rPr>
        <w:t>Out of 2904</w:t>
      </w:r>
      <w:r w:rsidRPr="00076E91">
        <w:rPr>
          <w:szCs w:val="24"/>
        </w:rPr>
        <w:t xml:space="preserve"> extended groups, we </w:t>
      </w:r>
      <w:r>
        <w:rPr>
          <w:szCs w:val="24"/>
        </w:rPr>
        <w:t>identified</w:t>
      </w:r>
      <w:r w:rsidRPr="00076E91">
        <w:rPr>
          <w:szCs w:val="24"/>
        </w:rPr>
        <w:t xml:space="preserve"> 80 </w:t>
      </w:r>
      <w:r>
        <w:rPr>
          <w:szCs w:val="24"/>
        </w:rPr>
        <w:t>one-to-</w:t>
      </w:r>
      <w:r>
        <w:rPr>
          <w:szCs w:val="24"/>
        </w:rPr>
        <w:lastRenderedPageBreak/>
        <w:t xml:space="preserve">one orthologous </w:t>
      </w:r>
      <w:r w:rsidRPr="00076E91">
        <w:rPr>
          <w:szCs w:val="24"/>
        </w:rPr>
        <w:t>groups</w:t>
      </w:r>
      <w:r>
        <w:rPr>
          <w:szCs w:val="24"/>
        </w:rPr>
        <w:t xml:space="preserve"> between</w:t>
      </w:r>
      <w:r w:rsidRPr="00076E91">
        <w:rPr>
          <w:szCs w:val="24"/>
        </w:rPr>
        <w:t xml:space="preserve"> 11 microsporidia</w:t>
      </w:r>
      <w:r>
        <w:rPr>
          <w:szCs w:val="24"/>
        </w:rPr>
        <w:t xml:space="preserve"> (</w:t>
      </w:r>
      <w:r>
        <w:rPr>
          <w:szCs w:val="24"/>
        </w:rPr>
        <w:fldChar w:fldCharType="begin"/>
      </w:r>
      <w:r>
        <w:rPr>
          <w:szCs w:val="24"/>
        </w:rPr>
        <w:instrText xml:space="preserve"> REF _Ref381275723 \h </w:instrText>
      </w:r>
      <w:r>
        <w:rPr>
          <w:szCs w:val="24"/>
        </w:rPr>
      </w:r>
      <w:r>
        <w:rPr>
          <w:szCs w:val="24"/>
        </w:rPr>
        <w:fldChar w:fldCharType="separate"/>
      </w:r>
      <w:r w:rsidR="00FD48E3" w:rsidRPr="00076E91">
        <w:t xml:space="preserve">Table </w:t>
      </w:r>
      <w:r w:rsidR="00FD48E3">
        <w:rPr>
          <w:noProof/>
        </w:rPr>
        <w:t>2</w:t>
      </w:r>
      <w:r w:rsidR="00FD48E3">
        <w:noBreakHyphen/>
      </w:r>
      <w:r w:rsidR="00FD48E3">
        <w:rPr>
          <w:noProof/>
        </w:rPr>
        <w:t>1</w:t>
      </w:r>
      <w:r>
        <w:rPr>
          <w:szCs w:val="24"/>
        </w:rPr>
        <w:fldChar w:fldCharType="end"/>
      </w:r>
      <w:r>
        <w:rPr>
          <w:szCs w:val="24"/>
        </w:rPr>
        <w:t xml:space="preserve"> in </w:t>
      </w:r>
      <w:r>
        <w:rPr>
          <w:szCs w:val="24"/>
        </w:rPr>
        <w:fldChar w:fldCharType="begin"/>
      </w:r>
      <w:r>
        <w:rPr>
          <w:szCs w:val="24"/>
        </w:rPr>
        <w:instrText xml:space="preserve"> REF _Ref386149742 \r \h </w:instrText>
      </w:r>
      <w:r>
        <w:rPr>
          <w:szCs w:val="24"/>
        </w:rPr>
        <w:fldChar w:fldCharType="separate"/>
      </w:r>
      <w:r w:rsidR="00FD48E3">
        <w:rPr>
          <w:b/>
          <w:szCs w:val="24"/>
        </w:rPr>
        <w:t>Error! Reference source not found.</w:t>
      </w:r>
      <w:r>
        <w:rPr>
          <w:szCs w:val="24"/>
        </w:rPr>
        <w:fldChar w:fldCharType="end"/>
      </w:r>
      <w:r>
        <w:rPr>
          <w:szCs w:val="24"/>
        </w:rPr>
        <w:t>)</w:t>
      </w:r>
      <w:r w:rsidRPr="00076E91">
        <w:rPr>
          <w:szCs w:val="24"/>
        </w:rPr>
        <w:t xml:space="preserve"> </w:t>
      </w:r>
      <w:proofErr w:type="gramStart"/>
      <w:r w:rsidRPr="00076E91">
        <w:rPr>
          <w:szCs w:val="24"/>
        </w:rPr>
        <w:t>and</w:t>
      </w:r>
      <w:proofErr w:type="gramEnd"/>
      <w:r w:rsidRPr="00076E91">
        <w:rPr>
          <w:szCs w:val="24"/>
        </w:rPr>
        <w:t xml:space="preserve"> 24 non-microsporidia taxa</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FD48E3">
        <w:t xml:space="preserve">Table </w:t>
      </w:r>
      <w:r w:rsidR="00FD48E3">
        <w:rPr>
          <w:noProof/>
        </w:rPr>
        <w:t>2</w:t>
      </w:r>
      <w:r w:rsidR="00FD48E3">
        <w:noBreakHyphen/>
      </w:r>
      <w:r w:rsidR="00FD48E3">
        <w:rPr>
          <w:noProof/>
        </w:rPr>
        <w:t>2</w:t>
      </w:r>
      <w:r>
        <w:rPr>
          <w:szCs w:val="24"/>
        </w:rPr>
        <w:fldChar w:fldCharType="end"/>
      </w:r>
      <w:r>
        <w:rPr>
          <w:szCs w:val="24"/>
        </w:rPr>
        <w:t xml:space="preserve"> in Appendix). Those 80 groups served as our core genes</w:t>
      </w:r>
      <w:r w:rsidRPr="00076E91">
        <w:rPr>
          <w:szCs w:val="24"/>
        </w:rPr>
        <w:t xml:space="preserve"> for the species tree reconstruction. </w:t>
      </w:r>
    </w:p>
    <w:p w14:paraId="240D4CE3" w14:textId="77777777" w:rsidR="00022C02" w:rsidRPr="00076E91" w:rsidRDefault="00022C02" w:rsidP="00022C02">
      <w:pPr>
        <w:spacing w:after="0" w:line="360" w:lineRule="auto"/>
        <w:jc w:val="both"/>
        <w:rPr>
          <w:szCs w:val="24"/>
        </w:rPr>
      </w:pPr>
      <w:r w:rsidRPr="00076E91">
        <w:rPr>
          <w:szCs w:val="24"/>
        </w:rPr>
        <w:t xml:space="preserve">The super-alignment </w:t>
      </w:r>
      <w:r>
        <w:rPr>
          <w:szCs w:val="24"/>
        </w:rPr>
        <w:t xml:space="preserve">concatenated from 80 single alignments of the core gene set has the length of 86.424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for the reduced super-alignment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77777777" w:rsidR="00022C02" w:rsidRPr="00076E91" w:rsidRDefault="00022C02" w:rsidP="00022C02">
      <w:pPr>
        <w:pStyle w:val="Caption"/>
        <w:spacing w:after="0" w:line="360" w:lineRule="auto"/>
        <w:jc w:val="both"/>
      </w:pPr>
      <w:bookmarkStart w:id="111" w:name="_Ref381357941"/>
      <w:bookmarkStart w:id="112" w:name="_Toc386158598"/>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7</w:t>
      </w:r>
      <w:r>
        <w:fldChar w:fldCharType="end"/>
      </w:r>
      <w:bookmarkEnd w:id="111"/>
      <w:r w:rsidRPr="00076E91">
        <w:t xml:space="preserve">: Maximum likelihood tree over 35 species. The </w:t>
      </w:r>
      <w:proofErr w:type="gramStart"/>
      <w:r w:rsidRPr="00076E91">
        <w:t>11 microsporidia</w:t>
      </w:r>
      <w:proofErr w:type="gramEnd"/>
      <w:r w:rsidRPr="00076E91">
        <w:t xml:space="preserve"> taxa are highlighted in red. Other non-microsporidia taxa include 13 Fungi (green), 2 Metazoa and </w:t>
      </w:r>
      <w:r w:rsidRPr="00994FF2">
        <w:rPr>
          <w:i/>
        </w:rPr>
        <w:t>M.brevicollis</w:t>
      </w:r>
      <w:r w:rsidRPr="00076E91">
        <w:t xml:space="preserve">, </w:t>
      </w:r>
      <w:r w:rsidRPr="00994FF2">
        <w:rPr>
          <w:i/>
        </w:rPr>
        <w:t>C.owczarzaki</w:t>
      </w:r>
      <w:r>
        <w:t xml:space="preserve"> (yellow) and 7 out</w:t>
      </w:r>
      <w:r w:rsidRPr="00076E91">
        <w:t xml:space="preserve">group species (purple). </w:t>
      </w:r>
      <w:r>
        <w:t>Internal n</w:t>
      </w:r>
      <w:r w:rsidRPr="00076E91">
        <w:t>ode labels denote the bootstrap support and only v</w:t>
      </w:r>
      <w:r>
        <w:t xml:space="preserve">alues less than </w:t>
      </w:r>
      <w:r w:rsidRPr="00076E91">
        <w:t>100 are shown.</w:t>
      </w:r>
      <w:r>
        <w:t xml:space="preserve"> The tree is rooted according to </w:t>
      </w:r>
      <w:r>
        <w:fldChar w:fldCharType="begin"/>
      </w:r>
      <w: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fldChar w:fldCharType="separate"/>
      </w:r>
      <w:r>
        <w:rPr>
          <w:noProof/>
        </w:rPr>
        <w:t>(Roger and Simpson 2009)</w:t>
      </w:r>
      <w:r>
        <w:fldChar w:fldCharType="end"/>
      </w:r>
      <w:r>
        <w:t>.</w:t>
      </w:r>
      <w:bookmarkEnd w:id="112"/>
    </w:p>
    <w:p w14:paraId="66119E8B" w14:textId="77777777" w:rsidR="00022C02" w:rsidRDefault="00022C02" w:rsidP="00022C02">
      <w:pPr>
        <w:spacing w:after="0" w:line="360" w:lineRule="auto"/>
        <w:jc w:val="both"/>
        <w:rPr>
          <w:szCs w:val="24"/>
        </w:rPr>
      </w:pPr>
      <w:r>
        <w:rPr>
          <w:szCs w:val="24"/>
        </w:rPr>
        <w:lastRenderedPageBreak/>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FD48E3" w:rsidRPr="00076E91">
        <w:t xml:space="preserve">Figure </w:t>
      </w:r>
      <w:r w:rsidR="00FD48E3">
        <w:rPr>
          <w:noProof/>
        </w:rPr>
        <w:t>2</w:t>
      </w:r>
      <w:r w:rsidR="00FD48E3">
        <w:noBreakHyphen/>
      </w:r>
      <w:r w:rsidR="00FD48E3">
        <w:rPr>
          <w:noProof/>
        </w:rPr>
        <w:t>7</w:t>
      </w:r>
      <w:r>
        <w:rPr>
          <w:szCs w:val="24"/>
        </w:rPr>
        <w:fldChar w:fldCharType="end"/>
      </w:r>
      <w:r>
        <w:rPr>
          <w:szCs w:val="24"/>
        </w:rPr>
        <w:t xml:space="preserve">. The tree spans the full eukaryotic </w:t>
      </w:r>
      <w:commentRangeStart w:id="113"/>
      <w:r>
        <w:rPr>
          <w:szCs w:val="24"/>
        </w:rPr>
        <w:t xml:space="preserve">diversity and is overall well </w:t>
      </w:r>
      <w:commentRangeEnd w:id="113"/>
      <w:r>
        <w:rPr>
          <w:rStyle w:val="CommentReference"/>
        </w:rPr>
        <w:commentReference w:id="113"/>
      </w:r>
      <w:r>
        <w:rPr>
          <w:szCs w:val="24"/>
        </w:rPr>
        <w:t xml:space="preserve">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0991B1E6" w14:textId="3A13FC57" w:rsidR="00950DB8" w:rsidRDefault="002147F7" w:rsidP="002147F7">
      <w:pPr>
        <w:spacing w:after="0" w:line="360" w:lineRule="auto"/>
        <w:jc w:val="both"/>
        <w:rPr>
          <w:szCs w:val="24"/>
        </w:rPr>
      </w:pPr>
      <w:r>
        <w:rPr>
          <w:szCs w:val="24"/>
        </w:rPr>
        <w:t>Based on the species tree we f</w:t>
      </w:r>
      <w:r w:rsidRPr="00076E91">
        <w:rPr>
          <w:szCs w:val="24"/>
        </w:rPr>
        <w:t xml:space="preserve">iltered the </w:t>
      </w:r>
      <w:r>
        <w:rPr>
          <w:szCs w:val="24"/>
        </w:rPr>
        <w:t>extended homologous groups</w:t>
      </w:r>
      <w:r w:rsidRPr="00076E91">
        <w:rPr>
          <w:szCs w:val="24"/>
        </w:rPr>
        <w:t xml:space="preserve"> that did not match the parsimony criteria</w:t>
      </w:r>
      <w:r>
        <w:rPr>
          <w:szCs w:val="24"/>
        </w:rPr>
        <w:t xml:space="preserve"> as described in the method. </w:t>
      </w:r>
      <w:commentRangeStart w:id="114"/>
      <w:r>
        <w:rPr>
          <w:szCs w:val="24"/>
        </w:rPr>
        <w:t>Finally, we yielded</w:t>
      </w:r>
      <w:r w:rsidRPr="00076E91">
        <w:rPr>
          <w:szCs w:val="24"/>
        </w:rPr>
        <w:t xml:space="preserve"> 1605 final orthologous groups</w:t>
      </w:r>
      <w:r>
        <w:rPr>
          <w:szCs w:val="24"/>
        </w:rPr>
        <w:t>, which</w:t>
      </w:r>
      <w:r w:rsidRPr="00076E91">
        <w:rPr>
          <w:szCs w:val="24"/>
        </w:rPr>
        <w:t xml:space="preserve"> </w:t>
      </w:r>
      <w:r>
        <w:rPr>
          <w:szCs w:val="24"/>
        </w:rPr>
        <w:t>re</w:t>
      </w:r>
      <w:r w:rsidRPr="00076E91">
        <w:rPr>
          <w:szCs w:val="24"/>
        </w:rPr>
        <w:t>present the set of microsporidian LCA proteins.</w:t>
      </w:r>
      <w:commentRangeEnd w:id="114"/>
      <w:r>
        <w:rPr>
          <w:rStyle w:val="CommentReference"/>
        </w:rPr>
        <w:commentReference w:id="114"/>
      </w:r>
    </w:p>
    <w:p w14:paraId="41227539" w14:textId="77777777" w:rsidR="00AB2C8D" w:rsidRDefault="00AB2C8D" w:rsidP="002147F7">
      <w:pPr>
        <w:spacing w:after="0" w:line="360" w:lineRule="auto"/>
        <w:jc w:val="both"/>
        <w:rPr>
          <w:szCs w:val="24"/>
        </w:rPr>
      </w:pPr>
    </w:p>
    <w:p w14:paraId="7B879C0C" w14:textId="77777777" w:rsidR="00AB2C8D" w:rsidRDefault="00AB2C8D" w:rsidP="00AB2C8D">
      <w:pPr>
        <w:spacing w:after="0" w:line="360" w:lineRule="auto"/>
        <w:jc w:val="both"/>
        <w:rPr>
          <w:szCs w:val="24"/>
        </w:rPr>
      </w:pPr>
      <w:r w:rsidRPr="00076E91">
        <w:rPr>
          <w:szCs w:val="24"/>
        </w:rPr>
        <w:t>The 80 core genes</w:t>
      </w:r>
      <w:r>
        <w:rPr>
          <w:szCs w:val="24"/>
        </w:rPr>
        <w:t xml:space="preserve"> we identified and</w:t>
      </w:r>
      <w:r w:rsidRPr="00076E91">
        <w:rPr>
          <w:szCs w:val="24"/>
        </w:rPr>
        <w:t xml:space="preserv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FD48E3" w:rsidRPr="00076E91">
        <w:t xml:space="preserve">Figure </w:t>
      </w:r>
      <w:r w:rsidR="00FD48E3">
        <w:rPr>
          <w:noProof/>
        </w:rPr>
        <w:t>2</w:t>
      </w:r>
      <w:r w:rsidR="00FD48E3">
        <w:noBreakHyphen/>
      </w:r>
      <w:r w:rsidR="00FD48E3">
        <w:rPr>
          <w:noProof/>
        </w:rPr>
        <w:t>7</w:t>
      </w:r>
      <w:r w:rsidRPr="00076E91">
        <w:rPr>
          <w:szCs w:val="24"/>
        </w:rPr>
        <w:fldChar w:fldCharType="end"/>
      </w:r>
      <w:r>
        <w:rPr>
          <w:szCs w:val="24"/>
        </w:rPr>
        <w:t xml:space="preserve"> proved</w:t>
      </w:r>
      <w:r w:rsidRPr="00076E91">
        <w:rPr>
          <w:szCs w:val="24"/>
        </w:rPr>
        <w:t xml:space="preserve"> to be a very </w:t>
      </w:r>
      <w:r>
        <w:rPr>
          <w:szCs w:val="24"/>
        </w:rPr>
        <w:t>exceptional</w:t>
      </w:r>
      <w:r w:rsidRPr="00076E91">
        <w:rPr>
          <w:szCs w:val="24"/>
        </w:rPr>
        <w:t xml:space="preserve"> set for studying the evolutionary of fungal or even eukaryotic </w:t>
      </w:r>
      <w:r>
        <w:rPr>
          <w:szCs w:val="24"/>
        </w:rPr>
        <w:t>lineage</w:t>
      </w:r>
      <w:r w:rsidRPr="00076E91">
        <w:rPr>
          <w:szCs w:val="24"/>
        </w:rPr>
        <w:t xml:space="preserve">. </w:t>
      </w:r>
      <w:commentRangeStart w:id="115"/>
      <w:r w:rsidRPr="00076E91">
        <w:rPr>
          <w:szCs w:val="24"/>
        </w:rPr>
        <w:t xml:space="preserve">It </w:t>
      </w:r>
      <w:r>
        <w:rPr>
          <w:szCs w:val="24"/>
        </w:rPr>
        <w:t>was</w:t>
      </w:r>
      <w:r w:rsidRPr="00076E91">
        <w:rPr>
          <w:szCs w:val="24"/>
        </w:rPr>
        <w:t xml:space="preserve"> used to investigate the co-evolution of PDI/RhoGID gene clusters</w:t>
      </w:r>
      <w:commentRangeEnd w:id="115"/>
      <w:r>
        <w:rPr>
          <w:rStyle w:val="CommentReference"/>
        </w:rPr>
        <w:commentReference w:id="115"/>
      </w:r>
      <w:r w:rsidRPr="00076E91">
        <w:rPr>
          <w:szCs w:val="24"/>
        </w:rPr>
        <w:t xml:space="preserve"> (protein disulfide isomerases and Rho guanine-dissociation inhibitors) across the animal phylogeny</w:t>
      </w:r>
      <w:r>
        <w:rPr>
          <w:szCs w:val="24"/>
        </w:rPr>
        <w:t xml:space="preserve"> in the research of </w:t>
      </w:r>
      <w:r>
        <w:rPr>
          <w:szCs w:val="24"/>
        </w:rPr>
        <w:fldChar w:fldCharType="begin"/>
      </w:r>
      <w:r>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Pr>
          <w:szCs w:val="24"/>
        </w:rPr>
        <w:fldChar w:fldCharType="separate"/>
      </w:r>
      <w:r>
        <w:rPr>
          <w:noProof/>
          <w:szCs w:val="24"/>
        </w:rPr>
        <w:t>(Moretti et al. 2017)</w:t>
      </w:r>
      <w:r>
        <w:rPr>
          <w:szCs w:val="24"/>
        </w:rPr>
        <w:fldChar w:fldCharType="end"/>
      </w:r>
      <w:r>
        <w:rPr>
          <w:szCs w:val="24"/>
        </w:rPr>
        <w:t xml:space="preserve">, </w:t>
      </w:r>
      <w:r w:rsidRPr="00991163">
        <w:rPr>
          <w:szCs w:val="24"/>
        </w:rPr>
        <w:t xml:space="preserve">or to study the fungal diversity using a large taxon set with 48 fungi </w:t>
      </w:r>
      <w:r>
        <w:rPr>
          <w:szCs w:val="24"/>
        </w:rPr>
        <w:t>including Ascomycota</w:t>
      </w:r>
      <w:r w:rsidRPr="00991163">
        <w:rPr>
          <w:szCs w:val="24"/>
        </w:rPr>
        <w:t>, Basidiomycota, Blastocladiomycota, Chytridiomycota, Entomophthoromycota, Glomeromycota, Neocallimastigomycota, Kickxellales, Mortierellales and Mucorales, together with 11 microsporidia and 13 other taxa</w:t>
      </w:r>
      <w:r>
        <w:rPr>
          <w:szCs w:val="24"/>
        </w:rPr>
        <w:t xml:space="preserve"> (</w:t>
      </w:r>
      <w:r>
        <w:rPr>
          <w:szCs w:val="24"/>
          <w:highlight w:val="yellow"/>
        </w:rPr>
        <w:fldChar w:fldCharType="begin"/>
      </w:r>
      <w:r>
        <w:rPr>
          <w:szCs w:val="24"/>
        </w:rPr>
        <w:instrText xml:space="preserve"> REF _Ref383775786 \h </w:instrText>
      </w:r>
      <w:r>
        <w:rPr>
          <w:szCs w:val="24"/>
          <w:highlight w:val="yellow"/>
        </w:rPr>
        <w:fldChar w:fldCharType="separate"/>
      </w:r>
      <w:r w:rsidR="00FD48E3">
        <w:rPr>
          <w:b/>
          <w:szCs w:val="24"/>
          <w:highlight w:val="yellow"/>
        </w:rPr>
        <w:t xml:space="preserve">Error! </w:t>
      </w:r>
      <w:proofErr w:type="gramStart"/>
      <w:r w:rsidR="00FD48E3">
        <w:rPr>
          <w:b/>
          <w:szCs w:val="24"/>
          <w:highlight w:val="yellow"/>
        </w:rPr>
        <w:t>Reference source not found.</w:t>
      </w:r>
      <w:r>
        <w:rPr>
          <w:szCs w:val="24"/>
          <w:highlight w:val="yellow"/>
        </w:rPr>
        <w:fldChar w:fldCharType="end"/>
      </w:r>
      <w:r>
        <w:rPr>
          <w:szCs w:val="24"/>
        </w:rPr>
        <w:t>).</w:t>
      </w:r>
      <w:proofErr w:type="gramEnd"/>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05715EAC">
            <wp:extent cx="5374549" cy="7133692"/>
            <wp:effectExtent l="0" t="0" r="1079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5">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2364278F" w14:textId="77777777" w:rsidR="00AB2C8D" w:rsidRPr="00076E91" w:rsidRDefault="00AB2C8D" w:rsidP="00AB2C8D">
      <w:pPr>
        <w:pStyle w:val="Caption"/>
        <w:jc w:val="both"/>
        <w:rPr>
          <w:szCs w:val="24"/>
        </w:rPr>
      </w:pPr>
      <w:bookmarkStart w:id="116" w:name="_Toc384637962"/>
      <w:bookmarkStart w:id="117" w:name="_Toc386158599"/>
      <w:r>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8</w:t>
      </w:r>
      <w:r>
        <w:fldChar w:fldCharType="end"/>
      </w:r>
      <w:r>
        <w:t xml:space="preserve">: The maximum likelihood fungal tree generated based on the microsporidian core gene set. The tree reconstruction pipeline is similar to the one that was explained in the methods part (point </w:t>
      </w:r>
      <w:r>
        <w:fldChar w:fldCharType="begin"/>
      </w:r>
      <w:r>
        <w:instrText xml:space="preserve"> REF _Ref384631115 \r \h </w:instrText>
      </w:r>
      <w:r>
        <w:fldChar w:fldCharType="separate"/>
      </w:r>
      <w:r w:rsidR="00FD48E3">
        <w:rPr>
          <w:b w:val="0"/>
        </w:rPr>
        <w:t xml:space="preserve">Error! </w:t>
      </w:r>
      <w:proofErr w:type="gramStart"/>
      <w:r w:rsidR="00FD48E3">
        <w:rPr>
          <w:b w:val="0"/>
        </w:rPr>
        <w:t>Reference source not found.</w:t>
      </w:r>
      <w:r>
        <w:fldChar w:fldCharType="end"/>
      </w:r>
      <w:r w:rsidRPr="00757DD5">
        <w:t>)</w:t>
      </w:r>
      <w:r>
        <w:t>.</w:t>
      </w:r>
      <w:proofErr w:type="gramEnd"/>
      <w:r>
        <w:t xml:space="preserve">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16"/>
      <w:bookmarkEnd w:id="117"/>
    </w:p>
    <w:p w14:paraId="61F7D3DC" w14:textId="610DF4BB" w:rsidR="00AB2C8D" w:rsidRPr="002147F7" w:rsidRDefault="00AB2C8D" w:rsidP="002147F7">
      <w:pPr>
        <w:spacing w:after="0" w:line="360" w:lineRule="auto"/>
        <w:jc w:val="both"/>
        <w:rPr>
          <w:szCs w:val="24"/>
        </w:rPr>
      </w:pPr>
      <w:r>
        <w:rPr>
          <w:szCs w:val="24"/>
        </w:rPr>
        <w:t xml:space="preserve">Both reconstructed species trees in </w:t>
      </w:r>
      <w:r>
        <w:rPr>
          <w:szCs w:val="24"/>
        </w:rPr>
        <w:fldChar w:fldCharType="begin"/>
      </w:r>
      <w:r>
        <w:rPr>
          <w:szCs w:val="24"/>
        </w:rPr>
        <w:instrText xml:space="preserve"> REF _Ref381357941 \h </w:instrText>
      </w:r>
      <w:r>
        <w:rPr>
          <w:szCs w:val="24"/>
        </w:rPr>
      </w:r>
      <w:r>
        <w:rPr>
          <w:szCs w:val="24"/>
        </w:rPr>
        <w:fldChar w:fldCharType="separate"/>
      </w:r>
      <w:r w:rsidR="00FD48E3" w:rsidRPr="00076E91">
        <w:t xml:space="preserve">Figure </w:t>
      </w:r>
      <w:r w:rsidR="00FD48E3">
        <w:rPr>
          <w:noProof/>
        </w:rPr>
        <w:t>2</w:t>
      </w:r>
      <w:r w:rsidR="00FD48E3">
        <w:noBreakHyphen/>
      </w:r>
      <w:r w:rsidR="00FD48E3">
        <w:rPr>
          <w:noProof/>
        </w:rPr>
        <w:t>7</w:t>
      </w:r>
      <w:r>
        <w:rPr>
          <w:szCs w:val="24"/>
        </w:rPr>
        <w:fldChar w:fldCharType="end"/>
      </w:r>
      <w:r>
        <w:rPr>
          <w:szCs w:val="24"/>
        </w:rPr>
        <w:t xml:space="preserve"> and </w:t>
      </w:r>
      <w:r>
        <w:rPr>
          <w:szCs w:val="24"/>
        </w:rPr>
        <w:fldChar w:fldCharType="begin"/>
      </w:r>
      <w:r>
        <w:rPr>
          <w:szCs w:val="24"/>
        </w:rPr>
        <w:instrText xml:space="preserve"> REF _Ref383775786 \h </w:instrText>
      </w:r>
      <w:r>
        <w:rPr>
          <w:szCs w:val="24"/>
        </w:rPr>
        <w:fldChar w:fldCharType="separate"/>
      </w:r>
      <w:r w:rsidR="00FD48E3">
        <w:rPr>
          <w:b/>
          <w:szCs w:val="24"/>
        </w:rPr>
        <w:t>Error! Reference source not found.</w:t>
      </w:r>
      <w:r>
        <w:rPr>
          <w:szCs w:val="24"/>
        </w:rPr>
        <w:fldChar w:fldCharType="end"/>
      </w:r>
      <w:r>
        <w:rPr>
          <w:szCs w:val="24"/>
        </w:rPr>
        <w:t xml:space="preserve"> </w:t>
      </w:r>
      <w:proofErr w:type="gramStart"/>
      <w:r>
        <w:rPr>
          <w:szCs w:val="24"/>
        </w:rPr>
        <w:t>solidly</w:t>
      </w:r>
      <w:proofErr w:type="gramEnd"/>
      <w:r>
        <w:rPr>
          <w:szCs w:val="24"/>
        </w:rPr>
        <w:t xml:space="preserve"> support the hypothesis that microsporidia </w:t>
      </w:r>
      <w:commentRangeStart w:id="118"/>
      <w:r>
        <w:rPr>
          <w:szCs w:val="24"/>
        </w:rPr>
        <w:t xml:space="preserve">forms the earliest </w:t>
      </w:r>
      <w:r>
        <w:rPr>
          <w:szCs w:val="24"/>
        </w:rPr>
        <w:lastRenderedPageBreak/>
        <w:t xml:space="preserve">diverging clade of fungi. </w:t>
      </w:r>
      <w:commentRangeEnd w:id="118"/>
      <w:r>
        <w:rPr>
          <w:rStyle w:val="CommentReference"/>
        </w:rPr>
        <w:commentReference w:id="118"/>
      </w:r>
      <w:r>
        <w:rPr>
          <w:szCs w:val="24"/>
        </w:rPr>
        <w:t xml:space="preserve">It is also </w:t>
      </w:r>
      <w:r w:rsidRPr="000C0396">
        <w:rPr>
          <w:szCs w:val="24"/>
        </w:rPr>
        <w:t>worthwhile</w:t>
      </w:r>
      <w:r>
        <w:rPr>
          <w:szCs w:val="24"/>
        </w:rPr>
        <w:t xml:space="preserve"> to mention that the topology of this species tree is congruent with the one from the study of </w:t>
      </w:r>
      <w:r>
        <w:rPr>
          <w:szCs w:val="24"/>
        </w:rPr>
        <w:fldChar w:fldCharType="begin"/>
      </w:r>
      <w:r>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Pr>
          <w:szCs w:val="24"/>
        </w:rPr>
        <w:fldChar w:fldCharType="separate"/>
      </w:r>
      <w:r>
        <w:rPr>
          <w:noProof/>
          <w:szCs w:val="24"/>
        </w:rPr>
        <w:t>(Capella-Gutiérrez, Marcet-Houben, and Gabaldón 2012)</w:t>
      </w:r>
      <w:r>
        <w:rPr>
          <w:szCs w:val="24"/>
        </w:rPr>
        <w:fldChar w:fldCharType="end"/>
      </w:r>
      <w:r>
        <w:rPr>
          <w:szCs w:val="24"/>
        </w:rPr>
        <w:t xml:space="preserve">, </w:t>
      </w:r>
      <w:commentRangeStart w:id="119"/>
      <w:r>
        <w:rPr>
          <w:szCs w:val="24"/>
        </w:rPr>
        <w:t xml:space="preserve">which also support the same </w:t>
      </w:r>
      <w:r w:rsidRPr="00516550">
        <w:rPr>
          <w:szCs w:val="24"/>
        </w:rPr>
        <w:t>scenario</w:t>
      </w:r>
      <w:r>
        <w:rPr>
          <w:szCs w:val="24"/>
        </w:rPr>
        <w:t>.</w:t>
      </w:r>
      <w:commentRangeEnd w:id="119"/>
      <w:r>
        <w:rPr>
          <w:rStyle w:val="CommentReference"/>
        </w:rPr>
        <w:commentReference w:id="119"/>
      </w:r>
      <w:r>
        <w:rPr>
          <w:szCs w:val="24"/>
        </w:rPr>
        <w:t xml:space="preserve"> </w:t>
      </w:r>
    </w:p>
    <w:p w14:paraId="1E1C5726" w14:textId="2F66DABA" w:rsidR="00950DB8" w:rsidRDefault="00950DB8" w:rsidP="00DF2522">
      <w:pPr>
        <w:pStyle w:val="Heading3"/>
      </w:pPr>
      <w:bookmarkStart w:id="120" w:name="_Toc386158925"/>
      <w:r>
        <w:t>The microsporidia phylogenetic profile</w:t>
      </w:r>
      <w:bookmarkEnd w:id="120"/>
    </w:p>
    <w:p w14:paraId="7044540F" w14:textId="77777777" w:rsidR="00CF3C94" w:rsidRDefault="00CF3C94" w:rsidP="00CF3C94">
      <w:pPr>
        <w:spacing w:after="0" w:line="360" w:lineRule="auto"/>
        <w:jc w:val="both"/>
        <w:rPr>
          <w:szCs w:val="24"/>
        </w:rPr>
      </w:pPr>
      <w:r>
        <w:rPr>
          <w:szCs w:val="24"/>
        </w:rPr>
        <w:t xml:space="preserve">The fast evolving of microsporidia proteins could fail the orthology prediction, especially in the distantly related species. Therefore we additionally used FAS scores as a confidence value for the orthology assignment. </w:t>
      </w:r>
    </w:p>
    <w:p w14:paraId="0859BC50" w14:textId="77777777" w:rsidR="00CF3C94" w:rsidRPr="00076E91" w:rsidRDefault="00CF3C94" w:rsidP="00CF3C94">
      <w:pPr>
        <w:keepNext/>
        <w:spacing w:after="0" w:line="360" w:lineRule="auto"/>
        <w:jc w:val="both"/>
        <w:rPr>
          <w:szCs w:val="24"/>
        </w:rPr>
      </w:pPr>
      <w:r w:rsidRPr="00076E91">
        <w:rPr>
          <w:noProof/>
          <w:szCs w:val="24"/>
        </w:rPr>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77777777" w:rsidR="00CF3C94" w:rsidRPr="00076E91" w:rsidRDefault="00CF3C94" w:rsidP="00CF3C94">
      <w:pPr>
        <w:pStyle w:val="Caption"/>
        <w:spacing w:after="0" w:line="360" w:lineRule="auto"/>
        <w:jc w:val="both"/>
      </w:pPr>
      <w:bookmarkStart w:id="121" w:name="_Ref381546097"/>
      <w:bookmarkStart w:id="122" w:name="_Toc386158600"/>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9</w:t>
      </w:r>
      <w:r>
        <w:fldChar w:fldCharType="end"/>
      </w:r>
      <w:bookmarkEnd w:id="121"/>
      <w:r w:rsidRPr="00076E91">
        <w:t>: The distribution of FAS scores for all orthologs of 1605 microsporidian LCA proteins.</w:t>
      </w:r>
      <w:bookmarkEnd w:id="122"/>
    </w:p>
    <w:p w14:paraId="2F68CC95" w14:textId="77777777" w:rsidR="00CF3C94" w:rsidRPr="00076E91" w:rsidRDefault="00CF3C94" w:rsidP="00CF3C94">
      <w:pPr>
        <w:spacing w:after="0" w:line="360" w:lineRule="auto"/>
        <w:jc w:val="both"/>
        <w:rPr>
          <w:szCs w:val="24"/>
        </w:rPr>
      </w:pPr>
      <w:r>
        <w:rPr>
          <w:szCs w:val="24"/>
        </w:rPr>
        <w:t xml:space="preserve">The FAS score frequency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FD48E3" w:rsidRPr="00076E91">
        <w:t xml:space="preserve">Figure </w:t>
      </w:r>
      <w:r w:rsidR="00FD48E3">
        <w:rPr>
          <w:noProof/>
        </w:rPr>
        <w:t>2</w:t>
      </w:r>
      <w:r w:rsidR="00FD48E3">
        <w:noBreakHyphen/>
      </w:r>
      <w:r w:rsidR="00FD48E3">
        <w:rPr>
          <w:noProof/>
        </w:rPr>
        <w:t>9</w:t>
      </w:r>
      <w:r w:rsidRPr="00076E91">
        <w:rPr>
          <w:szCs w:val="24"/>
        </w:rPr>
        <w:fldChar w:fldCharType="end"/>
      </w:r>
      <w:r>
        <w:rPr>
          <w:szCs w:val="24"/>
        </w:rPr>
        <w:t xml:space="preserve"> revealed the similarity in the domain architectures between the microsporidia proteins and their orthologs. Most of the protein pairs have a FAS score higher than 0.75 and the mean FAS score of in total is up to 0.96.</w:t>
      </w:r>
    </w:p>
    <w:p w14:paraId="627D3BE1" w14:textId="77777777" w:rsidR="00CF3C94" w:rsidRPr="00076E91" w:rsidRDefault="00CF3C94" w:rsidP="00CF3C94">
      <w:pPr>
        <w:spacing w:after="0" w:line="360" w:lineRule="auto"/>
        <w:jc w:val="both"/>
        <w:rPr>
          <w:szCs w:val="24"/>
        </w:rPr>
      </w:pPr>
      <w:r>
        <w:rPr>
          <w:szCs w:val="24"/>
        </w:rPr>
        <w:t xml:space="preserve">We clustered 1607 phylogenetic profile of the microsporidia LCA proteins and display the whole profile plot to have an overview about their distribution. </w:t>
      </w:r>
      <w:r w:rsidRPr="00076E91">
        <w:rPr>
          <w:szCs w:val="24"/>
        </w:rPr>
        <w:fldChar w:fldCharType="begin"/>
      </w:r>
      <w:r w:rsidRPr="00076E91">
        <w:rPr>
          <w:szCs w:val="24"/>
        </w:rPr>
        <w:instrText xml:space="preserve"> REF _Ref381546185 \h </w:instrText>
      </w:r>
      <w:r w:rsidRPr="00076E91">
        <w:rPr>
          <w:szCs w:val="24"/>
        </w:rPr>
      </w:r>
      <w:r w:rsidRPr="00076E91">
        <w:rPr>
          <w:szCs w:val="24"/>
        </w:rPr>
        <w:fldChar w:fldCharType="separate"/>
      </w:r>
      <w:r w:rsidR="00FD48E3" w:rsidRPr="00076E91">
        <w:t xml:space="preserve">Figure </w:t>
      </w:r>
      <w:r w:rsidR="00FD48E3">
        <w:rPr>
          <w:noProof/>
        </w:rPr>
        <w:t>2</w:t>
      </w:r>
      <w:r w:rsidR="00FD48E3">
        <w:noBreakHyphen/>
      </w:r>
      <w:r w:rsidR="00FD48E3">
        <w:rPr>
          <w:noProof/>
        </w:rPr>
        <w:t>10</w:t>
      </w:r>
      <w:r w:rsidRPr="00076E91">
        <w:rPr>
          <w:szCs w:val="24"/>
        </w:rPr>
        <w:fldChar w:fldCharType="end"/>
      </w:r>
      <w:r w:rsidRPr="00076E91">
        <w:rPr>
          <w:szCs w:val="24"/>
        </w:rPr>
        <w:t xml:space="preserve"> shows the </w:t>
      </w:r>
      <w:r>
        <w:rPr>
          <w:szCs w:val="24"/>
        </w:rPr>
        <w:t>complete</w:t>
      </w:r>
      <w:r w:rsidRPr="00076E91">
        <w:rPr>
          <w:szCs w:val="24"/>
        </w:rPr>
        <w:t xml:space="preserve"> profile across 491 taxa grouped into phylum level. </w:t>
      </w:r>
      <w:r>
        <w:rPr>
          <w:szCs w:val="24"/>
        </w:rPr>
        <w:t>It can easily be seen that a</w:t>
      </w:r>
      <w:r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77777777" w:rsidR="00CF3C94" w:rsidRPr="00076E91" w:rsidRDefault="00CF3C94" w:rsidP="00CF3C94">
      <w:pPr>
        <w:pStyle w:val="Caption"/>
        <w:spacing w:after="0" w:line="360" w:lineRule="auto"/>
        <w:jc w:val="both"/>
      </w:pPr>
      <w:bookmarkStart w:id="123" w:name="_Ref381546185"/>
      <w:bookmarkStart w:id="124" w:name="_Toc386158601"/>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10</w:t>
      </w:r>
      <w:r>
        <w:fldChar w:fldCharType="end"/>
      </w:r>
      <w:bookmarkEnd w:id="123"/>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124"/>
    </w:p>
    <w:p w14:paraId="4FC68766" w14:textId="77777777" w:rsidR="00CF3C94" w:rsidRDefault="00CF3C94" w:rsidP="00CF3C94">
      <w:pPr>
        <w:spacing w:after="0" w:line="360" w:lineRule="auto"/>
        <w:jc w:val="both"/>
        <w:rPr>
          <w:szCs w:val="24"/>
        </w:rPr>
      </w:pPr>
    </w:p>
    <w:p w14:paraId="0E4530AB" w14:textId="77777777" w:rsidR="00CF3C94" w:rsidRPr="00076E91" w:rsidRDefault="00CF3C94" w:rsidP="00CF3C94">
      <w:pPr>
        <w:spacing w:after="0" w:line="360" w:lineRule="auto"/>
        <w:jc w:val="both"/>
        <w:rPr>
          <w:szCs w:val="24"/>
        </w:rPr>
      </w:pPr>
      <w:r>
        <w:rPr>
          <w:szCs w:val="24"/>
        </w:rPr>
        <w:t>W</w:t>
      </w:r>
      <w:r w:rsidRPr="00076E91">
        <w:rPr>
          <w:szCs w:val="24"/>
        </w:rPr>
        <w:t>e</w:t>
      </w:r>
      <w:r>
        <w:rPr>
          <w:szCs w:val="24"/>
        </w:rPr>
        <w:t xml:space="preserve"> then</w:t>
      </w:r>
      <w:r w:rsidRPr="00076E91">
        <w:rPr>
          <w:szCs w:val="24"/>
        </w:rPr>
        <w:t xml:space="preserve"> estimated the evolutionary ages for</w:t>
      </w:r>
      <w:r>
        <w:rPr>
          <w:szCs w:val="24"/>
        </w:rPr>
        <w:t xml:space="preserve"> the</w:t>
      </w:r>
      <w:r w:rsidRPr="00076E91">
        <w:rPr>
          <w:szCs w:val="24"/>
        </w:rPr>
        <w:t xml:space="preserve"> microsporidian LCA proteins.</w:t>
      </w:r>
      <w:r>
        <w:rPr>
          <w:szCs w:val="24"/>
        </w:rPr>
        <w:t xml:space="preserve"> In accord with the result in </w:t>
      </w:r>
      <w:r>
        <w:rPr>
          <w:szCs w:val="24"/>
        </w:rPr>
        <w:fldChar w:fldCharType="begin"/>
      </w:r>
      <w:r>
        <w:rPr>
          <w:szCs w:val="24"/>
        </w:rPr>
        <w:instrText xml:space="preserve"> REF _Ref381546185 \h </w:instrText>
      </w:r>
      <w:r>
        <w:rPr>
          <w:szCs w:val="24"/>
        </w:rPr>
      </w:r>
      <w:r>
        <w:rPr>
          <w:szCs w:val="24"/>
        </w:rPr>
        <w:fldChar w:fldCharType="separate"/>
      </w:r>
      <w:r w:rsidR="00FD48E3" w:rsidRPr="00076E91">
        <w:t xml:space="preserve">Figure </w:t>
      </w:r>
      <w:r w:rsidR="00FD48E3">
        <w:rPr>
          <w:noProof/>
        </w:rPr>
        <w:t>2</w:t>
      </w:r>
      <w:r w:rsidR="00FD48E3">
        <w:noBreakHyphen/>
      </w:r>
      <w:r w:rsidR="00FD48E3">
        <w:rPr>
          <w:noProof/>
        </w:rPr>
        <w:t>10</w:t>
      </w:r>
      <w:r>
        <w:rPr>
          <w:szCs w:val="24"/>
        </w:rPr>
        <w:fldChar w:fldCharType="end"/>
      </w:r>
      <w:r w:rsidRPr="00076E91">
        <w:rPr>
          <w:szCs w:val="24"/>
        </w:rPr>
        <w:t>,</w:t>
      </w:r>
      <w:r>
        <w:rPr>
          <w:szCs w:val="24"/>
        </w:rPr>
        <w:t xml:space="preserve"> half of the proteins could be found at the root of the species tree of life and another</w:t>
      </w:r>
      <w:r w:rsidRPr="00076E91">
        <w:rPr>
          <w:szCs w:val="24"/>
        </w:rPr>
        <w:t xml:space="preserve"> </w:t>
      </w:r>
      <w:r>
        <w:rPr>
          <w:szCs w:val="24"/>
        </w:rPr>
        <w:t>44</w:t>
      </w:r>
      <w:r w:rsidRPr="00076E91">
        <w:rPr>
          <w:szCs w:val="24"/>
        </w:rPr>
        <w:t xml:space="preserve">% of the proteins are as old as the </w:t>
      </w:r>
      <w:r>
        <w:rPr>
          <w:szCs w:val="24"/>
        </w:rPr>
        <w:t>last eukaryotic common ancestor. O</w:t>
      </w:r>
      <w:r w:rsidRPr="00076E91">
        <w:rPr>
          <w:szCs w:val="24"/>
        </w:rPr>
        <w:t>nly 3% are specific to microsporidia lineage</w:t>
      </w:r>
      <w:r>
        <w:rPr>
          <w:szCs w:val="24"/>
        </w:rPr>
        <w:t xml:space="preserve"> (</w:t>
      </w:r>
      <w:r w:rsidRPr="00076E91">
        <w:rPr>
          <w:szCs w:val="24"/>
        </w:rPr>
        <w:fldChar w:fldCharType="begin"/>
      </w:r>
      <w:r w:rsidRPr="00076E91">
        <w:rPr>
          <w:szCs w:val="24"/>
        </w:rPr>
        <w:instrText xml:space="preserve"> REF _Ref381546769 \h </w:instrText>
      </w:r>
      <w:r w:rsidRPr="00076E91">
        <w:rPr>
          <w:szCs w:val="24"/>
        </w:rPr>
      </w:r>
      <w:r w:rsidRPr="00076E91">
        <w:rPr>
          <w:szCs w:val="24"/>
        </w:rPr>
        <w:fldChar w:fldCharType="separate"/>
      </w:r>
      <w:r w:rsidR="00FD48E3" w:rsidRPr="00076E91">
        <w:t xml:space="preserve">Figure </w:t>
      </w:r>
      <w:r w:rsidR="00FD48E3">
        <w:rPr>
          <w:noProof/>
        </w:rPr>
        <w:t>2</w:t>
      </w:r>
      <w:r w:rsidR="00FD48E3">
        <w:noBreakHyphen/>
      </w:r>
      <w:r w:rsidR="00FD48E3">
        <w:rPr>
          <w:noProof/>
        </w:rPr>
        <w:t>11</w:t>
      </w:r>
      <w:r w:rsidRPr="00076E91">
        <w:rPr>
          <w:szCs w:val="24"/>
        </w:rPr>
        <w:fldChar w:fldCharType="end"/>
      </w:r>
      <w:r>
        <w:rPr>
          <w:szCs w:val="24"/>
        </w:rPr>
        <w:t>)</w:t>
      </w:r>
      <w:r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77777777" w:rsidR="00CF3C94" w:rsidRPr="00076E91" w:rsidRDefault="00CF3C94" w:rsidP="00CF3C94">
      <w:pPr>
        <w:pStyle w:val="Caption"/>
        <w:spacing w:after="0" w:line="360" w:lineRule="auto"/>
        <w:jc w:val="both"/>
      </w:pPr>
      <w:bookmarkStart w:id="125" w:name="_Ref381546769"/>
      <w:bookmarkStart w:id="126" w:name="_Toc386158602"/>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11</w:t>
      </w:r>
      <w:r>
        <w:fldChar w:fldCharType="end"/>
      </w:r>
      <w:bookmarkEnd w:id="125"/>
      <w:r w:rsidRPr="00076E91">
        <w:t>: Gene age estimation of 1605 microsporidian LCA proteins. The fraction and corresponding absolute number of proteins for each estimated evolutionary age are written in each block. The colors denote the estimated ages for query proteins.</w:t>
      </w:r>
      <w:bookmarkEnd w:id="126"/>
    </w:p>
    <w:p w14:paraId="3328A094" w14:textId="77777777" w:rsidR="00CF3C94" w:rsidRDefault="00CF3C94" w:rsidP="00CF3C94">
      <w:pPr>
        <w:spacing w:after="0" w:line="360" w:lineRule="auto"/>
        <w:jc w:val="both"/>
        <w:rPr>
          <w:szCs w:val="24"/>
        </w:rPr>
      </w:pPr>
    </w:p>
    <w:p w14:paraId="38A50A4F" w14:textId="77777777" w:rsidR="00CF3C94" w:rsidRPr="00076E91" w:rsidRDefault="00CF3C94" w:rsidP="00CF3C94">
      <w:pPr>
        <w:spacing w:after="0" w:line="360" w:lineRule="auto"/>
        <w:jc w:val="both"/>
        <w:rPr>
          <w:szCs w:val="24"/>
        </w:rPr>
      </w:pPr>
      <w:r>
        <w:rPr>
          <w:szCs w:val="24"/>
        </w:rPr>
        <w:t xml:space="preserve">To investigate the functionality of the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FD48E3" w:rsidRPr="00076E91">
        <w:t xml:space="preserve">Table </w:t>
      </w:r>
      <w:r w:rsidR="00FD48E3">
        <w:rPr>
          <w:noProof/>
        </w:rPr>
        <w:t>2</w:t>
      </w:r>
      <w:r w:rsidR="00FD48E3">
        <w:noBreakHyphen/>
      </w:r>
      <w:r w:rsidR="00FD48E3">
        <w:rPr>
          <w:noProof/>
        </w:rPr>
        <w:t>3</w:t>
      </w:r>
      <w:r>
        <w:rPr>
          <w:szCs w:val="24"/>
        </w:rPr>
        <w:fldChar w:fldCharType="end"/>
      </w:r>
      <w:r>
        <w:rPr>
          <w:szCs w:val="24"/>
        </w:rPr>
        <w:t>).</w:t>
      </w:r>
    </w:p>
    <w:p w14:paraId="2E89498C" w14:textId="77777777" w:rsidR="00CF3C94" w:rsidRPr="00076E91" w:rsidRDefault="00CF3C94" w:rsidP="00CF3C94">
      <w:pPr>
        <w:pStyle w:val="Caption"/>
        <w:keepNext/>
        <w:spacing w:after="0" w:line="360" w:lineRule="auto"/>
        <w:jc w:val="both"/>
      </w:pPr>
      <w:bookmarkStart w:id="127" w:name="_Ref383849425"/>
      <w:bookmarkStart w:id="128" w:name="_Toc386158650"/>
      <w:r w:rsidRPr="00076E91">
        <w:t xml:space="preserve">Table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Table \* ARABIC \s 1 </w:instrText>
      </w:r>
      <w:r>
        <w:fldChar w:fldCharType="separate"/>
      </w:r>
      <w:r w:rsidR="00FD48E3">
        <w:rPr>
          <w:noProof/>
        </w:rPr>
        <w:t>3</w:t>
      </w:r>
      <w:r>
        <w:fldChar w:fldCharType="end"/>
      </w:r>
      <w:bookmarkEnd w:id="127"/>
      <w:r w:rsidRPr="00076E91">
        <w:t>: KO annotation for 42 microsporidia specific proteins using BlastKOALA</w:t>
      </w:r>
      <w:bookmarkEnd w:id="128"/>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V-type H+-transporting ATPase 16kDa 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FD48E3">
        <w:t xml:space="preserve">Figure </w:t>
      </w:r>
      <w:r w:rsidR="00FD48E3">
        <w:rPr>
          <w:noProof/>
        </w:rPr>
        <w:t>2</w:t>
      </w:r>
      <w:r w:rsidR="00FD48E3">
        <w:noBreakHyphen/>
      </w:r>
      <w:r w:rsidR="00FD48E3">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FD48E3">
        <w:t xml:space="preserve">Table </w:t>
      </w:r>
      <w:r w:rsidR="00FD48E3">
        <w:rPr>
          <w:noProof/>
        </w:rPr>
        <w:t>A</w:t>
      </w:r>
      <w:r w:rsidR="00FD48E3">
        <w:noBreakHyphen/>
      </w:r>
      <w:r w:rsidR="00FD48E3">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lastRenderedPageBreak/>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242F7B86" w:rsidR="00950DB8" w:rsidRPr="00CF3C94" w:rsidRDefault="00CF3C94" w:rsidP="00CF3C94">
      <w:pPr>
        <w:pStyle w:val="Caption"/>
        <w:jc w:val="both"/>
        <w:rPr>
          <w:szCs w:val="24"/>
        </w:rPr>
      </w:pPr>
      <w:bookmarkStart w:id="129" w:name="_Ref384468516"/>
      <w:bookmarkStart w:id="130" w:name="_Toc386158603"/>
      <w:r>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12</w:t>
      </w:r>
      <w:r>
        <w:fldChar w:fldCharType="end"/>
      </w:r>
      <w:bookmarkEnd w:id="129"/>
      <w:r>
        <w:t>: GO annotation for microsporidia specific proteins.</w:t>
      </w:r>
      <w:bookmarkEnd w:id="130"/>
    </w:p>
    <w:p w14:paraId="238EAE23" w14:textId="77777777" w:rsidR="002C6C02" w:rsidRDefault="002C6C02" w:rsidP="002C6C02">
      <w:pPr>
        <w:spacing w:after="0" w:line="360" w:lineRule="auto"/>
        <w:jc w:val="both"/>
        <w:rPr>
          <w:szCs w:val="24"/>
        </w:rPr>
      </w:pPr>
      <w:r>
        <w:rPr>
          <w:szCs w:val="24"/>
        </w:rPr>
        <w:t xml:space="preserve">The stringency of the orthology prediction and the high FAS scores between the microsporidia proteins and their orthologs indicated that they are similar to each other not only in their sequences but also in term of functional equivalence. Because the FAS scores were already high, the result was not be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FD48E3">
        <w:t xml:space="preserve">Table </w:t>
      </w:r>
      <w:r w:rsidR="00FD48E3">
        <w:rPr>
          <w:noProof/>
        </w:rPr>
        <w:t>2</w:t>
      </w:r>
      <w:r w:rsidR="00FD48E3">
        <w:noBreakHyphen/>
      </w:r>
      <w:r w:rsidR="00FD48E3">
        <w:rPr>
          <w:noProof/>
        </w:rPr>
        <w:t>4</w:t>
      </w:r>
      <w:r>
        <w:rPr>
          <w:szCs w:val="24"/>
        </w:rPr>
        <w:fldChar w:fldCharType="end"/>
      </w:r>
      <w:r>
        <w:rPr>
          <w:szCs w:val="24"/>
        </w:rPr>
        <w:t>).</w:t>
      </w:r>
    </w:p>
    <w:p w14:paraId="33BB3DFF" w14:textId="77777777" w:rsidR="002C6C02" w:rsidRDefault="002C6C02" w:rsidP="002C6C02">
      <w:pPr>
        <w:pStyle w:val="Caption"/>
        <w:keepNext/>
        <w:jc w:val="both"/>
      </w:pPr>
      <w:bookmarkStart w:id="131" w:name="_Ref383866029"/>
      <w:bookmarkStart w:id="132" w:name="_Toc386158651"/>
      <w:r>
        <w:t xml:space="preserve">Table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Table \* ARABIC \s 1 </w:instrText>
      </w:r>
      <w:r>
        <w:fldChar w:fldCharType="separate"/>
      </w:r>
      <w:r w:rsidR="00FD48E3">
        <w:rPr>
          <w:noProof/>
        </w:rPr>
        <w:t>4</w:t>
      </w:r>
      <w:r>
        <w:fldChar w:fldCharType="end"/>
      </w:r>
      <w:bookmarkEnd w:id="131"/>
      <w:r>
        <w:t>: Estimated microsporidia specific proteins by applying different FAS cutoffs.</w:t>
      </w:r>
      <w:bookmarkEnd w:id="132"/>
    </w:p>
    <w:tbl>
      <w:tblPr>
        <w:tblStyle w:val="TableGrid"/>
        <w:tblW w:w="5000" w:type="pct"/>
        <w:tblLayout w:type="fixed"/>
        <w:tblLook w:val="04A0" w:firstRow="1" w:lastRow="0" w:firstColumn="1" w:lastColumn="0" w:noHBand="0" w:noVBand="1"/>
      </w:tblPr>
      <w:tblGrid>
        <w:gridCol w:w="1386"/>
        <w:gridCol w:w="1842"/>
        <w:gridCol w:w="2975"/>
        <w:gridCol w:w="2517"/>
      </w:tblGrid>
      <w:tr w:rsidR="002C6C02" w14:paraId="41B31403" w14:textId="77777777" w:rsidTr="008210C7">
        <w:tc>
          <w:tcPr>
            <w:tcW w:w="795" w:type="pct"/>
          </w:tcPr>
          <w:p w14:paraId="31462BD7" w14:textId="77777777" w:rsidR="002C6C02" w:rsidRDefault="002C6C02" w:rsidP="008210C7">
            <w:pPr>
              <w:spacing w:line="360" w:lineRule="auto"/>
              <w:rPr>
                <w:szCs w:val="24"/>
              </w:rPr>
            </w:pPr>
            <w:r>
              <w:rPr>
                <w:szCs w:val="24"/>
              </w:rPr>
              <w:t>FAS cutoff</w:t>
            </w:r>
          </w:p>
        </w:tc>
        <w:tc>
          <w:tcPr>
            <w:tcW w:w="1056" w:type="pct"/>
          </w:tcPr>
          <w:p w14:paraId="6C0CA687" w14:textId="77777777" w:rsidR="002C6C02" w:rsidRDefault="002C6C02" w:rsidP="008210C7">
            <w:pPr>
              <w:spacing w:line="360" w:lineRule="auto"/>
              <w:rPr>
                <w:szCs w:val="24"/>
              </w:rPr>
            </w:pPr>
            <w:r>
              <w:rPr>
                <w:szCs w:val="24"/>
              </w:rPr>
              <w:t>Microsporidia specific</w:t>
            </w:r>
          </w:p>
        </w:tc>
        <w:tc>
          <w:tcPr>
            <w:tcW w:w="1706" w:type="pct"/>
          </w:tcPr>
          <w:p w14:paraId="3C5D7790" w14:textId="77777777" w:rsidR="002C6C02" w:rsidRDefault="002C6C02" w:rsidP="008210C7">
            <w:pPr>
              <w:spacing w:line="360" w:lineRule="auto"/>
              <w:rPr>
                <w:szCs w:val="24"/>
              </w:rPr>
            </w:pPr>
            <w:r>
              <w:rPr>
                <w:szCs w:val="24"/>
              </w:rPr>
              <w:t>LCA between microsporidia and fungi</w:t>
            </w:r>
          </w:p>
        </w:tc>
        <w:tc>
          <w:tcPr>
            <w:tcW w:w="1443" w:type="pct"/>
          </w:tcPr>
          <w:p w14:paraId="68C0A627" w14:textId="77777777" w:rsidR="002C6C02" w:rsidRDefault="002C6C02" w:rsidP="008210C7">
            <w:pPr>
              <w:spacing w:line="360" w:lineRule="auto"/>
              <w:rPr>
                <w:szCs w:val="24"/>
              </w:rPr>
            </w:pPr>
            <w:r>
              <w:rPr>
                <w:szCs w:val="24"/>
              </w:rPr>
              <w:t>Last eukaryotic common ancestor</w:t>
            </w:r>
          </w:p>
        </w:tc>
      </w:tr>
      <w:tr w:rsidR="002C6C02" w14:paraId="2A1836E1" w14:textId="77777777" w:rsidTr="008210C7">
        <w:tc>
          <w:tcPr>
            <w:tcW w:w="795" w:type="pct"/>
          </w:tcPr>
          <w:p w14:paraId="0E139BDF" w14:textId="77777777" w:rsidR="002C6C02" w:rsidRDefault="002C6C02" w:rsidP="008210C7">
            <w:pPr>
              <w:spacing w:line="360" w:lineRule="auto"/>
              <w:rPr>
                <w:szCs w:val="24"/>
              </w:rPr>
            </w:pPr>
            <w:r>
              <w:rPr>
                <w:szCs w:val="24"/>
              </w:rPr>
              <w:t>0.5</w:t>
            </w:r>
          </w:p>
        </w:tc>
        <w:tc>
          <w:tcPr>
            <w:tcW w:w="1056" w:type="pct"/>
          </w:tcPr>
          <w:p w14:paraId="214F7941" w14:textId="77777777" w:rsidR="002C6C02" w:rsidRDefault="002C6C02" w:rsidP="008210C7">
            <w:pPr>
              <w:spacing w:line="360" w:lineRule="auto"/>
              <w:rPr>
                <w:szCs w:val="24"/>
              </w:rPr>
            </w:pPr>
            <w:r>
              <w:rPr>
                <w:szCs w:val="24"/>
              </w:rPr>
              <w:t>3%</w:t>
            </w:r>
          </w:p>
        </w:tc>
        <w:tc>
          <w:tcPr>
            <w:tcW w:w="1706" w:type="pct"/>
          </w:tcPr>
          <w:p w14:paraId="00EB71C8" w14:textId="77777777" w:rsidR="002C6C02" w:rsidRDefault="002C6C02" w:rsidP="008210C7">
            <w:pPr>
              <w:spacing w:line="360" w:lineRule="auto"/>
              <w:rPr>
                <w:szCs w:val="24"/>
              </w:rPr>
            </w:pPr>
            <w:r>
              <w:rPr>
                <w:szCs w:val="24"/>
              </w:rPr>
              <w:t>3%</w:t>
            </w:r>
          </w:p>
        </w:tc>
        <w:tc>
          <w:tcPr>
            <w:tcW w:w="1443" w:type="pct"/>
          </w:tcPr>
          <w:p w14:paraId="6378BDDA" w14:textId="77777777" w:rsidR="002C6C02" w:rsidRDefault="002C6C02" w:rsidP="008210C7">
            <w:pPr>
              <w:spacing w:line="360" w:lineRule="auto"/>
              <w:rPr>
                <w:szCs w:val="24"/>
              </w:rPr>
            </w:pPr>
            <w:r>
              <w:rPr>
                <w:szCs w:val="24"/>
              </w:rPr>
              <w:t>94%</w:t>
            </w:r>
          </w:p>
        </w:tc>
      </w:tr>
      <w:tr w:rsidR="002C6C02" w14:paraId="7FEEBDC0" w14:textId="77777777" w:rsidTr="008210C7">
        <w:tc>
          <w:tcPr>
            <w:tcW w:w="795" w:type="pct"/>
          </w:tcPr>
          <w:p w14:paraId="7DFE1D24" w14:textId="77777777" w:rsidR="002C6C02" w:rsidRDefault="002C6C02" w:rsidP="008210C7">
            <w:pPr>
              <w:spacing w:line="360" w:lineRule="auto"/>
              <w:rPr>
                <w:szCs w:val="24"/>
              </w:rPr>
            </w:pPr>
            <w:r>
              <w:rPr>
                <w:szCs w:val="24"/>
              </w:rPr>
              <w:t>0.75</w:t>
            </w:r>
          </w:p>
        </w:tc>
        <w:tc>
          <w:tcPr>
            <w:tcW w:w="1056" w:type="pct"/>
          </w:tcPr>
          <w:p w14:paraId="18B0F241" w14:textId="77777777" w:rsidR="002C6C02" w:rsidRDefault="002C6C02" w:rsidP="008210C7">
            <w:pPr>
              <w:spacing w:line="360" w:lineRule="auto"/>
              <w:rPr>
                <w:szCs w:val="24"/>
              </w:rPr>
            </w:pPr>
            <w:r>
              <w:rPr>
                <w:szCs w:val="24"/>
              </w:rPr>
              <w:t>4%</w:t>
            </w:r>
          </w:p>
        </w:tc>
        <w:tc>
          <w:tcPr>
            <w:tcW w:w="1706" w:type="pct"/>
          </w:tcPr>
          <w:p w14:paraId="574A6AF9" w14:textId="77777777" w:rsidR="002C6C02" w:rsidRDefault="002C6C02" w:rsidP="008210C7">
            <w:pPr>
              <w:spacing w:line="360" w:lineRule="auto"/>
              <w:rPr>
                <w:szCs w:val="24"/>
              </w:rPr>
            </w:pPr>
            <w:r>
              <w:rPr>
                <w:szCs w:val="24"/>
              </w:rPr>
              <w:t>3%</w:t>
            </w:r>
          </w:p>
        </w:tc>
        <w:tc>
          <w:tcPr>
            <w:tcW w:w="1443" w:type="pct"/>
          </w:tcPr>
          <w:p w14:paraId="5CF6B79C" w14:textId="77777777" w:rsidR="002C6C02" w:rsidRDefault="002C6C02" w:rsidP="008210C7">
            <w:pPr>
              <w:spacing w:line="360" w:lineRule="auto"/>
              <w:rPr>
                <w:szCs w:val="24"/>
              </w:rPr>
            </w:pPr>
            <w:r>
              <w:rPr>
                <w:szCs w:val="24"/>
              </w:rPr>
              <w:t>93%</w:t>
            </w:r>
          </w:p>
        </w:tc>
      </w:tr>
      <w:tr w:rsidR="002C6C02" w14:paraId="58A0F310" w14:textId="77777777" w:rsidTr="008210C7">
        <w:tc>
          <w:tcPr>
            <w:tcW w:w="795" w:type="pct"/>
          </w:tcPr>
          <w:p w14:paraId="04F2660A" w14:textId="77777777" w:rsidR="002C6C02" w:rsidRDefault="002C6C02" w:rsidP="008210C7">
            <w:pPr>
              <w:spacing w:line="360" w:lineRule="auto"/>
              <w:rPr>
                <w:szCs w:val="24"/>
              </w:rPr>
            </w:pPr>
            <w:r>
              <w:rPr>
                <w:szCs w:val="24"/>
              </w:rPr>
              <w:t>0.9</w:t>
            </w:r>
          </w:p>
        </w:tc>
        <w:tc>
          <w:tcPr>
            <w:tcW w:w="1056" w:type="pct"/>
          </w:tcPr>
          <w:p w14:paraId="624147B3" w14:textId="77777777" w:rsidR="002C6C02" w:rsidRDefault="002C6C02" w:rsidP="008210C7">
            <w:pPr>
              <w:spacing w:line="360" w:lineRule="auto"/>
              <w:rPr>
                <w:szCs w:val="24"/>
              </w:rPr>
            </w:pPr>
            <w:r>
              <w:rPr>
                <w:szCs w:val="24"/>
              </w:rPr>
              <w:t>5%</w:t>
            </w:r>
          </w:p>
        </w:tc>
        <w:tc>
          <w:tcPr>
            <w:tcW w:w="1706" w:type="pct"/>
          </w:tcPr>
          <w:p w14:paraId="7D689576" w14:textId="77777777" w:rsidR="002C6C02" w:rsidRDefault="002C6C02" w:rsidP="008210C7">
            <w:pPr>
              <w:spacing w:line="360" w:lineRule="auto"/>
              <w:rPr>
                <w:szCs w:val="24"/>
              </w:rPr>
            </w:pPr>
            <w:r>
              <w:rPr>
                <w:szCs w:val="24"/>
              </w:rPr>
              <w:t>3%</w:t>
            </w:r>
          </w:p>
        </w:tc>
        <w:tc>
          <w:tcPr>
            <w:tcW w:w="1443" w:type="pct"/>
          </w:tcPr>
          <w:p w14:paraId="303ABE3D" w14:textId="77777777" w:rsidR="002C6C02" w:rsidRDefault="002C6C02" w:rsidP="008210C7">
            <w:pPr>
              <w:spacing w:line="360" w:lineRule="auto"/>
              <w:rPr>
                <w:szCs w:val="24"/>
              </w:rPr>
            </w:pPr>
            <w:r>
              <w:rPr>
                <w:szCs w:val="24"/>
              </w:rPr>
              <w:t>92%</w:t>
            </w:r>
          </w:p>
        </w:tc>
      </w:tr>
    </w:tbl>
    <w:p w14:paraId="17E1EE7C" w14:textId="77777777" w:rsidR="00950DB8" w:rsidRDefault="00950DB8" w:rsidP="00E612B8"/>
    <w:p w14:paraId="3199A2E7" w14:textId="77777777" w:rsidR="002C6C02" w:rsidRDefault="002C6C02" w:rsidP="00E612B8"/>
    <w:p w14:paraId="5F1FB645" w14:textId="4AE83EF3" w:rsidR="00D212B9" w:rsidRDefault="00D212B9" w:rsidP="006A5853">
      <w:pPr>
        <w:pStyle w:val="Heading2"/>
      </w:pPr>
      <w:bookmarkStart w:id="133" w:name="_Toc386158926"/>
      <w:r>
        <w:t>Discussion</w:t>
      </w:r>
      <w:bookmarkEnd w:id="133"/>
    </w:p>
    <w:p w14:paraId="29CDF0C9" w14:textId="77777777" w:rsidR="00996017" w:rsidRPr="00A7099E" w:rsidRDefault="00996017" w:rsidP="00996017">
      <w:pPr>
        <w:spacing w:after="0" w:line="360" w:lineRule="auto"/>
        <w:jc w:val="both"/>
        <w:rPr>
          <w:rStyle w:val="IntenseEmphasis"/>
        </w:rPr>
      </w:pPr>
      <w:r w:rsidRPr="00A7099E">
        <w:rPr>
          <w:rStyle w:val="IntenseEmphasis"/>
        </w:rPr>
        <w:t>(1</w:t>
      </w:r>
      <w:commentRangeStart w:id="134"/>
      <w:r w:rsidRPr="00A7099E">
        <w:rPr>
          <w:rStyle w:val="IntenseEmphasis"/>
        </w:rPr>
        <w:t>) Wrong gene assignment</w:t>
      </w:r>
      <w:commentRangeEnd w:id="134"/>
      <w:r>
        <w:rPr>
          <w:rStyle w:val="CommentReference"/>
        </w:rPr>
        <w:commentReference w:id="134"/>
      </w:r>
      <w:r w:rsidRPr="00A7099E">
        <w:rPr>
          <w:rStyle w:val="IntenseEmphasis"/>
        </w:rPr>
        <w:t>:</w:t>
      </w:r>
    </w:p>
    <w:p w14:paraId="5C9B23E9" w14:textId="77777777" w:rsidR="00996017" w:rsidRPr="00076E91" w:rsidRDefault="00996017" w:rsidP="00996017">
      <w:pPr>
        <w:spacing w:after="0" w:line="360" w:lineRule="auto"/>
        <w:jc w:val="both"/>
        <w:rPr>
          <w:szCs w:val="24"/>
        </w:rPr>
      </w:pPr>
      <w:commentRangeStart w:id="135"/>
      <w:r>
        <w:rPr>
          <w:szCs w:val="24"/>
        </w:rPr>
        <w:lastRenderedPageBreak/>
        <w:t>As on hypothesis, orphans are the result of errors during gene prediction. To assess this, we compared the sequence length of orphans and orthologous proteins, assuming that falsely predicted genes would on average be shorter than true genes.</w:t>
      </w:r>
      <w:commentRangeEnd w:id="135"/>
      <w:r>
        <w:rPr>
          <w:rStyle w:val="CommentReference"/>
        </w:rPr>
        <w:commentReference w:id="135"/>
      </w:r>
    </w:p>
    <w:p w14:paraId="4C770134" w14:textId="77777777" w:rsidR="00AB2C8D" w:rsidRPr="00A7099E" w:rsidRDefault="00AB2C8D" w:rsidP="00AB2C8D">
      <w:pPr>
        <w:spacing w:after="0" w:line="360" w:lineRule="auto"/>
        <w:jc w:val="both"/>
        <w:rPr>
          <w:rStyle w:val="IntenseEmphasis"/>
        </w:rPr>
      </w:pPr>
      <w:r w:rsidRPr="00A7099E">
        <w:rPr>
          <w:rStyle w:val="IntenseEmphasis"/>
        </w:rPr>
        <w:t>(2</w:t>
      </w:r>
      <w:commentRangeStart w:id="136"/>
      <w:r w:rsidRPr="00A7099E">
        <w:rPr>
          <w:rStyle w:val="IntenseEmphasis"/>
        </w:rPr>
        <w:t>) Orphans are new</w:t>
      </w:r>
      <w:r>
        <w:rPr>
          <w:rStyle w:val="IntenseEmphasis"/>
        </w:rPr>
        <w:t>ly</w:t>
      </w:r>
      <w:r w:rsidRPr="00A7099E">
        <w:rPr>
          <w:rStyle w:val="IntenseEmphasis"/>
        </w:rPr>
        <w:t xml:space="preserve"> invented </w:t>
      </w:r>
      <w:commentRangeEnd w:id="136"/>
      <w:r>
        <w:rPr>
          <w:rStyle w:val="CommentReference"/>
        </w:rPr>
        <w:commentReference w:id="136"/>
      </w:r>
      <w:r w:rsidRPr="00A7099E">
        <w:rPr>
          <w:rStyle w:val="IntenseEmphasis"/>
        </w:rPr>
        <w:t xml:space="preserve">genes, or genes from horizontal gene transfer events, or they </w:t>
      </w:r>
      <w:commentRangeStart w:id="137"/>
      <w:r w:rsidRPr="00A7099E">
        <w:rPr>
          <w:rStyle w:val="IntenseEmphasis"/>
        </w:rPr>
        <w:t>cannot be detectable as orthologs</w:t>
      </w:r>
      <w:commentRangeEnd w:id="137"/>
      <w:r>
        <w:rPr>
          <w:rStyle w:val="CommentReference"/>
        </w:rPr>
        <w:commentReference w:id="137"/>
      </w:r>
      <w:r w:rsidRPr="00A7099E">
        <w:rPr>
          <w:rStyle w:val="IntenseEmphasis"/>
        </w:rPr>
        <w:t>.</w:t>
      </w:r>
    </w:p>
    <w:p w14:paraId="5EA068FB" w14:textId="0433BD07" w:rsidR="00D212B9" w:rsidRPr="00AB2C8D" w:rsidRDefault="00AB2C8D" w:rsidP="00AB2C8D">
      <w:pPr>
        <w:spacing w:after="0" w:line="360" w:lineRule="auto"/>
        <w:jc w:val="both"/>
        <w:rPr>
          <w:szCs w:val="24"/>
        </w:rPr>
      </w:pPr>
      <w:commentRangeStart w:id="138"/>
      <w:r>
        <w:rPr>
          <w:szCs w:val="24"/>
        </w:rPr>
        <w:t>If the orphan genes are correctly predicted</w:t>
      </w:r>
      <w:commentRangeEnd w:id="138"/>
      <w:r>
        <w:rPr>
          <w:rStyle w:val="CommentReference"/>
        </w:rPr>
        <w:commentReference w:id="138"/>
      </w:r>
      <w:r>
        <w:rPr>
          <w:szCs w:val="24"/>
        </w:rPr>
        <w:t>, there are some possible explanations for the absence of their orthologous partners in other species.</w:t>
      </w:r>
    </w:p>
    <w:p w14:paraId="00EEBD12" w14:textId="77777777" w:rsidR="00AB2C8D" w:rsidRDefault="00AB2C8D" w:rsidP="00AB2C8D">
      <w:pPr>
        <w:spacing w:after="0" w:line="360" w:lineRule="auto"/>
        <w:jc w:val="both"/>
        <w:rPr>
          <w:szCs w:val="24"/>
        </w:rPr>
      </w:pPr>
      <w:commentRangeStart w:id="139"/>
      <w:r>
        <w:rPr>
          <w:szCs w:val="24"/>
        </w:rPr>
        <w:t xml:space="preserve">Firstly, the orphans could be new genes, which have been invented after the speciation event within the microsporidia lineages. For those new acquired genes we expect to not find PFAM domains. Secondly, the orphans could be horizontally transferred from other taxa. In this case, they would have PFAM domains, which are otherwise not found in the proteins of microsporidia. </w:t>
      </w:r>
      <w:commentRangeEnd w:id="139"/>
      <w:r>
        <w:rPr>
          <w:rStyle w:val="CommentReference"/>
        </w:rPr>
        <w:commentReference w:id="139"/>
      </w:r>
      <w:commentRangeStart w:id="140"/>
      <w:r>
        <w:rPr>
          <w:szCs w:val="24"/>
        </w:rPr>
        <w:t xml:space="preserve">Lastly, those orphan genes have been evolved quickly so that we could not find their orthologous partners with the current sequence similarity based approaches. </w:t>
      </w:r>
      <w:commentRangeEnd w:id="140"/>
      <w:r>
        <w:rPr>
          <w:rStyle w:val="CommentReference"/>
        </w:rPr>
        <w:commentReference w:id="140"/>
      </w:r>
      <w:commentRangeStart w:id="141"/>
      <w:r>
        <w:rPr>
          <w:szCs w:val="24"/>
        </w:rPr>
        <w:t>However, as PFAM domains are the highly conserved regions throughout sequences and species, we expected to find the domains of microsporidian orthologous genes even in the fast-evolved orphans</w:t>
      </w:r>
      <w:commentRangeEnd w:id="141"/>
      <w:r>
        <w:rPr>
          <w:rStyle w:val="CommentReference"/>
        </w:rPr>
        <w:commentReference w:id="141"/>
      </w:r>
      <w:r>
        <w:rPr>
          <w:szCs w:val="24"/>
        </w:rPr>
        <w:t>.</w:t>
      </w:r>
    </w:p>
    <w:p w14:paraId="3B75571A" w14:textId="77777777" w:rsidR="007C4A81" w:rsidRDefault="007C4A81" w:rsidP="00DB7430">
      <w:pPr>
        <w:spacing w:after="0" w:line="360" w:lineRule="auto"/>
        <w:jc w:val="both"/>
        <w:rPr>
          <w:szCs w:val="24"/>
        </w:rPr>
      </w:pPr>
    </w:p>
    <w:p w14:paraId="1002AD53" w14:textId="77777777" w:rsidR="000D2470" w:rsidRPr="00076E91" w:rsidRDefault="000D2470" w:rsidP="000D2470">
      <w:pPr>
        <w:spacing w:after="0" w:line="360" w:lineRule="auto"/>
        <w:jc w:val="both"/>
        <w:rPr>
          <w:szCs w:val="24"/>
        </w:rPr>
      </w:pPr>
    </w:p>
    <w:p w14:paraId="51BFF489" w14:textId="77777777" w:rsidR="000D2470" w:rsidRDefault="000D2470" w:rsidP="000D2470">
      <w:pPr>
        <w:spacing w:after="0" w:line="360" w:lineRule="auto"/>
        <w:jc w:val="both"/>
        <w:rPr>
          <w:szCs w:val="24"/>
        </w:rPr>
      </w:pPr>
    </w:p>
    <w:p w14:paraId="4C150C20" w14:textId="77777777" w:rsidR="000D2470" w:rsidRDefault="000D2470" w:rsidP="000D2470">
      <w:pPr>
        <w:spacing w:after="0" w:line="360" w:lineRule="auto"/>
        <w:jc w:val="both"/>
        <w:rPr>
          <w:szCs w:val="24"/>
        </w:rPr>
      </w:pPr>
      <w:r w:rsidRPr="00941D80">
        <w:rPr>
          <w:szCs w:val="24"/>
          <w:highlight w:val="yellow"/>
        </w:rPr>
        <w:t xml:space="preserve">Those selected taxa include species with different size of proteomes, from the most compact </w:t>
      </w:r>
      <w:r w:rsidRPr="00941D80">
        <w:rPr>
          <w:i/>
          <w:szCs w:val="24"/>
          <w:highlight w:val="yellow"/>
        </w:rPr>
        <w:t>Encephalitozoon intestinalis</w:t>
      </w:r>
      <w:r w:rsidRPr="00941D80">
        <w:rPr>
          <w:szCs w:val="24"/>
          <w:highlight w:val="yellow"/>
        </w:rPr>
        <w:t xml:space="preserve"> with 1657 proteins to the larger </w:t>
      </w:r>
      <w:r w:rsidRPr="00941D80">
        <w:rPr>
          <w:i/>
          <w:szCs w:val="24"/>
          <w:highlight w:val="yellow"/>
        </w:rPr>
        <w:t>Edhazardia aedis</w:t>
      </w:r>
      <w:r w:rsidRPr="00941D80">
        <w:rPr>
          <w:szCs w:val="24"/>
          <w:highlight w:val="yellow"/>
        </w:rPr>
        <w:t xml:space="preserve"> with 4208 proteins.</w:t>
      </w:r>
      <w:r>
        <w:rPr>
          <w:szCs w:val="24"/>
        </w:rPr>
        <w:t xml:space="preserve"> =&gt; </w:t>
      </w:r>
      <w:proofErr w:type="gramStart"/>
      <w:r>
        <w:rPr>
          <w:szCs w:val="24"/>
        </w:rPr>
        <w:t>to</w:t>
      </w:r>
      <w:proofErr w:type="gramEnd"/>
      <w:r>
        <w:rPr>
          <w:szCs w:val="24"/>
        </w:rPr>
        <w:t xml:space="preserve"> reduce the affect of LBA?</w:t>
      </w:r>
    </w:p>
    <w:p w14:paraId="5E7F1817" w14:textId="77777777" w:rsidR="000D2470" w:rsidRPr="00133214" w:rsidRDefault="000D2470" w:rsidP="000D2470">
      <w:pPr>
        <w:spacing w:after="0" w:line="360" w:lineRule="auto"/>
        <w:jc w:val="both"/>
        <w:rPr>
          <w:color w:val="FF0000"/>
          <w:szCs w:val="24"/>
        </w:rPr>
      </w:pPr>
      <w:r w:rsidRPr="00133214">
        <w:rPr>
          <w:color w:val="FF0000"/>
          <w:szCs w:val="24"/>
        </w:rPr>
        <w:t xml:space="preserve">Long branch attraction could affect the reconstructed phylogeny of microsporidia </w: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 </w:instrTex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EN.CITE.DATA </w:instrText>
      </w:r>
      <w:r w:rsidRPr="00133214">
        <w:rPr>
          <w:color w:val="FF0000"/>
          <w:szCs w:val="24"/>
        </w:rPr>
      </w:r>
      <w:r w:rsidRPr="00133214">
        <w:rPr>
          <w:color w:val="FF0000"/>
          <w:szCs w:val="24"/>
        </w:rPr>
        <w:fldChar w:fldCharType="end"/>
      </w:r>
      <w:r w:rsidRPr="00133214">
        <w:rPr>
          <w:color w:val="FF0000"/>
          <w:szCs w:val="24"/>
        </w:rPr>
      </w:r>
      <w:r w:rsidRPr="00133214">
        <w:rPr>
          <w:color w:val="FF0000"/>
          <w:szCs w:val="24"/>
        </w:rPr>
        <w:fldChar w:fldCharType="separate"/>
      </w:r>
      <w:r w:rsidRPr="00133214">
        <w:rPr>
          <w:noProof/>
          <w:color w:val="FF0000"/>
          <w:szCs w:val="24"/>
        </w:rPr>
        <w:t>(Keeling and Fast 2002; James et al. 2013)</w:t>
      </w:r>
      <w:r w:rsidRPr="00133214">
        <w:rPr>
          <w:color w:val="FF0000"/>
          <w:szCs w:val="24"/>
        </w:rPr>
        <w:fldChar w:fldCharType="end"/>
      </w:r>
      <w:r w:rsidRPr="00133214">
        <w:rPr>
          <w:color w:val="FF0000"/>
          <w:szCs w:val="24"/>
        </w:rPr>
        <w:t xml:space="preserve">. </w:t>
      </w:r>
    </w:p>
    <w:p w14:paraId="4CCC1CD8" w14:textId="77777777" w:rsidR="000D2470" w:rsidRPr="00252B47" w:rsidRDefault="000D2470" w:rsidP="000D2470">
      <w:pPr>
        <w:spacing w:after="0" w:line="360" w:lineRule="auto"/>
        <w:jc w:val="both"/>
        <w:rPr>
          <w:color w:val="FF0000"/>
          <w:szCs w:val="24"/>
        </w:rPr>
      </w:pPr>
      <w:r w:rsidRPr="007745A9">
        <w:rPr>
          <w:color w:val="FF0000"/>
          <w:szCs w:val="24"/>
        </w:rPr>
        <w:t>Increased taxonomic sampling is particularly important to tackle artifacts such as LBA [26,27], which is known to affect phylogenies of microsporidian sequences (Capella)</w:t>
      </w:r>
    </w:p>
    <w:p w14:paraId="4D7B794A" w14:textId="77777777" w:rsidR="000D2470" w:rsidRDefault="000D2470" w:rsidP="000D2470">
      <w:pPr>
        <w:spacing w:after="0" w:line="360" w:lineRule="auto"/>
        <w:jc w:val="both"/>
        <w:rPr>
          <w:szCs w:val="24"/>
        </w:rPr>
      </w:pPr>
    </w:p>
    <w:p w14:paraId="14E8D82A" w14:textId="77777777" w:rsidR="000D2470" w:rsidRDefault="000D2470" w:rsidP="000D2470">
      <w:pPr>
        <w:spacing w:after="0" w:line="360" w:lineRule="auto"/>
        <w:jc w:val="both"/>
        <w:rPr>
          <w:szCs w:val="24"/>
        </w:rPr>
      </w:pPr>
    </w:p>
    <w:p w14:paraId="43B97349" w14:textId="77777777" w:rsidR="000D2470" w:rsidRDefault="000D2470" w:rsidP="000D2470">
      <w:pPr>
        <w:widowControl w:val="0"/>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The major loss (1123 cases) of Pfam domains mapped to the ancestral microsporidian branch (Figure S8), and corresponds to a dramatic reduction in metabolic pathways and typical eukaryotic features [2,38] upon the transition of Microsporidia to intracellular parasitism. Additional major losses of Pfam domains, but relatively few gains, were mapped to each internal branch, suggesting further lineage-specific reduction in domain diversity (Figure S8). One surprising result of these analyses was the observation that, uniquely among the microsporidians analysed (Figure S8), Enterocytozoon bieneusi appeared to have gained a large (69) number of Pfam domains. (2012 Heinz)</w:t>
      </w:r>
    </w:p>
    <w:p w14:paraId="0A1984A7" w14:textId="77777777" w:rsidR="000D2470" w:rsidRDefault="000D2470" w:rsidP="00DB7430">
      <w:pPr>
        <w:spacing w:after="0" w:line="360" w:lineRule="auto"/>
        <w:jc w:val="both"/>
        <w:rPr>
          <w:szCs w:val="24"/>
        </w:rPr>
      </w:pPr>
    </w:p>
    <w:p w14:paraId="1278C3C9" w14:textId="77777777" w:rsidR="00280B87" w:rsidRDefault="00280B87" w:rsidP="00280B87">
      <w:pPr>
        <w:spacing w:after="0" w:line="360" w:lineRule="auto"/>
        <w:jc w:val="both"/>
        <w:rPr>
          <w:szCs w:val="24"/>
        </w:rPr>
      </w:pPr>
    </w:p>
    <w:p w14:paraId="3DFBA048" w14:textId="77777777" w:rsidR="00280B87" w:rsidRPr="00076E91" w:rsidRDefault="00280B87" w:rsidP="00280B87">
      <w:pPr>
        <w:pStyle w:val="Heading2"/>
        <w:jc w:val="both"/>
      </w:pPr>
      <w:bookmarkStart w:id="142" w:name="_Toc384637898"/>
      <w:bookmarkStart w:id="143" w:name="_Toc386158927"/>
      <w:commentRangeStart w:id="144"/>
      <w:r w:rsidRPr="00A7099E">
        <w:t>Conclusion</w:t>
      </w:r>
      <w:bookmarkEnd w:id="142"/>
      <w:commentRangeEnd w:id="144"/>
      <w:r>
        <w:rPr>
          <w:rStyle w:val="CommentReference"/>
          <w:rFonts w:eastAsiaTheme="minorHAnsi" w:cstheme="minorBidi"/>
          <w:b w:val="0"/>
          <w:bCs w:val="0"/>
          <w:color w:val="auto"/>
        </w:rPr>
        <w:commentReference w:id="144"/>
      </w:r>
      <w:bookmarkEnd w:id="143"/>
    </w:p>
    <w:p w14:paraId="7940AEB6" w14:textId="77777777" w:rsidR="00280B87" w:rsidRDefault="00280B87" w:rsidP="00280B87">
      <w:pPr>
        <w:spacing w:after="0" w:line="360" w:lineRule="auto"/>
        <w:jc w:val="both"/>
        <w:rPr>
          <w:szCs w:val="24"/>
        </w:rPr>
      </w:pPr>
      <w:r w:rsidRPr="00076E91">
        <w:rPr>
          <w:szCs w:val="24"/>
        </w:rPr>
        <w:t xml:space="preserve">The </w:t>
      </w:r>
      <w:r>
        <w:rPr>
          <w:szCs w:val="24"/>
        </w:rPr>
        <w:t>identification</w:t>
      </w:r>
      <w:r w:rsidRPr="00076E91">
        <w:rPr>
          <w:szCs w:val="24"/>
        </w:rPr>
        <w:t xml:space="preserve"> of microsporidian LCA proteins is the basic step for </w:t>
      </w:r>
      <w:r>
        <w:rPr>
          <w:szCs w:val="24"/>
        </w:rPr>
        <w:t>our further analyses</w:t>
      </w:r>
      <w:r w:rsidRPr="00076E91">
        <w:rPr>
          <w:szCs w:val="24"/>
        </w:rPr>
        <w:t xml:space="preserve">. </w:t>
      </w:r>
      <w:r>
        <w:rPr>
          <w:szCs w:val="24"/>
        </w:rPr>
        <w:t xml:space="preserve">By including all eleven microsporidia species for which </w:t>
      </w:r>
      <w:del w:id="145" w:author="Ingo Ebersberger" w:date="2018-04-19T20:48:00Z">
        <w:r w:rsidDel="00CB02DD">
          <w:rPr>
            <w:szCs w:val="24"/>
          </w:rPr>
          <w:delText xml:space="preserve">public </w:delText>
        </w:r>
      </w:del>
      <w:ins w:id="146" w:author="Ingo Ebersberger" w:date="2018-04-19T20:48:00Z">
        <w:r>
          <w:rPr>
            <w:szCs w:val="24"/>
          </w:rPr>
          <w:t xml:space="preserve">genome </w:t>
        </w:r>
      </w:ins>
      <w:r>
        <w:rPr>
          <w:szCs w:val="24"/>
        </w:rPr>
        <w:t xml:space="preserve">sequences were </w:t>
      </w:r>
      <w:ins w:id="147" w:author="Ingo Ebersberger" w:date="2018-04-19T20:48:00Z">
        <w:r>
          <w:rPr>
            <w:szCs w:val="24"/>
          </w:rPr>
          <w:t xml:space="preserve">publicly </w:t>
        </w:r>
      </w:ins>
      <w:r>
        <w:rPr>
          <w:szCs w:val="24"/>
        </w:rPr>
        <w:t xml:space="preserve">available at the start of this study, </w:t>
      </w:r>
      <w:commentRangeStart w:id="148"/>
      <w:r>
        <w:rPr>
          <w:szCs w:val="24"/>
        </w:rPr>
        <w:t xml:space="preserve">we expected to have a sufficient </w:t>
      </w:r>
      <w:commentRangeEnd w:id="148"/>
      <w:r>
        <w:rPr>
          <w:rStyle w:val="CommentReference"/>
        </w:rPr>
        <w:commentReference w:id="148"/>
      </w:r>
      <w:r>
        <w:rPr>
          <w:szCs w:val="24"/>
        </w:rPr>
        <w:t>taxon sampling for this comparative study.</w:t>
      </w:r>
    </w:p>
    <w:p w14:paraId="417B840A" w14:textId="77777777" w:rsidR="00280B87" w:rsidRDefault="00280B87" w:rsidP="00280B87">
      <w:pPr>
        <w:spacing w:after="0" w:line="360" w:lineRule="auto"/>
        <w:jc w:val="both"/>
        <w:rPr>
          <w:szCs w:val="24"/>
        </w:rPr>
      </w:pPr>
      <w:r>
        <w:rPr>
          <w:szCs w:val="24"/>
        </w:rPr>
        <w:t xml:space="preserve">It has been shown that, even with the </w:t>
      </w:r>
      <w:del w:id="149" w:author="Ingo Ebersberger" w:date="2018-04-19T20:49:00Z">
        <w:r w:rsidDel="00C02C55">
          <w:rPr>
            <w:szCs w:val="24"/>
          </w:rPr>
          <w:delText xml:space="preserve">intense </w:delText>
        </w:r>
      </w:del>
      <w:ins w:id="150" w:author="Ingo Ebersberger" w:date="2018-04-19T20:49:00Z">
        <w:r>
          <w:rPr>
            <w:szCs w:val="24"/>
          </w:rPr>
          <w:t xml:space="preserve">pronounced </w:t>
        </w:r>
      </w:ins>
      <w:r>
        <w:rPr>
          <w:szCs w:val="24"/>
        </w:rPr>
        <w:t xml:space="preserve">genome reduction, microsporidia species still have a </w:t>
      </w:r>
      <w:commentRangeStart w:id="151"/>
      <w:r>
        <w:rPr>
          <w:szCs w:val="24"/>
        </w:rPr>
        <w:t xml:space="preserve">fraction of lineage specific genes </w:t>
      </w:r>
      <w:commentRangeEnd w:id="151"/>
      <w:r>
        <w:rPr>
          <w:rStyle w:val="CommentReference"/>
        </w:rPr>
        <w:commentReference w:id="151"/>
      </w:r>
      <w:r>
        <w:rPr>
          <w:szCs w:val="24"/>
        </w:rPr>
        <w:fldChar w:fldCharType="begin"/>
      </w:r>
      <w:r>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Pr>
          <w:szCs w:val="24"/>
        </w:rPr>
        <w:fldChar w:fldCharType="separate"/>
      </w:r>
      <w:r>
        <w:rPr>
          <w:noProof/>
          <w:szCs w:val="24"/>
        </w:rPr>
        <w:t>(Peyretaillade et al. 2012)</w:t>
      </w:r>
      <w:r>
        <w:rPr>
          <w:szCs w:val="24"/>
        </w:rPr>
        <w:fldChar w:fldCharType="end"/>
      </w:r>
      <w:r>
        <w:rPr>
          <w:szCs w:val="24"/>
        </w:rPr>
        <w:t xml:space="preserve">. We found 21% to 49% of the </w:t>
      </w:r>
      <w:commentRangeStart w:id="152"/>
      <w:r>
        <w:rPr>
          <w:szCs w:val="24"/>
        </w:rPr>
        <w:t xml:space="preserve">assigned proteins </w:t>
      </w:r>
      <w:commentRangeEnd w:id="152"/>
      <w:r>
        <w:rPr>
          <w:rStyle w:val="CommentReference"/>
        </w:rPr>
        <w:commentReference w:id="152"/>
      </w:r>
      <w:r>
        <w:rPr>
          <w:szCs w:val="24"/>
        </w:rPr>
        <w:t xml:space="preserve">were the microsporidian </w:t>
      </w:r>
      <w:commentRangeStart w:id="153"/>
      <w:r>
        <w:rPr>
          <w:szCs w:val="24"/>
        </w:rPr>
        <w:t xml:space="preserve">orphan </w:t>
      </w:r>
      <w:commentRangeEnd w:id="153"/>
      <w:r>
        <w:rPr>
          <w:rStyle w:val="CommentReference"/>
        </w:rPr>
        <w:commentReference w:id="153"/>
      </w:r>
      <w:r>
        <w:rPr>
          <w:szCs w:val="24"/>
        </w:rPr>
        <w:t xml:space="preserve">proteins. </w:t>
      </w:r>
      <w:commentRangeStart w:id="154"/>
      <w:r>
        <w:rPr>
          <w:szCs w:val="24"/>
        </w:rPr>
        <w:t>Excluding the false</w:t>
      </w:r>
      <w:ins w:id="155" w:author="Ingo Ebersberger" w:date="2018-04-19T20:54:00Z">
        <w:r>
          <w:rPr>
            <w:szCs w:val="24"/>
          </w:rPr>
          <w:t>ly</w:t>
        </w:r>
      </w:ins>
      <w:r>
        <w:rPr>
          <w:szCs w:val="24"/>
        </w:rPr>
        <w:t xml:space="preserve"> predicted proteins</w:t>
      </w:r>
      <w:commentRangeEnd w:id="154"/>
      <w:r>
        <w:rPr>
          <w:rStyle w:val="CommentReference"/>
        </w:rPr>
        <w:commentReference w:id="154"/>
      </w:r>
      <w:r>
        <w:rPr>
          <w:szCs w:val="24"/>
        </w:rPr>
        <w:t xml:space="preserve">, most of the orphans are </w:t>
      </w:r>
      <w:del w:id="156" w:author="Ingo Ebersberger" w:date="2018-04-19T20:52:00Z">
        <w:r w:rsidDel="00C02C55">
          <w:rPr>
            <w:szCs w:val="24"/>
          </w:rPr>
          <w:delText xml:space="preserve">new </w:delText>
        </w:r>
      </w:del>
      <w:r>
        <w:rPr>
          <w:szCs w:val="24"/>
        </w:rPr>
        <w:t xml:space="preserve">newly invented genes in the microsporidia clade and </w:t>
      </w:r>
      <w:commentRangeStart w:id="157"/>
      <w:r>
        <w:rPr>
          <w:szCs w:val="24"/>
        </w:rPr>
        <w:t>some of them are the quickly evolv</w:t>
      </w:r>
      <w:ins w:id="158" w:author="Ingo Ebersberger" w:date="2018-04-19T20:54:00Z">
        <w:r>
          <w:rPr>
            <w:szCs w:val="24"/>
          </w:rPr>
          <w:t>ing</w:t>
        </w:r>
      </w:ins>
      <w:del w:id="159" w:author="Ingo Ebersberger" w:date="2018-04-19T20:54:00Z">
        <w:r w:rsidDel="00AC16C7">
          <w:rPr>
            <w:szCs w:val="24"/>
          </w:rPr>
          <w:delText>ed</w:delText>
        </w:r>
      </w:del>
      <w:r>
        <w:rPr>
          <w:szCs w:val="24"/>
        </w:rPr>
        <w:t xml:space="preserve"> genes that cannot traceable</w:t>
      </w:r>
      <w:commentRangeEnd w:id="157"/>
      <w:r>
        <w:rPr>
          <w:rStyle w:val="CommentReference"/>
        </w:rPr>
        <w:commentReference w:id="157"/>
      </w:r>
      <w:r>
        <w:rPr>
          <w:szCs w:val="24"/>
        </w:rPr>
        <w:t xml:space="preserve">. This outcome consists with the dynamic evolution of microsporidian genomes, in which they underwent not only the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3A853A4A" w14:textId="77777777" w:rsidR="00280B87" w:rsidRDefault="00280B87" w:rsidP="00280B87">
      <w:pPr>
        <w:spacing w:after="0" w:line="360" w:lineRule="auto"/>
        <w:jc w:val="both"/>
        <w:rPr>
          <w:szCs w:val="24"/>
        </w:rPr>
      </w:pPr>
      <w:r>
        <w:rPr>
          <w:szCs w:val="24"/>
        </w:rPr>
        <w:t xml:space="preserve">The phylogenetic trees reconstructed from the microsporidia core gene set strongly support the hypothesis that microsporidia is the sister clade of fungi. With a larger taxon sample including more diverge taxa, our data can clarify this assumption better than the one used by </w:t>
      </w:r>
      <w:r>
        <w:rPr>
          <w:szCs w:val="24"/>
        </w:rPr>
        <w:fldChar w:fldCharType="begin"/>
      </w:r>
      <w:r>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Pr>
          <w:szCs w:val="24"/>
        </w:rPr>
        <w:fldChar w:fldCharType="separate"/>
      </w:r>
      <w:r>
        <w:rPr>
          <w:noProof/>
          <w:szCs w:val="24"/>
        </w:rPr>
        <w:t>(Capella-Gutiérrez, Marcet-Houben, and Gabaldón 2012)</w:t>
      </w:r>
      <w:r>
        <w:rPr>
          <w:szCs w:val="24"/>
        </w:rPr>
        <w:fldChar w:fldCharType="end"/>
      </w:r>
      <w:r>
        <w:rPr>
          <w:szCs w:val="24"/>
        </w:rPr>
        <w:t>.</w:t>
      </w:r>
    </w:p>
    <w:p w14:paraId="0C8F6175" w14:textId="30A8EB5B" w:rsidR="00AF327C" w:rsidRDefault="00280B87" w:rsidP="00324278">
      <w:pPr>
        <w:spacing w:after="0" w:line="360" w:lineRule="auto"/>
        <w:jc w:val="both"/>
        <w:rPr>
          <w:szCs w:val="24"/>
        </w:rPr>
      </w:pPr>
      <w:r>
        <w:rPr>
          <w:szCs w:val="24"/>
        </w:rPr>
        <w:lastRenderedPageBreak/>
        <w:t xml:space="preserve">The microsporidia species tree </w:t>
      </w:r>
      <w:r w:rsidRPr="00076E91">
        <w:rPr>
          <w:szCs w:val="24"/>
        </w:rPr>
        <w:t>can serve as a fundamental phylogenetic background for filtering the orthology assignment and estimating the set of 1605 proteins for the LCA of</w:t>
      </w:r>
      <w:r>
        <w:rPr>
          <w:szCs w:val="24"/>
        </w:rPr>
        <w:t xml:space="preserve"> the</w:t>
      </w:r>
      <w:r w:rsidRPr="00076E91">
        <w:rPr>
          <w:szCs w:val="24"/>
        </w:rPr>
        <w:t xml:space="preserve"> microsporidia</w:t>
      </w:r>
      <w:r>
        <w:rPr>
          <w:szCs w:val="24"/>
        </w:rPr>
        <w:t>.</w:t>
      </w:r>
    </w:p>
    <w:p w14:paraId="1E3E9F12" w14:textId="77777777" w:rsidR="002375EF" w:rsidRDefault="002375EF" w:rsidP="00324278">
      <w:pPr>
        <w:spacing w:after="0" w:line="360" w:lineRule="auto"/>
        <w:jc w:val="both"/>
        <w:rPr>
          <w:szCs w:val="24"/>
        </w:rPr>
      </w:pPr>
    </w:p>
    <w:p w14:paraId="53BC171C" w14:textId="77777777" w:rsidR="002375EF" w:rsidRDefault="002375EF" w:rsidP="002375EF">
      <w:pPr>
        <w:spacing w:after="0" w:line="360" w:lineRule="auto"/>
        <w:jc w:val="both"/>
        <w:rPr>
          <w:szCs w:val="24"/>
        </w:rPr>
      </w:pPr>
      <w:r>
        <w:rPr>
          <w:szCs w:val="24"/>
        </w:rPr>
        <w:t xml:space="preserve">Not surprisingly, </w:t>
      </w:r>
      <w:r w:rsidRPr="00076E91">
        <w:rPr>
          <w:szCs w:val="24"/>
        </w:rPr>
        <w:t>due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 </w:t>
      </w:r>
      <w:r>
        <w:rPr>
          <w:szCs w:val="24"/>
        </w:rPr>
        <w:t xml:space="preserve">Even with a much larger dataset including taxa from all three domains, our result was consistent with the outcome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About</w:t>
      </w:r>
      <w:r w:rsidRPr="00076E91">
        <w:rPr>
          <w:szCs w:val="24"/>
        </w:rPr>
        <w:t xml:space="preserve"> </w:t>
      </w:r>
      <w:r>
        <w:rPr>
          <w:szCs w:val="24"/>
        </w:rPr>
        <w:t xml:space="preserve">94% the </w:t>
      </w:r>
      <w:r w:rsidRPr="00076E91">
        <w:rPr>
          <w:szCs w:val="24"/>
        </w:rPr>
        <w:t>proteins can be traced to the LCA of all eukaryotes and</w:t>
      </w:r>
      <w:r>
        <w:rPr>
          <w:szCs w:val="24"/>
        </w:rPr>
        <w:t xml:space="preserve"> the other</w:t>
      </w:r>
      <w:r w:rsidRPr="00076E91">
        <w:rPr>
          <w:szCs w:val="24"/>
        </w:rPr>
        <w:t xml:space="preserve"> 3% share the </w:t>
      </w:r>
      <w:r>
        <w:rPr>
          <w:szCs w:val="24"/>
        </w:rPr>
        <w:t xml:space="preserve">same common ancestor with fungal clade. As reported by the authors, they are essential genes for </w:t>
      </w:r>
      <w:r w:rsidRPr="00314502">
        <w:rPr>
          <w:szCs w:val="24"/>
        </w:rPr>
        <w:t>maintenance</w:t>
      </w:r>
      <w:r>
        <w:rPr>
          <w:szCs w:val="24"/>
        </w:rPr>
        <w:t xml:space="preserve"> the survival and development of the microsporidia cells.</w:t>
      </w:r>
    </w:p>
    <w:p w14:paraId="71CF5EEA" w14:textId="77777777" w:rsidR="002375EF" w:rsidRPr="00076E91" w:rsidRDefault="002375EF" w:rsidP="002375EF">
      <w:pPr>
        <w:spacing w:after="0" w:line="360" w:lineRule="auto"/>
        <w:jc w:val="both"/>
        <w:rPr>
          <w:szCs w:val="24"/>
        </w:rPr>
      </w:pPr>
      <w:r>
        <w:rPr>
          <w:szCs w:val="24"/>
        </w:rPr>
        <w:t>Likewise, there are</w:t>
      </w:r>
      <w:r w:rsidRPr="00076E91">
        <w:rPr>
          <w:szCs w:val="24"/>
        </w:rPr>
        <w:t xml:space="preserve"> 3%</w:t>
      </w:r>
      <w:r>
        <w:rPr>
          <w:szCs w:val="24"/>
        </w:rPr>
        <w:t xml:space="preserve"> the LCA proteins that</w:t>
      </w:r>
      <w:r w:rsidRPr="00076E91">
        <w:rPr>
          <w:szCs w:val="24"/>
        </w:rPr>
        <w:t xml:space="preserve"> are specific to</w:t>
      </w:r>
      <w:r>
        <w:rPr>
          <w:szCs w:val="24"/>
        </w:rPr>
        <w:t xml:space="preserve"> the</w:t>
      </w:r>
      <w:r w:rsidRPr="00076E91">
        <w:rPr>
          <w:szCs w:val="24"/>
        </w:rPr>
        <w:t xml:space="preserve"> microsporidia lineage. </w:t>
      </w:r>
      <w:r>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636924F8" w14:textId="77777777" w:rsidR="002375EF" w:rsidRPr="00076E91" w:rsidRDefault="002375EF" w:rsidP="00324278">
      <w:pPr>
        <w:spacing w:after="0" w:line="360" w:lineRule="auto"/>
        <w:jc w:val="both"/>
        <w:rPr>
          <w:szCs w:val="24"/>
        </w:rPr>
      </w:pPr>
    </w:p>
    <w:p w14:paraId="0BC7D6FD" w14:textId="77777777" w:rsidR="00AF327C" w:rsidRPr="00076E91" w:rsidRDefault="00AF327C" w:rsidP="00324278">
      <w:pPr>
        <w:spacing w:after="0" w:line="360" w:lineRule="auto"/>
        <w:jc w:val="both"/>
        <w:rPr>
          <w:szCs w:val="24"/>
        </w:rPr>
      </w:pPr>
    </w:p>
    <w:p w14:paraId="087CC912" w14:textId="77777777" w:rsidR="00527BB4" w:rsidRDefault="00527BB4" w:rsidP="00324278">
      <w:pPr>
        <w:spacing w:after="0" w:line="360" w:lineRule="auto"/>
        <w:jc w:val="both"/>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6287F599" w14:textId="77777777" w:rsidR="00A2632C" w:rsidRPr="00076E91" w:rsidRDefault="00A2632C" w:rsidP="00560D81">
      <w:pPr>
        <w:spacing w:after="0" w:line="360" w:lineRule="auto"/>
        <w:jc w:val="both"/>
        <w:rPr>
          <w:szCs w:val="24"/>
        </w:rPr>
      </w:pPr>
    </w:p>
    <w:p w14:paraId="513D86C3" w14:textId="77777777" w:rsidR="00A2632C" w:rsidRPr="00076E91" w:rsidRDefault="00A2632C" w:rsidP="00560D81">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160" w:name="_Toc386158928"/>
      <w:r w:rsidRPr="00ED70D1">
        <w:lastRenderedPageBreak/>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60"/>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161" w:name="_Toc386158929"/>
      <w:r w:rsidRPr="00ED70D1">
        <w:t>Introduction</w:t>
      </w:r>
      <w:bookmarkEnd w:id="161"/>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162" w:name="_Toc386158930"/>
      <w:r w:rsidRPr="00ED70D1">
        <w:t>Methods</w:t>
      </w:r>
      <w:bookmarkEnd w:id="162"/>
    </w:p>
    <w:p w14:paraId="323AA48B" w14:textId="0EC7438A" w:rsidR="004972DD" w:rsidRDefault="004972DD" w:rsidP="00560D81">
      <w:pPr>
        <w:pStyle w:val="Heading3"/>
        <w:jc w:val="both"/>
      </w:pPr>
      <w:bookmarkStart w:id="163" w:name="_Toc386158931"/>
      <w:r w:rsidRPr="00ED70D1">
        <w:t>KEGG Orthology annotation</w:t>
      </w:r>
      <w:bookmarkEnd w:id="163"/>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FD48E3">
        <w:t xml:space="preserve">Table </w:t>
      </w:r>
      <w:r w:rsidR="00FD48E3">
        <w:rPr>
          <w:noProof/>
        </w:rPr>
        <w:t>A</w:t>
      </w:r>
      <w:r w:rsidR="00FD48E3">
        <w:noBreakHyphen/>
      </w:r>
      <w:r w:rsidR="00FD48E3">
        <w:rPr>
          <w:noProof/>
        </w:rPr>
        <w:t>2</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w:t>
      </w:r>
      <w:r w:rsidR="0063307E" w:rsidRPr="00076E91">
        <w:rPr>
          <w:szCs w:val="24"/>
        </w:rPr>
        <w:lastRenderedPageBreak/>
        <w:t>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164" w:name="_Toc386158932"/>
      <w:r w:rsidRPr="00ED70D1">
        <w:t>Metabolic pathway analysis</w:t>
      </w:r>
      <w:bookmarkEnd w:id="164"/>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165" w:name="_Toc386158933"/>
      <w:r w:rsidRPr="00ED70D1">
        <w:lastRenderedPageBreak/>
        <w:t>Results</w:t>
      </w:r>
      <w:bookmarkEnd w:id="165"/>
    </w:p>
    <w:p w14:paraId="30D5A3EF" w14:textId="0EFEC44B" w:rsidR="00823CB2" w:rsidRPr="00ED70D1" w:rsidRDefault="00823CB2" w:rsidP="00560D81">
      <w:pPr>
        <w:pStyle w:val="Heading3"/>
        <w:jc w:val="both"/>
      </w:pPr>
      <w:bookmarkStart w:id="166" w:name="_Toc386158934"/>
      <w:r w:rsidRPr="00ED70D1">
        <w:t>KO annotation for microsporidian LCA proteins</w:t>
      </w:r>
      <w:bookmarkEnd w:id="166"/>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1FE78D" w:rsidR="00B73F2B" w:rsidRPr="00B73F2B" w:rsidRDefault="009A63CE" w:rsidP="00560D81">
      <w:pPr>
        <w:pStyle w:val="Caption"/>
        <w:spacing w:after="0" w:line="360" w:lineRule="auto"/>
        <w:jc w:val="both"/>
      </w:pPr>
      <w:bookmarkStart w:id="167" w:name="_Ref383262809"/>
      <w:bookmarkStart w:id="168" w:name="_Toc386158626"/>
      <w:r w:rsidRPr="00076E91">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w:t>
      </w:r>
      <w:r w:rsidR="00FF05FE">
        <w:fldChar w:fldCharType="end"/>
      </w:r>
      <w:bookmarkEnd w:id="167"/>
      <w:r w:rsidRPr="00076E91">
        <w:t xml:space="preserve">: Distribution of FAS scores and patristic distances of KO-annotated microsporidian </w:t>
      </w:r>
      <w:r w:rsidR="000975BB" w:rsidRPr="00076E91">
        <w:t>LCA</w:t>
      </w:r>
      <w:r w:rsidRPr="00076E91">
        <w:t xml:space="preserve"> proteins.</w:t>
      </w:r>
      <w:bookmarkEnd w:id="168"/>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FD48E3" w:rsidRPr="00076E91">
        <w:t xml:space="preserve">Figure </w:t>
      </w:r>
      <w:r w:rsidR="00FD48E3">
        <w:rPr>
          <w:noProof/>
        </w:rPr>
        <w:t>6</w:t>
      </w:r>
      <w:r w:rsidR="00FD48E3">
        <w:noBreakHyphen/>
      </w:r>
      <w:r w:rsidR="00FD48E3">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169" w:name="_Toc386158935"/>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169"/>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lastRenderedPageBreak/>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31">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151FD79E" w:rsidR="004028D8" w:rsidRPr="00076E91" w:rsidRDefault="004028D8" w:rsidP="00560D81">
      <w:pPr>
        <w:pStyle w:val="Caption"/>
        <w:spacing w:after="0" w:line="360" w:lineRule="auto"/>
        <w:jc w:val="both"/>
      </w:pPr>
      <w:bookmarkStart w:id="170" w:name="_Ref381618468"/>
      <w:bookmarkStart w:id="171" w:name="_Toc386158627"/>
      <w:r w:rsidRPr="00076E91">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2</w:t>
      </w:r>
      <w:r w:rsidR="00FF05FE">
        <w:fldChar w:fldCharType="end"/>
      </w:r>
      <w:bookmarkEnd w:id="170"/>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171"/>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FD48E3" w:rsidRPr="00076E91">
        <w:t xml:space="preserve">Figure </w:t>
      </w:r>
      <w:r w:rsidR="00FD48E3">
        <w:rPr>
          <w:noProof/>
        </w:rPr>
        <w:t>6</w:t>
      </w:r>
      <w:r w:rsidR="00FD48E3">
        <w:noBreakHyphen/>
      </w:r>
      <w:r w:rsidR="00FD48E3">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FD48E3" w:rsidRPr="00076E91">
        <w:t xml:space="preserve">Figure </w:t>
      </w:r>
      <w:r w:rsidR="00FD48E3">
        <w:rPr>
          <w:noProof/>
        </w:rPr>
        <w:t>A</w:t>
      </w:r>
      <w:r w:rsidR="00FD48E3">
        <w:noBreakHyphen/>
      </w:r>
      <w:r w:rsidR="00FD48E3">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32">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C7D46A0" w:rsidR="00D60C9E" w:rsidRDefault="00D60C9E" w:rsidP="00560D81">
      <w:pPr>
        <w:pStyle w:val="Caption"/>
        <w:jc w:val="both"/>
        <w:rPr>
          <w:szCs w:val="24"/>
        </w:rPr>
      </w:pPr>
      <w:bookmarkStart w:id="172" w:name="_Ref384219482"/>
      <w:bookmarkStart w:id="173" w:name="_Toc386158628"/>
      <w:r>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3</w:t>
      </w:r>
      <w:r w:rsidR="00FF05FE">
        <w:fldChar w:fldCharType="end"/>
      </w:r>
      <w:bookmarkEnd w:id="172"/>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73"/>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FD48E3">
        <w:t xml:space="preserve">Figure </w:t>
      </w:r>
      <w:r w:rsidR="00FD48E3">
        <w:rPr>
          <w:noProof/>
        </w:rPr>
        <w:t>6</w:t>
      </w:r>
      <w:r w:rsidR="00FD48E3">
        <w:noBreakHyphen/>
      </w:r>
      <w:r w:rsidR="00FD48E3">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FD48E3">
        <w:t xml:space="preserve">Figure </w:t>
      </w:r>
      <w:r w:rsidR="00FD48E3">
        <w:rPr>
          <w:noProof/>
        </w:rPr>
        <w:t>6</w:t>
      </w:r>
      <w:r w:rsidR="00FD48E3">
        <w:noBreakHyphen/>
      </w:r>
      <w:r w:rsidR="00FD48E3">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33">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379EEDC6" w:rsidR="0046335D" w:rsidRDefault="008838B6" w:rsidP="00560D81">
      <w:pPr>
        <w:pStyle w:val="Caption"/>
        <w:jc w:val="both"/>
        <w:rPr>
          <w:szCs w:val="24"/>
        </w:rPr>
      </w:pPr>
      <w:bookmarkStart w:id="174" w:name="_Ref384219574"/>
      <w:bookmarkStart w:id="175" w:name="_Toc386158629"/>
      <w:r>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4</w:t>
      </w:r>
      <w:r w:rsidR="00FF05FE">
        <w:fldChar w:fldCharType="end"/>
      </w:r>
      <w:bookmarkEnd w:id="174"/>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175"/>
    </w:p>
    <w:p w14:paraId="1FD3C11D" w14:textId="0B18E0DD" w:rsidR="000E1076" w:rsidRPr="00ED70D1" w:rsidRDefault="001C28A5" w:rsidP="00560D81">
      <w:pPr>
        <w:pStyle w:val="Heading3"/>
        <w:jc w:val="both"/>
      </w:pPr>
      <w:bookmarkStart w:id="176" w:name="_Toc386158936"/>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176"/>
    </w:p>
    <w:p w14:paraId="4DDC30FE" w14:textId="46A2191E"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3C3FEA">
        <w:rPr>
          <w:szCs w:val="24"/>
        </w:rPr>
        <w:t xml:space="preserve"> </w:t>
      </w:r>
      <w:r w:rsidR="003C3FE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 </w:instrText>
      </w:r>
      <w:r w:rsidR="00635973">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EN.CITE.DATA </w:instrText>
      </w:r>
      <w:r w:rsidR="00635973">
        <w:rPr>
          <w:szCs w:val="24"/>
        </w:rPr>
      </w:r>
      <w:r w:rsidR="00635973">
        <w:rPr>
          <w:szCs w:val="24"/>
        </w:rPr>
        <w:fldChar w:fldCharType="end"/>
      </w:r>
      <w:r w:rsidR="003C3FEA">
        <w:rPr>
          <w:szCs w:val="24"/>
        </w:rPr>
      </w:r>
      <w:r w:rsidR="003C3FEA">
        <w:rPr>
          <w:szCs w:val="24"/>
        </w:rPr>
        <w:fldChar w:fldCharType="separate"/>
      </w:r>
      <w:r w:rsidR="00635973">
        <w:rPr>
          <w:noProof/>
          <w:szCs w:val="24"/>
        </w:rPr>
        <w:t>(Germot, Philippe, and Guyader 1997; Hirt et al. 1997)</w:t>
      </w:r>
      <w:r w:rsidR="003C3FEA">
        <w:rPr>
          <w:szCs w:val="24"/>
        </w:rPr>
        <w:fldChar w:fldCharType="end"/>
      </w:r>
      <w:r w:rsidR="00F917FC" w:rsidRPr="00076E91">
        <w:rPr>
          <w:szCs w:val="24"/>
        </w:rPr>
        <w:t>.</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w:t>
      </w:r>
      <w:r w:rsidRPr="00076E91">
        <w:rPr>
          <w:szCs w:val="24"/>
        </w:rPr>
        <w:lastRenderedPageBreak/>
        <w:t xml:space="preserve">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FD48E3">
        <w:t xml:space="preserve">Table </w:t>
      </w:r>
      <w:r w:rsidR="00FD48E3">
        <w:rPr>
          <w:noProof/>
        </w:rPr>
        <w:t>A</w:t>
      </w:r>
      <w:r w:rsidR="00FD48E3">
        <w:noBreakHyphen/>
      </w:r>
      <w:r w:rsidR="00FD48E3">
        <w:rPr>
          <w:noProof/>
        </w:rPr>
        <w:t>6</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FD48E3" w:rsidRPr="00076E91">
        <w:t xml:space="preserve">Figure </w:t>
      </w:r>
      <w:r w:rsidR="00FD48E3">
        <w:rPr>
          <w:noProof/>
        </w:rPr>
        <w:t>6</w:t>
      </w:r>
      <w:r w:rsidR="00FD48E3">
        <w:noBreakHyphen/>
      </w:r>
      <w:r w:rsidR="00FD48E3">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7B185A1D" w:rsidR="00A21626" w:rsidRPr="0033169A" w:rsidRDefault="004E1AA9" w:rsidP="00560D81">
      <w:pPr>
        <w:pStyle w:val="Caption"/>
        <w:spacing w:after="0" w:line="360" w:lineRule="auto"/>
        <w:jc w:val="both"/>
      </w:pPr>
      <w:bookmarkStart w:id="177" w:name="_Ref381890854"/>
      <w:bookmarkStart w:id="178" w:name="_Toc386158630"/>
      <w:r w:rsidRPr="00076E91">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5</w:t>
      </w:r>
      <w:r w:rsidR="00FF05FE">
        <w:fldChar w:fldCharType="end"/>
      </w:r>
      <w:bookmarkEnd w:id="177"/>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178"/>
    </w:p>
    <w:p w14:paraId="6949B344" w14:textId="4D2F4BF6" w:rsidR="008421CC" w:rsidRPr="00ED70D1" w:rsidRDefault="00AC7AFF" w:rsidP="00560D81">
      <w:pPr>
        <w:pStyle w:val="Heading3"/>
        <w:jc w:val="both"/>
      </w:pPr>
      <w:bookmarkStart w:id="179" w:name="_Toc386158937"/>
      <w:r w:rsidRPr="00ED70D1">
        <w:t xml:space="preserve">The </w:t>
      </w:r>
      <w:r w:rsidR="00AE2957" w:rsidRPr="00ED70D1">
        <w:t xml:space="preserve">lack </w:t>
      </w:r>
      <w:r w:rsidR="00326F23" w:rsidRPr="00ED70D1">
        <w:t>of TCA cycle and its replacement</w:t>
      </w:r>
      <w:bookmarkEnd w:id="179"/>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proofErr w:type="gramStart"/>
      <w:r w:rsidRPr="00076E91">
        <w:rPr>
          <w:szCs w:val="24"/>
        </w:rPr>
        <w:lastRenderedPageBreak/>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w:t>
      </w:r>
      <w:proofErr w:type="gramEnd"/>
      <w:r w:rsidRPr="00076E91">
        <w:rPr>
          <w:szCs w:val="24"/>
        </w:rPr>
        <w:t xml:space="preserve">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FD48E3" w:rsidRPr="00076E91">
        <w:t xml:space="preserve">Table </w:t>
      </w:r>
      <w:r w:rsidR="00FD48E3">
        <w:rPr>
          <w:noProof/>
        </w:rPr>
        <w:t>6</w:t>
      </w:r>
      <w:r w:rsidR="00FD48E3">
        <w:noBreakHyphen/>
      </w:r>
      <w:r w:rsidR="00FD48E3">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560D81">
      <w:pPr>
        <w:pStyle w:val="Caption"/>
        <w:keepNext/>
        <w:spacing w:after="0" w:line="360" w:lineRule="auto"/>
        <w:jc w:val="both"/>
      </w:pPr>
      <w:bookmarkStart w:id="180" w:name="_Ref382643410"/>
      <w:bookmarkStart w:id="181" w:name="_Toc386158654"/>
      <w:r w:rsidRPr="00076E91">
        <w:t xml:space="preserve">Table </w:t>
      </w:r>
      <w:r w:rsidR="009F5610">
        <w:fldChar w:fldCharType="begin"/>
      </w:r>
      <w:r w:rsidR="009F5610">
        <w:instrText xml:space="preserve"> STYLEREF 1 \s </w:instrText>
      </w:r>
      <w:r w:rsidR="009F5610">
        <w:fldChar w:fldCharType="separate"/>
      </w:r>
      <w:r w:rsidR="00FD48E3">
        <w:rPr>
          <w:noProof/>
        </w:rPr>
        <w:t>6</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D48E3">
        <w:rPr>
          <w:noProof/>
        </w:rPr>
        <w:t>1</w:t>
      </w:r>
      <w:r w:rsidR="009F5610">
        <w:fldChar w:fldCharType="end"/>
      </w:r>
      <w:bookmarkEnd w:id="180"/>
      <w:r w:rsidRPr="00076E91">
        <w:t xml:space="preserve">: Microsporidian </w:t>
      </w:r>
      <w:r w:rsidR="000975BB" w:rsidRPr="00076E91">
        <w:t>LCA</w:t>
      </w:r>
      <w:r w:rsidRPr="00076E91">
        <w:t xml:space="preserve"> MFS and ABC transporters.</w:t>
      </w:r>
      <w:bookmarkEnd w:id="181"/>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182" w:name="_Toc386158938"/>
      <w:r w:rsidRPr="00ED70D1">
        <w:t>The microsporidian LCA's carbohydrate metabolism</w:t>
      </w:r>
      <w:bookmarkEnd w:id="182"/>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FD48E3">
        <w:t xml:space="preserve">Table </w:t>
      </w:r>
      <w:r w:rsidR="00FD48E3">
        <w:rPr>
          <w:noProof/>
        </w:rPr>
        <w:t>A</w:t>
      </w:r>
      <w:r w:rsidR="00FD48E3">
        <w:noBreakHyphen/>
      </w:r>
      <w:r w:rsidR="00FD48E3">
        <w:rPr>
          <w:noProof/>
        </w:rPr>
        <w:t>6</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FD48E3">
        <w:t xml:space="preserve">Figure </w:t>
      </w:r>
      <w:r w:rsidR="00FD48E3">
        <w:rPr>
          <w:noProof/>
        </w:rPr>
        <w:t>6</w:t>
      </w:r>
      <w:r w:rsidR="00FD48E3">
        <w:noBreakHyphen/>
      </w:r>
      <w:r w:rsidR="00FD48E3">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35">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6D1C5768" w:rsidR="0054572C" w:rsidRDefault="004246C6" w:rsidP="00560D81">
      <w:pPr>
        <w:pStyle w:val="Caption"/>
        <w:jc w:val="both"/>
        <w:rPr>
          <w:szCs w:val="24"/>
        </w:rPr>
      </w:pPr>
      <w:bookmarkStart w:id="183" w:name="_Ref384229265"/>
      <w:bookmarkStart w:id="184" w:name="_Toc386158631"/>
      <w:r>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6</w:t>
      </w:r>
      <w:r w:rsidR="00FF05FE">
        <w:fldChar w:fldCharType="end"/>
      </w:r>
      <w:bookmarkEnd w:id="183"/>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184"/>
    </w:p>
    <w:p w14:paraId="58BB47DE" w14:textId="4AD5BCAE" w:rsidR="00DA0BDA" w:rsidRPr="00ED70D1" w:rsidRDefault="00E132E6" w:rsidP="00560D81">
      <w:pPr>
        <w:pStyle w:val="Heading3"/>
        <w:jc w:val="both"/>
      </w:pPr>
      <w:bookmarkStart w:id="185" w:name="_Toc386158939"/>
      <w:r w:rsidRPr="00ED70D1">
        <w:lastRenderedPageBreak/>
        <w:t>The</w:t>
      </w:r>
      <w:r w:rsidR="000E4C2C" w:rsidRPr="00ED70D1">
        <w:t xml:space="preserve"> inability of nucleotide production in microsporidia</w:t>
      </w:r>
      <w:bookmarkEnd w:id="185"/>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FD48E3">
        <w:t xml:space="preserve">Figure </w:t>
      </w:r>
      <w:r w:rsidR="00FD48E3">
        <w:rPr>
          <w:noProof/>
        </w:rPr>
        <w:t>6</w:t>
      </w:r>
      <w:r w:rsidR="00FD48E3">
        <w:noBreakHyphen/>
      </w:r>
      <w:r w:rsidR="00FD48E3">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36">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00AFBA04" w:rsidR="001772E1" w:rsidRPr="00076E91" w:rsidRDefault="00B15988" w:rsidP="00560D81">
      <w:pPr>
        <w:pStyle w:val="Caption"/>
        <w:jc w:val="both"/>
        <w:rPr>
          <w:szCs w:val="24"/>
        </w:rPr>
      </w:pPr>
      <w:bookmarkStart w:id="186" w:name="_Ref384375467"/>
      <w:bookmarkStart w:id="187" w:name="_Toc386158632"/>
      <w:r>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7</w:t>
      </w:r>
      <w:r w:rsidR="00FF05FE">
        <w:fldChar w:fldCharType="end"/>
      </w:r>
      <w:bookmarkEnd w:id="186"/>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187"/>
    </w:p>
    <w:p w14:paraId="1A5B8659" w14:textId="376E7A96" w:rsidR="00226506" w:rsidRPr="00076E91" w:rsidRDefault="00CE7E61" w:rsidP="00560D81">
      <w:pPr>
        <w:spacing w:after="0" w:line="360" w:lineRule="auto"/>
        <w:jc w:val="both"/>
        <w:rPr>
          <w:szCs w:val="24"/>
        </w:rPr>
      </w:pPr>
      <w:r>
        <w:rPr>
          <w:szCs w:val="24"/>
        </w:rPr>
        <w:lastRenderedPageBreak/>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FD48E3">
        <w:t xml:space="preserve">Table </w:t>
      </w:r>
      <w:r w:rsidR="00FD48E3">
        <w:rPr>
          <w:noProof/>
        </w:rPr>
        <w:t>A</w:t>
      </w:r>
      <w:r w:rsidR="00FD48E3">
        <w:noBreakHyphen/>
      </w:r>
      <w:r w:rsidR="00FD48E3">
        <w:rPr>
          <w:noProof/>
        </w:rPr>
        <w:t>6</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37">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C8C50D9" w:rsidR="002D2C0B" w:rsidRPr="00076E91" w:rsidRDefault="00FF0408" w:rsidP="00560D81">
      <w:pPr>
        <w:pStyle w:val="Caption"/>
        <w:spacing w:after="0" w:line="360" w:lineRule="auto"/>
        <w:jc w:val="both"/>
      </w:pPr>
      <w:bookmarkStart w:id="188" w:name="_Ref382669565"/>
      <w:bookmarkStart w:id="189" w:name="_Toc386158633"/>
      <w:r w:rsidRPr="00076E91">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8</w:t>
      </w:r>
      <w:r w:rsidR="00FF05FE">
        <w:fldChar w:fldCharType="end"/>
      </w:r>
      <w:bookmarkEnd w:id="188"/>
      <w:r w:rsidRPr="00076E91">
        <w:t xml:space="preserve">: Phylogenetic profile of 3 </w:t>
      </w:r>
      <w:r w:rsidR="000975BB" w:rsidRPr="00076E91">
        <w:t>microsporidian LCA</w:t>
      </w:r>
      <w:r w:rsidRPr="00076E91">
        <w:t xml:space="preserve"> NTT proteins</w:t>
      </w:r>
      <w:bookmarkEnd w:id="189"/>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FD48E3" w:rsidRPr="00076E91">
        <w:t xml:space="preserve">Figure </w:t>
      </w:r>
      <w:r w:rsidR="00FD48E3">
        <w:rPr>
          <w:noProof/>
        </w:rPr>
        <w:t>6</w:t>
      </w:r>
      <w:r w:rsidR="00FD48E3">
        <w:noBreakHyphen/>
      </w:r>
      <w:r w:rsidR="00FD48E3">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FD48E3" w:rsidRPr="00076E91">
        <w:t xml:space="preserve">Figure </w:t>
      </w:r>
      <w:r w:rsidR="00FD48E3">
        <w:rPr>
          <w:noProof/>
        </w:rPr>
        <w:t>6</w:t>
      </w:r>
      <w:r w:rsidR="00FD48E3">
        <w:noBreakHyphen/>
      </w:r>
      <w:r w:rsidR="00FD48E3">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lastRenderedPageBreak/>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38">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5F3B46BC" w:rsidR="00FF0408" w:rsidRPr="00076E91" w:rsidRDefault="00FF0408" w:rsidP="00560D81">
      <w:pPr>
        <w:pStyle w:val="Caption"/>
        <w:spacing w:after="0" w:line="360" w:lineRule="auto"/>
        <w:jc w:val="both"/>
      </w:pPr>
      <w:bookmarkStart w:id="190" w:name="_Ref382670116"/>
      <w:bookmarkStart w:id="191" w:name="_Toc386158634"/>
      <w:r w:rsidRPr="00076E91">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9</w:t>
      </w:r>
      <w:r w:rsidR="00FF05FE">
        <w:fldChar w:fldCharType="end"/>
      </w:r>
      <w:bookmarkEnd w:id="190"/>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191"/>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192" w:name="_Toc386158940"/>
      <w:r w:rsidRPr="00ED70D1">
        <w:t>Discussion</w:t>
      </w:r>
      <w:bookmarkEnd w:id="192"/>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FD48E3" w:rsidRPr="00076E91">
        <w:t xml:space="preserve">Figure </w:t>
      </w:r>
      <w:r w:rsidR="00FD48E3">
        <w:rPr>
          <w:noProof/>
        </w:rPr>
        <w:t>A</w:t>
      </w:r>
      <w:r w:rsidR="00FD48E3">
        <w:noBreakHyphen/>
      </w:r>
      <w:r w:rsidR="00FD48E3">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FD48E3">
        <w:rPr>
          <w:szCs w:val="24"/>
        </w:rPr>
        <w:t>1.4</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w:t>
      </w:r>
      <w:r w:rsidR="0053276F">
        <w:rPr>
          <w:szCs w:val="24"/>
        </w:rPr>
        <w:lastRenderedPageBreak/>
        <w:t xml:space="preserve">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193" w:name="_Toc386158941"/>
      <w:r w:rsidRPr="00ED70D1">
        <w:t>Conclusion</w:t>
      </w:r>
      <w:bookmarkEnd w:id="193"/>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FD48E3">
        <w:t xml:space="preserve">Figure </w:t>
      </w:r>
      <w:r w:rsidR="00FD48E3">
        <w:rPr>
          <w:noProof/>
        </w:rPr>
        <w:t>6</w:t>
      </w:r>
      <w:r w:rsidR="00FD48E3">
        <w:noBreakHyphen/>
      </w:r>
      <w:r w:rsidR="00FD48E3">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FD48E3">
        <w:t xml:space="preserve">Figure </w:t>
      </w:r>
      <w:r w:rsidR="00FD48E3">
        <w:rPr>
          <w:noProof/>
        </w:rPr>
        <w:t>A</w:t>
      </w:r>
      <w:r w:rsidR="00FD48E3">
        <w:noBreakHyphen/>
      </w:r>
      <w:r w:rsidR="00FD48E3">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FD48E3">
        <w:t xml:space="preserve">Figure </w:t>
      </w:r>
      <w:r w:rsidR="00FD48E3">
        <w:rPr>
          <w:noProof/>
        </w:rPr>
        <w:t>A</w:t>
      </w:r>
      <w:r w:rsidR="00FD48E3">
        <w:noBreakHyphen/>
      </w:r>
      <w:r w:rsidR="00FD48E3">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FD48E3">
        <w:t xml:space="preserve">Figure </w:t>
      </w:r>
      <w:r w:rsidR="00FD48E3">
        <w:rPr>
          <w:noProof/>
        </w:rPr>
        <w:t>6</w:t>
      </w:r>
      <w:r w:rsidR="00FD48E3">
        <w:noBreakHyphen/>
      </w:r>
      <w:r w:rsidR="00FD48E3">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FD48E3">
        <w:t xml:space="preserve">Figure </w:t>
      </w:r>
      <w:r w:rsidR="00FD48E3">
        <w:rPr>
          <w:noProof/>
        </w:rPr>
        <w:t>A</w:t>
      </w:r>
      <w:r w:rsidR="00FD48E3">
        <w:noBreakHyphen/>
      </w:r>
      <w:r w:rsidR="00FD48E3">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FD48E3">
        <w:t xml:space="preserve">Figure </w:t>
      </w:r>
      <w:r w:rsidR="00FD48E3">
        <w:rPr>
          <w:noProof/>
        </w:rPr>
        <w:t>A</w:t>
      </w:r>
      <w:r w:rsidR="00FD48E3">
        <w:noBreakHyphen/>
      </w:r>
      <w:r w:rsidR="00FD48E3">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FD48E3">
        <w:t xml:space="preserve">Figure </w:t>
      </w:r>
      <w:r w:rsidR="00FD48E3">
        <w:rPr>
          <w:noProof/>
        </w:rPr>
        <w:t>A</w:t>
      </w:r>
      <w:r w:rsidR="00FD48E3">
        <w:noBreakHyphen/>
      </w:r>
      <w:r w:rsidR="00FD48E3">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lastRenderedPageBreak/>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01B063F5" w14:textId="77777777" w:rsidR="00A779FE" w:rsidRPr="00076E91" w:rsidRDefault="00A779FE" w:rsidP="00560D81">
      <w:pPr>
        <w:spacing w:after="0" w:line="360" w:lineRule="auto"/>
        <w:jc w:val="both"/>
        <w:rPr>
          <w:szCs w:val="24"/>
        </w:rPr>
      </w:pPr>
    </w:p>
    <w:p w14:paraId="038E9273" w14:textId="77777777" w:rsidR="00453721" w:rsidRDefault="00453721" w:rsidP="00560D81">
      <w:pPr>
        <w:spacing w:after="0" w:line="360" w:lineRule="auto"/>
        <w:jc w:val="both"/>
        <w:rPr>
          <w:szCs w:val="24"/>
        </w:rPr>
        <w:sectPr w:rsidR="00453721" w:rsidSect="00F013CE">
          <w:footnotePr>
            <w:pos w:val="beneathText"/>
          </w:footnotePr>
          <w:endnotePr>
            <w:numFmt w:val="decimal"/>
          </w:endnotePr>
          <w:pgSz w:w="11906" w:h="16838"/>
          <w:pgMar w:top="1418" w:right="1701" w:bottom="851" w:left="1701" w:header="709" w:footer="709" w:gutter="0"/>
          <w:cols w:space="708"/>
          <w:docGrid w:linePitch="360"/>
        </w:sectPr>
      </w:pPr>
    </w:p>
    <w:p w14:paraId="0F94FD01" w14:textId="77777777" w:rsidR="00453721" w:rsidRDefault="00453721" w:rsidP="00453721">
      <w:pPr>
        <w:pStyle w:val="Heading1"/>
        <w:jc w:val="both"/>
      </w:pPr>
      <w:bookmarkStart w:id="194" w:name="_Toc386158942"/>
      <w:r w:rsidRPr="00756D71">
        <w:lastRenderedPageBreak/>
        <w:t>PhyloProfile: an interactive visualization tool for exploring complex phylogenetic profiles</w:t>
      </w:r>
      <w:bookmarkEnd w:id="194"/>
    </w:p>
    <w:p w14:paraId="61BABDD1" w14:textId="77777777" w:rsidR="00453721" w:rsidRPr="00DC102A" w:rsidRDefault="00453721" w:rsidP="00453721">
      <w:pPr>
        <w:jc w:val="both"/>
      </w:pPr>
    </w:p>
    <w:p w14:paraId="5410EC71" w14:textId="77777777" w:rsidR="00453721" w:rsidRPr="00756D71" w:rsidRDefault="00453721" w:rsidP="00453721">
      <w:pPr>
        <w:pStyle w:val="Heading2"/>
        <w:jc w:val="both"/>
      </w:pPr>
      <w:bookmarkStart w:id="195" w:name="_Toc386158943"/>
      <w:r w:rsidRPr="00756D71">
        <w:t>Introduction</w:t>
      </w:r>
      <w:bookmarkEnd w:id="195"/>
    </w:p>
    <w:p w14:paraId="284B8C02" w14:textId="77777777" w:rsidR="00453721" w:rsidRDefault="00453721" w:rsidP="00453721">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75470436" w14:textId="77777777" w:rsidR="00453721" w:rsidRDefault="00453721" w:rsidP="00453721">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40798381" w14:textId="77777777" w:rsidR="00453721" w:rsidRDefault="00453721" w:rsidP="00453721">
      <w:pPr>
        <w:spacing w:after="0" w:line="360" w:lineRule="auto"/>
        <w:jc w:val="both"/>
        <w:rPr>
          <w:szCs w:val="24"/>
        </w:rPr>
      </w:pPr>
    </w:p>
    <w:p w14:paraId="10B6B752" w14:textId="77777777" w:rsidR="00453721" w:rsidRPr="00756D71" w:rsidRDefault="00453721" w:rsidP="00453721">
      <w:pPr>
        <w:pStyle w:val="Heading2"/>
        <w:jc w:val="both"/>
      </w:pPr>
      <w:bookmarkStart w:id="196" w:name="_Toc386158944"/>
      <w:r w:rsidRPr="00756D71">
        <w:lastRenderedPageBreak/>
        <w:t>Features and capabilities</w:t>
      </w:r>
      <w:bookmarkEnd w:id="196"/>
    </w:p>
    <w:p w14:paraId="4CA374E5" w14:textId="77777777" w:rsidR="00453721" w:rsidRPr="00756D71" w:rsidRDefault="00453721" w:rsidP="00453721">
      <w:pPr>
        <w:pStyle w:val="Heading3"/>
        <w:jc w:val="both"/>
      </w:pPr>
      <w:bookmarkStart w:id="197" w:name="_Toc386158945"/>
      <w:r w:rsidRPr="00756D71">
        <w:t>Multiple input options</w:t>
      </w:r>
      <w:bookmarkEnd w:id="197"/>
    </w:p>
    <w:p w14:paraId="35C84032" w14:textId="77777777" w:rsidR="00453721" w:rsidRDefault="00453721" w:rsidP="00453721">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5E53912F" w14:textId="77777777" w:rsidR="00453721" w:rsidRDefault="00453721" w:rsidP="00453721">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46F59BCE" w14:textId="77777777" w:rsidR="00453721" w:rsidRDefault="00453721" w:rsidP="00453721">
      <w:pPr>
        <w:spacing w:after="0" w:line="360" w:lineRule="auto"/>
        <w:jc w:val="both"/>
        <w:rPr>
          <w:szCs w:val="24"/>
        </w:rPr>
      </w:pPr>
      <w:r>
        <w:rPr>
          <w:szCs w:val="24"/>
        </w:rPr>
        <w:t>The FASTA sequences can be either obtained directly from the multi-FASTA main input, or optionally added to the tool.</w:t>
      </w:r>
    </w:p>
    <w:p w14:paraId="5766FE9C" w14:textId="77777777" w:rsidR="00453721" w:rsidRDefault="00453721" w:rsidP="00453721">
      <w:pPr>
        <w:keepNext/>
        <w:spacing w:after="0" w:line="360" w:lineRule="auto"/>
        <w:jc w:val="both"/>
      </w:pPr>
      <w:r>
        <w:rPr>
          <w:noProof/>
          <w:szCs w:val="24"/>
        </w:rPr>
        <w:drawing>
          <wp:inline distT="0" distB="0" distL="0" distR="0" wp14:anchorId="3CAE1881" wp14:editId="7DEEECFE">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2542792B" w14:textId="77777777" w:rsidR="00453721" w:rsidRDefault="00453721" w:rsidP="00453721">
      <w:pPr>
        <w:pStyle w:val="Caption"/>
        <w:jc w:val="both"/>
        <w:rPr>
          <w:szCs w:val="24"/>
        </w:rPr>
      </w:pPr>
      <w:bookmarkStart w:id="198" w:name="_Ref384072234"/>
      <w:bookmarkStart w:id="199" w:name="_Toc38615860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bookmarkEnd w:id="198"/>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199"/>
    </w:p>
    <w:p w14:paraId="022F3FF1" w14:textId="77777777" w:rsidR="00453721" w:rsidRDefault="00453721" w:rsidP="00453721">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69B4A171" w14:textId="77777777" w:rsidR="00453721" w:rsidRDefault="00453721" w:rsidP="0045372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t xml:space="preserve">Figure </w:t>
      </w:r>
      <w:r>
        <w:rPr>
          <w:noProof/>
        </w:rPr>
        <w:t>4</w:t>
      </w:r>
      <w:r>
        <w:noBreakHyphen/>
      </w:r>
      <w:r>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51A2624A" w14:textId="77777777" w:rsidR="00453721" w:rsidRPr="00756D71" w:rsidRDefault="00453721" w:rsidP="00453721">
      <w:pPr>
        <w:pStyle w:val="Heading3"/>
        <w:jc w:val="both"/>
      </w:pPr>
      <w:bookmarkStart w:id="200" w:name="_Toc386158946"/>
      <w:r w:rsidRPr="00756D71">
        <w:t>Interactive visualization</w:t>
      </w:r>
      <w:bookmarkEnd w:id="200"/>
    </w:p>
    <w:p w14:paraId="5DA1937D" w14:textId="77777777" w:rsidR="00453721" w:rsidRDefault="00453721" w:rsidP="00453721">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1AA3FDC0" w14:textId="77777777" w:rsidR="00453721" w:rsidRDefault="00453721" w:rsidP="00453721">
      <w:pPr>
        <w:keepNext/>
        <w:spacing w:after="0" w:line="360" w:lineRule="auto"/>
        <w:jc w:val="both"/>
      </w:pPr>
      <w:r>
        <w:rPr>
          <w:noProof/>
          <w:szCs w:val="24"/>
        </w:rPr>
        <w:lastRenderedPageBreak/>
        <w:drawing>
          <wp:inline distT="0" distB="0" distL="0" distR="0" wp14:anchorId="5206CE33" wp14:editId="6A21532A">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204A7256" w14:textId="77777777" w:rsidR="00453721" w:rsidRDefault="00453721" w:rsidP="00453721">
      <w:pPr>
        <w:pStyle w:val="Caption"/>
        <w:jc w:val="both"/>
      </w:pPr>
      <w:bookmarkStart w:id="201" w:name="_Ref384073005"/>
      <w:bookmarkStart w:id="202" w:name="_Toc386158605"/>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2</w:t>
      </w:r>
      <w:r>
        <w:fldChar w:fldCharType="end"/>
      </w:r>
      <w:bookmarkEnd w:id="201"/>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202"/>
    </w:p>
    <w:p w14:paraId="631120EF" w14:textId="77777777" w:rsidR="00453721" w:rsidRDefault="00453721" w:rsidP="00453721">
      <w:pPr>
        <w:jc w:val="both"/>
      </w:pPr>
      <w:r>
        <w:t xml:space="preserve">As can be seen in </w:t>
      </w:r>
      <w:r>
        <w:fldChar w:fldCharType="begin"/>
      </w:r>
      <w:r>
        <w:instrText xml:space="preserve"> REF _Ref384073005 \h </w:instrText>
      </w:r>
      <w:r>
        <w:fldChar w:fldCharType="separate"/>
      </w:r>
      <w:proofErr w:type="gramStart"/>
      <w:r>
        <w:t xml:space="preserve">Figure </w:t>
      </w:r>
      <w:r>
        <w:rPr>
          <w:noProof/>
        </w:rPr>
        <w:t>4</w:t>
      </w:r>
      <w:r>
        <w:noBreakHyphen/>
      </w:r>
      <w:r>
        <w:rPr>
          <w:noProof/>
        </w:rPr>
        <w:t>2</w:t>
      </w:r>
      <w:r>
        <w:fldChar w:fldCharType="end"/>
      </w:r>
      <w:r>
        <w:t>, the detailed information of a dot in the profile matrix can be approached by clicking on that dot</w:t>
      </w:r>
      <w:proofErr w:type="gramEnd"/>
      <w:r>
        <w: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t xml:space="preserve">Figure </w:t>
      </w:r>
      <w:r>
        <w:rPr>
          <w:noProof/>
        </w:rPr>
        <w:t>4</w:t>
      </w:r>
      <w:r>
        <w:noBreakHyphen/>
      </w:r>
      <w:r>
        <w:rPr>
          <w:noProof/>
        </w:rPr>
        <w:t>3</w:t>
      </w:r>
      <w:r>
        <w:fldChar w:fldCharType="end"/>
      </w:r>
      <w:r>
        <w:t xml:space="preserve">). </w:t>
      </w:r>
    </w:p>
    <w:p w14:paraId="23296CE8" w14:textId="77777777" w:rsidR="00453721" w:rsidRDefault="00453721" w:rsidP="00453721">
      <w:pPr>
        <w:keepNext/>
        <w:jc w:val="both"/>
      </w:pPr>
      <w:r>
        <w:rPr>
          <w:noProof/>
        </w:rPr>
        <w:drawing>
          <wp:inline distT="0" distB="0" distL="0" distR="0" wp14:anchorId="1B806DE4" wp14:editId="2904926E">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0743D255" w14:textId="77777777" w:rsidR="00453721" w:rsidRDefault="00453721" w:rsidP="00453721">
      <w:pPr>
        <w:pStyle w:val="Caption"/>
        <w:jc w:val="both"/>
      </w:pPr>
      <w:bookmarkStart w:id="203" w:name="_Ref384081133"/>
      <w:bookmarkStart w:id="204" w:name="_Toc38615860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03"/>
      <w:r>
        <w:t>: The interactive visualization enables linking between different data.</w:t>
      </w:r>
      <w:bookmarkEnd w:id="204"/>
    </w:p>
    <w:p w14:paraId="4FE8B662" w14:textId="77777777" w:rsidR="00453721" w:rsidRDefault="00453721" w:rsidP="00453721">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2DA9AD96" w14:textId="77777777" w:rsidR="00453721" w:rsidRPr="00756D71" w:rsidRDefault="00453721" w:rsidP="00453721">
      <w:pPr>
        <w:pStyle w:val="Heading3"/>
        <w:jc w:val="both"/>
      </w:pPr>
      <w:bookmarkStart w:id="205" w:name="_Toc386158947"/>
      <w:r w:rsidRPr="00756D71">
        <w:t>The use of NCBI taxonomy information in PhyloProfile</w:t>
      </w:r>
      <w:bookmarkEnd w:id="205"/>
    </w:p>
    <w:p w14:paraId="6175211E" w14:textId="77777777" w:rsidR="00453721" w:rsidRDefault="00453721" w:rsidP="00453721">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65845CA1" w14:textId="77777777" w:rsidR="00453721" w:rsidRDefault="00453721" w:rsidP="00453721">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21E27970" w14:textId="77777777" w:rsidR="00453721" w:rsidRPr="00861630" w:rsidRDefault="00453721" w:rsidP="00453721">
      <w:pPr>
        <w:jc w:val="both"/>
        <w:rPr>
          <w:szCs w:val="24"/>
        </w:rPr>
      </w:pPr>
      <w:r>
        <w:rPr>
          <w:szCs w:val="24"/>
        </w:rPr>
        <w:t>Moreover, novel taxa, which do not exist in NCBI taxonomy database, can be manually added into this process.</w:t>
      </w:r>
    </w:p>
    <w:p w14:paraId="08597537" w14:textId="77777777" w:rsidR="00453721" w:rsidRPr="00756D71" w:rsidRDefault="00453721" w:rsidP="00453721">
      <w:pPr>
        <w:pStyle w:val="Heading3"/>
        <w:jc w:val="both"/>
      </w:pPr>
      <w:bookmarkStart w:id="206" w:name="_Toc386158948"/>
      <w:r w:rsidRPr="00756D71">
        <w:t>Dynamic data filtering</w:t>
      </w:r>
      <w:bookmarkEnd w:id="206"/>
    </w:p>
    <w:p w14:paraId="6AF262F2" w14:textId="77777777" w:rsidR="00453721" w:rsidRDefault="00453721" w:rsidP="00453721">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t xml:space="preserve">Figure </w:t>
      </w:r>
      <w:r>
        <w:rPr>
          <w:noProof/>
        </w:rPr>
        <w:t>4</w:t>
      </w:r>
      <w:r>
        <w:noBreakHyphen/>
      </w:r>
      <w:r>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t xml:space="preserve">Figure </w:t>
      </w:r>
      <w:r>
        <w:rPr>
          <w:noProof/>
        </w:rPr>
        <w:t>4</w:t>
      </w:r>
      <w:r>
        <w:noBreakHyphen/>
      </w:r>
      <w:r>
        <w:rPr>
          <w:noProof/>
        </w:rPr>
        <w:t>4</w:t>
      </w:r>
      <w:r>
        <w:rPr>
          <w:szCs w:val="24"/>
        </w:rPr>
        <w:fldChar w:fldCharType="end"/>
      </w:r>
      <w:r>
        <w:rPr>
          <w:szCs w:val="24"/>
        </w:rPr>
        <w:t>).</w:t>
      </w:r>
    </w:p>
    <w:p w14:paraId="6FCABEF2" w14:textId="77777777" w:rsidR="00453721" w:rsidRDefault="00453721" w:rsidP="00453721">
      <w:pPr>
        <w:keepNext/>
        <w:spacing w:after="0" w:line="360" w:lineRule="auto"/>
        <w:jc w:val="both"/>
      </w:pPr>
      <w:r>
        <w:rPr>
          <w:noProof/>
          <w:szCs w:val="24"/>
        </w:rPr>
        <w:lastRenderedPageBreak/>
        <w:drawing>
          <wp:inline distT="0" distB="0" distL="0" distR="0" wp14:anchorId="2F724E31" wp14:editId="4F2E8B89">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42">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500C2C72" w14:textId="77777777" w:rsidR="00453721" w:rsidRDefault="00453721" w:rsidP="00453721">
      <w:pPr>
        <w:pStyle w:val="Caption"/>
        <w:jc w:val="both"/>
        <w:rPr>
          <w:szCs w:val="24"/>
        </w:rPr>
      </w:pPr>
      <w:bookmarkStart w:id="207" w:name="_Ref384081559"/>
      <w:bookmarkStart w:id="208" w:name="_Toc38615860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07"/>
      <w:r>
        <w:t>: List of genes resulting from the Core gene identification function can be directly input to the customized profile for further investigating.</w:t>
      </w:r>
      <w:bookmarkEnd w:id="208"/>
    </w:p>
    <w:p w14:paraId="7E11E5DB" w14:textId="77777777" w:rsidR="00453721" w:rsidRDefault="00453721" w:rsidP="00453721">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0FABF79A" w14:textId="77777777" w:rsidR="00453721" w:rsidRPr="00756D71" w:rsidRDefault="00453721" w:rsidP="00453721">
      <w:pPr>
        <w:pStyle w:val="Heading3"/>
        <w:jc w:val="both"/>
      </w:pPr>
      <w:bookmarkStart w:id="209" w:name="_Toc386158949"/>
      <w:r w:rsidRPr="00756D71">
        <w:t>Phylogenetic profiling</w:t>
      </w:r>
      <w:bookmarkEnd w:id="209"/>
    </w:p>
    <w:p w14:paraId="534677EE" w14:textId="77777777" w:rsidR="00453721" w:rsidRDefault="00453721" w:rsidP="00453721">
      <w:pPr>
        <w:spacing w:after="0" w:line="360" w:lineRule="auto"/>
        <w:jc w:val="both"/>
        <w:rPr>
          <w:szCs w:val="24"/>
        </w:rPr>
      </w:pPr>
      <w:r>
        <w:rPr>
          <w:szCs w:val="24"/>
        </w:rPr>
        <w:t>In addition to the interactive visualization, PhyloProfile further provides several functions for dynamic analyzing the phylogenetic profiles.</w:t>
      </w:r>
    </w:p>
    <w:p w14:paraId="5173CD03" w14:textId="77777777" w:rsidR="00453721" w:rsidRDefault="00453721" w:rsidP="00453721">
      <w:pPr>
        <w:spacing w:after="0" w:line="360" w:lineRule="auto"/>
        <w:jc w:val="both"/>
        <w:rPr>
          <w:szCs w:val="24"/>
        </w:rPr>
      </w:pPr>
    </w:p>
    <w:p w14:paraId="628CC6FA" w14:textId="77777777" w:rsidR="00453721" w:rsidRPr="00756D71" w:rsidRDefault="00453721" w:rsidP="00453721">
      <w:pPr>
        <w:spacing w:after="0" w:line="360" w:lineRule="auto"/>
        <w:jc w:val="both"/>
        <w:rPr>
          <w:rStyle w:val="IntenseEmphasis"/>
        </w:rPr>
      </w:pPr>
      <w:r w:rsidRPr="00756D71">
        <w:rPr>
          <w:rStyle w:val="IntenseEmphasis"/>
        </w:rPr>
        <w:t>Profile clustering</w:t>
      </w:r>
    </w:p>
    <w:p w14:paraId="4DBA4B52" w14:textId="77777777" w:rsidR="00453721" w:rsidRDefault="00453721" w:rsidP="00453721">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t xml:space="preserve">Figure </w:t>
      </w:r>
      <w:r>
        <w:rPr>
          <w:noProof/>
        </w:rPr>
        <w:t>4</w:t>
      </w:r>
      <w:r>
        <w:noBreakHyphen/>
      </w:r>
      <w:r>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7EE87535" w14:textId="77777777" w:rsidR="00453721" w:rsidRDefault="00453721" w:rsidP="00453721">
      <w:pPr>
        <w:keepNext/>
        <w:spacing w:after="0" w:line="360" w:lineRule="auto"/>
        <w:jc w:val="both"/>
      </w:pPr>
      <w:r>
        <w:rPr>
          <w:noProof/>
          <w:szCs w:val="24"/>
        </w:rPr>
        <w:drawing>
          <wp:inline distT="0" distB="0" distL="0" distR="0" wp14:anchorId="47ABE986" wp14:editId="292AA2F5">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4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36E56C17" w14:textId="77777777" w:rsidR="00453721" w:rsidRDefault="00453721" w:rsidP="00453721">
      <w:pPr>
        <w:pStyle w:val="Caption"/>
        <w:jc w:val="both"/>
        <w:rPr>
          <w:szCs w:val="24"/>
        </w:rPr>
      </w:pPr>
      <w:bookmarkStart w:id="210" w:name="_Ref384080616"/>
      <w:bookmarkStart w:id="211" w:name="_Toc38615860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10"/>
      <w:r>
        <w:t>: Phylogenetic profile dot matrix before (left) and after (right) clustering.</w:t>
      </w:r>
      <w:bookmarkEnd w:id="211"/>
    </w:p>
    <w:p w14:paraId="1A706F52" w14:textId="77777777" w:rsidR="00453721" w:rsidRDefault="00453721" w:rsidP="00453721">
      <w:pPr>
        <w:spacing w:after="0" w:line="360" w:lineRule="auto"/>
        <w:jc w:val="both"/>
        <w:rPr>
          <w:rStyle w:val="IntenseEmphasis"/>
        </w:rPr>
      </w:pPr>
    </w:p>
    <w:p w14:paraId="666B62C5" w14:textId="77777777" w:rsidR="00453721" w:rsidRPr="00756D71" w:rsidRDefault="00453721" w:rsidP="00453721">
      <w:pPr>
        <w:spacing w:after="0" w:line="360" w:lineRule="auto"/>
        <w:jc w:val="both"/>
        <w:rPr>
          <w:rStyle w:val="IntenseEmphasis"/>
        </w:rPr>
      </w:pPr>
      <w:r>
        <w:rPr>
          <w:rStyle w:val="IntenseEmphasis"/>
        </w:rPr>
        <w:t>Gene age estimation</w:t>
      </w:r>
    </w:p>
    <w:p w14:paraId="40B9126F" w14:textId="77777777" w:rsidR="00453721" w:rsidRDefault="00453721" w:rsidP="00453721">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t xml:space="preserve">Figure </w:t>
      </w:r>
      <w:r>
        <w:rPr>
          <w:noProof/>
        </w:rPr>
        <w:t>4</w:t>
      </w:r>
      <w:r>
        <w:noBreakHyphen/>
      </w:r>
      <w:r>
        <w:rPr>
          <w:noProof/>
        </w:rPr>
        <w:t>6</w:t>
      </w:r>
      <w:r>
        <w:rPr>
          <w:szCs w:val="24"/>
        </w:rPr>
        <w:fldChar w:fldCharType="end"/>
      </w:r>
      <w:r>
        <w:rPr>
          <w:szCs w:val="24"/>
        </w:rPr>
        <w:t>)</w:t>
      </w:r>
      <w:r w:rsidRPr="00241516">
        <w:rPr>
          <w:szCs w:val="24"/>
        </w:rPr>
        <w:t>.</w:t>
      </w:r>
    </w:p>
    <w:p w14:paraId="1704F143" w14:textId="77777777" w:rsidR="00453721" w:rsidRDefault="00453721" w:rsidP="00453721">
      <w:pPr>
        <w:keepNext/>
        <w:spacing w:after="0" w:line="360" w:lineRule="auto"/>
        <w:jc w:val="both"/>
      </w:pPr>
      <w:r>
        <w:rPr>
          <w:noProof/>
          <w:szCs w:val="24"/>
        </w:rPr>
        <w:drawing>
          <wp:inline distT="0" distB="0" distL="0" distR="0" wp14:anchorId="63BA4C58" wp14:editId="7D0FC6C6">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33A84F03" w14:textId="77777777" w:rsidR="00453721" w:rsidRDefault="00453721" w:rsidP="00453721">
      <w:pPr>
        <w:pStyle w:val="Caption"/>
        <w:jc w:val="both"/>
        <w:rPr>
          <w:szCs w:val="24"/>
        </w:rPr>
      </w:pPr>
      <w:bookmarkStart w:id="212" w:name="_Ref384080679"/>
      <w:bookmarkStart w:id="213" w:name="_Toc38615860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12"/>
      <w:r>
        <w:t>: Gene age estimation based on LCA algorithm.</w:t>
      </w:r>
      <w:bookmarkEnd w:id="213"/>
      <w:r>
        <w:t xml:space="preserve"> </w:t>
      </w:r>
    </w:p>
    <w:p w14:paraId="5AEBFE5B" w14:textId="77777777" w:rsidR="00453721" w:rsidRDefault="00453721" w:rsidP="00453721">
      <w:pPr>
        <w:spacing w:after="0" w:line="360" w:lineRule="auto"/>
        <w:jc w:val="both"/>
        <w:rPr>
          <w:szCs w:val="24"/>
        </w:rPr>
      </w:pPr>
    </w:p>
    <w:p w14:paraId="2A89C1DA" w14:textId="77777777" w:rsidR="00453721" w:rsidRPr="00756D71" w:rsidRDefault="00453721" w:rsidP="00453721">
      <w:pPr>
        <w:spacing w:after="0" w:line="360" w:lineRule="auto"/>
        <w:jc w:val="both"/>
        <w:rPr>
          <w:rStyle w:val="IntenseEmphasis"/>
        </w:rPr>
      </w:pPr>
      <w:r w:rsidRPr="00756D71">
        <w:rPr>
          <w:rStyle w:val="IntenseEmphasis"/>
        </w:rPr>
        <w:t>Core gene identification</w:t>
      </w:r>
    </w:p>
    <w:p w14:paraId="01DE850B" w14:textId="77777777" w:rsidR="00453721" w:rsidRDefault="00453721" w:rsidP="00453721">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50A296FD" w14:textId="77777777" w:rsidR="00453721" w:rsidRPr="00241516" w:rsidRDefault="00453721" w:rsidP="00453721">
      <w:pPr>
        <w:spacing w:after="0" w:line="360" w:lineRule="auto"/>
        <w:jc w:val="both"/>
        <w:rPr>
          <w:szCs w:val="24"/>
        </w:rPr>
      </w:pPr>
    </w:p>
    <w:p w14:paraId="08875742" w14:textId="77777777" w:rsidR="00453721" w:rsidRPr="00756D71" w:rsidRDefault="00453721" w:rsidP="00453721">
      <w:pPr>
        <w:spacing w:after="0" w:line="360" w:lineRule="auto"/>
        <w:jc w:val="both"/>
        <w:rPr>
          <w:rStyle w:val="IntenseEmphasis"/>
        </w:rPr>
      </w:pPr>
      <w:r w:rsidRPr="00756D71">
        <w:rPr>
          <w:rStyle w:val="IntenseEmphasis"/>
        </w:rPr>
        <w:t>Distribution analysis</w:t>
      </w:r>
    </w:p>
    <w:p w14:paraId="4B2B464F" w14:textId="77777777" w:rsidR="00453721" w:rsidRDefault="00453721" w:rsidP="00453721">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t xml:space="preserve">Figure </w:t>
      </w:r>
      <w:r>
        <w:rPr>
          <w:noProof/>
        </w:rPr>
        <w:t>4</w:t>
      </w:r>
      <w:r>
        <w:noBreakHyphen/>
      </w:r>
      <w:r>
        <w:rPr>
          <w:noProof/>
        </w:rPr>
        <w:t>7</w:t>
      </w:r>
      <w:r>
        <w:rPr>
          <w:szCs w:val="24"/>
        </w:rPr>
        <w:fldChar w:fldCharType="end"/>
      </w:r>
      <w:r>
        <w:rPr>
          <w:szCs w:val="24"/>
        </w:rPr>
        <w:t>).</w:t>
      </w:r>
    </w:p>
    <w:p w14:paraId="56351B8A" w14:textId="77777777" w:rsidR="00453721" w:rsidRDefault="00453721" w:rsidP="00453721">
      <w:pPr>
        <w:keepNext/>
        <w:spacing w:after="0" w:line="360" w:lineRule="auto"/>
        <w:jc w:val="both"/>
      </w:pPr>
      <w:r>
        <w:rPr>
          <w:noProof/>
          <w:szCs w:val="24"/>
        </w:rPr>
        <w:drawing>
          <wp:inline distT="0" distB="0" distL="0" distR="0" wp14:anchorId="61498EF7" wp14:editId="5DFE8F71">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45">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4E6E6AFA" w14:textId="77777777" w:rsidR="00453721" w:rsidRDefault="00453721" w:rsidP="00453721">
      <w:pPr>
        <w:pStyle w:val="Caption"/>
        <w:jc w:val="both"/>
        <w:rPr>
          <w:szCs w:val="24"/>
        </w:rPr>
      </w:pPr>
      <w:bookmarkStart w:id="214" w:name="_Ref384080896"/>
      <w:bookmarkStart w:id="215" w:name="_Toc38615861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14"/>
      <w:r>
        <w:t>: Distribution analysis of two integrated data and the fraction of species in the systematic group. Those distributions can be dynamically changed depending on the defined thresholds of those variables.</w:t>
      </w:r>
      <w:bookmarkEnd w:id="215"/>
    </w:p>
    <w:p w14:paraId="7D0ADD98" w14:textId="77777777" w:rsidR="00453721" w:rsidRPr="00756D71" w:rsidRDefault="00453721" w:rsidP="00453721">
      <w:pPr>
        <w:pStyle w:val="Heading3"/>
        <w:jc w:val="both"/>
      </w:pPr>
      <w:bookmarkStart w:id="216" w:name="_Toc386158950"/>
      <w:r w:rsidRPr="00756D71">
        <w:t>Interoperable output</w:t>
      </w:r>
      <w:bookmarkEnd w:id="216"/>
    </w:p>
    <w:p w14:paraId="24E41C30" w14:textId="77777777" w:rsidR="00453721" w:rsidRDefault="00453721" w:rsidP="0045372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5E1A1C9A" w14:textId="77777777" w:rsidR="00453721" w:rsidRDefault="00453721" w:rsidP="00453721">
      <w:pPr>
        <w:spacing w:after="0" w:line="360" w:lineRule="auto"/>
        <w:jc w:val="both"/>
        <w:rPr>
          <w:szCs w:val="24"/>
        </w:rPr>
      </w:pPr>
    </w:p>
    <w:p w14:paraId="2AC81E82" w14:textId="77777777" w:rsidR="00453721" w:rsidRPr="00756D71" w:rsidRDefault="00453721" w:rsidP="00453721">
      <w:pPr>
        <w:pStyle w:val="Heading2"/>
        <w:jc w:val="both"/>
      </w:pPr>
      <w:bookmarkStart w:id="217" w:name="_Toc386158951"/>
      <w:r w:rsidRPr="00756D71">
        <w:t>Result</w:t>
      </w:r>
      <w:bookmarkEnd w:id="217"/>
      <w:r w:rsidRPr="00756D71">
        <w:t xml:space="preserve"> </w:t>
      </w:r>
    </w:p>
    <w:p w14:paraId="5A471D8B" w14:textId="77777777" w:rsidR="00453721" w:rsidRPr="00756D71" w:rsidRDefault="00453721" w:rsidP="00453721">
      <w:pPr>
        <w:pStyle w:val="Heading3"/>
        <w:jc w:val="both"/>
      </w:pPr>
      <w:bookmarkStart w:id="218" w:name="_Toc386158952"/>
      <w:r w:rsidRPr="00756D71">
        <w:t>The availability</w:t>
      </w:r>
      <w:bookmarkEnd w:id="218"/>
    </w:p>
    <w:p w14:paraId="75453FCD" w14:textId="77777777" w:rsidR="00453721" w:rsidRPr="009C2362" w:rsidRDefault="00453721" w:rsidP="0045372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CAD814C" w14:textId="77777777" w:rsidR="00453721" w:rsidRPr="00756D71" w:rsidRDefault="00453721" w:rsidP="00453721">
      <w:pPr>
        <w:pStyle w:val="Heading3"/>
        <w:jc w:val="both"/>
      </w:pPr>
      <w:bookmarkStart w:id="219" w:name="_Toc386158953"/>
      <w:r w:rsidRPr="00756D71">
        <w:t>Performance test</w:t>
      </w:r>
      <w:bookmarkEnd w:id="219"/>
    </w:p>
    <w:p w14:paraId="27463B1E" w14:textId="77777777" w:rsidR="00453721" w:rsidRDefault="00453721" w:rsidP="0045372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t xml:space="preserve">Figure </w:t>
      </w:r>
      <w:r>
        <w:rPr>
          <w:noProof/>
        </w:rPr>
        <w:t>4</w:t>
      </w:r>
      <w:r>
        <w:noBreakHyphen/>
      </w:r>
      <w:r>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t xml:space="preserve">Figure </w:t>
      </w:r>
      <w:r>
        <w:rPr>
          <w:noProof/>
        </w:rPr>
        <w:t>4</w:t>
      </w:r>
      <w:r>
        <w:noBreakHyphen/>
      </w:r>
      <w:r>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t xml:space="preserve">Figure </w:t>
      </w:r>
      <w:r>
        <w:rPr>
          <w:noProof/>
        </w:rPr>
        <w:t>4</w:t>
      </w:r>
      <w:r>
        <w:noBreakHyphen/>
      </w:r>
      <w:r>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t xml:space="preserve">Figure </w:t>
      </w:r>
      <w:r>
        <w:rPr>
          <w:noProof/>
        </w:rPr>
        <w:t>4</w:t>
      </w:r>
      <w:r>
        <w:noBreakHyphen/>
      </w:r>
      <w:r>
        <w:rPr>
          <w:noProof/>
        </w:rPr>
        <w:t>8</w:t>
      </w:r>
      <w:r>
        <w:rPr>
          <w:szCs w:val="24"/>
        </w:rPr>
        <w:fldChar w:fldCharType="end"/>
      </w:r>
      <w:r>
        <w:rPr>
          <w:szCs w:val="24"/>
        </w:rPr>
        <w:t xml:space="preserve"> b</w:t>
      </w:r>
      <w:r w:rsidRPr="00842AB7">
        <w:rPr>
          <w:szCs w:val="24"/>
        </w:rPr>
        <w:t>), and measured the time to upload and plot the data.</w:t>
      </w:r>
    </w:p>
    <w:p w14:paraId="4C56C723" w14:textId="77777777" w:rsidR="00453721" w:rsidRDefault="00453721" w:rsidP="00453721">
      <w:pPr>
        <w:spacing w:after="0" w:line="360" w:lineRule="auto"/>
        <w:jc w:val="both"/>
        <w:rPr>
          <w:szCs w:val="24"/>
        </w:rPr>
      </w:pPr>
    </w:p>
    <w:p w14:paraId="3822705E" w14:textId="77777777" w:rsidR="00453721" w:rsidRDefault="00453721" w:rsidP="00453721">
      <w:pPr>
        <w:keepNext/>
        <w:spacing w:after="0" w:line="360" w:lineRule="auto"/>
        <w:jc w:val="both"/>
      </w:pPr>
      <w:r>
        <w:rPr>
          <w:noProof/>
          <w:szCs w:val="24"/>
        </w:rPr>
        <w:drawing>
          <wp:inline distT="0" distB="0" distL="0" distR="0" wp14:anchorId="09D1C99B" wp14:editId="502FF3D5">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46">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1C3D9A25" w14:textId="77777777" w:rsidR="00453721" w:rsidRDefault="00453721" w:rsidP="00453721">
      <w:pPr>
        <w:pStyle w:val="Caption"/>
        <w:jc w:val="both"/>
        <w:rPr>
          <w:szCs w:val="24"/>
        </w:rPr>
      </w:pPr>
      <w:bookmarkStart w:id="220" w:name="_Ref384067296"/>
      <w:bookmarkStart w:id="221" w:name="_Toc38615861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8</w:t>
      </w:r>
      <w:r>
        <w:fldChar w:fldCharType="end"/>
      </w:r>
      <w:bookmarkEnd w:id="220"/>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221"/>
    </w:p>
    <w:p w14:paraId="024F48AC" w14:textId="77777777" w:rsidR="00453721" w:rsidRDefault="00453721" w:rsidP="0045372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36A3B00C" w14:textId="77777777" w:rsidR="00453721" w:rsidRDefault="00453721" w:rsidP="00453721">
      <w:pPr>
        <w:keepNext/>
        <w:spacing w:after="0" w:line="360" w:lineRule="auto"/>
        <w:jc w:val="both"/>
      </w:pPr>
      <w:r>
        <w:rPr>
          <w:noProof/>
          <w:szCs w:val="24"/>
        </w:rPr>
        <w:drawing>
          <wp:inline distT="0" distB="0" distL="0" distR="0" wp14:anchorId="5AAA18E1" wp14:editId="4A895C29">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47">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40A593BA" w14:textId="77777777" w:rsidR="00453721" w:rsidRPr="00842AB7" w:rsidRDefault="00453721" w:rsidP="00453721">
      <w:pPr>
        <w:pStyle w:val="Caption"/>
        <w:jc w:val="both"/>
        <w:rPr>
          <w:szCs w:val="24"/>
        </w:rPr>
      </w:pPr>
      <w:bookmarkStart w:id="222" w:name="_Ref384080946"/>
      <w:bookmarkStart w:id="223" w:name="_Toc38615861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9</w:t>
      </w:r>
      <w:r>
        <w:fldChar w:fldCharType="end"/>
      </w:r>
      <w:bookmarkEnd w:id="222"/>
      <w:r>
        <w:t xml:space="preserve">: </w:t>
      </w:r>
      <w:r w:rsidRPr="00001AD8">
        <w:t>RAM usage during data display increases linearly as the data matrix grows. (a) RAM usage as a function of number of genes analyzed, and (b) as a function of the number of taxa analyzed.</w:t>
      </w:r>
      <w:bookmarkEnd w:id="223"/>
    </w:p>
    <w:p w14:paraId="2B212F79" w14:textId="77777777" w:rsidR="00453721" w:rsidRDefault="00453721" w:rsidP="00453721">
      <w:pPr>
        <w:spacing w:after="0" w:line="360" w:lineRule="auto"/>
        <w:jc w:val="both"/>
        <w:rPr>
          <w:szCs w:val="24"/>
        </w:rPr>
      </w:pPr>
    </w:p>
    <w:p w14:paraId="3326F3D3" w14:textId="77777777" w:rsidR="00453721" w:rsidRDefault="00453721" w:rsidP="00453721">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7864A856" w14:textId="77777777" w:rsidR="00453721" w:rsidRDefault="00453721" w:rsidP="00453721">
      <w:pPr>
        <w:spacing w:after="0" w:line="360" w:lineRule="auto"/>
        <w:jc w:val="both"/>
        <w:rPr>
          <w:szCs w:val="24"/>
        </w:rPr>
      </w:pPr>
    </w:p>
    <w:p w14:paraId="489ADE68" w14:textId="77777777" w:rsidR="00453721" w:rsidRPr="00756D71" w:rsidRDefault="00453721" w:rsidP="00453721">
      <w:pPr>
        <w:pStyle w:val="Heading2"/>
        <w:jc w:val="both"/>
      </w:pPr>
      <w:bookmarkStart w:id="224" w:name="_Toc386158954"/>
      <w:r w:rsidRPr="00756D71">
        <w:t>Conclusion</w:t>
      </w:r>
      <w:bookmarkEnd w:id="224"/>
    </w:p>
    <w:p w14:paraId="78531CA9" w14:textId="77777777" w:rsidR="00453721" w:rsidRDefault="00453721" w:rsidP="00453721">
      <w:pPr>
        <w:spacing w:after="0" w:line="360" w:lineRule="auto"/>
        <w:jc w:val="both"/>
        <w:rPr>
          <w:szCs w:val="24"/>
        </w:rPr>
      </w:pPr>
      <w:r>
        <w:rPr>
          <w:szCs w:val="24"/>
        </w:rPr>
        <w:t>Beside the presence/</w:t>
      </w:r>
      <w:r w:rsidRPr="00076E91">
        <w:rPr>
          <w:szCs w:val="24"/>
        </w:rPr>
        <w:t xml:space="preserve">absence pattern of genes across species, PhyloProfile is able to display two additional layers of information. In particularly, </w:t>
      </w:r>
      <w:r>
        <w:rPr>
          <w:szCs w:val="24"/>
        </w:rPr>
        <w:t>the tool</w:t>
      </w:r>
      <w:r w:rsidRPr="00076E91">
        <w:rPr>
          <w:szCs w:val="24"/>
        </w:rPr>
        <w:t xml:space="preserve"> </w:t>
      </w:r>
      <w:r>
        <w:rPr>
          <w:szCs w:val="24"/>
        </w:rPr>
        <w:t>facilitates</w:t>
      </w:r>
      <w:r w:rsidRPr="00076E91">
        <w:rPr>
          <w:szCs w:val="24"/>
        </w:rPr>
        <w:t xml:space="preserve"> the visualization and exploration of phylogenetic profiles together with the protein feature architectures in an interactive </w:t>
      </w:r>
      <w:r>
        <w:rPr>
          <w:szCs w:val="24"/>
        </w:rPr>
        <w:t xml:space="preserve">and effective </w:t>
      </w:r>
      <w:r w:rsidRPr="00076E91">
        <w:rPr>
          <w:szCs w:val="24"/>
        </w:rPr>
        <w:t xml:space="preserve">way. Implemented with the </w:t>
      </w:r>
      <w:r>
        <w:rPr>
          <w:szCs w:val="24"/>
        </w:rPr>
        <w:t>dynamic</w:t>
      </w:r>
      <w:r w:rsidRPr="00076E91">
        <w:rPr>
          <w:szCs w:val="24"/>
        </w:rPr>
        <w:t xml:space="preserve"> analysis functions, PhyloProfile can offer a reliable analysis of </w:t>
      </w:r>
      <w:r>
        <w:rPr>
          <w:szCs w:val="24"/>
        </w:rPr>
        <w:t xml:space="preserve">complex </w:t>
      </w:r>
      <w:r w:rsidRPr="00076E91">
        <w:rPr>
          <w:szCs w:val="24"/>
        </w:rPr>
        <w:t>phylogenetic profiles</w:t>
      </w:r>
      <w:r>
        <w:rPr>
          <w:szCs w:val="24"/>
        </w:rPr>
        <w:t>.</w:t>
      </w:r>
    </w:p>
    <w:p w14:paraId="277F7A47" w14:textId="77777777" w:rsidR="00453721" w:rsidRPr="00076E91" w:rsidRDefault="00453721" w:rsidP="00453721">
      <w:pPr>
        <w:spacing w:after="0" w:line="360" w:lineRule="auto"/>
        <w:jc w:val="both"/>
        <w:rPr>
          <w:szCs w:val="24"/>
        </w:rPr>
        <w:sectPr w:rsidR="00453721"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082CB6F" w14:textId="77777777" w:rsidR="00453721" w:rsidRDefault="00453721" w:rsidP="00453721">
      <w:pPr>
        <w:pStyle w:val="Heading1"/>
        <w:jc w:val="both"/>
      </w:pPr>
      <w:bookmarkStart w:id="225" w:name="_Toc386158955"/>
      <w:r w:rsidRPr="00A115AD">
        <w:lastRenderedPageBreak/>
        <w:t>HamFAS: a novel functional annotation approach based on feature-aware orthology inference</w:t>
      </w:r>
      <w:bookmarkEnd w:id="225"/>
    </w:p>
    <w:p w14:paraId="14C352C5" w14:textId="77777777" w:rsidR="00453721" w:rsidRPr="005E2368" w:rsidRDefault="00453721" w:rsidP="00453721">
      <w:pPr>
        <w:jc w:val="both"/>
      </w:pPr>
    </w:p>
    <w:p w14:paraId="244B0332" w14:textId="77777777" w:rsidR="00453721" w:rsidRPr="00A115AD" w:rsidRDefault="00453721" w:rsidP="00453721">
      <w:pPr>
        <w:pStyle w:val="Heading2"/>
        <w:jc w:val="both"/>
      </w:pPr>
      <w:bookmarkStart w:id="226" w:name="_Toc386158956"/>
      <w:r w:rsidRPr="00A115AD">
        <w:t>Introduction</w:t>
      </w:r>
      <w:bookmarkEnd w:id="226"/>
    </w:p>
    <w:p w14:paraId="6CC64E68" w14:textId="77777777" w:rsidR="00453721" w:rsidRDefault="00453721" w:rsidP="00453721">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including structure-based and sequence-based approaches. Because protein structures evolve exponentially slower than their amino acid sequences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the structure-based </w:t>
      </w:r>
      <w:r w:rsidRPr="002926CD">
        <w:rPr>
          <w:szCs w:val="24"/>
        </w:rPr>
        <w:t xml:space="preserve">annotation predictors have advantage over </w:t>
      </w:r>
      <w:r>
        <w:rPr>
          <w:szCs w:val="24"/>
        </w:rPr>
        <w:t xml:space="preserve">the other, when the sequence similarity is not sufficient enough for retaining the orthologous relationship between two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xml:space="preserve">. Nonetheless, the protein structure prediction process is time consuming and complicated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Thus, the sequence-based methods are still commonly used for functional annotation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Nowadays, with the rapid increase of the newly identified sequences, these methods become more robust since they can be used to automatically annotate a large number of uncharacterized proteins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0EBAE34C" w14:textId="77777777" w:rsidR="00453721" w:rsidRDefault="00453721" w:rsidP="00453721">
      <w:pPr>
        <w:spacing w:after="0" w:line="360" w:lineRule="auto"/>
        <w:jc w:val="both"/>
        <w:rPr>
          <w:szCs w:val="24"/>
        </w:rPr>
      </w:pPr>
      <w:r w:rsidRPr="00076E91">
        <w:rPr>
          <w:szCs w:val="24"/>
        </w:rPr>
        <w:t>Proteins that are orthologous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 The quality of orthology-based annotation transfer methods</w:t>
      </w:r>
      <w:r>
        <w:rPr>
          <w:szCs w:val="24"/>
        </w:rPr>
        <w:t xml:space="preserve"> therefore</w:t>
      </w:r>
      <w:r w:rsidRPr="00076E91">
        <w:rPr>
          <w:szCs w:val="24"/>
        </w:rPr>
        <w:t xml:space="preserve"> depends strongly on the accuracy of the ortholog prediction. </w:t>
      </w:r>
      <w:r w:rsidRPr="00A40CF6">
        <w:rPr>
          <w:szCs w:val="24"/>
        </w:rPr>
        <w:t>However, orthology inference is indeed a challenging process that is not error-free</w:t>
      </w:r>
      <w:r>
        <w:rPr>
          <w:szCs w:val="24"/>
        </w:rPr>
        <w:t xml:space="preserve">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sidRPr="00A40CF6">
        <w:rPr>
          <w:szCs w:val="24"/>
        </w:rPr>
        <w:t xml:space="preserve">. </w:t>
      </w:r>
      <w:r w:rsidRPr="00340C30">
        <w:rPr>
          <w:szCs w:val="24"/>
        </w:rPr>
        <w:t xml:space="preserve">Furthermore, the functional similarity </w:t>
      </w:r>
      <w:r>
        <w:rPr>
          <w:szCs w:val="24"/>
        </w:rPr>
        <w:t>can</w:t>
      </w:r>
      <w:r w:rsidRPr="00340C30">
        <w:rPr>
          <w:szCs w:val="24"/>
        </w:rPr>
        <w:t xml:space="preserve">not always be </w:t>
      </w:r>
      <w:r>
        <w:rPr>
          <w:szCs w:val="24"/>
        </w:rPr>
        <w:t>assured</w:t>
      </w:r>
      <w:r w:rsidRPr="00340C30">
        <w:rPr>
          <w:szCs w:val="24"/>
        </w:rPr>
        <w:t xml:space="preserve"> by orthology relationship</w:t>
      </w:r>
      <w:r>
        <w:rPr>
          <w:szCs w:val="24"/>
        </w:rPr>
        <w:t xml:space="preserve"> between proteins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sidRPr="00340C30">
        <w:rPr>
          <w:szCs w:val="24"/>
        </w:rPr>
        <w:t>.</w:t>
      </w:r>
      <w:r>
        <w:rPr>
          <w:szCs w:val="24"/>
        </w:rPr>
        <w:t xml:space="preserve"> Therefore, it needs to be combined with other evidences like protein domains for a more accurate function prediction, especially for transferring annotations between distantly </w:t>
      </w:r>
      <w:r>
        <w:rPr>
          <w:szCs w:val="24"/>
        </w:rPr>
        <w:lastRenderedPageBreak/>
        <w:t xml:space="preserve">related species </w: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 </w:instrTex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(Apic, Gough, and Teichmann 2001; Reid, Yeats, and Orengo 2007)</w:t>
      </w:r>
      <w:r>
        <w:rPr>
          <w:szCs w:val="24"/>
        </w:rPr>
        <w:fldChar w:fldCharType="end"/>
      </w:r>
      <w:r>
        <w:rPr>
          <w:szCs w:val="24"/>
        </w:rPr>
        <w:t>.</w:t>
      </w:r>
    </w:p>
    <w:p w14:paraId="32AE834C" w14:textId="77777777" w:rsidR="00453721" w:rsidRDefault="00453721" w:rsidP="00453721">
      <w:pPr>
        <w:spacing w:after="0" w:line="360" w:lineRule="auto"/>
        <w:jc w:val="both"/>
        <w:rPr>
          <w:szCs w:val="24"/>
        </w:rPr>
      </w:pPr>
      <w:r>
        <w:rPr>
          <w:szCs w:val="24"/>
        </w:rPr>
        <w:t>Hence,</w:t>
      </w:r>
      <w:r w:rsidRPr="00076E91">
        <w:rPr>
          <w:szCs w:val="24"/>
        </w:rPr>
        <w:t xml:space="preserve"> we </w:t>
      </w:r>
      <w:r>
        <w:rPr>
          <w:szCs w:val="24"/>
        </w:rPr>
        <w:t>developed</w:t>
      </w:r>
      <w:r w:rsidRPr="00076E91">
        <w:rPr>
          <w:szCs w:val="24"/>
        </w:rPr>
        <w:t xml:space="preserve"> 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We designed HamFAS to transfer the KEGG Orthology identifiers from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Pr>
          <w:szCs w:val="24"/>
        </w:rPr>
        <w:t xml:space="preserve"> from the already annotated proteins to their unannotated orthologs. KEGG Orthology identifiers (K numbers or KOs) are used to link proteins with their genomic information including sequences and functional annotations; chemical information such as compound, glycan or reaction; and also their biological metabolic pathways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w:t>
      </w:r>
    </w:p>
    <w:p w14:paraId="6BEFC649" w14:textId="77777777" w:rsidR="00453721" w:rsidRDefault="00453721" w:rsidP="00453721">
      <w:pPr>
        <w:spacing w:after="0" w:line="360" w:lineRule="auto"/>
        <w:jc w:val="both"/>
        <w:rPr>
          <w:szCs w:val="24"/>
        </w:rPr>
      </w:pPr>
    </w:p>
    <w:p w14:paraId="6896C9E4" w14:textId="77777777" w:rsidR="00453721" w:rsidRPr="00A115AD" w:rsidRDefault="00453721" w:rsidP="00453721">
      <w:pPr>
        <w:pStyle w:val="Heading2"/>
        <w:spacing w:line="276" w:lineRule="auto"/>
        <w:jc w:val="both"/>
      </w:pPr>
      <w:bookmarkStart w:id="227" w:name="_Toc386158957"/>
      <w:r w:rsidRPr="00A115AD">
        <w:t>Methods</w:t>
      </w:r>
      <w:bookmarkEnd w:id="227"/>
    </w:p>
    <w:p w14:paraId="7BCC14E7" w14:textId="77777777" w:rsidR="00453721" w:rsidRPr="00A115AD" w:rsidRDefault="00453721" w:rsidP="00453721">
      <w:pPr>
        <w:pStyle w:val="Heading3"/>
        <w:jc w:val="both"/>
      </w:pPr>
      <w:bookmarkStart w:id="228" w:name="_Toc386158958"/>
      <w:r w:rsidRPr="00A115AD">
        <w:t>HamFAS approach</w:t>
      </w:r>
      <w:bookmarkEnd w:id="228"/>
    </w:p>
    <w:p w14:paraId="5F4AE364" w14:textId="77777777" w:rsidR="00453721" w:rsidRPr="00076E91" w:rsidRDefault="00453721" w:rsidP="0045372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Pr="00076E91">
        <w:t xml:space="preserve">Figure </w:t>
      </w:r>
      <w:r>
        <w:rPr>
          <w:noProof/>
        </w:rPr>
        <w:t>5</w:t>
      </w:r>
      <w:r>
        <w:noBreakHyphen/>
      </w:r>
      <w:r>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57026EBC"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12A1645E" wp14:editId="54942AF6">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135F025C" w14:textId="77777777" w:rsidR="00453721" w:rsidRPr="00076E91" w:rsidRDefault="00453721" w:rsidP="00453721">
      <w:pPr>
        <w:pStyle w:val="Caption"/>
        <w:spacing w:after="0" w:line="360" w:lineRule="auto"/>
        <w:jc w:val="both"/>
      </w:pPr>
      <w:bookmarkStart w:id="229" w:name="_Ref381605755"/>
      <w:bookmarkStart w:id="230" w:name="_Toc386158613"/>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29"/>
      <w:r w:rsidRPr="00076E91">
        <w:t>: KO annotation transfer using HamFAS approach.</w:t>
      </w:r>
      <w:bookmarkEnd w:id="230"/>
    </w:p>
    <w:p w14:paraId="3EEA31A7" w14:textId="77777777" w:rsidR="00453721" w:rsidRPr="00076E91" w:rsidRDefault="00453721" w:rsidP="00453721">
      <w:pPr>
        <w:spacing w:after="0" w:line="360" w:lineRule="auto"/>
        <w:jc w:val="both"/>
        <w:rPr>
          <w:szCs w:val="24"/>
        </w:rPr>
      </w:pPr>
      <w:r>
        <w:rPr>
          <w:szCs w:val="24"/>
        </w:rPr>
        <w:lastRenderedPageBreak/>
        <w:t>First, p</w:t>
      </w:r>
      <w:r w:rsidRPr="00076E91">
        <w:rPr>
          <w:szCs w:val="24"/>
        </w:rPr>
        <w:t>rotein sets of 30 manually KO-annotated reference species (</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t xml:space="preserve">Table </w:t>
      </w:r>
      <w:r>
        <w:rPr>
          <w:noProof/>
        </w:rPr>
        <w:t>A</w:t>
      </w:r>
      <w:r>
        <w:noBreakHyphen/>
      </w:r>
      <w:r>
        <w:rPr>
          <w:noProof/>
        </w:rPr>
        <w:t>2</w:t>
      </w:r>
      <w:r>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397FB048" w14:textId="77777777" w:rsidR="00453721" w:rsidRPr="00076E91" w:rsidRDefault="00453721" w:rsidP="0045372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 xml:space="preserve">h.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729A811C" w14:textId="77777777" w:rsidR="00453721" w:rsidRPr="00C3276D" w:rsidRDefault="00453721" w:rsidP="00453721">
      <w:pPr>
        <w:pStyle w:val="Heading3"/>
        <w:jc w:val="both"/>
      </w:pPr>
      <w:bookmarkStart w:id="231" w:name="_Toc386158959"/>
      <w:r w:rsidRPr="00C3276D">
        <w:t>Benchmarking HamFAS</w:t>
      </w:r>
      <w:bookmarkEnd w:id="231"/>
    </w:p>
    <w:p w14:paraId="2C580FE6" w14:textId="77777777" w:rsidR="00453721" w:rsidRPr="00076E91" w:rsidRDefault="00453721" w:rsidP="0045372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KAAS</w:t>
      </w:r>
      <w:r>
        <w:rPr>
          <w:szCs w:val="24"/>
        </w:rPr>
        <w:t xml:space="preserve">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sidRPr="00076E91">
        <w:rPr>
          <w:szCs w:val="24"/>
        </w:rPr>
        <w:t xml:space="preserve"> and BlastKOALA</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from KEGG</w:t>
      </w:r>
      <w:r w:rsidRPr="00076E91">
        <w:rPr>
          <w:szCs w:val="24"/>
        </w:rPr>
        <w:t>.</w:t>
      </w:r>
    </w:p>
    <w:p w14:paraId="4966C6CB" w14:textId="77777777" w:rsidR="00453721" w:rsidRPr="001A3E4F" w:rsidRDefault="00453721" w:rsidP="0045372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w:t>
      </w:r>
      <w:r w:rsidRPr="00076E91">
        <w:rPr>
          <w:szCs w:val="24"/>
        </w:rPr>
        <w:lastRenderedPageBreak/>
        <w:t>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06E5243B" w14:textId="77777777" w:rsidR="00453721" w:rsidRPr="00076E91" w:rsidRDefault="00453721" w:rsidP="00453721">
      <w:pPr>
        <w:spacing w:after="0" w:line="360" w:lineRule="auto"/>
        <w:jc w:val="both"/>
        <w:rPr>
          <w:szCs w:val="24"/>
        </w:rPr>
      </w:pPr>
    </w:p>
    <w:p w14:paraId="1FAB8DAE" w14:textId="77777777" w:rsidR="00453721" w:rsidRPr="00A115AD" w:rsidRDefault="00453721" w:rsidP="00453721">
      <w:pPr>
        <w:pStyle w:val="Heading2"/>
        <w:spacing w:line="276" w:lineRule="auto"/>
        <w:jc w:val="both"/>
      </w:pPr>
      <w:bookmarkStart w:id="232" w:name="_Toc386158960"/>
      <w:r w:rsidRPr="00A115AD">
        <w:t>Results</w:t>
      </w:r>
      <w:bookmarkEnd w:id="232"/>
    </w:p>
    <w:p w14:paraId="13670010" w14:textId="77777777" w:rsidR="00453721" w:rsidRPr="00A115AD" w:rsidRDefault="00453721" w:rsidP="00453721">
      <w:pPr>
        <w:pStyle w:val="Heading3"/>
        <w:jc w:val="both"/>
      </w:pPr>
      <w:bookmarkStart w:id="233" w:name="_Toc386158961"/>
      <w:r w:rsidRPr="00A115AD">
        <w:t>The establishment of the reference species and annotations</w:t>
      </w:r>
      <w:bookmarkEnd w:id="233"/>
    </w:p>
    <w:p w14:paraId="717A33F6" w14:textId="77777777" w:rsidR="00453721" w:rsidRDefault="00453721" w:rsidP="0045372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Pr>
          <w:szCs w:val="24"/>
        </w:rPr>
        <w:fldChar w:fldCharType="begin"/>
      </w:r>
      <w:r>
        <w:rPr>
          <w:szCs w:val="24"/>
        </w:rPr>
        <w:instrText xml:space="preserve"> REF _Ref384434851 \h </w:instrText>
      </w:r>
      <w:r>
        <w:rPr>
          <w:szCs w:val="24"/>
        </w:rPr>
      </w:r>
      <w:r>
        <w:rPr>
          <w:szCs w:val="24"/>
        </w:rPr>
        <w:fldChar w:fldCharType="separate"/>
      </w:r>
      <w:r>
        <w:t xml:space="preserve">Figure </w:t>
      </w:r>
      <w:r>
        <w:rPr>
          <w:noProof/>
        </w:rPr>
        <w:t>5</w:t>
      </w:r>
      <w:r>
        <w:noBreakHyphen/>
      </w:r>
      <w:r>
        <w:rPr>
          <w:noProof/>
        </w:rPr>
        <w:t>2</w:t>
      </w:r>
      <w:r>
        <w:rPr>
          <w:szCs w:val="24"/>
        </w:rPr>
        <w:fldChar w:fldCharType="end"/>
      </w:r>
      <w:r>
        <w:rPr>
          <w:szCs w:val="24"/>
        </w:rPr>
        <w:t xml:space="preserve">. </w:t>
      </w:r>
    </w:p>
    <w:p w14:paraId="78284F83" w14:textId="77777777" w:rsidR="00453721" w:rsidRDefault="00453721" w:rsidP="00453721">
      <w:pPr>
        <w:keepNext/>
        <w:spacing w:after="0" w:line="360" w:lineRule="auto"/>
        <w:jc w:val="both"/>
      </w:pPr>
      <w:r>
        <w:rPr>
          <w:noProof/>
          <w:szCs w:val="24"/>
        </w:rPr>
        <w:drawing>
          <wp:inline distT="0" distB="0" distL="0" distR="0" wp14:anchorId="5340FDC7" wp14:editId="7F549009">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3D7F4B34" w14:textId="77777777" w:rsidR="00453721" w:rsidRPr="00076E91" w:rsidRDefault="00453721" w:rsidP="00453721">
      <w:pPr>
        <w:pStyle w:val="Caption"/>
        <w:jc w:val="both"/>
        <w:rPr>
          <w:szCs w:val="24"/>
        </w:rPr>
      </w:pPr>
      <w:bookmarkStart w:id="234" w:name="_Ref384434851"/>
      <w:bookmarkStart w:id="235" w:name="_Toc38615861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234"/>
      <w:r>
        <w:t xml:space="preserve">: </w:t>
      </w:r>
      <w:r w:rsidRPr="00076E91">
        <w:t>Distribution of T</w:t>
      </w:r>
      <w:r w:rsidRPr="00076E91">
        <w:rPr>
          <w:vertAlign w:val="subscript"/>
        </w:rPr>
        <w:t>FAS_KO</w:t>
      </w:r>
      <w:r w:rsidRPr="00076E91">
        <w:t xml:space="preserve"> for 12,748 KO groups</w:t>
      </w:r>
      <w:bookmarkEnd w:id="235"/>
    </w:p>
    <w:p w14:paraId="5774D20C" w14:textId="77777777" w:rsidR="00453721" w:rsidRPr="00076E91" w:rsidRDefault="00453721" w:rsidP="0045372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Pr="00076E91">
        <w:t xml:space="preserve">Figure </w:t>
      </w:r>
      <w:r>
        <w:rPr>
          <w:noProof/>
        </w:rPr>
        <w:t>5</w:t>
      </w:r>
      <w:r>
        <w:noBreakHyphen/>
      </w:r>
      <w:r>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37AAED21" w14:textId="77777777" w:rsidR="00453721" w:rsidRPr="00076E91" w:rsidRDefault="00453721" w:rsidP="00453721">
      <w:pPr>
        <w:spacing w:after="0" w:line="360" w:lineRule="auto"/>
        <w:jc w:val="both"/>
        <w:rPr>
          <w:szCs w:val="24"/>
        </w:rPr>
      </w:pPr>
      <w:r w:rsidRPr="00076E91">
        <w:rPr>
          <w:noProof/>
          <w:szCs w:val="24"/>
        </w:rPr>
        <w:lastRenderedPageBreak/>
        <w:drawing>
          <wp:inline distT="0" distB="0" distL="0" distR="0" wp14:anchorId="6A2693D1" wp14:editId="65019E27">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357CB81" w14:textId="77777777" w:rsidR="00453721" w:rsidRPr="00076E91" w:rsidRDefault="00453721" w:rsidP="00453721">
      <w:pPr>
        <w:pStyle w:val="Caption"/>
        <w:spacing w:after="0" w:line="360" w:lineRule="auto"/>
        <w:jc w:val="both"/>
      </w:pPr>
      <w:bookmarkStart w:id="236" w:name="_Ref339564538"/>
      <w:bookmarkStart w:id="237" w:name="_Toc386158615"/>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236"/>
      <w:r w:rsidRPr="00076E91">
        <w:t>: FAS score density of KO group K00542 (left) and K07888 (right)</w:t>
      </w:r>
      <w:bookmarkEnd w:id="237"/>
    </w:p>
    <w:p w14:paraId="4A26D666" w14:textId="77777777" w:rsidR="00453721" w:rsidRPr="004F12DB" w:rsidRDefault="00453721" w:rsidP="00453721">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4EFBEC48" w14:textId="77777777" w:rsidR="00453721" w:rsidRPr="00C3276D" w:rsidRDefault="00453721" w:rsidP="00453721">
      <w:pPr>
        <w:pStyle w:val="Heading3"/>
        <w:spacing w:line="276" w:lineRule="auto"/>
        <w:jc w:val="both"/>
      </w:pPr>
      <w:bookmarkStart w:id="238" w:name="_Toc386158962"/>
      <w:r w:rsidRPr="00C3276D">
        <w:t>Benchmarking result</w:t>
      </w:r>
      <w:bookmarkEnd w:id="238"/>
    </w:p>
    <w:p w14:paraId="31A46F35" w14:textId="77777777" w:rsidR="00453721" w:rsidRPr="00C3276D" w:rsidRDefault="00453721" w:rsidP="00453721">
      <w:pPr>
        <w:pStyle w:val="Heading4"/>
        <w:jc w:val="both"/>
      </w:pPr>
      <w:r w:rsidRPr="00C3276D">
        <w:t>The specificity of HamFAS approach</w:t>
      </w:r>
    </w:p>
    <w:p w14:paraId="0C4B110F" w14:textId="77777777" w:rsidR="00453721" w:rsidRPr="00076E91" w:rsidRDefault="00453721" w:rsidP="0045372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36DA26E5" w14:textId="77777777" w:rsidR="00453721" w:rsidRPr="00A144F5" w:rsidRDefault="00453721" w:rsidP="0045372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6A12ECBD" w14:textId="77777777" w:rsidR="00453721" w:rsidRPr="00A144F5" w:rsidRDefault="00453721" w:rsidP="00453721">
      <w:pPr>
        <w:spacing w:after="0" w:line="360" w:lineRule="auto"/>
        <w:jc w:val="both"/>
        <w:rPr>
          <w:rFonts w:eastAsiaTheme="minorEastAsia"/>
          <w:szCs w:val="24"/>
        </w:rPr>
      </w:pPr>
    </w:p>
    <w:p w14:paraId="73110EC9" w14:textId="77777777" w:rsidR="00453721" w:rsidRPr="00076E91" w:rsidRDefault="00453721" w:rsidP="0045372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t xml:space="preserve">Table </w:t>
      </w:r>
      <w:r>
        <w:rPr>
          <w:noProof/>
        </w:rPr>
        <w:t>5</w:t>
      </w:r>
      <w:r>
        <w:noBreakHyphen/>
      </w:r>
      <w:r>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70712615" w14:textId="77777777" w:rsidR="00453721" w:rsidRDefault="00453721" w:rsidP="00453721">
      <w:pPr>
        <w:pStyle w:val="Caption"/>
        <w:keepNext/>
        <w:jc w:val="both"/>
      </w:pPr>
      <w:bookmarkStart w:id="239" w:name="_Ref383951269"/>
      <w:bookmarkStart w:id="240" w:name="_Toc386158652"/>
      <w:r>
        <w:lastRenderedPageBreak/>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1</w:t>
      </w:r>
      <w:r>
        <w:fldChar w:fldCharType="end"/>
      </w:r>
      <w:bookmarkEnd w:id="239"/>
      <w:r>
        <w:t xml:space="preserve">: </w:t>
      </w:r>
      <w:r w:rsidRPr="00076E91">
        <w:t>Recall, precision and F1-score of HamFAS in comparison to BlastKOALA and KAAS. Second column shows values of HamFAS after filtering the orthology assignment with InParanoid's orthologs.</w:t>
      </w:r>
      <w:bookmarkEnd w:id="240"/>
    </w:p>
    <w:tbl>
      <w:tblPr>
        <w:tblStyle w:val="TableGrid"/>
        <w:tblW w:w="0" w:type="auto"/>
        <w:tblLook w:val="04A0" w:firstRow="1" w:lastRow="0" w:firstColumn="1" w:lastColumn="0" w:noHBand="0" w:noVBand="1"/>
      </w:tblPr>
      <w:tblGrid>
        <w:gridCol w:w="1574"/>
        <w:gridCol w:w="1544"/>
        <w:gridCol w:w="2457"/>
        <w:gridCol w:w="1714"/>
        <w:gridCol w:w="1431"/>
      </w:tblGrid>
      <w:tr w:rsidR="00453721" w14:paraId="68D67E2F" w14:textId="77777777" w:rsidTr="008210C7">
        <w:tc>
          <w:tcPr>
            <w:tcW w:w="1574" w:type="dxa"/>
          </w:tcPr>
          <w:p w14:paraId="3FCEF794" w14:textId="77777777" w:rsidR="00453721" w:rsidRDefault="00453721" w:rsidP="008210C7">
            <w:pPr>
              <w:spacing w:line="360" w:lineRule="auto"/>
              <w:rPr>
                <w:szCs w:val="24"/>
              </w:rPr>
            </w:pPr>
            <w:r w:rsidRPr="00076E91">
              <w:rPr>
                <w:rFonts w:cs="Times New Roman"/>
                <w:b/>
                <w:bCs/>
                <w:color w:val="000000"/>
                <w:szCs w:val="24"/>
              </w:rPr>
              <w:t>Approach</w:t>
            </w:r>
          </w:p>
        </w:tc>
        <w:tc>
          <w:tcPr>
            <w:tcW w:w="1544" w:type="dxa"/>
          </w:tcPr>
          <w:p w14:paraId="01FCBDAA" w14:textId="77777777" w:rsidR="00453721" w:rsidRDefault="00453721" w:rsidP="008210C7">
            <w:pPr>
              <w:spacing w:line="360" w:lineRule="auto"/>
              <w:rPr>
                <w:szCs w:val="24"/>
              </w:rPr>
            </w:pPr>
            <w:r w:rsidRPr="00076E91">
              <w:rPr>
                <w:rFonts w:cs="Times New Roman"/>
                <w:b/>
                <w:bCs/>
                <w:color w:val="000000"/>
                <w:szCs w:val="24"/>
              </w:rPr>
              <w:t>HamFAS</w:t>
            </w:r>
          </w:p>
        </w:tc>
        <w:tc>
          <w:tcPr>
            <w:tcW w:w="2457" w:type="dxa"/>
          </w:tcPr>
          <w:p w14:paraId="5804CE84" w14:textId="77777777" w:rsidR="00453721" w:rsidRPr="0061586B" w:rsidRDefault="00453721" w:rsidP="008210C7">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4B737ACB" w14:textId="77777777" w:rsidR="00453721" w:rsidRDefault="00453721" w:rsidP="008210C7">
            <w:pPr>
              <w:spacing w:line="360" w:lineRule="auto"/>
              <w:rPr>
                <w:szCs w:val="24"/>
              </w:rPr>
            </w:pPr>
            <w:r w:rsidRPr="00076E91">
              <w:rPr>
                <w:rFonts w:cs="Times New Roman"/>
                <w:b/>
                <w:bCs/>
                <w:color w:val="000000"/>
                <w:szCs w:val="24"/>
              </w:rPr>
              <w:t>BlastKOALA</w:t>
            </w:r>
          </w:p>
        </w:tc>
        <w:tc>
          <w:tcPr>
            <w:tcW w:w="1431" w:type="dxa"/>
          </w:tcPr>
          <w:p w14:paraId="283A8A40" w14:textId="77777777" w:rsidR="00453721" w:rsidRDefault="00453721" w:rsidP="008210C7">
            <w:pPr>
              <w:spacing w:line="360" w:lineRule="auto"/>
              <w:rPr>
                <w:szCs w:val="24"/>
              </w:rPr>
            </w:pPr>
            <w:r w:rsidRPr="00076E91">
              <w:rPr>
                <w:rFonts w:cs="Times New Roman"/>
                <w:b/>
                <w:bCs/>
                <w:color w:val="000000"/>
                <w:szCs w:val="24"/>
              </w:rPr>
              <w:t>KAAS</w:t>
            </w:r>
          </w:p>
        </w:tc>
      </w:tr>
      <w:tr w:rsidR="00453721" w14:paraId="5B9FAA66" w14:textId="77777777" w:rsidTr="008210C7">
        <w:tc>
          <w:tcPr>
            <w:tcW w:w="1574" w:type="dxa"/>
          </w:tcPr>
          <w:p w14:paraId="07B3AF1D" w14:textId="77777777" w:rsidR="00453721" w:rsidRDefault="00453721" w:rsidP="008210C7">
            <w:pPr>
              <w:spacing w:line="360" w:lineRule="auto"/>
              <w:rPr>
                <w:szCs w:val="24"/>
              </w:rPr>
            </w:pPr>
            <w:r w:rsidRPr="00076E91">
              <w:rPr>
                <w:rFonts w:cs="Times New Roman"/>
                <w:color w:val="000000"/>
                <w:szCs w:val="24"/>
              </w:rPr>
              <w:t>Recall</w:t>
            </w:r>
          </w:p>
        </w:tc>
        <w:tc>
          <w:tcPr>
            <w:tcW w:w="1544" w:type="dxa"/>
          </w:tcPr>
          <w:p w14:paraId="13519D71" w14:textId="77777777" w:rsidR="00453721" w:rsidRDefault="00453721" w:rsidP="008210C7">
            <w:pPr>
              <w:spacing w:line="360" w:lineRule="auto"/>
              <w:rPr>
                <w:szCs w:val="24"/>
              </w:rPr>
            </w:pPr>
            <w:r w:rsidRPr="00076E91">
              <w:rPr>
                <w:rFonts w:cs="Times New Roman"/>
                <w:color w:val="000000"/>
                <w:szCs w:val="24"/>
              </w:rPr>
              <w:t>0.915</w:t>
            </w:r>
          </w:p>
        </w:tc>
        <w:tc>
          <w:tcPr>
            <w:tcW w:w="2457" w:type="dxa"/>
          </w:tcPr>
          <w:p w14:paraId="3D11AA7A" w14:textId="77777777" w:rsidR="00453721" w:rsidRPr="0061586B" w:rsidRDefault="00453721" w:rsidP="008210C7">
            <w:pPr>
              <w:spacing w:line="360" w:lineRule="auto"/>
              <w:rPr>
                <w:szCs w:val="24"/>
              </w:rPr>
            </w:pPr>
            <w:r w:rsidRPr="0061586B">
              <w:rPr>
                <w:rFonts w:cs="Times New Roman"/>
                <w:szCs w:val="24"/>
              </w:rPr>
              <w:t>0.861</w:t>
            </w:r>
          </w:p>
        </w:tc>
        <w:tc>
          <w:tcPr>
            <w:tcW w:w="1714" w:type="dxa"/>
          </w:tcPr>
          <w:p w14:paraId="69C5ED86" w14:textId="77777777" w:rsidR="00453721" w:rsidRDefault="00453721" w:rsidP="008210C7">
            <w:pPr>
              <w:spacing w:line="360" w:lineRule="auto"/>
              <w:rPr>
                <w:szCs w:val="24"/>
              </w:rPr>
            </w:pPr>
            <w:r w:rsidRPr="00076E91">
              <w:rPr>
                <w:rFonts w:cs="Times New Roman"/>
                <w:color w:val="000000"/>
                <w:szCs w:val="24"/>
              </w:rPr>
              <w:t>0.905</w:t>
            </w:r>
          </w:p>
        </w:tc>
        <w:tc>
          <w:tcPr>
            <w:tcW w:w="1431" w:type="dxa"/>
          </w:tcPr>
          <w:p w14:paraId="69361A66" w14:textId="77777777" w:rsidR="00453721" w:rsidRDefault="00453721" w:rsidP="008210C7">
            <w:pPr>
              <w:spacing w:line="360" w:lineRule="auto"/>
              <w:rPr>
                <w:szCs w:val="24"/>
              </w:rPr>
            </w:pPr>
            <w:r w:rsidRPr="00076E91">
              <w:rPr>
                <w:rFonts w:cs="Times New Roman"/>
                <w:color w:val="000000"/>
                <w:szCs w:val="24"/>
                <w:u w:val="single"/>
              </w:rPr>
              <w:t>0.931</w:t>
            </w:r>
          </w:p>
        </w:tc>
      </w:tr>
      <w:tr w:rsidR="00453721" w14:paraId="1AA4CEAF" w14:textId="77777777" w:rsidTr="008210C7">
        <w:tc>
          <w:tcPr>
            <w:tcW w:w="1574" w:type="dxa"/>
          </w:tcPr>
          <w:p w14:paraId="1758E1C0" w14:textId="77777777" w:rsidR="00453721" w:rsidRDefault="00453721" w:rsidP="008210C7">
            <w:pPr>
              <w:spacing w:line="360" w:lineRule="auto"/>
              <w:rPr>
                <w:szCs w:val="24"/>
              </w:rPr>
            </w:pPr>
            <w:r w:rsidRPr="00076E91">
              <w:rPr>
                <w:rFonts w:cs="Times New Roman"/>
                <w:color w:val="000000"/>
                <w:szCs w:val="24"/>
              </w:rPr>
              <w:t>Precision</w:t>
            </w:r>
          </w:p>
        </w:tc>
        <w:tc>
          <w:tcPr>
            <w:tcW w:w="1544" w:type="dxa"/>
          </w:tcPr>
          <w:p w14:paraId="47D93C4B" w14:textId="77777777" w:rsidR="00453721" w:rsidRDefault="00453721" w:rsidP="008210C7">
            <w:pPr>
              <w:spacing w:line="360" w:lineRule="auto"/>
              <w:rPr>
                <w:szCs w:val="24"/>
              </w:rPr>
            </w:pPr>
            <w:r w:rsidRPr="00076E91">
              <w:rPr>
                <w:rFonts w:cs="Times New Roman"/>
                <w:color w:val="000000"/>
                <w:szCs w:val="24"/>
                <w:u w:val="single"/>
              </w:rPr>
              <w:t>0.985</w:t>
            </w:r>
          </w:p>
        </w:tc>
        <w:tc>
          <w:tcPr>
            <w:tcW w:w="2457" w:type="dxa"/>
          </w:tcPr>
          <w:p w14:paraId="73EAF644" w14:textId="77777777" w:rsidR="00453721" w:rsidRPr="0061586B" w:rsidRDefault="00453721" w:rsidP="008210C7">
            <w:pPr>
              <w:spacing w:line="360" w:lineRule="auto"/>
              <w:rPr>
                <w:szCs w:val="24"/>
                <w:u w:val="single"/>
              </w:rPr>
            </w:pPr>
            <w:r w:rsidRPr="0061586B">
              <w:rPr>
                <w:rFonts w:cs="Times New Roman"/>
                <w:szCs w:val="24"/>
                <w:u w:val="single"/>
              </w:rPr>
              <w:t>0.985</w:t>
            </w:r>
          </w:p>
        </w:tc>
        <w:tc>
          <w:tcPr>
            <w:tcW w:w="1714" w:type="dxa"/>
          </w:tcPr>
          <w:p w14:paraId="17F6738F" w14:textId="77777777" w:rsidR="00453721" w:rsidRDefault="00453721" w:rsidP="008210C7">
            <w:pPr>
              <w:spacing w:line="360" w:lineRule="auto"/>
              <w:rPr>
                <w:szCs w:val="24"/>
              </w:rPr>
            </w:pPr>
            <w:r w:rsidRPr="00076E91">
              <w:rPr>
                <w:rFonts w:cs="Times New Roman"/>
                <w:color w:val="000000"/>
                <w:szCs w:val="24"/>
              </w:rPr>
              <w:t>0.979</w:t>
            </w:r>
          </w:p>
        </w:tc>
        <w:tc>
          <w:tcPr>
            <w:tcW w:w="1431" w:type="dxa"/>
          </w:tcPr>
          <w:p w14:paraId="64BBFB4E" w14:textId="77777777" w:rsidR="00453721" w:rsidRDefault="00453721" w:rsidP="008210C7">
            <w:pPr>
              <w:spacing w:line="360" w:lineRule="auto"/>
              <w:rPr>
                <w:szCs w:val="24"/>
              </w:rPr>
            </w:pPr>
            <w:r w:rsidRPr="00076E91">
              <w:rPr>
                <w:rFonts w:cs="Times New Roman"/>
                <w:color w:val="000000"/>
                <w:szCs w:val="24"/>
              </w:rPr>
              <w:t>0.984</w:t>
            </w:r>
          </w:p>
        </w:tc>
      </w:tr>
      <w:tr w:rsidR="00453721" w14:paraId="2907D9B6" w14:textId="77777777" w:rsidTr="008210C7">
        <w:tc>
          <w:tcPr>
            <w:tcW w:w="1574" w:type="dxa"/>
          </w:tcPr>
          <w:p w14:paraId="3F99BFE7" w14:textId="77777777" w:rsidR="00453721" w:rsidRDefault="00453721" w:rsidP="008210C7">
            <w:pPr>
              <w:spacing w:line="360" w:lineRule="auto"/>
              <w:rPr>
                <w:szCs w:val="24"/>
              </w:rPr>
            </w:pPr>
            <w:r w:rsidRPr="00076E91">
              <w:rPr>
                <w:rFonts w:cs="Times New Roman"/>
                <w:color w:val="000000"/>
                <w:szCs w:val="24"/>
              </w:rPr>
              <w:t>F1-score</w:t>
            </w:r>
          </w:p>
        </w:tc>
        <w:tc>
          <w:tcPr>
            <w:tcW w:w="1544" w:type="dxa"/>
          </w:tcPr>
          <w:p w14:paraId="0863E0D4" w14:textId="77777777" w:rsidR="00453721" w:rsidRDefault="00453721" w:rsidP="008210C7">
            <w:pPr>
              <w:spacing w:line="360" w:lineRule="auto"/>
              <w:rPr>
                <w:szCs w:val="24"/>
              </w:rPr>
            </w:pPr>
            <w:r w:rsidRPr="00076E91">
              <w:rPr>
                <w:rFonts w:cs="Times New Roman"/>
                <w:color w:val="000000"/>
                <w:szCs w:val="24"/>
              </w:rPr>
              <w:t>0.949</w:t>
            </w:r>
          </w:p>
        </w:tc>
        <w:tc>
          <w:tcPr>
            <w:tcW w:w="2457" w:type="dxa"/>
          </w:tcPr>
          <w:p w14:paraId="7AB4EBAB" w14:textId="77777777" w:rsidR="00453721" w:rsidRPr="0061586B" w:rsidRDefault="00453721" w:rsidP="008210C7">
            <w:pPr>
              <w:spacing w:line="360" w:lineRule="auto"/>
              <w:rPr>
                <w:szCs w:val="24"/>
              </w:rPr>
            </w:pPr>
            <w:r w:rsidRPr="0061586B">
              <w:rPr>
                <w:rFonts w:cs="Times New Roman"/>
                <w:szCs w:val="24"/>
              </w:rPr>
              <w:t>0.919</w:t>
            </w:r>
          </w:p>
        </w:tc>
        <w:tc>
          <w:tcPr>
            <w:tcW w:w="1714" w:type="dxa"/>
          </w:tcPr>
          <w:p w14:paraId="09C20A57" w14:textId="77777777" w:rsidR="00453721" w:rsidRDefault="00453721" w:rsidP="008210C7">
            <w:pPr>
              <w:spacing w:line="360" w:lineRule="auto"/>
              <w:rPr>
                <w:szCs w:val="24"/>
              </w:rPr>
            </w:pPr>
            <w:r w:rsidRPr="00076E91">
              <w:rPr>
                <w:rFonts w:cs="Times New Roman"/>
                <w:color w:val="000000"/>
                <w:szCs w:val="24"/>
              </w:rPr>
              <w:t>0.940</w:t>
            </w:r>
          </w:p>
        </w:tc>
        <w:tc>
          <w:tcPr>
            <w:tcW w:w="1431" w:type="dxa"/>
          </w:tcPr>
          <w:p w14:paraId="741371F6" w14:textId="77777777" w:rsidR="00453721" w:rsidRDefault="00453721" w:rsidP="008210C7">
            <w:pPr>
              <w:spacing w:line="360" w:lineRule="auto"/>
              <w:rPr>
                <w:szCs w:val="24"/>
              </w:rPr>
            </w:pPr>
            <w:r w:rsidRPr="00076E91">
              <w:rPr>
                <w:rFonts w:cs="Times New Roman"/>
                <w:color w:val="000000"/>
                <w:szCs w:val="24"/>
                <w:u w:val="single"/>
              </w:rPr>
              <w:t>0.957</w:t>
            </w:r>
          </w:p>
        </w:tc>
      </w:tr>
    </w:tbl>
    <w:p w14:paraId="2D37F1F6" w14:textId="77777777" w:rsidR="00453721" w:rsidRPr="00076E91" w:rsidRDefault="00453721" w:rsidP="00453721">
      <w:pPr>
        <w:spacing w:after="0" w:line="360" w:lineRule="auto"/>
        <w:jc w:val="both"/>
        <w:rPr>
          <w:szCs w:val="24"/>
        </w:rPr>
      </w:pPr>
    </w:p>
    <w:p w14:paraId="564A31D9" w14:textId="77777777" w:rsidR="00453721" w:rsidRDefault="00453721" w:rsidP="0045372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t xml:space="preserve">Table </w:t>
      </w:r>
      <w:r>
        <w:rPr>
          <w:noProof/>
        </w:rPr>
        <w:t>5</w:t>
      </w:r>
      <w:r>
        <w:noBreakHyphen/>
      </w:r>
      <w:r>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t xml:space="preserve">Figure </w:t>
      </w:r>
      <w:r>
        <w:rPr>
          <w:noProof/>
        </w:rPr>
        <w:t>5</w:t>
      </w:r>
      <w:r>
        <w:noBreakHyphen/>
      </w:r>
      <w:r>
        <w:rPr>
          <w:noProof/>
        </w:rPr>
        <w:t>4</w:t>
      </w:r>
      <w:r>
        <w:rPr>
          <w:szCs w:val="24"/>
        </w:rPr>
        <w:fldChar w:fldCharType="end"/>
      </w:r>
      <w:r w:rsidRPr="00076E91">
        <w:rPr>
          <w:szCs w:val="24"/>
        </w:rPr>
        <w:t>).</w:t>
      </w:r>
    </w:p>
    <w:p w14:paraId="7767369C" w14:textId="77777777" w:rsidR="00453721" w:rsidRDefault="00453721" w:rsidP="00453721">
      <w:pPr>
        <w:keepNext/>
        <w:spacing w:after="0" w:line="360" w:lineRule="auto"/>
        <w:jc w:val="both"/>
      </w:pPr>
      <w:r>
        <w:rPr>
          <w:noProof/>
          <w:szCs w:val="24"/>
        </w:rPr>
        <w:drawing>
          <wp:inline distT="0" distB="0" distL="0" distR="0" wp14:anchorId="0A1D2739" wp14:editId="1B765C26">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4DA6E446" w14:textId="77777777" w:rsidR="00453721" w:rsidRPr="00076E91" w:rsidRDefault="00453721" w:rsidP="00453721">
      <w:pPr>
        <w:pStyle w:val="Caption"/>
        <w:jc w:val="both"/>
        <w:rPr>
          <w:szCs w:val="24"/>
        </w:rPr>
      </w:pPr>
      <w:bookmarkStart w:id="241" w:name="_Ref384435233"/>
      <w:bookmarkStart w:id="242" w:name="_Toc38615861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241"/>
      <w:r>
        <w:t xml:space="preserve">: </w:t>
      </w:r>
      <w:r w:rsidRPr="00076E91">
        <w:t>FAS score distribution of all HamFAS orthologs, only supported orthologs and unsupported orthologs</w:t>
      </w:r>
      <w:r>
        <w:t>. The red dashed vertical lines identify the mean score for each set.</w:t>
      </w:r>
      <w:bookmarkEnd w:id="242"/>
    </w:p>
    <w:p w14:paraId="169036F6" w14:textId="77777777" w:rsidR="00453721" w:rsidRPr="00076E91" w:rsidRDefault="00453721" w:rsidP="00453721">
      <w:pPr>
        <w:pStyle w:val="Caption"/>
        <w:spacing w:after="0" w:line="360" w:lineRule="auto"/>
        <w:jc w:val="both"/>
      </w:pPr>
    </w:p>
    <w:p w14:paraId="35993390" w14:textId="77777777" w:rsidR="00453721" w:rsidRPr="00076E91" w:rsidRDefault="00453721" w:rsidP="0045372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Pr="00076E91">
        <w:t xml:space="preserve">Figure </w:t>
      </w:r>
      <w:r>
        <w:rPr>
          <w:noProof/>
        </w:rPr>
        <w:t>5</w:t>
      </w:r>
      <w:r>
        <w:noBreakHyphen/>
      </w:r>
      <w:r>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15BFDFE"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26B9D840" wp14:editId="42A9DCCD">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512BDB94" w14:textId="77777777" w:rsidR="00453721" w:rsidRPr="00076E91" w:rsidRDefault="00453721" w:rsidP="00453721">
      <w:pPr>
        <w:pStyle w:val="Caption"/>
        <w:spacing w:after="0" w:line="360" w:lineRule="auto"/>
        <w:jc w:val="both"/>
      </w:pPr>
      <w:bookmarkStart w:id="243" w:name="_Ref371840694"/>
      <w:bookmarkStart w:id="244" w:name="_Toc386158617"/>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243"/>
      <w:r w:rsidRPr="00076E91">
        <w:t>: Fraction of proteins annotated by HamFAS, BlastKOALA and KAAS</w:t>
      </w:r>
      <w:bookmarkEnd w:id="244"/>
    </w:p>
    <w:p w14:paraId="1A93A299" w14:textId="77777777" w:rsidR="00453721" w:rsidRDefault="00453721" w:rsidP="00453721">
      <w:pPr>
        <w:spacing w:after="0" w:line="360" w:lineRule="auto"/>
        <w:jc w:val="both"/>
        <w:rPr>
          <w:szCs w:val="24"/>
        </w:rPr>
      </w:pPr>
    </w:p>
    <w:p w14:paraId="2CD1754A" w14:textId="77777777" w:rsidR="00453721" w:rsidRDefault="00453721" w:rsidP="00453721">
      <w:pPr>
        <w:spacing w:after="0" w:line="360" w:lineRule="auto"/>
        <w:jc w:val="both"/>
        <w:rPr>
          <w:szCs w:val="24"/>
        </w:rPr>
      </w:pPr>
      <w:r>
        <w:rPr>
          <w:szCs w:val="24"/>
        </w:rPr>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t xml:space="preserve">Table </w:t>
      </w:r>
      <w:r>
        <w:rPr>
          <w:noProof/>
        </w:rPr>
        <w:t>5</w:t>
      </w:r>
      <w:r>
        <w:noBreakHyphen/>
      </w:r>
      <w:r>
        <w:rPr>
          <w:noProof/>
        </w:rPr>
        <w:t>2</w:t>
      </w:r>
      <w:r>
        <w:rPr>
          <w:szCs w:val="24"/>
        </w:rPr>
        <w:fldChar w:fldCharType="end"/>
      </w:r>
      <w:r>
        <w:rPr>
          <w:szCs w:val="24"/>
        </w:rPr>
        <w:t xml:space="preserve"> </w:t>
      </w:r>
      <w:r w:rsidRPr="00076E91">
        <w:rPr>
          <w:szCs w:val="24"/>
        </w:rPr>
        <w:t>below.</w:t>
      </w:r>
    </w:p>
    <w:p w14:paraId="7A8D6A13" w14:textId="77777777" w:rsidR="00453721" w:rsidRPr="00076E91" w:rsidRDefault="00453721" w:rsidP="0045372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E2B6513" w14:textId="77777777" w:rsidR="00453721" w:rsidRPr="00076E91" w:rsidRDefault="00453721" w:rsidP="00453721">
      <w:pPr>
        <w:spacing w:after="0" w:line="360" w:lineRule="auto"/>
        <w:jc w:val="both"/>
        <w:rPr>
          <w:szCs w:val="24"/>
        </w:rPr>
      </w:pPr>
      <w:r w:rsidRPr="00076E91">
        <w:rPr>
          <w:szCs w:val="24"/>
        </w:rPr>
        <w:t>Some examples of synonymous KOs:</w:t>
      </w:r>
    </w:p>
    <w:p w14:paraId="01D13B49" w14:textId="77777777" w:rsidR="00453721" w:rsidRPr="00076E91" w:rsidRDefault="00453721" w:rsidP="00453721">
      <w:pPr>
        <w:spacing w:after="0" w:line="360" w:lineRule="auto"/>
        <w:jc w:val="both"/>
        <w:rPr>
          <w:szCs w:val="24"/>
        </w:rPr>
      </w:pPr>
      <w:r w:rsidRPr="00076E91">
        <w:rPr>
          <w:szCs w:val="24"/>
        </w:rPr>
        <w:t xml:space="preserve">1 KO is very general described (putative ABC transport system ATP-binding protein) while the other is </w:t>
      </w:r>
      <w:r>
        <w:rPr>
          <w:szCs w:val="24"/>
        </w:rPr>
        <w:t xml:space="preserve">more </w:t>
      </w:r>
      <w:r w:rsidRPr="00076E91">
        <w:rPr>
          <w:szCs w:val="24"/>
        </w:rPr>
        <w:t>specific (phospholipid/cholesterol/gamma-HCH transport system ATP-binding protein).</w:t>
      </w:r>
    </w:p>
    <w:p w14:paraId="52DC0788" w14:textId="77777777" w:rsidR="00453721" w:rsidRPr="00076E91" w:rsidRDefault="00453721" w:rsidP="00453721">
      <w:pPr>
        <w:spacing w:after="0" w:line="360" w:lineRule="auto"/>
        <w:jc w:val="both"/>
        <w:rPr>
          <w:szCs w:val="24"/>
        </w:rPr>
      </w:pPr>
      <w:r>
        <w:rPr>
          <w:szCs w:val="24"/>
        </w:rPr>
        <w:t>2 KOs have s</w:t>
      </w:r>
      <w:r w:rsidRPr="00076E91">
        <w:rPr>
          <w:szCs w:val="24"/>
        </w:rPr>
        <w:t>ynonym/</w:t>
      </w:r>
      <w:r>
        <w:rPr>
          <w:szCs w:val="24"/>
        </w:rPr>
        <w:t>a</w:t>
      </w:r>
      <w:r w:rsidRPr="00076E91">
        <w:rPr>
          <w:szCs w:val="24"/>
        </w:rPr>
        <w:t xml:space="preserve">lternative name: "septin" </w:t>
      </w:r>
      <w:r>
        <w:rPr>
          <w:szCs w:val="24"/>
        </w:rPr>
        <w:t>is synonym with</w:t>
      </w:r>
      <w:r w:rsidRPr="00076E91">
        <w:rPr>
          <w:szCs w:val="24"/>
        </w:rPr>
        <w:t xml:space="preserve"> "sporulation-regulated protein 3"; or "tristetraprolin" (ZFP36) and "butyrate response factor 1" (ZFP36L1)</w:t>
      </w:r>
      <w:r>
        <w:rPr>
          <w:szCs w:val="24"/>
        </w:rPr>
        <w:t xml:space="preserve"> are the same</w:t>
      </w:r>
      <w:r w:rsidRPr="00076E91">
        <w:rPr>
          <w:szCs w:val="24"/>
        </w:rPr>
        <w:t>.</w:t>
      </w:r>
    </w:p>
    <w:p w14:paraId="5E19C619" w14:textId="77777777" w:rsidR="00453721" w:rsidRDefault="00453721" w:rsidP="00453721">
      <w:pPr>
        <w:spacing w:after="0" w:line="360" w:lineRule="auto"/>
        <w:jc w:val="both"/>
        <w:rPr>
          <w:szCs w:val="24"/>
        </w:rPr>
      </w:pPr>
      <w:r>
        <w:rPr>
          <w:szCs w:val="24"/>
        </w:rPr>
        <w:lastRenderedPageBreak/>
        <w:t>2 KOs are i</w:t>
      </w:r>
      <w:r w:rsidRPr="00076E91">
        <w:rPr>
          <w:szCs w:val="24"/>
        </w:rPr>
        <w:t xml:space="preserve">nvolved in the same </w:t>
      </w:r>
      <w:r>
        <w:rPr>
          <w:szCs w:val="24"/>
        </w:rPr>
        <w:t xml:space="preserve">reaction or </w:t>
      </w:r>
      <w:r w:rsidRPr="00076E91">
        <w:rPr>
          <w:szCs w:val="24"/>
        </w:rPr>
        <w:t>process: "cleavage stimulation factor subunit 2" and "polyadenylate-binding protein 2" are involved in 3-end formation of pre-mRNAs</w:t>
      </w:r>
      <w:r>
        <w:rPr>
          <w:szCs w:val="24"/>
        </w:rPr>
        <w:t>.</w:t>
      </w:r>
    </w:p>
    <w:p w14:paraId="1DD187D3" w14:textId="77777777" w:rsidR="00453721" w:rsidRDefault="00453721" w:rsidP="00453721">
      <w:pPr>
        <w:pStyle w:val="Caption"/>
        <w:keepNext/>
        <w:jc w:val="both"/>
      </w:pPr>
      <w:bookmarkStart w:id="245" w:name="_Ref383957002"/>
      <w:bookmarkStart w:id="246" w:name="_Toc386158653"/>
      <w:r>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2</w:t>
      </w:r>
      <w:r>
        <w:fldChar w:fldCharType="end"/>
      </w:r>
      <w:bookmarkEnd w:id="245"/>
      <w:r>
        <w:t xml:space="preserve">: Compare </w:t>
      </w:r>
      <w:r w:rsidRPr="00076E91">
        <w:t>KEGG identifiers annotated by HamFAS, BlastKOALA and KAAS. Numbers in parentheses are the different KOs after filtered by synonymous KOs.</w:t>
      </w:r>
      <w:bookmarkEnd w:id="246"/>
    </w:p>
    <w:tbl>
      <w:tblPr>
        <w:tblStyle w:val="TableGrid"/>
        <w:tblW w:w="8720" w:type="dxa"/>
        <w:tblLook w:val="04A0" w:firstRow="1" w:lastRow="0" w:firstColumn="1" w:lastColumn="0" w:noHBand="0" w:noVBand="1"/>
      </w:tblPr>
      <w:tblGrid>
        <w:gridCol w:w="1744"/>
        <w:gridCol w:w="1744"/>
        <w:gridCol w:w="1744"/>
        <w:gridCol w:w="1744"/>
        <w:gridCol w:w="1744"/>
      </w:tblGrid>
      <w:tr w:rsidR="00453721" w14:paraId="407DF725" w14:textId="77777777" w:rsidTr="008210C7">
        <w:tc>
          <w:tcPr>
            <w:tcW w:w="1744" w:type="dxa"/>
            <w:vAlign w:val="center"/>
          </w:tcPr>
          <w:p w14:paraId="0A545BDC" w14:textId="77777777" w:rsidR="00453721" w:rsidRPr="006534D5" w:rsidRDefault="00453721" w:rsidP="008210C7">
            <w:pPr>
              <w:spacing w:line="360" w:lineRule="auto"/>
              <w:rPr>
                <w:szCs w:val="24"/>
                <w:lang w:val="de-DE"/>
              </w:rPr>
            </w:pPr>
            <w:r w:rsidRPr="006534D5">
              <w:rPr>
                <w:szCs w:val="24"/>
                <w:lang w:val="de-DE"/>
              </w:rPr>
              <w:t>Approach</w:t>
            </w:r>
          </w:p>
        </w:tc>
        <w:tc>
          <w:tcPr>
            <w:tcW w:w="1744" w:type="dxa"/>
            <w:vAlign w:val="center"/>
          </w:tcPr>
          <w:p w14:paraId="6154AEDB" w14:textId="77777777" w:rsidR="00453721" w:rsidRPr="006534D5" w:rsidRDefault="00453721" w:rsidP="008210C7">
            <w:pPr>
              <w:spacing w:line="360" w:lineRule="auto"/>
              <w:rPr>
                <w:szCs w:val="24"/>
                <w:lang w:val="de-DE"/>
              </w:rPr>
            </w:pPr>
            <w:r w:rsidRPr="006534D5">
              <w:rPr>
                <w:rFonts w:cs="Times New Roman"/>
                <w:bCs/>
                <w:color w:val="000000"/>
                <w:szCs w:val="24"/>
              </w:rPr>
              <w:t>All 3 approaches</w:t>
            </w:r>
          </w:p>
        </w:tc>
        <w:tc>
          <w:tcPr>
            <w:tcW w:w="1744" w:type="dxa"/>
          </w:tcPr>
          <w:p w14:paraId="08C500A5" w14:textId="77777777" w:rsidR="00453721" w:rsidRPr="006534D5" w:rsidRDefault="00453721" w:rsidP="008210C7">
            <w:pPr>
              <w:spacing w:line="360" w:lineRule="auto"/>
              <w:rPr>
                <w:szCs w:val="24"/>
                <w:lang w:val="de-DE"/>
              </w:rPr>
            </w:pPr>
            <w:r w:rsidRPr="006534D5">
              <w:rPr>
                <w:rFonts w:cs="Times New Roman"/>
                <w:bCs/>
                <w:color w:val="000000"/>
                <w:szCs w:val="24"/>
              </w:rPr>
              <w:t>HamFAS + BlastKOALA</w:t>
            </w:r>
          </w:p>
        </w:tc>
        <w:tc>
          <w:tcPr>
            <w:tcW w:w="1744" w:type="dxa"/>
            <w:vAlign w:val="center"/>
          </w:tcPr>
          <w:p w14:paraId="08B681CD" w14:textId="77777777" w:rsidR="00453721" w:rsidRPr="006534D5" w:rsidRDefault="00453721" w:rsidP="008210C7">
            <w:pPr>
              <w:spacing w:line="360" w:lineRule="auto"/>
              <w:rPr>
                <w:szCs w:val="24"/>
                <w:lang w:val="de-DE"/>
              </w:rPr>
            </w:pPr>
            <w:r w:rsidRPr="006534D5">
              <w:rPr>
                <w:rFonts w:cs="Times New Roman"/>
                <w:bCs/>
                <w:color w:val="000000"/>
                <w:szCs w:val="24"/>
              </w:rPr>
              <w:t>HamFAS + KAAS</w:t>
            </w:r>
          </w:p>
        </w:tc>
        <w:tc>
          <w:tcPr>
            <w:tcW w:w="1744" w:type="dxa"/>
          </w:tcPr>
          <w:p w14:paraId="5C9E505D" w14:textId="77777777" w:rsidR="00453721" w:rsidRPr="006534D5" w:rsidRDefault="00453721" w:rsidP="008210C7">
            <w:pPr>
              <w:spacing w:line="360" w:lineRule="auto"/>
              <w:rPr>
                <w:szCs w:val="24"/>
              </w:rPr>
            </w:pPr>
            <w:r w:rsidRPr="006534D5">
              <w:rPr>
                <w:szCs w:val="24"/>
              </w:rPr>
              <w:t>KAAS + BlastKOALA</w:t>
            </w:r>
          </w:p>
        </w:tc>
      </w:tr>
      <w:tr w:rsidR="00453721" w14:paraId="36FF05BA" w14:textId="77777777" w:rsidTr="008210C7">
        <w:tc>
          <w:tcPr>
            <w:tcW w:w="1744" w:type="dxa"/>
          </w:tcPr>
          <w:p w14:paraId="3B7F2DD8" w14:textId="77777777" w:rsidR="00453721" w:rsidRDefault="00453721" w:rsidP="008210C7">
            <w:pPr>
              <w:spacing w:line="360" w:lineRule="auto"/>
              <w:rPr>
                <w:szCs w:val="24"/>
              </w:rPr>
            </w:pPr>
            <w:r w:rsidRPr="00076E91">
              <w:rPr>
                <w:rFonts w:cs="Times New Roman"/>
                <w:color w:val="000000"/>
                <w:szCs w:val="24"/>
              </w:rPr>
              <w:t>Same KOs</w:t>
            </w:r>
          </w:p>
        </w:tc>
        <w:tc>
          <w:tcPr>
            <w:tcW w:w="1744" w:type="dxa"/>
          </w:tcPr>
          <w:p w14:paraId="190E846C" w14:textId="77777777" w:rsidR="00453721" w:rsidRDefault="00453721" w:rsidP="008210C7">
            <w:pPr>
              <w:spacing w:line="360" w:lineRule="auto"/>
              <w:rPr>
                <w:szCs w:val="24"/>
              </w:rPr>
            </w:pPr>
            <w:r w:rsidRPr="00076E91">
              <w:rPr>
                <w:rFonts w:cs="Times New Roman"/>
                <w:szCs w:val="24"/>
              </w:rPr>
              <w:t>2951</w:t>
            </w:r>
          </w:p>
        </w:tc>
        <w:tc>
          <w:tcPr>
            <w:tcW w:w="1744" w:type="dxa"/>
          </w:tcPr>
          <w:p w14:paraId="5CFAEB9D" w14:textId="77777777" w:rsidR="00453721" w:rsidRDefault="00453721" w:rsidP="008210C7">
            <w:pPr>
              <w:spacing w:line="360" w:lineRule="auto"/>
              <w:rPr>
                <w:szCs w:val="24"/>
              </w:rPr>
            </w:pPr>
            <w:r w:rsidRPr="00076E91">
              <w:rPr>
                <w:rFonts w:cs="Times New Roman"/>
                <w:color w:val="000000"/>
                <w:szCs w:val="24"/>
              </w:rPr>
              <w:t>54</w:t>
            </w:r>
          </w:p>
        </w:tc>
        <w:tc>
          <w:tcPr>
            <w:tcW w:w="1744" w:type="dxa"/>
          </w:tcPr>
          <w:p w14:paraId="212DD1B6" w14:textId="77777777" w:rsidR="00453721" w:rsidRDefault="00453721" w:rsidP="008210C7">
            <w:pPr>
              <w:spacing w:line="360" w:lineRule="auto"/>
              <w:rPr>
                <w:szCs w:val="24"/>
              </w:rPr>
            </w:pPr>
            <w:r w:rsidRPr="00076E91">
              <w:rPr>
                <w:rFonts w:cs="Times New Roman"/>
                <w:szCs w:val="24"/>
              </w:rPr>
              <w:t>168</w:t>
            </w:r>
          </w:p>
        </w:tc>
        <w:tc>
          <w:tcPr>
            <w:tcW w:w="1744" w:type="dxa"/>
          </w:tcPr>
          <w:p w14:paraId="75D2E744" w14:textId="77777777" w:rsidR="00453721" w:rsidRDefault="00453721" w:rsidP="008210C7">
            <w:pPr>
              <w:spacing w:line="360" w:lineRule="auto"/>
              <w:rPr>
                <w:szCs w:val="24"/>
              </w:rPr>
            </w:pPr>
            <w:r w:rsidRPr="00076E91">
              <w:rPr>
                <w:rFonts w:cs="Times New Roman"/>
                <w:color w:val="000000"/>
                <w:szCs w:val="24"/>
              </w:rPr>
              <w:t>108</w:t>
            </w:r>
          </w:p>
        </w:tc>
      </w:tr>
      <w:tr w:rsidR="00453721" w14:paraId="2FF1F77F" w14:textId="77777777" w:rsidTr="008210C7">
        <w:tc>
          <w:tcPr>
            <w:tcW w:w="1744" w:type="dxa"/>
          </w:tcPr>
          <w:p w14:paraId="708B8B4E" w14:textId="77777777" w:rsidR="00453721" w:rsidRDefault="00453721" w:rsidP="008210C7">
            <w:pPr>
              <w:spacing w:line="360" w:lineRule="auto"/>
              <w:rPr>
                <w:szCs w:val="24"/>
              </w:rPr>
            </w:pPr>
            <w:r w:rsidRPr="00076E91">
              <w:rPr>
                <w:rFonts w:cs="Times New Roman"/>
                <w:color w:val="000000"/>
                <w:szCs w:val="24"/>
              </w:rPr>
              <w:t>Diff. KOs</w:t>
            </w:r>
          </w:p>
        </w:tc>
        <w:tc>
          <w:tcPr>
            <w:tcW w:w="1744" w:type="dxa"/>
          </w:tcPr>
          <w:p w14:paraId="346C2E44" w14:textId="77777777" w:rsidR="00453721" w:rsidRDefault="00453721" w:rsidP="008210C7">
            <w:pPr>
              <w:spacing w:line="360" w:lineRule="auto"/>
              <w:rPr>
                <w:szCs w:val="24"/>
              </w:rPr>
            </w:pPr>
            <w:r w:rsidRPr="00076E91">
              <w:rPr>
                <w:rFonts w:cs="Times New Roman"/>
                <w:szCs w:val="24"/>
              </w:rPr>
              <w:t>5 (1)</w:t>
            </w:r>
          </w:p>
        </w:tc>
        <w:tc>
          <w:tcPr>
            <w:tcW w:w="1744" w:type="dxa"/>
          </w:tcPr>
          <w:p w14:paraId="3537B527" w14:textId="77777777" w:rsidR="00453721" w:rsidRDefault="00453721" w:rsidP="008210C7">
            <w:pPr>
              <w:spacing w:line="360" w:lineRule="auto"/>
              <w:rPr>
                <w:szCs w:val="24"/>
              </w:rPr>
            </w:pPr>
            <w:r w:rsidRPr="00076E91">
              <w:rPr>
                <w:rFonts w:cs="Times New Roman"/>
                <w:color w:val="000000"/>
                <w:szCs w:val="24"/>
              </w:rPr>
              <w:t>3 (1)</w:t>
            </w:r>
          </w:p>
        </w:tc>
        <w:tc>
          <w:tcPr>
            <w:tcW w:w="1744" w:type="dxa"/>
          </w:tcPr>
          <w:p w14:paraId="352D79D4" w14:textId="77777777" w:rsidR="00453721" w:rsidRDefault="00453721" w:rsidP="008210C7">
            <w:pPr>
              <w:spacing w:line="360" w:lineRule="auto"/>
              <w:rPr>
                <w:szCs w:val="24"/>
              </w:rPr>
            </w:pPr>
            <w:r w:rsidRPr="00076E91">
              <w:rPr>
                <w:rFonts w:cs="Times New Roman"/>
                <w:color w:val="000000"/>
                <w:szCs w:val="24"/>
              </w:rPr>
              <w:t>10 (5)</w:t>
            </w:r>
          </w:p>
        </w:tc>
        <w:tc>
          <w:tcPr>
            <w:tcW w:w="1744" w:type="dxa"/>
          </w:tcPr>
          <w:p w14:paraId="2CA779A2" w14:textId="77777777" w:rsidR="00453721" w:rsidRDefault="00453721" w:rsidP="008210C7">
            <w:pPr>
              <w:spacing w:line="360" w:lineRule="auto"/>
              <w:rPr>
                <w:szCs w:val="24"/>
              </w:rPr>
            </w:pPr>
            <w:r w:rsidRPr="00076E91">
              <w:rPr>
                <w:rFonts w:cs="Times New Roman"/>
                <w:color w:val="000000"/>
                <w:szCs w:val="24"/>
              </w:rPr>
              <w:t>9 (6)</w:t>
            </w:r>
          </w:p>
        </w:tc>
      </w:tr>
      <w:tr w:rsidR="00453721" w14:paraId="21FA18B1" w14:textId="77777777" w:rsidTr="008210C7">
        <w:tc>
          <w:tcPr>
            <w:tcW w:w="1744" w:type="dxa"/>
          </w:tcPr>
          <w:p w14:paraId="70B08D17" w14:textId="77777777" w:rsidR="00453721" w:rsidRDefault="00453721" w:rsidP="008210C7">
            <w:pPr>
              <w:spacing w:line="360" w:lineRule="auto"/>
              <w:rPr>
                <w:szCs w:val="24"/>
              </w:rPr>
            </w:pPr>
            <w:r w:rsidRPr="00076E91">
              <w:rPr>
                <w:rFonts w:cs="Times New Roman"/>
                <w:color w:val="000000"/>
                <w:szCs w:val="24"/>
              </w:rPr>
              <w:t>Total</w:t>
            </w:r>
          </w:p>
        </w:tc>
        <w:tc>
          <w:tcPr>
            <w:tcW w:w="1744" w:type="dxa"/>
          </w:tcPr>
          <w:p w14:paraId="40218FE9" w14:textId="77777777" w:rsidR="00453721" w:rsidRDefault="00453721" w:rsidP="008210C7">
            <w:pPr>
              <w:spacing w:line="360" w:lineRule="auto"/>
              <w:rPr>
                <w:szCs w:val="24"/>
              </w:rPr>
            </w:pPr>
            <w:r w:rsidRPr="00076E91">
              <w:rPr>
                <w:rFonts w:cs="Times New Roman"/>
                <w:szCs w:val="24"/>
              </w:rPr>
              <w:t>2956</w:t>
            </w:r>
          </w:p>
        </w:tc>
        <w:tc>
          <w:tcPr>
            <w:tcW w:w="1744" w:type="dxa"/>
          </w:tcPr>
          <w:p w14:paraId="629AAE7E" w14:textId="77777777" w:rsidR="00453721" w:rsidRDefault="00453721" w:rsidP="008210C7">
            <w:pPr>
              <w:spacing w:line="360" w:lineRule="auto"/>
              <w:rPr>
                <w:szCs w:val="24"/>
              </w:rPr>
            </w:pPr>
            <w:r w:rsidRPr="00076E91">
              <w:rPr>
                <w:rFonts w:cs="Times New Roman"/>
                <w:color w:val="000000"/>
                <w:szCs w:val="24"/>
              </w:rPr>
              <w:t>57</w:t>
            </w:r>
          </w:p>
        </w:tc>
        <w:tc>
          <w:tcPr>
            <w:tcW w:w="1744" w:type="dxa"/>
          </w:tcPr>
          <w:p w14:paraId="6324F13C" w14:textId="77777777" w:rsidR="00453721" w:rsidRDefault="00453721" w:rsidP="008210C7">
            <w:pPr>
              <w:spacing w:line="360" w:lineRule="auto"/>
              <w:rPr>
                <w:szCs w:val="24"/>
              </w:rPr>
            </w:pPr>
            <w:r w:rsidRPr="00076E91">
              <w:rPr>
                <w:rFonts w:cs="Times New Roman"/>
                <w:color w:val="000000"/>
                <w:szCs w:val="24"/>
              </w:rPr>
              <w:t>178</w:t>
            </w:r>
          </w:p>
        </w:tc>
        <w:tc>
          <w:tcPr>
            <w:tcW w:w="1744" w:type="dxa"/>
          </w:tcPr>
          <w:p w14:paraId="1B47865B" w14:textId="77777777" w:rsidR="00453721" w:rsidRDefault="00453721" w:rsidP="008210C7">
            <w:pPr>
              <w:spacing w:line="360" w:lineRule="auto"/>
              <w:rPr>
                <w:szCs w:val="24"/>
              </w:rPr>
            </w:pPr>
            <w:r w:rsidRPr="00076E91">
              <w:rPr>
                <w:rFonts w:cs="Times New Roman"/>
                <w:color w:val="000000"/>
                <w:szCs w:val="24"/>
              </w:rPr>
              <w:t>117</w:t>
            </w:r>
          </w:p>
        </w:tc>
      </w:tr>
    </w:tbl>
    <w:p w14:paraId="12920AA8" w14:textId="77777777" w:rsidR="00453721" w:rsidRDefault="00453721" w:rsidP="00453721">
      <w:pPr>
        <w:spacing w:after="0" w:line="360" w:lineRule="auto"/>
        <w:jc w:val="both"/>
        <w:rPr>
          <w:szCs w:val="24"/>
        </w:rPr>
      </w:pPr>
    </w:p>
    <w:p w14:paraId="07AF8608" w14:textId="77777777" w:rsidR="00453721" w:rsidRDefault="00453721" w:rsidP="00453721">
      <w:pPr>
        <w:pStyle w:val="Heading4"/>
        <w:jc w:val="both"/>
      </w:pPr>
      <w:r w:rsidRPr="003F06CE">
        <w:t>The sensitivity of HamFAS approach</w:t>
      </w:r>
    </w:p>
    <w:p w14:paraId="73B5A0D1" w14:textId="77777777" w:rsidR="00453721" w:rsidRPr="00076E91" w:rsidRDefault="00453721" w:rsidP="0045372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Pr="00076E91">
        <w:t xml:space="preserve">Figure </w:t>
      </w:r>
      <w:r>
        <w:rPr>
          <w:noProof/>
        </w:rPr>
        <w:t>5</w:t>
      </w:r>
      <w:r>
        <w:noBreakHyphen/>
      </w:r>
      <w:r>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19E76FCF"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09887E3E" wp14:editId="545FB4DD">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5EB911AB" w14:textId="77777777" w:rsidR="00453721" w:rsidRPr="00076E91" w:rsidRDefault="00453721" w:rsidP="00453721">
      <w:pPr>
        <w:pStyle w:val="Caption"/>
        <w:spacing w:after="0" w:line="360" w:lineRule="auto"/>
        <w:jc w:val="both"/>
      </w:pPr>
      <w:bookmarkStart w:id="247" w:name="_Ref371841357"/>
      <w:bookmarkStart w:id="248" w:name="_Toc386158618"/>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247"/>
      <w:r w:rsidRPr="00076E91">
        <w:t>: Fraction of proteins annotated by HamFAS, BlastKOALA and KAAS</w:t>
      </w:r>
      <w:bookmarkEnd w:id="248"/>
    </w:p>
    <w:p w14:paraId="7CE7B32C" w14:textId="77777777" w:rsidR="00453721" w:rsidRDefault="00453721" w:rsidP="00453721">
      <w:pPr>
        <w:spacing w:after="0" w:line="360" w:lineRule="auto"/>
        <w:jc w:val="both"/>
        <w:rPr>
          <w:szCs w:val="24"/>
        </w:rPr>
      </w:pPr>
    </w:p>
    <w:p w14:paraId="5FD187F5" w14:textId="77777777" w:rsidR="00453721" w:rsidRPr="003F06CE" w:rsidRDefault="00453721" w:rsidP="00453721">
      <w:pPr>
        <w:pStyle w:val="Heading2"/>
        <w:spacing w:line="276" w:lineRule="auto"/>
        <w:jc w:val="both"/>
      </w:pPr>
      <w:bookmarkStart w:id="249" w:name="_Toc386158963"/>
      <w:r w:rsidRPr="003F06CE">
        <w:lastRenderedPageBreak/>
        <w:t>Discussion</w:t>
      </w:r>
      <w:bookmarkEnd w:id="249"/>
    </w:p>
    <w:p w14:paraId="0459AE47" w14:textId="77777777" w:rsidR="00453721" w:rsidRPr="003F06CE" w:rsidRDefault="00453721" w:rsidP="00453721">
      <w:pPr>
        <w:pStyle w:val="Heading3"/>
        <w:jc w:val="both"/>
      </w:pPr>
      <w:bookmarkStart w:id="250" w:name="_Toc386158964"/>
      <w:r w:rsidRPr="003F06CE">
        <w:t>The specificity of HamFAS</w:t>
      </w:r>
      <w:bookmarkEnd w:id="250"/>
    </w:p>
    <w:p w14:paraId="7F7F9F53" w14:textId="77777777" w:rsidR="00453721" w:rsidRPr="00076E91" w:rsidRDefault="00453721" w:rsidP="00453721">
      <w:pPr>
        <w:spacing w:after="0" w:line="360" w:lineRule="auto"/>
        <w:jc w:val="both"/>
        <w:rPr>
          <w:szCs w:val="24"/>
        </w:rPr>
      </w:pPr>
      <w:r w:rsidRPr="00076E91">
        <w:rPr>
          <w:szCs w:val="24"/>
        </w:rPr>
        <w:t>As we have seen from the analysis of the KO-annotation yeast protein set, HamFAS yielded the best precision regardless the supported or non-supported orthology assign</w:t>
      </w:r>
      <w:r>
        <w:rPr>
          <w:szCs w:val="24"/>
        </w:rPr>
        <w:t>ment by InParanoid. It indicates</w:t>
      </w:r>
      <w:r w:rsidRPr="00076E91">
        <w:rPr>
          <w:szCs w:val="24"/>
        </w:rPr>
        <w:t xml:space="preserve"> the reliability of the annotation transfer result of HamFAS.</w:t>
      </w:r>
    </w:p>
    <w:p w14:paraId="5E102292" w14:textId="77777777" w:rsidR="00453721" w:rsidRPr="001E3BE3" w:rsidRDefault="00453721" w:rsidP="00453721">
      <w:pPr>
        <w:pStyle w:val="Heading3"/>
        <w:jc w:val="both"/>
      </w:pPr>
      <w:bookmarkStart w:id="251" w:name="_Toc386158965"/>
      <w:r w:rsidRPr="001E3BE3">
        <w:t>The sensitivity of HamFAS</w:t>
      </w:r>
      <w:bookmarkEnd w:id="251"/>
    </w:p>
    <w:p w14:paraId="2C0B18C7" w14:textId="77777777" w:rsidR="00453721" w:rsidRPr="00076E91" w:rsidRDefault="00453721" w:rsidP="00453721">
      <w:pPr>
        <w:spacing w:after="0" w:line="360" w:lineRule="auto"/>
        <w:jc w:val="both"/>
        <w:rPr>
          <w:szCs w:val="24"/>
        </w:rPr>
      </w:pPr>
      <w:r w:rsidRPr="00076E91">
        <w:rPr>
          <w:szCs w:val="24"/>
        </w:rPr>
        <w:t xml:space="preserve">Beside the </w:t>
      </w:r>
      <w:r>
        <w:rPr>
          <w:szCs w:val="24"/>
        </w:rPr>
        <w:t>highest</w:t>
      </w:r>
      <w:r w:rsidRPr="00076E91">
        <w:rPr>
          <w:szCs w:val="24"/>
        </w:rPr>
        <w:t xml:space="preserve"> specificity, HamFAS </w:t>
      </w:r>
      <w:r>
        <w:rPr>
          <w:szCs w:val="24"/>
        </w:rPr>
        <w:t>was shown to be</w:t>
      </w:r>
      <w:r w:rsidRPr="00076E91">
        <w:rPr>
          <w:szCs w:val="24"/>
        </w:rPr>
        <w:t xml:space="preserve"> </w:t>
      </w:r>
      <w:r>
        <w:rPr>
          <w:szCs w:val="24"/>
        </w:rPr>
        <w:t>more sensitive</w:t>
      </w:r>
      <w:r w:rsidRPr="00076E91">
        <w:rPr>
          <w:szCs w:val="24"/>
        </w:rPr>
        <w:t xml:space="preserve"> </w:t>
      </w:r>
      <w:r>
        <w:rPr>
          <w:szCs w:val="24"/>
        </w:rPr>
        <w:t>than</w:t>
      </w:r>
      <w:r w:rsidRPr="00076E91">
        <w:rPr>
          <w:szCs w:val="24"/>
        </w:rPr>
        <w:t xml:space="preserve"> BlastKOALA and KAAS with the highest number of proteins that could be annotated.</w:t>
      </w:r>
      <w:r>
        <w:rPr>
          <w:szCs w:val="24"/>
        </w:rPr>
        <w:t xml:space="preserve"> To assess the quality of the proteins that were annotated by HamFAS, we performed some further analyses.</w:t>
      </w:r>
    </w:p>
    <w:p w14:paraId="40C246AF" w14:textId="77777777" w:rsidR="00453721" w:rsidRDefault="00453721" w:rsidP="00453721">
      <w:pPr>
        <w:spacing w:after="0" w:line="360" w:lineRule="auto"/>
        <w:jc w:val="both"/>
        <w:rPr>
          <w:szCs w:val="24"/>
        </w:rPr>
      </w:pPr>
    </w:p>
    <w:p w14:paraId="781E90D8" w14:textId="77777777" w:rsidR="00453721" w:rsidRPr="00076E91" w:rsidRDefault="00453721" w:rsidP="00453721">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47A7B68A"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76AA5FCB" wp14:editId="0129E2F7">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0812A095" w14:textId="77777777" w:rsidR="00453721" w:rsidRPr="00076E91" w:rsidRDefault="00453721" w:rsidP="00453721">
      <w:pPr>
        <w:pStyle w:val="Caption"/>
        <w:spacing w:after="0" w:line="360" w:lineRule="auto"/>
        <w:jc w:val="both"/>
      </w:pPr>
      <w:bookmarkStart w:id="252" w:name="_Ref371842424"/>
      <w:bookmarkStart w:id="253" w:name="_Toc386158619"/>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252"/>
      <w:r w:rsidRPr="00076E91">
        <w:t xml:space="preserve">: Length distribution of HamFAS-only proteins and </w:t>
      </w:r>
      <w:r>
        <w:t xml:space="preserve">the </w:t>
      </w:r>
      <w:r w:rsidRPr="00076E91">
        <w:t>others</w:t>
      </w:r>
      <w:bookmarkEnd w:id="253"/>
    </w:p>
    <w:p w14:paraId="4DA71C71" w14:textId="77777777" w:rsidR="00453721" w:rsidRDefault="00453721" w:rsidP="00453721">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Pr="00076E91">
        <w:t xml:space="preserve">Figure </w:t>
      </w:r>
      <w:r>
        <w:rPr>
          <w:noProof/>
        </w:rPr>
        <w:t>5</w:t>
      </w:r>
      <w:r>
        <w:noBreakHyphen/>
      </w:r>
      <w:r>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Pr="00076E91">
        <w:t xml:space="preserve">Figure </w:t>
      </w:r>
      <w:r>
        <w:rPr>
          <w:noProof/>
        </w:rPr>
        <w:t>5</w:t>
      </w:r>
      <w:r>
        <w:noBreakHyphen/>
      </w:r>
      <w:r>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Pr>
          <w:szCs w:val="24"/>
        </w:rPr>
        <w:t xml:space="preserve"> in the sequence length as well as the number of annotated PFAM domains (</w:t>
      </w:r>
      <w:r w:rsidRPr="005B1A41">
        <w:rPr>
          <w:szCs w:val="24"/>
        </w:rPr>
        <w:t>Mann-Whitney-Wilcoxon</w:t>
      </w:r>
      <w:r>
        <w:rPr>
          <w:szCs w:val="24"/>
        </w:rPr>
        <w:t xml:space="preserve">'s </w:t>
      </w:r>
      <w:r w:rsidRPr="005B1A41">
        <w:rPr>
          <w:szCs w:val="24"/>
        </w:rPr>
        <w:t>p-value = 0.7833</w:t>
      </w:r>
      <w:r>
        <w:rPr>
          <w:szCs w:val="24"/>
        </w:rPr>
        <w:t xml:space="preserve"> and </w:t>
      </w:r>
      <w:r w:rsidRPr="007E3AB7">
        <w:rPr>
          <w:szCs w:val="24"/>
        </w:rPr>
        <w:t>p-value = 0.3812</w:t>
      </w:r>
      <w:r>
        <w:rPr>
          <w:szCs w:val="24"/>
        </w:rPr>
        <w:t>, respectively)</w:t>
      </w:r>
      <w:r w:rsidRPr="00076E91">
        <w:rPr>
          <w:szCs w:val="24"/>
        </w:rPr>
        <w:t xml:space="preserve">. HamFAS-only proteins are not either extremely shorter or longer than other proteins. And the annotation transfer result was not driven by the </w:t>
      </w:r>
      <w:r w:rsidRPr="00076E91">
        <w:rPr>
          <w:szCs w:val="24"/>
        </w:rPr>
        <w:lastRenderedPageBreak/>
        <w:t>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1EFAEA41" w14:textId="77777777" w:rsidR="00453721" w:rsidRPr="00076E91" w:rsidRDefault="00453721" w:rsidP="00453721">
      <w:pPr>
        <w:spacing w:after="0" w:line="360" w:lineRule="auto"/>
        <w:jc w:val="both"/>
        <w:rPr>
          <w:szCs w:val="24"/>
        </w:rPr>
      </w:pPr>
    </w:p>
    <w:p w14:paraId="1AF972DE"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3EF4C6B7" wp14:editId="4F784208">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6EB86B6A" w14:textId="77777777" w:rsidR="00453721" w:rsidRPr="00076E91" w:rsidRDefault="00453721" w:rsidP="00453721">
      <w:pPr>
        <w:pStyle w:val="Caption"/>
        <w:spacing w:after="0" w:line="360" w:lineRule="auto"/>
        <w:jc w:val="both"/>
      </w:pPr>
      <w:bookmarkStart w:id="254" w:name="_Ref371842426"/>
      <w:bookmarkStart w:id="255" w:name="_Toc386158620"/>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254"/>
      <w:r w:rsidRPr="00076E91">
        <w:t>: Number of Pfam domains distribution of HamFAS-only proteins and</w:t>
      </w:r>
      <w:r>
        <w:t xml:space="preserve"> the</w:t>
      </w:r>
      <w:r w:rsidRPr="00076E91">
        <w:t xml:space="preserve"> others</w:t>
      </w:r>
      <w:bookmarkEnd w:id="255"/>
    </w:p>
    <w:p w14:paraId="33FDA743" w14:textId="77777777" w:rsidR="00453721" w:rsidRDefault="00453721" w:rsidP="00453721">
      <w:pPr>
        <w:spacing w:after="0" w:line="360" w:lineRule="auto"/>
        <w:jc w:val="both"/>
        <w:rPr>
          <w:szCs w:val="24"/>
        </w:rPr>
      </w:pPr>
    </w:p>
    <w:p w14:paraId="25068298" w14:textId="77777777" w:rsidR="00453721" w:rsidRDefault="00453721" w:rsidP="00453721">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t xml:space="preserve">Figure </w:t>
      </w:r>
      <w:r>
        <w:rPr>
          <w:noProof/>
        </w:rPr>
        <w:t>5</w:t>
      </w:r>
      <w:r>
        <w:noBreakHyphen/>
      </w:r>
      <w:r>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05CCBF1D" w14:textId="77777777" w:rsidR="00453721" w:rsidRDefault="00453721" w:rsidP="00453721">
      <w:pPr>
        <w:keepNext/>
        <w:spacing w:after="0" w:line="360" w:lineRule="auto"/>
        <w:jc w:val="both"/>
      </w:pPr>
      <w:r>
        <w:rPr>
          <w:noProof/>
          <w:szCs w:val="24"/>
        </w:rPr>
        <w:drawing>
          <wp:inline distT="0" distB="0" distL="0" distR="0" wp14:anchorId="538A1342" wp14:editId="7311A975">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1ACC705D" w14:textId="77777777" w:rsidR="00453721" w:rsidRDefault="00453721" w:rsidP="00453721">
      <w:pPr>
        <w:pStyle w:val="Caption"/>
        <w:jc w:val="both"/>
        <w:rPr>
          <w:szCs w:val="24"/>
        </w:rPr>
      </w:pPr>
      <w:bookmarkStart w:id="256" w:name="_Ref384436828"/>
      <w:bookmarkStart w:id="257" w:name="_Toc38615862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256"/>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257"/>
    </w:p>
    <w:p w14:paraId="2FFF556F" w14:textId="77777777" w:rsidR="00453721" w:rsidRPr="00076E91" w:rsidRDefault="00453721" w:rsidP="00453721">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Pr="00076E91">
        <w:rPr>
          <w:szCs w:val="24"/>
        </w:rPr>
        <w:fldChar w:fldCharType="begin"/>
      </w:r>
      <w:r w:rsidRPr="00076E91">
        <w:rPr>
          <w:szCs w:val="24"/>
        </w:rPr>
        <w:instrText xml:space="preserve"> REF _Ref374250297 \h </w:instrText>
      </w:r>
      <w:r w:rsidRPr="00076E91">
        <w:rPr>
          <w:szCs w:val="24"/>
        </w:rPr>
      </w:r>
      <w:r w:rsidRPr="00076E91">
        <w:rPr>
          <w:szCs w:val="24"/>
        </w:rPr>
        <w:fldChar w:fldCharType="separate"/>
      </w:r>
      <w:r w:rsidRPr="00076E91">
        <w:t xml:space="preserve">Figure </w:t>
      </w:r>
      <w:r>
        <w:rPr>
          <w:noProof/>
        </w:rPr>
        <w:t>5</w:t>
      </w:r>
      <w:r>
        <w:noBreakHyphen/>
      </w:r>
      <w:r>
        <w:rPr>
          <w:noProof/>
        </w:rPr>
        <w:t>10</w:t>
      </w:r>
      <w:r w:rsidRPr="00076E91">
        <w:rPr>
          <w:szCs w:val="24"/>
        </w:rPr>
        <w:fldChar w:fldCharType="end"/>
      </w:r>
      <w:r w:rsidRPr="00076E91">
        <w:rPr>
          <w:szCs w:val="24"/>
        </w:rPr>
        <w:t>).</w:t>
      </w:r>
    </w:p>
    <w:p w14:paraId="717D5F42" w14:textId="77777777" w:rsidR="00453721" w:rsidRPr="00076E91" w:rsidRDefault="00453721" w:rsidP="00453721">
      <w:pPr>
        <w:keepNext/>
        <w:spacing w:after="0" w:line="360" w:lineRule="auto"/>
        <w:jc w:val="both"/>
        <w:rPr>
          <w:szCs w:val="24"/>
        </w:rPr>
      </w:pPr>
      <w:r w:rsidRPr="00076E91">
        <w:rPr>
          <w:noProof/>
          <w:szCs w:val="24"/>
        </w:rPr>
        <w:lastRenderedPageBreak/>
        <w:drawing>
          <wp:inline distT="0" distB="0" distL="0" distR="0" wp14:anchorId="079EEF95" wp14:editId="7759E731">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1BC624E" w14:textId="77777777" w:rsidR="00453721" w:rsidRPr="00076E91" w:rsidRDefault="00453721" w:rsidP="00453721">
      <w:pPr>
        <w:pStyle w:val="Caption"/>
        <w:spacing w:after="0" w:line="360" w:lineRule="auto"/>
        <w:jc w:val="both"/>
      </w:pPr>
      <w:bookmarkStart w:id="258" w:name="_Ref374250297"/>
      <w:bookmarkStart w:id="259" w:name="_Toc386158622"/>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258"/>
      <w:r w:rsidRPr="00076E91">
        <w:t xml:space="preserve">: </w:t>
      </w:r>
      <w:r>
        <w:t>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259"/>
    </w:p>
    <w:p w14:paraId="631449F0" w14:textId="77777777" w:rsidR="00453721" w:rsidRPr="00076E91" w:rsidRDefault="00453721" w:rsidP="00453721">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1C6562EB" w14:textId="77777777" w:rsidR="00453721" w:rsidRDefault="00453721" w:rsidP="00453721">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t xml:space="preserve">Table </w:t>
      </w:r>
      <w:r>
        <w:rPr>
          <w:noProof/>
        </w:rPr>
        <w:t>A</w:t>
      </w:r>
      <w:r>
        <w:noBreakHyphen/>
      </w:r>
      <w:r>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Pr="00076E91">
        <w:t xml:space="preserve">Figure </w:t>
      </w:r>
      <w:r>
        <w:rPr>
          <w:noProof/>
        </w:rPr>
        <w:t>A</w:t>
      </w:r>
      <w:r>
        <w:noBreakHyphen/>
      </w:r>
      <w:r>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Pr="00076E91">
        <w:t xml:space="preserve">Figure </w:t>
      </w:r>
      <w:r>
        <w:rPr>
          <w:noProof/>
        </w:rPr>
        <w:t>A</w:t>
      </w:r>
      <w:r>
        <w:noBreakHyphen/>
      </w:r>
      <w:r>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Pr="00076E91">
        <w:t xml:space="preserve">Figure </w:t>
      </w:r>
      <w:r>
        <w:rPr>
          <w:noProof/>
        </w:rPr>
        <w:t>A</w:t>
      </w:r>
      <w:r>
        <w:noBreakHyphen/>
      </w:r>
      <w:r>
        <w:rPr>
          <w:noProof/>
        </w:rPr>
        <w:t>3</w:t>
      </w:r>
      <w:r>
        <w:rPr>
          <w:szCs w:val="24"/>
        </w:rPr>
        <w:fldChar w:fldCharType="end"/>
      </w:r>
      <w:r>
        <w:rPr>
          <w:szCs w:val="24"/>
        </w:rPr>
        <w:t xml:space="preserve">). </w:t>
      </w:r>
    </w:p>
    <w:p w14:paraId="789085F8" w14:textId="77777777" w:rsidR="00453721" w:rsidRDefault="00453721" w:rsidP="00453721">
      <w:pPr>
        <w:spacing w:after="0" w:line="360" w:lineRule="auto"/>
        <w:jc w:val="both"/>
        <w:rPr>
          <w:szCs w:val="24"/>
        </w:rPr>
      </w:pPr>
    </w:p>
    <w:p w14:paraId="5B706890" w14:textId="77777777" w:rsidR="00453721" w:rsidRDefault="00453721" w:rsidP="00453721">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w:t>
      </w:r>
      <w:r w:rsidRPr="00076E91">
        <w:rPr>
          <w:szCs w:val="24"/>
        </w:rPr>
        <w:lastRenderedPageBreak/>
        <w:t>(http://interactome.dfci.harvard.edu/S_cerevisiae/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26844B1" w14:textId="77777777" w:rsidR="00453721" w:rsidRPr="00076E91" w:rsidRDefault="00453721" w:rsidP="00453721">
      <w:pPr>
        <w:keepNext/>
        <w:spacing w:after="0" w:line="360" w:lineRule="auto"/>
        <w:jc w:val="both"/>
        <w:rPr>
          <w:szCs w:val="24"/>
        </w:rPr>
      </w:pPr>
      <w:r w:rsidRPr="00076E91">
        <w:rPr>
          <w:bCs/>
          <w:iCs/>
          <w:noProof/>
          <w:color w:val="4F81BD" w:themeColor="accent1"/>
          <w:szCs w:val="24"/>
        </w:rPr>
        <w:drawing>
          <wp:inline distT="0" distB="0" distL="0" distR="0" wp14:anchorId="4F072841" wp14:editId="60A01D5A">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51FEEBF" w14:textId="77777777" w:rsidR="00453721" w:rsidRPr="00076E91" w:rsidRDefault="00453721" w:rsidP="00453721">
      <w:pPr>
        <w:pStyle w:val="Caption"/>
        <w:spacing w:after="0" w:line="360" w:lineRule="auto"/>
        <w:jc w:val="both"/>
      </w:pPr>
      <w:bookmarkStart w:id="260" w:name="_Ref374253766"/>
      <w:bookmarkStart w:id="261" w:name="_Toc386158623"/>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11</w:t>
      </w:r>
      <w:r>
        <w:fldChar w:fldCharType="end"/>
      </w:r>
      <w:bookmarkEnd w:id="260"/>
      <w:r w:rsidRPr="00076E91">
        <w:t>: The PPI degree distribution of 3 protein sets</w:t>
      </w:r>
      <w:bookmarkEnd w:id="261"/>
    </w:p>
    <w:p w14:paraId="65171B49" w14:textId="77777777" w:rsidR="00453721" w:rsidRDefault="00453721" w:rsidP="00453721">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Pr="00076E91">
        <w:t xml:space="preserve">Figure </w:t>
      </w:r>
      <w:r>
        <w:rPr>
          <w:noProof/>
        </w:rPr>
        <w:t>5</w:t>
      </w:r>
      <w:r>
        <w:noBreakHyphen/>
      </w:r>
      <w:r>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(mean PPI degree 444) than un-annotated and HamFAS-only proteins (mean PPI degree 294 and 275 respectively)</w:t>
      </w:r>
      <w:r>
        <w:rPr>
          <w:szCs w:val="24"/>
        </w:rPr>
        <w:t xml:space="preserve">. However, the </w:t>
      </w:r>
      <w:r w:rsidRPr="00977B27">
        <w:rPr>
          <w:szCs w:val="24"/>
        </w:rPr>
        <w:t>Mann-Whitney-Wilcoxon</w:t>
      </w:r>
      <w:r>
        <w:rPr>
          <w:szCs w:val="24"/>
        </w:rPr>
        <w:t xml:space="preserve"> test resulted no significant difference between annotated proteins and the two other data sets, with p-value &lt; </w:t>
      </w:r>
      <w:r w:rsidRPr="00977B27">
        <w:rPr>
          <w:szCs w:val="24"/>
        </w:rPr>
        <w:t>2.2e-16</w:t>
      </w:r>
      <w:r>
        <w:rPr>
          <w:szCs w:val="24"/>
        </w:rPr>
        <w:t>.</w:t>
      </w:r>
      <w:r w:rsidRPr="00076E91">
        <w:rPr>
          <w:szCs w:val="24"/>
        </w:rPr>
        <w:t xml:space="preserve"> </w:t>
      </w:r>
      <w:r>
        <w:rPr>
          <w:szCs w:val="24"/>
        </w:rPr>
        <w:t>Besides,</w:t>
      </w:r>
      <w:r w:rsidRPr="00076E91">
        <w:rPr>
          <w:szCs w:val="24"/>
        </w:rPr>
        <w:t xml:space="preserve"> 99% of the proteins of un-annotated set have the PPI degree more than 10, while only 2 proteins don't have any interacting partner.</w:t>
      </w:r>
    </w:p>
    <w:p w14:paraId="427EA0B4" w14:textId="77777777" w:rsidR="00453721" w:rsidRPr="00076E91" w:rsidRDefault="00453721" w:rsidP="00453721">
      <w:pPr>
        <w:spacing w:after="0" w:line="360" w:lineRule="auto"/>
        <w:jc w:val="both"/>
        <w:rPr>
          <w:rStyle w:val="IntenseEmphasis"/>
          <w:b w:val="0"/>
          <w:i w:val="0"/>
          <w:szCs w:val="24"/>
        </w:rPr>
      </w:pPr>
    </w:p>
    <w:p w14:paraId="0EE7E36C" w14:textId="77777777" w:rsidR="00453721" w:rsidRPr="00076E91" w:rsidRDefault="00453721" w:rsidP="00453721">
      <w:pPr>
        <w:keepNext/>
        <w:spacing w:after="0" w:line="360" w:lineRule="auto"/>
        <w:jc w:val="both"/>
        <w:rPr>
          <w:szCs w:val="24"/>
        </w:rPr>
      </w:pPr>
      <w:r w:rsidRPr="00076E91">
        <w:rPr>
          <w:bCs/>
          <w:iCs/>
          <w:noProof/>
          <w:color w:val="4F81BD" w:themeColor="accent1"/>
          <w:szCs w:val="24"/>
        </w:rPr>
        <w:drawing>
          <wp:inline distT="0" distB="0" distL="0" distR="0" wp14:anchorId="7992FA6E" wp14:editId="169E4E04">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710C6B64" w14:textId="77777777" w:rsidR="00453721" w:rsidRPr="00076E91" w:rsidRDefault="00453721" w:rsidP="00453721">
      <w:pPr>
        <w:pStyle w:val="Caption"/>
        <w:spacing w:after="0" w:line="360" w:lineRule="auto"/>
        <w:jc w:val="both"/>
        <w:rPr>
          <w:rStyle w:val="IntenseEmphasis"/>
          <w:b/>
          <w:i w:val="0"/>
        </w:rPr>
      </w:pPr>
      <w:bookmarkStart w:id="262" w:name="_Ref374264459"/>
      <w:bookmarkStart w:id="263" w:name="_Toc386158624"/>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12</w:t>
      </w:r>
      <w:r>
        <w:fldChar w:fldCharType="end"/>
      </w:r>
      <w:bookmarkEnd w:id="262"/>
      <w:r w:rsidRPr="00076E91">
        <w:t>: Distribution of the number of pathways in which annotated KOs are involved</w:t>
      </w:r>
      <w:bookmarkEnd w:id="263"/>
    </w:p>
    <w:p w14:paraId="0480CE46" w14:textId="77777777" w:rsidR="00453721" w:rsidRDefault="00453721" w:rsidP="00453721">
      <w:pPr>
        <w:spacing w:after="0" w:line="360" w:lineRule="auto"/>
        <w:jc w:val="both"/>
        <w:rPr>
          <w:szCs w:val="24"/>
        </w:rPr>
      </w:pPr>
    </w:p>
    <w:p w14:paraId="5C75F91E" w14:textId="77777777" w:rsidR="00453721" w:rsidRPr="00076E91" w:rsidRDefault="00453721" w:rsidP="00453721">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Pr="00076E91">
        <w:t xml:space="preserve">Figure </w:t>
      </w:r>
      <w:r>
        <w:rPr>
          <w:noProof/>
        </w:rPr>
        <w:t>5</w:t>
      </w:r>
      <w:r>
        <w:noBreakHyphen/>
      </w:r>
      <w:r>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p>
    <w:p w14:paraId="34E2DBC0" w14:textId="77777777" w:rsidR="00453721" w:rsidRPr="00076E91" w:rsidRDefault="00453721" w:rsidP="00453721">
      <w:pPr>
        <w:spacing w:after="0" w:line="360" w:lineRule="auto"/>
        <w:jc w:val="both"/>
        <w:rPr>
          <w:szCs w:val="24"/>
        </w:rPr>
      </w:pP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Pr="00076E91">
        <w:t xml:space="preserve">Figure </w:t>
      </w:r>
      <w:r>
        <w:rPr>
          <w:noProof/>
        </w:rPr>
        <w:t>5</w:t>
      </w:r>
      <w:r>
        <w:noBreakHyphen/>
      </w:r>
      <w:r>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t xml:space="preserve">Figure </w:t>
      </w:r>
      <w:r>
        <w:rPr>
          <w:noProof/>
        </w:rPr>
        <w:t>A</w:t>
      </w:r>
      <w:r>
        <w:noBreakHyphen/>
      </w:r>
      <w:r>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t xml:space="preserve">Figure </w:t>
      </w:r>
      <w:r>
        <w:rPr>
          <w:noProof/>
        </w:rPr>
        <w:t>A</w:t>
      </w:r>
      <w:r>
        <w:noBreakHyphen/>
      </w:r>
      <w:r>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t xml:space="preserve">Figure </w:t>
      </w:r>
      <w:r>
        <w:rPr>
          <w:noProof/>
        </w:rPr>
        <w:t>A</w:t>
      </w:r>
      <w:r>
        <w:noBreakHyphen/>
      </w:r>
      <w:r>
        <w:rPr>
          <w:noProof/>
        </w:rPr>
        <w:t>6</w:t>
      </w:r>
      <w:r>
        <w:rPr>
          <w:szCs w:val="24"/>
        </w:rPr>
        <w:fldChar w:fldCharType="end"/>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proofErr w:type="gramStart"/>
      <w:r>
        <w:t>Figure</w:t>
      </w:r>
      <w:proofErr w:type="gramEnd"/>
      <w:r>
        <w:t xml:space="preserve"> </w:t>
      </w:r>
      <w:r>
        <w:rPr>
          <w:noProof/>
        </w:rPr>
        <w:t>A</w:t>
      </w:r>
      <w:r>
        <w:noBreakHyphen/>
      </w:r>
      <w:r>
        <w:rPr>
          <w:noProof/>
        </w:rPr>
        <w:t>7</w:t>
      </w:r>
      <w:r>
        <w:rPr>
          <w:szCs w:val="24"/>
        </w:rPr>
        <w:fldChar w:fldCharType="end"/>
      </w:r>
      <w:r w:rsidRPr="00076E91">
        <w:rPr>
          <w:szCs w:val="24"/>
        </w:rPr>
        <w:t>)</w:t>
      </w:r>
      <w:r>
        <w:rPr>
          <w:szCs w:val="24"/>
        </w:rPr>
        <w:t>.</w:t>
      </w:r>
    </w:p>
    <w:p w14:paraId="7E152525"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5223B343" wp14:editId="3EA0F9F1">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60">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0C3EF8D3" w14:textId="77777777" w:rsidR="00453721" w:rsidRPr="00076E91" w:rsidRDefault="00453721" w:rsidP="00453721">
      <w:pPr>
        <w:pStyle w:val="Caption"/>
        <w:spacing w:after="0" w:line="360" w:lineRule="auto"/>
        <w:jc w:val="both"/>
      </w:pPr>
      <w:bookmarkStart w:id="264" w:name="_Ref371843960"/>
      <w:bookmarkStart w:id="265" w:name="_Toc386158625"/>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13</w:t>
      </w:r>
      <w:r>
        <w:fldChar w:fldCharType="end"/>
      </w:r>
      <w:bookmarkEnd w:id="264"/>
      <w:r w:rsidRPr="00076E91">
        <w:t>: The numbers of HamFAS-only KOs distributed into different pathway categories</w:t>
      </w:r>
      <w:bookmarkEnd w:id="265"/>
    </w:p>
    <w:p w14:paraId="66DC7E35" w14:textId="77777777" w:rsidR="00453721" w:rsidRDefault="00453721" w:rsidP="00453721">
      <w:pPr>
        <w:spacing w:after="0" w:line="360" w:lineRule="auto"/>
        <w:jc w:val="both"/>
        <w:rPr>
          <w:szCs w:val="24"/>
        </w:rPr>
      </w:pPr>
    </w:p>
    <w:p w14:paraId="33E2A300" w14:textId="77777777" w:rsidR="00453721" w:rsidRPr="001E3BE3" w:rsidRDefault="00453721" w:rsidP="00453721">
      <w:pPr>
        <w:pStyle w:val="Heading2"/>
        <w:jc w:val="both"/>
      </w:pPr>
      <w:bookmarkStart w:id="266" w:name="_Toc386158966"/>
      <w:r w:rsidRPr="001E3BE3">
        <w:t>Conclusion</w:t>
      </w:r>
      <w:bookmarkEnd w:id="266"/>
    </w:p>
    <w:p w14:paraId="1894187C" w14:textId="77777777" w:rsidR="00453721" w:rsidRDefault="00453721" w:rsidP="00453721">
      <w:pPr>
        <w:spacing w:after="0" w:line="360" w:lineRule="auto"/>
        <w:jc w:val="both"/>
        <w:rPr>
          <w:szCs w:val="24"/>
        </w:rPr>
      </w:pPr>
      <w:r w:rsidRPr="00076E91">
        <w:rPr>
          <w:szCs w:val="24"/>
        </w:rPr>
        <w:t xml:space="preserve">HamFAS </w:t>
      </w:r>
      <w:r>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The difference between the annotation obtained by HamFAS and BlastKOALA/KAAS could be explained by the different orthology procedures were used in each approach. The two KEGG's approaches are based mainly on </w:t>
      </w:r>
      <w:r>
        <w:rPr>
          <w:szCs w:val="24"/>
        </w:rPr>
        <w:lastRenderedPageBreak/>
        <w:t xml:space="preserve">BLAST with an additional weighting scheme in BlastKOALA (Minoru Kanehisa, Sato, and Morishima 2016), while HaMStR combines the power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On the other hand, HamFAS with t</w:t>
      </w:r>
      <w:r w:rsidRPr="00076E91">
        <w:rPr>
          <w:szCs w:val="24"/>
        </w:rPr>
        <w:t>he ability of identifying distantly related orthologs</w:t>
      </w:r>
      <w:r>
        <w:rPr>
          <w:szCs w:val="24"/>
        </w:rPr>
        <w:t xml:space="preserve"> using HMM </w: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 </w:instrTex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(Madera and Gough 2002; Alam et al. 2004)</w:t>
      </w:r>
      <w:r>
        <w:rPr>
          <w:szCs w:val="24"/>
        </w:rPr>
        <w:fldChar w:fldCharType="end"/>
      </w:r>
      <w:r w:rsidRPr="00076E91">
        <w:rPr>
          <w:szCs w:val="24"/>
        </w:rPr>
        <w:t xml:space="preserve"> </w:t>
      </w:r>
      <w:r>
        <w:rPr>
          <w:szCs w:val="24"/>
        </w:rPr>
        <w:t xml:space="preserve">could annotate </w:t>
      </w:r>
      <w:r w:rsidRPr="00076E91">
        <w:rPr>
          <w:szCs w:val="24"/>
        </w:rPr>
        <w:t xml:space="preserve">more proteins </w:t>
      </w:r>
      <w:r>
        <w:rPr>
          <w:szCs w:val="24"/>
        </w:rPr>
        <w:t xml:space="preserve">BlastKOALA or KAAS. The reliability of orthology assignment from HamFAS, or in particularly HaMStR, was confirmed by </w:t>
      </w:r>
      <w:proofErr w:type="gramStart"/>
      <w:r>
        <w:rPr>
          <w:szCs w:val="24"/>
        </w:rPr>
        <w:t>InParanoid</w:t>
      </w:r>
      <w:proofErr w:type="gramEnd"/>
      <w:r>
        <w:rPr>
          <w:szCs w:val="24"/>
        </w:rPr>
        <w:t xml:space="preserve">,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047C0C97" w14:textId="77777777" w:rsidR="00453721" w:rsidRDefault="00453721" w:rsidP="00453721">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Pr>
          <w:szCs w:val="24"/>
        </w:rPr>
        <w:t xml:space="preserve"> Their new annotations therefore could be potential candidates for a further experimental analysis.</w:t>
      </w:r>
    </w:p>
    <w:p w14:paraId="25FBB188" w14:textId="77777777" w:rsidR="00453721" w:rsidRDefault="00453721" w:rsidP="00453721">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p>
    <w:p w14:paraId="43D67C7B" w14:textId="77777777" w:rsidR="00453721" w:rsidRPr="00076E91" w:rsidRDefault="00453721" w:rsidP="00453721">
      <w:pPr>
        <w:spacing w:after="0" w:line="360" w:lineRule="auto"/>
        <w:jc w:val="both"/>
        <w:rPr>
          <w:szCs w:val="24"/>
        </w:rPr>
      </w:pPr>
    </w:p>
    <w:p w14:paraId="16725EDE" w14:textId="77777777" w:rsidR="00453721" w:rsidRPr="00076E91" w:rsidRDefault="00453721" w:rsidP="00453721">
      <w:pPr>
        <w:spacing w:after="0" w:line="360" w:lineRule="auto"/>
        <w:jc w:val="both"/>
        <w:rPr>
          <w:szCs w:val="24"/>
        </w:rPr>
      </w:pPr>
    </w:p>
    <w:p w14:paraId="526854B7" w14:textId="58CB1FC4"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67" w:name="_Toc386158967"/>
      <w:r w:rsidRPr="00C14AE6">
        <w:lastRenderedPageBreak/>
        <w:t>Discussion &amp; Outlook</w:t>
      </w:r>
      <w:bookmarkEnd w:id="267"/>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68" w:name="_Toc386158968"/>
      <w:r w:rsidRPr="00C14AE6">
        <w:t>Microsporidia</w:t>
      </w:r>
      <w:r w:rsidR="00CE1876" w:rsidRPr="00C14AE6">
        <w:t xml:space="preserve"> evolutionary history and their fungal related origin</w:t>
      </w:r>
      <w:bookmarkEnd w:id="268"/>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69" w:name="_Toc386158969"/>
      <w:r w:rsidRPr="00C14AE6">
        <w:t>Methodology for phylogenetic profiling and functional annotation</w:t>
      </w:r>
      <w:bookmarkEnd w:id="269"/>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70" w:name="_Toc386158970"/>
      <w:r>
        <w:t>PhyloProfile</w:t>
      </w:r>
      <w:bookmarkEnd w:id="270"/>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lastRenderedPageBreak/>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71" w:name="_Toc386158971"/>
      <w:r>
        <w:t>HamFAS</w:t>
      </w:r>
      <w:bookmarkEnd w:id="271"/>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72" w:name="_Toc386158972"/>
      <w:r>
        <w:lastRenderedPageBreak/>
        <w:t>References</w:t>
      </w:r>
      <w:bookmarkEnd w:id="272"/>
    </w:p>
    <w:p w14:paraId="2A5D6790" w14:textId="77777777" w:rsidR="00785690" w:rsidRPr="00785690" w:rsidRDefault="00785690" w:rsidP="000448FA">
      <w:pPr>
        <w:jc w:val="both"/>
      </w:pPr>
    </w:p>
    <w:p w14:paraId="50842791" w14:textId="77777777" w:rsidR="008673AC" w:rsidRPr="008673AC" w:rsidRDefault="00785690" w:rsidP="008673AC">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8673AC" w:rsidRPr="008673AC">
        <w:rPr>
          <w:noProof/>
        </w:rPr>
        <w:t xml:space="preserve">Abascal, Federico, Rafael Zardoya, and David Posada. 2005. "ProtTest: Selection of best-fit models of protein evolution."  </w:t>
      </w:r>
      <w:r w:rsidR="008673AC" w:rsidRPr="008673AC">
        <w:rPr>
          <w:i/>
          <w:noProof/>
        </w:rPr>
        <w:t>Bioinformatics</w:t>
      </w:r>
      <w:r w:rsidR="008673AC" w:rsidRPr="008673AC">
        <w:rPr>
          <w:noProof/>
        </w:rPr>
        <w:t xml:space="preserve"> 21:2104-2105. doi: 10.1093/bioinformatics/bti263.</w:t>
      </w:r>
    </w:p>
    <w:p w14:paraId="627DFA53" w14:textId="77777777" w:rsidR="008673AC" w:rsidRPr="008673AC" w:rsidRDefault="008673AC" w:rsidP="008673AC">
      <w:pPr>
        <w:pStyle w:val="EndNoteBibliography"/>
        <w:spacing w:after="0"/>
        <w:ind w:left="720" w:hanging="720"/>
        <w:rPr>
          <w:noProof/>
        </w:rPr>
      </w:pPr>
      <w:r w:rsidRPr="008673AC">
        <w:rPr>
          <w:noProof/>
        </w:rPr>
        <w:t xml:space="preserve">Adams, Melanie A., Michael D. L. Suits, Jimin Zheng, and Zongchao Jia. 2007. "Piecing together the structure–function puzzle: Experiences in structure‐based functional annotation of hypothetical proteins."  </w:t>
      </w:r>
      <w:r w:rsidRPr="008673AC">
        <w:rPr>
          <w:i/>
          <w:noProof/>
        </w:rPr>
        <w:t>PROTEOMICS</w:t>
      </w:r>
      <w:r w:rsidRPr="008673AC">
        <w:rPr>
          <w:noProof/>
        </w:rPr>
        <w:t xml:space="preserve"> 7:2920-2932. doi: 10.1002/pmic.200700099.</w:t>
      </w:r>
    </w:p>
    <w:p w14:paraId="6977D7AA" w14:textId="77777777" w:rsidR="008673AC" w:rsidRPr="008673AC" w:rsidRDefault="008673AC" w:rsidP="008673AC">
      <w:pPr>
        <w:pStyle w:val="EndNoteBibliography"/>
        <w:spacing w:after="0"/>
        <w:ind w:left="720" w:hanging="720"/>
        <w:rPr>
          <w:noProof/>
        </w:rPr>
      </w:pPr>
      <w:r w:rsidRPr="008673AC">
        <w:rPr>
          <w:noProof/>
        </w:rPr>
        <w:t xml:space="preserve">Adebali, Ogun, and Igor B. Zhulin. 2017. "Aquerium: a web application for comparative exploration of domain-based protein occurrences on the taxonomically clustered genome tree."  </w:t>
      </w:r>
      <w:r w:rsidRPr="008673AC">
        <w:rPr>
          <w:i/>
          <w:noProof/>
        </w:rPr>
        <w:t>Proteins</w:t>
      </w:r>
      <w:r w:rsidRPr="008673AC">
        <w:rPr>
          <w:noProof/>
        </w:rPr>
        <w:t xml:space="preserve"> 85:72-77. doi: 10.1002/prot.25199.</w:t>
      </w:r>
    </w:p>
    <w:p w14:paraId="0F880EAE" w14:textId="77777777" w:rsidR="008673AC" w:rsidRPr="008673AC" w:rsidRDefault="008673AC" w:rsidP="008673AC">
      <w:pPr>
        <w:pStyle w:val="EndNoteBibliography"/>
        <w:spacing w:after="0"/>
        <w:ind w:left="720" w:hanging="720"/>
        <w:rPr>
          <w:noProof/>
        </w:rPr>
      </w:pPr>
      <w:r w:rsidRPr="008673AC">
        <w:rPr>
          <w:noProof/>
        </w:rPr>
        <w:t xml:space="preserve">Agnew, Philip, JJ Becnel, Dieter Ebert, and Y Michalakis. 2003. "Symbiosis of microsporidia and insects."  </w:t>
      </w:r>
      <w:r w:rsidRPr="008673AC">
        <w:rPr>
          <w:i/>
          <w:noProof/>
        </w:rPr>
        <w:t>Insect Symbiosis. Volume</w:t>
      </w:r>
      <w:r w:rsidRPr="008673AC">
        <w:rPr>
          <w:noProof/>
        </w:rPr>
        <w:t>:145-164.</w:t>
      </w:r>
    </w:p>
    <w:p w14:paraId="21613788" w14:textId="77777777" w:rsidR="008673AC" w:rsidRPr="008673AC" w:rsidRDefault="008673AC" w:rsidP="008673AC">
      <w:pPr>
        <w:pStyle w:val="EndNoteBibliography"/>
        <w:spacing w:after="0"/>
        <w:ind w:left="720" w:hanging="720"/>
        <w:rPr>
          <w:noProof/>
        </w:rPr>
      </w:pPr>
      <w:r w:rsidRPr="008673AC">
        <w:rPr>
          <w:noProof/>
        </w:rPr>
        <w:t xml:space="preserve">Alam, I., A. Dress, M. Rehmsmeier, and G. Fuellen. 2004. "Comparative homology agreement search: An effective combination of homology-search methods."  </w:t>
      </w:r>
      <w:r w:rsidRPr="008673AC">
        <w:rPr>
          <w:i/>
          <w:noProof/>
        </w:rPr>
        <w:t>Proceedings of the National Academy of Sciences</w:t>
      </w:r>
      <w:r w:rsidRPr="008673AC">
        <w:rPr>
          <w:noProof/>
        </w:rPr>
        <w:t xml:space="preserve"> 101:13814-13819. doi: 10.1073/pnas.0405612101.</w:t>
      </w:r>
    </w:p>
    <w:p w14:paraId="2B7F02E7" w14:textId="77777777" w:rsidR="008673AC" w:rsidRPr="008673AC" w:rsidRDefault="008673AC" w:rsidP="008673AC">
      <w:pPr>
        <w:pStyle w:val="EndNoteBibliography"/>
        <w:spacing w:after="0"/>
        <w:ind w:left="720" w:hanging="720"/>
        <w:rPr>
          <w:noProof/>
        </w:rPr>
      </w:pPr>
      <w:r w:rsidRPr="008673AC">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8673AC">
        <w:rPr>
          <w:i/>
          <w:noProof/>
        </w:rPr>
        <w:t>Nature Methods</w:t>
      </w:r>
      <w:r w:rsidRPr="008673AC">
        <w:rPr>
          <w:noProof/>
        </w:rPr>
        <w:t xml:space="preserve"> 13:425-430. doi: 10.1038/nmeth.3830.</w:t>
      </w:r>
    </w:p>
    <w:p w14:paraId="10D66638" w14:textId="77777777" w:rsidR="008673AC" w:rsidRPr="008673AC" w:rsidRDefault="008673AC" w:rsidP="008673AC">
      <w:pPr>
        <w:pStyle w:val="EndNoteBibliography"/>
        <w:spacing w:after="0"/>
        <w:ind w:left="720" w:hanging="720"/>
        <w:rPr>
          <w:noProof/>
        </w:rPr>
      </w:pPr>
      <w:r w:rsidRPr="008673AC">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w:t>
      </w:r>
      <w:r w:rsidRPr="008673AC">
        <w:rPr>
          <w:noProof/>
        </w:rPr>
        <w:lastRenderedPageBreak/>
        <w:t xml:space="preserve">plant support, synteny view and other improvements."  </w:t>
      </w:r>
      <w:r w:rsidRPr="008673AC">
        <w:rPr>
          <w:i/>
          <w:noProof/>
        </w:rPr>
        <w:t>Nucleic Acids Research</w:t>
      </w:r>
      <w:r w:rsidRPr="008673AC">
        <w:rPr>
          <w:noProof/>
        </w:rPr>
        <w:t xml:space="preserve"> 43:D240-D249. doi: 10.1093/nar/gku1158.</w:t>
      </w:r>
    </w:p>
    <w:p w14:paraId="2657B3C4" w14:textId="77777777" w:rsidR="008673AC" w:rsidRPr="008673AC" w:rsidRDefault="008673AC" w:rsidP="008673AC">
      <w:pPr>
        <w:pStyle w:val="EndNoteBibliography"/>
        <w:spacing w:after="0"/>
        <w:ind w:left="720" w:hanging="720"/>
        <w:rPr>
          <w:noProof/>
        </w:rPr>
      </w:pPr>
      <w:r w:rsidRPr="008673AC">
        <w:rPr>
          <w:noProof/>
        </w:rPr>
        <w:t xml:space="preserve">Altschul, S. F., W. Gish, W. Miller, E. W. Myers, and D. J. Lipman. 1990. "Basic local alignment search tool."  </w:t>
      </w:r>
      <w:r w:rsidRPr="008673AC">
        <w:rPr>
          <w:i/>
          <w:noProof/>
        </w:rPr>
        <w:t>Journal of Molecular Biology</w:t>
      </w:r>
      <w:r w:rsidRPr="008673AC">
        <w:rPr>
          <w:noProof/>
        </w:rPr>
        <w:t xml:space="preserve"> 215:403-410. doi: 10.1016/S0022-2836(05)80360-2.</w:t>
      </w:r>
    </w:p>
    <w:p w14:paraId="129F5E75" w14:textId="77777777" w:rsidR="008673AC" w:rsidRPr="008673AC" w:rsidRDefault="008673AC" w:rsidP="008673AC">
      <w:pPr>
        <w:pStyle w:val="EndNoteBibliography"/>
        <w:spacing w:after="0"/>
        <w:ind w:left="720" w:hanging="720"/>
        <w:rPr>
          <w:noProof/>
        </w:rPr>
      </w:pPr>
      <w:r w:rsidRPr="008673AC">
        <w:rPr>
          <w:noProof/>
        </w:rPr>
        <w:t xml:space="preserve">Apic, Gordana, Julian Gough, and Sarah A Teichmann. 2001. "Domain combinations in archaeal, eubacterial and eukaryotic proteomes."  </w:t>
      </w:r>
      <w:r w:rsidRPr="008673AC">
        <w:rPr>
          <w:i/>
          <w:noProof/>
        </w:rPr>
        <w:t>Journal of Molecular Biology</w:t>
      </w:r>
      <w:r w:rsidRPr="008673AC">
        <w:rPr>
          <w:noProof/>
        </w:rPr>
        <w:t xml:space="preserve"> 310:311-325. doi: 10.1006/jmbi.2001.4776.</w:t>
      </w:r>
    </w:p>
    <w:p w14:paraId="72B0D77E" w14:textId="77777777" w:rsidR="008673AC" w:rsidRPr="008673AC" w:rsidRDefault="008673AC" w:rsidP="008673AC">
      <w:pPr>
        <w:pStyle w:val="EndNoteBibliography"/>
        <w:spacing w:after="0"/>
        <w:ind w:left="720" w:hanging="720"/>
        <w:rPr>
          <w:noProof/>
        </w:rPr>
      </w:pPr>
      <w:r w:rsidRPr="008673AC">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8673AC">
        <w:rPr>
          <w:i/>
          <w:noProof/>
        </w:rPr>
        <w:t>Nature Genetics</w:t>
      </w:r>
      <w:r w:rsidRPr="008673AC">
        <w:rPr>
          <w:noProof/>
        </w:rPr>
        <w:t xml:space="preserve"> 25:25-29. doi: 10.1038/75556.</w:t>
      </w:r>
    </w:p>
    <w:p w14:paraId="3DC145E5" w14:textId="77777777" w:rsidR="008673AC" w:rsidRPr="008673AC" w:rsidRDefault="008673AC" w:rsidP="008673AC">
      <w:pPr>
        <w:pStyle w:val="EndNoteBibliography"/>
        <w:spacing w:after="0"/>
        <w:ind w:left="720" w:hanging="720"/>
        <w:rPr>
          <w:noProof/>
        </w:rPr>
      </w:pPr>
      <w:r w:rsidRPr="008673AC">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8673AC">
        <w:rPr>
          <w:i/>
          <w:noProof/>
        </w:rPr>
        <w:t>Nucleic acids research</w:t>
      </w:r>
      <w:r w:rsidRPr="008673AC">
        <w:rPr>
          <w:noProof/>
        </w:rPr>
        <w:t xml:space="preserve"> 39:D612-9. doi: 10.1093/nar/gkq1006.</w:t>
      </w:r>
    </w:p>
    <w:p w14:paraId="224E7B93" w14:textId="77777777" w:rsidR="008673AC" w:rsidRPr="008673AC" w:rsidRDefault="008673AC" w:rsidP="008673AC">
      <w:pPr>
        <w:pStyle w:val="EndNoteBibliography"/>
        <w:spacing w:after="0"/>
        <w:ind w:left="720" w:hanging="720"/>
        <w:rPr>
          <w:noProof/>
        </w:rPr>
      </w:pPr>
      <w:r w:rsidRPr="008673AC">
        <w:rPr>
          <w:noProof/>
        </w:rPr>
        <w:t xml:space="preserve">Baker, D. 2001. "Protein Structure Prediction and Structural Genomics."  </w:t>
      </w:r>
      <w:r w:rsidRPr="008673AC">
        <w:rPr>
          <w:i/>
          <w:noProof/>
        </w:rPr>
        <w:t>Science</w:t>
      </w:r>
      <w:r w:rsidRPr="008673AC">
        <w:rPr>
          <w:noProof/>
        </w:rPr>
        <w:t xml:space="preserve"> 294:93-96. doi: 10.1126/science.1065659.</w:t>
      </w:r>
    </w:p>
    <w:p w14:paraId="3E5806DD" w14:textId="77777777" w:rsidR="008673AC" w:rsidRPr="008673AC" w:rsidRDefault="008673AC" w:rsidP="008673AC">
      <w:pPr>
        <w:pStyle w:val="EndNoteBibliography"/>
        <w:spacing w:after="0"/>
        <w:ind w:left="720" w:hanging="720"/>
        <w:rPr>
          <w:noProof/>
        </w:rPr>
      </w:pPr>
      <w:r w:rsidRPr="008673AC">
        <w:rPr>
          <w:noProof/>
        </w:rPr>
        <w:t xml:space="preserve">Bakowski, Malina A., Margaret Priest, Sarah Young, Christina A. Cuomo, and Emily R. Troemel. 2014. "Genome Sequence of the Microsporidian Species Nematocida sp1 Strain ERTm6 (ATCC PRA-372)."  </w:t>
      </w:r>
      <w:r w:rsidRPr="008673AC">
        <w:rPr>
          <w:i/>
          <w:noProof/>
        </w:rPr>
        <w:t>Genome Announcements</w:t>
      </w:r>
      <w:r w:rsidRPr="008673AC">
        <w:rPr>
          <w:noProof/>
        </w:rPr>
        <w:t xml:space="preserve"> 2:e00905-14. doi: 10.1128/genomeA.00905-14.</w:t>
      </w:r>
    </w:p>
    <w:p w14:paraId="68A62799" w14:textId="77777777" w:rsidR="008673AC" w:rsidRPr="008673AC" w:rsidRDefault="008673AC" w:rsidP="008673AC">
      <w:pPr>
        <w:pStyle w:val="EndNoteBibliography"/>
        <w:spacing w:after="0"/>
        <w:ind w:left="720" w:hanging="720"/>
        <w:rPr>
          <w:noProof/>
        </w:rPr>
      </w:pPr>
      <w:r w:rsidRPr="008673AC">
        <w:rPr>
          <w:noProof/>
        </w:rPr>
        <w:t xml:space="preserve">Baum, David A., Stacey DeWitt Smith, and Samuel S. S. Donovan. 2005. "The Tree-Thinking Challenge."  </w:t>
      </w:r>
      <w:r w:rsidRPr="008673AC">
        <w:rPr>
          <w:i/>
          <w:noProof/>
        </w:rPr>
        <w:t>Science</w:t>
      </w:r>
      <w:r w:rsidRPr="008673AC">
        <w:rPr>
          <w:noProof/>
        </w:rPr>
        <w:t xml:space="preserve"> 310:979-980. doi: 10.1126/science.1117727.</w:t>
      </w:r>
    </w:p>
    <w:p w14:paraId="7AC55889" w14:textId="77777777" w:rsidR="008673AC" w:rsidRPr="008673AC" w:rsidRDefault="008673AC" w:rsidP="008673AC">
      <w:pPr>
        <w:pStyle w:val="EndNoteBibliography"/>
        <w:spacing w:after="0"/>
        <w:ind w:left="720" w:hanging="720"/>
        <w:rPr>
          <w:noProof/>
        </w:rPr>
      </w:pPr>
      <w:r w:rsidRPr="008673AC">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8673AC">
        <w:rPr>
          <w:i/>
          <w:noProof/>
        </w:rPr>
        <w:t>Parasitology International</w:t>
      </w:r>
      <w:r w:rsidRPr="008673AC">
        <w:rPr>
          <w:noProof/>
        </w:rPr>
        <w:t xml:space="preserve"> 57:62-71. doi: 10.1016/j.parint.2007.09.002.</w:t>
      </w:r>
    </w:p>
    <w:p w14:paraId="2F686460" w14:textId="77777777" w:rsidR="008673AC" w:rsidRPr="008673AC" w:rsidRDefault="008673AC" w:rsidP="008673AC">
      <w:pPr>
        <w:pStyle w:val="EndNoteBibliography"/>
        <w:spacing w:after="0"/>
        <w:ind w:left="720" w:hanging="720"/>
        <w:rPr>
          <w:noProof/>
        </w:rPr>
      </w:pPr>
      <w:r w:rsidRPr="008673AC">
        <w:rPr>
          <w:noProof/>
        </w:rPr>
        <w:t xml:space="preserve">Bjørnson, Susan, and David Oi. 2014. "Microsporidia Biological Control Agents and Pathogens of Beneficial Insects." In </w:t>
      </w:r>
      <w:r w:rsidRPr="008673AC">
        <w:rPr>
          <w:i/>
          <w:noProof/>
        </w:rPr>
        <w:t>Microsporidia</w:t>
      </w:r>
      <w:r w:rsidRPr="008673AC">
        <w:rPr>
          <w:noProof/>
        </w:rPr>
        <w:t>, edited by Louis M. Weiss and James J. Becnel, 635-670. Chichester, UK: John Wiley &amp; Sons, Inc.</w:t>
      </w:r>
    </w:p>
    <w:p w14:paraId="579F1DCF" w14:textId="77777777" w:rsidR="008673AC" w:rsidRPr="008673AC" w:rsidRDefault="008673AC" w:rsidP="008673AC">
      <w:pPr>
        <w:pStyle w:val="EndNoteBibliography"/>
        <w:spacing w:after="0"/>
        <w:ind w:left="720" w:hanging="720"/>
        <w:rPr>
          <w:noProof/>
        </w:rPr>
      </w:pPr>
      <w:r w:rsidRPr="008673AC">
        <w:rPr>
          <w:noProof/>
        </w:rPr>
        <w:lastRenderedPageBreak/>
        <w:t xml:space="preserve">Bretagne, S., F. Foulet, W. Alkassoum, J. Fleury-Feith, and M. Develoux. 1993. "Prevalence of Enterocytozoon bieneusi spores in the stool of AIDS patients and African children not infected by HIV."  </w:t>
      </w:r>
      <w:r w:rsidRPr="008673AC">
        <w:rPr>
          <w:i/>
          <w:noProof/>
        </w:rPr>
        <w:t>Bulletin De La Societe De Pathologie Exotique (1990)</w:t>
      </w:r>
      <w:r w:rsidRPr="008673AC">
        <w:rPr>
          <w:noProof/>
        </w:rPr>
        <w:t xml:space="preserve"> 86:351-357.</w:t>
      </w:r>
    </w:p>
    <w:p w14:paraId="66800182" w14:textId="77777777" w:rsidR="008673AC" w:rsidRPr="008673AC" w:rsidRDefault="008673AC" w:rsidP="008673AC">
      <w:pPr>
        <w:pStyle w:val="EndNoteBibliography"/>
        <w:spacing w:after="0"/>
        <w:ind w:left="720" w:hanging="720"/>
        <w:rPr>
          <w:noProof/>
        </w:rPr>
      </w:pPr>
      <w:r w:rsidRPr="008673AC">
        <w:rPr>
          <w:noProof/>
        </w:rPr>
        <w:t xml:space="preserve">Brown, J. R., and W. F. Doolittle. 1995. "Root of the universal tree of life based on ancient aminoacyl-tRNA synthetase gene duplications."  </w:t>
      </w:r>
      <w:r w:rsidRPr="008673AC">
        <w:rPr>
          <w:i/>
          <w:noProof/>
        </w:rPr>
        <w:t>Proceedings of the National Academy of Sciences</w:t>
      </w:r>
      <w:r w:rsidRPr="008673AC">
        <w:rPr>
          <w:noProof/>
        </w:rPr>
        <w:t xml:space="preserve"> 92:2441-2445. doi: 10.1073/pnas.92.7.2441.</w:t>
      </w:r>
    </w:p>
    <w:p w14:paraId="3D5710C2" w14:textId="77777777" w:rsidR="008673AC" w:rsidRPr="008673AC" w:rsidRDefault="008673AC" w:rsidP="008673AC">
      <w:pPr>
        <w:pStyle w:val="EndNoteBibliography"/>
        <w:spacing w:after="0"/>
        <w:ind w:left="720" w:hanging="720"/>
        <w:rPr>
          <w:noProof/>
        </w:rPr>
      </w:pPr>
      <w:r w:rsidRPr="008673AC">
        <w:rPr>
          <w:noProof/>
        </w:rPr>
        <w:t xml:space="preserve">Canning, Elizabeth U. 1986. </w:t>
      </w:r>
      <w:r w:rsidRPr="008673AC">
        <w:rPr>
          <w:i/>
          <w:noProof/>
        </w:rPr>
        <w:t>The microsporidia of vertebrates</w:t>
      </w:r>
      <w:r w:rsidRPr="008673AC">
        <w:rPr>
          <w:noProof/>
        </w:rPr>
        <w:t>: Academic Press.</w:t>
      </w:r>
    </w:p>
    <w:p w14:paraId="0F717FF9" w14:textId="77777777" w:rsidR="008673AC" w:rsidRPr="008673AC" w:rsidRDefault="008673AC" w:rsidP="008673AC">
      <w:pPr>
        <w:pStyle w:val="EndNoteBibliography"/>
        <w:spacing w:after="0"/>
        <w:ind w:left="720" w:hanging="720"/>
        <w:rPr>
          <w:noProof/>
        </w:rPr>
      </w:pPr>
      <w:r w:rsidRPr="008673AC">
        <w:rPr>
          <w:noProof/>
        </w:rPr>
        <w:t xml:space="preserve">Capella-Gutiérrez, Salvador, Marina Marcet-Houben, and Toni Gabaldón. 2012. "Phylogenomics supports microsporidia as the earliest diverging clade of sequenced fungi."  </w:t>
      </w:r>
      <w:r w:rsidRPr="008673AC">
        <w:rPr>
          <w:i/>
          <w:noProof/>
        </w:rPr>
        <w:t>BMC biology</w:t>
      </w:r>
      <w:r w:rsidRPr="008673AC">
        <w:rPr>
          <w:noProof/>
        </w:rPr>
        <w:t xml:space="preserve"> 10:47-47. doi: 10.1186/1741-7007-10-47.</w:t>
      </w:r>
    </w:p>
    <w:p w14:paraId="134BE068" w14:textId="77777777" w:rsidR="008673AC" w:rsidRPr="008673AC" w:rsidRDefault="008673AC" w:rsidP="008673AC">
      <w:pPr>
        <w:pStyle w:val="EndNoteBibliography"/>
        <w:spacing w:after="0"/>
        <w:ind w:left="720" w:hanging="720"/>
        <w:rPr>
          <w:noProof/>
        </w:rPr>
      </w:pPr>
      <w:r w:rsidRPr="008673AC">
        <w:rPr>
          <w:noProof/>
        </w:rPr>
        <w:t xml:space="preserve">Capra, John A., Maureen Stolzer, Dannie Durand, and Katherine S. Pollard. 2013. "How old is my gene?"  </w:t>
      </w:r>
      <w:r w:rsidRPr="008673AC">
        <w:rPr>
          <w:i/>
          <w:noProof/>
        </w:rPr>
        <w:t>Trends in Genetics</w:t>
      </w:r>
      <w:r w:rsidRPr="008673AC">
        <w:rPr>
          <w:noProof/>
        </w:rPr>
        <w:t xml:space="preserve"> 29:659-668. doi: 10.1016/j.tig.2013.07.001.</w:t>
      </w:r>
    </w:p>
    <w:p w14:paraId="192DC66F" w14:textId="77777777" w:rsidR="008673AC" w:rsidRPr="008673AC" w:rsidRDefault="008673AC" w:rsidP="008673AC">
      <w:pPr>
        <w:pStyle w:val="EndNoteBibliography"/>
        <w:spacing w:after="0"/>
        <w:ind w:left="720" w:hanging="720"/>
        <w:rPr>
          <w:noProof/>
        </w:rPr>
      </w:pPr>
      <w:r w:rsidRPr="008673AC">
        <w:rPr>
          <w:noProof/>
        </w:rPr>
        <w:t xml:space="preserve">Cavalier-Smith, T. 1989. "Archaebacteria and Archezoa."  </w:t>
      </w:r>
      <w:r w:rsidRPr="008673AC">
        <w:rPr>
          <w:i/>
          <w:noProof/>
        </w:rPr>
        <w:t>Nature</w:t>
      </w:r>
      <w:r w:rsidRPr="008673AC">
        <w:rPr>
          <w:noProof/>
        </w:rPr>
        <w:t xml:space="preserve"> 339:100-101. doi: 10.1038/339100a0.</w:t>
      </w:r>
    </w:p>
    <w:p w14:paraId="1D9AB297" w14:textId="77777777" w:rsidR="008673AC" w:rsidRPr="008673AC" w:rsidRDefault="008673AC" w:rsidP="008673AC">
      <w:pPr>
        <w:pStyle w:val="EndNoteBibliography"/>
        <w:spacing w:after="0"/>
        <w:ind w:left="720" w:hanging="720"/>
        <w:rPr>
          <w:noProof/>
        </w:rPr>
      </w:pPr>
      <w:r w:rsidRPr="008673AC">
        <w:rPr>
          <w:noProof/>
        </w:rPr>
        <w:t xml:space="preserve">Cavalier-Smith, T. 2004. "Only six kingdoms of life."  </w:t>
      </w:r>
      <w:r w:rsidRPr="008673AC">
        <w:rPr>
          <w:i/>
          <w:noProof/>
        </w:rPr>
        <w:t>Proceedings of the Royal Society B: Biological Sciences</w:t>
      </w:r>
      <w:r w:rsidRPr="008673AC">
        <w:rPr>
          <w:noProof/>
        </w:rPr>
        <w:t xml:space="preserve"> 271:1251-1262. doi: 10.1098/rspb.2004.2705.</w:t>
      </w:r>
    </w:p>
    <w:p w14:paraId="3BE400E6" w14:textId="77777777" w:rsidR="008673AC" w:rsidRPr="008673AC" w:rsidRDefault="008673AC" w:rsidP="008673AC">
      <w:pPr>
        <w:pStyle w:val="EndNoteBibliography"/>
        <w:spacing w:after="0"/>
        <w:ind w:left="720" w:hanging="720"/>
        <w:rPr>
          <w:noProof/>
        </w:rPr>
      </w:pPr>
      <w:r w:rsidRPr="008673AC">
        <w:rPr>
          <w:noProof/>
        </w:rPr>
        <w:t xml:space="preserve">Charbonneau, Lise R., Neil Kirk Hillier, Richard E. L. Rogers, Geoffrey R. Williams, and Dave Shutler. 2016. "Effects of Nosema apis, N. ceranae, and coinfections on honey bee (Apis mellifera) learning and memory."  </w:t>
      </w:r>
      <w:r w:rsidRPr="008673AC">
        <w:rPr>
          <w:i/>
          <w:noProof/>
        </w:rPr>
        <w:t>Scientific Reports</w:t>
      </w:r>
      <w:r w:rsidRPr="008673AC">
        <w:rPr>
          <w:noProof/>
        </w:rPr>
        <w:t xml:space="preserve"> 6. doi: 10.1038/srep22626.</w:t>
      </w:r>
    </w:p>
    <w:p w14:paraId="237D966F" w14:textId="77777777" w:rsidR="008673AC" w:rsidRPr="008673AC" w:rsidRDefault="008673AC" w:rsidP="008673AC">
      <w:pPr>
        <w:pStyle w:val="EndNoteBibliography"/>
        <w:spacing w:after="0"/>
        <w:ind w:left="720" w:hanging="720"/>
        <w:rPr>
          <w:noProof/>
        </w:rPr>
      </w:pPr>
      <w:r w:rsidRPr="008673AC">
        <w:rPr>
          <w:noProof/>
        </w:rPr>
        <w:t xml:space="preserve">Cheng, Hui-Wen A., Frances E. Lucy, Thaddeus K. Graczyk, Michael A. Broaders, and Sergey E. Mastitsky. 2011. "Municipal wastewater treatment plants as removal systems and environmental sources of human-virulent microsporidian spores."  </w:t>
      </w:r>
      <w:r w:rsidRPr="008673AC">
        <w:rPr>
          <w:i/>
          <w:noProof/>
        </w:rPr>
        <w:t>Parasitology Research</w:t>
      </w:r>
      <w:r w:rsidRPr="008673AC">
        <w:rPr>
          <w:noProof/>
        </w:rPr>
        <w:t xml:space="preserve"> 109:595-603. doi: 10.1007/s00436-011-2291-x.</w:t>
      </w:r>
    </w:p>
    <w:p w14:paraId="12601E0A" w14:textId="77777777" w:rsidR="008673AC" w:rsidRPr="008673AC" w:rsidRDefault="008673AC" w:rsidP="008673AC">
      <w:pPr>
        <w:pStyle w:val="EndNoteBibliography"/>
        <w:spacing w:after="0"/>
        <w:ind w:left="720" w:hanging="720"/>
        <w:rPr>
          <w:noProof/>
        </w:rPr>
      </w:pPr>
      <w:r w:rsidRPr="008673AC">
        <w:rPr>
          <w:noProof/>
        </w:rPr>
        <w:t xml:space="preserve">Chothia, C, and A M Lesk. 1986. "The relation between the divergence of sequence and structure in proteins."  </w:t>
      </w:r>
      <w:r w:rsidRPr="008673AC">
        <w:rPr>
          <w:i/>
          <w:noProof/>
        </w:rPr>
        <w:t>The EMBO Journal</w:t>
      </w:r>
      <w:r w:rsidRPr="008673AC">
        <w:rPr>
          <w:noProof/>
        </w:rPr>
        <w:t xml:space="preserve"> 5:823-826.</w:t>
      </w:r>
    </w:p>
    <w:p w14:paraId="4D2C6FD5" w14:textId="77777777" w:rsidR="008673AC" w:rsidRPr="008673AC" w:rsidRDefault="008673AC" w:rsidP="008673AC">
      <w:pPr>
        <w:pStyle w:val="EndNoteBibliography"/>
        <w:spacing w:after="0"/>
        <w:ind w:left="720" w:hanging="720"/>
        <w:rPr>
          <w:noProof/>
        </w:rPr>
      </w:pPr>
      <w:r w:rsidRPr="008673AC">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8673AC">
        <w:rPr>
          <w:i/>
          <w:noProof/>
        </w:rPr>
        <w:t>Emerging Infectious Diseases</w:t>
      </w:r>
      <w:r w:rsidRPr="008673AC">
        <w:rPr>
          <w:noProof/>
        </w:rPr>
        <w:t xml:space="preserve"> 17:1727-1730. doi: 10.3201/eid1709.101926.</w:t>
      </w:r>
    </w:p>
    <w:p w14:paraId="45C583A3" w14:textId="77777777" w:rsidR="008673AC" w:rsidRPr="008673AC" w:rsidRDefault="008673AC" w:rsidP="008673AC">
      <w:pPr>
        <w:pStyle w:val="EndNoteBibliography"/>
        <w:spacing w:after="0"/>
        <w:ind w:left="720" w:hanging="720"/>
        <w:rPr>
          <w:noProof/>
        </w:rPr>
      </w:pPr>
      <w:r w:rsidRPr="008673AC">
        <w:rPr>
          <w:noProof/>
        </w:rPr>
        <w:t xml:space="preserve">Choudhuri, Supratim. 2014. "Phylogenetic Analysis." In </w:t>
      </w:r>
      <w:r w:rsidRPr="008673AC">
        <w:rPr>
          <w:i/>
          <w:noProof/>
        </w:rPr>
        <w:t>Bioinformatics for Beginners</w:t>
      </w:r>
      <w:r w:rsidRPr="008673AC">
        <w:rPr>
          <w:noProof/>
        </w:rPr>
        <w:t>, 209-218. Oxford: Academic Press.</w:t>
      </w:r>
    </w:p>
    <w:p w14:paraId="627DECCB" w14:textId="77777777" w:rsidR="008673AC" w:rsidRPr="008673AC" w:rsidRDefault="008673AC" w:rsidP="008673AC">
      <w:pPr>
        <w:pStyle w:val="EndNoteBibliography"/>
        <w:spacing w:after="0"/>
        <w:ind w:left="720" w:hanging="720"/>
        <w:rPr>
          <w:noProof/>
        </w:rPr>
      </w:pPr>
      <w:r w:rsidRPr="008673AC">
        <w:rPr>
          <w:noProof/>
        </w:rPr>
        <w:t xml:space="preserve">Corradi, Nicolas, and Patrick J. Keeling. 2009. "Microsporidia: a journey through radical taxonomical revisions."  </w:t>
      </w:r>
      <w:r w:rsidRPr="008673AC">
        <w:rPr>
          <w:i/>
          <w:noProof/>
        </w:rPr>
        <w:t>Fungal Biology Reviews</w:t>
      </w:r>
      <w:r w:rsidRPr="008673AC">
        <w:rPr>
          <w:noProof/>
        </w:rPr>
        <w:t xml:space="preserve"> 23:1-8. doi: 10.1016/j.fbr.2009.05.001.</w:t>
      </w:r>
    </w:p>
    <w:p w14:paraId="1737394D" w14:textId="77777777" w:rsidR="008673AC" w:rsidRPr="008673AC" w:rsidRDefault="008673AC" w:rsidP="008673AC">
      <w:pPr>
        <w:pStyle w:val="EndNoteBibliography"/>
        <w:spacing w:after="0"/>
        <w:ind w:left="720" w:hanging="720"/>
        <w:rPr>
          <w:noProof/>
        </w:rPr>
      </w:pPr>
      <w:r w:rsidRPr="008673AC">
        <w:rPr>
          <w:noProof/>
        </w:rPr>
        <w:t xml:space="preserve">Corradi, Nicolas, Jean-François Pombert, Laurent Farinelli, Elizabeth S. Didier, and Patrick J. Keeling. 2010. "The complete sequence of the smallest </w:t>
      </w:r>
      <w:r w:rsidRPr="008673AC">
        <w:rPr>
          <w:noProof/>
        </w:rPr>
        <w:lastRenderedPageBreak/>
        <w:t xml:space="preserve">known nuclear genome from the microsporidian Encephalitozoon intestinalis."  </w:t>
      </w:r>
      <w:r w:rsidRPr="008673AC">
        <w:rPr>
          <w:i/>
          <w:noProof/>
        </w:rPr>
        <w:t>Nature Communications</w:t>
      </w:r>
      <w:r w:rsidRPr="008673AC">
        <w:rPr>
          <w:noProof/>
        </w:rPr>
        <w:t xml:space="preserve"> 1:77. doi: 10.1038/ncomms1082.</w:t>
      </w:r>
    </w:p>
    <w:p w14:paraId="5FCA9153" w14:textId="77777777" w:rsidR="008673AC" w:rsidRPr="008673AC" w:rsidRDefault="008673AC" w:rsidP="008673AC">
      <w:pPr>
        <w:pStyle w:val="EndNoteBibliography"/>
        <w:spacing w:after="0"/>
        <w:ind w:left="720" w:hanging="720"/>
        <w:rPr>
          <w:noProof/>
        </w:rPr>
      </w:pPr>
      <w:r w:rsidRPr="008673AC">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8673AC">
        <w:rPr>
          <w:i/>
          <w:noProof/>
        </w:rPr>
        <w:t>The New England journal of medicine</w:t>
      </w:r>
      <w:r w:rsidRPr="008673AC">
        <w:rPr>
          <w:noProof/>
        </w:rPr>
        <w:t xml:space="preserve"> 351:42-47. doi: 10.1056/NEJMoa032655.</w:t>
      </w:r>
    </w:p>
    <w:p w14:paraId="061A895E" w14:textId="77777777" w:rsidR="008673AC" w:rsidRPr="008673AC" w:rsidRDefault="008673AC" w:rsidP="008673AC">
      <w:pPr>
        <w:pStyle w:val="EndNoteBibliography"/>
        <w:spacing w:after="0"/>
        <w:ind w:left="720" w:hanging="720"/>
        <w:rPr>
          <w:noProof/>
        </w:rPr>
      </w:pPr>
      <w:r w:rsidRPr="008673AC">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8673AC">
        <w:rPr>
          <w:i/>
          <w:noProof/>
        </w:rPr>
        <w:t>Genome Research</w:t>
      </w:r>
      <w:r w:rsidRPr="008673AC">
        <w:rPr>
          <w:noProof/>
        </w:rPr>
        <w:t xml:space="preserve"> 22:2478-2488. doi: 10.1101/gr.142802.112.</w:t>
      </w:r>
    </w:p>
    <w:p w14:paraId="05A7EDB3" w14:textId="77777777" w:rsidR="008673AC" w:rsidRPr="008673AC" w:rsidRDefault="008673AC" w:rsidP="008673AC">
      <w:pPr>
        <w:pStyle w:val="EndNoteBibliography"/>
        <w:spacing w:after="0"/>
        <w:ind w:left="720" w:hanging="720"/>
        <w:rPr>
          <w:noProof/>
        </w:rPr>
      </w:pPr>
      <w:r w:rsidRPr="008673AC">
        <w:rPr>
          <w:noProof/>
        </w:rPr>
        <w:t xml:space="preserve">Date, Shailesh V., and José M. Peregrín-Alvarez. 2008. "Phylogenetic profiling."  </w:t>
      </w:r>
      <w:r w:rsidRPr="008673AC">
        <w:rPr>
          <w:i/>
          <w:noProof/>
        </w:rPr>
        <w:t>Methods in Molecular Biology</w:t>
      </w:r>
      <w:r w:rsidRPr="008673AC">
        <w:rPr>
          <w:noProof/>
        </w:rPr>
        <w:t xml:space="preserve"> 453:201-216. doi: 10.1007/978-1-60327-429-6-9.</w:t>
      </w:r>
    </w:p>
    <w:p w14:paraId="6BB1B95F" w14:textId="77777777" w:rsidR="008673AC" w:rsidRPr="008673AC" w:rsidRDefault="008673AC" w:rsidP="008673AC">
      <w:pPr>
        <w:pStyle w:val="EndNoteBibliography"/>
        <w:spacing w:after="0"/>
        <w:ind w:left="720" w:hanging="720"/>
        <w:rPr>
          <w:noProof/>
        </w:rPr>
      </w:pPr>
      <w:r w:rsidRPr="008673AC">
        <w:rPr>
          <w:noProof/>
        </w:rPr>
        <w:t xml:space="preserve">Daubin, Vincent, Manolo Gouy, and Guy Perrière. 2002. "A phylogenomic approach to bacterial phylogeny: Evidence of a core of genes sharing a common history."  </w:t>
      </w:r>
      <w:r w:rsidRPr="008673AC">
        <w:rPr>
          <w:i/>
          <w:noProof/>
        </w:rPr>
        <w:t>Genome Research</w:t>
      </w:r>
      <w:r w:rsidRPr="008673AC">
        <w:rPr>
          <w:noProof/>
        </w:rPr>
        <w:t xml:space="preserve"> 12:1080-1090. doi: 10.1101/gr.187002.</w:t>
      </w:r>
    </w:p>
    <w:p w14:paraId="2906DB59" w14:textId="77777777" w:rsidR="008673AC" w:rsidRPr="008673AC" w:rsidRDefault="008673AC" w:rsidP="008673AC">
      <w:pPr>
        <w:pStyle w:val="EndNoteBibliography"/>
        <w:spacing w:after="0"/>
        <w:ind w:left="720" w:hanging="720"/>
        <w:rPr>
          <w:noProof/>
        </w:rPr>
      </w:pPr>
      <w:r w:rsidRPr="008673AC">
        <w:rPr>
          <w:noProof/>
        </w:rPr>
        <w:t xml:space="preserve">Dean, Paul, Robert P. Hirt, and T. Martin Embley. 2016. "Microsporidia: Why Make Nucleotides if You Can Steal Them?"  </w:t>
      </w:r>
      <w:r w:rsidRPr="008673AC">
        <w:rPr>
          <w:i/>
          <w:noProof/>
        </w:rPr>
        <w:t>PLoS Pathogens</w:t>
      </w:r>
      <w:r w:rsidRPr="008673AC">
        <w:rPr>
          <w:noProof/>
        </w:rPr>
        <w:t xml:space="preserve"> 12. doi: 10.1371/journal.ppat.1005870.</w:t>
      </w:r>
    </w:p>
    <w:p w14:paraId="69415CA2" w14:textId="77777777" w:rsidR="008673AC" w:rsidRPr="008673AC" w:rsidRDefault="008673AC" w:rsidP="008673AC">
      <w:pPr>
        <w:pStyle w:val="EndNoteBibliography"/>
        <w:spacing w:after="0"/>
        <w:ind w:left="720" w:hanging="720"/>
        <w:rPr>
          <w:noProof/>
        </w:rPr>
      </w:pPr>
      <w:r w:rsidRPr="008673AC">
        <w:rPr>
          <w:noProof/>
        </w:rPr>
        <w:t xml:space="preserve">Decraene, V., M. Lebbad, S. Botero-Kleiven, A.-M. Gustavsson, and M. Löfdahl. 2012. "First reported foodborne outbreak associated with microsporidia, Sweden, October 2009."  </w:t>
      </w:r>
      <w:r w:rsidRPr="008673AC">
        <w:rPr>
          <w:i/>
          <w:noProof/>
        </w:rPr>
        <w:t>Epidemiology and Infection</w:t>
      </w:r>
      <w:r w:rsidRPr="008673AC">
        <w:rPr>
          <w:noProof/>
        </w:rPr>
        <w:t xml:space="preserve"> 140:519-527. doi: 10.1017/S095026881100077X.</w:t>
      </w:r>
    </w:p>
    <w:p w14:paraId="32B82E13" w14:textId="77777777" w:rsidR="008673AC" w:rsidRPr="008673AC" w:rsidRDefault="008673AC" w:rsidP="008673AC">
      <w:pPr>
        <w:pStyle w:val="EndNoteBibliography"/>
        <w:spacing w:after="0"/>
        <w:ind w:left="720" w:hanging="720"/>
        <w:rPr>
          <w:noProof/>
        </w:rPr>
      </w:pPr>
      <w:r w:rsidRPr="008673AC">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8673AC">
        <w:rPr>
          <w:i/>
          <w:noProof/>
        </w:rPr>
        <w:t>Nature Communications</w:t>
      </w:r>
      <w:r w:rsidRPr="008673AC">
        <w:rPr>
          <w:noProof/>
        </w:rPr>
        <w:t xml:space="preserve"> 6:7121. doi: 10.1038/ncomms8121.</w:t>
      </w:r>
    </w:p>
    <w:p w14:paraId="0249F43B" w14:textId="77777777" w:rsidR="008673AC" w:rsidRPr="008673AC" w:rsidRDefault="008673AC" w:rsidP="008673AC">
      <w:pPr>
        <w:pStyle w:val="EndNoteBibliography"/>
        <w:spacing w:after="0"/>
        <w:ind w:left="720" w:hanging="720"/>
        <w:rPr>
          <w:noProof/>
        </w:rPr>
      </w:pPr>
      <w:r w:rsidRPr="008673AC">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8673AC">
        <w:rPr>
          <w:i/>
          <w:noProof/>
        </w:rPr>
        <w:t>The Journal of Protozoology</w:t>
      </w:r>
      <w:r w:rsidRPr="008673AC">
        <w:rPr>
          <w:noProof/>
        </w:rPr>
        <w:t xml:space="preserve"> 32:250-254.</w:t>
      </w:r>
    </w:p>
    <w:p w14:paraId="6B46F5B4" w14:textId="77777777" w:rsidR="008673AC" w:rsidRPr="008673AC" w:rsidRDefault="008673AC" w:rsidP="008673AC">
      <w:pPr>
        <w:pStyle w:val="EndNoteBibliography"/>
        <w:spacing w:after="0"/>
        <w:ind w:left="720" w:hanging="720"/>
        <w:rPr>
          <w:noProof/>
        </w:rPr>
      </w:pPr>
      <w:r w:rsidRPr="008673AC">
        <w:rPr>
          <w:noProof/>
        </w:rPr>
        <w:t xml:space="preserve">Dey, Gautam, Ariel Jaimovich, Sean R. Collins, Akiko Seki, and Tobias Meyer. 2015. "Systematic Discovery of Human Gene Function and Principles of Modular Organization through Phylogenetic Profiling."  </w:t>
      </w:r>
      <w:r w:rsidRPr="008673AC">
        <w:rPr>
          <w:i/>
          <w:noProof/>
        </w:rPr>
        <w:t>Cell Reports</w:t>
      </w:r>
      <w:r w:rsidRPr="008673AC">
        <w:rPr>
          <w:noProof/>
        </w:rPr>
        <w:t xml:space="preserve"> 10:993-1006. doi: 10.1016/j.celrep.2015.01.025.</w:t>
      </w:r>
    </w:p>
    <w:p w14:paraId="4BBB7E7E" w14:textId="77777777" w:rsidR="008673AC" w:rsidRPr="008673AC" w:rsidRDefault="008673AC" w:rsidP="008673AC">
      <w:pPr>
        <w:pStyle w:val="EndNoteBibliography"/>
        <w:spacing w:after="0"/>
        <w:ind w:left="720" w:hanging="720"/>
        <w:rPr>
          <w:noProof/>
        </w:rPr>
      </w:pPr>
      <w:r w:rsidRPr="008673AC">
        <w:rPr>
          <w:noProof/>
        </w:rPr>
        <w:t xml:space="preserve">Didier, Elizabeth S, and Louis M Weiss. 2008. "Overview of microsporidia and microsporidiosis."  </w:t>
      </w:r>
      <w:r w:rsidRPr="008673AC">
        <w:rPr>
          <w:i/>
          <w:noProof/>
        </w:rPr>
        <w:t>Protistology</w:t>
      </w:r>
      <w:r w:rsidRPr="008673AC">
        <w:rPr>
          <w:noProof/>
        </w:rPr>
        <w:t xml:space="preserve"> 4 (5):243–255.</w:t>
      </w:r>
    </w:p>
    <w:p w14:paraId="3E5060A3" w14:textId="77777777" w:rsidR="008673AC" w:rsidRPr="008673AC" w:rsidRDefault="008673AC" w:rsidP="008673AC">
      <w:pPr>
        <w:pStyle w:val="EndNoteBibliography"/>
        <w:spacing w:after="0"/>
        <w:ind w:left="720" w:hanging="720"/>
        <w:rPr>
          <w:noProof/>
        </w:rPr>
      </w:pPr>
      <w:r w:rsidRPr="008673AC">
        <w:rPr>
          <w:noProof/>
        </w:rPr>
        <w:lastRenderedPageBreak/>
        <w:t xml:space="preserve">Didier, Elizabeth S., and Louis M. Weiss. 2011. "Microsporidiosis: Not just in AIDS patients."  </w:t>
      </w:r>
      <w:r w:rsidRPr="008673AC">
        <w:rPr>
          <w:i/>
          <w:noProof/>
        </w:rPr>
        <w:t>Current opinion in infectious diseases</w:t>
      </w:r>
      <w:r w:rsidRPr="008673AC">
        <w:rPr>
          <w:noProof/>
        </w:rPr>
        <w:t xml:space="preserve"> 24:490-495. doi: 10.1097/QCO.0b013e32834aa152.</w:t>
      </w:r>
    </w:p>
    <w:p w14:paraId="64D9ED5A" w14:textId="77777777" w:rsidR="008673AC" w:rsidRPr="008673AC" w:rsidRDefault="008673AC" w:rsidP="008673AC">
      <w:pPr>
        <w:pStyle w:val="EndNoteBibliography"/>
        <w:spacing w:after="0"/>
        <w:ind w:left="720" w:hanging="720"/>
        <w:rPr>
          <w:noProof/>
        </w:rPr>
      </w:pPr>
      <w:r w:rsidRPr="008673AC">
        <w:rPr>
          <w:noProof/>
        </w:rPr>
        <w:t xml:space="preserve">Dolgikh, Viacheslav V. 2000. "Activities of enzymes of carbohydrate and energy metabolism of the intracellular stages of the microsporidian, Nosema grylli."  </w:t>
      </w:r>
      <w:r w:rsidRPr="008673AC">
        <w:rPr>
          <w:i/>
          <w:noProof/>
        </w:rPr>
        <w:t>Protistology</w:t>
      </w:r>
      <w:r w:rsidRPr="008673AC">
        <w:rPr>
          <w:noProof/>
        </w:rPr>
        <w:t xml:space="preserve"> 1:87-91.</w:t>
      </w:r>
    </w:p>
    <w:p w14:paraId="27D9821D" w14:textId="77777777" w:rsidR="008673AC" w:rsidRPr="008673AC" w:rsidRDefault="008673AC" w:rsidP="008673AC">
      <w:pPr>
        <w:pStyle w:val="EndNoteBibliography"/>
        <w:spacing w:after="0"/>
        <w:ind w:left="720" w:hanging="720"/>
        <w:rPr>
          <w:noProof/>
        </w:rPr>
      </w:pPr>
      <w:r w:rsidRPr="008673AC">
        <w:rPr>
          <w:noProof/>
        </w:rPr>
        <w:t xml:space="preserve">Dolgikh, Viacheslav V., Julia J. Sokolova, and Irma V. Issi. 1997. "Activities of enzymes of carbohydrate and energy metabolism of the spores of the microsporidian, Nosema grylli."  </w:t>
      </w:r>
      <w:r w:rsidRPr="008673AC">
        <w:rPr>
          <w:i/>
          <w:noProof/>
        </w:rPr>
        <w:t>Journal of Eukaryotic Microbiology</w:t>
      </w:r>
      <w:r w:rsidRPr="008673AC">
        <w:rPr>
          <w:noProof/>
        </w:rPr>
        <w:t xml:space="preserve"> 44:246-249. doi: 10.1111/j.1550-7408.1997.tb05707.x.</w:t>
      </w:r>
    </w:p>
    <w:p w14:paraId="4A739B8E" w14:textId="77777777" w:rsidR="008673AC" w:rsidRPr="008673AC" w:rsidRDefault="008673AC" w:rsidP="008673AC">
      <w:pPr>
        <w:pStyle w:val="EndNoteBibliography"/>
        <w:spacing w:after="0"/>
        <w:ind w:left="720" w:hanging="720"/>
        <w:rPr>
          <w:noProof/>
        </w:rPr>
      </w:pPr>
      <w:r w:rsidRPr="008673AC">
        <w:rPr>
          <w:noProof/>
        </w:rPr>
        <w:t xml:space="preserve">Ebersberger, Ingo, Sascha Strauss, and Arndt von Haeseler. 2009. "HaMStR: profile hidden markov model based search for orthologs in ESTs."  </w:t>
      </w:r>
      <w:r w:rsidRPr="008673AC">
        <w:rPr>
          <w:i/>
          <w:noProof/>
        </w:rPr>
        <w:t>BMC evolutionary biology</w:t>
      </w:r>
      <w:r w:rsidRPr="008673AC">
        <w:rPr>
          <w:noProof/>
        </w:rPr>
        <w:t xml:space="preserve"> 9:157-157. doi: 10.1186/1471-2148-9-157.</w:t>
      </w:r>
    </w:p>
    <w:p w14:paraId="3A7732FB" w14:textId="77777777" w:rsidR="008673AC" w:rsidRPr="008673AC" w:rsidRDefault="008673AC" w:rsidP="008673AC">
      <w:pPr>
        <w:pStyle w:val="EndNoteBibliography"/>
        <w:spacing w:after="0"/>
        <w:ind w:left="720" w:hanging="720"/>
        <w:rPr>
          <w:noProof/>
        </w:rPr>
      </w:pPr>
      <w:r w:rsidRPr="008673AC">
        <w:rPr>
          <w:noProof/>
        </w:rPr>
        <w:t xml:space="preserve">Eddy, S. R. 1998. "Profile hidden Markov models."  </w:t>
      </w:r>
      <w:r w:rsidRPr="008673AC">
        <w:rPr>
          <w:i/>
          <w:noProof/>
        </w:rPr>
        <w:t>Bioinformatics (Oxford, England)</w:t>
      </w:r>
      <w:r w:rsidRPr="008673AC">
        <w:rPr>
          <w:noProof/>
        </w:rPr>
        <w:t xml:space="preserve"> 14:755-763.</w:t>
      </w:r>
    </w:p>
    <w:p w14:paraId="53E014E2" w14:textId="77777777" w:rsidR="008673AC" w:rsidRPr="008673AC" w:rsidRDefault="008673AC" w:rsidP="008673AC">
      <w:pPr>
        <w:pStyle w:val="EndNoteBibliography"/>
        <w:spacing w:after="0"/>
        <w:ind w:left="720" w:hanging="720"/>
        <w:rPr>
          <w:noProof/>
        </w:rPr>
      </w:pPr>
      <w:r w:rsidRPr="008673AC">
        <w:rPr>
          <w:noProof/>
        </w:rPr>
        <w:t xml:space="preserve">Edlind, Thomas D, Jing Li, Govinda S Visvesvara, Michael H Vodkin, Gerald L McLaughlin, and Santosh K Katiyar. 1996. "Phylogenetic Analysis of β-Tubulin Sequences from Amitochondrial Protozoa."  </w:t>
      </w:r>
      <w:r w:rsidRPr="008673AC">
        <w:rPr>
          <w:i/>
          <w:noProof/>
        </w:rPr>
        <w:t>Molecular Phylogenetics and Evolution</w:t>
      </w:r>
      <w:r w:rsidRPr="008673AC">
        <w:rPr>
          <w:noProof/>
        </w:rPr>
        <w:t xml:space="preserve"> 5:359-367. doi: 10.1006/mpev.1996.0031.</w:t>
      </w:r>
    </w:p>
    <w:p w14:paraId="22A4E018" w14:textId="77777777" w:rsidR="008673AC" w:rsidRPr="008673AC" w:rsidRDefault="008673AC" w:rsidP="008673AC">
      <w:pPr>
        <w:pStyle w:val="EndNoteBibliography"/>
        <w:spacing w:after="0"/>
        <w:ind w:left="720" w:hanging="720"/>
        <w:rPr>
          <w:noProof/>
        </w:rPr>
      </w:pPr>
      <w:r w:rsidRPr="008673AC">
        <w:rPr>
          <w:noProof/>
        </w:rPr>
        <w:t xml:space="preserve">Edwards, A W F. 1996. "The Origin and Early Development of the Method of Minimum Evolution for the Reconstruction of …."  </w:t>
      </w:r>
      <w:r w:rsidRPr="008673AC">
        <w:rPr>
          <w:i/>
          <w:noProof/>
        </w:rPr>
        <w:t>Systematic Biology</w:t>
      </w:r>
      <w:r w:rsidRPr="008673AC">
        <w:rPr>
          <w:noProof/>
        </w:rPr>
        <w:t>.</w:t>
      </w:r>
    </w:p>
    <w:p w14:paraId="01A0FA6F" w14:textId="77777777" w:rsidR="008673AC" w:rsidRPr="008673AC" w:rsidRDefault="008673AC" w:rsidP="008673AC">
      <w:pPr>
        <w:pStyle w:val="EndNoteBibliography"/>
        <w:spacing w:after="0"/>
        <w:ind w:left="720" w:hanging="720"/>
        <w:rPr>
          <w:noProof/>
        </w:rPr>
      </w:pPr>
      <w:r w:rsidRPr="008673AC">
        <w:rPr>
          <w:noProof/>
        </w:rPr>
        <w:t xml:space="preserve">Fast, N M, and P J Keeling. 2001. "Alpha and beta subunits of pyruvate dehydrogenase E1 from the microsporidian Nosema locustae: mitochondrion-derived carbon metabolism in microsporidia."  </w:t>
      </w:r>
      <w:r w:rsidRPr="008673AC">
        <w:rPr>
          <w:i/>
          <w:noProof/>
        </w:rPr>
        <w:t>Molecular and biochemical parasitology</w:t>
      </w:r>
      <w:r w:rsidRPr="008673AC">
        <w:rPr>
          <w:noProof/>
        </w:rPr>
        <w:t xml:space="preserve"> 117:201-9.</w:t>
      </w:r>
    </w:p>
    <w:p w14:paraId="2719A5C3" w14:textId="77777777" w:rsidR="008673AC" w:rsidRPr="008673AC" w:rsidRDefault="008673AC" w:rsidP="008673AC">
      <w:pPr>
        <w:pStyle w:val="EndNoteBibliography"/>
        <w:spacing w:after="0"/>
        <w:ind w:left="720" w:hanging="720"/>
        <w:rPr>
          <w:noProof/>
        </w:rPr>
      </w:pPr>
      <w:r w:rsidRPr="008673AC">
        <w:rPr>
          <w:noProof/>
        </w:rPr>
        <w:t xml:space="preserve">Federhen, Scott. 2012. "The NCBI Taxonomy."  </w:t>
      </w:r>
      <w:r w:rsidRPr="008673AC">
        <w:rPr>
          <w:i/>
          <w:noProof/>
        </w:rPr>
        <w:t>Nucleic Acids Res.</w:t>
      </w:r>
      <w:r w:rsidRPr="008673AC">
        <w:rPr>
          <w:noProof/>
        </w:rPr>
        <w:t xml:space="preserve"> 40:D136-D143. doi: 10.1093/nar/gkr1178.</w:t>
      </w:r>
    </w:p>
    <w:p w14:paraId="726E5A24" w14:textId="77777777" w:rsidR="008673AC" w:rsidRPr="008673AC" w:rsidRDefault="008673AC" w:rsidP="008673AC">
      <w:pPr>
        <w:pStyle w:val="EndNoteBibliography"/>
        <w:spacing w:after="0"/>
        <w:ind w:left="720" w:hanging="720"/>
        <w:rPr>
          <w:noProof/>
        </w:rPr>
      </w:pPr>
      <w:r w:rsidRPr="008673AC">
        <w:rPr>
          <w:noProof/>
        </w:rPr>
        <w:t xml:space="preserve">Felsenstein, Joseph. 1978. "Cases in which Parsimony or Compatibility Methods Will be Positively Misleading."  </w:t>
      </w:r>
      <w:r w:rsidRPr="008673AC">
        <w:rPr>
          <w:i/>
          <w:noProof/>
        </w:rPr>
        <w:t>Systematic Zoology</w:t>
      </w:r>
      <w:r w:rsidRPr="008673AC">
        <w:rPr>
          <w:noProof/>
        </w:rPr>
        <w:t xml:space="preserve"> 27:401-410. doi: 10.2307/2412923.</w:t>
      </w:r>
    </w:p>
    <w:p w14:paraId="56D95547" w14:textId="77777777" w:rsidR="008673AC" w:rsidRPr="008673AC" w:rsidRDefault="008673AC" w:rsidP="008673AC">
      <w:pPr>
        <w:pStyle w:val="EndNoteBibliography"/>
        <w:spacing w:after="0"/>
        <w:ind w:left="720" w:hanging="720"/>
        <w:rPr>
          <w:noProof/>
        </w:rPr>
      </w:pPr>
      <w:r w:rsidRPr="008673AC">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8673AC">
        <w:rPr>
          <w:i/>
          <w:noProof/>
        </w:rPr>
        <w:t>Nucleic Acids Research</w:t>
      </w:r>
      <w:r w:rsidRPr="008673AC">
        <w:rPr>
          <w:noProof/>
        </w:rPr>
        <w:t xml:space="preserve"> 42. doi: 10.1093/nar/gkt1223.</w:t>
      </w:r>
    </w:p>
    <w:p w14:paraId="46CCF40B" w14:textId="77777777" w:rsidR="008673AC" w:rsidRPr="008673AC" w:rsidRDefault="008673AC" w:rsidP="008673AC">
      <w:pPr>
        <w:pStyle w:val="EndNoteBibliography"/>
        <w:spacing w:after="0"/>
        <w:ind w:left="720" w:hanging="720"/>
        <w:rPr>
          <w:noProof/>
        </w:rPr>
      </w:pPr>
      <w:r w:rsidRPr="008673AC">
        <w:rPr>
          <w:noProof/>
        </w:rPr>
        <w:t xml:space="preserve">Fitch, Walter M. 1970. "Distinguishing Homologous from Analogous Proteins."  </w:t>
      </w:r>
      <w:r w:rsidRPr="008673AC">
        <w:rPr>
          <w:i/>
          <w:noProof/>
        </w:rPr>
        <w:t>Systematic Zoology</w:t>
      </w:r>
      <w:r w:rsidRPr="008673AC">
        <w:rPr>
          <w:noProof/>
        </w:rPr>
        <w:t xml:space="preserve"> 19:99. doi: 10.2307/2412448.</w:t>
      </w:r>
    </w:p>
    <w:p w14:paraId="7BFAB294" w14:textId="77777777" w:rsidR="008673AC" w:rsidRPr="008673AC" w:rsidRDefault="008673AC" w:rsidP="008673AC">
      <w:pPr>
        <w:pStyle w:val="EndNoteBibliography"/>
        <w:spacing w:after="0"/>
        <w:ind w:left="720" w:hanging="720"/>
        <w:rPr>
          <w:noProof/>
        </w:rPr>
      </w:pPr>
      <w:r w:rsidRPr="008673AC">
        <w:rPr>
          <w:noProof/>
        </w:rPr>
        <w:t xml:space="preserve">Fourment, Mathieu, and Mark J Gibbs. 2006. "PATRISTIC: a program for calculating patristic distances and graphically comparing the components of genetic change."  </w:t>
      </w:r>
      <w:r w:rsidRPr="008673AC">
        <w:rPr>
          <w:i/>
          <w:noProof/>
        </w:rPr>
        <w:t>BMC Evolutionary Biology</w:t>
      </w:r>
      <w:r w:rsidRPr="008673AC">
        <w:rPr>
          <w:noProof/>
        </w:rPr>
        <w:t xml:space="preserve"> 6:1. doi: 10.1186/1471-2148-6-1.</w:t>
      </w:r>
    </w:p>
    <w:p w14:paraId="6866139A" w14:textId="77777777" w:rsidR="008673AC" w:rsidRPr="008673AC" w:rsidRDefault="008673AC" w:rsidP="008673AC">
      <w:pPr>
        <w:pStyle w:val="EndNoteBibliography"/>
        <w:spacing w:after="0"/>
        <w:ind w:left="720" w:hanging="720"/>
        <w:rPr>
          <w:noProof/>
        </w:rPr>
      </w:pPr>
      <w:r w:rsidRPr="008673AC">
        <w:rPr>
          <w:noProof/>
        </w:rPr>
        <w:t xml:space="preserve">Futuyma, Douglas J. 2005. </w:t>
      </w:r>
      <w:r w:rsidRPr="008673AC">
        <w:rPr>
          <w:i/>
          <w:noProof/>
        </w:rPr>
        <w:t>Evolution</w:t>
      </w:r>
      <w:r w:rsidRPr="008673AC">
        <w:rPr>
          <w:noProof/>
        </w:rPr>
        <w:t>: Sinauer Associates Inc.</w:t>
      </w:r>
    </w:p>
    <w:p w14:paraId="023ECCE2" w14:textId="77777777" w:rsidR="008673AC" w:rsidRPr="008673AC" w:rsidRDefault="008673AC" w:rsidP="008673AC">
      <w:pPr>
        <w:pStyle w:val="EndNoteBibliography"/>
        <w:spacing w:after="0"/>
        <w:ind w:left="720" w:hanging="720"/>
        <w:rPr>
          <w:noProof/>
        </w:rPr>
      </w:pPr>
      <w:r w:rsidRPr="008673AC">
        <w:rPr>
          <w:noProof/>
        </w:rPr>
        <w:lastRenderedPageBreak/>
        <w:t xml:space="preserve">Gabaldón, T., and M. A. Huynen. 2004. "Prediction of protein function and pathways in the genome era."  </w:t>
      </w:r>
      <w:r w:rsidRPr="008673AC">
        <w:rPr>
          <w:i/>
          <w:noProof/>
        </w:rPr>
        <w:t>Cellular and Molecular Life Sciences (CMLS)</w:t>
      </w:r>
      <w:r w:rsidRPr="008673AC">
        <w:rPr>
          <w:noProof/>
        </w:rPr>
        <w:t xml:space="preserve"> 61:930-944. doi: 10.1007/s00018-003-3387-y.</w:t>
      </w:r>
    </w:p>
    <w:p w14:paraId="3ADF3D06" w14:textId="77777777" w:rsidR="008673AC" w:rsidRPr="008673AC" w:rsidRDefault="008673AC" w:rsidP="008673AC">
      <w:pPr>
        <w:pStyle w:val="EndNoteBibliography"/>
        <w:spacing w:after="0"/>
        <w:ind w:left="720" w:hanging="720"/>
        <w:rPr>
          <w:noProof/>
        </w:rPr>
      </w:pPr>
      <w:r w:rsidRPr="008673AC">
        <w:rPr>
          <w:noProof/>
        </w:rPr>
        <w:t xml:space="preserve">Gabaldón, Toni. 2007. "Evolution of proteins and proteomes: a phylogenetics approach."  </w:t>
      </w:r>
      <w:r w:rsidRPr="008673AC">
        <w:rPr>
          <w:i/>
          <w:noProof/>
        </w:rPr>
        <w:t>Evolutionary Bioinformatics Online</w:t>
      </w:r>
      <w:r w:rsidRPr="008673AC">
        <w:rPr>
          <w:noProof/>
        </w:rPr>
        <w:t xml:space="preserve"> 1:51-61.</w:t>
      </w:r>
    </w:p>
    <w:p w14:paraId="0001E731" w14:textId="77777777" w:rsidR="008673AC" w:rsidRPr="008673AC" w:rsidRDefault="008673AC" w:rsidP="008673AC">
      <w:pPr>
        <w:pStyle w:val="EndNoteBibliography"/>
        <w:spacing w:after="0"/>
        <w:ind w:left="720" w:hanging="720"/>
        <w:rPr>
          <w:noProof/>
        </w:rPr>
      </w:pPr>
      <w:r w:rsidRPr="008673AC">
        <w:rPr>
          <w:noProof/>
        </w:rPr>
        <w:t xml:space="preserve">Gabaldón, Toni. 2008. "Large-scale assignment of orthology: back to phylogenetics?"  </w:t>
      </w:r>
      <w:r w:rsidRPr="008673AC">
        <w:rPr>
          <w:i/>
          <w:noProof/>
        </w:rPr>
        <w:t>Genome Biology</w:t>
      </w:r>
      <w:r w:rsidRPr="008673AC">
        <w:rPr>
          <w:noProof/>
        </w:rPr>
        <w:t xml:space="preserve"> 9:235. doi: 10.1186/gb-2008-9-10-235.</w:t>
      </w:r>
    </w:p>
    <w:p w14:paraId="3EEA9462" w14:textId="77777777" w:rsidR="008673AC" w:rsidRPr="008673AC" w:rsidRDefault="008673AC" w:rsidP="008673AC">
      <w:pPr>
        <w:pStyle w:val="EndNoteBibliography"/>
        <w:spacing w:after="0"/>
        <w:ind w:left="720" w:hanging="720"/>
        <w:rPr>
          <w:noProof/>
        </w:rPr>
      </w:pPr>
      <w:r w:rsidRPr="008673AC">
        <w:rPr>
          <w:noProof/>
        </w:rPr>
        <w:t xml:space="preserve">Gabaldón, Toni, and Eugene V. Koonin. 2013. "Functional and evolutionary implications of gene orthology."  </w:t>
      </w:r>
      <w:r w:rsidRPr="008673AC">
        <w:rPr>
          <w:i/>
          <w:noProof/>
        </w:rPr>
        <w:t>Nature Reviews Genetics</w:t>
      </w:r>
      <w:r w:rsidRPr="008673AC">
        <w:rPr>
          <w:noProof/>
        </w:rPr>
        <w:t xml:space="preserve"> 14:360-366. doi: 10.1038/nrg3456.</w:t>
      </w:r>
    </w:p>
    <w:p w14:paraId="0CC12FE6" w14:textId="77777777" w:rsidR="008673AC" w:rsidRPr="008673AC" w:rsidRDefault="008673AC" w:rsidP="008673AC">
      <w:pPr>
        <w:pStyle w:val="EndNoteBibliography"/>
        <w:spacing w:after="0"/>
        <w:ind w:left="720" w:hanging="720"/>
        <w:rPr>
          <w:noProof/>
        </w:rPr>
      </w:pPr>
      <w:r w:rsidRPr="008673AC">
        <w:rPr>
          <w:noProof/>
        </w:rPr>
        <w:t xml:space="preserve">Gaucher, Eric A., James T. Kratzer, and Ryan N. Randall. 2010. "Deep Phylogeny—How a Tree Can Help Characterize Early Life on Earth."  </w:t>
      </w:r>
      <w:r w:rsidRPr="008673AC">
        <w:rPr>
          <w:i/>
          <w:noProof/>
        </w:rPr>
        <w:t>Cold Spring Harbor Perspectives in Biology</w:t>
      </w:r>
      <w:r w:rsidRPr="008673AC">
        <w:rPr>
          <w:noProof/>
        </w:rPr>
        <w:t xml:space="preserve"> 2. doi: 10.1101/cshperspect.a002238.</w:t>
      </w:r>
    </w:p>
    <w:p w14:paraId="6856EEFE" w14:textId="77777777" w:rsidR="008673AC" w:rsidRPr="008673AC" w:rsidRDefault="008673AC" w:rsidP="008673AC">
      <w:pPr>
        <w:pStyle w:val="EndNoteBibliography"/>
        <w:spacing w:after="0"/>
        <w:ind w:left="720" w:hanging="720"/>
        <w:rPr>
          <w:noProof/>
        </w:rPr>
      </w:pPr>
      <w:r w:rsidRPr="008673AC">
        <w:rPr>
          <w:noProof/>
        </w:rPr>
        <w:t xml:space="preserve">Germot, Agnes, Herve Philippe, and Herve Le Guyader. 1997. "Evidence for loss of mitochondria in Microsporidia from a mitochondrial-type HSP70 in Nosema locustae."  </w:t>
      </w:r>
      <w:r w:rsidRPr="008673AC">
        <w:rPr>
          <w:i/>
          <w:noProof/>
        </w:rPr>
        <w:t>Molecular and Biochemical Parasitology</w:t>
      </w:r>
      <w:r w:rsidRPr="008673AC">
        <w:rPr>
          <w:noProof/>
        </w:rPr>
        <w:t>:10.</w:t>
      </w:r>
    </w:p>
    <w:p w14:paraId="1F2ABCD5" w14:textId="77777777" w:rsidR="008673AC" w:rsidRPr="008673AC" w:rsidRDefault="008673AC" w:rsidP="008673AC">
      <w:pPr>
        <w:pStyle w:val="EndNoteBibliography"/>
        <w:spacing w:after="0"/>
        <w:ind w:left="720" w:hanging="720"/>
        <w:rPr>
          <w:noProof/>
        </w:rPr>
      </w:pPr>
      <w:r w:rsidRPr="008673AC">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8673AC">
        <w:rPr>
          <w:i/>
          <w:noProof/>
        </w:rPr>
        <w:t>Nucleic Acids Research</w:t>
      </w:r>
      <w:r w:rsidRPr="008673AC">
        <w:rPr>
          <w:noProof/>
        </w:rPr>
        <w:t xml:space="preserve"> 36:3420-3435. doi: 10.1093/nar/gkn176.</w:t>
      </w:r>
    </w:p>
    <w:p w14:paraId="635EBDA6" w14:textId="77777777" w:rsidR="008673AC" w:rsidRPr="008673AC" w:rsidRDefault="008673AC" w:rsidP="008673AC">
      <w:pPr>
        <w:pStyle w:val="EndNoteBibliography"/>
        <w:spacing w:after="0"/>
        <w:ind w:left="720" w:hanging="720"/>
        <w:rPr>
          <w:noProof/>
        </w:rPr>
      </w:pPr>
      <w:r w:rsidRPr="008673AC">
        <w:rPr>
          <w:noProof/>
        </w:rPr>
        <w:t xml:space="preserve">Gregory, T. Ryan. 2008. "Understanding Evolutionary Trees."  </w:t>
      </w:r>
      <w:r w:rsidRPr="008673AC">
        <w:rPr>
          <w:i/>
          <w:noProof/>
        </w:rPr>
        <w:t>Evolution: Education and Outreach</w:t>
      </w:r>
      <w:r w:rsidRPr="008673AC">
        <w:rPr>
          <w:noProof/>
        </w:rPr>
        <w:t xml:space="preserve"> 1:121-137. doi: 10.1007/s12052-008-0035-x.</w:t>
      </w:r>
    </w:p>
    <w:p w14:paraId="1B4C2609" w14:textId="77777777" w:rsidR="008673AC" w:rsidRPr="008673AC" w:rsidRDefault="008673AC" w:rsidP="008673AC">
      <w:pPr>
        <w:pStyle w:val="EndNoteBibliography"/>
        <w:spacing w:after="0"/>
        <w:ind w:left="720" w:hanging="720"/>
        <w:rPr>
          <w:noProof/>
        </w:rPr>
      </w:pPr>
      <w:r w:rsidRPr="008673AC">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8673AC">
        <w:rPr>
          <w:i/>
          <w:noProof/>
        </w:rPr>
        <w:t>PLoS Pathogens</w:t>
      </w:r>
      <w:r w:rsidRPr="008673AC">
        <w:rPr>
          <w:noProof/>
        </w:rPr>
        <w:t xml:space="preserve"> 10. doi: 10.1371/journal.ppat.1004547.</w:t>
      </w:r>
    </w:p>
    <w:p w14:paraId="522BF624" w14:textId="77777777" w:rsidR="008673AC" w:rsidRPr="008673AC" w:rsidRDefault="008673AC" w:rsidP="008673AC">
      <w:pPr>
        <w:pStyle w:val="EndNoteBibliography"/>
        <w:spacing w:after="0"/>
        <w:ind w:left="720" w:hanging="720"/>
        <w:rPr>
          <w:noProof/>
        </w:rPr>
      </w:pPr>
      <w:r w:rsidRPr="008673AC">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8673AC">
        <w:rPr>
          <w:i/>
          <w:noProof/>
        </w:rPr>
        <w:t>PLoS pathogens</w:t>
      </w:r>
      <w:r w:rsidRPr="008673AC">
        <w:rPr>
          <w:noProof/>
        </w:rPr>
        <w:t xml:space="preserve"> 8:e1002979-e1002979. doi: 10.1371/journal.ppat.1002979.</w:t>
      </w:r>
    </w:p>
    <w:p w14:paraId="0BAB771D" w14:textId="77777777" w:rsidR="008673AC" w:rsidRPr="008673AC" w:rsidRDefault="008673AC" w:rsidP="008673AC">
      <w:pPr>
        <w:pStyle w:val="EndNoteBibliography"/>
        <w:spacing w:after="0"/>
        <w:ind w:left="720" w:hanging="720"/>
        <w:rPr>
          <w:noProof/>
        </w:rPr>
      </w:pPr>
      <w:r w:rsidRPr="008673AC">
        <w:rPr>
          <w:noProof/>
        </w:rPr>
        <w:t xml:space="preserve">Hirt, R. P., J. M. Logsdon, B. Healy, M. W. Dorey, W. F. Doolittle, and T. M. Embley. 1999. "Microsporidia are related to Fungi: Evidence from the largest subunit of RNA polymerase II and other proteins."  </w:t>
      </w:r>
      <w:r w:rsidRPr="008673AC">
        <w:rPr>
          <w:i/>
          <w:noProof/>
        </w:rPr>
        <w:t>Proceedings of the National Academy of Sciences</w:t>
      </w:r>
      <w:r w:rsidRPr="008673AC">
        <w:rPr>
          <w:noProof/>
        </w:rPr>
        <w:t xml:space="preserve"> 96:580-585. doi: 10.1073/pnas.96.2.580.</w:t>
      </w:r>
    </w:p>
    <w:p w14:paraId="605A6134" w14:textId="77777777" w:rsidR="008673AC" w:rsidRPr="008673AC" w:rsidRDefault="008673AC" w:rsidP="008673AC">
      <w:pPr>
        <w:pStyle w:val="EndNoteBibliography"/>
        <w:spacing w:after="0"/>
        <w:ind w:left="720" w:hanging="720"/>
        <w:rPr>
          <w:noProof/>
        </w:rPr>
      </w:pPr>
      <w:r w:rsidRPr="008673AC">
        <w:rPr>
          <w:noProof/>
        </w:rPr>
        <w:lastRenderedPageBreak/>
        <w:t xml:space="preserve">Hirt, Robert P., Bryan Healy, Charles R. Vossbrinck, Elizabeth U. Canning, and T. Martin Embley. 1997. "A mitochondrial Hsp70 orthologue in Vairimorpha necatrix: molecular evidence that microsporidia once contained mitochondria."  </w:t>
      </w:r>
      <w:r w:rsidRPr="008673AC">
        <w:rPr>
          <w:i/>
          <w:noProof/>
        </w:rPr>
        <w:t>Current Biology</w:t>
      </w:r>
      <w:r w:rsidRPr="008673AC">
        <w:rPr>
          <w:noProof/>
        </w:rPr>
        <w:t xml:space="preserve"> 7:995-998. doi: 10.1016/S0960-9822(06)00420-9.</w:t>
      </w:r>
    </w:p>
    <w:p w14:paraId="4D245E96" w14:textId="77777777" w:rsidR="008673AC" w:rsidRPr="008673AC" w:rsidRDefault="008673AC" w:rsidP="008673AC">
      <w:pPr>
        <w:pStyle w:val="EndNoteBibliography"/>
        <w:spacing w:after="0"/>
        <w:ind w:left="720" w:hanging="720"/>
        <w:rPr>
          <w:noProof/>
        </w:rPr>
      </w:pPr>
      <w:r w:rsidRPr="008673AC">
        <w:rPr>
          <w:noProof/>
        </w:rPr>
        <w:t xml:space="preserve">Huerta-Cepas, Jaime, François Serra, and Peer Bork. 2016. "ETE 3: Reconstruction, Analysis, and Visualization of Phylogenomic Data."  </w:t>
      </w:r>
      <w:r w:rsidRPr="008673AC">
        <w:rPr>
          <w:i/>
          <w:noProof/>
        </w:rPr>
        <w:t>Molecular Biology and Evolution</w:t>
      </w:r>
      <w:r w:rsidRPr="008673AC">
        <w:rPr>
          <w:noProof/>
        </w:rPr>
        <w:t xml:space="preserve"> 33:1635-1638. doi: 10.1093/molbev/msw046.</w:t>
      </w:r>
    </w:p>
    <w:p w14:paraId="1D6187F3" w14:textId="77777777" w:rsidR="008673AC" w:rsidRPr="008673AC" w:rsidRDefault="008673AC" w:rsidP="008673AC">
      <w:pPr>
        <w:pStyle w:val="EndNoteBibliography"/>
        <w:spacing w:after="0"/>
        <w:ind w:left="720" w:hanging="720"/>
        <w:rPr>
          <w:noProof/>
        </w:rPr>
      </w:pPr>
      <w:r w:rsidRPr="008673AC">
        <w:rPr>
          <w:noProof/>
        </w:rPr>
        <w:t xml:space="preserve">James, Timothy Y, Adrian Pelin, Linda Bonen, Steven Ahrendt, Divya Sain, Nicolas Corradi, and Jason E Stajich. 2013. "Shared signatures of parasitism and phylogenomics unite Cryptomycota and microsporidia."  </w:t>
      </w:r>
      <w:r w:rsidRPr="008673AC">
        <w:rPr>
          <w:i/>
          <w:noProof/>
        </w:rPr>
        <w:t>Current biology : CB</w:t>
      </w:r>
      <w:r w:rsidRPr="008673AC">
        <w:rPr>
          <w:noProof/>
        </w:rPr>
        <w:t xml:space="preserve"> 23:1548-53. doi: 10.1016/j.cub.2013.06.057.</w:t>
      </w:r>
    </w:p>
    <w:p w14:paraId="34320704" w14:textId="77777777" w:rsidR="008673AC" w:rsidRPr="008673AC" w:rsidRDefault="008673AC" w:rsidP="008673AC">
      <w:pPr>
        <w:pStyle w:val="EndNoteBibliography"/>
        <w:spacing w:after="0"/>
        <w:ind w:left="720" w:hanging="720"/>
        <w:rPr>
          <w:noProof/>
        </w:rPr>
      </w:pPr>
      <w:r w:rsidRPr="008673AC">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8673AC">
        <w:rPr>
          <w:i/>
          <w:noProof/>
        </w:rPr>
        <w:t>Applied and Environmental Microbiology</w:t>
      </w:r>
      <w:r w:rsidRPr="008673AC">
        <w:rPr>
          <w:noProof/>
        </w:rPr>
        <w:t xml:space="preserve"> 73:4071-4073. doi: 10.1128/AEM.00477-07.</w:t>
      </w:r>
    </w:p>
    <w:p w14:paraId="27455DE8" w14:textId="77777777" w:rsidR="008673AC" w:rsidRPr="008673AC" w:rsidRDefault="008673AC" w:rsidP="008673AC">
      <w:pPr>
        <w:pStyle w:val="EndNoteBibliography"/>
        <w:spacing w:after="0"/>
        <w:ind w:left="720" w:hanging="720"/>
        <w:rPr>
          <w:noProof/>
        </w:rPr>
      </w:pPr>
      <w:r w:rsidRPr="008673AC">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8673AC">
        <w:rPr>
          <w:i/>
          <w:noProof/>
        </w:rPr>
        <w:t>Journal of Eukaryotic Microbiology</w:t>
      </w:r>
      <w:r w:rsidRPr="008673AC">
        <w:rPr>
          <w:noProof/>
        </w:rPr>
        <w:t xml:space="preserve"> 45:273-283. doi: 10.1111/j.1550-7408.1998.tb04536.x.</w:t>
      </w:r>
    </w:p>
    <w:p w14:paraId="6F45B672" w14:textId="77777777" w:rsidR="008673AC" w:rsidRPr="008673AC" w:rsidRDefault="008673AC" w:rsidP="008673AC">
      <w:pPr>
        <w:pStyle w:val="EndNoteBibliography"/>
        <w:spacing w:after="0"/>
        <w:ind w:left="720" w:hanging="720"/>
        <w:rPr>
          <w:noProof/>
        </w:rPr>
      </w:pPr>
      <w:r w:rsidRPr="008673AC">
        <w:rPr>
          <w:noProof/>
        </w:rPr>
        <w:t xml:space="preserve">Jothi, Raja, Teresa M Przytycka, and L Aravind. 2007. "Discovering functional linkages and uncharacterized cellular pathways using phylogenetic profile comparisons: a comprehensive assessment."  </w:t>
      </w:r>
      <w:r w:rsidRPr="008673AC">
        <w:rPr>
          <w:i/>
          <w:noProof/>
        </w:rPr>
        <w:t>BMC bioinformatics</w:t>
      </w:r>
      <w:r w:rsidRPr="008673AC">
        <w:rPr>
          <w:noProof/>
        </w:rPr>
        <w:t xml:space="preserve"> 8:173-173. doi: 10.1186/1471-2105-8-173.</w:t>
      </w:r>
    </w:p>
    <w:p w14:paraId="1CB092E3" w14:textId="77777777" w:rsidR="008673AC" w:rsidRPr="008673AC" w:rsidRDefault="008673AC" w:rsidP="008673AC">
      <w:pPr>
        <w:pStyle w:val="EndNoteBibliography"/>
        <w:spacing w:after="0"/>
        <w:ind w:left="720" w:hanging="720"/>
        <w:rPr>
          <w:noProof/>
        </w:rPr>
      </w:pPr>
      <w:r w:rsidRPr="008673AC">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8673AC">
        <w:rPr>
          <w:i/>
          <w:noProof/>
        </w:rPr>
        <w:t>The Journal of Biochemistry</w:t>
      </w:r>
      <w:r w:rsidRPr="008673AC">
        <w:rPr>
          <w:noProof/>
        </w:rPr>
        <w:t xml:space="preserve"> 120:1095-1103.</w:t>
      </w:r>
    </w:p>
    <w:p w14:paraId="3B881889" w14:textId="77777777" w:rsidR="008673AC" w:rsidRPr="008673AC" w:rsidRDefault="008673AC" w:rsidP="008673AC">
      <w:pPr>
        <w:pStyle w:val="EndNoteBibliography"/>
        <w:spacing w:after="0"/>
        <w:ind w:left="720" w:hanging="720"/>
        <w:rPr>
          <w:noProof/>
        </w:rPr>
      </w:pPr>
      <w:r w:rsidRPr="008673AC">
        <w:rPr>
          <w:noProof/>
        </w:rPr>
        <w:t xml:space="preserve">Kanehisa, M, and S Goto. 2000. "KEGG: kyoto encyclopedia of genes and genomes."  </w:t>
      </w:r>
      <w:r w:rsidRPr="008673AC">
        <w:rPr>
          <w:i/>
          <w:noProof/>
        </w:rPr>
        <w:t>Nucleic acids research</w:t>
      </w:r>
      <w:r w:rsidRPr="008673AC">
        <w:rPr>
          <w:noProof/>
        </w:rPr>
        <w:t xml:space="preserve"> 28:27-30.</w:t>
      </w:r>
    </w:p>
    <w:p w14:paraId="08463DFB" w14:textId="77777777" w:rsidR="008673AC" w:rsidRPr="008673AC" w:rsidRDefault="008673AC" w:rsidP="008673AC">
      <w:pPr>
        <w:pStyle w:val="EndNoteBibliography"/>
        <w:spacing w:after="0"/>
        <w:ind w:left="720" w:hanging="720"/>
        <w:rPr>
          <w:noProof/>
        </w:rPr>
      </w:pPr>
      <w:r w:rsidRPr="008673AC">
        <w:rPr>
          <w:noProof/>
        </w:rPr>
        <w:t xml:space="preserve">Kanehisa, Minoru, Susumu Goto, Yoko Sato, Masayuki Kawashima, Miho Furumichi, and Mao Tanabe. 2014. "Data, information, knowledge and principle: Back to metabolism in KEGG."  </w:t>
      </w:r>
      <w:r w:rsidRPr="008673AC">
        <w:rPr>
          <w:i/>
          <w:noProof/>
        </w:rPr>
        <w:t>Nucleic Acids Research</w:t>
      </w:r>
      <w:r w:rsidRPr="008673AC">
        <w:rPr>
          <w:noProof/>
        </w:rPr>
        <w:t xml:space="preserve"> 42. doi: 10.1093/nar/gkt1076.</w:t>
      </w:r>
    </w:p>
    <w:p w14:paraId="1B4C2B60" w14:textId="77777777" w:rsidR="008673AC" w:rsidRPr="008673AC" w:rsidRDefault="008673AC" w:rsidP="008673AC">
      <w:pPr>
        <w:pStyle w:val="EndNoteBibliography"/>
        <w:spacing w:after="0"/>
        <w:ind w:left="720" w:hanging="720"/>
        <w:rPr>
          <w:noProof/>
        </w:rPr>
      </w:pPr>
      <w:r w:rsidRPr="008673AC">
        <w:rPr>
          <w:noProof/>
        </w:rPr>
        <w:t xml:space="preserve">Kanehisa, Minoru, Yoko Sato, Masayuki Kawashima, Miho Furumichi, and Mao Tanabe. 2016. "KEGG as a reference resource for gene and protein annotation."  </w:t>
      </w:r>
      <w:r w:rsidRPr="008673AC">
        <w:rPr>
          <w:i/>
          <w:noProof/>
        </w:rPr>
        <w:t>Nucleic Acids Research</w:t>
      </w:r>
      <w:r w:rsidRPr="008673AC">
        <w:rPr>
          <w:noProof/>
        </w:rPr>
        <w:t xml:space="preserve"> 44:D457-D462. doi: 10.1093/nar/gkv1070.</w:t>
      </w:r>
    </w:p>
    <w:p w14:paraId="40527891" w14:textId="77777777" w:rsidR="008673AC" w:rsidRPr="008673AC" w:rsidRDefault="008673AC" w:rsidP="008673AC">
      <w:pPr>
        <w:pStyle w:val="EndNoteBibliography"/>
        <w:spacing w:after="0"/>
        <w:ind w:left="720" w:hanging="720"/>
        <w:rPr>
          <w:noProof/>
        </w:rPr>
      </w:pPr>
      <w:r w:rsidRPr="008673AC">
        <w:rPr>
          <w:noProof/>
        </w:rPr>
        <w:lastRenderedPageBreak/>
        <w:t xml:space="preserve">Kanehisa, Minoru, Yoko Sato, and Kanae Morishima. 2016. "BlastKOALA and GhostKOALA: KEGG Tools for Functional Characterization of Genome and Metagenome Sequences."  </w:t>
      </w:r>
      <w:r w:rsidRPr="008673AC">
        <w:rPr>
          <w:i/>
          <w:noProof/>
        </w:rPr>
        <w:t>Journal of Molecular Biology</w:t>
      </w:r>
      <w:r w:rsidRPr="008673AC">
        <w:rPr>
          <w:noProof/>
        </w:rPr>
        <w:t xml:space="preserve"> 428:726-731. doi: 10.1016/j.jmb.2015.11.006.</w:t>
      </w:r>
    </w:p>
    <w:p w14:paraId="1492D0DB" w14:textId="77777777" w:rsidR="008673AC" w:rsidRPr="008673AC" w:rsidRDefault="008673AC" w:rsidP="008673AC">
      <w:pPr>
        <w:pStyle w:val="EndNoteBibliography"/>
        <w:spacing w:after="0"/>
        <w:ind w:left="720" w:hanging="720"/>
        <w:rPr>
          <w:noProof/>
        </w:rPr>
      </w:pPr>
      <w:r w:rsidRPr="008673AC">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8673AC">
        <w:rPr>
          <w:i/>
          <w:noProof/>
        </w:rPr>
        <w:t>Nature</w:t>
      </w:r>
      <w:r w:rsidRPr="008673AC">
        <w:rPr>
          <w:noProof/>
        </w:rPr>
        <w:t xml:space="preserve"> 414:450-453. doi: 10.1038/35106579.</w:t>
      </w:r>
    </w:p>
    <w:p w14:paraId="76561582" w14:textId="77777777" w:rsidR="008673AC" w:rsidRPr="008673AC" w:rsidRDefault="008673AC" w:rsidP="008673AC">
      <w:pPr>
        <w:pStyle w:val="EndNoteBibliography"/>
        <w:spacing w:after="0"/>
        <w:ind w:left="720" w:hanging="720"/>
        <w:rPr>
          <w:noProof/>
        </w:rPr>
      </w:pPr>
      <w:r w:rsidRPr="008673AC">
        <w:rPr>
          <w:noProof/>
        </w:rPr>
        <w:t xml:space="preserve">Kaya, Ghosh, and Weiss Louis M. 2012. "T cell response and persistence of the microsporidia."  </w:t>
      </w:r>
      <w:r w:rsidRPr="008673AC">
        <w:rPr>
          <w:i/>
          <w:noProof/>
        </w:rPr>
        <w:t>FEMS Microbiology Reviews</w:t>
      </w:r>
      <w:r w:rsidRPr="008673AC">
        <w:rPr>
          <w:noProof/>
        </w:rPr>
        <w:t xml:space="preserve"> 36:748-760. doi: 10.1111/j.1574-6976.2011.00318.x.</w:t>
      </w:r>
    </w:p>
    <w:p w14:paraId="70D3B89C" w14:textId="77777777" w:rsidR="008673AC" w:rsidRPr="008673AC" w:rsidRDefault="008673AC" w:rsidP="008673AC">
      <w:pPr>
        <w:pStyle w:val="EndNoteBibliography"/>
        <w:spacing w:after="0"/>
        <w:ind w:left="720" w:hanging="720"/>
        <w:rPr>
          <w:noProof/>
        </w:rPr>
      </w:pPr>
      <w:r w:rsidRPr="008673AC">
        <w:rPr>
          <w:noProof/>
        </w:rPr>
        <w:t xml:space="preserve">Keeling, P. J., and W. F. Doolittle. 1996. "Alpha-tubulin from early-diverging eukaryotic lineages and the evolution of the tubulin family."  </w:t>
      </w:r>
      <w:r w:rsidRPr="008673AC">
        <w:rPr>
          <w:i/>
          <w:noProof/>
        </w:rPr>
        <w:t>Molecular Biology and Evolution</w:t>
      </w:r>
      <w:r w:rsidRPr="008673AC">
        <w:rPr>
          <w:noProof/>
        </w:rPr>
        <w:t xml:space="preserve"> 13:1297-1305. doi: 10.1093/oxfordjournals.molbev.a025576.</w:t>
      </w:r>
    </w:p>
    <w:p w14:paraId="0A2A6914" w14:textId="77777777" w:rsidR="008673AC" w:rsidRPr="008673AC" w:rsidRDefault="008673AC" w:rsidP="008673AC">
      <w:pPr>
        <w:pStyle w:val="EndNoteBibliography"/>
        <w:spacing w:after="0"/>
        <w:ind w:left="720" w:hanging="720"/>
        <w:rPr>
          <w:noProof/>
        </w:rPr>
      </w:pPr>
      <w:r w:rsidRPr="008673AC">
        <w:rPr>
          <w:noProof/>
        </w:rPr>
        <w:t xml:space="preserve">Keeling, Patrick. 2009. "Five questions about microsporidia."  </w:t>
      </w:r>
      <w:r w:rsidRPr="008673AC">
        <w:rPr>
          <w:i/>
          <w:noProof/>
        </w:rPr>
        <w:t>PLoS pathogens</w:t>
      </w:r>
      <w:r w:rsidRPr="008673AC">
        <w:rPr>
          <w:noProof/>
        </w:rPr>
        <w:t xml:space="preserve"> 5:e1000489-e1000489. doi: 10.1371/journal.ppat.1000489.</w:t>
      </w:r>
    </w:p>
    <w:p w14:paraId="65F7E73F" w14:textId="77777777" w:rsidR="008673AC" w:rsidRPr="008673AC" w:rsidRDefault="008673AC" w:rsidP="008673AC">
      <w:pPr>
        <w:pStyle w:val="EndNoteBibliography"/>
        <w:spacing w:after="0"/>
        <w:ind w:left="720" w:hanging="720"/>
        <w:rPr>
          <w:noProof/>
        </w:rPr>
      </w:pPr>
      <w:r w:rsidRPr="008673AC">
        <w:rPr>
          <w:noProof/>
        </w:rPr>
        <w:t xml:space="preserve">Keeling, Patrick J, and Nicolas Corradi. 2011. "Shrink it or lose it: balancing loss of function with shrinking genomes in the microsporidia."  </w:t>
      </w:r>
      <w:r w:rsidRPr="008673AC">
        <w:rPr>
          <w:i/>
          <w:noProof/>
        </w:rPr>
        <w:t>Virulence</w:t>
      </w:r>
      <w:r w:rsidRPr="008673AC">
        <w:rPr>
          <w:noProof/>
        </w:rPr>
        <w:t xml:space="preserve"> 2:67-70. doi: 10.4161/viru.2.1.14606.</w:t>
      </w:r>
    </w:p>
    <w:p w14:paraId="2CA4CA63" w14:textId="77777777" w:rsidR="008673AC" w:rsidRPr="008673AC" w:rsidRDefault="008673AC" w:rsidP="008673AC">
      <w:pPr>
        <w:pStyle w:val="EndNoteBibliography"/>
        <w:spacing w:after="0"/>
        <w:ind w:left="720" w:hanging="720"/>
        <w:rPr>
          <w:noProof/>
        </w:rPr>
      </w:pPr>
      <w:r w:rsidRPr="008673AC">
        <w:rPr>
          <w:noProof/>
        </w:rPr>
        <w:t xml:space="preserve">Keeling, Patrick J, and Naomi M Fast. 2002. "Microsporidia: biology and evolution of highly reduced intracellular parasites."  </w:t>
      </w:r>
      <w:r w:rsidRPr="008673AC">
        <w:rPr>
          <w:i/>
          <w:noProof/>
        </w:rPr>
        <w:t>Annual review of microbiology</w:t>
      </w:r>
      <w:r w:rsidRPr="008673AC">
        <w:rPr>
          <w:noProof/>
        </w:rPr>
        <w:t xml:space="preserve"> 56:93-116. doi: 10.1146/annurev.micro.56.012302.160854.</w:t>
      </w:r>
    </w:p>
    <w:p w14:paraId="60EA66EA" w14:textId="77777777" w:rsidR="008673AC" w:rsidRPr="008673AC" w:rsidRDefault="008673AC" w:rsidP="008673AC">
      <w:pPr>
        <w:pStyle w:val="EndNoteBibliography"/>
        <w:spacing w:after="0"/>
        <w:ind w:left="720" w:hanging="720"/>
        <w:rPr>
          <w:noProof/>
        </w:rPr>
      </w:pPr>
      <w:r w:rsidRPr="008673AC">
        <w:rPr>
          <w:noProof/>
        </w:rPr>
        <w:t xml:space="preserve">Keeling, Patrick J., Melissa A. Luker, and Jeffrey D. Palmer. 2000. "Evidence from beta-tubulin phylogeny that microsporidia evolved from within the fungi."  </w:t>
      </w:r>
      <w:r w:rsidRPr="008673AC">
        <w:rPr>
          <w:i/>
          <w:noProof/>
        </w:rPr>
        <w:t>Molecular Biology and Evolution</w:t>
      </w:r>
      <w:r w:rsidRPr="008673AC">
        <w:rPr>
          <w:noProof/>
        </w:rPr>
        <w:t xml:space="preserve"> 17:23-31. doi: 10.1093/oxfordjournals.molbev.a026235.</w:t>
      </w:r>
    </w:p>
    <w:p w14:paraId="7281F5B1" w14:textId="77777777" w:rsidR="008673AC" w:rsidRPr="008673AC" w:rsidRDefault="008673AC" w:rsidP="008673AC">
      <w:pPr>
        <w:pStyle w:val="EndNoteBibliography"/>
        <w:spacing w:after="0"/>
        <w:ind w:left="720" w:hanging="720"/>
        <w:rPr>
          <w:noProof/>
        </w:rPr>
      </w:pPr>
      <w:r w:rsidRPr="008673AC">
        <w:rPr>
          <w:noProof/>
        </w:rPr>
        <w:t xml:space="preserve">Kensche, Philip R, Vera van Noort, Bas E Dutilh, and Martijn A Huynen. 2008. "Practical and theoretical advances in predicting the function of a protein by its phylogenetic distribution."  </w:t>
      </w:r>
      <w:r w:rsidRPr="008673AC">
        <w:rPr>
          <w:i/>
          <w:noProof/>
        </w:rPr>
        <w:t>Journal of the Royal Society, Interface / the Royal Society</w:t>
      </w:r>
      <w:r w:rsidRPr="008673AC">
        <w:rPr>
          <w:noProof/>
        </w:rPr>
        <w:t xml:space="preserve"> 5:151-70. doi: 10.1098/rsif.2007.1047.</w:t>
      </w:r>
    </w:p>
    <w:p w14:paraId="5169605C" w14:textId="77777777" w:rsidR="008673AC" w:rsidRPr="008673AC" w:rsidRDefault="008673AC" w:rsidP="008673AC">
      <w:pPr>
        <w:pStyle w:val="EndNoteBibliography"/>
        <w:spacing w:after="0"/>
        <w:ind w:left="720" w:hanging="720"/>
        <w:rPr>
          <w:noProof/>
        </w:rPr>
      </w:pPr>
      <w:r w:rsidRPr="008673AC">
        <w:rPr>
          <w:noProof/>
        </w:rPr>
        <w:t xml:space="preserve">Kmmari, Suresh, Srinu Rathlavath, Devika Pillai, and Gadasu Rajesh. 2018. "Hepatopancreatic Microsporidiasis (HPM) in Shrimp Culture: A Review."  </w:t>
      </w:r>
      <w:r w:rsidRPr="008673AC">
        <w:rPr>
          <w:i/>
          <w:noProof/>
        </w:rPr>
        <w:t>International Journal of Current Microbiology and Applied Sciences</w:t>
      </w:r>
      <w:r w:rsidRPr="008673AC">
        <w:rPr>
          <w:noProof/>
        </w:rPr>
        <w:t xml:space="preserve"> 7:3208-3215. doi: 10.20546/ijcmas.2018.701.383.</w:t>
      </w:r>
    </w:p>
    <w:p w14:paraId="6A21F2DC" w14:textId="77777777" w:rsidR="008673AC" w:rsidRPr="008673AC" w:rsidRDefault="008673AC" w:rsidP="008673AC">
      <w:pPr>
        <w:pStyle w:val="EndNoteBibliography"/>
        <w:spacing w:after="0"/>
        <w:ind w:left="720" w:hanging="720"/>
        <w:rPr>
          <w:noProof/>
        </w:rPr>
      </w:pPr>
      <w:r w:rsidRPr="008673AC">
        <w:rPr>
          <w:noProof/>
        </w:rPr>
        <w:t xml:space="preserve">Koestler, Tina, and Ingo Ebersberger. 2011. "Zygomycetes, Microsporidia, and the Evolutionary Ancestry of Sex Determination."  </w:t>
      </w:r>
      <w:r w:rsidRPr="008673AC">
        <w:rPr>
          <w:i/>
          <w:noProof/>
        </w:rPr>
        <w:t>Genome Biology and Evolution</w:t>
      </w:r>
      <w:r w:rsidRPr="008673AC">
        <w:rPr>
          <w:noProof/>
        </w:rPr>
        <w:t xml:space="preserve"> 3:186-194. doi: 10.1093/gbe/evr009.</w:t>
      </w:r>
    </w:p>
    <w:p w14:paraId="6D7667CF" w14:textId="77777777" w:rsidR="008673AC" w:rsidRPr="008673AC" w:rsidRDefault="008673AC" w:rsidP="008673AC">
      <w:pPr>
        <w:pStyle w:val="EndNoteBibliography"/>
        <w:spacing w:after="0"/>
        <w:ind w:left="720" w:hanging="720"/>
        <w:rPr>
          <w:noProof/>
        </w:rPr>
      </w:pPr>
      <w:r w:rsidRPr="008673AC">
        <w:rPr>
          <w:noProof/>
        </w:rPr>
        <w:t xml:space="preserve">Koestler, Tina, Arndt von Haeseler, and Ingo Ebersberger. 2010. "FACT: functional annotation transfer between proteins with similar feature architectures."  </w:t>
      </w:r>
      <w:r w:rsidRPr="008673AC">
        <w:rPr>
          <w:i/>
          <w:noProof/>
        </w:rPr>
        <w:t>BMC bioinformatics</w:t>
      </w:r>
      <w:r w:rsidRPr="008673AC">
        <w:rPr>
          <w:noProof/>
        </w:rPr>
        <w:t xml:space="preserve"> 11:417-417. doi: 10.1186/1471-2105-11-417.</w:t>
      </w:r>
    </w:p>
    <w:p w14:paraId="3B762AC7" w14:textId="77777777" w:rsidR="008673AC" w:rsidRPr="008673AC" w:rsidRDefault="008673AC" w:rsidP="008673AC">
      <w:pPr>
        <w:pStyle w:val="EndNoteBibliography"/>
        <w:spacing w:after="0"/>
        <w:ind w:left="720" w:hanging="720"/>
        <w:rPr>
          <w:noProof/>
        </w:rPr>
      </w:pPr>
      <w:r w:rsidRPr="008673AC">
        <w:rPr>
          <w:noProof/>
        </w:rPr>
        <w:lastRenderedPageBreak/>
        <w:t xml:space="preserve">Kolaczkowski, Bryan, and Joseph W Thornton. 2009. "Long-Branch Attraction Bias and Inconsistency in Bayesian Phylogenetics."  </w:t>
      </w:r>
      <w:r w:rsidRPr="008673AC">
        <w:rPr>
          <w:i/>
          <w:noProof/>
        </w:rPr>
        <w:t>PLoS ONE</w:t>
      </w:r>
      <w:r w:rsidRPr="008673AC">
        <w:rPr>
          <w:noProof/>
        </w:rPr>
        <w:t xml:space="preserve"> 4:12.</w:t>
      </w:r>
    </w:p>
    <w:p w14:paraId="10BB4D59" w14:textId="77777777" w:rsidR="008673AC" w:rsidRPr="008673AC" w:rsidRDefault="008673AC" w:rsidP="008673AC">
      <w:pPr>
        <w:pStyle w:val="EndNoteBibliography"/>
        <w:spacing w:after="0"/>
        <w:ind w:left="720" w:hanging="720"/>
        <w:rPr>
          <w:noProof/>
        </w:rPr>
      </w:pPr>
      <w:r w:rsidRPr="008673AC">
        <w:rPr>
          <w:noProof/>
        </w:rPr>
        <w:t xml:space="preserve">Kristensen, D. M., Y. I. Wolf, A. R. Mushegian, and E. V. Koonin. 2011. "Computational methods for Gene Orthology inference."  </w:t>
      </w:r>
      <w:r w:rsidRPr="008673AC">
        <w:rPr>
          <w:i/>
          <w:noProof/>
        </w:rPr>
        <w:t>Briefings in Bioinformatics</w:t>
      </w:r>
      <w:r w:rsidRPr="008673AC">
        <w:rPr>
          <w:noProof/>
        </w:rPr>
        <w:t xml:space="preserve"> 12:379-391. doi: 10.1093/bib/bbr030.</w:t>
      </w:r>
    </w:p>
    <w:p w14:paraId="7332BF85" w14:textId="77777777" w:rsidR="008673AC" w:rsidRPr="008673AC" w:rsidRDefault="008673AC" w:rsidP="008673AC">
      <w:pPr>
        <w:pStyle w:val="EndNoteBibliography"/>
        <w:spacing w:after="0"/>
        <w:ind w:left="720" w:hanging="720"/>
        <w:rPr>
          <w:noProof/>
        </w:rPr>
      </w:pPr>
      <w:r w:rsidRPr="008673AC">
        <w:rPr>
          <w:noProof/>
        </w:rPr>
        <w:t xml:space="preserve">Kück, Patrick, Christoph Mayer, Johann-Wolfgang Wägele, and Bernhard Misof. 2012. "Long Branch Effects Distort Maximum Likelihood Phylogenies in Simulations Despite Selection of the Correct Model."  </w:t>
      </w:r>
      <w:r w:rsidRPr="008673AC">
        <w:rPr>
          <w:i/>
          <w:noProof/>
        </w:rPr>
        <w:t>PLoS ONE</w:t>
      </w:r>
      <w:r w:rsidRPr="008673AC">
        <w:rPr>
          <w:noProof/>
        </w:rPr>
        <w:t xml:space="preserve"> 7:e36593. doi: 10.1371/journal.pone.0036593.</w:t>
      </w:r>
    </w:p>
    <w:p w14:paraId="454CF165" w14:textId="77777777" w:rsidR="008673AC" w:rsidRPr="008673AC" w:rsidRDefault="008673AC" w:rsidP="008673AC">
      <w:pPr>
        <w:pStyle w:val="EndNoteBibliography"/>
        <w:spacing w:after="0"/>
        <w:ind w:left="720" w:hanging="720"/>
        <w:rPr>
          <w:noProof/>
        </w:rPr>
      </w:pPr>
      <w:r w:rsidRPr="008673AC">
        <w:rPr>
          <w:noProof/>
        </w:rPr>
        <w:t xml:space="preserve">Kudo, R. R., and E. W. Daniels. 1963. "An Electron Microscope Study of the Spore of a Microsporidian, Thelohania californica*."  </w:t>
      </w:r>
      <w:r w:rsidRPr="008673AC">
        <w:rPr>
          <w:i/>
          <w:noProof/>
        </w:rPr>
        <w:t>The Journal of Protozoology</w:t>
      </w:r>
      <w:r w:rsidRPr="008673AC">
        <w:rPr>
          <w:noProof/>
        </w:rPr>
        <w:t xml:space="preserve"> 10:112-120. doi: 10.1111/j.1550-7408.1963.tb01645.x.</w:t>
      </w:r>
    </w:p>
    <w:p w14:paraId="6C027D81" w14:textId="77777777" w:rsidR="008673AC" w:rsidRPr="008673AC" w:rsidRDefault="008673AC" w:rsidP="008673AC">
      <w:pPr>
        <w:pStyle w:val="EndNoteBibliography"/>
        <w:spacing w:after="0"/>
        <w:ind w:left="720" w:hanging="720"/>
        <w:rPr>
          <w:noProof/>
        </w:rPr>
      </w:pPr>
      <w:r w:rsidRPr="008673AC">
        <w:rPr>
          <w:noProof/>
        </w:rPr>
        <w:t xml:space="preserve">Larkin, M. A., G. Blackshields, N. P. Brown, R. Chenna, P. A. McGettigan, H. McWilliam, F. Valentin, I. M. Wallace, A. Wilm, R. Lopez, J. D. Thompson, T. J. Gibson, and D. G. Higgins. 2007. "Clustal W and Clustal X version 2.0."  </w:t>
      </w:r>
      <w:r w:rsidRPr="008673AC">
        <w:rPr>
          <w:i/>
          <w:noProof/>
        </w:rPr>
        <w:t>Bioinformatics</w:t>
      </w:r>
      <w:r w:rsidRPr="008673AC">
        <w:rPr>
          <w:noProof/>
        </w:rPr>
        <w:t xml:space="preserve"> 23:2947-2948. doi: 10.1093/bioinformatics/btm404.</w:t>
      </w:r>
    </w:p>
    <w:p w14:paraId="12026857" w14:textId="77777777" w:rsidR="008673AC" w:rsidRPr="008673AC" w:rsidRDefault="008673AC" w:rsidP="008673AC">
      <w:pPr>
        <w:pStyle w:val="EndNoteBibliography"/>
        <w:spacing w:after="0"/>
        <w:ind w:left="720" w:hanging="720"/>
        <w:rPr>
          <w:noProof/>
        </w:rPr>
      </w:pPr>
      <w:r w:rsidRPr="008673AC">
        <w:rPr>
          <w:noProof/>
        </w:rPr>
        <w:t xml:space="preserve">Le, Si Quang, and Olivier Gascuel. 2008. "An improved general amino acid replacement matrix."  </w:t>
      </w:r>
      <w:r w:rsidRPr="008673AC">
        <w:rPr>
          <w:i/>
          <w:noProof/>
        </w:rPr>
        <w:t>Molecular Biology and Evolution</w:t>
      </w:r>
      <w:r w:rsidRPr="008673AC">
        <w:rPr>
          <w:noProof/>
        </w:rPr>
        <w:t xml:space="preserve"> 25:1307-1320. doi: 10.1093/molbev/msn067.</w:t>
      </w:r>
    </w:p>
    <w:p w14:paraId="1E723E95" w14:textId="77777777" w:rsidR="008673AC" w:rsidRPr="008673AC" w:rsidRDefault="008673AC" w:rsidP="008673AC">
      <w:pPr>
        <w:pStyle w:val="EndNoteBibliography"/>
        <w:spacing w:after="0"/>
        <w:ind w:left="720" w:hanging="720"/>
        <w:rPr>
          <w:noProof/>
        </w:rPr>
      </w:pPr>
      <w:r w:rsidRPr="008673AC">
        <w:rPr>
          <w:noProof/>
        </w:rPr>
        <w:t xml:space="preserve">Lee, John Hwa. 2008. "Molecular Detection of Enterocytozoon bieneusi and Identification of a Potentially Human-Pathogenic Genotype in Milk."  </w:t>
      </w:r>
      <w:r w:rsidRPr="008673AC">
        <w:rPr>
          <w:i/>
          <w:noProof/>
        </w:rPr>
        <w:t>Applied and Environmental Microbiology</w:t>
      </w:r>
      <w:r w:rsidRPr="008673AC">
        <w:rPr>
          <w:noProof/>
        </w:rPr>
        <w:t xml:space="preserve"> 74:1664-1666. doi: 10.1128/AEM.02110-07.</w:t>
      </w:r>
    </w:p>
    <w:p w14:paraId="30C59EE5" w14:textId="77777777" w:rsidR="008673AC" w:rsidRPr="008673AC" w:rsidRDefault="008673AC" w:rsidP="008673AC">
      <w:pPr>
        <w:pStyle w:val="EndNoteBibliography"/>
        <w:spacing w:after="0"/>
        <w:ind w:left="720" w:hanging="720"/>
        <w:rPr>
          <w:noProof/>
        </w:rPr>
      </w:pPr>
      <w:r w:rsidRPr="008673AC">
        <w:rPr>
          <w:noProof/>
        </w:rPr>
        <w:t xml:space="preserve">Lee, Soo Chan, Nicolas Corradi, Edmond J. Byrnes, Santiago Torres-Martinez, Fred S. Dietrich, Patrick J. Keeling, and Joseph Heitman. 2008. "Microsporidia evolved from ancestral sexual fungi."  </w:t>
      </w:r>
      <w:r w:rsidRPr="008673AC">
        <w:rPr>
          <w:i/>
          <w:noProof/>
        </w:rPr>
        <w:t>Current biology : CB</w:t>
      </w:r>
      <w:r w:rsidRPr="008673AC">
        <w:rPr>
          <w:noProof/>
        </w:rPr>
        <w:t xml:space="preserve"> 18:1675-1679. doi: 10.1016/j.cub.2008.09.030.</w:t>
      </w:r>
    </w:p>
    <w:p w14:paraId="0B3FB5AA" w14:textId="77777777" w:rsidR="008673AC" w:rsidRPr="008673AC" w:rsidRDefault="008673AC" w:rsidP="008673AC">
      <w:pPr>
        <w:pStyle w:val="EndNoteBibliography"/>
        <w:spacing w:after="0"/>
        <w:ind w:left="720" w:hanging="720"/>
        <w:rPr>
          <w:noProof/>
        </w:rPr>
      </w:pPr>
      <w:r w:rsidRPr="008673AC">
        <w:rPr>
          <w:noProof/>
        </w:rPr>
        <w:t xml:space="preserve">Letunic, Ivica, Tobias Doerks, and Peer Bork. 2012. "SMART 7: Recent updates to the protein domain annotation resource."  </w:t>
      </w:r>
      <w:r w:rsidRPr="008673AC">
        <w:rPr>
          <w:i/>
          <w:noProof/>
        </w:rPr>
        <w:t>Nucleic Acids Research</w:t>
      </w:r>
      <w:r w:rsidRPr="008673AC">
        <w:rPr>
          <w:noProof/>
        </w:rPr>
        <w:t xml:space="preserve"> 40. doi: 10.1093/nar/gkr931.</w:t>
      </w:r>
    </w:p>
    <w:p w14:paraId="62D73647" w14:textId="77777777" w:rsidR="008673AC" w:rsidRPr="008673AC" w:rsidRDefault="008673AC" w:rsidP="008673AC">
      <w:pPr>
        <w:pStyle w:val="EndNoteBibliography"/>
        <w:spacing w:after="0"/>
        <w:ind w:left="720" w:hanging="720"/>
        <w:rPr>
          <w:noProof/>
        </w:rPr>
      </w:pPr>
      <w:r w:rsidRPr="008673AC">
        <w:rPr>
          <w:noProof/>
        </w:rPr>
        <w:t xml:space="preserve">Li, Li, Christian J Stoeckert, and David S Roos. 2003. "OrthoMCL: identification of ortholog groups for eukaryotic genomes."  </w:t>
      </w:r>
      <w:r w:rsidRPr="008673AC">
        <w:rPr>
          <w:i/>
          <w:noProof/>
        </w:rPr>
        <w:t>Genome research</w:t>
      </w:r>
      <w:r w:rsidRPr="008673AC">
        <w:rPr>
          <w:noProof/>
        </w:rPr>
        <w:t xml:space="preserve"> 13:2178-89. doi: 10.1101/gr.1224503.</w:t>
      </w:r>
    </w:p>
    <w:p w14:paraId="789915AA" w14:textId="77777777" w:rsidR="008673AC" w:rsidRPr="008673AC" w:rsidRDefault="008673AC" w:rsidP="008673AC">
      <w:pPr>
        <w:pStyle w:val="EndNoteBibliography"/>
        <w:spacing w:after="0"/>
        <w:ind w:left="720" w:hanging="720"/>
        <w:rPr>
          <w:noProof/>
        </w:rPr>
      </w:pPr>
      <w:r w:rsidRPr="008673AC">
        <w:rPr>
          <w:noProof/>
        </w:rPr>
        <w:t xml:space="preserve">Li, Teng, Jimeng Hua, April M Wright, Ying Cui, Qiang Xie, Wenjun Bu, and David M Hillis. 2014. "Long-branch attraction and the phylogeny of true water bugs (Hemiptera: Nepomorpha) as estimated from mitochondrial genomes."  </w:t>
      </w:r>
      <w:r w:rsidRPr="008673AC">
        <w:rPr>
          <w:i/>
          <w:noProof/>
        </w:rPr>
        <w:t>BMC Evolutionary Biology</w:t>
      </w:r>
      <w:r w:rsidRPr="008673AC">
        <w:rPr>
          <w:noProof/>
        </w:rPr>
        <w:t xml:space="preserve"> 14:99. doi: 10.1186/1471-2148-14-99.</w:t>
      </w:r>
    </w:p>
    <w:p w14:paraId="14A6BE8E" w14:textId="77777777" w:rsidR="008673AC" w:rsidRPr="008673AC" w:rsidRDefault="008673AC" w:rsidP="008673AC">
      <w:pPr>
        <w:pStyle w:val="EndNoteBibliography"/>
        <w:spacing w:after="0"/>
        <w:ind w:left="720" w:hanging="720"/>
        <w:rPr>
          <w:noProof/>
        </w:rPr>
      </w:pPr>
      <w:r w:rsidRPr="008673AC">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8673AC">
        <w:rPr>
          <w:i/>
          <w:noProof/>
        </w:rPr>
        <w:t>PLoS ONE</w:t>
      </w:r>
      <w:r w:rsidRPr="008673AC">
        <w:rPr>
          <w:noProof/>
        </w:rPr>
        <w:t xml:space="preserve"> 9:e97623. doi: 10.1371/journal.pone.0097623.</w:t>
      </w:r>
    </w:p>
    <w:p w14:paraId="71263967" w14:textId="77777777" w:rsidR="008673AC" w:rsidRPr="008673AC" w:rsidRDefault="008673AC" w:rsidP="008673AC">
      <w:pPr>
        <w:pStyle w:val="EndNoteBibliography"/>
        <w:spacing w:after="0"/>
        <w:ind w:left="720" w:hanging="720"/>
        <w:rPr>
          <w:noProof/>
        </w:rPr>
      </w:pPr>
      <w:r w:rsidRPr="008673AC">
        <w:rPr>
          <w:noProof/>
        </w:rPr>
        <w:lastRenderedPageBreak/>
        <w:t xml:space="preserve">Li, Yang, Sarah E. Calvo, Roee Gutman, Jun S. Liu, and Vamsi K. Mootha. 2014. "Expansion of Biological Pathways Based on Evolutionary Inference."  </w:t>
      </w:r>
      <w:r w:rsidRPr="008673AC">
        <w:rPr>
          <w:i/>
          <w:noProof/>
        </w:rPr>
        <w:t>Cell</w:t>
      </w:r>
      <w:r w:rsidRPr="008673AC">
        <w:rPr>
          <w:noProof/>
        </w:rPr>
        <w:t xml:space="preserve"> 158:213-225. doi: 10.1016/j.cell.2014.05.034.</w:t>
      </w:r>
    </w:p>
    <w:p w14:paraId="5C1F7641" w14:textId="77777777" w:rsidR="008673AC" w:rsidRPr="008673AC" w:rsidRDefault="008673AC" w:rsidP="008673AC">
      <w:pPr>
        <w:pStyle w:val="EndNoteBibliography"/>
        <w:spacing w:after="0"/>
        <w:ind w:left="720" w:hanging="720"/>
        <w:rPr>
          <w:noProof/>
        </w:rPr>
      </w:pPr>
      <w:r w:rsidRPr="008673AC">
        <w:rPr>
          <w:noProof/>
        </w:rPr>
        <w:t xml:space="preserve">Loewenstein, Yaniv, Domenico Raimondo, Oliver C Redfern, James Watson, Dmitrij Frishman, Michal Linial, Christine Orengo, Janet Thornton, and Anna Tramontano. 2009. "Protein function annotation by homology-based inference."  </w:t>
      </w:r>
      <w:r w:rsidRPr="008673AC">
        <w:rPr>
          <w:i/>
          <w:noProof/>
        </w:rPr>
        <w:t>Genome Biology</w:t>
      </w:r>
      <w:r w:rsidRPr="008673AC">
        <w:rPr>
          <w:noProof/>
        </w:rPr>
        <w:t xml:space="preserve"> 10:207. doi: 10.1186/gb-2009-10-2-207.</w:t>
      </w:r>
    </w:p>
    <w:p w14:paraId="51809D2B" w14:textId="77777777" w:rsidR="008673AC" w:rsidRPr="008673AC" w:rsidRDefault="008673AC" w:rsidP="008673AC">
      <w:pPr>
        <w:pStyle w:val="EndNoteBibliography"/>
        <w:spacing w:after="0"/>
        <w:ind w:left="720" w:hanging="720"/>
        <w:rPr>
          <w:noProof/>
        </w:rPr>
      </w:pPr>
      <w:r w:rsidRPr="008673AC">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8673AC">
        <w:rPr>
          <w:i/>
          <w:noProof/>
        </w:rPr>
        <w:t>Clinical Infectious Diseases</w:t>
      </w:r>
      <w:r w:rsidRPr="008673AC">
        <w:rPr>
          <w:noProof/>
        </w:rPr>
        <w:t xml:space="preserve"> 34:918-921. doi: 10.1086/339205.</w:t>
      </w:r>
    </w:p>
    <w:p w14:paraId="663AA11A" w14:textId="77777777" w:rsidR="008673AC" w:rsidRPr="008673AC" w:rsidRDefault="008673AC" w:rsidP="008673AC">
      <w:pPr>
        <w:pStyle w:val="EndNoteBibliography"/>
        <w:spacing w:after="0"/>
        <w:ind w:left="720" w:hanging="720"/>
        <w:rPr>
          <w:noProof/>
        </w:rPr>
      </w:pPr>
      <w:r w:rsidRPr="008673AC">
        <w:rPr>
          <w:noProof/>
        </w:rPr>
        <w:t xml:space="preserve">Luallen, Robert J, Aaron W Reinke, Linda Tong, Michael R Botts, Marie-Anne Félix, and Emily R Troemel. 2016. "Discovery of a Natural Microsporidian Pathogen with a Broad Tissue Tropism in Caenorhabditis elegans."  </w:t>
      </w:r>
      <w:r w:rsidRPr="008673AC">
        <w:rPr>
          <w:i/>
          <w:noProof/>
        </w:rPr>
        <w:t>PLOS Pathogens</w:t>
      </w:r>
      <w:r w:rsidRPr="008673AC">
        <w:rPr>
          <w:noProof/>
        </w:rPr>
        <w:t>:28.</w:t>
      </w:r>
    </w:p>
    <w:p w14:paraId="6DB54049" w14:textId="77777777" w:rsidR="008673AC" w:rsidRPr="008673AC" w:rsidRDefault="008673AC" w:rsidP="008673AC">
      <w:pPr>
        <w:pStyle w:val="EndNoteBibliography"/>
        <w:spacing w:after="0"/>
        <w:ind w:left="720" w:hanging="720"/>
        <w:rPr>
          <w:noProof/>
        </w:rPr>
      </w:pPr>
      <w:r w:rsidRPr="008673AC">
        <w:rPr>
          <w:noProof/>
        </w:rPr>
        <w:t xml:space="preserve">Madera, Martin, and Julian Gough. 2002. "A comparison of profile hidden Markov model procedures for remote homology detection."  </w:t>
      </w:r>
      <w:r w:rsidRPr="008673AC">
        <w:rPr>
          <w:i/>
          <w:noProof/>
        </w:rPr>
        <w:t>Nucleic Acids Research</w:t>
      </w:r>
      <w:r w:rsidRPr="008673AC">
        <w:rPr>
          <w:noProof/>
        </w:rPr>
        <w:t xml:space="preserve"> 30:4321-4328.</w:t>
      </w:r>
    </w:p>
    <w:p w14:paraId="608EFA29" w14:textId="77777777" w:rsidR="008673AC" w:rsidRPr="008673AC" w:rsidRDefault="008673AC" w:rsidP="008673AC">
      <w:pPr>
        <w:pStyle w:val="EndNoteBibliography"/>
        <w:spacing w:after="0"/>
        <w:ind w:left="720" w:hanging="720"/>
        <w:rPr>
          <w:noProof/>
        </w:rPr>
      </w:pPr>
      <w:r w:rsidRPr="008673AC">
        <w:rPr>
          <w:noProof/>
        </w:rPr>
        <w:t xml:space="preserve">Mann, H. B., and D. R. Whitney. 1947. "On a Test of Whether one of Two Random Variables is Stochastically Larger than the Other."  </w:t>
      </w:r>
      <w:r w:rsidRPr="008673AC">
        <w:rPr>
          <w:i/>
          <w:noProof/>
        </w:rPr>
        <w:t>The Annals of Mathematical Statistics</w:t>
      </w:r>
      <w:r w:rsidRPr="008673AC">
        <w:rPr>
          <w:noProof/>
        </w:rPr>
        <w:t xml:space="preserve"> 18:50-60.</w:t>
      </w:r>
    </w:p>
    <w:p w14:paraId="5C0C63F7" w14:textId="77777777" w:rsidR="008673AC" w:rsidRPr="008673AC" w:rsidRDefault="008673AC" w:rsidP="008673AC">
      <w:pPr>
        <w:pStyle w:val="EndNoteBibliography"/>
        <w:spacing w:after="0"/>
        <w:ind w:left="720" w:hanging="720"/>
        <w:rPr>
          <w:noProof/>
        </w:rPr>
      </w:pPr>
      <w:r w:rsidRPr="008673AC">
        <w:rPr>
          <w:noProof/>
        </w:rPr>
        <w:t xml:space="preserve">Mathis, Alexander, Rainer Weber, and Peter Deplazes. 2005. "Zoonotic Potential of the Microsporidia."  </w:t>
      </w:r>
      <w:r w:rsidRPr="008673AC">
        <w:rPr>
          <w:i/>
          <w:noProof/>
        </w:rPr>
        <w:t>Clinical Microbiology Reviews</w:t>
      </w:r>
      <w:r w:rsidRPr="008673AC">
        <w:rPr>
          <w:noProof/>
        </w:rPr>
        <w:t xml:space="preserve"> 18:423-445. doi: 10.1128/CMR.18.3.423-445.2005.</w:t>
      </w:r>
    </w:p>
    <w:p w14:paraId="2AA2596E" w14:textId="77777777" w:rsidR="008673AC" w:rsidRPr="008673AC" w:rsidRDefault="008673AC" w:rsidP="008673AC">
      <w:pPr>
        <w:pStyle w:val="EndNoteBibliography"/>
        <w:spacing w:after="0"/>
        <w:ind w:left="720" w:hanging="720"/>
        <w:rPr>
          <w:noProof/>
        </w:rPr>
      </w:pPr>
      <w:r w:rsidRPr="008673AC">
        <w:rPr>
          <w:noProof/>
        </w:rPr>
        <w:t>Matos, Olga, Maria Luisa Lobo, and Lihua Xiao. 2012. "Epidemiology of Enterocytozoon bieneusi Infection in Humans." [Research article], Last Modified 2012.</w:t>
      </w:r>
    </w:p>
    <w:p w14:paraId="1E69ED26" w14:textId="77777777" w:rsidR="008673AC" w:rsidRPr="008673AC" w:rsidRDefault="008673AC" w:rsidP="008673AC">
      <w:pPr>
        <w:pStyle w:val="EndNoteBibliography"/>
        <w:spacing w:after="0"/>
        <w:ind w:left="720" w:hanging="720"/>
        <w:rPr>
          <w:noProof/>
        </w:rPr>
      </w:pPr>
      <w:r w:rsidRPr="008673AC">
        <w:rPr>
          <w:noProof/>
        </w:rPr>
        <w:t xml:space="preserve">McLaughlin, David J., David S. Hibbett, François Lutzoni, Joseph W. Spatafora, and Rytas Vilgalys. 2009. "The search for the fungal tree of life."  </w:t>
      </w:r>
      <w:r w:rsidRPr="008673AC">
        <w:rPr>
          <w:i/>
          <w:noProof/>
        </w:rPr>
        <w:t>Trends in Microbiology</w:t>
      </w:r>
      <w:r w:rsidRPr="008673AC">
        <w:rPr>
          <w:noProof/>
        </w:rPr>
        <w:t xml:space="preserve"> 17:488-497. doi: 10.1016/j.tim.2009.08.001.</w:t>
      </w:r>
    </w:p>
    <w:p w14:paraId="3D707BFF" w14:textId="77777777" w:rsidR="008673AC" w:rsidRPr="008673AC" w:rsidRDefault="008673AC" w:rsidP="008673AC">
      <w:pPr>
        <w:pStyle w:val="EndNoteBibliography"/>
        <w:spacing w:after="0"/>
        <w:ind w:left="720" w:hanging="720"/>
        <w:rPr>
          <w:noProof/>
        </w:rPr>
      </w:pPr>
      <w:r w:rsidRPr="008673AC">
        <w:rPr>
          <w:noProof/>
        </w:rPr>
        <w:t xml:space="preserve">Méténier, Guy, and Christian P. Vivarès. 2001. "Molecular characteristics and physiology of microsporidia."  </w:t>
      </w:r>
      <w:r w:rsidRPr="008673AC">
        <w:rPr>
          <w:i/>
          <w:noProof/>
        </w:rPr>
        <w:t>Microbes and Infection</w:t>
      </w:r>
      <w:r w:rsidRPr="008673AC">
        <w:rPr>
          <w:noProof/>
        </w:rPr>
        <w:t xml:space="preserve"> 3:407-415. doi: 10.1016/S1286-4579(01)01398-3.</w:t>
      </w:r>
    </w:p>
    <w:p w14:paraId="57D5C397" w14:textId="77777777" w:rsidR="008673AC" w:rsidRPr="008673AC" w:rsidRDefault="008673AC" w:rsidP="008673AC">
      <w:pPr>
        <w:pStyle w:val="EndNoteBibliography"/>
        <w:spacing w:after="0"/>
        <w:ind w:left="720" w:hanging="720"/>
        <w:rPr>
          <w:noProof/>
        </w:rPr>
      </w:pPr>
      <w:r w:rsidRPr="008673AC">
        <w:rPr>
          <w:noProof/>
        </w:rPr>
        <w:t xml:space="preserve">Moore, A. D., A. Held, N. Terrapon, J. Weiner, and E. Bornberg-Bauer. 2014. "DoMosaics: software for domain arrangement visualization and domain-centric analysis of proteins."  </w:t>
      </w:r>
      <w:r w:rsidRPr="008673AC">
        <w:rPr>
          <w:i/>
          <w:noProof/>
        </w:rPr>
        <w:t>Bioinformatics</w:t>
      </w:r>
      <w:r w:rsidRPr="008673AC">
        <w:rPr>
          <w:noProof/>
        </w:rPr>
        <w:t xml:space="preserve"> 30:282-283. doi: 10.1093/bioinformatics/btt640.</w:t>
      </w:r>
    </w:p>
    <w:p w14:paraId="164C3C33" w14:textId="77777777" w:rsidR="008673AC" w:rsidRPr="008673AC" w:rsidRDefault="008673AC" w:rsidP="008673AC">
      <w:pPr>
        <w:pStyle w:val="EndNoteBibliography"/>
        <w:spacing w:after="0"/>
        <w:ind w:left="720" w:hanging="720"/>
        <w:rPr>
          <w:noProof/>
        </w:rPr>
      </w:pPr>
      <w:r w:rsidRPr="008673AC">
        <w:rPr>
          <w:noProof/>
        </w:rPr>
        <w:t xml:space="preserve">Moreira, David, and Purificación López-García. 2007. "The Last Common Ancestor of Modern Cells." In </w:t>
      </w:r>
      <w:r w:rsidRPr="008673AC">
        <w:rPr>
          <w:i/>
          <w:noProof/>
        </w:rPr>
        <w:t>Lectures in Astrobiology</w:t>
      </w:r>
      <w:r w:rsidRPr="008673AC">
        <w:rPr>
          <w:noProof/>
        </w:rPr>
        <w:t>, edited by Muriel Gargaud, Hervé Martin and Philippe Claeys, 305-317. Berlin, Heidelberg: Springer Berlin Heidelberg.</w:t>
      </w:r>
    </w:p>
    <w:p w14:paraId="38E62B59" w14:textId="77777777" w:rsidR="008673AC" w:rsidRPr="008673AC" w:rsidRDefault="008673AC" w:rsidP="008673AC">
      <w:pPr>
        <w:pStyle w:val="EndNoteBibliography"/>
        <w:spacing w:after="0"/>
        <w:ind w:left="720" w:hanging="720"/>
        <w:rPr>
          <w:noProof/>
        </w:rPr>
      </w:pPr>
      <w:r w:rsidRPr="008673AC">
        <w:rPr>
          <w:noProof/>
        </w:rPr>
        <w:lastRenderedPageBreak/>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8673AC">
        <w:rPr>
          <w:i/>
          <w:noProof/>
        </w:rPr>
        <w:t>Scientific Reports</w:t>
      </w:r>
      <w:r w:rsidRPr="008673AC">
        <w:rPr>
          <w:noProof/>
        </w:rPr>
        <w:t xml:space="preserve"> 7. doi: 10.1038/s41598-017-16947-5.</w:t>
      </w:r>
    </w:p>
    <w:p w14:paraId="070DD293" w14:textId="77777777" w:rsidR="008673AC" w:rsidRPr="008673AC" w:rsidRDefault="008673AC" w:rsidP="008673AC">
      <w:pPr>
        <w:pStyle w:val="EndNoteBibliography"/>
        <w:spacing w:after="0"/>
        <w:ind w:left="720" w:hanging="720"/>
        <w:rPr>
          <w:noProof/>
        </w:rPr>
      </w:pPr>
      <w:r w:rsidRPr="008673AC">
        <w:rPr>
          <w:noProof/>
        </w:rPr>
        <w:t xml:space="preserve">Moriya, Yuki, Masumi Itoh, Shujiro Okuda, Akiyasu C Yoshizawa, and Minoru Kanehisa. 2007. "KAAS: an automatic genome annotation and pathway reconstruction server."  </w:t>
      </w:r>
      <w:r w:rsidRPr="008673AC">
        <w:rPr>
          <w:i/>
          <w:noProof/>
        </w:rPr>
        <w:t>Nucleic acids research</w:t>
      </w:r>
      <w:r w:rsidRPr="008673AC">
        <w:rPr>
          <w:noProof/>
        </w:rPr>
        <w:t xml:space="preserve"> 35:W182-5. doi: 10.1093/nar/gkm321.</w:t>
      </w:r>
    </w:p>
    <w:p w14:paraId="11757372" w14:textId="77777777" w:rsidR="008673AC" w:rsidRPr="008673AC" w:rsidRDefault="008673AC" w:rsidP="008673AC">
      <w:pPr>
        <w:pStyle w:val="EndNoteBibliography"/>
        <w:spacing w:after="0"/>
        <w:ind w:left="720" w:hanging="720"/>
        <w:rPr>
          <w:noProof/>
        </w:rPr>
      </w:pPr>
      <w:r w:rsidRPr="008673AC">
        <w:rPr>
          <w:noProof/>
        </w:rPr>
        <w:t xml:space="preserve">Mungthin, Mathirut, Ravis Suwannasaeng, Tawee Naaglor, Wirote Areekul, and Saovanee Leelayoova. 2001. "Asymptomatic intestinal microsporidiosis in Thai orphans and child-care workers."  </w:t>
      </w:r>
      <w:r w:rsidRPr="008673AC">
        <w:rPr>
          <w:i/>
          <w:noProof/>
        </w:rPr>
        <w:t>Transactions of the Royal Society of Tropical Medicine and Hygiene</w:t>
      </w:r>
      <w:r w:rsidRPr="008673AC">
        <w:rPr>
          <w:noProof/>
        </w:rPr>
        <w:t xml:space="preserve"> 95:304-306. doi: 10.1016/S0035-9203(01)90243-3.</w:t>
      </w:r>
    </w:p>
    <w:p w14:paraId="18C37005" w14:textId="77777777" w:rsidR="008673AC" w:rsidRPr="008673AC" w:rsidRDefault="008673AC" w:rsidP="008673AC">
      <w:pPr>
        <w:pStyle w:val="EndNoteBibliography"/>
        <w:spacing w:after="0"/>
        <w:ind w:left="720" w:hanging="720"/>
        <w:rPr>
          <w:noProof/>
        </w:rPr>
      </w:pPr>
      <w:r w:rsidRPr="008673AC">
        <w:rPr>
          <w:noProof/>
        </w:rPr>
        <w:t xml:space="preserve">Naegeli, K. 1857. "Über die neue Krankheit der Seidenraupe und verwandte Organismen." </w:t>
      </w:r>
      <w:r w:rsidRPr="008673AC">
        <w:rPr>
          <w:i/>
          <w:noProof/>
        </w:rPr>
        <w:t>Botanische Zeitung</w:t>
      </w:r>
      <w:r w:rsidRPr="008673AC">
        <w:rPr>
          <w:noProof/>
        </w:rPr>
        <w:t>, 1857, 760-761. Accessed 2018-03-25 20:33:39.</w:t>
      </w:r>
    </w:p>
    <w:p w14:paraId="05BD8F76" w14:textId="77777777" w:rsidR="008673AC" w:rsidRPr="008673AC" w:rsidRDefault="008673AC" w:rsidP="008673AC">
      <w:pPr>
        <w:pStyle w:val="EndNoteBibliography"/>
        <w:spacing w:after="0"/>
        <w:ind w:left="720" w:hanging="720"/>
        <w:rPr>
          <w:noProof/>
        </w:rPr>
      </w:pPr>
      <w:r w:rsidRPr="008673AC">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8673AC">
        <w:rPr>
          <w:i/>
          <w:noProof/>
        </w:rPr>
        <w:t>Genome biology and evolution</w:t>
      </w:r>
      <w:r w:rsidRPr="008673AC">
        <w:rPr>
          <w:noProof/>
        </w:rPr>
        <w:t xml:space="preserve"> 5:2285-303. doi: 10.1093/gbe/evt184.</w:t>
      </w:r>
    </w:p>
    <w:p w14:paraId="1D06A36B" w14:textId="77777777" w:rsidR="008673AC" w:rsidRPr="008673AC" w:rsidRDefault="008673AC" w:rsidP="008673AC">
      <w:pPr>
        <w:pStyle w:val="EndNoteBibliography"/>
        <w:spacing w:after="0"/>
        <w:ind w:left="720" w:hanging="720"/>
        <w:rPr>
          <w:noProof/>
        </w:rPr>
      </w:pPr>
      <w:r w:rsidRPr="008673AC">
        <w:rPr>
          <w:noProof/>
        </w:rPr>
        <w:t xml:space="preserve">Neumann, Peter, and Norman L Carreck. 2010. "Honey bee colony losses."  </w:t>
      </w:r>
      <w:r w:rsidRPr="008673AC">
        <w:rPr>
          <w:i/>
          <w:noProof/>
        </w:rPr>
        <w:t>Journal of Apicultural Research</w:t>
      </w:r>
      <w:r w:rsidRPr="008673AC">
        <w:rPr>
          <w:noProof/>
        </w:rPr>
        <w:t xml:space="preserve"> 49:1-6. doi: 10.3896/IBRA.1.49.1.01.</w:t>
      </w:r>
    </w:p>
    <w:p w14:paraId="44705754" w14:textId="77777777" w:rsidR="008673AC" w:rsidRPr="008673AC" w:rsidRDefault="008673AC" w:rsidP="008673AC">
      <w:pPr>
        <w:pStyle w:val="EndNoteBibliography"/>
        <w:spacing w:after="0"/>
        <w:ind w:left="720" w:hanging="720"/>
        <w:rPr>
          <w:noProof/>
        </w:rPr>
      </w:pPr>
      <w:r w:rsidRPr="008673AC">
        <w:rPr>
          <w:noProof/>
        </w:rPr>
        <w:t xml:space="preserve">Noether, Gottfried E. 1987. "Sample Size Determination for Some Common Nonparametric Tests."  </w:t>
      </w:r>
      <w:r w:rsidRPr="008673AC">
        <w:rPr>
          <w:i/>
          <w:noProof/>
        </w:rPr>
        <w:t>Journal of the American Statistical Association</w:t>
      </w:r>
      <w:r w:rsidRPr="008673AC">
        <w:rPr>
          <w:noProof/>
        </w:rPr>
        <w:t xml:space="preserve"> 82:645-647. doi: 10.2307/2289477.</w:t>
      </w:r>
    </w:p>
    <w:p w14:paraId="39484816" w14:textId="77777777" w:rsidR="008673AC" w:rsidRPr="008673AC" w:rsidRDefault="008673AC" w:rsidP="008673AC">
      <w:pPr>
        <w:pStyle w:val="EndNoteBibliography"/>
        <w:spacing w:after="0"/>
        <w:ind w:left="720" w:hanging="720"/>
        <w:rPr>
          <w:noProof/>
        </w:rPr>
      </w:pPr>
      <w:r w:rsidRPr="008673AC">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8673AC">
        <w:rPr>
          <w:i/>
          <w:noProof/>
        </w:rPr>
        <w:t>Nucleic Acids Research</w:t>
      </w:r>
      <w:r w:rsidRPr="008673AC">
        <w:rPr>
          <w:noProof/>
        </w:rPr>
        <w:t xml:space="preserve"> 42:D26-D31. doi: 10.1093/nar/gkt1069.</w:t>
      </w:r>
    </w:p>
    <w:p w14:paraId="2F91BDE5" w14:textId="77777777" w:rsidR="008673AC" w:rsidRPr="008673AC" w:rsidRDefault="008673AC" w:rsidP="008673AC">
      <w:pPr>
        <w:pStyle w:val="EndNoteBibliography"/>
        <w:spacing w:after="0"/>
        <w:ind w:left="720" w:hanging="720"/>
        <w:rPr>
          <w:noProof/>
        </w:rPr>
      </w:pPr>
      <w:r w:rsidRPr="008673AC">
        <w:rPr>
          <w:noProof/>
        </w:rPr>
        <w:t xml:space="preserve">O'Brien, Kevin P, Maido Remm, and Erik L L Sonnhammer. 2005. "Inparanoid: a comprehensive database of eukaryotic orthologs."  </w:t>
      </w:r>
      <w:r w:rsidRPr="008673AC">
        <w:rPr>
          <w:i/>
          <w:noProof/>
        </w:rPr>
        <w:t>Nucleic acids research</w:t>
      </w:r>
      <w:r w:rsidRPr="008673AC">
        <w:rPr>
          <w:noProof/>
        </w:rPr>
        <w:t xml:space="preserve"> 33:D476-80. doi: 10.1093/nar/gki107.</w:t>
      </w:r>
    </w:p>
    <w:p w14:paraId="6EE83B54" w14:textId="77777777" w:rsidR="008673AC" w:rsidRPr="008673AC" w:rsidRDefault="008673AC" w:rsidP="008673AC">
      <w:pPr>
        <w:pStyle w:val="EndNoteBibliography"/>
        <w:spacing w:after="0"/>
        <w:ind w:left="720" w:hanging="720"/>
        <w:rPr>
          <w:noProof/>
        </w:rPr>
      </w:pPr>
      <w:r w:rsidRPr="008673AC">
        <w:rPr>
          <w:noProof/>
        </w:rPr>
        <w:t xml:space="preserve">Paracer, Surindar, and Vernon Ahmadjian. 2000. </w:t>
      </w:r>
      <w:r w:rsidRPr="008673AC">
        <w:rPr>
          <w:i/>
          <w:noProof/>
        </w:rPr>
        <w:t>Symbiosis: An Introduction to Biological Associations</w:t>
      </w:r>
      <w:r w:rsidRPr="008673AC">
        <w:rPr>
          <w:noProof/>
        </w:rPr>
        <w:t>: Oxford University Press.</w:t>
      </w:r>
    </w:p>
    <w:p w14:paraId="36C4A4BA" w14:textId="77777777" w:rsidR="008673AC" w:rsidRPr="008673AC" w:rsidRDefault="008673AC" w:rsidP="008673AC">
      <w:pPr>
        <w:pStyle w:val="EndNoteBibliography"/>
        <w:spacing w:after="0"/>
        <w:ind w:left="720" w:hanging="720"/>
        <w:rPr>
          <w:noProof/>
        </w:rPr>
      </w:pPr>
      <w:r w:rsidRPr="008673AC">
        <w:rPr>
          <w:noProof/>
        </w:rPr>
        <w:t xml:space="preserve">Parks, Sarah L., and Nick Goldman. 2014. "Maximum likelihood inference of small trees in the presence of long branches."  </w:t>
      </w:r>
      <w:r w:rsidRPr="008673AC">
        <w:rPr>
          <w:i/>
          <w:noProof/>
        </w:rPr>
        <w:t>Systematic Biology</w:t>
      </w:r>
      <w:r w:rsidRPr="008673AC">
        <w:rPr>
          <w:noProof/>
        </w:rPr>
        <w:t xml:space="preserve"> 63:798-811. doi: 10.1093/sysbio/syu044.</w:t>
      </w:r>
    </w:p>
    <w:p w14:paraId="02551837" w14:textId="77777777" w:rsidR="008673AC" w:rsidRPr="008673AC" w:rsidRDefault="008673AC" w:rsidP="008673AC">
      <w:pPr>
        <w:pStyle w:val="EndNoteBibliography"/>
        <w:spacing w:after="0"/>
        <w:ind w:left="720" w:hanging="720"/>
        <w:rPr>
          <w:noProof/>
        </w:rPr>
      </w:pPr>
      <w:r w:rsidRPr="008673AC">
        <w:rPr>
          <w:noProof/>
        </w:rPr>
        <w:lastRenderedPageBreak/>
        <w:t xml:space="preserve">Pellegrini, M., E. M. Marcotte, M. J. Thompson, D. Eisenberg, and T. O. Yeates. 1999. "Assigning protein functions by comparative genome analysis: Protein phylogenetic profiles."  </w:t>
      </w:r>
      <w:r w:rsidRPr="008673AC">
        <w:rPr>
          <w:i/>
          <w:noProof/>
        </w:rPr>
        <w:t>Proceedings of the National Academy of Sciences</w:t>
      </w:r>
      <w:r w:rsidRPr="008673AC">
        <w:rPr>
          <w:noProof/>
        </w:rPr>
        <w:t xml:space="preserve"> 96:4285-4288. doi: 10.1073/pnas.96.8.4285.</w:t>
      </w:r>
    </w:p>
    <w:p w14:paraId="533EB9CD" w14:textId="77777777" w:rsidR="008673AC" w:rsidRPr="008673AC" w:rsidRDefault="008673AC" w:rsidP="008673AC">
      <w:pPr>
        <w:pStyle w:val="EndNoteBibliography"/>
        <w:spacing w:after="0"/>
        <w:ind w:left="720" w:hanging="720"/>
        <w:rPr>
          <w:noProof/>
        </w:rPr>
      </w:pPr>
      <w:r w:rsidRPr="008673AC">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8673AC">
        <w:rPr>
          <w:i/>
          <w:noProof/>
        </w:rPr>
        <w:t>Nature Communications</w:t>
      </w:r>
      <w:r w:rsidRPr="008673AC">
        <w:rPr>
          <w:noProof/>
        </w:rPr>
        <w:t xml:space="preserve"> 3:1137. doi: 10.1038/ncomms2156.</w:t>
      </w:r>
    </w:p>
    <w:p w14:paraId="223C6772" w14:textId="77777777" w:rsidR="008673AC" w:rsidRPr="008673AC" w:rsidRDefault="008673AC" w:rsidP="008673AC">
      <w:pPr>
        <w:pStyle w:val="EndNoteBibliography"/>
        <w:spacing w:after="0"/>
        <w:ind w:left="720" w:hanging="720"/>
        <w:rPr>
          <w:noProof/>
        </w:rPr>
      </w:pPr>
      <w:r w:rsidRPr="008673AC">
        <w:rPr>
          <w:noProof/>
        </w:rPr>
        <w:t xml:space="preserve">Philippe, H. 2000. "Opinion: long branch attraction and protist phylogeny."  </w:t>
      </w:r>
      <w:r w:rsidRPr="008673AC">
        <w:rPr>
          <w:i/>
          <w:noProof/>
        </w:rPr>
        <w:t>Protist</w:t>
      </w:r>
      <w:r w:rsidRPr="008673AC">
        <w:rPr>
          <w:noProof/>
        </w:rPr>
        <w:t xml:space="preserve"> 151:307-316. doi: 10.1078/S1434-4610(04)70029-2.</w:t>
      </w:r>
    </w:p>
    <w:p w14:paraId="691909E6" w14:textId="77777777" w:rsidR="008673AC" w:rsidRPr="008673AC" w:rsidRDefault="008673AC" w:rsidP="008673AC">
      <w:pPr>
        <w:pStyle w:val="EndNoteBibliography"/>
        <w:spacing w:after="0"/>
        <w:ind w:left="720" w:hanging="720"/>
        <w:rPr>
          <w:noProof/>
        </w:rPr>
      </w:pPr>
      <w:r w:rsidRPr="008673AC">
        <w:rPr>
          <w:noProof/>
        </w:rPr>
        <w:t xml:space="preserve">Philippe, Hervé, Yan Zhou, Henner Brinkmann, Nicolas Rodrigue, and Frédéric Delsuc. 2005. "Heterotachy and long-branch attraction in phylogenetics."  </w:t>
      </w:r>
      <w:r w:rsidRPr="008673AC">
        <w:rPr>
          <w:i/>
          <w:noProof/>
        </w:rPr>
        <w:t>BMC Evolutionary Biology</w:t>
      </w:r>
      <w:r w:rsidRPr="008673AC">
        <w:rPr>
          <w:noProof/>
        </w:rPr>
        <w:t xml:space="preserve"> 5:50. doi: 10.1186/1471-2148-5-50.</w:t>
      </w:r>
    </w:p>
    <w:p w14:paraId="4A3AB0E1" w14:textId="77777777" w:rsidR="008673AC" w:rsidRPr="008673AC" w:rsidRDefault="008673AC" w:rsidP="008673AC">
      <w:pPr>
        <w:pStyle w:val="EndNoteBibliography"/>
        <w:spacing w:after="0"/>
        <w:ind w:left="720" w:hanging="720"/>
        <w:rPr>
          <w:noProof/>
        </w:rPr>
      </w:pPr>
      <w:r w:rsidRPr="008673AC">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8673AC">
        <w:rPr>
          <w:i/>
          <w:noProof/>
        </w:rPr>
        <w:t>Eukaryotic Cell</w:t>
      </w:r>
      <w:r w:rsidRPr="008673AC">
        <w:rPr>
          <w:noProof/>
        </w:rPr>
        <w:t xml:space="preserve"> 12:503-511. doi: 10.1128/EC.00312-12.</w:t>
      </w:r>
    </w:p>
    <w:p w14:paraId="5294A58C" w14:textId="77777777" w:rsidR="008673AC" w:rsidRPr="008673AC" w:rsidRDefault="008673AC" w:rsidP="008673AC">
      <w:pPr>
        <w:pStyle w:val="EndNoteBibliography"/>
        <w:spacing w:after="0"/>
        <w:ind w:left="720" w:hanging="720"/>
        <w:rPr>
          <w:noProof/>
        </w:rPr>
      </w:pPr>
      <w:r w:rsidRPr="008673AC">
        <w:rPr>
          <w:noProof/>
        </w:rPr>
        <w:t xml:space="preserve">Ramanan, P., and B. S. Pritt. 2014. "Extraintestinal Microsporidiosis."  </w:t>
      </w:r>
      <w:r w:rsidRPr="008673AC">
        <w:rPr>
          <w:i/>
          <w:noProof/>
        </w:rPr>
        <w:t>Journal of Clinical Microbiology</w:t>
      </w:r>
      <w:r w:rsidRPr="008673AC">
        <w:rPr>
          <w:noProof/>
        </w:rPr>
        <w:t xml:space="preserve"> 52:3839-3844. doi: 10.1128/JCM.00971-14.</w:t>
      </w:r>
    </w:p>
    <w:p w14:paraId="71358CD6" w14:textId="77777777" w:rsidR="008673AC" w:rsidRPr="008673AC" w:rsidRDefault="008673AC" w:rsidP="008673AC">
      <w:pPr>
        <w:pStyle w:val="EndNoteBibliography"/>
        <w:spacing w:after="0"/>
        <w:ind w:left="720" w:hanging="720"/>
        <w:rPr>
          <w:noProof/>
        </w:rPr>
      </w:pPr>
      <w:r w:rsidRPr="008673AC">
        <w:rPr>
          <w:noProof/>
        </w:rPr>
        <w:t xml:space="preserve">Ramsay, Jennifer M., Virginia Watral, Carl B. Schreck, and Michael L. Kent. 2009. "Pseudoloma neurophilia (Microsporidia) infections in zebrafish (Danio rerio): effects of stress on survival, growth and reproduction."  </w:t>
      </w:r>
      <w:r w:rsidRPr="008673AC">
        <w:rPr>
          <w:i/>
          <w:noProof/>
        </w:rPr>
        <w:t>Diseases of aquatic organisms</w:t>
      </w:r>
      <w:r w:rsidRPr="008673AC">
        <w:rPr>
          <w:noProof/>
        </w:rPr>
        <w:t xml:space="preserve"> 88:69-84. doi: 10.3354/dao02145.</w:t>
      </w:r>
    </w:p>
    <w:p w14:paraId="3AF0E9CF" w14:textId="77777777" w:rsidR="008673AC" w:rsidRPr="008673AC" w:rsidRDefault="008673AC" w:rsidP="008673AC">
      <w:pPr>
        <w:pStyle w:val="EndNoteBibliography"/>
        <w:spacing w:after="0"/>
        <w:ind w:left="720" w:hanging="720"/>
        <w:rPr>
          <w:noProof/>
        </w:rPr>
      </w:pPr>
      <w:r w:rsidRPr="008673AC">
        <w:rPr>
          <w:noProof/>
        </w:rPr>
        <w:t xml:space="preserve">Reid, Adam James, Corin Yeats, and Christine Anne Orengo. 2007. "Methods of remote homology detection can be combined to increase coverage by 10% in the midnight zone."  </w:t>
      </w:r>
      <w:r w:rsidRPr="008673AC">
        <w:rPr>
          <w:i/>
          <w:noProof/>
        </w:rPr>
        <w:t>Bioinformatics</w:t>
      </w:r>
      <w:r w:rsidRPr="008673AC">
        <w:rPr>
          <w:noProof/>
        </w:rPr>
        <w:t xml:space="preserve"> 23:2353-2360. doi: 10.1093/bioinformatics/btm355.</w:t>
      </w:r>
    </w:p>
    <w:p w14:paraId="5E794DFF" w14:textId="77777777" w:rsidR="008673AC" w:rsidRPr="008673AC" w:rsidRDefault="008673AC" w:rsidP="008673AC">
      <w:pPr>
        <w:pStyle w:val="EndNoteBibliography"/>
        <w:spacing w:after="0"/>
        <w:ind w:left="720" w:hanging="720"/>
        <w:rPr>
          <w:noProof/>
        </w:rPr>
      </w:pPr>
      <w:r w:rsidRPr="008673AC">
        <w:rPr>
          <w:noProof/>
        </w:rPr>
        <w:t xml:space="preserve">Rogelio, López‐Vélez, Turrientes M. Carmen, Garrón Carla, Montilla Pedro, Navajas Raquel, Fenoy Soledad, and Aguila Carmen. 2006. "Microsporidiosis in Travelers with Diarrhea from the Tropics."  </w:t>
      </w:r>
      <w:r w:rsidRPr="008673AC">
        <w:rPr>
          <w:i/>
          <w:noProof/>
        </w:rPr>
        <w:t>Journal of Travel Medicine</w:t>
      </w:r>
      <w:r w:rsidRPr="008673AC">
        <w:rPr>
          <w:noProof/>
        </w:rPr>
        <w:t xml:space="preserve"> 6:223-227. doi: 10.1111/j.1708-8305.1999.tb00522.x.</w:t>
      </w:r>
    </w:p>
    <w:p w14:paraId="776F350F" w14:textId="77777777" w:rsidR="008673AC" w:rsidRPr="008673AC" w:rsidRDefault="008673AC" w:rsidP="008673AC">
      <w:pPr>
        <w:pStyle w:val="EndNoteBibliography"/>
        <w:spacing w:after="0"/>
        <w:ind w:left="720" w:hanging="720"/>
        <w:rPr>
          <w:noProof/>
        </w:rPr>
      </w:pPr>
      <w:r w:rsidRPr="008673AC">
        <w:rPr>
          <w:noProof/>
        </w:rPr>
        <w:t xml:space="preserve">Roger, Andrew J., and Alastair G.B. Simpson. 2009. "Evolution: Revisiting the Root of the Eukaryote Tree."  </w:t>
      </w:r>
      <w:r w:rsidRPr="008673AC">
        <w:rPr>
          <w:i/>
          <w:noProof/>
        </w:rPr>
        <w:t>Current Biology</w:t>
      </w:r>
      <w:r w:rsidRPr="008673AC">
        <w:rPr>
          <w:noProof/>
        </w:rPr>
        <w:t xml:space="preserve"> 19:R165-R167. doi: 10.1016/j.cub.2008.12.032.</w:t>
      </w:r>
    </w:p>
    <w:p w14:paraId="75822796" w14:textId="77777777" w:rsidR="008673AC" w:rsidRPr="008673AC" w:rsidRDefault="008673AC" w:rsidP="008673AC">
      <w:pPr>
        <w:pStyle w:val="EndNoteBibliography"/>
        <w:spacing w:after="0"/>
        <w:ind w:left="720" w:hanging="720"/>
        <w:rPr>
          <w:noProof/>
        </w:rPr>
      </w:pPr>
      <w:r w:rsidRPr="008673AC">
        <w:rPr>
          <w:noProof/>
        </w:rPr>
        <w:t xml:space="preserve">Ryan, Ja, and Sl Kohler. 2016. "Distribution, prevalence, and pathology of a microsporidian infecting freshwater sculpins."  </w:t>
      </w:r>
      <w:r w:rsidRPr="008673AC">
        <w:rPr>
          <w:i/>
          <w:noProof/>
        </w:rPr>
        <w:t>Diseases of Aquatic Organisms</w:t>
      </w:r>
      <w:r w:rsidRPr="008673AC">
        <w:rPr>
          <w:noProof/>
        </w:rPr>
        <w:t xml:space="preserve"> 118:195-206. doi: 10.3354/dao02974.</w:t>
      </w:r>
    </w:p>
    <w:p w14:paraId="7C3E0DC7" w14:textId="77777777" w:rsidR="008673AC" w:rsidRPr="008673AC" w:rsidRDefault="008673AC" w:rsidP="008673AC">
      <w:pPr>
        <w:pStyle w:val="EndNoteBibliography"/>
        <w:spacing w:after="0"/>
        <w:ind w:left="720" w:hanging="720"/>
        <w:rPr>
          <w:noProof/>
        </w:rPr>
      </w:pPr>
      <w:r w:rsidRPr="008673AC">
        <w:rPr>
          <w:noProof/>
        </w:rPr>
        <w:lastRenderedPageBreak/>
        <w:t xml:space="preserve">Sael, Lee, Meghana Chitale, and Daisuke Kihara. 2012. "Structure- and Sequence-Based Function Prediction for Non-Homologous Proteins."  </w:t>
      </w:r>
      <w:r w:rsidRPr="008673AC">
        <w:rPr>
          <w:i/>
          <w:noProof/>
        </w:rPr>
        <w:t>Journal of Structural and Functional Genomics</w:t>
      </w:r>
      <w:r w:rsidRPr="008673AC">
        <w:rPr>
          <w:noProof/>
        </w:rPr>
        <w:t xml:space="preserve"> 13:111-123. doi: 10.1007/s10969-012-9126-6.</w:t>
      </w:r>
    </w:p>
    <w:p w14:paraId="62486E9C" w14:textId="77777777" w:rsidR="008673AC" w:rsidRPr="008673AC" w:rsidRDefault="008673AC" w:rsidP="008673AC">
      <w:pPr>
        <w:pStyle w:val="EndNoteBibliography"/>
        <w:spacing w:after="0"/>
        <w:ind w:left="720" w:hanging="720"/>
        <w:rPr>
          <w:noProof/>
        </w:rPr>
      </w:pPr>
      <w:r w:rsidRPr="008673AC">
        <w:rPr>
          <w:noProof/>
        </w:rPr>
        <w:t xml:space="preserve">Santín, Mónica, and Ronald Fayer. 2011. "Microsporidiosis: Enterocytozoon bieneusi in domesticated and wild animals."  </w:t>
      </w:r>
      <w:r w:rsidRPr="008673AC">
        <w:rPr>
          <w:i/>
          <w:noProof/>
        </w:rPr>
        <w:t>Research in Veterinary Science</w:t>
      </w:r>
      <w:r w:rsidRPr="008673AC">
        <w:rPr>
          <w:noProof/>
        </w:rPr>
        <w:t xml:space="preserve"> 90:363-371. doi: 10.1016/j.rvsc.2010.07.014.</w:t>
      </w:r>
    </w:p>
    <w:p w14:paraId="055EAE7D" w14:textId="77777777" w:rsidR="008673AC" w:rsidRPr="008673AC" w:rsidRDefault="008673AC" w:rsidP="008673AC">
      <w:pPr>
        <w:pStyle w:val="EndNoteBibliography"/>
        <w:spacing w:after="0"/>
        <w:ind w:left="720" w:hanging="720"/>
        <w:rPr>
          <w:noProof/>
        </w:rPr>
      </w:pPr>
      <w:r w:rsidRPr="008673AC">
        <w:rPr>
          <w:noProof/>
        </w:rPr>
        <w:t xml:space="preserve">Scanlon, Mary, Andrew P. Shaw, Cheng J. Zhou, Govinda S. Visvesvara, and Gordon J. Leitch. 2000. "Infection by microsporidia disrupts the host cell cycle."  </w:t>
      </w:r>
      <w:r w:rsidRPr="008673AC">
        <w:rPr>
          <w:i/>
          <w:noProof/>
        </w:rPr>
        <w:t>Journal of Eukaryotic Microbiology</w:t>
      </w:r>
      <w:r w:rsidRPr="008673AC">
        <w:rPr>
          <w:noProof/>
        </w:rPr>
        <w:t xml:space="preserve"> 47:525-531. doi: 10.1111/j.1550-7408.2000.tb00085.x.</w:t>
      </w:r>
    </w:p>
    <w:p w14:paraId="661857CD" w14:textId="77777777" w:rsidR="008673AC" w:rsidRPr="008673AC" w:rsidRDefault="008673AC" w:rsidP="008673AC">
      <w:pPr>
        <w:pStyle w:val="EndNoteBibliography"/>
        <w:spacing w:after="0"/>
        <w:ind w:left="720" w:hanging="720"/>
        <w:rPr>
          <w:noProof/>
        </w:rPr>
      </w:pPr>
      <w:r w:rsidRPr="008673AC">
        <w:rPr>
          <w:noProof/>
        </w:rPr>
        <w:t xml:space="preserve">Schmidt, H.A., E. Petzold, M. Vingron, and A. von Haeseler. 2003. "Molecular phylogenetics: parallelized parameter estimation and quartet puzzling."  </w:t>
      </w:r>
      <w:r w:rsidRPr="008673AC">
        <w:rPr>
          <w:i/>
          <w:noProof/>
        </w:rPr>
        <w:t>Journal of Parallel and Distributed Computing</w:t>
      </w:r>
      <w:r w:rsidRPr="008673AC">
        <w:rPr>
          <w:noProof/>
        </w:rPr>
        <w:t xml:space="preserve"> 63:719-727. doi: 10.1016/S0743-7315(03)00129-1.</w:t>
      </w:r>
    </w:p>
    <w:p w14:paraId="270F582B" w14:textId="77777777" w:rsidR="008673AC" w:rsidRPr="008673AC" w:rsidRDefault="008673AC" w:rsidP="008673AC">
      <w:pPr>
        <w:pStyle w:val="EndNoteBibliography"/>
        <w:spacing w:after="0"/>
        <w:ind w:left="720" w:hanging="720"/>
        <w:rPr>
          <w:noProof/>
        </w:rPr>
      </w:pPr>
      <w:r w:rsidRPr="008673AC">
        <w:rPr>
          <w:noProof/>
        </w:rPr>
        <w:t xml:space="preserve">Schmitt, Thomas, David N. Messina, Fabian Schreiber, and Erik L L Sonnhammer. 2011. "Letter to the Editor: SeqXML and orthoXML: Standards for sequence and orthology information."  </w:t>
      </w:r>
      <w:r w:rsidRPr="008673AC">
        <w:rPr>
          <w:i/>
          <w:noProof/>
        </w:rPr>
        <w:t>Briefings in Bioinformatics</w:t>
      </w:r>
      <w:r w:rsidRPr="008673AC">
        <w:rPr>
          <w:noProof/>
        </w:rPr>
        <w:t xml:space="preserve"> 12:485-488. doi: 10.1093/bib/bbr025.</w:t>
      </w:r>
    </w:p>
    <w:p w14:paraId="1C475CB6" w14:textId="77777777" w:rsidR="008673AC" w:rsidRPr="008673AC" w:rsidRDefault="008673AC" w:rsidP="008673AC">
      <w:pPr>
        <w:pStyle w:val="EndNoteBibliography"/>
        <w:spacing w:after="0"/>
        <w:ind w:left="720" w:hanging="720"/>
        <w:rPr>
          <w:noProof/>
        </w:rPr>
      </w:pPr>
      <w:r w:rsidRPr="008673AC">
        <w:rPr>
          <w:noProof/>
        </w:rPr>
        <w:t xml:space="preserve">Slamovits, Claudio H, Naomi M Fast, Joyce S Law, and Patrick J Keeling. 2004. "Genome Compaction and Stability in Microsporidian Intracellular Parasites."  </w:t>
      </w:r>
      <w:r w:rsidRPr="008673AC">
        <w:rPr>
          <w:i/>
          <w:noProof/>
        </w:rPr>
        <w:t>Current Biology</w:t>
      </w:r>
      <w:r w:rsidRPr="008673AC">
        <w:rPr>
          <w:noProof/>
        </w:rPr>
        <w:t xml:space="preserve"> 14:891-896. doi: 10.1016/j.cub.2004.04.041.</w:t>
      </w:r>
    </w:p>
    <w:p w14:paraId="20204103" w14:textId="77777777" w:rsidR="008673AC" w:rsidRPr="008673AC" w:rsidRDefault="008673AC" w:rsidP="008673AC">
      <w:pPr>
        <w:pStyle w:val="EndNoteBibliography"/>
        <w:spacing w:after="0"/>
        <w:ind w:left="720" w:hanging="720"/>
        <w:rPr>
          <w:noProof/>
        </w:rPr>
      </w:pPr>
      <w:r w:rsidRPr="008673AC">
        <w:rPr>
          <w:noProof/>
        </w:rPr>
        <w:t xml:space="preserve">Soltis, Douglas E., and Pamela S. Soltis. 2003. "The Role of Phylogenetics in Comparative  Genetics."  </w:t>
      </w:r>
      <w:r w:rsidRPr="008673AC">
        <w:rPr>
          <w:i/>
          <w:noProof/>
        </w:rPr>
        <w:t>Plant Physiology</w:t>
      </w:r>
      <w:r w:rsidRPr="008673AC">
        <w:rPr>
          <w:noProof/>
        </w:rPr>
        <w:t xml:space="preserve"> 132:1790-1800. doi: 10.1104/pp.103.022509.</w:t>
      </w:r>
    </w:p>
    <w:p w14:paraId="6C1F54DC" w14:textId="77777777" w:rsidR="008673AC" w:rsidRPr="008673AC" w:rsidRDefault="008673AC" w:rsidP="008673AC">
      <w:pPr>
        <w:pStyle w:val="EndNoteBibliography"/>
        <w:spacing w:after="0"/>
        <w:ind w:left="720" w:hanging="720"/>
        <w:rPr>
          <w:noProof/>
        </w:rPr>
      </w:pPr>
      <w:r w:rsidRPr="008673AC">
        <w:rPr>
          <w:noProof/>
        </w:rPr>
        <w:t xml:space="preserve">Stamatakis, Alexandros. 2014. "RAxML version 8: A tool for phylogenetic analysis and post-analysis of large phylogenies."  </w:t>
      </w:r>
      <w:r w:rsidRPr="008673AC">
        <w:rPr>
          <w:i/>
          <w:noProof/>
        </w:rPr>
        <w:t>Bioinformatics</w:t>
      </w:r>
      <w:r w:rsidRPr="008673AC">
        <w:rPr>
          <w:noProof/>
        </w:rPr>
        <w:t xml:space="preserve"> 30:1312-1313. doi: 10.1093/bioinformatics/btu033.</w:t>
      </w:r>
    </w:p>
    <w:p w14:paraId="352E6847" w14:textId="77777777" w:rsidR="008673AC" w:rsidRPr="008673AC" w:rsidRDefault="008673AC" w:rsidP="008673AC">
      <w:pPr>
        <w:pStyle w:val="EndNoteBibliography"/>
        <w:spacing w:after="0"/>
        <w:ind w:left="720" w:hanging="720"/>
        <w:rPr>
          <w:noProof/>
        </w:rPr>
      </w:pPr>
      <w:r w:rsidRPr="008673AC">
        <w:rPr>
          <w:noProof/>
        </w:rPr>
        <w:t xml:space="preserve">Steel, Mike, Daniel Huson, and Peter J Lockhart. 2000. "Invariable Sites Models and Their Use in Phylogeny Reconstruction."  </w:t>
      </w:r>
      <w:r w:rsidRPr="008673AC">
        <w:rPr>
          <w:i/>
          <w:noProof/>
        </w:rPr>
        <w:t>Systematic Biology</w:t>
      </w:r>
      <w:r w:rsidRPr="008673AC">
        <w:rPr>
          <w:noProof/>
        </w:rPr>
        <w:t>:8.</w:t>
      </w:r>
    </w:p>
    <w:p w14:paraId="04087610" w14:textId="77777777" w:rsidR="008673AC" w:rsidRPr="008673AC" w:rsidRDefault="008673AC" w:rsidP="008673AC">
      <w:pPr>
        <w:pStyle w:val="EndNoteBibliography"/>
        <w:spacing w:after="0"/>
        <w:ind w:left="720" w:hanging="720"/>
        <w:rPr>
          <w:noProof/>
        </w:rPr>
      </w:pPr>
      <w:r w:rsidRPr="008673AC">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8673AC">
        <w:rPr>
          <w:i/>
          <w:noProof/>
        </w:rPr>
        <w:t>Trends in parasitology</w:t>
      </w:r>
      <w:r w:rsidRPr="008673AC">
        <w:rPr>
          <w:noProof/>
        </w:rPr>
        <w:t xml:space="preserve"> 32:336-348. doi: 10.1016/j.pt.2015.12.004.</w:t>
      </w:r>
    </w:p>
    <w:p w14:paraId="26AEC1EC" w14:textId="77777777" w:rsidR="008673AC" w:rsidRPr="008673AC" w:rsidRDefault="008673AC" w:rsidP="008673AC">
      <w:pPr>
        <w:pStyle w:val="EndNoteBibliography"/>
        <w:spacing w:after="0"/>
        <w:ind w:left="720" w:hanging="720"/>
        <w:rPr>
          <w:noProof/>
        </w:rPr>
      </w:pPr>
      <w:r w:rsidRPr="008673AC">
        <w:rPr>
          <w:noProof/>
        </w:rPr>
        <w:t xml:space="preserve">Studer, Romain A., and Marc Robinson-Rechavi. 2009. "How confident can we be that orthologs are similar, but paralogs differ?"  </w:t>
      </w:r>
      <w:r w:rsidRPr="008673AC">
        <w:rPr>
          <w:i/>
          <w:noProof/>
        </w:rPr>
        <w:t>Trends in Genetics</w:t>
      </w:r>
      <w:r w:rsidRPr="008673AC">
        <w:rPr>
          <w:noProof/>
        </w:rPr>
        <w:t xml:space="preserve"> 25:210-216. doi: 10.1016/j.tig.2009.03.004.</w:t>
      </w:r>
    </w:p>
    <w:p w14:paraId="1E6D0001" w14:textId="77777777" w:rsidR="008673AC" w:rsidRPr="008673AC" w:rsidRDefault="008673AC" w:rsidP="008673AC">
      <w:pPr>
        <w:pStyle w:val="EndNoteBibliography"/>
        <w:spacing w:after="0"/>
        <w:ind w:left="720" w:hanging="720"/>
        <w:rPr>
          <w:noProof/>
        </w:rPr>
      </w:pPr>
      <w:r w:rsidRPr="008673AC">
        <w:rPr>
          <w:noProof/>
        </w:rPr>
        <w:t xml:space="preserve">Sukumaran, Jeet, and Mark T. Holder. 2010. "DendroPy: a Python library for phylogenetic computing."  </w:t>
      </w:r>
      <w:r w:rsidRPr="008673AC">
        <w:rPr>
          <w:i/>
          <w:noProof/>
        </w:rPr>
        <w:t>Bioinformatics</w:t>
      </w:r>
      <w:r w:rsidRPr="008673AC">
        <w:rPr>
          <w:noProof/>
        </w:rPr>
        <w:t xml:space="preserve"> 26:1569-1571. doi: 10.1093/bioinformatics/btq228.</w:t>
      </w:r>
    </w:p>
    <w:p w14:paraId="2953243E" w14:textId="77777777" w:rsidR="008673AC" w:rsidRPr="008673AC" w:rsidRDefault="008673AC" w:rsidP="008673AC">
      <w:pPr>
        <w:pStyle w:val="EndNoteBibliography"/>
        <w:spacing w:after="0"/>
        <w:ind w:left="720" w:hanging="720"/>
        <w:rPr>
          <w:noProof/>
        </w:rPr>
      </w:pPr>
      <w:r w:rsidRPr="008673AC">
        <w:rPr>
          <w:noProof/>
        </w:rPr>
        <w:t xml:space="preserve">Szklarczyk, Damian, Andrea Franceschini, Stefan Wyder, Kristoffer Forslund, Davide Heller, Jaime Huerta-Cepas, Milan Simonovic, Alexander Roth, </w:t>
      </w:r>
      <w:r w:rsidRPr="008673AC">
        <w:rPr>
          <w:noProof/>
        </w:rPr>
        <w:lastRenderedPageBreak/>
        <w:t xml:space="preserve">Alberto Santos, Kalliopi P. Tsafou, Michael Kuhn, Peer Bork, Lars J. Jensen, and Christian von Mering. 2015. "STRING v10: protein–protein interaction networks, integrated over the tree of life."  </w:t>
      </w:r>
      <w:r w:rsidRPr="008673AC">
        <w:rPr>
          <w:i/>
          <w:noProof/>
        </w:rPr>
        <w:t>Nucleic Acids Research</w:t>
      </w:r>
      <w:r w:rsidRPr="008673AC">
        <w:rPr>
          <w:noProof/>
        </w:rPr>
        <w:t xml:space="preserve"> 43:D447-D452. doi: 10.1093/nar/gku1003.</w:t>
      </w:r>
    </w:p>
    <w:p w14:paraId="04461EB8" w14:textId="77777777" w:rsidR="008673AC" w:rsidRPr="008673AC" w:rsidRDefault="008673AC" w:rsidP="008673AC">
      <w:pPr>
        <w:pStyle w:val="EndNoteBibliography"/>
        <w:spacing w:after="0"/>
        <w:ind w:left="720" w:hanging="720"/>
        <w:rPr>
          <w:noProof/>
        </w:rPr>
      </w:pPr>
      <w:r w:rsidRPr="008673AC">
        <w:rPr>
          <w:noProof/>
        </w:rPr>
        <w:t xml:space="preserve">Tanabe, Yuuhiko, Makoto M. Watanabe, and Junta Sugiyama. 2002. "Are Microsporidia really related to Fungi?: a reappraisal based on additional gene sequences from basal fungi."  </w:t>
      </w:r>
      <w:r w:rsidRPr="008673AC">
        <w:rPr>
          <w:i/>
          <w:noProof/>
        </w:rPr>
        <w:t>Mycological Research</w:t>
      </w:r>
      <w:r w:rsidRPr="008673AC">
        <w:rPr>
          <w:noProof/>
        </w:rPr>
        <w:t xml:space="preserve"> 106:1380-1391. doi: 10.1017/S095375620200686X.</w:t>
      </w:r>
    </w:p>
    <w:p w14:paraId="48B184B9" w14:textId="77777777" w:rsidR="008673AC" w:rsidRPr="008673AC" w:rsidRDefault="008673AC" w:rsidP="008673AC">
      <w:pPr>
        <w:pStyle w:val="EndNoteBibliography"/>
        <w:spacing w:after="0"/>
        <w:ind w:left="720" w:hanging="720"/>
        <w:rPr>
          <w:noProof/>
        </w:rPr>
      </w:pPr>
      <w:r w:rsidRPr="008673AC">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8673AC">
        <w:rPr>
          <w:i/>
          <w:noProof/>
        </w:rPr>
        <w:t>Journal of Molecular Evolution</w:t>
      </w:r>
      <w:r w:rsidRPr="008673AC">
        <w:rPr>
          <w:noProof/>
        </w:rPr>
        <w:t xml:space="preserve"> 59:780-791. doi: 10.1007/s00239-004-2673-0.</w:t>
      </w:r>
    </w:p>
    <w:p w14:paraId="5A512CA7" w14:textId="77777777" w:rsidR="008673AC" w:rsidRPr="008673AC" w:rsidRDefault="008673AC" w:rsidP="008673AC">
      <w:pPr>
        <w:pStyle w:val="EndNoteBibliography"/>
        <w:spacing w:after="0"/>
        <w:ind w:left="720" w:hanging="720"/>
        <w:rPr>
          <w:noProof/>
        </w:rPr>
      </w:pPr>
      <w:r w:rsidRPr="008673AC">
        <w:rPr>
          <w:noProof/>
        </w:rPr>
        <w:t xml:space="preserve">Trachana, Kalliopi, Tomas a Larsson, Sean Powell, Wei-Hua Chen, Tobias Doerks, Jean Muller, and Peer Bork. 2011. "Orthology prediction methods: a quality assessment using curated protein families."  </w:t>
      </w:r>
      <w:r w:rsidRPr="008673AC">
        <w:rPr>
          <w:i/>
          <w:noProof/>
        </w:rPr>
        <w:t>BioEssays : news and reviews in molecular, cellular and developmental biology</w:t>
      </w:r>
      <w:r w:rsidRPr="008673AC">
        <w:rPr>
          <w:noProof/>
        </w:rPr>
        <w:t xml:space="preserve"> 33:769-80. doi: 10.1002/bies.201100062.</w:t>
      </w:r>
    </w:p>
    <w:p w14:paraId="5913FCD9" w14:textId="77777777" w:rsidR="008673AC" w:rsidRPr="008673AC" w:rsidRDefault="008673AC" w:rsidP="008673AC">
      <w:pPr>
        <w:pStyle w:val="EndNoteBibliography"/>
        <w:spacing w:after="0"/>
        <w:ind w:left="720" w:hanging="720"/>
        <w:rPr>
          <w:noProof/>
        </w:rPr>
      </w:pPr>
      <w:r w:rsidRPr="008673AC">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8673AC">
        <w:rPr>
          <w:i/>
          <w:noProof/>
        </w:rPr>
        <w:t>Bioinformatics</w:t>
      </w:r>
      <w:r w:rsidRPr="008673AC">
        <w:rPr>
          <w:noProof/>
        </w:rPr>
        <w:t xml:space="preserve"> 33:i75-i82. doi: 10.1093/bioinformatics/btx229.</w:t>
      </w:r>
    </w:p>
    <w:p w14:paraId="3FAB775C" w14:textId="77777777" w:rsidR="008673AC" w:rsidRPr="008673AC" w:rsidRDefault="008673AC" w:rsidP="008673AC">
      <w:pPr>
        <w:pStyle w:val="EndNoteBibliography"/>
        <w:spacing w:after="0"/>
        <w:ind w:left="720" w:hanging="720"/>
        <w:rPr>
          <w:noProof/>
        </w:rPr>
      </w:pPr>
      <w:r w:rsidRPr="008673AC">
        <w:rPr>
          <w:noProof/>
        </w:rPr>
        <w:t xml:space="preserve">Tran, Ngoc-Vinh, Bastian Greshake Tzovaras, and Ingo Ebersberger. 2018. "PhyloProfile: Dynamic visualization and exploration of multi-layered phylogenetic profiles."  </w:t>
      </w:r>
      <w:r w:rsidRPr="008673AC">
        <w:rPr>
          <w:i/>
          <w:noProof/>
        </w:rPr>
        <w:t>Bioinformatics</w:t>
      </w:r>
      <w:r w:rsidRPr="008673AC">
        <w:rPr>
          <w:noProof/>
        </w:rPr>
        <w:t>. doi: 10.1093/bioinformatics/bty225.</w:t>
      </w:r>
    </w:p>
    <w:p w14:paraId="019FE5F2" w14:textId="77777777" w:rsidR="008673AC" w:rsidRPr="008673AC" w:rsidRDefault="008673AC" w:rsidP="008673AC">
      <w:pPr>
        <w:pStyle w:val="EndNoteBibliography"/>
        <w:spacing w:after="0"/>
        <w:ind w:left="720" w:hanging="720"/>
        <w:rPr>
          <w:noProof/>
        </w:rPr>
      </w:pPr>
      <w:r w:rsidRPr="008673AC">
        <w:rPr>
          <w:noProof/>
        </w:rPr>
        <w:t xml:space="preserve">Tsaousis, Anastasios D., Edmund R S Kunji, Alina V. Goldberg, John M. Lucocq, Robert P. Hirt, and T. Martin Embley. 2008. "A novel route for ATP acquisition by the remnant mitochondria of Encephalitozoon cuniculi."  </w:t>
      </w:r>
      <w:r w:rsidRPr="008673AC">
        <w:rPr>
          <w:i/>
          <w:noProof/>
        </w:rPr>
        <w:t>Nature</w:t>
      </w:r>
      <w:r w:rsidRPr="008673AC">
        <w:rPr>
          <w:noProof/>
        </w:rPr>
        <w:t xml:space="preserve"> 453:553-556. doi: 10.1038/nature06903.</w:t>
      </w:r>
    </w:p>
    <w:p w14:paraId="03C8734E" w14:textId="77777777" w:rsidR="008673AC" w:rsidRPr="008673AC" w:rsidRDefault="008673AC" w:rsidP="008673AC">
      <w:pPr>
        <w:pStyle w:val="EndNoteBibliography"/>
        <w:spacing w:after="0"/>
        <w:ind w:left="720" w:hanging="720"/>
        <w:rPr>
          <w:noProof/>
        </w:rPr>
      </w:pPr>
      <w:r w:rsidRPr="008673AC">
        <w:rPr>
          <w:noProof/>
        </w:rPr>
        <w:t xml:space="preserve">van Dongen, Stjin. 2000. "Graph clustering by flow simulation."  </w:t>
      </w:r>
      <w:r w:rsidRPr="008673AC">
        <w:rPr>
          <w:i/>
          <w:noProof/>
        </w:rPr>
        <w:t>Graph stimulation by flow clustering</w:t>
      </w:r>
      <w:r w:rsidRPr="008673AC">
        <w:rPr>
          <w:noProof/>
        </w:rPr>
        <w:t xml:space="preserve"> PhD thesis:University of Utrecht-University of Utrecht. doi: 10.1016/j.cosrev.2007.05.001.</w:t>
      </w:r>
    </w:p>
    <w:p w14:paraId="51FDD683" w14:textId="77777777" w:rsidR="008673AC" w:rsidRPr="008673AC" w:rsidRDefault="008673AC" w:rsidP="008673AC">
      <w:pPr>
        <w:pStyle w:val="EndNoteBibliography"/>
        <w:spacing w:after="0"/>
        <w:ind w:left="720" w:hanging="720"/>
        <w:rPr>
          <w:noProof/>
        </w:rPr>
      </w:pPr>
      <w:r w:rsidRPr="008673AC">
        <w:rPr>
          <w:noProof/>
        </w:rPr>
        <w:t xml:space="preserve">Vandermeer, J. W., and T. A. Gochnauer. 1971. "Trehalase activity associated with spores of Nosema apis."  </w:t>
      </w:r>
      <w:r w:rsidRPr="008673AC">
        <w:rPr>
          <w:i/>
          <w:noProof/>
        </w:rPr>
        <w:t>Journal of Invertebrate Pathology</w:t>
      </w:r>
      <w:r w:rsidRPr="008673AC">
        <w:rPr>
          <w:noProof/>
        </w:rPr>
        <w:t xml:space="preserve"> 17:38-41. doi: 10.1016/0022-2011(71)90122-4.</w:t>
      </w:r>
    </w:p>
    <w:p w14:paraId="27558418" w14:textId="77777777" w:rsidR="008673AC" w:rsidRPr="008673AC" w:rsidRDefault="008673AC" w:rsidP="008673AC">
      <w:pPr>
        <w:pStyle w:val="EndNoteBibliography"/>
        <w:spacing w:after="0"/>
        <w:ind w:left="720" w:hanging="720"/>
        <w:rPr>
          <w:noProof/>
        </w:rPr>
      </w:pPr>
      <w:r w:rsidRPr="008673AC">
        <w:rPr>
          <w:noProof/>
        </w:rPr>
        <w:t xml:space="preserve">Vivarès, CP, and G Méténier. 2001. "The microsporidian Encephalitozoon."  </w:t>
      </w:r>
      <w:r w:rsidRPr="008673AC">
        <w:rPr>
          <w:i/>
          <w:noProof/>
        </w:rPr>
        <w:t>Bioessays</w:t>
      </w:r>
      <w:r w:rsidRPr="008673AC">
        <w:rPr>
          <w:noProof/>
        </w:rPr>
        <w:t>:194-202.</w:t>
      </w:r>
    </w:p>
    <w:p w14:paraId="07D04A50" w14:textId="77777777" w:rsidR="008673AC" w:rsidRPr="008673AC" w:rsidRDefault="008673AC" w:rsidP="008673AC">
      <w:pPr>
        <w:pStyle w:val="EndNoteBibliography"/>
        <w:spacing w:after="0"/>
        <w:ind w:left="720" w:hanging="720"/>
        <w:rPr>
          <w:noProof/>
        </w:rPr>
      </w:pPr>
      <w:r w:rsidRPr="008673AC">
        <w:rPr>
          <w:noProof/>
        </w:rPr>
        <w:t xml:space="preserve">Vossbrinck, C. R., J. V. Maddox, S. Friedman, B. A. Debrunner-Vossbrinck, and C. R. Woese. 1987. "Ribosomal RNA sequence suggests microsporidia are extremely ancient eukaryotes."  </w:t>
      </w:r>
      <w:r w:rsidRPr="008673AC">
        <w:rPr>
          <w:i/>
          <w:noProof/>
        </w:rPr>
        <w:t>Nature</w:t>
      </w:r>
      <w:r w:rsidRPr="008673AC">
        <w:rPr>
          <w:noProof/>
        </w:rPr>
        <w:t xml:space="preserve"> 326:411-414. doi: 10.1038/326411a0.</w:t>
      </w:r>
    </w:p>
    <w:p w14:paraId="3E0EF6AA" w14:textId="77777777" w:rsidR="008673AC" w:rsidRPr="008673AC" w:rsidRDefault="008673AC" w:rsidP="008673AC">
      <w:pPr>
        <w:pStyle w:val="EndNoteBibliography"/>
        <w:spacing w:after="0"/>
        <w:ind w:left="720" w:hanging="720"/>
        <w:rPr>
          <w:noProof/>
        </w:rPr>
      </w:pPr>
      <w:r w:rsidRPr="008673AC">
        <w:rPr>
          <w:noProof/>
        </w:rPr>
        <w:lastRenderedPageBreak/>
        <w:t xml:space="preserve">Vossbrinck, Charles R., Bettina A. Debrunner‐Vossbrinck, and Louis M. Weiss. 2014. "Phylogeny of the Microsporidia."  </w:t>
      </w:r>
      <w:r w:rsidRPr="008673AC">
        <w:rPr>
          <w:i/>
          <w:noProof/>
        </w:rPr>
        <w:t>Microsporidia</w:t>
      </w:r>
      <w:r w:rsidRPr="008673AC">
        <w:rPr>
          <w:noProof/>
        </w:rPr>
        <w:t>. doi: 10.1002/9781118395264.ch6.</w:t>
      </w:r>
    </w:p>
    <w:p w14:paraId="693EA4FD" w14:textId="77777777" w:rsidR="008673AC" w:rsidRPr="008673AC" w:rsidRDefault="008673AC" w:rsidP="008673AC">
      <w:pPr>
        <w:pStyle w:val="EndNoteBibliography"/>
        <w:spacing w:after="0"/>
        <w:ind w:left="720" w:hanging="720"/>
        <w:rPr>
          <w:noProof/>
        </w:rPr>
      </w:pPr>
      <w:r w:rsidRPr="008673AC">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8673AC">
        <w:rPr>
          <w:i/>
          <w:noProof/>
        </w:rPr>
        <w:t>Cell</w:t>
      </w:r>
      <w:r w:rsidRPr="008673AC">
        <w:rPr>
          <w:noProof/>
        </w:rPr>
        <w:t xml:space="preserve"> 168:890-903.e15. doi: 10.1016/j.cell.2017.01.013.</w:t>
      </w:r>
    </w:p>
    <w:p w14:paraId="46362B3C" w14:textId="77777777" w:rsidR="008673AC" w:rsidRPr="008673AC" w:rsidRDefault="008673AC" w:rsidP="008673AC">
      <w:pPr>
        <w:pStyle w:val="EndNoteBibliography"/>
        <w:spacing w:after="0"/>
        <w:ind w:left="720" w:hanging="720"/>
        <w:rPr>
          <w:noProof/>
        </w:rPr>
      </w:pPr>
      <w:r w:rsidRPr="008673AC">
        <w:rPr>
          <w:noProof/>
        </w:rPr>
        <w:t xml:space="preserve">Weiser, Jaroslav. 1976. "Microsporidia in Invertebrates: Host-Parasite Relations at the Organismal Level." In </w:t>
      </w:r>
      <w:r w:rsidRPr="008673AC">
        <w:rPr>
          <w:i/>
          <w:noProof/>
        </w:rPr>
        <w:t>Biology of the Microsporidia</w:t>
      </w:r>
      <w:r w:rsidRPr="008673AC">
        <w:rPr>
          <w:noProof/>
        </w:rPr>
        <w:t>, 163-201. Springer, Boston, MA.</w:t>
      </w:r>
    </w:p>
    <w:p w14:paraId="59551B41" w14:textId="77777777" w:rsidR="008673AC" w:rsidRPr="008673AC" w:rsidRDefault="008673AC" w:rsidP="008673AC">
      <w:pPr>
        <w:pStyle w:val="EndNoteBibliography"/>
        <w:spacing w:after="0"/>
        <w:ind w:left="720" w:hanging="720"/>
        <w:rPr>
          <w:noProof/>
        </w:rPr>
      </w:pPr>
      <w:r w:rsidRPr="008673AC">
        <w:rPr>
          <w:noProof/>
        </w:rPr>
        <w:t xml:space="preserve">Williams, Bryony A. P. 2009. "Unique physiology of host–parasite interactions in microsporidia infections."  </w:t>
      </w:r>
      <w:r w:rsidRPr="008673AC">
        <w:rPr>
          <w:i/>
          <w:noProof/>
        </w:rPr>
        <w:t>Cellular Microbiology</w:t>
      </w:r>
      <w:r w:rsidRPr="008673AC">
        <w:rPr>
          <w:noProof/>
        </w:rPr>
        <w:t xml:space="preserve"> 11:1551-1560. doi: 10.1111/j.1462-5822.2009.01362.x.</w:t>
      </w:r>
    </w:p>
    <w:p w14:paraId="45D54BDB" w14:textId="77777777" w:rsidR="008673AC" w:rsidRPr="008673AC" w:rsidRDefault="008673AC" w:rsidP="008673AC">
      <w:pPr>
        <w:pStyle w:val="EndNoteBibliography"/>
        <w:spacing w:after="0"/>
        <w:ind w:left="720" w:hanging="720"/>
        <w:rPr>
          <w:noProof/>
        </w:rPr>
      </w:pPr>
      <w:r w:rsidRPr="008673AC">
        <w:rPr>
          <w:noProof/>
        </w:rPr>
        <w:t xml:space="preserve">Williams, Bryony A. P., and Patrick J. Keeling. 2011. "Microsporidia – Highly Reduced and Derived Relatives of Fungi." In </w:t>
      </w:r>
      <w:r w:rsidRPr="008673AC">
        <w:rPr>
          <w:i/>
          <w:noProof/>
        </w:rPr>
        <w:t>Evolution of Fungi and Fungal-Like Organisms</w:t>
      </w:r>
      <w:r w:rsidRPr="008673AC">
        <w:rPr>
          <w:noProof/>
        </w:rPr>
        <w:t>, 25-36. Springer, Berlin, Heidelberg.</w:t>
      </w:r>
    </w:p>
    <w:p w14:paraId="0E04E173" w14:textId="77777777" w:rsidR="008673AC" w:rsidRPr="008673AC" w:rsidRDefault="008673AC" w:rsidP="008673AC">
      <w:pPr>
        <w:pStyle w:val="EndNoteBibliography"/>
        <w:spacing w:after="0"/>
        <w:ind w:left="720" w:hanging="720"/>
        <w:rPr>
          <w:noProof/>
        </w:rPr>
      </w:pPr>
      <w:r w:rsidRPr="008673AC">
        <w:rPr>
          <w:noProof/>
        </w:rPr>
        <w:t xml:space="preserve">Williams, Simon G., and Simon C. Lovell. 2009. "The Effect of Sequence Evolution on Protein Structural Divergence."  </w:t>
      </w:r>
      <w:r w:rsidRPr="008673AC">
        <w:rPr>
          <w:i/>
          <w:noProof/>
        </w:rPr>
        <w:t>Molecular Biology and Evolution</w:t>
      </w:r>
      <w:r w:rsidRPr="008673AC">
        <w:rPr>
          <w:noProof/>
        </w:rPr>
        <w:t xml:space="preserve"> 26:1055-1065. doi: 10.1093/molbev/msp020.</w:t>
      </w:r>
    </w:p>
    <w:p w14:paraId="6486E712" w14:textId="77777777" w:rsidR="008673AC" w:rsidRPr="008673AC" w:rsidRDefault="008673AC" w:rsidP="008673AC">
      <w:pPr>
        <w:pStyle w:val="EndNoteBibliography"/>
        <w:spacing w:after="0"/>
        <w:ind w:left="720" w:hanging="720"/>
        <w:rPr>
          <w:noProof/>
        </w:rPr>
      </w:pPr>
      <w:r w:rsidRPr="008673AC">
        <w:rPr>
          <w:noProof/>
        </w:rPr>
        <w:t xml:space="preserve">Winkler, Herbert H., and H. Ekkehard Neuhaus. 1999. "Non-mitochondrial ATP transport."  </w:t>
      </w:r>
      <w:r w:rsidRPr="008673AC">
        <w:rPr>
          <w:i/>
          <w:noProof/>
        </w:rPr>
        <w:t>Trends in Biochemical Sciences</w:t>
      </w:r>
      <w:r w:rsidRPr="008673AC">
        <w:rPr>
          <w:noProof/>
        </w:rPr>
        <w:t xml:space="preserve"> 24:64-68. doi: 10.1016/S0968-0004(98)01334-6.</w:t>
      </w:r>
    </w:p>
    <w:p w14:paraId="03AFF765" w14:textId="77777777" w:rsidR="008673AC" w:rsidRPr="008673AC" w:rsidRDefault="008673AC" w:rsidP="008673AC">
      <w:pPr>
        <w:pStyle w:val="EndNoteBibliography"/>
        <w:spacing w:after="0"/>
        <w:ind w:left="720" w:hanging="720"/>
        <w:rPr>
          <w:noProof/>
        </w:rPr>
      </w:pPr>
      <w:r w:rsidRPr="008673AC">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8673AC">
        <w:rPr>
          <w:i/>
          <w:noProof/>
        </w:rPr>
        <w:t>Environmental Microbiology</w:t>
      </w:r>
      <w:r w:rsidRPr="008673AC">
        <w:rPr>
          <w:noProof/>
        </w:rPr>
        <w:t xml:space="preserve"> 19:2077-2089. doi: 10.1111/1462-2920.13734.</w:t>
      </w:r>
    </w:p>
    <w:p w14:paraId="2B700760" w14:textId="77777777" w:rsidR="008673AC" w:rsidRPr="008673AC" w:rsidRDefault="008673AC" w:rsidP="008673AC">
      <w:pPr>
        <w:pStyle w:val="EndNoteBibliography"/>
        <w:spacing w:after="0"/>
        <w:ind w:left="720" w:hanging="720"/>
        <w:rPr>
          <w:noProof/>
        </w:rPr>
      </w:pPr>
      <w:r w:rsidRPr="008673AC">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8673AC">
        <w:rPr>
          <w:i/>
          <w:noProof/>
        </w:rPr>
        <w:t>Science</w:t>
      </w:r>
      <w:r w:rsidRPr="008673AC">
        <w:rPr>
          <w:noProof/>
        </w:rPr>
        <w:t xml:space="preserve"> 322:104-110. doi: 10.1126/science.1158684.</w:t>
      </w:r>
    </w:p>
    <w:p w14:paraId="4CEF0B7F" w14:textId="77777777" w:rsidR="008673AC" w:rsidRPr="008673AC" w:rsidRDefault="008673AC" w:rsidP="008673AC">
      <w:pPr>
        <w:pStyle w:val="EndNoteBibliography"/>
        <w:ind w:left="720" w:hanging="720"/>
        <w:rPr>
          <w:noProof/>
        </w:rPr>
      </w:pPr>
      <w:r w:rsidRPr="008673AC">
        <w:rPr>
          <w:noProof/>
        </w:rPr>
        <w:t xml:space="preserve">Zudilova-Seinstra, Elena, Tony Adriaansen, and Robert van Liere. 2009. "Overview of Interactive Visualization." In </w:t>
      </w:r>
      <w:r w:rsidRPr="008673AC">
        <w:rPr>
          <w:i/>
          <w:noProof/>
        </w:rPr>
        <w:t>Advanced Information and Knowledge Processing</w:t>
      </w:r>
      <w:r w:rsidRPr="008673AC">
        <w:rPr>
          <w:noProof/>
        </w:rPr>
        <w:t>, 3-15.</w:t>
      </w:r>
    </w:p>
    <w:p w14:paraId="592BE48D" w14:textId="08660589"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73" w:name="_Toc384627480"/>
      <w:bookmarkStart w:id="274" w:name="_Toc386158973"/>
      <w:r w:rsidRPr="00076E91">
        <w:rPr>
          <w:rFonts w:ascii="Palatino Linotype" w:hAnsi="Palatino Linotype"/>
          <w:sz w:val="24"/>
          <w:szCs w:val="24"/>
        </w:rPr>
        <w:lastRenderedPageBreak/>
        <w:t>Appendix</w:t>
      </w:r>
      <w:bookmarkEnd w:id="273"/>
      <w:bookmarkEnd w:id="274"/>
    </w:p>
    <w:p w14:paraId="3845406E" w14:textId="5EB483C5" w:rsidR="003955E8" w:rsidRDefault="003955E8" w:rsidP="00785690">
      <w:pPr>
        <w:pStyle w:val="Heading2"/>
        <w:numPr>
          <w:ilvl w:val="0"/>
          <w:numId w:val="0"/>
        </w:numPr>
      </w:pPr>
      <w:bookmarkStart w:id="275" w:name="_Toc386158974"/>
      <w:r w:rsidRPr="00785690">
        <w:t>Tables</w:t>
      </w:r>
      <w:bookmarkEnd w:id="275"/>
    </w:p>
    <w:p w14:paraId="328D328F" w14:textId="77777777" w:rsidR="002C44D0" w:rsidRDefault="002C44D0" w:rsidP="008D799A">
      <w:pPr>
        <w:spacing w:after="0" w:line="360" w:lineRule="auto"/>
        <w:rPr>
          <w:szCs w:val="24"/>
        </w:rPr>
      </w:pPr>
    </w:p>
    <w:p w14:paraId="5A6ABEB2" w14:textId="224B69AC" w:rsidR="007C0D28" w:rsidRPr="00076E91" w:rsidRDefault="007C0D28" w:rsidP="00BA2B31">
      <w:pPr>
        <w:pStyle w:val="Caption"/>
        <w:keepNext/>
        <w:spacing w:after="0" w:line="360" w:lineRule="auto"/>
        <w:jc w:val="both"/>
      </w:pPr>
      <w:bookmarkStart w:id="276" w:name="_Ref381452965"/>
      <w:bookmarkStart w:id="277" w:name="_Toc386158655"/>
      <w:r w:rsidRPr="00076E91">
        <w:t xml:space="preserve">Table </w:t>
      </w:r>
      <w:r w:rsidR="009F5610">
        <w:fldChar w:fldCharType="begin"/>
      </w:r>
      <w:r w:rsidR="009F5610">
        <w:instrText xml:space="preserve"> STYLEREF 1 \s </w:instrText>
      </w:r>
      <w:r w:rsidR="009F5610">
        <w:fldChar w:fldCharType="separate"/>
      </w:r>
      <w:r w:rsidR="00FD48E3">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D48E3">
        <w:rPr>
          <w:noProof/>
        </w:rPr>
        <w:t>1</w:t>
      </w:r>
      <w:r w:rsidR="009F5610">
        <w:fldChar w:fldCharType="end"/>
      </w:r>
      <w:bookmarkEnd w:id="276"/>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77"/>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lastRenderedPageBreak/>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lastRenderedPageBreak/>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lastRenderedPageBreak/>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lastRenderedPageBreak/>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lastRenderedPageBreak/>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lastRenderedPageBreak/>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lastRenderedPageBreak/>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lastRenderedPageBreak/>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lastRenderedPageBreak/>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lastRenderedPageBreak/>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lastRenderedPageBreak/>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lastRenderedPageBreak/>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 xml:space="preserve">Candidatus Caldiarchaeum </w:t>
            </w:r>
            <w:r w:rsidRPr="00611578">
              <w:rPr>
                <w:i/>
                <w:szCs w:val="24"/>
              </w:rPr>
              <w:lastRenderedPageBreak/>
              <w:t>subterraneum</w:t>
            </w:r>
          </w:p>
        </w:tc>
        <w:tc>
          <w:tcPr>
            <w:tcW w:w="0" w:type="auto"/>
          </w:tcPr>
          <w:p w14:paraId="2666054C" w14:textId="77777777" w:rsidR="007C0D28" w:rsidRPr="00076E91" w:rsidRDefault="007C0D28" w:rsidP="008D799A">
            <w:pPr>
              <w:spacing w:line="360" w:lineRule="auto"/>
              <w:rPr>
                <w:szCs w:val="24"/>
              </w:rPr>
            </w:pPr>
            <w:r w:rsidRPr="00076E91">
              <w:rPr>
                <w:szCs w:val="24"/>
              </w:rPr>
              <w:lastRenderedPageBreak/>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lastRenderedPageBreak/>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lastRenderedPageBreak/>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lastRenderedPageBreak/>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 xml:space="preserve">Thermosynechococcus elongatus </w:t>
            </w:r>
            <w:r w:rsidRPr="00611578">
              <w:rPr>
                <w:i/>
                <w:szCs w:val="24"/>
              </w:rPr>
              <w:lastRenderedPageBreak/>
              <w:t>5741</w:t>
            </w:r>
          </w:p>
        </w:tc>
        <w:tc>
          <w:tcPr>
            <w:tcW w:w="0" w:type="auto"/>
          </w:tcPr>
          <w:p w14:paraId="1B1793C5"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lastRenderedPageBreak/>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lastRenderedPageBreak/>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BA2B31">
      <w:pPr>
        <w:pStyle w:val="Caption"/>
        <w:keepNext/>
        <w:jc w:val="both"/>
      </w:pPr>
      <w:bookmarkStart w:id="278" w:name="_Ref384424711"/>
      <w:bookmarkStart w:id="279" w:name="_Toc386158656"/>
      <w:r>
        <w:lastRenderedPageBreak/>
        <w:t xml:space="preserve">Table </w:t>
      </w:r>
      <w:r>
        <w:fldChar w:fldCharType="begin"/>
      </w:r>
      <w:r>
        <w:instrText xml:space="preserve"> STYLEREF 1 \s </w:instrText>
      </w:r>
      <w:r>
        <w:fldChar w:fldCharType="separate"/>
      </w:r>
      <w:r w:rsidR="00FD48E3">
        <w:rPr>
          <w:noProof/>
        </w:rPr>
        <w:t>A</w:t>
      </w:r>
      <w:r>
        <w:fldChar w:fldCharType="end"/>
      </w:r>
      <w:r>
        <w:noBreakHyphen/>
      </w:r>
      <w:r>
        <w:fldChar w:fldCharType="begin"/>
      </w:r>
      <w:r>
        <w:instrText xml:space="preserve"> SEQ Table \* ARABIC \s 1 </w:instrText>
      </w:r>
      <w:r>
        <w:fldChar w:fldCharType="separate"/>
      </w:r>
      <w:r w:rsidR="00FD48E3">
        <w:rPr>
          <w:noProof/>
        </w:rPr>
        <w:t>2</w:t>
      </w:r>
      <w:r>
        <w:fldChar w:fldCharType="end"/>
      </w:r>
      <w:bookmarkEnd w:id="278"/>
      <w:r>
        <w:t xml:space="preserve">: </w:t>
      </w:r>
      <w:r w:rsidRPr="00076E91">
        <w:t>List of 30 manually KO-annotated reference taxa</w:t>
      </w:r>
      <w:r>
        <w:t xml:space="preserve"> from KEGG.</w:t>
      </w:r>
      <w:bookmarkEnd w:id="279"/>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lastRenderedPageBreak/>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BA2B31">
      <w:pPr>
        <w:pStyle w:val="Caption"/>
        <w:keepNext/>
        <w:spacing w:after="0" w:line="360" w:lineRule="auto"/>
        <w:jc w:val="both"/>
      </w:pPr>
      <w:bookmarkStart w:id="280" w:name="_Ref384421859"/>
      <w:bookmarkStart w:id="281" w:name="_Toc386158657"/>
      <w:r w:rsidRPr="00076E91">
        <w:t xml:space="preserve">Table </w:t>
      </w:r>
      <w:r w:rsidR="009F5610">
        <w:fldChar w:fldCharType="begin"/>
      </w:r>
      <w:r w:rsidR="009F5610">
        <w:instrText xml:space="preserve"> STYLEREF 1 \s </w:instrText>
      </w:r>
      <w:r w:rsidR="009F5610">
        <w:fldChar w:fldCharType="separate"/>
      </w:r>
      <w:r w:rsidR="00FD48E3">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D48E3">
        <w:rPr>
          <w:noProof/>
        </w:rPr>
        <w:t>3</w:t>
      </w:r>
      <w:r w:rsidR="009F5610">
        <w:fldChar w:fldCharType="end"/>
      </w:r>
      <w:bookmarkEnd w:id="280"/>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81"/>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lastRenderedPageBreak/>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BA2B31">
      <w:pPr>
        <w:pStyle w:val="Caption"/>
        <w:keepNext/>
        <w:jc w:val="both"/>
      </w:pPr>
      <w:bookmarkStart w:id="282" w:name="_Ref383861995"/>
      <w:bookmarkStart w:id="283" w:name="_Toc386158658"/>
      <w:r>
        <w:t xml:space="preserve">Table </w:t>
      </w:r>
      <w:r>
        <w:fldChar w:fldCharType="begin"/>
      </w:r>
      <w:r>
        <w:instrText xml:space="preserve"> STYLEREF 1 \s </w:instrText>
      </w:r>
      <w:r>
        <w:fldChar w:fldCharType="separate"/>
      </w:r>
      <w:r w:rsidR="00FD48E3">
        <w:rPr>
          <w:noProof/>
        </w:rPr>
        <w:t>A</w:t>
      </w:r>
      <w:r>
        <w:fldChar w:fldCharType="end"/>
      </w:r>
      <w:r>
        <w:noBreakHyphen/>
      </w:r>
      <w:r>
        <w:fldChar w:fldCharType="begin"/>
      </w:r>
      <w:r>
        <w:instrText xml:space="preserve"> SEQ Table \* ARABIC \s 1 </w:instrText>
      </w:r>
      <w:r>
        <w:fldChar w:fldCharType="separate"/>
      </w:r>
      <w:r w:rsidR="00FD48E3">
        <w:rPr>
          <w:noProof/>
        </w:rPr>
        <w:t>4</w:t>
      </w:r>
      <w:r>
        <w:fldChar w:fldCharType="end"/>
      </w:r>
      <w:bookmarkEnd w:id="282"/>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83"/>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lastRenderedPageBreak/>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BA2B31">
      <w:pPr>
        <w:pStyle w:val="Caption"/>
        <w:keepNext/>
        <w:jc w:val="both"/>
      </w:pPr>
      <w:bookmarkStart w:id="284" w:name="_Ref383964119"/>
      <w:bookmarkStart w:id="285" w:name="_Toc386158659"/>
      <w:r>
        <w:t xml:space="preserve">Table </w:t>
      </w:r>
      <w:r>
        <w:fldChar w:fldCharType="begin"/>
      </w:r>
      <w:r>
        <w:instrText xml:space="preserve"> STYLEREF 1 \s </w:instrText>
      </w:r>
      <w:r>
        <w:fldChar w:fldCharType="separate"/>
      </w:r>
      <w:r w:rsidR="00FD48E3">
        <w:rPr>
          <w:noProof/>
        </w:rPr>
        <w:t>A</w:t>
      </w:r>
      <w:r>
        <w:fldChar w:fldCharType="end"/>
      </w:r>
      <w:r>
        <w:noBreakHyphen/>
      </w:r>
      <w:r>
        <w:fldChar w:fldCharType="begin"/>
      </w:r>
      <w:r>
        <w:instrText xml:space="preserve"> SEQ Table \* ARABIC \s 1 </w:instrText>
      </w:r>
      <w:r>
        <w:fldChar w:fldCharType="separate"/>
      </w:r>
      <w:r w:rsidR="00FD48E3">
        <w:rPr>
          <w:noProof/>
        </w:rPr>
        <w:t>5</w:t>
      </w:r>
      <w:r>
        <w:fldChar w:fldCharType="end"/>
      </w:r>
      <w:bookmarkEnd w:id="284"/>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85"/>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BA2B31">
      <w:pPr>
        <w:pStyle w:val="Caption"/>
        <w:keepNext/>
        <w:jc w:val="both"/>
      </w:pPr>
      <w:bookmarkStart w:id="286" w:name="_Ref384394557"/>
      <w:bookmarkStart w:id="287" w:name="_Toc386158660"/>
      <w:r>
        <w:t xml:space="preserve">Table </w:t>
      </w:r>
      <w:r w:rsidR="009F5610">
        <w:fldChar w:fldCharType="begin"/>
      </w:r>
      <w:r w:rsidR="009F5610">
        <w:instrText xml:space="preserve"> STYLEREF 1 \s </w:instrText>
      </w:r>
      <w:r w:rsidR="009F5610">
        <w:fldChar w:fldCharType="separate"/>
      </w:r>
      <w:r w:rsidR="00FD48E3">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D48E3">
        <w:rPr>
          <w:noProof/>
        </w:rPr>
        <w:t>6</w:t>
      </w:r>
      <w:r w:rsidR="009F5610">
        <w:fldChar w:fldCharType="end"/>
      </w:r>
      <w:bookmarkEnd w:id="286"/>
      <w:r>
        <w:t>: Annotated microsporidia proteins for PDH complex, trehalose sy</w:t>
      </w:r>
      <w:r w:rsidR="000014E9">
        <w:t>n</w:t>
      </w:r>
      <w:r>
        <w:t>thesis and degradation and NTT proteins.</w:t>
      </w:r>
      <w:bookmarkEnd w:id="287"/>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lastRenderedPageBreak/>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88" w:name="_Toc386158975"/>
      <w:r>
        <w:lastRenderedPageBreak/>
        <w:t>Figures</w:t>
      </w:r>
      <w:bookmarkEnd w:id="288"/>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7111F207" w:rsidR="005F6E7F" w:rsidRPr="00076E91" w:rsidRDefault="005F6E7F" w:rsidP="00BA2B31">
      <w:pPr>
        <w:pStyle w:val="Caption"/>
        <w:spacing w:after="0" w:line="360" w:lineRule="auto"/>
        <w:jc w:val="both"/>
      </w:pPr>
      <w:bookmarkStart w:id="289" w:name="_Ref374253196"/>
      <w:bookmarkStart w:id="290" w:name="_Toc386158635"/>
      <w:r w:rsidRPr="00076E91">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w:t>
      </w:r>
      <w:r w:rsidR="00FF05FE">
        <w:fldChar w:fldCharType="end"/>
      </w:r>
      <w:bookmarkEnd w:id="289"/>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90"/>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1AF86DCB" w:rsidR="005B5758" w:rsidRPr="00076E91" w:rsidRDefault="005B5758" w:rsidP="00BA2B31">
      <w:pPr>
        <w:pStyle w:val="Caption"/>
        <w:spacing w:after="0" w:line="360" w:lineRule="auto"/>
        <w:jc w:val="both"/>
        <w:rPr>
          <w:u w:val="single"/>
        </w:rPr>
      </w:pPr>
      <w:bookmarkStart w:id="291" w:name="_Ref374250743"/>
      <w:bookmarkStart w:id="292" w:name="_Toc386158636"/>
      <w:r w:rsidRPr="00076E91">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2</w:t>
      </w:r>
      <w:r w:rsidR="00FF05FE">
        <w:fldChar w:fldCharType="end"/>
      </w:r>
      <w:bookmarkEnd w:id="291"/>
      <w:r w:rsidRPr="00076E91">
        <w:t>: Phylogenetic profile of 44 HamFAS-only proteins that annotated based on archaea and bacterial orthologs.</w:t>
      </w:r>
      <w:bookmarkEnd w:id="292"/>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BE290A" w:rsidR="005B5758" w:rsidRPr="00076E91" w:rsidRDefault="005B5758" w:rsidP="00BA2B31">
      <w:pPr>
        <w:pStyle w:val="Caption"/>
        <w:spacing w:after="0" w:line="360" w:lineRule="auto"/>
        <w:jc w:val="both"/>
        <w:rPr>
          <w:u w:val="single"/>
        </w:rPr>
      </w:pPr>
      <w:bookmarkStart w:id="293" w:name="_Ref374250746"/>
      <w:bookmarkStart w:id="294" w:name="_Toc386158637"/>
      <w:r w:rsidRPr="00076E91">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3</w:t>
      </w:r>
      <w:r w:rsidR="00FF05FE">
        <w:fldChar w:fldCharType="end"/>
      </w:r>
      <w:bookmarkEnd w:id="293"/>
      <w:r w:rsidRPr="00076E91">
        <w:t>: Phylogenetic profile of 12 un-annotated proteins that annotated by HamFAS and at least one other approach (BlastKOALA and/or KAAS), where their annotations originate from archaea or bacteria reference taxa.</w:t>
      </w:r>
      <w:bookmarkEnd w:id="294"/>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7F06E786" w:rsidR="00FA7EC7" w:rsidRDefault="007A3836" w:rsidP="007A3836">
      <w:pPr>
        <w:pStyle w:val="Caption"/>
        <w:jc w:val="both"/>
      </w:pPr>
      <w:bookmarkStart w:id="295" w:name="_Ref384395857"/>
      <w:bookmarkStart w:id="296" w:name="_Toc386158638"/>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4</w:t>
      </w:r>
      <w:r w:rsidR="00FF05FE">
        <w:fldChar w:fldCharType="end"/>
      </w:r>
      <w:bookmarkEnd w:id="295"/>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96"/>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128BE71A" w:rsidR="00FA7EC7" w:rsidRDefault="00C13985" w:rsidP="00C13985">
      <w:pPr>
        <w:pStyle w:val="Caption"/>
        <w:jc w:val="both"/>
      </w:pPr>
      <w:bookmarkStart w:id="297" w:name="_Ref384395862"/>
      <w:bookmarkStart w:id="298" w:name="_Toc386158639"/>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5</w:t>
      </w:r>
      <w:r w:rsidR="00FF05FE">
        <w:fldChar w:fldCharType="end"/>
      </w:r>
      <w:bookmarkEnd w:id="297"/>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98"/>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07F2B011" w:rsidR="00FA7EC7" w:rsidRDefault="0007274F" w:rsidP="0007274F">
      <w:pPr>
        <w:pStyle w:val="Caption"/>
        <w:jc w:val="both"/>
      </w:pPr>
      <w:bookmarkStart w:id="299" w:name="_Ref384395863"/>
      <w:bookmarkStart w:id="300" w:name="_Toc386158640"/>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6</w:t>
      </w:r>
      <w:r w:rsidR="00FF05FE">
        <w:fldChar w:fldCharType="end"/>
      </w:r>
      <w:bookmarkEnd w:id="299"/>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300"/>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10032FB2" w:rsidR="00FA7EC7" w:rsidRPr="00076E91" w:rsidRDefault="00FA5A52" w:rsidP="00FA5A52">
      <w:pPr>
        <w:pStyle w:val="Caption"/>
        <w:jc w:val="both"/>
        <w:rPr>
          <w:szCs w:val="24"/>
        </w:rPr>
      </w:pPr>
      <w:bookmarkStart w:id="301" w:name="_Ref384395865"/>
      <w:bookmarkStart w:id="302" w:name="_Toc386158641"/>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7</w:t>
      </w:r>
      <w:r w:rsidR="00FF05FE">
        <w:fldChar w:fldCharType="end"/>
      </w:r>
      <w:bookmarkEnd w:id="301"/>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302"/>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51039B10" w:rsidR="00386C41" w:rsidRPr="00EF3117" w:rsidRDefault="00386C41" w:rsidP="00BA2B31">
      <w:pPr>
        <w:pStyle w:val="Caption"/>
        <w:spacing w:after="0" w:line="360" w:lineRule="auto"/>
        <w:jc w:val="both"/>
      </w:pPr>
      <w:bookmarkStart w:id="303" w:name="_Ref381628048"/>
      <w:bookmarkStart w:id="304" w:name="_Toc386158642"/>
      <w:r w:rsidRPr="00076E91">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8</w:t>
      </w:r>
      <w:r w:rsidR="00FF05FE">
        <w:fldChar w:fldCharType="end"/>
      </w:r>
      <w:bookmarkEnd w:id="303"/>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304"/>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718445FF" w:rsidR="00317CE4" w:rsidRDefault="00317CE4" w:rsidP="00BA2B31">
      <w:pPr>
        <w:pStyle w:val="Caption"/>
        <w:jc w:val="both"/>
        <w:rPr>
          <w:szCs w:val="24"/>
        </w:rPr>
      </w:pPr>
      <w:bookmarkStart w:id="305" w:name="_Ref384390503"/>
      <w:bookmarkStart w:id="306" w:name="_Toc386158643"/>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9</w:t>
      </w:r>
      <w:r w:rsidR="00FF05FE">
        <w:fldChar w:fldCharType="end"/>
      </w:r>
      <w:bookmarkEnd w:id="305"/>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306"/>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4555D862" w:rsidR="00317CE4" w:rsidRDefault="00317CE4" w:rsidP="00BA2B31">
      <w:pPr>
        <w:pStyle w:val="Caption"/>
        <w:jc w:val="both"/>
      </w:pPr>
      <w:bookmarkStart w:id="307" w:name="_Ref384390516"/>
      <w:bookmarkStart w:id="308" w:name="_Toc386158644"/>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10</w:t>
      </w:r>
      <w:r w:rsidR="00FF05FE">
        <w:fldChar w:fldCharType="end"/>
      </w:r>
      <w:bookmarkEnd w:id="307"/>
      <w:r>
        <w:t>: Scheme of glycerophospholipid metabolism in the microsporidia LCA. Red arrows indicate reactions that could be found only in the LCA, while solid black arrows are the one present in both LCA and extant microsporidia.</w:t>
      </w:r>
      <w:bookmarkEnd w:id="308"/>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16213B04" w:rsidR="00317CE4" w:rsidRDefault="00317CE4" w:rsidP="00BA2B31">
      <w:pPr>
        <w:pStyle w:val="Caption"/>
        <w:jc w:val="both"/>
      </w:pPr>
      <w:bookmarkStart w:id="309" w:name="_Ref384391787"/>
      <w:bookmarkStart w:id="310" w:name="_Toc386158645"/>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11</w:t>
      </w:r>
      <w:r w:rsidR="00FF05FE">
        <w:fldChar w:fldCharType="end"/>
      </w:r>
      <w:bookmarkEnd w:id="309"/>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10"/>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97A0BCE" w:rsidR="00317CE4" w:rsidRDefault="00317CE4" w:rsidP="00BA2B31">
      <w:pPr>
        <w:pStyle w:val="Caption"/>
        <w:jc w:val="both"/>
      </w:pPr>
      <w:bookmarkStart w:id="311" w:name="_Ref384391789"/>
      <w:bookmarkStart w:id="312" w:name="_Toc386158646"/>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12</w:t>
      </w:r>
      <w:r w:rsidR="00FF05FE">
        <w:fldChar w:fldCharType="end"/>
      </w:r>
      <w:bookmarkEnd w:id="311"/>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12"/>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21E31593" w:rsidR="00507BD2" w:rsidRDefault="00317CE4" w:rsidP="00BA2B31">
      <w:pPr>
        <w:pStyle w:val="Caption"/>
        <w:jc w:val="both"/>
      </w:pPr>
      <w:bookmarkStart w:id="313" w:name="_Ref384391790"/>
      <w:bookmarkStart w:id="314" w:name="_Toc386158647"/>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13</w:t>
      </w:r>
      <w:r w:rsidR="00FF05FE">
        <w:fldChar w:fldCharType="end"/>
      </w:r>
      <w:bookmarkEnd w:id="313"/>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14"/>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315" w:name="_Toc386158976"/>
      <w:r>
        <w:lastRenderedPageBreak/>
        <w:t>Acknowledgements</w:t>
      </w:r>
      <w:bookmarkEnd w:id="315"/>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316" w:name="_Toc386158977"/>
      <w:r>
        <w:lastRenderedPageBreak/>
        <w:t>Curriculum Vitae</w:t>
      </w:r>
      <w:bookmarkEnd w:id="316"/>
    </w:p>
    <w:p w14:paraId="14D03BD7" w14:textId="340ADFF6"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4:00Z" w:initials="IE">
    <w:p w14:paraId="51F13429" w14:textId="635BEF50" w:rsidR="008210C7" w:rsidRDefault="008210C7">
      <w:pPr>
        <w:pStyle w:val="CommentText"/>
      </w:pPr>
      <w:r>
        <w:rPr>
          <w:rStyle w:val="CommentReference"/>
        </w:rPr>
        <w:annotationRef/>
      </w:r>
      <w:r>
        <w:t>Hm, let’s discus the title</w:t>
      </w:r>
    </w:p>
  </w:comment>
  <w:comment w:id="1" w:author="Ingo Ebersberger" w:date="2018-04-10T20:37:00Z" w:initials="IE">
    <w:p w14:paraId="4A04E002" w14:textId="0FA0DBE2" w:rsidR="008210C7" w:rsidRDefault="008210C7">
      <w:pPr>
        <w:pStyle w:val="CommentText"/>
      </w:pPr>
      <w:r>
        <w:rPr>
          <w:rStyle w:val="CommentReference"/>
        </w:rPr>
        <w:annotationRef/>
      </w:r>
      <w:r>
        <w:t xml:space="preserve">Hm, with 64 pages up to the refs is the thesis very, if not too short. </w:t>
      </w:r>
    </w:p>
  </w:comment>
  <w:comment w:id="16" w:author="Ingo Ebersberger" w:date="2018-04-23T14:18:00Z" w:initials="IE">
    <w:p w14:paraId="27687F03" w14:textId="77777777" w:rsidR="008210C7" w:rsidRDefault="008210C7" w:rsidP="005442EB">
      <w:pPr>
        <w:pStyle w:val="CommentText"/>
      </w:pPr>
      <w:r>
        <w:rPr>
          <w:rStyle w:val="CommentReference"/>
        </w:rPr>
        <w:annotationRef/>
      </w:r>
      <w:r>
        <w:t>You can elaborate this a bit. In particular, there are more recent publications covering the topic of LBA. Does the Felsenstein paper refer to LBA in the context of maximum likelihood or distance? I don’t recall</w:t>
      </w:r>
    </w:p>
  </w:comment>
  <w:comment w:id="17" w:author="Ingo Ebersberger" w:date="2018-04-12T18:14:00Z" w:initials="IE">
    <w:p w14:paraId="3C86D863" w14:textId="77777777" w:rsidR="008210C7" w:rsidRDefault="008210C7" w:rsidP="005442EB">
      <w:pPr>
        <w:pStyle w:val="CommentText"/>
      </w:pPr>
      <w:r>
        <w:rPr>
          <w:rStyle w:val="CommentReference"/>
        </w:rPr>
        <w:annotationRef/>
      </w:r>
      <w:r>
        <w:t>Largest or large?</w:t>
      </w:r>
    </w:p>
  </w:comment>
  <w:comment w:id="18" w:author="V" w:date="2018-04-12T18:14:00Z" w:initials="V">
    <w:p w14:paraId="1C2831B2" w14:textId="77777777" w:rsidR="008210C7" w:rsidRPr="004A7CCF" w:rsidRDefault="008210C7" w:rsidP="005442EB">
      <w:pPr>
        <w:widowControl w:val="0"/>
        <w:autoSpaceDE w:val="0"/>
        <w:autoSpaceDN w:val="0"/>
        <w:adjustRightInd w:val="0"/>
        <w:spacing w:after="240" w:line="520" w:lineRule="atLeast"/>
        <w:rPr>
          <w:rFonts w:ascii="Times" w:hAnsi="Times" w:cs="Times"/>
          <w:color w:val="000000"/>
          <w:szCs w:val="24"/>
        </w:rPr>
      </w:pPr>
      <w:r>
        <w:rPr>
          <w:rStyle w:val="CommentReference"/>
        </w:rPr>
        <w:annotationRef/>
      </w:r>
      <w:proofErr w:type="gramStart"/>
      <w:r>
        <w:t>the</w:t>
      </w:r>
      <w:proofErr w:type="gramEnd"/>
      <w:r>
        <w:t xml:space="preserv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22" w:author="Ingo Ebersberger" w:date="2018-04-10T21:16:00Z" w:initials="IE">
    <w:p w14:paraId="7CB95EC4" w14:textId="036F32CC" w:rsidR="008210C7" w:rsidRDefault="008210C7">
      <w:pPr>
        <w:pStyle w:val="CommentText"/>
      </w:pPr>
      <w:r>
        <w:rPr>
          <w:rStyle w:val="CommentReference"/>
        </w:rPr>
        <w:annotationRef/>
      </w:r>
      <w:r>
        <w:t xml:space="preserve">The paragraph is a bit disorganized. First. Finish the genome size aspect, then you can move on to the eukaryotic characteristics, and eventually you can touch on the topic of genome reduction. </w:t>
      </w:r>
    </w:p>
  </w:comment>
  <w:comment w:id="25" w:author="Ingo Ebersberger" w:date="2018-04-10T21:32:00Z" w:initials="IE">
    <w:p w14:paraId="565CBFED" w14:textId="3F7BD879" w:rsidR="008210C7" w:rsidRDefault="008210C7">
      <w:pPr>
        <w:pStyle w:val="CommentText"/>
      </w:pPr>
      <w:r>
        <w:rPr>
          <w:rStyle w:val="CommentReference"/>
        </w:rPr>
        <w:annotationRef/>
      </w:r>
      <w:r>
        <w:t>You should try to elaborate the open questions more in the previous sections. What is the problem, what is missing, and so forth. By doing so, you would better prepare for this to do list.</w:t>
      </w:r>
    </w:p>
  </w:comment>
  <w:comment w:id="26" w:author="Ingo Ebersberger" w:date="2018-04-11T11:01:00Z" w:initials="IE">
    <w:p w14:paraId="36E44C08" w14:textId="2CB26279" w:rsidR="008210C7" w:rsidRDefault="008210C7">
      <w:pPr>
        <w:pStyle w:val="CommentText"/>
      </w:pPr>
      <w:r>
        <w:rPr>
          <w:rStyle w:val="CommentReference"/>
        </w:rPr>
        <w:annotationRef/>
      </w:r>
      <w:r>
        <w:t>You need a different title here. This does not read good. What are the open questions, and what do you address?</w:t>
      </w:r>
    </w:p>
    <w:p w14:paraId="12D6580B" w14:textId="77777777" w:rsidR="008210C7" w:rsidRDefault="008210C7">
      <w:pPr>
        <w:pStyle w:val="CommentText"/>
      </w:pPr>
    </w:p>
    <w:p w14:paraId="43FC6B3F" w14:textId="4B60C3EC" w:rsidR="008210C7" w:rsidRDefault="008210C7">
      <w:pPr>
        <w:pStyle w:val="CommentText"/>
      </w:pPr>
      <w:r>
        <w:t>Moreover, I think the intro is not complete. See the following page for further info</w:t>
      </w:r>
    </w:p>
    <w:p w14:paraId="455790F4" w14:textId="3DE0E4AC" w:rsidR="008210C7" w:rsidRDefault="008210C7">
      <w:pPr>
        <w:pStyle w:val="CommentText"/>
      </w:pPr>
      <w:r w:rsidRPr="007342D1">
        <w:t>https://web.stanford.edu/group/parasites/ParaSites2006/Microsporidiosis/microsporidia1.html</w:t>
      </w:r>
    </w:p>
  </w:comment>
  <w:comment w:id="27" w:author="Ingo Ebersberger" w:date="2018-04-11T21:48:00Z" w:initials="IE">
    <w:p w14:paraId="35FA1E25" w14:textId="3BE7A29D" w:rsidR="008210C7" w:rsidRDefault="008210C7">
      <w:pPr>
        <w:pStyle w:val="CommentText"/>
      </w:pPr>
      <w:r>
        <w:rPr>
          <w:rStyle w:val="CommentReference"/>
        </w:rPr>
        <w:annotationRef/>
      </w:r>
      <w:proofErr w:type="gramStart"/>
      <w:r>
        <w:t>nice</w:t>
      </w:r>
      <w:proofErr w:type="gramEnd"/>
    </w:p>
  </w:comment>
  <w:comment w:id="28" w:author="Ingo Ebersberger" w:date="2018-04-11T21:49:00Z" w:initials="IE">
    <w:p w14:paraId="07F06069" w14:textId="0862969F" w:rsidR="008210C7" w:rsidRDefault="008210C7">
      <w:pPr>
        <w:pStyle w:val="CommentText"/>
      </w:pPr>
      <w:r>
        <w:rPr>
          <w:rStyle w:val="CommentReference"/>
        </w:rPr>
        <w:annotationRef/>
      </w:r>
      <w:r>
        <w:t>I’m sure you did other things as well. Genes shared only with fungi, with animals, with both, old genes - &gt; remember, the idea was that microsporidia have retained mainly genes that no other eukaryote is allowed to lose, etc.</w:t>
      </w:r>
    </w:p>
  </w:comment>
  <w:comment w:id="31" w:author="Ingo Ebersberger" w:date="2018-04-11T21:55:00Z" w:initials="IE">
    <w:p w14:paraId="19FEAFBA" w14:textId="4BB59CB4" w:rsidR="008210C7" w:rsidRDefault="008210C7">
      <w:pPr>
        <w:pStyle w:val="CommentText"/>
      </w:pPr>
      <w:r>
        <w:rPr>
          <w:rStyle w:val="CommentReference"/>
        </w:rPr>
        <w:annotationRef/>
      </w:r>
      <w:r>
        <w:t>This introduction is not an introduction, to be honest. It is only 7 lines…</w:t>
      </w:r>
    </w:p>
    <w:p w14:paraId="5843D9DC" w14:textId="3ACCBE73" w:rsidR="008210C7" w:rsidRDefault="008210C7">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48" w:author="Ingo Ebersberger" w:date="2018-04-24T02:15:00Z" w:initials="IE">
    <w:p w14:paraId="61CE2F30" w14:textId="77777777" w:rsidR="008210C7" w:rsidRDefault="008210C7" w:rsidP="00314EC1">
      <w:pPr>
        <w:pStyle w:val="CommentText"/>
      </w:pPr>
      <w:r>
        <w:rPr>
          <w:rStyle w:val="CommentReference"/>
        </w:rPr>
        <w:annotationRef/>
      </w:r>
      <w:r>
        <w:t>Which version? And what parameters? Please list also the github repository.</w:t>
      </w:r>
    </w:p>
  </w:comment>
  <w:comment w:id="49" w:author="V" w:date="2018-04-24T02:15:00Z" w:initials="V">
    <w:p w14:paraId="3DF52BC4" w14:textId="77777777" w:rsidR="008210C7" w:rsidRDefault="008210C7" w:rsidP="00314EC1">
      <w:pPr>
        <w:pStyle w:val="CommentText"/>
      </w:pPr>
      <w:r>
        <w:rPr>
          <w:rStyle w:val="CommentReference"/>
        </w:rPr>
        <w:annotationRef/>
      </w:r>
      <w:proofErr w:type="gramStart"/>
      <w:r>
        <w:t>which</w:t>
      </w:r>
      <w:proofErr w:type="gramEnd"/>
      <w:r>
        <w:t xml:space="preserve"> version should I write here? </w:t>
      </w:r>
      <w:proofErr w:type="gramStart"/>
      <w:r>
        <w:t>the</w:t>
      </w:r>
      <w:proofErr w:type="gramEnd"/>
      <w:r>
        <w:t xml:space="preserve"> latest version in our /share/applications/ is 13.2.6, the one in github is 13.2.9. I actually used the one from /share/applications/.</w:t>
      </w:r>
    </w:p>
  </w:comment>
  <w:comment w:id="50" w:author="Ingo Ebersberger" w:date="2018-04-24T02:21:00Z" w:initials="IE">
    <w:p w14:paraId="7DA0E1FF" w14:textId="77777777" w:rsidR="008210C7" w:rsidRDefault="008210C7" w:rsidP="007F592A">
      <w:pPr>
        <w:pStyle w:val="CommentText"/>
      </w:pPr>
      <w:r>
        <w:rPr>
          <w:rStyle w:val="CommentReference"/>
        </w:rPr>
        <w:annotationRef/>
      </w:r>
      <w:r>
        <w:t>At one point we should say that we treat proteins and genes as synonyms</w:t>
      </w:r>
    </w:p>
  </w:comment>
  <w:comment w:id="51" w:author="V" w:date="2018-04-24T02:21:00Z" w:initials="V">
    <w:p w14:paraId="200AEA2D" w14:textId="77777777" w:rsidR="008210C7" w:rsidRDefault="008210C7" w:rsidP="007F592A">
      <w:pPr>
        <w:pStyle w:val="CommentText"/>
      </w:pPr>
      <w:r>
        <w:rPr>
          <w:rStyle w:val="CommentReference"/>
        </w:rPr>
        <w:annotationRef/>
      </w:r>
      <w:proofErr w:type="gramStart"/>
      <w:r>
        <w:t>last</w:t>
      </w:r>
      <w:proofErr w:type="gramEnd"/>
      <w:r>
        <w:t xml:space="preserve"> sentence in the introduction</w:t>
      </w:r>
    </w:p>
  </w:comment>
  <w:comment w:id="63" w:author="V" w:date="2018-04-24T02:29:00Z" w:initials="V">
    <w:p w14:paraId="76FB6AE2" w14:textId="77777777" w:rsidR="008210C7" w:rsidRDefault="008210C7" w:rsidP="003671FB">
      <w:pPr>
        <w:pStyle w:val="CommentText"/>
      </w:pPr>
      <w:r>
        <w:rPr>
          <w:rStyle w:val="CommentReference"/>
        </w:rPr>
        <w:annotationRef/>
      </w:r>
      <w:proofErr w:type="gramStart"/>
      <w:r>
        <w:t>wie</w:t>
      </w:r>
      <w:proofErr w:type="gramEnd"/>
      <w:r>
        <w:t xml:space="preserve"> kann ich hier besser schreiben? Da OrthoMCL liefert nicht nur Gruppen von Orthologen sondern auch Paralogen (in-paralogs).</w:t>
      </w:r>
    </w:p>
  </w:comment>
  <w:comment w:id="59" w:author="Ingo Ebersberger" w:date="2018-04-24T02:29:00Z" w:initials="IE">
    <w:p w14:paraId="26405870" w14:textId="77777777" w:rsidR="008210C7" w:rsidRPr="00A17841" w:rsidRDefault="008210C7" w:rsidP="003671FB">
      <w:pPr>
        <w:pStyle w:val="CommentText"/>
        <w:rPr>
          <w:lang w:val="de-DE"/>
        </w:rPr>
      </w:pPr>
      <w:r>
        <w:rPr>
          <w:rStyle w:val="CommentReference"/>
        </w:rPr>
        <w:annotationRef/>
      </w:r>
      <w:r w:rsidRPr="00A17841">
        <w:rPr>
          <w:lang w:val="de-DE"/>
        </w:rPr>
        <w:t>Glaube ich nicht! Das müssen viel mehr sein. Solltest Du hier nur über die LCA Gruppen redden?</w:t>
      </w:r>
    </w:p>
  </w:comment>
  <w:comment w:id="60" w:author="V" w:date="2018-04-24T02:29:00Z" w:initials="V">
    <w:p w14:paraId="0D8D8FBE" w14:textId="77777777" w:rsidR="008210C7" w:rsidRDefault="008210C7" w:rsidP="003671FB">
      <w:pPr>
        <w:pStyle w:val="CommentText"/>
      </w:pPr>
      <w:r>
        <w:rPr>
          <w:rStyle w:val="CommentReference"/>
        </w:rPr>
        <w:annotationRef/>
      </w:r>
      <w:proofErr w:type="gramStart"/>
      <w:r>
        <w:t>doch</w:t>
      </w:r>
      <w:proofErr w:type="gramEnd"/>
      <w:r>
        <w:t xml:space="preserve">, 2904 sind die Anzahl der Gruppen die ich von OrthoXML bekommen habe. Danach habe ich für die LCA nur noch 1605 Gruppen. </w:t>
      </w:r>
    </w:p>
  </w:comment>
  <w:comment w:id="67" w:author="Ingo Ebersberger" w:date="2018-04-24T02:42:00Z" w:initials="IE">
    <w:p w14:paraId="2A12D5C8" w14:textId="77777777" w:rsidR="008210C7" w:rsidRDefault="008210C7" w:rsidP="00B73579">
      <w:pPr>
        <w:pStyle w:val="CommentText"/>
      </w:pPr>
      <w:r>
        <w:rPr>
          <w:rStyle w:val="CommentReference"/>
        </w:rPr>
        <w:annotationRef/>
      </w:r>
      <w:r>
        <w:t>DISCUSS LATER NUMBER OF GENES IN A GENOME, GENOME SIZE AND THE POSSIBILITY OF WHOLE GENOME DUPLICATION. THIS HOWEVER WOULD REQUIRE THAT THE FARCTION OF ORPHANS SHOULD NOT INCREASE WITH GENOME SIZE</w:t>
      </w:r>
    </w:p>
  </w:comment>
  <w:comment w:id="71" w:author="V" w:date="2018-04-24T02:35:00Z" w:initials="V">
    <w:p w14:paraId="581A8E2F" w14:textId="6C21528E" w:rsidR="008210C7" w:rsidRDefault="008210C7">
      <w:pPr>
        <w:pStyle w:val="CommentText"/>
      </w:pPr>
      <w:r>
        <w:rPr>
          <w:rStyle w:val="CommentReference"/>
        </w:rPr>
        <w:annotationRef/>
      </w:r>
      <w:r>
        <w:t>Results. Species names in italics, what are ‘non-orthologous’ proteins? Can we somehow have the genome size information in here? Probably, you could just order the species according to increasing genome size</w:t>
      </w:r>
    </w:p>
  </w:comment>
  <w:comment w:id="74" w:author="Ingo Ebersberger" w:date="2018-04-24T02:47:00Z" w:initials="IE">
    <w:p w14:paraId="0D171BDB" w14:textId="77777777" w:rsidR="008210C7" w:rsidRDefault="008210C7" w:rsidP="00AB2C8D">
      <w:pPr>
        <w:pStyle w:val="CommentText"/>
      </w:pPr>
      <w:r>
        <w:rPr>
          <w:rStyle w:val="CommentReference"/>
        </w:rPr>
        <w:annotationRef/>
      </w:r>
      <w:r>
        <w:t>I would choosde a log scale such that the difference between orphan and non-orphans are more clearly visible. Probably, give also exact numbers in the text.</w:t>
      </w:r>
    </w:p>
  </w:comment>
  <w:comment w:id="100" w:author="Ingo Ebersberger" w:date="2018-04-24T02:47:00Z" w:initials="IE">
    <w:p w14:paraId="4A946139" w14:textId="77777777" w:rsidR="008210C7" w:rsidRDefault="008210C7" w:rsidP="00AB2C8D">
      <w:pPr>
        <w:pStyle w:val="CommentText"/>
      </w:pPr>
      <w:r>
        <w:rPr>
          <w:rStyle w:val="CommentReference"/>
        </w:rPr>
        <w:annotationRef/>
      </w:r>
      <w:r>
        <w:t xml:space="preserve">My phrasing is better. By the way, you cannot argue with a small sample size if the test is able to reject your null hypothesis. </w:t>
      </w:r>
    </w:p>
  </w:comment>
  <w:comment w:id="113" w:author="Ingo Ebersberger" w:date="2018-04-24T02:31:00Z" w:initials="IE">
    <w:p w14:paraId="2135838B" w14:textId="77777777" w:rsidR="008210C7" w:rsidRDefault="008210C7" w:rsidP="00022C02">
      <w:pPr>
        <w:pStyle w:val="CommentText"/>
      </w:pPr>
      <w:r>
        <w:rPr>
          <w:rStyle w:val="CommentReference"/>
        </w:rPr>
        <w:annotationRef/>
      </w:r>
      <w:r>
        <w:t>Discuss then: the 80 gene set, a promising collection for reconstructing deep branches in the eukaryotic phylogeny. Discuss placement of the microsporidia as sister to the fungi. Use Ben’s tool to test alternative phylogenies that have been tested in the literature. This will then help rejecting other placements of the microsporidia? See your introduction.</w:t>
      </w:r>
    </w:p>
  </w:comment>
  <w:comment w:id="114" w:author="V" w:date="2018-04-24T02:34:00Z" w:initials="V">
    <w:p w14:paraId="0046E035" w14:textId="77777777" w:rsidR="008210C7" w:rsidRDefault="008210C7" w:rsidP="002147F7">
      <w:pPr>
        <w:pStyle w:val="CommentText"/>
      </w:pPr>
      <w:r>
        <w:rPr>
          <w:rStyle w:val="CommentReference"/>
        </w:rPr>
        <w:annotationRef/>
      </w:r>
      <w:proofErr w:type="gramStart"/>
      <w:r>
        <w:t>too</w:t>
      </w:r>
      <w:proofErr w:type="gramEnd"/>
      <w:r>
        <w:t xml:space="preserve"> short?</w:t>
      </w:r>
    </w:p>
  </w:comment>
  <w:comment w:id="115" w:author="Ingo Ebersberger" w:date="2018-04-24T02:52:00Z" w:initials="IE">
    <w:p w14:paraId="6949A368" w14:textId="77777777" w:rsidR="008210C7" w:rsidRDefault="008210C7" w:rsidP="00AB2C8D">
      <w:pPr>
        <w:pStyle w:val="CommentText"/>
      </w:pPr>
      <w:r>
        <w:rPr>
          <w:rStyle w:val="CommentReference"/>
        </w:rPr>
        <w:annotationRef/>
      </w:r>
      <w:proofErr w:type="gramStart"/>
      <w:r>
        <w:t>this</w:t>
      </w:r>
      <w:proofErr w:type="gramEnd"/>
      <w:r>
        <w:t xml:space="preserve"> does not belong here. This is a totally different story.</w:t>
      </w:r>
    </w:p>
  </w:comment>
  <w:comment w:id="118" w:author="Ingo Ebersberger" w:date="2018-04-24T02:52:00Z" w:initials="IE">
    <w:p w14:paraId="490EAC17" w14:textId="77777777" w:rsidR="008210C7" w:rsidRDefault="008210C7" w:rsidP="00AB2C8D">
      <w:pPr>
        <w:pStyle w:val="CommentText"/>
      </w:pPr>
      <w:r>
        <w:rPr>
          <w:rStyle w:val="CommentReference"/>
        </w:rPr>
        <w:annotationRef/>
      </w:r>
      <w:proofErr w:type="gramStart"/>
      <w:r>
        <w:t>not</w:t>
      </w:r>
      <w:proofErr w:type="gramEnd"/>
      <w:r>
        <w:t xml:space="preserve"> true, it tells us that microsporidia are the siter to the fungal lineage. If somebody then tells us that microsporidia are fungi, then ok, the statement is correct. I would not dwell in this discussion.</w:t>
      </w:r>
    </w:p>
  </w:comment>
  <w:comment w:id="119" w:author="Ingo Ebersberger" w:date="2018-04-24T02:52:00Z" w:initials="IE">
    <w:p w14:paraId="52ECC9FE" w14:textId="77777777" w:rsidR="008210C7" w:rsidRDefault="008210C7" w:rsidP="00AB2C8D">
      <w:pPr>
        <w:pStyle w:val="CommentText"/>
      </w:pPr>
      <w:r>
        <w:rPr>
          <w:rStyle w:val="CommentReference"/>
        </w:rPr>
        <w:annotationRef/>
      </w:r>
      <w:r>
        <w:t>If I am not wrong, the tree from Gabaldon was outgroup rooted, so there was no way in distinguishing between microsporidia early, or microsporidia as sister to fungi</w:t>
      </w:r>
    </w:p>
  </w:comment>
  <w:comment w:id="134" w:author="Ingo Ebersberger" w:date="2018-04-24T02:46:00Z" w:initials="IE">
    <w:p w14:paraId="46BD9A21" w14:textId="77777777" w:rsidR="008210C7" w:rsidRDefault="008210C7" w:rsidP="00996017">
      <w:pPr>
        <w:pStyle w:val="CommentText"/>
      </w:pPr>
      <w:r>
        <w:rPr>
          <w:rStyle w:val="CommentReference"/>
        </w:rPr>
        <w:annotationRef/>
      </w:r>
      <w:r>
        <w:t>Personally, I would first check for various characteristics, such as length and pfam content. And then later discuss, whether it is likely that a substantial fraction of these proteins/genes have been falsely predicted.</w:t>
      </w:r>
    </w:p>
  </w:comment>
  <w:comment w:id="135" w:author="Ingo Ebersberger" w:date="2018-04-24T02:46:00Z" w:initials="IE">
    <w:p w14:paraId="72CEC0D2" w14:textId="77777777" w:rsidR="008210C7" w:rsidRDefault="008210C7" w:rsidP="00996017">
      <w:pPr>
        <w:pStyle w:val="CommentText"/>
      </w:pPr>
      <w:r>
        <w:rPr>
          <w:rStyle w:val="CommentReference"/>
        </w:rPr>
        <w:annotationRef/>
      </w:r>
      <w:r>
        <w:t>Move to discussion and rephrase.</w:t>
      </w:r>
    </w:p>
  </w:comment>
  <w:comment w:id="136" w:author="Ingo Ebersberger" w:date="2018-04-24T02:49:00Z" w:initials="IE">
    <w:p w14:paraId="27BFA280" w14:textId="77777777" w:rsidR="008210C7" w:rsidRDefault="008210C7" w:rsidP="00AB2C8D">
      <w:pPr>
        <w:pStyle w:val="CommentText"/>
      </w:pPr>
      <w:r>
        <w:rPr>
          <w:rStyle w:val="CommentReference"/>
        </w:rPr>
        <w:annotationRef/>
      </w:r>
      <w:r>
        <w:t>See comment above. Discuss later!</w:t>
      </w:r>
    </w:p>
  </w:comment>
  <w:comment w:id="137" w:author="Ingo Ebersberger" w:date="2018-04-24T02:49:00Z" w:initials="IE">
    <w:p w14:paraId="7DC9E063" w14:textId="77777777" w:rsidR="008210C7" w:rsidRDefault="008210C7" w:rsidP="00AB2C8D">
      <w:pPr>
        <w:pStyle w:val="CommentText"/>
      </w:pPr>
      <w:r>
        <w:rPr>
          <w:rStyle w:val="CommentReference"/>
        </w:rPr>
        <w:annotationRef/>
      </w:r>
      <w:r>
        <w:t xml:space="preserve">Wrong phrasing, </w:t>
      </w:r>
    </w:p>
  </w:comment>
  <w:comment w:id="138" w:author="Ingo Ebersberger" w:date="2018-04-24T02:49:00Z" w:initials="IE">
    <w:p w14:paraId="44B238A4" w14:textId="77777777" w:rsidR="008210C7" w:rsidRDefault="008210C7" w:rsidP="00AB2C8D">
      <w:pPr>
        <w:pStyle w:val="CommentText"/>
      </w:pPr>
      <w:r>
        <w:rPr>
          <w:rStyle w:val="CommentReference"/>
        </w:rPr>
        <w:annotationRef/>
      </w:r>
      <w:r>
        <w:t>You have a problem with your argumentation. Above, you stated that wrongly predicted genes are short. The you see that the orphans are short, so</w:t>
      </w:r>
      <w:proofErr w:type="gramStart"/>
      <w:r>
        <w:t>… ?</w:t>
      </w:r>
      <w:proofErr w:type="gramEnd"/>
      <w:r>
        <w:t>? One more argument to have all characteristics first checked. Then you finally discuss your results under consideration of the literature</w:t>
      </w:r>
      <w:proofErr w:type="gramStart"/>
      <w:r>
        <w:t>,.</w:t>
      </w:r>
      <w:proofErr w:type="gramEnd"/>
      <w:r>
        <w:t xml:space="preserve"> </w:t>
      </w:r>
    </w:p>
  </w:comment>
  <w:comment w:id="139" w:author="Ingo Ebersberger" w:date="2018-04-24T02:49:00Z" w:initials="IE">
    <w:p w14:paraId="61D80905" w14:textId="77777777" w:rsidR="008210C7" w:rsidRDefault="008210C7" w:rsidP="00AB2C8D">
      <w:pPr>
        <w:pStyle w:val="CommentText"/>
      </w:pPr>
      <w:r>
        <w:rPr>
          <w:rStyle w:val="CommentReference"/>
        </w:rPr>
        <w:annotationRef/>
      </w:r>
      <w:r>
        <w:t>This is discussion</w:t>
      </w:r>
    </w:p>
  </w:comment>
  <w:comment w:id="140" w:author="Ingo Ebersberger" w:date="2018-04-24T02:49:00Z" w:initials="IE">
    <w:p w14:paraId="37DEFF78" w14:textId="77777777" w:rsidR="008210C7" w:rsidRDefault="008210C7" w:rsidP="00AB2C8D">
      <w:pPr>
        <w:pStyle w:val="CommentText"/>
      </w:pPr>
      <w:r>
        <w:rPr>
          <w:rStyle w:val="CommentReference"/>
        </w:rPr>
        <w:annotationRef/>
      </w:r>
      <w:r>
        <w:t>This links to traceability??</w:t>
      </w:r>
    </w:p>
  </w:comment>
  <w:comment w:id="141" w:author="Ingo Ebersberger" w:date="2018-04-24T02:49:00Z" w:initials="IE">
    <w:p w14:paraId="00FB7298" w14:textId="77777777" w:rsidR="008210C7" w:rsidRDefault="008210C7" w:rsidP="00AB2C8D">
      <w:pPr>
        <w:pStyle w:val="CommentText"/>
      </w:pPr>
      <w:r>
        <w:rPr>
          <w:rStyle w:val="CommentReference"/>
        </w:rPr>
        <w:annotationRef/>
      </w:r>
      <w:r>
        <w:t>Tricky bit…</w:t>
      </w:r>
    </w:p>
  </w:comment>
  <w:comment w:id="144" w:author="Ingo Ebersberger" w:date="2018-04-24T02:54:00Z" w:initials="IE">
    <w:p w14:paraId="168DD1DF" w14:textId="77777777" w:rsidR="008210C7" w:rsidRDefault="008210C7" w:rsidP="00280B87">
      <w:pPr>
        <w:pStyle w:val="CommentText"/>
      </w:pPr>
      <w:r>
        <w:rPr>
          <w:rStyle w:val="CommentReference"/>
        </w:rPr>
        <w:annotationRef/>
      </w:r>
      <w:r>
        <w:t>To my taste, chapters that look like a manuscript (intro, matmet, results and discussion) where individual parts are very short do not make much sense. It simply leads to a strange picture. Somehow, you could think of combining chapters such that you have more information in them. Probaly, a conclusion here is not necessary. Put the bits into the discussion.</w:t>
      </w:r>
    </w:p>
    <w:p w14:paraId="59B9130E" w14:textId="77777777" w:rsidR="008210C7" w:rsidRDefault="008210C7" w:rsidP="00280B87">
      <w:pPr>
        <w:pStyle w:val="CommentText"/>
      </w:pPr>
      <w:r>
        <w:t xml:space="preserve"> </w:t>
      </w:r>
    </w:p>
  </w:comment>
  <w:comment w:id="148" w:author="Ingo Ebersberger" w:date="2018-04-24T02:54:00Z" w:initials="IE">
    <w:p w14:paraId="2C1CDF06" w14:textId="77777777" w:rsidR="008210C7" w:rsidRDefault="008210C7" w:rsidP="00280B87">
      <w:pPr>
        <w:pStyle w:val="CommentText"/>
      </w:pPr>
      <w:r>
        <w:rPr>
          <w:rStyle w:val="CommentReference"/>
        </w:rPr>
        <w:annotationRef/>
      </w:r>
      <w:r>
        <w:t>Weak. How much of the currently known diversity of microsporidia do you have represented?</w:t>
      </w:r>
    </w:p>
  </w:comment>
  <w:comment w:id="151" w:author="Ingo Ebersberger" w:date="2018-04-24T02:54:00Z" w:initials="IE">
    <w:p w14:paraId="6AA4A1F9" w14:textId="77777777" w:rsidR="008210C7" w:rsidRDefault="008210C7" w:rsidP="00280B87">
      <w:pPr>
        <w:pStyle w:val="CommentText"/>
      </w:pPr>
      <w:r>
        <w:rPr>
          <w:rStyle w:val="CommentReference"/>
        </w:rPr>
        <w:annotationRef/>
      </w:r>
      <w:r>
        <w:t xml:space="preserve">What does this mean? You refer to genes that apparently have been invented on the microsporidian lineage? </w:t>
      </w:r>
    </w:p>
  </w:comment>
  <w:comment w:id="152" w:author="Ingo Ebersberger" w:date="2018-04-24T02:54:00Z" w:initials="IE">
    <w:p w14:paraId="48E6C185" w14:textId="77777777" w:rsidR="008210C7" w:rsidRDefault="008210C7" w:rsidP="00280B87">
      <w:pPr>
        <w:pStyle w:val="CommentText"/>
      </w:pPr>
      <w:r>
        <w:rPr>
          <w:rStyle w:val="CommentReference"/>
        </w:rPr>
        <w:annotationRef/>
      </w:r>
      <w:r>
        <w:t>What does ‘assigned’ mean?</w:t>
      </w:r>
    </w:p>
  </w:comment>
  <w:comment w:id="153" w:author="Ingo Ebersberger" w:date="2018-04-24T02:54:00Z" w:initials="IE">
    <w:p w14:paraId="579AF304" w14:textId="77777777" w:rsidR="008210C7" w:rsidRDefault="008210C7" w:rsidP="00280B87">
      <w:pPr>
        <w:pStyle w:val="CommentText"/>
      </w:pPr>
      <w:r>
        <w:rPr>
          <w:rStyle w:val="CommentReference"/>
        </w:rPr>
        <w:annotationRef/>
      </w:r>
      <w:r>
        <w:t xml:space="preserve">What is an orphan. Did you explain this above? In general, not clear to me what you want to say here. Is it, that you find a number of preoins that are microsporidia specific. </w:t>
      </w:r>
      <w:proofErr w:type="gramStart"/>
      <w:r>
        <w:t>Hence ,</w:t>
      </w:r>
      <w:proofErr w:type="gramEnd"/>
      <w:r>
        <w:t xml:space="preserve"> they are evolutionary innovations on this lineage. In essence, microsporidia are not just compacted fungi but adapted to their environment?</w:t>
      </w:r>
    </w:p>
  </w:comment>
  <w:comment w:id="154" w:author="Ingo Ebersberger" w:date="2018-04-24T02:54:00Z" w:initials="IE">
    <w:p w14:paraId="6E69C946" w14:textId="77777777" w:rsidR="008210C7" w:rsidRDefault="008210C7" w:rsidP="00280B87">
      <w:pPr>
        <w:pStyle w:val="CommentText"/>
      </w:pPr>
      <w:r>
        <w:rPr>
          <w:rStyle w:val="CommentReference"/>
        </w:rPr>
        <w:annotationRef/>
      </w:r>
      <w:r>
        <w:t>How did you do this?</w:t>
      </w:r>
    </w:p>
  </w:comment>
  <w:comment w:id="157" w:author="Ingo Ebersberger" w:date="2018-04-24T02:54:00Z" w:initials="IE">
    <w:p w14:paraId="6B5B870D" w14:textId="77777777" w:rsidR="008210C7" w:rsidRDefault="008210C7" w:rsidP="00280B87">
      <w:pPr>
        <w:pStyle w:val="CommentText"/>
      </w:pPr>
      <w:r>
        <w:rPr>
          <w:rStyle w:val="CommentReference"/>
        </w:rPr>
        <w:annotationRef/>
      </w:r>
      <w:r>
        <w:t xml:space="preserve">You can’t just </w:t>
      </w:r>
      <w:proofErr w:type="gramStart"/>
      <w:r>
        <w:t>mention  genes</w:t>
      </w:r>
      <w:proofErr w:type="gramEnd"/>
      <w:r>
        <w:t xml:space="preserve"> that are not traceable. How do you know?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8210C7" w:rsidRDefault="008210C7" w:rsidP="000A17B2">
      <w:pPr>
        <w:spacing w:after="0" w:line="240" w:lineRule="auto"/>
      </w:pPr>
      <w:r>
        <w:separator/>
      </w:r>
    </w:p>
  </w:endnote>
  <w:endnote w:type="continuationSeparator" w:id="0">
    <w:p w14:paraId="6F95D1CA" w14:textId="77777777" w:rsidR="008210C7" w:rsidRDefault="008210C7"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entury">
    <w:panose1 w:val="020406040505050203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8210C7" w:rsidRDefault="008210C7" w:rsidP="009F2A64">
    <w:pPr>
      <w:pStyle w:val="Footer"/>
      <w:jc w:val="center"/>
    </w:pPr>
  </w:p>
  <w:p w14:paraId="5AA1AD57" w14:textId="4C9ABF92" w:rsidR="008210C7" w:rsidRDefault="008210C7"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8210C7" w:rsidRDefault="008210C7" w:rsidP="009F2A64">
    <w:pPr>
      <w:pStyle w:val="Footer"/>
      <w:jc w:val="center"/>
    </w:pPr>
  </w:p>
  <w:p w14:paraId="05A32A18" w14:textId="570DA275" w:rsidR="008210C7" w:rsidRDefault="008210C7"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8210C7" w:rsidRDefault="008210C7" w:rsidP="009F2A64">
    <w:pPr>
      <w:pStyle w:val="Footer"/>
      <w:jc w:val="center"/>
    </w:pPr>
  </w:p>
  <w:p w14:paraId="5CB59BD7" w14:textId="48F38D2B" w:rsidR="008210C7" w:rsidRDefault="008210C7"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8210C7" w:rsidRDefault="008210C7" w:rsidP="009F2A64">
    <w:pPr>
      <w:pStyle w:val="Footer"/>
      <w:jc w:val="center"/>
    </w:pPr>
  </w:p>
  <w:p w14:paraId="03B6962C" w14:textId="70F00EA3" w:rsidR="008210C7" w:rsidRDefault="008210C7"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8210C7" w:rsidRDefault="008210C7" w:rsidP="009F2A64">
    <w:pPr>
      <w:pStyle w:val="Footer"/>
      <w:jc w:val="center"/>
    </w:pPr>
  </w:p>
  <w:p w14:paraId="6DF37147" w14:textId="4B2AFAF3" w:rsidR="008210C7" w:rsidRDefault="008210C7"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8210C7" w:rsidRDefault="008210C7" w:rsidP="009F2A64">
    <w:pPr>
      <w:pStyle w:val="Footer"/>
      <w:jc w:val="center"/>
    </w:pPr>
  </w:p>
  <w:p w14:paraId="3A381F25" w14:textId="77777777" w:rsidR="008210C7" w:rsidRDefault="008210C7"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E90778">
          <w:rPr>
            <w:rStyle w:val="PageNumber"/>
            <w:noProof/>
          </w:rPr>
          <w:t>60</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8210C7" w:rsidRDefault="008210C7" w:rsidP="000A17B2">
      <w:pPr>
        <w:spacing w:after="0" w:line="240" w:lineRule="auto"/>
      </w:pPr>
      <w:r>
        <w:separator/>
      </w:r>
    </w:p>
  </w:footnote>
  <w:footnote w:type="continuationSeparator" w:id="0">
    <w:p w14:paraId="09519C90" w14:textId="77777777" w:rsidR="008210C7" w:rsidRDefault="008210C7"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8210C7" w:rsidRPr="000A17B2" w:rsidRDefault="008210C7">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4&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0&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4&lt;/item&gt;&lt;item&gt;415&lt;/item&gt;&lt;item&gt;416&lt;/item&gt;&lt;item&gt;417&lt;/item&gt;&lt;item&gt;418&lt;/item&gt;&lt;item&gt;419&lt;/item&gt;&lt;/record-ids&gt;&lt;/item&gt;&lt;/Libraries&gt;"/>
  </w:docVars>
  <w:rsids>
    <w:rsidRoot w:val="00371AE7"/>
    <w:rsid w:val="000014E9"/>
    <w:rsid w:val="00001AD8"/>
    <w:rsid w:val="00001DB1"/>
    <w:rsid w:val="00001E15"/>
    <w:rsid w:val="000027A0"/>
    <w:rsid w:val="00002D0B"/>
    <w:rsid w:val="00002D87"/>
    <w:rsid w:val="00002E33"/>
    <w:rsid w:val="000033A9"/>
    <w:rsid w:val="000035F7"/>
    <w:rsid w:val="000037BF"/>
    <w:rsid w:val="000039C9"/>
    <w:rsid w:val="0000407E"/>
    <w:rsid w:val="00006710"/>
    <w:rsid w:val="00006D96"/>
    <w:rsid w:val="00006EF0"/>
    <w:rsid w:val="00006F49"/>
    <w:rsid w:val="00007CA0"/>
    <w:rsid w:val="00007CFE"/>
    <w:rsid w:val="00010C14"/>
    <w:rsid w:val="000110B6"/>
    <w:rsid w:val="000118F3"/>
    <w:rsid w:val="00011FB9"/>
    <w:rsid w:val="000120D4"/>
    <w:rsid w:val="00012379"/>
    <w:rsid w:val="00012763"/>
    <w:rsid w:val="00012852"/>
    <w:rsid w:val="00012CDE"/>
    <w:rsid w:val="000137AB"/>
    <w:rsid w:val="00013A81"/>
    <w:rsid w:val="00013B38"/>
    <w:rsid w:val="00014009"/>
    <w:rsid w:val="0001416A"/>
    <w:rsid w:val="0001448E"/>
    <w:rsid w:val="0001456D"/>
    <w:rsid w:val="0001567F"/>
    <w:rsid w:val="00015A81"/>
    <w:rsid w:val="00015CBA"/>
    <w:rsid w:val="000169B7"/>
    <w:rsid w:val="00016B2C"/>
    <w:rsid w:val="00016E3A"/>
    <w:rsid w:val="000172D6"/>
    <w:rsid w:val="000173A7"/>
    <w:rsid w:val="0001767C"/>
    <w:rsid w:val="00017944"/>
    <w:rsid w:val="00017FD1"/>
    <w:rsid w:val="0002006D"/>
    <w:rsid w:val="00020159"/>
    <w:rsid w:val="00020C53"/>
    <w:rsid w:val="000217EC"/>
    <w:rsid w:val="00021B9B"/>
    <w:rsid w:val="00022284"/>
    <w:rsid w:val="00022C02"/>
    <w:rsid w:val="00022E3F"/>
    <w:rsid w:val="00022E5D"/>
    <w:rsid w:val="0002339D"/>
    <w:rsid w:val="0002368D"/>
    <w:rsid w:val="00023972"/>
    <w:rsid w:val="00023C60"/>
    <w:rsid w:val="00023D32"/>
    <w:rsid w:val="00024476"/>
    <w:rsid w:val="00024930"/>
    <w:rsid w:val="000251E0"/>
    <w:rsid w:val="00025697"/>
    <w:rsid w:val="00025864"/>
    <w:rsid w:val="00025C1E"/>
    <w:rsid w:val="00026791"/>
    <w:rsid w:val="000267D0"/>
    <w:rsid w:val="00026D9F"/>
    <w:rsid w:val="00026EF8"/>
    <w:rsid w:val="0002706A"/>
    <w:rsid w:val="00030D13"/>
    <w:rsid w:val="0003192E"/>
    <w:rsid w:val="00031ECA"/>
    <w:rsid w:val="000329B1"/>
    <w:rsid w:val="00032B0D"/>
    <w:rsid w:val="00032EF8"/>
    <w:rsid w:val="000332AC"/>
    <w:rsid w:val="0003351F"/>
    <w:rsid w:val="00033638"/>
    <w:rsid w:val="00033C9E"/>
    <w:rsid w:val="00033E03"/>
    <w:rsid w:val="000342BB"/>
    <w:rsid w:val="000350A7"/>
    <w:rsid w:val="00035AE7"/>
    <w:rsid w:val="00035D3F"/>
    <w:rsid w:val="00035E36"/>
    <w:rsid w:val="000362A1"/>
    <w:rsid w:val="0003644C"/>
    <w:rsid w:val="000366EA"/>
    <w:rsid w:val="00036757"/>
    <w:rsid w:val="000368BE"/>
    <w:rsid w:val="00037299"/>
    <w:rsid w:val="000379BA"/>
    <w:rsid w:val="00037A96"/>
    <w:rsid w:val="00037C36"/>
    <w:rsid w:val="000405C7"/>
    <w:rsid w:val="00041448"/>
    <w:rsid w:val="000418DC"/>
    <w:rsid w:val="00041A0A"/>
    <w:rsid w:val="0004205C"/>
    <w:rsid w:val="00042644"/>
    <w:rsid w:val="00042C31"/>
    <w:rsid w:val="00042FD9"/>
    <w:rsid w:val="00043DED"/>
    <w:rsid w:val="000440DC"/>
    <w:rsid w:val="000448FA"/>
    <w:rsid w:val="000449A6"/>
    <w:rsid w:val="0004539D"/>
    <w:rsid w:val="0004554D"/>
    <w:rsid w:val="00045850"/>
    <w:rsid w:val="00046288"/>
    <w:rsid w:val="00046593"/>
    <w:rsid w:val="000466EA"/>
    <w:rsid w:val="00046CA0"/>
    <w:rsid w:val="00046F86"/>
    <w:rsid w:val="000471BF"/>
    <w:rsid w:val="000476C7"/>
    <w:rsid w:val="000478F4"/>
    <w:rsid w:val="00047965"/>
    <w:rsid w:val="00047EE5"/>
    <w:rsid w:val="0005051F"/>
    <w:rsid w:val="000507AF"/>
    <w:rsid w:val="00050862"/>
    <w:rsid w:val="00050A30"/>
    <w:rsid w:val="0005139D"/>
    <w:rsid w:val="00051EA0"/>
    <w:rsid w:val="000529B3"/>
    <w:rsid w:val="0005344A"/>
    <w:rsid w:val="00053680"/>
    <w:rsid w:val="0005446C"/>
    <w:rsid w:val="00054861"/>
    <w:rsid w:val="00054B2F"/>
    <w:rsid w:val="00054E8A"/>
    <w:rsid w:val="00055195"/>
    <w:rsid w:val="00055968"/>
    <w:rsid w:val="000564E8"/>
    <w:rsid w:val="00056953"/>
    <w:rsid w:val="0005723C"/>
    <w:rsid w:val="00057989"/>
    <w:rsid w:val="000579A7"/>
    <w:rsid w:val="000607CA"/>
    <w:rsid w:val="00060900"/>
    <w:rsid w:val="000614E6"/>
    <w:rsid w:val="00061807"/>
    <w:rsid w:val="000619C2"/>
    <w:rsid w:val="00061A32"/>
    <w:rsid w:val="00061A6B"/>
    <w:rsid w:val="00061BBC"/>
    <w:rsid w:val="00062FD8"/>
    <w:rsid w:val="00064800"/>
    <w:rsid w:val="00064A9F"/>
    <w:rsid w:val="00065BF3"/>
    <w:rsid w:val="00065F80"/>
    <w:rsid w:val="00066A0B"/>
    <w:rsid w:val="00066E37"/>
    <w:rsid w:val="0006712D"/>
    <w:rsid w:val="000705A8"/>
    <w:rsid w:val="00070E25"/>
    <w:rsid w:val="000714E7"/>
    <w:rsid w:val="00071992"/>
    <w:rsid w:val="00072508"/>
    <w:rsid w:val="0007274F"/>
    <w:rsid w:val="00072C64"/>
    <w:rsid w:val="00072EF8"/>
    <w:rsid w:val="000730C0"/>
    <w:rsid w:val="00073898"/>
    <w:rsid w:val="00073EC9"/>
    <w:rsid w:val="00074115"/>
    <w:rsid w:val="0007496F"/>
    <w:rsid w:val="00074F09"/>
    <w:rsid w:val="00074FD0"/>
    <w:rsid w:val="00075524"/>
    <w:rsid w:val="00075BD8"/>
    <w:rsid w:val="00075E30"/>
    <w:rsid w:val="000766A5"/>
    <w:rsid w:val="0007693E"/>
    <w:rsid w:val="00076E68"/>
    <w:rsid w:val="00076E91"/>
    <w:rsid w:val="00077051"/>
    <w:rsid w:val="0007725F"/>
    <w:rsid w:val="00077530"/>
    <w:rsid w:val="00077779"/>
    <w:rsid w:val="00077826"/>
    <w:rsid w:val="000779C7"/>
    <w:rsid w:val="00077AEC"/>
    <w:rsid w:val="00080079"/>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67AE"/>
    <w:rsid w:val="000877EC"/>
    <w:rsid w:val="00087E6B"/>
    <w:rsid w:val="00087F5F"/>
    <w:rsid w:val="0009039A"/>
    <w:rsid w:val="00090811"/>
    <w:rsid w:val="00090E20"/>
    <w:rsid w:val="00090E88"/>
    <w:rsid w:val="00091327"/>
    <w:rsid w:val="000915AD"/>
    <w:rsid w:val="000924F2"/>
    <w:rsid w:val="000925D4"/>
    <w:rsid w:val="00092886"/>
    <w:rsid w:val="000929A5"/>
    <w:rsid w:val="000929B3"/>
    <w:rsid w:val="00093133"/>
    <w:rsid w:val="00093363"/>
    <w:rsid w:val="000935DA"/>
    <w:rsid w:val="00093766"/>
    <w:rsid w:val="00094428"/>
    <w:rsid w:val="00094713"/>
    <w:rsid w:val="0009483E"/>
    <w:rsid w:val="00095129"/>
    <w:rsid w:val="000952D1"/>
    <w:rsid w:val="0009637F"/>
    <w:rsid w:val="000965B1"/>
    <w:rsid w:val="000969F3"/>
    <w:rsid w:val="00096CEE"/>
    <w:rsid w:val="000975BB"/>
    <w:rsid w:val="000A0955"/>
    <w:rsid w:val="000A0C3A"/>
    <w:rsid w:val="000A0CB3"/>
    <w:rsid w:val="000A136B"/>
    <w:rsid w:val="000A1592"/>
    <w:rsid w:val="000A17B2"/>
    <w:rsid w:val="000A1CBF"/>
    <w:rsid w:val="000A1E48"/>
    <w:rsid w:val="000A1F00"/>
    <w:rsid w:val="000A2233"/>
    <w:rsid w:val="000A24D8"/>
    <w:rsid w:val="000A2CC8"/>
    <w:rsid w:val="000A32B0"/>
    <w:rsid w:val="000A38E1"/>
    <w:rsid w:val="000A392D"/>
    <w:rsid w:val="000A3A29"/>
    <w:rsid w:val="000A4688"/>
    <w:rsid w:val="000A4D3D"/>
    <w:rsid w:val="000A581C"/>
    <w:rsid w:val="000A65FC"/>
    <w:rsid w:val="000A6C78"/>
    <w:rsid w:val="000A6CDD"/>
    <w:rsid w:val="000A7134"/>
    <w:rsid w:val="000A7AAB"/>
    <w:rsid w:val="000B00E8"/>
    <w:rsid w:val="000B054B"/>
    <w:rsid w:val="000B081C"/>
    <w:rsid w:val="000B0ED0"/>
    <w:rsid w:val="000B108D"/>
    <w:rsid w:val="000B110A"/>
    <w:rsid w:val="000B21C0"/>
    <w:rsid w:val="000B24F0"/>
    <w:rsid w:val="000B29A9"/>
    <w:rsid w:val="000B355B"/>
    <w:rsid w:val="000B366D"/>
    <w:rsid w:val="000B396E"/>
    <w:rsid w:val="000B39F2"/>
    <w:rsid w:val="000B3C3A"/>
    <w:rsid w:val="000B41D3"/>
    <w:rsid w:val="000B4CCB"/>
    <w:rsid w:val="000B6719"/>
    <w:rsid w:val="000B692C"/>
    <w:rsid w:val="000B730C"/>
    <w:rsid w:val="000B74DD"/>
    <w:rsid w:val="000B7AF1"/>
    <w:rsid w:val="000B7D1C"/>
    <w:rsid w:val="000C0396"/>
    <w:rsid w:val="000C05DA"/>
    <w:rsid w:val="000C0CE1"/>
    <w:rsid w:val="000C0FF9"/>
    <w:rsid w:val="000C10CA"/>
    <w:rsid w:val="000C13E6"/>
    <w:rsid w:val="000C27CB"/>
    <w:rsid w:val="000C2CE0"/>
    <w:rsid w:val="000C2EE4"/>
    <w:rsid w:val="000C350D"/>
    <w:rsid w:val="000C378B"/>
    <w:rsid w:val="000C3AE4"/>
    <w:rsid w:val="000C3B47"/>
    <w:rsid w:val="000C3B8C"/>
    <w:rsid w:val="000C43E4"/>
    <w:rsid w:val="000C4748"/>
    <w:rsid w:val="000C49F3"/>
    <w:rsid w:val="000C4C0C"/>
    <w:rsid w:val="000C5394"/>
    <w:rsid w:val="000C60C4"/>
    <w:rsid w:val="000C65BD"/>
    <w:rsid w:val="000C67C3"/>
    <w:rsid w:val="000C6982"/>
    <w:rsid w:val="000C6E11"/>
    <w:rsid w:val="000C7B6C"/>
    <w:rsid w:val="000C7F50"/>
    <w:rsid w:val="000D080B"/>
    <w:rsid w:val="000D113F"/>
    <w:rsid w:val="000D1476"/>
    <w:rsid w:val="000D1502"/>
    <w:rsid w:val="000D16A3"/>
    <w:rsid w:val="000D2470"/>
    <w:rsid w:val="000D24E3"/>
    <w:rsid w:val="000D2DD9"/>
    <w:rsid w:val="000D3223"/>
    <w:rsid w:val="000D3309"/>
    <w:rsid w:val="000D3904"/>
    <w:rsid w:val="000D4104"/>
    <w:rsid w:val="000D459B"/>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2E38"/>
    <w:rsid w:val="000E3033"/>
    <w:rsid w:val="000E30B8"/>
    <w:rsid w:val="000E37F0"/>
    <w:rsid w:val="000E40BD"/>
    <w:rsid w:val="000E45DE"/>
    <w:rsid w:val="000E4666"/>
    <w:rsid w:val="000E4C2C"/>
    <w:rsid w:val="000E5C0E"/>
    <w:rsid w:val="000E6189"/>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4CE"/>
    <w:rsid w:val="000F37EC"/>
    <w:rsid w:val="000F3820"/>
    <w:rsid w:val="000F3DD6"/>
    <w:rsid w:val="000F40D6"/>
    <w:rsid w:val="000F42AF"/>
    <w:rsid w:val="000F4D00"/>
    <w:rsid w:val="000F4EC9"/>
    <w:rsid w:val="000F583E"/>
    <w:rsid w:val="000F5B4D"/>
    <w:rsid w:val="000F6223"/>
    <w:rsid w:val="000F678F"/>
    <w:rsid w:val="000F7278"/>
    <w:rsid w:val="000F7F43"/>
    <w:rsid w:val="000F7FD5"/>
    <w:rsid w:val="001002C2"/>
    <w:rsid w:val="0010055D"/>
    <w:rsid w:val="00100B4D"/>
    <w:rsid w:val="00100C8C"/>
    <w:rsid w:val="00101285"/>
    <w:rsid w:val="00101D43"/>
    <w:rsid w:val="00102C79"/>
    <w:rsid w:val="00102EE4"/>
    <w:rsid w:val="00102FA0"/>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40D"/>
    <w:rsid w:val="00107139"/>
    <w:rsid w:val="001076C1"/>
    <w:rsid w:val="00107801"/>
    <w:rsid w:val="00107C8C"/>
    <w:rsid w:val="00107ECC"/>
    <w:rsid w:val="0011028C"/>
    <w:rsid w:val="00111422"/>
    <w:rsid w:val="00111AE4"/>
    <w:rsid w:val="00111BBD"/>
    <w:rsid w:val="00112222"/>
    <w:rsid w:val="00112EC8"/>
    <w:rsid w:val="001132D7"/>
    <w:rsid w:val="00113560"/>
    <w:rsid w:val="001137CD"/>
    <w:rsid w:val="00113AC4"/>
    <w:rsid w:val="00114874"/>
    <w:rsid w:val="00114BB7"/>
    <w:rsid w:val="001150D7"/>
    <w:rsid w:val="001156A4"/>
    <w:rsid w:val="00116325"/>
    <w:rsid w:val="0011646C"/>
    <w:rsid w:val="00116731"/>
    <w:rsid w:val="00116F47"/>
    <w:rsid w:val="001173B6"/>
    <w:rsid w:val="00120071"/>
    <w:rsid w:val="00120498"/>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901"/>
    <w:rsid w:val="00126E8D"/>
    <w:rsid w:val="00127297"/>
    <w:rsid w:val="00127C21"/>
    <w:rsid w:val="00127D92"/>
    <w:rsid w:val="001305BA"/>
    <w:rsid w:val="00130A2E"/>
    <w:rsid w:val="00130A70"/>
    <w:rsid w:val="00130E22"/>
    <w:rsid w:val="001312E2"/>
    <w:rsid w:val="001314C8"/>
    <w:rsid w:val="00131A12"/>
    <w:rsid w:val="00131D6B"/>
    <w:rsid w:val="00132567"/>
    <w:rsid w:val="00132FC5"/>
    <w:rsid w:val="00133214"/>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376D3"/>
    <w:rsid w:val="001401D6"/>
    <w:rsid w:val="001402F9"/>
    <w:rsid w:val="0014076C"/>
    <w:rsid w:val="00140AB4"/>
    <w:rsid w:val="00141118"/>
    <w:rsid w:val="00141763"/>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554"/>
    <w:rsid w:val="001456E3"/>
    <w:rsid w:val="001458BE"/>
    <w:rsid w:val="001458DE"/>
    <w:rsid w:val="00145D18"/>
    <w:rsid w:val="001460DE"/>
    <w:rsid w:val="00146147"/>
    <w:rsid w:val="00146D2B"/>
    <w:rsid w:val="001476F6"/>
    <w:rsid w:val="001477F3"/>
    <w:rsid w:val="00147954"/>
    <w:rsid w:val="00147D74"/>
    <w:rsid w:val="00150B56"/>
    <w:rsid w:val="00150B9A"/>
    <w:rsid w:val="001514DF"/>
    <w:rsid w:val="00151566"/>
    <w:rsid w:val="00151F7B"/>
    <w:rsid w:val="001521DE"/>
    <w:rsid w:val="00153738"/>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0F78"/>
    <w:rsid w:val="00171003"/>
    <w:rsid w:val="0017192F"/>
    <w:rsid w:val="00171F74"/>
    <w:rsid w:val="00172128"/>
    <w:rsid w:val="00172496"/>
    <w:rsid w:val="00172C30"/>
    <w:rsid w:val="0017302D"/>
    <w:rsid w:val="0017333E"/>
    <w:rsid w:val="00173A2F"/>
    <w:rsid w:val="00174353"/>
    <w:rsid w:val="001747F6"/>
    <w:rsid w:val="00174B04"/>
    <w:rsid w:val="00174D67"/>
    <w:rsid w:val="00175A56"/>
    <w:rsid w:val="0017624A"/>
    <w:rsid w:val="001765E2"/>
    <w:rsid w:val="0017686C"/>
    <w:rsid w:val="00176B0C"/>
    <w:rsid w:val="0017704E"/>
    <w:rsid w:val="001772E1"/>
    <w:rsid w:val="001773C5"/>
    <w:rsid w:val="00177ED5"/>
    <w:rsid w:val="001805CD"/>
    <w:rsid w:val="001806D2"/>
    <w:rsid w:val="00181316"/>
    <w:rsid w:val="00181A1B"/>
    <w:rsid w:val="00181B00"/>
    <w:rsid w:val="00182B16"/>
    <w:rsid w:val="00182DEA"/>
    <w:rsid w:val="0018342C"/>
    <w:rsid w:val="00184946"/>
    <w:rsid w:val="001850AF"/>
    <w:rsid w:val="00185461"/>
    <w:rsid w:val="001856D9"/>
    <w:rsid w:val="00186704"/>
    <w:rsid w:val="00186743"/>
    <w:rsid w:val="00186DF9"/>
    <w:rsid w:val="001872D7"/>
    <w:rsid w:val="0018731C"/>
    <w:rsid w:val="001876ED"/>
    <w:rsid w:val="00187888"/>
    <w:rsid w:val="00187C4D"/>
    <w:rsid w:val="00187D26"/>
    <w:rsid w:val="00190012"/>
    <w:rsid w:val="001901D7"/>
    <w:rsid w:val="00190422"/>
    <w:rsid w:val="00190F2F"/>
    <w:rsid w:val="0019198D"/>
    <w:rsid w:val="00191BB4"/>
    <w:rsid w:val="00192008"/>
    <w:rsid w:val="001926DC"/>
    <w:rsid w:val="00192986"/>
    <w:rsid w:val="00193350"/>
    <w:rsid w:val="001936A1"/>
    <w:rsid w:val="00193978"/>
    <w:rsid w:val="0019442C"/>
    <w:rsid w:val="001944D5"/>
    <w:rsid w:val="0019468D"/>
    <w:rsid w:val="00194939"/>
    <w:rsid w:val="00194DE4"/>
    <w:rsid w:val="001950D0"/>
    <w:rsid w:val="00195306"/>
    <w:rsid w:val="0019558C"/>
    <w:rsid w:val="001956FF"/>
    <w:rsid w:val="00195B07"/>
    <w:rsid w:val="00195BF6"/>
    <w:rsid w:val="00195EE0"/>
    <w:rsid w:val="00196A8D"/>
    <w:rsid w:val="00197099"/>
    <w:rsid w:val="00197160"/>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73E"/>
    <w:rsid w:val="001B376C"/>
    <w:rsid w:val="001B379B"/>
    <w:rsid w:val="001B3CE3"/>
    <w:rsid w:val="001B45E5"/>
    <w:rsid w:val="001B4891"/>
    <w:rsid w:val="001B4AA8"/>
    <w:rsid w:val="001B5C40"/>
    <w:rsid w:val="001B5E65"/>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42C"/>
    <w:rsid w:val="001D27AF"/>
    <w:rsid w:val="001D2B66"/>
    <w:rsid w:val="001D2C82"/>
    <w:rsid w:val="001D31A1"/>
    <w:rsid w:val="001D360F"/>
    <w:rsid w:val="001D3A8F"/>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6AC"/>
    <w:rsid w:val="001D6B3F"/>
    <w:rsid w:val="001D6F50"/>
    <w:rsid w:val="001D6FF1"/>
    <w:rsid w:val="001D78B1"/>
    <w:rsid w:val="001D7FCE"/>
    <w:rsid w:val="001E0205"/>
    <w:rsid w:val="001E0621"/>
    <w:rsid w:val="001E08DB"/>
    <w:rsid w:val="001E0BAB"/>
    <w:rsid w:val="001E0F2D"/>
    <w:rsid w:val="001E0F74"/>
    <w:rsid w:val="001E1094"/>
    <w:rsid w:val="001E10A1"/>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59CC"/>
    <w:rsid w:val="001E5AE4"/>
    <w:rsid w:val="001E6AAC"/>
    <w:rsid w:val="001E6FC0"/>
    <w:rsid w:val="001E703A"/>
    <w:rsid w:val="001F1579"/>
    <w:rsid w:val="001F1E28"/>
    <w:rsid w:val="001F222D"/>
    <w:rsid w:val="001F2278"/>
    <w:rsid w:val="001F2CE7"/>
    <w:rsid w:val="001F38C5"/>
    <w:rsid w:val="001F3B6A"/>
    <w:rsid w:val="001F4107"/>
    <w:rsid w:val="001F41F5"/>
    <w:rsid w:val="001F4BF6"/>
    <w:rsid w:val="001F4FAB"/>
    <w:rsid w:val="001F5B25"/>
    <w:rsid w:val="001F6491"/>
    <w:rsid w:val="001F668F"/>
    <w:rsid w:val="001F68E0"/>
    <w:rsid w:val="001F6C60"/>
    <w:rsid w:val="001F6F51"/>
    <w:rsid w:val="001F722A"/>
    <w:rsid w:val="001F78C3"/>
    <w:rsid w:val="001F79D2"/>
    <w:rsid w:val="001F7D6F"/>
    <w:rsid w:val="002007C3"/>
    <w:rsid w:val="00201258"/>
    <w:rsid w:val="00201DFE"/>
    <w:rsid w:val="00202619"/>
    <w:rsid w:val="002027D4"/>
    <w:rsid w:val="00202954"/>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380"/>
    <w:rsid w:val="00206541"/>
    <w:rsid w:val="00206B1E"/>
    <w:rsid w:val="00206F6C"/>
    <w:rsid w:val="002102D1"/>
    <w:rsid w:val="0021031B"/>
    <w:rsid w:val="00210A2A"/>
    <w:rsid w:val="002114D7"/>
    <w:rsid w:val="002116D3"/>
    <w:rsid w:val="00211F6E"/>
    <w:rsid w:val="00212415"/>
    <w:rsid w:val="002128FC"/>
    <w:rsid w:val="002140F4"/>
    <w:rsid w:val="002147F7"/>
    <w:rsid w:val="00214ADA"/>
    <w:rsid w:val="00214AE1"/>
    <w:rsid w:val="00215843"/>
    <w:rsid w:val="00215F65"/>
    <w:rsid w:val="0021646E"/>
    <w:rsid w:val="00216515"/>
    <w:rsid w:val="0021680C"/>
    <w:rsid w:val="00216959"/>
    <w:rsid w:val="00216A57"/>
    <w:rsid w:val="00216A7D"/>
    <w:rsid w:val="00216B19"/>
    <w:rsid w:val="00216B59"/>
    <w:rsid w:val="00216E50"/>
    <w:rsid w:val="00217F52"/>
    <w:rsid w:val="002206A0"/>
    <w:rsid w:val="002207A7"/>
    <w:rsid w:val="00220CF5"/>
    <w:rsid w:val="00220EB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51C6"/>
    <w:rsid w:val="0022536E"/>
    <w:rsid w:val="002255B2"/>
    <w:rsid w:val="002256DE"/>
    <w:rsid w:val="00225A7A"/>
    <w:rsid w:val="00225DB4"/>
    <w:rsid w:val="00225E7D"/>
    <w:rsid w:val="00225FDC"/>
    <w:rsid w:val="00226506"/>
    <w:rsid w:val="002265C1"/>
    <w:rsid w:val="002266E9"/>
    <w:rsid w:val="00227559"/>
    <w:rsid w:val="00227A6C"/>
    <w:rsid w:val="00227C14"/>
    <w:rsid w:val="00227E70"/>
    <w:rsid w:val="00227F8B"/>
    <w:rsid w:val="002307F3"/>
    <w:rsid w:val="0023175E"/>
    <w:rsid w:val="00231B7F"/>
    <w:rsid w:val="00232207"/>
    <w:rsid w:val="0023295D"/>
    <w:rsid w:val="00232A96"/>
    <w:rsid w:val="00232E81"/>
    <w:rsid w:val="00233217"/>
    <w:rsid w:val="002334CC"/>
    <w:rsid w:val="002339CC"/>
    <w:rsid w:val="00233D60"/>
    <w:rsid w:val="002340E9"/>
    <w:rsid w:val="0023410F"/>
    <w:rsid w:val="0023444F"/>
    <w:rsid w:val="00234902"/>
    <w:rsid w:val="00234D0C"/>
    <w:rsid w:val="00234EAC"/>
    <w:rsid w:val="0023593C"/>
    <w:rsid w:val="00235AD0"/>
    <w:rsid w:val="00235CF5"/>
    <w:rsid w:val="00236BF6"/>
    <w:rsid w:val="00236E98"/>
    <w:rsid w:val="002375B3"/>
    <w:rsid w:val="002375EF"/>
    <w:rsid w:val="00240332"/>
    <w:rsid w:val="002405A9"/>
    <w:rsid w:val="00240ADB"/>
    <w:rsid w:val="002414EE"/>
    <w:rsid w:val="00241516"/>
    <w:rsid w:val="00241FB5"/>
    <w:rsid w:val="002424D0"/>
    <w:rsid w:val="0024280B"/>
    <w:rsid w:val="00242AC3"/>
    <w:rsid w:val="00243400"/>
    <w:rsid w:val="0024349E"/>
    <w:rsid w:val="002436F4"/>
    <w:rsid w:val="0024418C"/>
    <w:rsid w:val="00244B6A"/>
    <w:rsid w:val="0024537C"/>
    <w:rsid w:val="002454A9"/>
    <w:rsid w:val="002454AF"/>
    <w:rsid w:val="002455AF"/>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586"/>
    <w:rsid w:val="0025160F"/>
    <w:rsid w:val="00251707"/>
    <w:rsid w:val="002519F1"/>
    <w:rsid w:val="00251AE0"/>
    <w:rsid w:val="00251B43"/>
    <w:rsid w:val="00251D1D"/>
    <w:rsid w:val="00251FDB"/>
    <w:rsid w:val="002523D3"/>
    <w:rsid w:val="00252690"/>
    <w:rsid w:val="00252B47"/>
    <w:rsid w:val="00253006"/>
    <w:rsid w:val="002532A8"/>
    <w:rsid w:val="002534D2"/>
    <w:rsid w:val="0025357A"/>
    <w:rsid w:val="002541B6"/>
    <w:rsid w:val="002546E9"/>
    <w:rsid w:val="00254DF2"/>
    <w:rsid w:val="00255020"/>
    <w:rsid w:val="0025548A"/>
    <w:rsid w:val="00255632"/>
    <w:rsid w:val="00255961"/>
    <w:rsid w:val="00255A0C"/>
    <w:rsid w:val="00255F10"/>
    <w:rsid w:val="0025648B"/>
    <w:rsid w:val="00256E3D"/>
    <w:rsid w:val="00256F58"/>
    <w:rsid w:val="00257AFB"/>
    <w:rsid w:val="00260163"/>
    <w:rsid w:val="002601FE"/>
    <w:rsid w:val="002608A7"/>
    <w:rsid w:val="00260A6F"/>
    <w:rsid w:val="00260FC4"/>
    <w:rsid w:val="002620FE"/>
    <w:rsid w:val="00262301"/>
    <w:rsid w:val="00262BF8"/>
    <w:rsid w:val="00262E60"/>
    <w:rsid w:val="00263547"/>
    <w:rsid w:val="002636CD"/>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67FDC"/>
    <w:rsid w:val="00270618"/>
    <w:rsid w:val="002707B6"/>
    <w:rsid w:val="00270AB0"/>
    <w:rsid w:val="00270EBF"/>
    <w:rsid w:val="002719C9"/>
    <w:rsid w:val="00271AFA"/>
    <w:rsid w:val="00271B17"/>
    <w:rsid w:val="00272471"/>
    <w:rsid w:val="00272707"/>
    <w:rsid w:val="002727A2"/>
    <w:rsid w:val="00272D29"/>
    <w:rsid w:val="00272E1C"/>
    <w:rsid w:val="00273E59"/>
    <w:rsid w:val="00274262"/>
    <w:rsid w:val="0027454C"/>
    <w:rsid w:val="002746CA"/>
    <w:rsid w:val="002748E0"/>
    <w:rsid w:val="00274B27"/>
    <w:rsid w:val="0027573A"/>
    <w:rsid w:val="00276426"/>
    <w:rsid w:val="0027648F"/>
    <w:rsid w:val="00276738"/>
    <w:rsid w:val="002768CD"/>
    <w:rsid w:val="00276974"/>
    <w:rsid w:val="00276C93"/>
    <w:rsid w:val="00276F43"/>
    <w:rsid w:val="00277CDD"/>
    <w:rsid w:val="00277F16"/>
    <w:rsid w:val="00280748"/>
    <w:rsid w:val="002807C2"/>
    <w:rsid w:val="002809C2"/>
    <w:rsid w:val="00280A3E"/>
    <w:rsid w:val="00280B87"/>
    <w:rsid w:val="0028105D"/>
    <w:rsid w:val="00281ADC"/>
    <w:rsid w:val="00281F5E"/>
    <w:rsid w:val="0028284A"/>
    <w:rsid w:val="00282860"/>
    <w:rsid w:val="00282996"/>
    <w:rsid w:val="002835BC"/>
    <w:rsid w:val="002841E2"/>
    <w:rsid w:val="00284560"/>
    <w:rsid w:val="0028493D"/>
    <w:rsid w:val="002849BF"/>
    <w:rsid w:val="00284E39"/>
    <w:rsid w:val="00285248"/>
    <w:rsid w:val="00285BEA"/>
    <w:rsid w:val="002863E3"/>
    <w:rsid w:val="0028651D"/>
    <w:rsid w:val="00286673"/>
    <w:rsid w:val="00286736"/>
    <w:rsid w:val="00286745"/>
    <w:rsid w:val="00286945"/>
    <w:rsid w:val="00286ECE"/>
    <w:rsid w:val="00287239"/>
    <w:rsid w:val="00287FB9"/>
    <w:rsid w:val="002902AA"/>
    <w:rsid w:val="0029061A"/>
    <w:rsid w:val="00290829"/>
    <w:rsid w:val="002908B1"/>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0F"/>
    <w:rsid w:val="002A166E"/>
    <w:rsid w:val="002A1B07"/>
    <w:rsid w:val="002A2350"/>
    <w:rsid w:val="002A2364"/>
    <w:rsid w:val="002A26C1"/>
    <w:rsid w:val="002A2A0F"/>
    <w:rsid w:val="002A2D35"/>
    <w:rsid w:val="002A2D75"/>
    <w:rsid w:val="002A3854"/>
    <w:rsid w:val="002A3CA2"/>
    <w:rsid w:val="002A42AC"/>
    <w:rsid w:val="002A4705"/>
    <w:rsid w:val="002A4904"/>
    <w:rsid w:val="002A4C2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80A"/>
    <w:rsid w:val="002B1B9A"/>
    <w:rsid w:val="002B2009"/>
    <w:rsid w:val="002B234C"/>
    <w:rsid w:val="002B363E"/>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5D74"/>
    <w:rsid w:val="002C6046"/>
    <w:rsid w:val="002C6C02"/>
    <w:rsid w:val="002C6EF3"/>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30F9"/>
    <w:rsid w:val="002D3606"/>
    <w:rsid w:val="002D3C14"/>
    <w:rsid w:val="002D41C9"/>
    <w:rsid w:val="002D43F9"/>
    <w:rsid w:val="002D453F"/>
    <w:rsid w:val="002D4584"/>
    <w:rsid w:val="002D45C8"/>
    <w:rsid w:val="002D4809"/>
    <w:rsid w:val="002D4829"/>
    <w:rsid w:val="002D4A8B"/>
    <w:rsid w:val="002D4EEB"/>
    <w:rsid w:val="002D507E"/>
    <w:rsid w:val="002D53F4"/>
    <w:rsid w:val="002D5D00"/>
    <w:rsid w:val="002D5D87"/>
    <w:rsid w:val="002D610C"/>
    <w:rsid w:val="002D6A33"/>
    <w:rsid w:val="002D7238"/>
    <w:rsid w:val="002D76FB"/>
    <w:rsid w:val="002D7863"/>
    <w:rsid w:val="002D7E10"/>
    <w:rsid w:val="002E035D"/>
    <w:rsid w:val="002E09ED"/>
    <w:rsid w:val="002E0AA5"/>
    <w:rsid w:val="002E153D"/>
    <w:rsid w:val="002E347E"/>
    <w:rsid w:val="002E35D9"/>
    <w:rsid w:val="002E379F"/>
    <w:rsid w:val="002E3BD6"/>
    <w:rsid w:val="002E3F3C"/>
    <w:rsid w:val="002E3FB8"/>
    <w:rsid w:val="002E4113"/>
    <w:rsid w:val="002E4524"/>
    <w:rsid w:val="002E50B6"/>
    <w:rsid w:val="002E50B8"/>
    <w:rsid w:val="002E5186"/>
    <w:rsid w:val="002E5548"/>
    <w:rsid w:val="002E5D3A"/>
    <w:rsid w:val="002E6290"/>
    <w:rsid w:val="002E6590"/>
    <w:rsid w:val="002E694F"/>
    <w:rsid w:val="002E6A17"/>
    <w:rsid w:val="002E6D0A"/>
    <w:rsid w:val="002E6EF1"/>
    <w:rsid w:val="002E70AE"/>
    <w:rsid w:val="002E7488"/>
    <w:rsid w:val="002E7CE2"/>
    <w:rsid w:val="002E7D67"/>
    <w:rsid w:val="002F07A7"/>
    <w:rsid w:val="002F0D7E"/>
    <w:rsid w:val="002F0E0C"/>
    <w:rsid w:val="002F12D6"/>
    <w:rsid w:val="002F1DE1"/>
    <w:rsid w:val="002F1E36"/>
    <w:rsid w:val="002F205E"/>
    <w:rsid w:val="002F22E2"/>
    <w:rsid w:val="002F274A"/>
    <w:rsid w:val="002F3444"/>
    <w:rsid w:val="002F3773"/>
    <w:rsid w:val="002F38F1"/>
    <w:rsid w:val="002F3911"/>
    <w:rsid w:val="002F3B4F"/>
    <w:rsid w:val="002F3B7E"/>
    <w:rsid w:val="002F4385"/>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9BE"/>
    <w:rsid w:val="00305B51"/>
    <w:rsid w:val="0030610D"/>
    <w:rsid w:val="00306232"/>
    <w:rsid w:val="00306254"/>
    <w:rsid w:val="00306DD0"/>
    <w:rsid w:val="0030781E"/>
    <w:rsid w:val="00307C75"/>
    <w:rsid w:val="00307E2C"/>
    <w:rsid w:val="00307E2F"/>
    <w:rsid w:val="0031025C"/>
    <w:rsid w:val="0031099A"/>
    <w:rsid w:val="003114B4"/>
    <w:rsid w:val="003118A3"/>
    <w:rsid w:val="00311919"/>
    <w:rsid w:val="00311B8E"/>
    <w:rsid w:val="00311C3D"/>
    <w:rsid w:val="00311D30"/>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40C"/>
    <w:rsid w:val="0032276D"/>
    <w:rsid w:val="00322B8C"/>
    <w:rsid w:val="00322F07"/>
    <w:rsid w:val="00322F21"/>
    <w:rsid w:val="00322F8F"/>
    <w:rsid w:val="003232CD"/>
    <w:rsid w:val="003239BB"/>
    <w:rsid w:val="00323BAF"/>
    <w:rsid w:val="00323C15"/>
    <w:rsid w:val="00324278"/>
    <w:rsid w:val="00324443"/>
    <w:rsid w:val="00324520"/>
    <w:rsid w:val="003245AF"/>
    <w:rsid w:val="0032491B"/>
    <w:rsid w:val="00324C30"/>
    <w:rsid w:val="003252DA"/>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49A"/>
    <w:rsid w:val="003334EC"/>
    <w:rsid w:val="0033378F"/>
    <w:rsid w:val="00333874"/>
    <w:rsid w:val="00333D3D"/>
    <w:rsid w:val="00334552"/>
    <w:rsid w:val="0033479C"/>
    <w:rsid w:val="00334AE1"/>
    <w:rsid w:val="003358D5"/>
    <w:rsid w:val="00335D39"/>
    <w:rsid w:val="00335F1D"/>
    <w:rsid w:val="0033603D"/>
    <w:rsid w:val="003361A1"/>
    <w:rsid w:val="00336C4C"/>
    <w:rsid w:val="00336CB8"/>
    <w:rsid w:val="0033702A"/>
    <w:rsid w:val="00337612"/>
    <w:rsid w:val="00337618"/>
    <w:rsid w:val="003377E1"/>
    <w:rsid w:val="00337BC3"/>
    <w:rsid w:val="00340715"/>
    <w:rsid w:val="00340C30"/>
    <w:rsid w:val="0034107D"/>
    <w:rsid w:val="00342471"/>
    <w:rsid w:val="0034257A"/>
    <w:rsid w:val="003436C4"/>
    <w:rsid w:val="00343A2A"/>
    <w:rsid w:val="00343CA8"/>
    <w:rsid w:val="00343CC4"/>
    <w:rsid w:val="00343DF4"/>
    <w:rsid w:val="0034414D"/>
    <w:rsid w:val="00344351"/>
    <w:rsid w:val="0034446C"/>
    <w:rsid w:val="00344611"/>
    <w:rsid w:val="003447DB"/>
    <w:rsid w:val="00344C07"/>
    <w:rsid w:val="00344E58"/>
    <w:rsid w:val="003453B9"/>
    <w:rsid w:val="003455BA"/>
    <w:rsid w:val="00345826"/>
    <w:rsid w:val="003459F6"/>
    <w:rsid w:val="00345B0D"/>
    <w:rsid w:val="00345B2D"/>
    <w:rsid w:val="003460B8"/>
    <w:rsid w:val="00346655"/>
    <w:rsid w:val="003467B5"/>
    <w:rsid w:val="00346973"/>
    <w:rsid w:val="00346D5F"/>
    <w:rsid w:val="00347107"/>
    <w:rsid w:val="00347302"/>
    <w:rsid w:val="00347707"/>
    <w:rsid w:val="00347F4E"/>
    <w:rsid w:val="003516BD"/>
    <w:rsid w:val="00351CCE"/>
    <w:rsid w:val="0035222D"/>
    <w:rsid w:val="0035225A"/>
    <w:rsid w:val="003529C0"/>
    <w:rsid w:val="00352D82"/>
    <w:rsid w:val="003530CA"/>
    <w:rsid w:val="0035320D"/>
    <w:rsid w:val="003546B2"/>
    <w:rsid w:val="003552AD"/>
    <w:rsid w:val="0035533C"/>
    <w:rsid w:val="003556E1"/>
    <w:rsid w:val="0035588C"/>
    <w:rsid w:val="0035684A"/>
    <w:rsid w:val="00356DCA"/>
    <w:rsid w:val="00356EA7"/>
    <w:rsid w:val="00356F53"/>
    <w:rsid w:val="00356FA2"/>
    <w:rsid w:val="003572A0"/>
    <w:rsid w:val="003573DF"/>
    <w:rsid w:val="00357841"/>
    <w:rsid w:val="0036003E"/>
    <w:rsid w:val="0036091D"/>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1FB"/>
    <w:rsid w:val="0036727A"/>
    <w:rsid w:val="00367C62"/>
    <w:rsid w:val="00367F0A"/>
    <w:rsid w:val="00367F93"/>
    <w:rsid w:val="00370234"/>
    <w:rsid w:val="0037027F"/>
    <w:rsid w:val="003705B4"/>
    <w:rsid w:val="00370C8B"/>
    <w:rsid w:val="00370F67"/>
    <w:rsid w:val="0037131F"/>
    <w:rsid w:val="003714A2"/>
    <w:rsid w:val="0037164F"/>
    <w:rsid w:val="0037181C"/>
    <w:rsid w:val="00371AE7"/>
    <w:rsid w:val="00371D4E"/>
    <w:rsid w:val="00371DF4"/>
    <w:rsid w:val="003727CD"/>
    <w:rsid w:val="00372811"/>
    <w:rsid w:val="00373897"/>
    <w:rsid w:val="00374336"/>
    <w:rsid w:val="0037434C"/>
    <w:rsid w:val="00374D9C"/>
    <w:rsid w:val="00374E1C"/>
    <w:rsid w:val="00374F32"/>
    <w:rsid w:val="00374F97"/>
    <w:rsid w:val="00375398"/>
    <w:rsid w:val="003753D2"/>
    <w:rsid w:val="00375A23"/>
    <w:rsid w:val="003761D9"/>
    <w:rsid w:val="00376387"/>
    <w:rsid w:val="003767B8"/>
    <w:rsid w:val="00376C70"/>
    <w:rsid w:val="00376CD9"/>
    <w:rsid w:val="00376ED7"/>
    <w:rsid w:val="0037711D"/>
    <w:rsid w:val="00377785"/>
    <w:rsid w:val="00377D8B"/>
    <w:rsid w:val="00380426"/>
    <w:rsid w:val="00381212"/>
    <w:rsid w:val="003812BE"/>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90D18"/>
    <w:rsid w:val="0039145E"/>
    <w:rsid w:val="0039282D"/>
    <w:rsid w:val="00392A62"/>
    <w:rsid w:val="00392A86"/>
    <w:rsid w:val="00393790"/>
    <w:rsid w:val="003937DB"/>
    <w:rsid w:val="00393ADB"/>
    <w:rsid w:val="00393E01"/>
    <w:rsid w:val="00393F3B"/>
    <w:rsid w:val="00394164"/>
    <w:rsid w:val="00394197"/>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4741"/>
    <w:rsid w:val="003A4A95"/>
    <w:rsid w:val="003A5512"/>
    <w:rsid w:val="003A5630"/>
    <w:rsid w:val="003A56EA"/>
    <w:rsid w:val="003A610F"/>
    <w:rsid w:val="003A61A9"/>
    <w:rsid w:val="003A65DD"/>
    <w:rsid w:val="003A6A09"/>
    <w:rsid w:val="003A75ED"/>
    <w:rsid w:val="003A782C"/>
    <w:rsid w:val="003B01BF"/>
    <w:rsid w:val="003B0651"/>
    <w:rsid w:val="003B0841"/>
    <w:rsid w:val="003B0A61"/>
    <w:rsid w:val="003B193C"/>
    <w:rsid w:val="003B1B4F"/>
    <w:rsid w:val="003B1D4C"/>
    <w:rsid w:val="003B1DB5"/>
    <w:rsid w:val="003B1FE4"/>
    <w:rsid w:val="003B2815"/>
    <w:rsid w:val="003B284A"/>
    <w:rsid w:val="003B2947"/>
    <w:rsid w:val="003B3E22"/>
    <w:rsid w:val="003B4772"/>
    <w:rsid w:val="003B4CF8"/>
    <w:rsid w:val="003B4F32"/>
    <w:rsid w:val="003B51B8"/>
    <w:rsid w:val="003B5E48"/>
    <w:rsid w:val="003B6256"/>
    <w:rsid w:val="003B665F"/>
    <w:rsid w:val="003B66B8"/>
    <w:rsid w:val="003B7627"/>
    <w:rsid w:val="003C0010"/>
    <w:rsid w:val="003C017B"/>
    <w:rsid w:val="003C062F"/>
    <w:rsid w:val="003C06EA"/>
    <w:rsid w:val="003C092B"/>
    <w:rsid w:val="003C0E33"/>
    <w:rsid w:val="003C1579"/>
    <w:rsid w:val="003C207D"/>
    <w:rsid w:val="003C243B"/>
    <w:rsid w:val="003C2459"/>
    <w:rsid w:val="003C2463"/>
    <w:rsid w:val="003C2740"/>
    <w:rsid w:val="003C3FEA"/>
    <w:rsid w:val="003C4398"/>
    <w:rsid w:val="003C43A6"/>
    <w:rsid w:val="003C4C44"/>
    <w:rsid w:val="003C4CB9"/>
    <w:rsid w:val="003C5071"/>
    <w:rsid w:val="003C5128"/>
    <w:rsid w:val="003C55D8"/>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DB9"/>
    <w:rsid w:val="003D4FD2"/>
    <w:rsid w:val="003D51A9"/>
    <w:rsid w:val="003D56A7"/>
    <w:rsid w:val="003D5743"/>
    <w:rsid w:val="003D6188"/>
    <w:rsid w:val="003D6316"/>
    <w:rsid w:val="003D709D"/>
    <w:rsid w:val="003D7246"/>
    <w:rsid w:val="003D765D"/>
    <w:rsid w:val="003E033E"/>
    <w:rsid w:val="003E0815"/>
    <w:rsid w:val="003E0D5A"/>
    <w:rsid w:val="003E12B2"/>
    <w:rsid w:val="003E166E"/>
    <w:rsid w:val="003E19DD"/>
    <w:rsid w:val="003E1DD6"/>
    <w:rsid w:val="003E292A"/>
    <w:rsid w:val="003E2D83"/>
    <w:rsid w:val="003E3786"/>
    <w:rsid w:val="003E3FFD"/>
    <w:rsid w:val="003E464A"/>
    <w:rsid w:val="003E4838"/>
    <w:rsid w:val="003E4A2B"/>
    <w:rsid w:val="003E4C53"/>
    <w:rsid w:val="003E5947"/>
    <w:rsid w:val="003E66F8"/>
    <w:rsid w:val="003E75C5"/>
    <w:rsid w:val="003E786D"/>
    <w:rsid w:val="003F002F"/>
    <w:rsid w:val="003F05AE"/>
    <w:rsid w:val="003F06CE"/>
    <w:rsid w:val="003F0EA0"/>
    <w:rsid w:val="003F1788"/>
    <w:rsid w:val="003F1A29"/>
    <w:rsid w:val="003F1F72"/>
    <w:rsid w:val="003F22B8"/>
    <w:rsid w:val="003F29B7"/>
    <w:rsid w:val="003F3127"/>
    <w:rsid w:val="003F390E"/>
    <w:rsid w:val="003F3916"/>
    <w:rsid w:val="003F4B74"/>
    <w:rsid w:val="003F5B91"/>
    <w:rsid w:val="003F5C02"/>
    <w:rsid w:val="003F5C74"/>
    <w:rsid w:val="003F5E56"/>
    <w:rsid w:val="003F6208"/>
    <w:rsid w:val="003F6405"/>
    <w:rsid w:val="003F6B28"/>
    <w:rsid w:val="003F708E"/>
    <w:rsid w:val="003F70CC"/>
    <w:rsid w:val="003F719C"/>
    <w:rsid w:val="003F7481"/>
    <w:rsid w:val="003F78C7"/>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07E04"/>
    <w:rsid w:val="00410822"/>
    <w:rsid w:val="00410B70"/>
    <w:rsid w:val="00410D9E"/>
    <w:rsid w:val="00410E9B"/>
    <w:rsid w:val="00411104"/>
    <w:rsid w:val="004115B6"/>
    <w:rsid w:val="00411654"/>
    <w:rsid w:val="00412318"/>
    <w:rsid w:val="004127BF"/>
    <w:rsid w:val="00412844"/>
    <w:rsid w:val="00413480"/>
    <w:rsid w:val="00413670"/>
    <w:rsid w:val="004139EC"/>
    <w:rsid w:val="00413A95"/>
    <w:rsid w:val="00413D24"/>
    <w:rsid w:val="00414007"/>
    <w:rsid w:val="0041479B"/>
    <w:rsid w:val="0041481C"/>
    <w:rsid w:val="00414BB9"/>
    <w:rsid w:val="004151AA"/>
    <w:rsid w:val="00415506"/>
    <w:rsid w:val="0041585D"/>
    <w:rsid w:val="0041644D"/>
    <w:rsid w:val="0041645E"/>
    <w:rsid w:val="00416EAC"/>
    <w:rsid w:val="00416F2C"/>
    <w:rsid w:val="00417319"/>
    <w:rsid w:val="00420956"/>
    <w:rsid w:val="00420978"/>
    <w:rsid w:val="00420BCC"/>
    <w:rsid w:val="00420FD7"/>
    <w:rsid w:val="004211E0"/>
    <w:rsid w:val="004226D6"/>
    <w:rsid w:val="00423179"/>
    <w:rsid w:val="00423D0D"/>
    <w:rsid w:val="00424196"/>
    <w:rsid w:val="0042424F"/>
    <w:rsid w:val="004246C6"/>
    <w:rsid w:val="0042484E"/>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24"/>
    <w:rsid w:val="00434BCB"/>
    <w:rsid w:val="00434E18"/>
    <w:rsid w:val="0043514D"/>
    <w:rsid w:val="0043530C"/>
    <w:rsid w:val="00435F13"/>
    <w:rsid w:val="00436469"/>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3B9D"/>
    <w:rsid w:val="004442F4"/>
    <w:rsid w:val="00444351"/>
    <w:rsid w:val="004447DA"/>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7761"/>
    <w:rsid w:val="00447DB2"/>
    <w:rsid w:val="00450033"/>
    <w:rsid w:val="00450088"/>
    <w:rsid w:val="00450176"/>
    <w:rsid w:val="004501A8"/>
    <w:rsid w:val="00450787"/>
    <w:rsid w:val="004507A4"/>
    <w:rsid w:val="00450FCE"/>
    <w:rsid w:val="004511DE"/>
    <w:rsid w:val="004514BA"/>
    <w:rsid w:val="0045172F"/>
    <w:rsid w:val="004519C1"/>
    <w:rsid w:val="00451E71"/>
    <w:rsid w:val="00453721"/>
    <w:rsid w:val="00453C56"/>
    <w:rsid w:val="00453F39"/>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4C4"/>
    <w:rsid w:val="00461713"/>
    <w:rsid w:val="00461863"/>
    <w:rsid w:val="00461CDE"/>
    <w:rsid w:val="00462251"/>
    <w:rsid w:val="0046301F"/>
    <w:rsid w:val="0046335D"/>
    <w:rsid w:val="00463430"/>
    <w:rsid w:val="0046459D"/>
    <w:rsid w:val="00464C24"/>
    <w:rsid w:val="004653B7"/>
    <w:rsid w:val="00465654"/>
    <w:rsid w:val="00465AE5"/>
    <w:rsid w:val="00465BF9"/>
    <w:rsid w:val="00465F3B"/>
    <w:rsid w:val="004669E6"/>
    <w:rsid w:val="00466B91"/>
    <w:rsid w:val="00466F6B"/>
    <w:rsid w:val="004674CF"/>
    <w:rsid w:val="00467587"/>
    <w:rsid w:val="00467703"/>
    <w:rsid w:val="00467CB8"/>
    <w:rsid w:val="00467D7E"/>
    <w:rsid w:val="00467D9F"/>
    <w:rsid w:val="00467FAF"/>
    <w:rsid w:val="0047014B"/>
    <w:rsid w:val="00470581"/>
    <w:rsid w:val="00470777"/>
    <w:rsid w:val="0047081F"/>
    <w:rsid w:val="00470A61"/>
    <w:rsid w:val="00470BAF"/>
    <w:rsid w:val="00471055"/>
    <w:rsid w:val="00471118"/>
    <w:rsid w:val="00471EB7"/>
    <w:rsid w:val="00471FB2"/>
    <w:rsid w:val="00472062"/>
    <w:rsid w:val="004727BC"/>
    <w:rsid w:val="004739CE"/>
    <w:rsid w:val="00473A3D"/>
    <w:rsid w:val="00473CCE"/>
    <w:rsid w:val="00473E73"/>
    <w:rsid w:val="00473EF0"/>
    <w:rsid w:val="00474A51"/>
    <w:rsid w:val="00474B77"/>
    <w:rsid w:val="00474CDC"/>
    <w:rsid w:val="00475179"/>
    <w:rsid w:val="00475B8E"/>
    <w:rsid w:val="004764F8"/>
    <w:rsid w:val="00476F1D"/>
    <w:rsid w:val="0048006A"/>
    <w:rsid w:val="00480258"/>
    <w:rsid w:val="00480C52"/>
    <w:rsid w:val="00480EB3"/>
    <w:rsid w:val="0048194A"/>
    <w:rsid w:val="00481D4D"/>
    <w:rsid w:val="00482706"/>
    <w:rsid w:val="00482993"/>
    <w:rsid w:val="004830C1"/>
    <w:rsid w:val="00483EC5"/>
    <w:rsid w:val="0048433D"/>
    <w:rsid w:val="00484EF1"/>
    <w:rsid w:val="00485140"/>
    <w:rsid w:val="004854E4"/>
    <w:rsid w:val="0048678F"/>
    <w:rsid w:val="004868F2"/>
    <w:rsid w:val="0048722F"/>
    <w:rsid w:val="0048782B"/>
    <w:rsid w:val="00487EF4"/>
    <w:rsid w:val="00490066"/>
    <w:rsid w:val="004902BD"/>
    <w:rsid w:val="00490BD8"/>
    <w:rsid w:val="00490ED3"/>
    <w:rsid w:val="004917BB"/>
    <w:rsid w:val="0049212F"/>
    <w:rsid w:val="0049344C"/>
    <w:rsid w:val="004934D2"/>
    <w:rsid w:val="0049368F"/>
    <w:rsid w:val="004938BA"/>
    <w:rsid w:val="00493CCE"/>
    <w:rsid w:val="004941C2"/>
    <w:rsid w:val="00494910"/>
    <w:rsid w:val="0049498F"/>
    <w:rsid w:val="00494F06"/>
    <w:rsid w:val="0049534D"/>
    <w:rsid w:val="004959CA"/>
    <w:rsid w:val="00495C9D"/>
    <w:rsid w:val="00495CD3"/>
    <w:rsid w:val="00496231"/>
    <w:rsid w:val="00496561"/>
    <w:rsid w:val="0049677E"/>
    <w:rsid w:val="004967C6"/>
    <w:rsid w:val="0049691F"/>
    <w:rsid w:val="00496C28"/>
    <w:rsid w:val="00496E26"/>
    <w:rsid w:val="0049729E"/>
    <w:rsid w:val="004972DD"/>
    <w:rsid w:val="004973A2"/>
    <w:rsid w:val="00497764"/>
    <w:rsid w:val="00497903"/>
    <w:rsid w:val="004A0144"/>
    <w:rsid w:val="004A03AD"/>
    <w:rsid w:val="004A058B"/>
    <w:rsid w:val="004A0AD4"/>
    <w:rsid w:val="004A1130"/>
    <w:rsid w:val="004A11A4"/>
    <w:rsid w:val="004A193B"/>
    <w:rsid w:val="004A1BA9"/>
    <w:rsid w:val="004A1D26"/>
    <w:rsid w:val="004A281C"/>
    <w:rsid w:val="004A2C91"/>
    <w:rsid w:val="004A2CF4"/>
    <w:rsid w:val="004A307F"/>
    <w:rsid w:val="004A33C3"/>
    <w:rsid w:val="004A3586"/>
    <w:rsid w:val="004A39B2"/>
    <w:rsid w:val="004A3EC0"/>
    <w:rsid w:val="004A3FC8"/>
    <w:rsid w:val="004A4204"/>
    <w:rsid w:val="004A58A7"/>
    <w:rsid w:val="004A5C95"/>
    <w:rsid w:val="004A7322"/>
    <w:rsid w:val="004A76D5"/>
    <w:rsid w:val="004A7CCF"/>
    <w:rsid w:val="004B06A8"/>
    <w:rsid w:val="004B11E0"/>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519"/>
    <w:rsid w:val="004C662E"/>
    <w:rsid w:val="004C666A"/>
    <w:rsid w:val="004C69F7"/>
    <w:rsid w:val="004C6B93"/>
    <w:rsid w:val="004C7107"/>
    <w:rsid w:val="004C7423"/>
    <w:rsid w:val="004C746A"/>
    <w:rsid w:val="004C746B"/>
    <w:rsid w:val="004C776C"/>
    <w:rsid w:val="004D0716"/>
    <w:rsid w:val="004D0C38"/>
    <w:rsid w:val="004D0E4E"/>
    <w:rsid w:val="004D19A2"/>
    <w:rsid w:val="004D262C"/>
    <w:rsid w:val="004D2967"/>
    <w:rsid w:val="004D4409"/>
    <w:rsid w:val="004D4432"/>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E7"/>
    <w:rsid w:val="004F2C81"/>
    <w:rsid w:val="004F3184"/>
    <w:rsid w:val="004F353A"/>
    <w:rsid w:val="004F3A92"/>
    <w:rsid w:val="004F3DB4"/>
    <w:rsid w:val="004F3EB1"/>
    <w:rsid w:val="004F4626"/>
    <w:rsid w:val="004F4C25"/>
    <w:rsid w:val="004F4F9E"/>
    <w:rsid w:val="004F51FD"/>
    <w:rsid w:val="004F5A6B"/>
    <w:rsid w:val="004F774A"/>
    <w:rsid w:val="004F7900"/>
    <w:rsid w:val="00500113"/>
    <w:rsid w:val="00500559"/>
    <w:rsid w:val="005007B4"/>
    <w:rsid w:val="00500D94"/>
    <w:rsid w:val="005017E3"/>
    <w:rsid w:val="00501999"/>
    <w:rsid w:val="00501BC7"/>
    <w:rsid w:val="00501C5E"/>
    <w:rsid w:val="0050202C"/>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69D"/>
    <w:rsid w:val="00507BD2"/>
    <w:rsid w:val="00507E48"/>
    <w:rsid w:val="00507F91"/>
    <w:rsid w:val="005100B5"/>
    <w:rsid w:val="00510355"/>
    <w:rsid w:val="00510503"/>
    <w:rsid w:val="00511182"/>
    <w:rsid w:val="00511331"/>
    <w:rsid w:val="005116DA"/>
    <w:rsid w:val="00511700"/>
    <w:rsid w:val="005132C4"/>
    <w:rsid w:val="005133A9"/>
    <w:rsid w:val="005136DA"/>
    <w:rsid w:val="00513A71"/>
    <w:rsid w:val="00514753"/>
    <w:rsid w:val="00514BFA"/>
    <w:rsid w:val="005154FE"/>
    <w:rsid w:val="00515665"/>
    <w:rsid w:val="00515732"/>
    <w:rsid w:val="005158DC"/>
    <w:rsid w:val="005159D4"/>
    <w:rsid w:val="00516550"/>
    <w:rsid w:val="0051709D"/>
    <w:rsid w:val="0051721B"/>
    <w:rsid w:val="00517A7B"/>
    <w:rsid w:val="00517A8E"/>
    <w:rsid w:val="00520746"/>
    <w:rsid w:val="00520852"/>
    <w:rsid w:val="00521140"/>
    <w:rsid w:val="0052168E"/>
    <w:rsid w:val="005216F9"/>
    <w:rsid w:val="0052175D"/>
    <w:rsid w:val="00521F49"/>
    <w:rsid w:val="0052244B"/>
    <w:rsid w:val="00522910"/>
    <w:rsid w:val="005229C2"/>
    <w:rsid w:val="00522BBC"/>
    <w:rsid w:val="00524554"/>
    <w:rsid w:val="0052558A"/>
    <w:rsid w:val="00525C9E"/>
    <w:rsid w:val="00526971"/>
    <w:rsid w:val="005271F1"/>
    <w:rsid w:val="00527A2B"/>
    <w:rsid w:val="00527BB4"/>
    <w:rsid w:val="00530192"/>
    <w:rsid w:val="005302F4"/>
    <w:rsid w:val="0053032E"/>
    <w:rsid w:val="00530745"/>
    <w:rsid w:val="00530779"/>
    <w:rsid w:val="0053090B"/>
    <w:rsid w:val="005313EC"/>
    <w:rsid w:val="00531523"/>
    <w:rsid w:val="00531770"/>
    <w:rsid w:val="0053183B"/>
    <w:rsid w:val="00531889"/>
    <w:rsid w:val="00531CAC"/>
    <w:rsid w:val="005321F6"/>
    <w:rsid w:val="005323E1"/>
    <w:rsid w:val="0053276F"/>
    <w:rsid w:val="00532967"/>
    <w:rsid w:val="00532B1E"/>
    <w:rsid w:val="00532FC0"/>
    <w:rsid w:val="005330F9"/>
    <w:rsid w:val="0053350F"/>
    <w:rsid w:val="005337B7"/>
    <w:rsid w:val="00533A0B"/>
    <w:rsid w:val="00533AD6"/>
    <w:rsid w:val="005355E8"/>
    <w:rsid w:val="00535CCB"/>
    <w:rsid w:val="00536014"/>
    <w:rsid w:val="005363B2"/>
    <w:rsid w:val="0053676E"/>
    <w:rsid w:val="00536D73"/>
    <w:rsid w:val="00536DA9"/>
    <w:rsid w:val="005371F2"/>
    <w:rsid w:val="005374E5"/>
    <w:rsid w:val="00537674"/>
    <w:rsid w:val="00537A5A"/>
    <w:rsid w:val="005409FB"/>
    <w:rsid w:val="00540D09"/>
    <w:rsid w:val="00540D25"/>
    <w:rsid w:val="00540F38"/>
    <w:rsid w:val="0054153D"/>
    <w:rsid w:val="00541718"/>
    <w:rsid w:val="00541FF0"/>
    <w:rsid w:val="00542536"/>
    <w:rsid w:val="00542731"/>
    <w:rsid w:val="005434BD"/>
    <w:rsid w:val="00543B18"/>
    <w:rsid w:val="00543C36"/>
    <w:rsid w:val="005442EB"/>
    <w:rsid w:val="005446EE"/>
    <w:rsid w:val="005449F4"/>
    <w:rsid w:val="0054572C"/>
    <w:rsid w:val="00545A74"/>
    <w:rsid w:val="00545DC3"/>
    <w:rsid w:val="00545DCF"/>
    <w:rsid w:val="005460FF"/>
    <w:rsid w:val="00546161"/>
    <w:rsid w:val="00546188"/>
    <w:rsid w:val="0054636D"/>
    <w:rsid w:val="005465E4"/>
    <w:rsid w:val="00546AEC"/>
    <w:rsid w:val="0054775F"/>
    <w:rsid w:val="00547A24"/>
    <w:rsid w:val="00547A69"/>
    <w:rsid w:val="00547BBC"/>
    <w:rsid w:val="00547C53"/>
    <w:rsid w:val="0055018E"/>
    <w:rsid w:val="00550633"/>
    <w:rsid w:val="00550A9E"/>
    <w:rsid w:val="00550BB5"/>
    <w:rsid w:val="00550F97"/>
    <w:rsid w:val="00550F9F"/>
    <w:rsid w:val="0055100F"/>
    <w:rsid w:val="0055107B"/>
    <w:rsid w:val="00551C2F"/>
    <w:rsid w:val="00551C67"/>
    <w:rsid w:val="00551DC1"/>
    <w:rsid w:val="005523D4"/>
    <w:rsid w:val="00552708"/>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987"/>
    <w:rsid w:val="00564D70"/>
    <w:rsid w:val="00564E15"/>
    <w:rsid w:val="00564F9B"/>
    <w:rsid w:val="00565D0D"/>
    <w:rsid w:val="005663AA"/>
    <w:rsid w:val="00566755"/>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B87"/>
    <w:rsid w:val="00575E86"/>
    <w:rsid w:val="00575F94"/>
    <w:rsid w:val="005762A9"/>
    <w:rsid w:val="00576414"/>
    <w:rsid w:val="00576D1A"/>
    <w:rsid w:val="00576FAE"/>
    <w:rsid w:val="00577479"/>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872FF"/>
    <w:rsid w:val="00587A66"/>
    <w:rsid w:val="005900F6"/>
    <w:rsid w:val="00591342"/>
    <w:rsid w:val="00591C48"/>
    <w:rsid w:val="00591E0A"/>
    <w:rsid w:val="00592037"/>
    <w:rsid w:val="00592141"/>
    <w:rsid w:val="0059314D"/>
    <w:rsid w:val="00593256"/>
    <w:rsid w:val="005932F8"/>
    <w:rsid w:val="00593832"/>
    <w:rsid w:val="0059399C"/>
    <w:rsid w:val="005949D3"/>
    <w:rsid w:val="00595270"/>
    <w:rsid w:val="005956AF"/>
    <w:rsid w:val="00596A08"/>
    <w:rsid w:val="00596BF0"/>
    <w:rsid w:val="00596C44"/>
    <w:rsid w:val="005975DD"/>
    <w:rsid w:val="00597E72"/>
    <w:rsid w:val="005A0B13"/>
    <w:rsid w:val="005A1666"/>
    <w:rsid w:val="005A1712"/>
    <w:rsid w:val="005A17E0"/>
    <w:rsid w:val="005A1A27"/>
    <w:rsid w:val="005A1C56"/>
    <w:rsid w:val="005A21D8"/>
    <w:rsid w:val="005A23F4"/>
    <w:rsid w:val="005A29CC"/>
    <w:rsid w:val="005A2B0D"/>
    <w:rsid w:val="005A2E63"/>
    <w:rsid w:val="005A2FE8"/>
    <w:rsid w:val="005A30DD"/>
    <w:rsid w:val="005A363D"/>
    <w:rsid w:val="005A3A57"/>
    <w:rsid w:val="005A4126"/>
    <w:rsid w:val="005A4E78"/>
    <w:rsid w:val="005A5164"/>
    <w:rsid w:val="005A51F3"/>
    <w:rsid w:val="005A5BF5"/>
    <w:rsid w:val="005A5EDB"/>
    <w:rsid w:val="005A6160"/>
    <w:rsid w:val="005A6E76"/>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DBC"/>
    <w:rsid w:val="005B315E"/>
    <w:rsid w:val="005B338E"/>
    <w:rsid w:val="005B3460"/>
    <w:rsid w:val="005B377A"/>
    <w:rsid w:val="005B3862"/>
    <w:rsid w:val="005B3A37"/>
    <w:rsid w:val="005B3FAB"/>
    <w:rsid w:val="005B4147"/>
    <w:rsid w:val="005B521B"/>
    <w:rsid w:val="005B5644"/>
    <w:rsid w:val="005B5758"/>
    <w:rsid w:val="005B585E"/>
    <w:rsid w:val="005B5B6B"/>
    <w:rsid w:val="005B5BBC"/>
    <w:rsid w:val="005B5E11"/>
    <w:rsid w:val="005B603B"/>
    <w:rsid w:val="005B657C"/>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3358"/>
    <w:rsid w:val="005C4256"/>
    <w:rsid w:val="005C457B"/>
    <w:rsid w:val="005C5031"/>
    <w:rsid w:val="005C55AE"/>
    <w:rsid w:val="005C5E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E07A8"/>
    <w:rsid w:val="005E1D05"/>
    <w:rsid w:val="005E2094"/>
    <w:rsid w:val="005E2368"/>
    <w:rsid w:val="005E2648"/>
    <w:rsid w:val="005E2EA8"/>
    <w:rsid w:val="005E3031"/>
    <w:rsid w:val="005E3B6B"/>
    <w:rsid w:val="005E4192"/>
    <w:rsid w:val="005E438E"/>
    <w:rsid w:val="005E43D0"/>
    <w:rsid w:val="005E4FC1"/>
    <w:rsid w:val="005E57C5"/>
    <w:rsid w:val="005E5DF2"/>
    <w:rsid w:val="005E611E"/>
    <w:rsid w:val="005E6615"/>
    <w:rsid w:val="005E6AEC"/>
    <w:rsid w:val="005E6D19"/>
    <w:rsid w:val="005E750B"/>
    <w:rsid w:val="005E7E67"/>
    <w:rsid w:val="005E7F77"/>
    <w:rsid w:val="005F018D"/>
    <w:rsid w:val="005F024D"/>
    <w:rsid w:val="005F0285"/>
    <w:rsid w:val="005F0A79"/>
    <w:rsid w:val="005F0CAC"/>
    <w:rsid w:val="005F0E7D"/>
    <w:rsid w:val="005F0F02"/>
    <w:rsid w:val="005F0F93"/>
    <w:rsid w:val="005F1A11"/>
    <w:rsid w:val="005F1D05"/>
    <w:rsid w:val="005F1DF9"/>
    <w:rsid w:val="005F20C1"/>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993"/>
    <w:rsid w:val="005F5C11"/>
    <w:rsid w:val="005F5E7E"/>
    <w:rsid w:val="005F61D7"/>
    <w:rsid w:val="005F688D"/>
    <w:rsid w:val="005F6E7F"/>
    <w:rsid w:val="005F7CDF"/>
    <w:rsid w:val="005F7E60"/>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5539"/>
    <w:rsid w:val="00606039"/>
    <w:rsid w:val="006061DA"/>
    <w:rsid w:val="0060638C"/>
    <w:rsid w:val="006068FE"/>
    <w:rsid w:val="00606BA8"/>
    <w:rsid w:val="00606C6E"/>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5CC8"/>
    <w:rsid w:val="006160D6"/>
    <w:rsid w:val="00616693"/>
    <w:rsid w:val="00616712"/>
    <w:rsid w:val="00616C83"/>
    <w:rsid w:val="006172F8"/>
    <w:rsid w:val="006179FF"/>
    <w:rsid w:val="0062001E"/>
    <w:rsid w:val="006200EB"/>
    <w:rsid w:val="006207C8"/>
    <w:rsid w:val="00620C5D"/>
    <w:rsid w:val="00621811"/>
    <w:rsid w:val="00621A17"/>
    <w:rsid w:val="00621ACD"/>
    <w:rsid w:val="00621C83"/>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50CE"/>
    <w:rsid w:val="00625488"/>
    <w:rsid w:val="006254AF"/>
    <w:rsid w:val="00625C4E"/>
    <w:rsid w:val="00625DD1"/>
    <w:rsid w:val="006266DA"/>
    <w:rsid w:val="00626A10"/>
    <w:rsid w:val="00626FA7"/>
    <w:rsid w:val="00626FEC"/>
    <w:rsid w:val="00627254"/>
    <w:rsid w:val="006273DB"/>
    <w:rsid w:val="006277E0"/>
    <w:rsid w:val="00627BDA"/>
    <w:rsid w:val="00627DAE"/>
    <w:rsid w:val="006300DF"/>
    <w:rsid w:val="00631AA1"/>
    <w:rsid w:val="00631E52"/>
    <w:rsid w:val="00632ACE"/>
    <w:rsid w:val="00632E10"/>
    <w:rsid w:val="0063304E"/>
    <w:rsid w:val="0063307E"/>
    <w:rsid w:val="00633120"/>
    <w:rsid w:val="00633C1E"/>
    <w:rsid w:val="00633E86"/>
    <w:rsid w:val="006343B1"/>
    <w:rsid w:val="00634751"/>
    <w:rsid w:val="00634D4D"/>
    <w:rsid w:val="00635060"/>
    <w:rsid w:val="00635165"/>
    <w:rsid w:val="006353AC"/>
    <w:rsid w:val="006355C2"/>
    <w:rsid w:val="0063577C"/>
    <w:rsid w:val="00635973"/>
    <w:rsid w:val="00635A54"/>
    <w:rsid w:val="00635E14"/>
    <w:rsid w:val="00635E74"/>
    <w:rsid w:val="006363CF"/>
    <w:rsid w:val="0063753E"/>
    <w:rsid w:val="0063755B"/>
    <w:rsid w:val="00640181"/>
    <w:rsid w:val="00640582"/>
    <w:rsid w:val="00640AA7"/>
    <w:rsid w:val="00640BF0"/>
    <w:rsid w:val="00641941"/>
    <w:rsid w:val="00641949"/>
    <w:rsid w:val="00641969"/>
    <w:rsid w:val="006421B5"/>
    <w:rsid w:val="0064242A"/>
    <w:rsid w:val="00642933"/>
    <w:rsid w:val="00643D0C"/>
    <w:rsid w:val="00643DE6"/>
    <w:rsid w:val="00644108"/>
    <w:rsid w:val="0064457F"/>
    <w:rsid w:val="00645216"/>
    <w:rsid w:val="00645975"/>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5AF"/>
    <w:rsid w:val="00656C65"/>
    <w:rsid w:val="00656EAF"/>
    <w:rsid w:val="00657118"/>
    <w:rsid w:val="00657676"/>
    <w:rsid w:val="0065769A"/>
    <w:rsid w:val="00660074"/>
    <w:rsid w:val="00661068"/>
    <w:rsid w:val="00661775"/>
    <w:rsid w:val="00661BE9"/>
    <w:rsid w:val="0066231A"/>
    <w:rsid w:val="00663040"/>
    <w:rsid w:val="006631C9"/>
    <w:rsid w:val="006633F4"/>
    <w:rsid w:val="006636F0"/>
    <w:rsid w:val="00663D90"/>
    <w:rsid w:val="00663DEC"/>
    <w:rsid w:val="006640A0"/>
    <w:rsid w:val="00664860"/>
    <w:rsid w:val="0066534C"/>
    <w:rsid w:val="00665438"/>
    <w:rsid w:val="0066560F"/>
    <w:rsid w:val="00665681"/>
    <w:rsid w:val="0066603B"/>
    <w:rsid w:val="006666D0"/>
    <w:rsid w:val="00666BF2"/>
    <w:rsid w:val="0066753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D87"/>
    <w:rsid w:val="006749F7"/>
    <w:rsid w:val="00675045"/>
    <w:rsid w:val="006753D9"/>
    <w:rsid w:val="006759FA"/>
    <w:rsid w:val="00675C5A"/>
    <w:rsid w:val="006760CF"/>
    <w:rsid w:val="00676136"/>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1CC5"/>
    <w:rsid w:val="006824B2"/>
    <w:rsid w:val="0068264B"/>
    <w:rsid w:val="006831A7"/>
    <w:rsid w:val="006833B6"/>
    <w:rsid w:val="00683CAA"/>
    <w:rsid w:val="00683EE7"/>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2714"/>
    <w:rsid w:val="00692BAF"/>
    <w:rsid w:val="0069337A"/>
    <w:rsid w:val="00693811"/>
    <w:rsid w:val="006941A9"/>
    <w:rsid w:val="006947EE"/>
    <w:rsid w:val="00694C52"/>
    <w:rsid w:val="006959B0"/>
    <w:rsid w:val="00695DCC"/>
    <w:rsid w:val="006960B1"/>
    <w:rsid w:val="006962EC"/>
    <w:rsid w:val="00696571"/>
    <w:rsid w:val="006967B3"/>
    <w:rsid w:val="006971AC"/>
    <w:rsid w:val="00697C56"/>
    <w:rsid w:val="006A07B1"/>
    <w:rsid w:val="006A0ABF"/>
    <w:rsid w:val="006A0E3B"/>
    <w:rsid w:val="006A1183"/>
    <w:rsid w:val="006A12A8"/>
    <w:rsid w:val="006A17A8"/>
    <w:rsid w:val="006A1884"/>
    <w:rsid w:val="006A2535"/>
    <w:rsid w:val="006A28E9"/>
    <w:rsid w:val="006A29CA"/>
    <w:rsid w:val="006A2E88"/>
    <w:rsid w:val="006A3126"/>
    <w:rsid w:val="006A3A17"/>
    <w:rsid w:val="006A4071"/>
    <w:rsid w:val="006A4662"/>
    <w:rsid w:val="006A53CC"/>
    <w:rsid w:val="006A5853"/>
    <w:rsid w:val="006A61B6"/>
    <w:rsid w:val="006A630A"/>
    <w:rsid w:val="006A639F"/>
    <w:rsid w:val="006A67A3"/>
    <w:rsid w:val="006A7541"/>
    <w:rsid w:val="006A7C62"/>
    <w:rsid w:val="006B0C51"/>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1493"/>
    <w:rsid w:val="006C1509"/>
    <w:rsid w:val="006C191E"/>
    <w:rsid w:val="006C1BBE"/>
    <w:rsid w:val="006C2007"/>
    <w:rsid w:val="006C2FF5"/>
    <w:rsid w:val="006C30EF"/>
    <w:rsid w:val="006C34E8"/>
    <w:rsid w:val="006C3A59"/>
    <w:rsid w:val="006C3EF6"/>
    <w:rsid w:val="006C48E4"/>
    <w:rsid w:val="006C48F2"/>
    <w:rsid w:val="006C4D59"/>
    <w:rsid w:val="006C5D03"/>
    <w:rsid w:val="006C5E12"/>
    <w:rsid w:val="006C5F30"/>
    <w:rsid w:val="006C5FB6"/>
    <w:rsid w:val="006C6018"/>
    <w:rsid w:val="006C668F"/>
    <w:rsid w:val="006C6D6A"/>
    <w:rsid w:val="006C76F3"/>
    <w:rsid w:val="006C7A76"/>
    <w:rsid w:val="006D0238"/>
    <w:rsid w:val="006D0E73"/>
    <w:rsid w:val="006D0ED3"/>
    <w:rsid w:val="006D1091"/>
    <w:rsid w:val="006D12A5"/>
    <w:rsid w:val="006D16EC"/>
    <w:rsid w:val="006D18D3"/>
    <w:rsid w:val="006D19BD"/>
    <w:rsid w:val="006D22BE"/>
    <w:rsid w:val="006D2576"/>
    <w:rsid w:val="006D27AE"/>
    <w:rsid w:val="006D27D3"/>
    <w:rsid w:val="006D2883"/>
    <w:rsid w:val="006D311F"/>
    <w:rsid w:val="006D338A"/>
    <w:rsid w:val="006D33E3"/>
    <w:rsid w:val="006D3A46"/>
    <w:rsid w:val="006D41A8"/>
    <w:rsid w:val="006D4972"/>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16F8"/>
    <w:rsid w:val="006E1765"/>
    <w:rsid w:val="006E1800"/>
    <w:rsid w:val="006E1CA2"/>
    <w:rsid w:val="006E1FB7"/>
    <w:rsid w:val="006E23C9"/>
    <w:rsid w:val="006E266D"/>
    <w:rsid w:val="006E29CE"/>
    <w:rsid w:val="006E354B"/>
    <w:rsid w:val="006E371D"/>
    <w:rsid w:val="006E3845"/>
    <w:rsid w:val="006E3B4F"/>
    <w:rsid w:val="006E4A46"/>
    <w:rsid w:val="006E4F46"/>
    <w:rsid w:val="006E4FEA"/>
    <w:rsid w:val="006E5831"/>
    <w:rsid w:val="006E5F5B"/>
    <w:rsid w:val="006E647A"/>
    <w:rsid w:val="006E651F"/>
    <w:rsid w:val="006E7851"/>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5003"/>
    <w:rsid w:val="006F5348"/>
    <w:rsid w:val="006F599A"/>
    <w:rsid w:val="006F60C9"/>
    <w:rsid w:val="006F658C"/>
    <w:rsid w:val="006F6A03"/>
    <w:rsid w:val="006F6D02"/>
    <w:rsid w:val="006F73BD"/>
    <w:rsid w:val="006F7716"/>
    <w:rsid w:val="006F78E3"/>
    <w:rsid w:val="006F7E99"/>
    <w:rsid w:val="007010B6"/>
    <w:rsid w:val="00701558"/>
    <w:rsid w:val="007017A6"/>
    <w:rsid w:val="00701A9B"/>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F0D"/>
    <w:rsid w:val="0070765B"/>
    <w:rsid w:val="00707DE7"/>
    <w:rsid w:val="00707EE6"/>
    <w:rsid w:val="007110BB"/>
    <w:rsid w:val="00711278"/>
    <w:rsid w:val="00711E8E"/>
    <w:rsid w:val="00712672"/>
    <w:rsid w:val="00712A9D"/>
    <w:rsid w:val="00712FED"/>
    <w:rsid w:val="0071345E"/>
    <w:rsid w:val="00713532"/>
    <w:rsid w:val="0071361A"/>
    <w:rsid w:val="00713E45"/>
    <w:rsid w:val="00713F57"/>
    <w:rsid w:val="00713F9A"/>
    <w:rsid w:val="0071414B"/>
    <w:rsid w:val="007146F6"/>
    <w:rsid w:val="007149B8"/>
    <w:rsid w:val="007152B3"/>
    <w:rsid w:val="0071629A"/>
    <w:rsid w:val="00716416"/>
    <w:rsid w:val="007169A0"/>
    <w:rsid w:val="00716A1F"/>
    <w:rsid w:val="0071713B"/>
    <w:rsid w:val="00717265"/>
    <w:rsid w:val="007172DE"/>
    <w:rsid w:val="007173B2"/>
    <w:rsid w:val="0071753F"/>
    <w:rsid w:val="00717653"/>
    <w:rsid w:val="00717C23"/>
    <w:rsid w:val="007200FF"/>
    <w:rsid w:val="0072053D"/>
    <w:rsid w:val="00720EB5"/>
    <w:rsid w:val="00720F8A"/>
    <w:rsid w:val="007212B9"/>
    <w:rsid w:val="0072288C"/>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6D1"/>
    <w:rsid w:val="007347F5"/>
    <w:rsid w:val="00734B21"/>
    <w:rsid w:val="00734C47"/>
    <w:rsid w:val="00734FFE"/>
    <w:rsid w:val="00735008"/>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1197"/>
    <w:rsid w:val="007416A7"/>
    <w:rsid w:val="00741BC8"/>
    <w:rsid w:val="007420BA"/>
    <w:rsid w:val="007422A7"/>
    <w:rsid w:val="007429E6"/>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916"/>
    <w:rsid w:val="00757C12"/>
    <w:rsid w:val="00757D1E"/>
    <w:rsid w:val="00757DD5"/>
    <w:rsid w:val="00760512"/>
    <w:rsid w:val="007605EC"/>
    <w:rsid w:val="00760A89"/>
    <w:rsid w:val="007612CB"/>
    <w:rsid w:val="00761326"/>
    <w:rsid w:val="0076190B"/>
    <w:rsid w:val="007621AB"/>
    <w:rsid w:val="007622E3"/>
    <w:rsid w:val="00762386"/>
    <w:rsid w:val="00763112"/>
    <w:rsid w:val="00763301"/>
    <w:rsid w:val="00763B70"/>
    <w:rsid w:val="00763BE1"/>
    <w:rsid w:val="007645C8"/>
    <w:rsid w:val="00764780"/>
    <w:rsid w:val="00764A46"/>
    <w:rsid w:val="00764A6B"/>
    <w:rsid w:val="00764E1B"/>
    <w:rsid w:val="00764E1E"/>
    <w:rsid w:val="007651B5"/>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C8"/>
    <w:rsid w:val="00772BD8"/>
    <w:rsid w:val="00773001"/>
    <w:rsid w:val="00773454"/>
    <w:rsid w:val="007734F9"/>
    <w:rsid w:val="00773CCC"/>
    <w:rsid w:val="007745A9"/>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2768"/>
    <w:rsid w:val="0078314C"/>
    <w:rsid w:val="007831C6"/>
    <w:rsid w:val="007831C8"/>
    <w:rsid w:val="0078324B"/>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917"/>
    <w:rsid w:val="00787AA6"/>
    <w:rsid w:val="00787C11"/>
    <w:rsid w:val="00787DAE"/>
    <w:rsid w:val="0079014A"/>
    <w:rsid w:val="00790494"/>
    <w:rsid w:val="0079080D"/>
    <w:rsid w:val="00790AB8"/>
    <w:rsid w:val="00790CDA"/>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C7D"/>
    <w:rsid w:val="007A2C8C"/>
    <w:rsid w:val="007A2CB7"/>
    <w:rsid w:val="007A3304"/>
    <w:rsid w:val="007A3836"/>
    <w:rsid w:val="007A3FBB"/>
    <w:rsid w:val="007A4BDD"/>
    <w:rsid w:val="007A51C1"/>
    <w:rsid w:val="007A54DD"/>
    <w:rsid w:val="007A5EC3"/>
    <w:rsid w:val="007A6209"/>
    <w:rsid w:val="007A69B4"/>
    <w:rsid w:val="007A6E95"/>
    <w:rsid w:val="007A777F"/>
    <w:rsid w:val="007A7B4C"/>
    <w:rsid w:val="007B035F"/>
    <w:rsid w:val="007B04AD"/>
    <w:rsid w:val="007B0570"/>
    <w:rsid w:val="007B0999"/>
    <w:rsid w:val="007B16A6"/>
    <w:rsid w:val="007B1B83"/>
    <w:rsid w:val="007B20B8"/>
    <w:rsid w:val="007B20B9"/>
    <w:rsid w:val="007B243D"/>
    <w:rsid w:val="007B27CC"/>
    <w:rsid w:val="007B2CC4"/>
    <w:rsid w:val="007B2D99"/>
    <w:rsid w:val="007B2E0F"/>
    <w:rsid w:val="007B3418"/>
    <w:rsid w:val="007B4964"/>
    <w:rsid w:val="007B4ABC"/>
    <w:rsid w:val="007B4E0F"/>
    <w:rsid w:val="007B4F59"/>
    <w:rsid w:val="007B56CA"/>
    <w:rsid w:val="007B578A"/>
    <w:rsid w:val="007B5AA4"/>
    <w:rsid w:val="007B6ABF"/>
    <w:rsid w:val="007B7500"/>
    <w:rsid w:val="007B7808"/>
    <w:rsid w:val="007B7C43"/>
    <w:rsid w:val="007B7D6F"/>
    <w:rsid w:val="007B7EB3"/>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720"/>
    <w:rsid w:val="007C5AE6"/>
    <w:rsid w:val="007C5E68"/>
    <w:rsid w:val="007C5F69"/>
    <w:rsid w:val="007C5F83"/>
    <w:rsid w:val="007C6398"/>
    <w:rsid w:val="007C763F"/>
    <w:rsid w:val="007C7DDF"/>
    <w:rsid w:val="007D030A"/>
    <w:rsid w:val="007D0D0D"/>
    <w:rsid w:val="007D0DBC"/>
    <w:rsid w:val="007D1D4F"/>
    <w:rsid w:val="007D2320"/>
    <w:rsid w:val="007D2DA6"/>
    <w:rsid w:val="007D2DCB"/>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272"/>
    <w:rsid w:val="007E135B"/>
    <w:rsid w:val="007E196D"/>
    <w:rsid w:val="007E1A47"/>
    <w:rsid w:val="007E2648"/>
    <w:rsid w:val="007E277C"/>
    <w:rsid w:val="007E282E"/>
    <w:rsid w:val="007E2B26"/>
    <w:rsid w:val="007E2C93"/>
    <w:rsid w:val="007E2CA5"/>
    <w:rsid w:val="007E2D96"/>
    <w:rsid w:val="007E38E9"/>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DA0"/>
    <w:rsid w:val="007F3F0A"/>
    <w:rsid w:val="007F3FAA"/>
    <w:rsid w:val="007F45E4"/>
    <w:rsid w:val="007F46F0"/>
    <w:rsid w:val="007F4A02"/>
    <w:rsid w:val="007F53F2"/>
    <w:rsid w:val="007F540E"/>
    <w:rsid w:val="007F5594"/>
    <w:rsid w:val="007F592A"/>
    <w:rsid w:val="007F6214"/>
    <w:rsid w:val="007F71C2"/>
    <w:rsid w:val="007F7913"/>
    <w:rsid w:val="008005A9"/>
    <w:rsid w:val="00800D7A"/>
    <w:rsid w:val="00801175"/>
    <w:rsid w:val="008011A0"/>
    <w:rsid w:val="0080137A"/>
    <w:rsid w:val="008019B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D06"/>
    <w:rsid w:val="008160C3"/>
    <w:rsid w:val="00816521"/>
    <w:rsid w:val="00816F3C"/>
    <w:rsid w:val="00816FF8"/>
    <w:rsid w:val="00817002"/>
    <w:rsid w:val="008171E2"/>
    <w:rsid w:val="00817781"/>
    <w:rsid w:val="00817A8B"/>
    <w:rsid w:val="00817B80"/>
    <w:rsid w:val="00820DF2"/>
    <w:rsid w:val="0082108D"/>
    <w:rsid w:val="008210C7"/>
    <w:rsid w:val="00821199"/>
    <w:rsid w:val="008212D9"/>
    <w:rsid w:val="00821622"/>
    <w:rsid w:val="00821981"/>
    <w:rsid w:val="00821B66"/>
    <w:rsid w:val="0082252D"/>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66AE"/>
    <w:rsid w:val="008278F4"/>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3A"/>
    <w:rsid w:val="00841431"/>
    <w:rsid w:val="008419B7"/>
    <w:rsid w:val="008421CC"/>
    <w:rsid w:val="0084228C"/>
    <w:rsid w:val="00842AAD"/>
    <w:rsid w:val="00842AB7"/>
    <w:rsid w:val="00842FD0"/>
    <w:rsid w:val="00843059"/>
    <w:rsid w:val="0084341B"/>
    <w:rsid w:val="0084346D"/>
    <w:rsid w:val="00843633"/>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46A"/>
    <w:rsid w:val="008504FA"/>
    <w:rsid w:val="00850788"/>
    <w:rsid w:val="00851898"/>
    <w:rsid w:val="0085199D"/>
    <w:rsid w:val="00852038"/>
    <w:rsid w:val="00852DCC"/>
    <w:rsid w:val="00853361"/>
    <w:rsid w:val="0085382D"/>
    <w:rsid w:val="00854427"/>
    <w:rsid w:val="00854905"/>
    <w:rsid w:val="00854D03"/>
    <w:rsid w:val="00854F2B"/>
    <w:rsid w:val="00855590"/>
    <w:rsid w:val="008557AF"/>
    <w:rsid w:val="00855F13"/>
    <w:rsid w:val="00857405"/>
    <w:rsid w:val="00857D3A"/>
    <w:rsid w:val="00857EBC"/>
    <w:rsid w:val="00857F87"/>
    <w:rsid w:val="008603D8"/>
    <w:rsid w:val="00860A22"/>
    <w:rsid w:val="008613DB"/>
    <w:rsid w:val="00861630"/>
    <w:rsid w:val="008617D3"/>
    <w:rsid w:val="00861E77"/>
    <w:rsid w:val="008621E2"/>
    <w:rsid w:val="00862BD6"/>
    <w:rsid w:val="00863097"/>
    <w:rsid w:val="00863E95"/>
    <w:rsid w:val="00864069"/>
    <w:rsid w:val="00864137"/>
    <w:rsid w:val="008647DA"/>
    <w:rsid w:val="008651F5"/>
    <w:rsid w:val="00865BB3"/>
    <w:rsid w:val="00865D07"/>
    <w:rsid w:val="008666F4"/>
    <w:rsid w:val="00866A3D"/>
    <w:rsid w:val="00866DDD"/>
    <w:rsid w:val="008673AC"/>
    <w:rsid w:val="0086779B"/>
    <w:rsid w:val="0087011A"/>
    <w:rsid w:val="0087058D"/>
    <w:rsid w:val="008705A3"/>
    <w:rsid w:val="00871184"/>
    <w:rsid w:val="00871720"/>
    <w:rsid w:val="00871ADC"/>
    <w:rsid w:val="00871BC3"/>
    <w:rsid w:val="008732D1"/>
    <w:rsid w:val="00873562"/>
    <w:rsid w:val="00874441"/>
    <w:rsid w:val="0087461F"/>
    <w:rsid w:val="00874860"/>
    <w:rsid w:val="00874E3A"/>
    <w:rsid w:val="00875C6F"/>
    <w:rsid w:val="00875DB2"/>
    <w:rsid w:val="0087619D"/>
    <w:rsid w:val="00876518"/>
    <w:rsid w:val="008765F1"/>
    <w:rsid w:val="0087670A"/>
    <w:rsid w:val="00876AC0"/>
    <w:rsid w:val="00876E93"/>
    <w:rsid w:val="00876FBB"/>
    <w:rsid w:val="00876FC1"/>
    <w:rsid w:val="0087708D"/>
    <w:rsid w:val="00877E91"/>
    <w:rsid w:val="00881403"/>
    <w:rsid w:val="00881A38"/>
    <w:rsid w:val="00882E32"/>
    <w:rsid w:val="00882F7F"/>
    <w:rsid w:val="008831B1"/>
    <w:rsid w:val="00883209"/>
    <w:rsid w:val="00883492"/>
    <w:rsid w:val="00883600"/>
    <w:rsid w:val="00883830"/>
    <w:rsid w:val="008838B6"/>
    <w:rsid w:val="008841B2"/>
    <w:rsid w:val="00884475"/>
    <w:rsid w:val="00884993"/>
    <w:rsid w:val="00884F9E"/>
    <w:rsid w:val="00885AA7"/>
    <w:rsid w:val="00885F29"/>
    <w:rsid w:val="00886380"/>
    <w:rsid w:val="0088690D"/>
    <w:rsid w:val="008869AD"/>
    <w:rsid w:val="00886DF2"/>
    <w:rsid w:val="00890265"/>
    <w:rsid w:val="00890532"/>
    <w:rsid w:val="00890615"/>
    <w:rsid w:val="00890900"/>
    <w:rsid w:val="00890B49"/>
    <w:rsid w:val="00891196"/>
    <w:rsid w:val="00891499"/>
    <w:rsid w:val="008918AC"/>
    <w:rsid w:val="008926F4"/>
    <w:rsid w:val="00892717"/>
    <w:rsid w:val="00892765"/>
    <w:rsid w:val="008935D2"/>
    <w:rsid w:val="00893A5A"/>
    <w:rsid w:val="00893A8D"/>
    <w:rsid w:val="00893DFE"/>
    <w:rsid w:val="00893F92"/>
    <w:rsid w:val="00893FA2"/>
    <w:rsid w:val="0089404D"/>
    <w:rsid w:val="008942F2"/>
    <w:rsid w:val="0089465A"/>
    <w:rsid w:val="00894686"/>
    <w:rsid w:val="00894ACC"/>
    <w:rsid w:val="008950C8"/>
    <w:rsid w:val="00895327"/>
    <w:rsid w:val="00895370"/>
    <w:rsid w:val="00895413"/>
    <w:rsid w:val="00895BA8"/>
    <w:rsid w:val="00895F47"/>
    <w:rsid w:val="00895FFE"/>
    <w:rsid w:val="00896197"/>
    <w:rsid w:val="008961BD"/>
    <w:rsid w:val="0089627F"/>
    <w:rsid w:val="008965C3"/>
    <w:rsid w:val="008A05D9"/>
    <w:rsid w:val="008A0DB1"/>
    <w:rsid w:val="008A1762"/>
    <w:rsid w:val="008A1B62"/>
    <w:rsid w:val="008A1DAD"/>
    <w:rsid w:val="008A2212"/>
    <w:rsid w:val="008A22FD"/>
    <w:rsid w:val="008A25CB"/>
    <w:rsid w:val="008A2CAF"/>
    <w:rsid w:val="008A37E8"/>
    <w:rsid w:val="008A3E0D"/>
    <w:rsid w:val="008A3E14"/>
    <w:rsid w:val="008A3E26"/>
    <w:rsid w:val="008A4117"/>
    <w:rsid w:val="008A426E"/>
    <w:rsid w:val="008A4500"/>
    <w:rsid w:val="008A4858"/>
    <w:rsid w:val="008A5B00"/>
    <w:rsid w:val="008A5EAA"/>
    <w:rsid w:val="008A61E4"/>
    <w:rsid w:val="008A676B"/>
    <w:rsid w:val="008A6E26"/>
    <w:rsid w:val="008A70C6"/>
    <w:rsid w:val="008A72D1"/>
    <w:rsid w:val="008A73D9"/>
    <w:rsid w:val="008A7776"/>
    <w:rsid w:val="008B049F"/>
    <w:rsid w:val="008B0EB0"/>
    <w:rsid w:val="008B1324"/>
    <w:rsid w:val="008B1BFE"/>
    <w:rsid w:val="008B35C3"/>
    <w:rsid w:val="008B3710"/>
    <w:rsid w:val="008B37F9"/>
    <w:rsid w:val="008B400F"/>
    <w:rsid w:val="008B4B73"/>
    <w:rsid w:val="008B5973"/>
    <w:rsid w:val="008B611D"/>
    <w:rsid w:val="008B62B8"/>
    <w:rsid w:val="008B68B2"/>
    <w:rsid w:val="008B6B5B"/>
    <w:rsid w:val="008B6EA6"/>
    <w:rsid w:val="008B7290"/>
    <w:rsid w:val="008B74D2"/>
    <w:rsid w:val="008B784B"/>
    <w:rsid w:val="008B796A"/>
    <w:rsid w:val="008B7F04"/>
    <w:rsid w:val="008C101F"/>
    <w:rsid w:val="008C15FD"/>
    <w:rsid w:val="008C182E"/>
    <w:rsid w:val="008C266D"/>
    <w:rsid w:val="008C282A"/>
    <w:rsid w:val="008C2EF2"/>
    <w:rsid w:val="008C3886"/>
    <w:rsid w:val="008C3913"/>
    <w:rsid w:val="008C4022"/>
    <w:rsid w:val="008C41F5"/>
    <w:rsid w:val="008C433B"/>
    <w:rsid w:val="008C46FE"/>
    <w:rsid w:val="008C4A17"/>
    <w:rsid w:val="008C4BF3"/>
    <w:rsid w:val="008C5523"/>
    <w:rsid w:val="008C5900"/>
    <w:rsid w:val="008C6158"/>
    <w:rsid w:val="008C63AA"/>
    <w:rsid w:val="008C68B2"/>
    <w:rsid w:val="008C6C5A"/>
    <w:rsid w:val="008C6F07"/>
    <w:rsid w:val="008C7278"/>
    <w:rsid w:val="008C7AEE"/>
    <w:rsid w:val="008D01A7"/>
    <w:rsid w:val="008D044D"/>
    <w:rsid w:val="008D0692"/>
    <w:rsid w:val="008D0951"/>
    <w:rsid w:val="008D0B4D"/>
    <w:rsid w:val="008D0F4E"/>
    <w:rsid w:val="008D1369"/>
    <w:rsid w:val="008D1511"/>
    <w:rsid w:val="008D195A"/>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36A"/>
    <w:rsid w:val="008E2729"/>
    <w:rsid w:val="008E275D"/>
    <w:rsid w:val="008E27F5"/>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7D8"/>
    <w:rsid w:val="008F28FD"/>
    <w:rsid w:val="008F2E3C"/>
    <w:rsid w:val="008F2FD1"/>
    <w:rsid w:val="008F34D0"/>
    <w:rsid w:val="008F475D"/>
    <w:rsid w:val="008F4C91"/>
    <w:rsid w:val="008F53E3"/>
    <w:rsid w:val="008F5818"/>
    <w:rsid w:val="008F5883"/>
    <w:rsid w:val="008F5CFF"/>
    <w:rsid w:val="008F603F"/>
    <w:rsid w:val="008F66EC"/>
    <w:rsid w:val="008F6883"/>
    <w:rsid w:val="008F69FF"/>
    <w:rsid w:val="008F6FC0"/>
    <w:rsid w:val="008F7104"/>
    <w:rsid w:val="008F72F8"/>
    <w:rsid w:val="008F76EF"/>
    <w:rsid w:val="008F79E8"/>
    <w:rsid w:val="008F79F8"/>
    <w:rsid w:val="008F7F12"/>
    <w:rsid w:val="00900650"/>
    <w:rsid w:val="009009E5"/>
    <w:rsid w:val="00900A53"/>
    <w:rsid w:val="00900B43"/>
    <w:rsid w:val="00900C79"/>
    <w:rsid w:val="00902DB3"/>
    <w:rsid w:val="00902E77"/>
    <w:rsid w:val="009037F3"/>
    <w:rsid w:val="009039A4"/>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B33"/>
    <w:rsid w:val="00913CF4"/>
    <w:rsid w:val="00913F79"/>
    <w:rsid w:val="009143D6"/>
    <w:rsid w:val="009145BF"/>
    <w:rsid w:val="00914697"/>
    <w:rsid w:val="009146F3"/>
    <w:rsid w:val="009147B8"/>
    <w:rsid w:val="00914D8B"/>
    <w:rsid w:val="009153B5"/>
    <w:rsid w:val="0091589B"/>
    <w:rsid w:val="0091600D"/>
    <w:rsid w:val="009165C2"/>
    <w:rsid w:val="009165EA"/>
    <w:rsid w:val="00916810"/>
    <w:rsid w:val="00916867"/>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84A"/>
    <w:rsid w:val="00923F37"/>
    <w:rsid w:val="00924257"/>
    <w:rsid w:val="009243E7"/>
    <w:rsid w:val="0092444C"/>
    <w:rsid w:val="0092485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753"/>
    <w:rsid w:val="00933B6F"/>
    <w:rsid w:val="00934076"/>
    <w:rsid w:val="00934200"/>
    <w:rsid w:val="00935297"/>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AA0"/>
    <w:rsid w:val="00945F69"/>
    <w:rsid w:val="0094615A"/>
    <w:rsid w:val="0094689E"/>
    <w:rsid w:val="00947B00"/>
    <w:rsid w:val="00947C5D"/>
    <w:rsid w:val="00947C67"/>
    <w:rsid w:val="00947E81"/>
    <w:rsid w:val="00950449"/>
    <w:rsid w:val="00950461"/>
    <w:rsid w:val="009507C6"/>
    <w:rsid w:val="00950DB8"/>
    <w:rsid w:val="00950DD5"/>
    <w:rsid w:val="00950DFE"/>
    <w:rsid w:val="00951461"/>
    <w:rsid w:val="009517E0"/>
    <w:rsid w:val="00952347"/>
    <w:rsid w:val="00952387"/>
    <w:rsid w:val="0095347B"/>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FE"/>
    <w:rsid w:val="0096049B"/>
    <w:rsid w:val="009607A1"/>
    <w:rsid w:val="00960ABD"/>
    <w:rsid w:val="00960B03"/>
    <w:rsid w:val="00960D5F"/>
    <w:rsid w:val="0096111B"/>
    <w:rsid w:val="009615C0"/>
    <w:rsid w:val="009615FA"/>
    <w:rsid w:val="009619B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8CC"/>
    <w:rsid w:val="00967BDE"/>
    <w:rsid w:val="00967DB8"/>
    <w:rsid w:val="009708BB"/>
    <w:rsid w:val="00970915"/>
    <w:rsid w:val="009709A4"/>
    <w:rsid w:val="00970A77"/>
    <w:rsid w:val="00970CF7"/>
    <w:rsid w:val="009711BD"/>
    <w:rsid w:val="009716B5"/>
    <w:rsid w:val="00971EB5"/>
    <w:rsid w:val="009722B7"/>
    <w:rsid w:val="009722C4"/>
    <w:rsid w:val="00972410"/>
    <w:rsid w:val="00972B11"/>
    <w:rsid w:val="009733C1"/>
    <w:rsid w:val="00973495"/>
    <w:rsid w:val="009736C0"/>
    <w:rsid w:val="00974063"/>
    <w:rsid w:val="009740A6"/>
    <w:rsid w:val="00975253"/>
    <w:rsid w:val="00975F00"/>
    <w:rsid w:val="00976200"/>
    <w:rsid w:val="00976225"/>
    <w:rsid w:val="009767CF"/>
    <w:rsid w:val="00976D40"/>
    <w:rsid w:val="00977B27"/>
    <w:rsid w:val="0098043B"/>
    <w:rsid w:val="009809AC"/>
    <w:rsid w:val="00980F39"/>
    <w:rsid w:val="009812D3"/>
    <w:rsid w:val="00981BE8"/>
    <w:rsid w:val="00981E4A"/>
    <w:rsid w:val="00981FAE"/>
    <w:rsid w:val="009832E9"/>
    <w:rsid w:val="009835A1"/>
    <w:rsid w:val="00983946"/>
    <w:rsid w:val="00984DF3"/>
    <w:rsid w:val="00984FA9"/>
    <w:rsid w:val="009856D0"/>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017"/>
    <w:rsid w:val="0099638D"/>
    <w:rsid w:val="00996934"/>
    <w:rsid w:val="00996976"/>
    <w:rsid w:val="00996B2B"/>
    <w:rsid w:val="009A02BA"/>
    <w:rsid w:val="009A04EC"/>
    <w:rsid w:val="009A04FE"/>
    <w:rsid w:val="009A0547"/>
    <w:rsid w:val="009A0B3F"/>
    <w:rsid w:val="009A192D"/>
    <w:rsid w:val="009A20B2"/>
    <w:rsid w:val="009A21CE"/>
    <w:rsid w:val="009A221B"/>
    <w:rsid w:val="009A2300"/>
    <w:rsid w:val="009A23E5"/>
    <w:rsid w:val="009A28B0"/>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C02F2"/>
    <w:rsid w:val="009C0792"/>
    <w:rsid w:val="009C0AE8"/>
    <w:rsid w:val="009C0FEE"/>
    <w:rsid w:val="009C11D2"/>
    <w:rsid w:val="009C120F"/>
    <w:rsid w:val="009C13FB"/>
    <w:rsid w:val="009C15E6"/>
    <w:rsid w:val="009C1A27"/>
    <w:rsid w:val="009C2362"/>
    <w:rsid w:val="009C26E0"/>
    <w:rsid w:val="009C2ADA"/>
    <w:rsid w:val="009C2B0E"/>
    <w:rsid w:val="009C39C5"/>
    <w:rsid w:val="009C434F"/>
    <w:rsid w:val="009C4486"/>
    <w:rsid w:val="009C45D6"/>
    <w:rsid w:val="009C545E"/>
    <w:rsid w:val="009C567E"/>
    <w:rsid w:val="009C641B"/>
    <w:rsid w:val="009C65AE"/>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4F60"/>
    <w:rsid w:val="009D50F3"/>
    <w:rsid w:val="009D5251"/>
    <w:rsid w:val="009D52D7"/>
    <w:rsid w:val="009D59F5"/>
    <w:rsid w:val="009D602D"/>
    <w:rsid w:val="009D67BF"/>
    <w:rsid w:val="009D68E7"/>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2F9"/>
    <w:rsid w:val="009E3951"/>
    <w:rsid w:val="009E3ABA"/>
    <w:rsid w:val="009E3CF6"/>
    <w:rsid w:val="009E3E6C"/>
    <w:rsid w:val="009E43E2"/>
    <w:rsid w:val="009E4958"/>
    <w:rsid w:val="009E5228"/>
    <w:rsid w:val="009E5692"/>
    <w:rsid w:val="009E5A5E"/>
    <w:rsid w:val="009E600A"/>
    <w:rsid w:val="009E67E9"/>
    <w:rsid w:val="009E69A4"/>
    <w:rsid w:val="009E70A0"/>
    <w:rsid w:val="009E7229"/>
    <w:rsid w:val="009F0854"/>
    <w:rsid w:val="009F0929"/>
    <w:rsid w:val="009F1714"/>
    <w:rsid w:val="009F17CE"/>
    <w:rsid w:val="009F195E"/>
    <w:rsid w:val="009F1AD8"/>
    <w:rsid w:val="009F1D7C"/>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437"/>
    <w:rsid w:val="009F460F"/>
    <w:rsid w:val="009F49AD"/>
    <w:rsid w:val="009F4B62"/>
    <w:rsid w:val="009F4D70"/>
    <w:rsid w:val="009F515B"/>
    <w:rsid w:val="009F560C"/>
    <w:rsid w:val="009F5610"/>
    <w:rsid w:val="009F565D"/>
    <w:rsid w:val="009F575B"/>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41BA"/>
    <w:rsid w:val="00A04322"/>
    <w:rsid w:val="00A04591"/>
    <w:rsid w:val="00A04801"/>
    <w:rsid w:val="00A049D8"/>
    <w:rsid w:val="00A04D07"/>
    <w:rsid w:val="00A05B78"/>
    <w:rsid w:val="00A06CA5"/>
    <w:rsid w:val="00A06D2A"/>
    <w:rsid w:val="00A06FA0"/>
    <w:rsid w:val="00A0722B"/>
    <w:rsid w:val="00A10E1E"/>
    <w:rsid w:val="00A115AD"/>
    <w:rsid w:val="00A11A7D"/>
    <w:rsid w:val="00A1273D"/>
    <w:rsid w:val="00A12A23"/>
    <w:rsid w:val="00A12BBE"/>
    <w:rsid w:val="00A12D0F"/>
    <w:rsid w:val="00A12D67"/>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F7C"/>
    <w:rsid w:val="00A2050C"/>
    <w:rsid w:val="00A20722"/>
    <w:rsid w:val="00A20ADD"/>
    <w:rsid w:val="00A20B32"/>
    <w:rsid w:val="00A20FF3"/>
    <w:rsid w:val="00A212DD"/>
    <w:rsid w:val="00A2149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3019B"/>
    <w:rsid w:val="00A30271"/>
    <w:rsid w:val="00A303F4"/>
    <w:rsid w:val="00A308CB"/>
    <w:rsid w:val="00A30E45"/>
    <w:rsid w:val="00A3142E"/>
    <w:rsid w:val="00A31889"/>
    <w:rsid w:val="00A31900"/>
    <w:rsid w:val="00A323DC"/>
    <w:rsid w:val="00A325EC"/>
    <w:rsid w:val="00A328A3"/>
    <w:rsid w:val="00A3298E"/>
    <w:rsid w:val="00A32CF7"/>
    <w:rsid w:val="00A330C1"/>
    <w:rsid w:val="00A33BFB"/>
    <w:rsid w:val="00A33C0A"/>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1460"/>
    <w:rsid w:val="00A414C8"/>
    <w:rsid w:val="00A41709"/>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738B"/>
    <w:rsid w:val="00A606BC"/>
    <w:rsid w:val="00A60F31"/>
    <w:rsid w:val="00A61579"/>
    <w:rsid w:val="00A61BF3"/>
    <w:rsid w:val="00A61CF8"/>
    <w:rsid w:val="00A6208C"/>
    <w:rsid w:val="00A620D1"/>
    <w:rsid w:val="00A621DC"/>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5AD"/>
    <w:rsid w:val="00A708DE"/>
    <w:rsid w:val="00A708E1"/>
    <w:rsid w:val="00A7099E"/>
    <w:rsid w:val="00A70C57"/>
    <w:rsid w:val="00A719B5"/>
    <w:rsid w:val="00A71A05"/>
    <w:rsid w:val="00A7262C"/>
    <w:rsid w:val="00A729E3"/>
    <w:rsid w:val="00A732DF"/>
    <w:rsid w:val="00A73691"/>
    <w:rsid w:val="00A73D70"/>
    <w:rsid w:val="00A73DD3"/>
    <w:rsid w:val="00A7401E"/>
    <w:rsid w:val="00A74589"/>
    <w:rsid w:val="00A74971"/>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5230"/>
    <w:rsid w:val="00A85777"/>
    <w:rsid w:val="00A865B7"/>
    <w:rsid w:val="00A869CC"/>
    <w:rsid w:val="00A8704F"/>
    <w:rsid w:val="00A873E0"/>
    <w:rsid w:val="00A87C41"/>
    <w:rsid w:val="00A918A4"/>
    <w:rsid w:val="00A92751"/>
    <w:rsid w:val="00A9346C"/>
    <w:rsid w:val="00A9401F"/>
    <w:rsid w:val="00A94CDD"/>
    <w:rsid w:val="00A95077"/>
    <w:rsid w:val="00A9531D"/>
    <w:rsid w:val="00A955E6"/>
    <w:rsid w:val="00A95E29"/>
    <w:rsid w:val="00A95F38"/>
    <w:rsid w:val="00A96952"/>
    <w:rsid w:val="00A96BAF"/>
    <w:rsid w:val="00A96C8E"/>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436"/>
    <w:rsid w:val="00AA3887"/>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CC0"/>
    <w:rsid w:val="00AA6E42"/>
    <w:rsid w:val="00AA7190"/>
    <w:rsid w:val="00AA76C7"/>
    <w:rsid w:val="00AB0177"/>
    <w:rsid w:val="00AB0258"/>
    <w:rsid w:val="00AB072C"/>
    <w:rsid w:val="00AB16A3"/>
    <w:rsid w:val="00AB19F2"/>
    <w:rsid w:val="00AB2C8D"/>
    <w:rsid w:val="00AB33EE"/>
    <w:rsid w:val="00AB383A"/>
    <w:rsid w:val="00AB3B30"/>
    <w:rsid w:val="00AB4945"/>
    <w:rsid w:val="00AB4EB2"/>
    <w:rsid w:val="00AB5094"/>
    <w:rsid w:val="00AB51F5"/>
    <w:rsid w:val="00AB5B07"/>
    <w:rsid w:val="00AB5FDA"/>
    <w:rsid w:val="00AB60E6"/>
    <w:rsid w:val="00AB6B70"/>
    <w:rsid w:val="00AB7273"/>
    <w:rsid w:val="00AB79F9"/>
    <w:rsid w:val="00AC02F1"/>
    <w:rsid w:val="00AC08FD"/>
    <w:rsid w:val="00AC0A5B"/>
    <w:rsid w:val="00AC11E6"/>
    <w:rsid w:val="00AC18D9"/>
    <w:rsid w:val="00AC1B7B"/>
    <w:rsid w:val="00AC1F16"/>
    <w:rsid w:val="00AC24F2"/>
    <w:rsid w:val="00AC2655"/>
    <w:rsid w:val="00AC2785"/>
    <w:rsid w:val="00AC2984"/>
    <w:rsid w:val="00AC2BBE"/>
    <w:rsid w:val="00AC2C79"/>
    <w:rsid w:val="00AC32AC"/>
    <w:rsid w:val="00AC3499"/>
    <w:rsid w:val="00AC405D"/>
    <w:rsid w:val="00AC4555"/>
    <w:rsid w:val="00AC4A66"/>
    <w:rsid w:val="00AC4AFB"/>
    <w:rsid w:val="00AC53FC"/>
    <w:rsid w:val="00AC57F7"/>
    <w:rsid w:val="00AC5E5B"/>
    <w:rsid w:val="00AC6394"/>
    <w:rsid w:val="00AC64D2"/>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1939"/>
    <w:rsid w:val="00AD2FBF"/>
    <w:rsid w:val="00AD3448"/>
    <w:rsid w:val="00AD3471"/>
    <w:rsid w:val="00AD34E4"/>
    <w:rsid w:val="00AD3569"/>
    <w:rsid w:val="00AD38AF"/>
    <w:rsid w:val="00AD42C7"/>
    <w:rsid w:val="00AD5772"/>
    <w:rsid w:val="00AD5785"/>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5575"/>
    <w:rsid w:val="00AE623B"/>
    <w:rsid w:val="00AE6380"/>
    <w:rsid w:val="00AE6A4A"/>
    <w:rsid w:val="00AE6C8A"/>
    <w:rsid w:val="00AE7780"/>
    <w:rsid w:val="00AE78E8"/>
    <w:rsid w:val="00AE7A63"/>
    <w:rsid w:val="00AF060B"/>
    <w:rsid w:val="00AF1203"/>
    <w:rsid w:val="00AF2230"/>
    <w:rsid w:val="00AF2307"/>
    <w:rsid w:val="00AF2865"/>
    <w:rsid w:val="00AF2F87"/>
    <w:rsid w:val="00AF327C"/>
    <w:rsid w:val="00AF3855"/>
    <w:rsid w:val="00AF3949"/>
    <w:rsid w:val="00AF3EE0"/>
    <w:rsid w:val="00AF4356"/>
    <w:rsid w:val="00AF4382"/>
    <w:rsid w:val="00AF4499"/>
    <w:rsid w:val="00AF44F4"/>
    <w:rsid w:val="00AF4EC3"/>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6F5"/>
    <w:rsid w:val="00B0598E"/>
    <w:rsid w:val="00B05AC8"/>
    <w:rsid w:val="00B05D2D"/>
    <w:rsid w:val="00B06BDB"/>
    <w:rsid w:val="00B06C24"/>
    <w:rsid w:val="00B06F62"/>
    <w:rsid w:val="00B072CE"/>
    <w:rsid w:val="00B07E99"/>
    <w:rsid w:val="00B10322"/>
    <w:rsid w:val="00B10429"/>
    <w:rsid w:val="00B1042F"/>
    <w:rsid w:val="00B10895"/>
    <w:rsid w:val="00B10EAB"/>
    <w:rsid w:val="00B116E7"/>
    <w:rsid w:val="00B119D9"/>
    <w:rsid w:val="00B11E02"/>
    <w:rsid w:val="00B12A7D"/>
    <w:rsid w:val="00B12BC7"/>
    <w:rsid w:val="00B1358F"/>
    <w:rsid w:val="00B13804"/>
    <w:rsid w:val="00B14065"/>
    <w:rsid w:val="00B15779"/>
    <w:rsid w:val="00B158A6"/>
    <w:rsid w:val="00B15988"/>
    <w:rsid w:val="00B15BC5"/>
    <w:rsid w:val="00B15C8B"/>
    <w:rsid w:val="00B16216"/>
    <w:rsid w:val="00B1659D"/>
    <w:rsid w:val="00B167C8"/>
    <w:rsid w:val="00B16BDA"/>
    <w:rsid w:val="00B16D30"/>
    <w:rsid w:val="00B171FB"/>
    <w:rsid w:val="00B173D4"/>
    <w:rsid w:val="00B17E92"/>
    <w:rsid w:val="00B20B4E"/>
    <w:rsid w:val="00B2103D"/>
    <w:rsid w:val="00B210B1"/>
    <w:rsid w:val="00B21154"/>
    <w:rsid w:val="00B2193E"/>
    <w:rsid w:val="00B21B1B"/>
    <w:rsid w:val="00B21FF4"/>
    <w:rsid w:val="00B223F5"/>
    <w:rsid w:val="00B22C14"/>
    <w:rsid w:val="00B22DAC"/>
    <w:rsid w:val="00B23CCD"/>
    <w:rsid w:val="00B23F7D"/>
    <w:rsid w:val="00B23FFA"/>
    <w:rsid w:val="00B25117"/>
    <w:rsid w:val="00B25979"/>
    <w:rsid w:val="00B259A3"/>
    <w:rsid w:val="00B25A9B"/>
    <w:rsid w:val="00B25B8F"/>
    <w:rsid w:val="00B2603F"/>
    <w:rsid w:val="00B262F4"/>
    <w:rsid w:val="00B2679D"/>
    <w:rsid w:val="00B270D9"/>
    <w:rsid w:val="00B2759E"/>
    <w:rsid w:val="00B30107"/>
    <w:rsid w:val="00B303EF"/>
    <w:rsid w:val="00B30847"/>
    <w:rsid w:val="00B30EA3"/>
    <w:rsid w:val="00B31984"/>
    <w:rsid w:val="00B32504"/>
    <w:rsid w:val="00B32765"/>
    <w:rsid w:val="00B33062"/>
    <w:rsid w:val="00B33671"/>
    <w:rsid w:val="00B33804"/>
    <w:rsid w:val="00B33C0E"/>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1367"/>
    <w:rsid w:val="00B4199B"/>
    <w:rsid w:val="00B419BB"/>
    <w:rsid w:val="00B41BE3"/>
    <w:rsid w:val="00B421EC"/>
    <w:rsid w:val="00B42BA1"/>
    <w:rsid w:val="00B433B8"/>
    <w:rsid w:val="00B43585"/>
    <w:rsid w:val="00B43C4F"/>
    <w:rsid w:val="00B441AD"/>
    <w:rsid w:val="00B44A4A"/>
    <w:rsid w:val="00B44F4A"/>
    <w:rsid w:val="00B45150"/>
    <w:rsid w:val="00B451E5"/>
    <w:rsid w:val="00B4523E"/>
    <w:rsid w:val="00B45475"/>
    <w:rsid w:val="00B460B6"/>
    <w:rsid w:val="00B472D9"/>
    <w:rsid w:val="00B47711"/>
    <w:rsid w:val="00B47A3A"/>
    <w:rsid w:val="00B47DAE"/>
    <w:rsid w:val="00B503C8"/>
    <w:rsid w:val="00B50C6E"/>
    <w:rsid w:val="00B51190"/>
    <w:rsid w:val="00B513A6"/>
    <w:rsid w:val="00B5177A"/>
    <w:rsid w:val="00B51A81"/>
    <w:rsid w:val="00B51C7A"/>
    <w:rsid w:val="00B52338"/>
    <w:rsid w:val="00B52528"/>
    <w:rsid w:val="00B52B98"/>
    <w:rsid w:val="00B52BBB"/>
    <w:rsid w:val="00B52F2B"/>
    <w:rsid w:val="00B530A5"/>
    <w:rsid w:val="00B5374E"/>
    <w:rsid w:val="00B53899"/>
    <w:rsid w:val="00B5413D"/>
    <w:rsid w:val="00B548F4"/>
    <w:rsid w:val="00B5503A"/>
    <w:rsid w:val="00B550CF"/>
    <w:rsid w:val="00B551EA"/>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4C10"/>
    <w:rsid w:val="00B651A5"/>
    <w:rsid w:val="00B652EA"/>
    <w:rsid w:val="00B65A6D"/>
    <w:rsid w:val="00B65E6B"/>
    <w:rsid w:val="00B65F0F"/>
    <w:rsid w:val="00B668CF"/>
    <w:rsid w:val="00B66A74"/>
    <w:rsid w:val="00B67598"/>
    <w:rsid w:val="00B70102"/>
    <w:rsid w:val="00B705C1"/>
    <w:rsid w:val="00B70AF0"/>
    <w:rsid w:val="00B712D1"/>
    <w:rsid w:val="00B71417"/>
    <w:rsid w:val="00B7149A"/>
    <w:rsid w:val="00B71B3B"/>
    <w:rsid w:val="00B72512"/>
    <w:rsid w:val="00B728D5"/>
    <w:rsid w:val="00B72B38"/>
    <w:rsid w:val="00B7333B"/>
    <w:rsid w:val="00B73342"/>
    <w:rsid w:val="00B73579"/>
    <w:rsid w:val="00B73F2B"/>
    <w:rsid w:val="00B7429B"/>
    <w:rsid w:val="00B74506"/>
    <w:rsid w:val="00B747E7"/>
    <w:rsid w:val="00B74F5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14A"/>
    <w:rsid w:val="00B85483"/>
    <w:rsid w:val="00B85651"/>
    <w:rsid w:val="00B8573E"/>
    <w:rsid w:val="00B85897"/>
    <w:rsid w:val="00B85CBF"/>
    <w:rsid w:val="00B8603A"/>
    <w:rsid w:val="00B867AD"/>
    <w:rsid w:val="00B86FCA"/>
    <w:rsid w:val="00B872AB"/>
    <w:rsid w:val="00B87C76"/>
    <w:rsid w:val="00B87DB4"/>
    <w:rsid w:val="00B90567"/>
    <w:rsid w:val="00B9056E"/>
    <w:rsid w:val="00B90CA4"/>
    <w:rsid w:val="00B917E3"/>
    <w:rsid w:val="00B91A0D"/>
    <w:rsid w:val="00B9236C"/>
    <w:rsid w:val="00B92546"/>
    <w:rsid w:val="00B92760"/>
    <w:rsid w:val="00B92962"/>
    <w:rsid w:val="00B9373E"/>
    <w:rsid w:val="00B93FFF"/>
    <w:rsid w:val="00B95740"/>
    <w:rsid w:val="00B95B77"/>
    <w:rsid w:val="00B95CA4"/>
    <w:rsid w:val="00B962FC"/>
    <w:rsid w:val="00B96957"/>
    <w:rsid w:val="00B96ACC"/>
    <w:rsid w:val="00B97113"/>
    <w:rsid w:val="00B9711A"/>
    <w:rsid w:val="00BA0457"/>
    <w:rsid w:val="00BA05B0"/>
    <w:rsid w:val="00BA076D"/>
    <w:rsid w:val="00BA08A2"/>
    <w:rsid w:val="00BA105C"/>
    <w:rsid w:val="00BA179B"/>
    <w:rsid w:val="00BA1FE4"/>
    <w:rsid w:val="00BA2933"/>
    <w:rsid w:val="00BA294C"/>
    <w:rsid w:val="00BA2980"/>
    <w:rsid w:val="00BA2AC4"/>
    <w:rsid w:val="00BA2AE1"/>
    <w:rsid w:val="00BA2AF9"/>
    <w:rsid w:val="00BA2B31"/>
    <w:rsid w:val="00BA3481"/>
    <w:rsid w:val="00BA42EC"/>
    <w:rsid w:val="00BA4C34"/>
    <w:rsid w:val="00BA4E3F"/>
    <w:rsid w:val="00BA50D8"/>
    <w:rsid w:val="00BA522D"/>
    <w:rsid w:val="00BA53EB"/>
    <w:rsid w:val="00BA5A3A"/>
    <w:rsid w:val="00BA5C9C"/>
    <w:rsid w:val="00BA5FAE"/>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B80"/>
    <w:rsid w:val="00BB4CA2"/>
    <w:rsid w:val="00BB4D3F"/>
    <w:rsid w:val="00BB5092"/>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011"/>
    <w:rsid w:val="00BC21F7"/>
    <w:rsid w:val="00BC226B"/>
    <w:rsid w:val="00BC2310"/>
    <w:rsid w:val="00BC26FC"/>
    <w:rsid w:val="00BC2851"/>
    <w:rsid w:val="00BC294E"/>
    <w:rsid w:val="00BC2964"/>
    <w:rsid w:val="00BC3C15"/>
    <w:rsid w:val="00BC426B"/>
    <w:rsid w:val="00BC496B"/>
    <w:rsid w:val="00BC4CA5"/>
    <w:rsid w:val="00BC57B0"/>
    <w:rsid w:val="00BC5813"/>
    <w:rsid w:val="00BC596A"/>
    <w:rsid w:val="00BC5E75"/>
    <w:rsid w:val="00BC658E"/>
    <w:rsid w:val="00BC6612"/>
    <w:rsid w:val="00BC6857"/>
    <w:rsid w:val="00BC7B04"/>
    <w:rsid w:val="00BC7BB6"/>
    <w:rsid w:val="00BD0A17"/>
    <w:rsid w:val="00BD1151"/>
    <w:rsid w:val="00BD156C"/>
    <w:rsid w:val="00BD20E7"/>
    <w:rsid w:val="00BD2158"/>
    <w:rsid w:val="00BD2284"/>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31F"/>
    <w:rsid w:val="00BE080F"/>
    <w:rsid w:val="00BE0E1D"/>
    <w:rsid w:val="00BE1270"/>
    <w:rsid w:val="00BE141D"/>
    <w:rsid w:val="00BE159C"/>
    <w:rsid w:val="00BE163A"/>
    <w:rsid w:val="00BE1DBD"/>
    <w:rsid w:val="00BE1DE0"/>
    <w:rsid w:val="00BE2082"/>
    <w:rsid w:val="00BE22A8"/>
    <w:rsid w:val="00BE2666"/>
    <w:rsid w:val="00BE3778"/>
    <w:rsid w:val="00BE3962"/>
    <w:rsid w:val="00BE4107"/>
    <w:rsid w:val="00BE4446"/>
    <w:rsid w:val="00BE4C91"/>
    <w:rsid w:val="00BE5B1C"/>
    <w:rsid w:val="00BE5D10"/>
    <w:rsid w:val="00BE7061"/>
    <w:rsid w:val="00BE783A"/>
    <w:rsid w:val="00BE7EEF"/>
    <w:rsid w:val="00BF05E3"/>
    <w:rsid w:val="00BF1931"/>
    <w:rsid w:val="00BF1A10"/>
    <w:rsid w:val="00BF1AA4"/>
    <w:rsid w:val="00BF212B"/>
    <w:rsid w:val="00BF24F5"/>
    <w:rsid w:val="00BF362D"/>
    <w:rsid w:val="00BF37CE"/>
    <w:rsid w:val="00BF5572"/>
    <w:rsid w:val="00BF5810"/>
    <w:rsid w:val="00BF5EE9"/>
    <w:rsid w:val="00BF64E7"/>
    <w:rsid w:val="00BF7563"/>
    <w:rsid w:val="00C014A4"/>
    <w:rsid w:val="00C01F9A"/>
    <w:rsid w:val="00C023B5"/>
    <w:rsid w:val="00C0284F"/>
    <w:rsid w:val="00C0382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EA"/>
    <w:rsid w:val="00C14A21"/>
    <w:rsid w:val="00C14AE6"/>
    <w:rsid w:val="00C15037"/>
    <w:rsid w:val="00C15F4B"/>
    <w:rsid w:val="00C16EBD"/>
    <w:rsid w:val="00C177FB"/>
    <w:rsid w:val="00C17C2E"/>
    <w:rsid w:val="00C200D6"/>
    <w:rsid w:val="00C202B4"/>
    <w:rsid w:val="00C203D2"/>
    <w:rsid w:val="00C205C5"/>
    <w:rsid w:val="00C2060C"/>
    <w:rsid w:val="00C207A0"/>
    <w:rsid w:val="00C20F45"/>
    <w:rsid w:val="00C220F3"/>
    <w:rsid w:val="00C22E36"/>
    <w:rsid w:val="00C22FAE"/>
    <w:rsid w:val="00C2313A"/>
    <w:rsid w:val="00C23BD0"/>
    <w:rsid w:val="00C23CC9"/>
    <w:rsid w:val="00C23D70"/>
    <w:rsid w:val="00C240E1"/>
    <w:rsid w:val="00C244DF"/>
    <w:rsid w:val="00C24C08"/>
    <w:rsid w:val="00C260B0"/>
    <w:rsid w:val="00C26B4F"/>
    <w:rsid w:val="00C2752D"/>
    <w:rsid w:val="00C27543"/>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6EA"/>
    <w:rsid w:val="00C34718"/>
    <w:rsid w:val="00C3476C"/>
    <w:rsid w:val="00C3483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216B"/>
    <w:rsid w:val="00C4219F"/>
    <w:rsid w:val="00C422BA"/>
    <w:rsid w:val="00C42AB7"/>
    <w:rsid w:val="00C42E40"/>
    <w:rsid w:val="00C434B0"/>
    <w:rsid w:val="00C43845"/>
    <w:rsid w:val="00C43BA9"/>
    <w:rsid w:val="00C443FF"/>
    <w:rsid w:val="00C44D0E"/>
    <w:rsid w:val="00C44D72"/>
    <w:rsid w:val="00C455F8"/>
    <w:rsid w:val="00C4567A"/>
    <w:rsid w:val="00C4609A"/>
    <w:rsid w:val="00C46ECF"/>
    <w:rsid w:val="00C4723C"/>
    <w:rsid w:val="00C4779C"/>
    <w:rsid w:val="00C47AC0"/>
    <w:rsid w:val="00C50AA3"/>
    <w:rsid w:val="00C50F81"/>
    <w:rsid w:val="00C511C7"/>
    <w:rsid w:val="00C512A8"/>
    <w:rsid w:val="00C51591"/>
    <w:rsid w:val="00C51711"/>
    <w:rsid w:val="00C51A28"/>
    <w:rsid w:val="00C51C14"/>
    <w:rsid w:val="00C523B8"/>
    <w:rsid w:val="00C53827"/>
    <w:rsid w:val="00C53C75"/>
    <w:rsid w:val="00C53E4E"/>
    <w:rsid w:val="00C5437A"/>
    <w:rsid w:val="00C54928"/>
    <w:rsid w:val="00C54F84"/>
    <w:rsid w:val="00C5501E"/>
    <w:rsid w:val="00C5517B"/>
    <w:rsid w:val="00C55519"/>
    <w:rsid w:val="00C55A58"/>
    <w:rsid w:val="00C55A89"/>
    <w:rsid w:val="00C5626B"/>
    <w:rsid w:val="00C565E1"/>
    <w:rsid w:val="00C5680B"/>
    <w:rsid w:val="00C56C19"/>
    <w:rsid w:val="00C56C21"/>
    <w:rsid w:val="00C57288"/>
    <w:rsid w:val="00C5745C"/>
    <w:rsid w:val="00C57FCF"/>
    <w:rsid w:val="00C6115C"/>
    <w:rsid w:val="00C61845"/>
    <w:rsid w:val="00C61A84"/>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949"/>
    <w:rsid w:val="00C74969"/>
    <w:rsid w:val="00C75217"/>
    <w:rsid w:val="00C75567"/>
    <w:rsid w:val="00C75F5E"/>
    <w:rsid w:val="00C76014"/>
    <w:rsid w:val="00C767F5"/>
    <w:rsid w:val="00C76CCB"/>
    <w:rsid w:val="00C76EB4"/>
    <w:rsid w:val="00C77523"/>
    <w:rsid w:val="00C776B8"/>
    <w:rsid w:val="00C777F8"/>
    <w:rsid w:val="00C80576"/>
    <w:rsid w:val="00C80706"/>
    <w:rsid w:val="00C80882"/>
    <w:rsid w:val="00C80ED4"/>
    <w:rsid w:val="00C81916"/>
    <w:rsid w:val="00C82822"/>
    <w:rsid w:val="00C82A33"/>
    <w:rsid w:val="00C84444"/>
    <w:rsid w:val="00C846BA"/>
    <w:rsid w:val="00C846D6"/>
    <w:rsid w:val="00C84792"/>
    <w:rsid w:val="00C848FF"/>
    <w:rsid w:val="00C84B11"/>
    <w:rsid w:val="00C84C99"/>
    <w:rsid w:val="00C8604D"/>
    <w:rsid w:val="00C86524"/>
    <w:rsid w:val="00C8697B"/>
    <w:rsid w:val="00C8705D"/>
    <w:rsid w:val="00C87649"/>
    <w:rsid w:val="00C8764A"/>
    <w:rsid w:val="00C87981"/>
    <w:rsid w:val="00C87AD1"/>
    <w:rsid w:val="00C87C0D"/>
    <w:rsid w:val="00C87CFB"/>
    <w:rsid w:val="00C87DA9"/>
    <w:rsid w:val="00C87DBA"/>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62B"/>
    <w:rsid w:val="00C95D43"/>
    <w:rsid w:val="00C961F6"/>
    <w:rsid w:val="00C966C3"/>
    <w:rsid w:val="00C97915"/>
    <w:rsid w:val="00C97933"/>
    <w:rsid w:val="00CA064D"/>
    <w:rsid w:val="00CA105D"/>
    <w:rsid w:val="00CA115D"/>
    <w:rsid w:val="00CA17B9"/>
    <w:rsid w:val="00CA2454"/>
    <w:rsid w:val="00CA2465"/>
    <w:rsid w:val="00CA271D"/>
    <w:rsid w:val="00CA28F8"/>
    <w:rsid w:val="00CA300A"/>
    <w:rsid w:val="00CA309B"/>
    <w:rsid w:val="00CA34C0"/>
    <w:rsid w:val="00CA3754"/>
    <w:rsid w:val="00CA3919"/>
    <w:rsid w:val="00CA3A23"/>
    <w:rsid w:val="00CA4642"/>
    <w:rsid w:val="00CA47BC"/>
    <w:rsid w:val="00CA4C2B"/>
    <w:rsid w:val="00CA5499"/>
    <w:rsid w:val="00CA5BE3"/>
    <w:rsid w:val="00CA6875"/>
    <w:rsid w:val="00CA6B2F"/>
    <w:rsid w:val="00CA71E5"/>
    <w:rsid w:val="00CA7316"/>
    <w:rsid w:val="00CA7A27"/>
    <w:rsid w:val="00CA7A56"/>
    <w:rsid w:val="00CA7C20"/>
    <w:rsid w:val="00CA7D02"/>
    <w:rsid w:val="00CB0264"/>
    <w:rsid w:val="00CB074B"/>
    <w:rsid w:val="00CB0A9F"/>
    <w:rsid w:val="00CB1994"/>
    <w:rsid w:val="00CB1AAA"/>
    <w:rsid w:val="00CB1B86"/>
    <w:rsid w:val="00CB1CA5"/>
    <w:rsid w:val="00CB20EA"/>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A53"/>
    <w:rsid w:val="00CC3CA0"/>
    <w:rsid w:val="00CC3D21"/>
    <w:rsid w:val="00CC45C4"/>
    <w:rsid w:val="00CC4627"/>
    <w:rsid w:val="00CC467D"/>
    <w:rsid w:val="00CC47EA"/>
    <w:rsid w:val="00CC4881"/>
    <w:rsid w:val="00CC4930"/>
    <w:rsid w:val="00CC4990"/>
    <w:rsid w:val="00CC4FB6"/>
    <w:rsid w:val="00CC5410"/>
    <w:rsid w:val="00CC5F78"/>
    <w:rsid w:val="00CC6458"/>
    <w:rsid w:val="00CC6E96"/>
    <w:rsid w:val="00CC72BF"/>
    <w:rsid w:val="00CC7BE9"/>
    <w:rsid w:val="00CC7C46"/>
    <w:rsid w:val="00CC7E6F"/>
    <w:rsid w:val="00CD0335"/>
    <w:rsid w:val="00CD0458"/>
    <w:rsid w:val="00CD089E"/>
    <w:rsid w:val="00CD09D2"/>
    <w:rsid w:val="00CD16AB"/>
    <w:rsid w:val="00CD1E0B"/>
    <w:rsid w:val="00CD1EBE"/>
    <w:rsid w:val="00CD2107"/>
    <w:rsid w:val="00CD23A9"/>
    <w:rsid w:val="00CD2602"/>
    <w:rsid w:val="00CD2AEA"/>
    <w:rsid w:val="00CD2BDB"/>
    <w:rsid w:val="00CD2DD2"/>
    <w:rsid w:val="00CD339D"/>
    <w:rsid w:val="00CD3898"/>
    <w:rsid w:val="00CD3E99"/>
    <w:rsid w:val="00CD4292"/>
    <w:rsid w:val="00CD4743"/>
    <w:rsid w:val="00CD478A"/>
    <w:rsid w:val="00CD478E"/>
    <w:rsid w:val="00CD4F0A"/>
    <w:rsid w:val="00CD52D2"/>
    <w:rsid w:val="00CD59E9"/>
    <w:rsid w:val="00CD6345"/>
    <w:rsid w:val="00CD664F"/>
    <w:rsid w:val="00CD699B"/>
    <w:rsid w:val="00CD69D2"/>
    <w:rsid w:val="00CD71E3"/>
    <w:rsid w:val="00CD736A"/>
    <w:rsid w:val="00CD7491"/>
    <w:rsid w:val="00CE058D"/>
    <w:rsid w:val="00CE06AB"/>
    <w:rsid w:val="00CE0C91"/>
    <w:rsid w:val="00CE1876"/>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12D2"/>
    <w:rsid w:val="00CF1ADC"/>
    <w:rsid w:val="00CF1C10"/>
    <w:rsid w:val="00CF1D32"/>
    <w:rsid w:val="00CF201D"/>
    <w:rsid w:val="00CF2160"/>
    <w:rsid w:val="00CF22CE"/>
    <w:rsid w:val="00CF23A3"/>
    <w:rsid w:val="00CF2453"/>
    <w:rsid w:val="00CF268D"/>
    <w:rsid w:val="00CF2932"/>
    <w:rsid w:val="00CF2D32"/>
    <w:rsid w:val="00CF3B79"/>
    <w:rsid w:val="00CF3C94"/>
    <w:rsid w:val="00CF3D7F"/>
    <w:rsid w:val="00CF44E7"/>
    <w:rsid w:val="00CF4581"/>
    <w:rsid w:val="00CF51F5"/>
    <w:rsid w:val="00CF565A"/>
    <w:rsid w:val="00CF59F2"/>
    <w:rsid w:val="00CF5A68"/>
    <w:rsid w:val="00CF61BF"/>
    <w:rsid w:val="00CF6404"/>
    <w:rsid w:val="00CF6939"/>
    <w:rsid w:val="00CF6DE9"/>
    <w:rsid w:val="00CF6FB0"/>
    <w:rsid w:val="00CF705C"/>
    <w:rsid w:val="00CF77A8"/>
    <w:rsid w:val="00CF7C45"/>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1E6"/>
    <w:rsid w:val="00D11336"/>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7229"/>
    <w:rsid w:val="00D1793C"/>
    <w:rsid w:val="00D17ADB"/>
    <w:rsid w:val="00D17CEF"/>
    <w:rsid w:val="00D17DB5"/>
    <w:rsid w:val="00D17E78"/>
    <w:rsid w:val="00D203E8"/>
    <w:rsid w:val="00D2096B"/>
    <w:rsid w:val="00D20F39"/>
    <w:rsid w:val="00D2114E"/>
    <w:rsid w:val="00D212B9"/>
    <w:rsid w:val="00D21DFF"/>
    <w:rsid w:val="00D21F61"/>
    <w:rsid w:val="00D22107"/>
    <w:rsid w:val="00D22520"/>
    <w:rsid w:val="00D226FA"/>
    <w:rsid w:val="00D22D76"/>
    <w:rsid w:val="00D22E1B"/>
    <w:rsid w:val="00D22FF6"/>
    <w:rsid w:val="00D232B0"/>
    <w:rsid w:val="00D234D5"/>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588C"/>
    <w:rsid w:val="00D463A7"/>
    <w:rsid w:val="00D47162"/>
    <w:rsid w:val="00D473F0"/>
    <w:rsid w:val="00D474F0"/>
    <w:rsid w:val="00D475A9"/>
    <w:rsid w:val="00D47CA3"/>
    <w:rsid w:val="00D511D9"/>
    <w:rsid w:val="00D517DE"/>
    <w:rsid w:val="00D518DD"/>
    <w:rsid w:val="00D519CE"/>
    <w:rsid w:val="00D526EC"/>
    <w:rsid w:val="00D52A3F"/>
    <w:rsid w:val="00D52B18"/>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6529"/>
    <w:rsid w:val="00D56927"/>
    <w:rsid w:val="00D573C3"/>
    <w:rsid w:val="00D608EA"/>
    <w:rsid w:val="00D60B51"/>
    <w:rsid w:val="00D60C9E"/>
    <w:rsid w:val="00D60E25"/>
    <w:rsid w:val="00D61056"/>
    <w:rsid w:val="00D614BE"/>
    <w:rsid w:val="00D62045"/>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AEF"/>
    <w:rsid w:val="00D711D1"/>
    <w:rsid w:val="00D71431"/>
    <w:rsid w:val="00D715E7"/>
    <w:rsid w:val="00D71C7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BB0"/>
    <w:rsid w:val="00D74CD8"/>
    <w:rsid w:val="00D74DE6"/>
    <w:rsid w:val="00D74E86"/>
    <w:rsid w:val="00D74ED0"/>
    <w:rsid w:val="00D7501B"/>
    <w:rsid w:val="00D758B2"/>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50D3"/>
    <w:rsid w:val="00D854C8"/>
    <w:rsid w:val="00D85A9D"/>
    <w:rsid w:val="00D86641"/>
    <w:rsid w:val="00D8701E"/>
    <w:rsid w:val="00D871C2"/>
    <w:rsid w:val="00D87D85"/>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D52"/>
    <w:rsid w:val="00DA5DFF"/>
    <w:rsid w:val="00DA6115"/>
    <w:rsid w:val="00DA6659"/>
    <w:rsid w:val="00DA697A"/>
    <w:rsid w:val="00DA6B95"/>
    <w:rsid w:val="00DA74B5"/>
    <w:rsid w:val="00DA75A0"/>
    <w:rsid w:val="00DB0403"/>
    <w:rsid w:val="00DB07C4"/>
    <w:rsid w:val="00DB08D3"/>
    <w:rsid w:val="00DB0CE4"/>
    <w:rsid w:val="00DB0F8B"/>
    <w:rsid w:val="00DB153E"/>
    <w:rsid w:val="00DB1924"/>
    <w:rsid w:val="00DB2DE0"/>
    <w:rsid w:val="00DB31E8"/>
    <w:rsid w:val="00DB3270"/>
    <w:rsid w:val="00DB358C"/>
    <w:rsid w:val="00DB3CA8"/>
    <w:rsid w:val="00DB3CE4"/>
    <w:rsid w:val="00DB52F2"/>
    <w:rsid w:val="00DB5624"/>
    <w:rsid w:val="00DB58A3"/>
    <w:rsid w:val="00DB5D05"/>
    <w:rsid w:val="00DB68A6"/>
    <w:rsid w:val="00DB6FCA"/>
    <w:rsid w:val="00DB7430"/>
    <w:rsid w:val="00DB7635"/>
    <w:rsid w:val="00DC027C"/>
    <w:rsid w:val="00DC035D"/>
    <w:rsid w:val="00DC0617"/>
    <w:rsid w:val="00DC0939"/>
    <w:rsid w:val="00DC0AA2"/>
    <w:rsid w:val="00DC0BBC"/>
    <w:rsid w:val="00DC0E25"/>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499E"/>
    <w:rsid w:val="00DC4A0F"/>
    <w:rsid w:val="00DC4B16"/>
    <w:rsid w:val="00DC4D39"/>
    <w:rsid w:val="00DC5104"/>
    <w:rsid w:val="00DC58DD"/>
    <w:rsid w:val="00DC5C70"/>
    <w:rsid w:val="00DC614C"/>
    <w:rsid w:val="00DC69B2"/>
    <w:rsid w:val="00DC6B87"/>
    <w:rsid w:val="00DC6E96"/>
    <w:rsid w:val="00DC6FC3"/>
    <w:rsid w:val="00DC70E6"/>
    <w:rsid w:val="00DC7849"/>
    <w:rsid w:val="00DC7A62"/>
    <w:rsid w:val="00DD01B3"/>
    <w:rsid w:val="00DD04C3"/>
    <w:rsid w:val="00DD078C"/>
    <w:rsid w:val="00DD13D4"/>
    <w:rsid w:val="00DD15C5"/>
    <w:rsid w:val="00DD1872"/>
    <w:rsid w:val="00DD194E"/>
    <w:rsid w:val="00DD1CDF"/>
    <w:rsid w:val="00DD2342"/>
    <w:rsid w:val="00DD292A"/>
    <w:rsid w:val="00DD2D75"/>
    <w:rsid w:val="00DD43F3"/>
    <w:rsid w:val="00DD4B25"/>
    <w:rsid w:val="00DD4E5D"/>
    <w:rsid w:val="00DD55CA"/>
    <w:rsid w:val="00DD67E9"/>
    <w:rsid w:val="00DD689E"/>
    <w:rsid w:val="00DD6B33"/>
    <w:rsid w:val="00DD713C"/>
    <w:rsid w:val="00DD72C3"/>
    <w:rsid w:val="00DD7887"/>
    <w:rsid w:val="00DD79A2"/>
    <w:rsid w:val="00DE0296"/>
    <w:rsid w:val="00DE065F"/>
    <w:rsid w:val="00DE0D94"/>
    <w:rsid w:val="00DE0FEF"/>
    <w:rsid w:val="00DE1275"/>
    <w:rsid w:val="00DE1472"/>
    <w:rsid w:val="00DE18CB"/>
    <w:rsid w:val="00DE1AD5"/>
    <w:rsid w:val="00DE26C2"/>
    <w:rsid w:val="00DE29B6"/>
    <w:rsid w:val="00DE30C5"/>
    <w:rsid w:val="00DE4203"/>
    <w:rsid w:val="00DE4C7B"/>
    <w:rsid w:val="00DE5379"/>
    <w:rsid w:val="00DE5B7B"/>
    <w:rsid w:val="00DE61A8"/>
    <w:rsid w:val="00DE6232"/>
    <w:rsid w:val="00DE637D"/>
    <w:rsid w:val="00DE74E5"/>
    <w:rsid w:val="00DF0053"/>
    <w:rsid w:val="00DF0ABB"/>
    <w:rsid w:val="00DF0BF5"/>
    <w:rsid w:val="00DF0D0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6048"/>
    <w:rsid w:val="00DF6079"/>
    <w:rsid w:val="00DF60D3"/>
    <w:rsid w:val="00DF6115"/>
    <w:rsid w:val="00DF6277"/>
    <w:rsid w:val="00DF631A"/>
    <w:rsid w:val="00DF67D2"/>
    <w:rsid w:val="00DF78B7"/>
    <w:rsid w:val="00DF7A8F"/>
    <w:rsid w:val="00DF7C00"/>
    <w:rsid w:val="00DF7CF1"/>
    <w:rsid w:val="00E00A72"/>
    <w:rsid w:val="00E00DBE"/>
    <w:rsid w:val="00E01314"/>
    <w:rsid w:val="00E014A0"/>
    <w:rsid w:val="00E01A55"/>
    <w:rsid w:val="00E01A7F"/>
    <w:rsid w:val="00E01C79"/>
    <w:rsid w:val="00E01D8A"/>
    <w:rsid w:val="00E01E2A"/>
    <w:rsid w:val="00E02014"/>
    <w:rsid w:val="00E02209"/>
    <w:rsid w:val="00E02335"/>
    <w:rsid w:val="00E02482"/>
    <w:rsid w:val="00E02AD8"/>
    <w:rsid w:val="00E02B6A"/>
    <w:rsid w:val="00E02E4C"/>
    <w:rsid w:val="00E03465"/>
    <w:rsid w:val="00E03554"/>
    <w:rsid w:val="00E03785"/>
    <w:rsid w:val="00E03B6A"/>
    <w:rsid w:val="00E03BC1"/>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49AF"/>
    <w:rsid w:val="00E14A40"/>
    <w:rsid w:val="00E14DE9"/>
    <w:rsid w:val="00E15A39"/>
    <w:rsid w:val="00E1616D"/>
    <w:rsid w:val="00E167AA"/>
    <w:rsid w:val="00E168C2"/>
    <w:rsid w:val="00E16CF8"/>
    <w:rsid w:val="00E1783A"/>
    <w:rsid w:val="00E17ACD"/>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0E71"/>
    <w:rsid w:val="00E30F5D"/>
    <w:rsid w:val="00E31111"/>
    <w:rsid w:val="00E313CD"/>
    <w:rsid w:val="00E31650"/>
    <w:rsid w:val="00E31EAF"/>
    <w:rsid w:val="00E32715"/>
    <w:rsid w:val="00E32743"/>
    <w:rsid w:val="00E32BE2"/>
    <w:rsid w:val="00E3301D"/>
    <w:rsid w:val="00E335A1"/>
    <w:rsid w:val="00E3391F"/>
    <w:rsid w:val="00E33B6B"/>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FA"/>
    <w:rsid w:val="00E40532"/>
    <w:rsid w:val="00E40576"/>
    <w:rsid w:val="00E40750"/>
    <w:rsid w:val="00E40B58"/>
    <w:rsid w:val="00E412F5"/>
    <w:rsid w:val="00E414AC"/>
    <w:rsid w:val="00E41FF9"/>
    <w:rsid w:val="00E42236"/>
    <w:rsid w:val="00E423CB"/>
    <w:rsid w:val="00E42B85"/>
    <w:rsid w:val="00E42BBC"/>
    <w:rsid w:val="00E43078"/>
    <w:rsid w:val="00E43168"/>
    <w:rsid w:val="00E43C2F"/>
    <w:rsid w:val="00E44691"/>
    <w:rsid w:val="00E44780"/>
    <w:rsid w:val="00E44AA4"/>
    <w:rsid w:val="00E45171"/>
    <w:rsid w:val="00E452A0"/>
    <w:rsid w:val="00E46024"/>
    <w:rsid w:val="00E463B7"/>
    <w:rsid w:val="00E4649A"/>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5181"/>
    <w:rsid w:val="00E558CC"/>
    <w:rsid w:val="00E56641"/>
    <w:rsid w:val="00E567EA"/>
    <w:rsid w:val="00E56BA0"/>
    <w:rsid w:val="00E56D7C"/>
    <w:rsid w:val="00E56F1A"/>
    <w:rsid w:val="00E57029"/>
    <w:rsid w:val="00E57247"/>
    <w:rsid w:val="00E57D6F"/>
    <w:rsid w:val="00E606CE"/>
    <w:rsid w:val="00E611CF"/>
    <w:rsid w:val="00E612B8"/>
    <w:rsid w:val="00E61DF9"/>
    <w:rsid w:val="00E62828"/>
    <w:rsid w:val="00E6302C"/>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776"/>
    <w:rsid w:val="00E73ADA"/>
    <w:rsid w:val="00E7404B"/>
    <w:rsid w:val="00E744AD"/>
    <w:rsid w:val="00E74DB6"/>
    <w:rsid w:val="00E7520D"/>
    <w:rsid w:val="00E7524E"/>
    <w:rsid w:val="00E75729"/>
    <w:rsid w:val="00E75F45"/>
    <w:rsid w:val="00E76900"/>
    <w:rsid w:val="00E76D27"/>
    <w:rsid w:val="00E76F88"/>
    <w:rsid w:val="00E76FFC"/>
    <w:rsid w:val="00E77585"/>
    <w:rsid w:val="00E7779A"/>
    <w:rsid w:val="00E777BA"/>
    <w:rsid w:val="00E77A84"/>
    <w:rsid w:val="00E77AFB"/>
    <w:rsid w:val="00E80104"/>
    <w:rsid w:val="00E80647"/>
    <w:rsid w:val="00E80B69"/>
    <w:rsid w:val="00E80E3E"/>
    <w:rsid w:val="00E8103B"/>
    <w:rsid w:val="00E8118F"/>
    <w:rsid w:val="00E830E3"/>
    <w:rsid w:val="00E832F4"/>
    <w:rsid w:val="00E83CEC"/>
    <w:rsid w:val="00E840C2"/>
    <w:rsid w:val="00E8425E"/>
    <w:rsid w:val="00E84BE7"/>
    <w:rsid w:val="00E84E65"/>
    <w:rsid w:val="00E85049"/>
    <w:rsid w:val="00E85181"/>
    <w:rsid w:val="00E854F4"/>
    <w:rsid w:val="00E8576C"/>
    <w:rsid w:val="00E85F58"/>
    <w:rsid w:val="00E865AD"/>
    <w:rsid w:val="00E86D13"/>
    <w:rsid w:val="00E86D33"/>
    <w:rsid w:val="00E86FEB"/>
    <w:rsid w:val="00E8704B"/>
    <w:rsid w:val="00E874AE"/>
    <w:rsid w:val="00E879A9"/>
    <w:rsid w:val="00E90778"/>
    <w:rsid w:val="00E907BC"/>
    <w:rsid w:val="00E90961"/>
    <w:rsid w:val="00E909D2"/>
    <w:rsid w:val="00E90E5A"/>
    <w:rsid w:val="00E918CB"/>
    <w:rsid w:val="00E92092"/>
    <w:rsid w:val="00E92745"/>
    <w:rsid w:val="00E92A8A"/>
    <w:rsid w:val="00E93A85"/>
    <w:rsid w:val="00E93AF3"/>
    <w:rsid w:val="00E945B8"/>
    <w:rsid w:val="00E9497B"/>
    <w:rsid w:val="00E95023"/>
    <w:rsid w:val="00E951E1"/>
    <w:rsid w:val="00E959B2"/>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CC"/>
    <w:rsid w:val="00EA218A"/>
    <w:rsid w:val="00EA2859"/>
    <w:rsid w:val="00EA2A74"/>
    <w:rsid w:val="00EA2C7A"/>
    <w:rsid w:val="00EA36F2"/>
    <w:rsid w:val="00EA381A"/>
    <w:rsid w:val="00EA3E21"/>
    <w:rsid w:val="00EA3EF7"/>
    <w:rsid w:val="00EA3F19"/>
    <w:rsid w:val="00EA3F9C"/>
    <w:rsid w:val="00EA42D9"/>
    <w:rsid w:val="00EA4535"/>
    <w:rsid w:val="00EA4A80"/>
    <w:rsid w:val="00EA4BE1"/>
    <w:rsid w:val="00EA4DE3"/>
    <w:rsid w:val="00EA526B"/>
    <w:rsid w:val="00EA52A0"/>
    <w:rsid w:val="00EA62A7"/>
    <w:rsid w:val="00EA66CD"/>
    <w:rsid w:val="00EA6928"/>
    <w:rsid w:val="00EA6E70"/>
    <w:rsid w:val="00EA7D65"/>
    <w:rsid w:val="00EB0097"/>
    <w:rsid w:val="00EB0237"/>
    <w:rsid w:val="00EB063E"/>
    <w:rsid w:val="00EB0B4B"/>
    <w:rsid w:val="00EB0C70"/>
    <w:rsid w:val="00EB10F5"/>
    <w:rsid w:val="00EB1870"/>
    <w:rsid w:val="00EB18BA"/>
    <w:rsid w:val="00EB1D01"/>
    <w:rsid w:val="00EB1D83"/>
    <w:rsid w:val="00EB364B"/>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F9"/>
    <w:rsid w:val="00EC5797"/>
    <w:rsid w:val="00EC58DC"/>
    <w:rsid w:val="00EC680B"/>
    <w:rsid w:val="00EC7080"/>
    <w:rsid w:val="00EC79D9"/>
    <w:rsid w:val="00EC7DD9"/>
    <w:rsid w:val="00ED0077"/>
    <w:rsid w:val="00ED0216"/>
    <w:rsid w:val="00ED0753"/>
    <w:rsid w:val="00ED07B7"/>
    <w:rsid w:val="00ED0DEF"/>
    <w:rsid w:val="00ED1033"/>
    <w:rsid w:val="00ED1638"/>
    <w:rsid w:val="00ED1A5D"/>
    <w:rsid w:val="00ED1F3C"/>
    <w:rsid w:val="00ED30E6"/>
    <w:rsid w:val="00ED3469"/>
    <w:rsid w:val="00ED4394"/>
    <w:rsid w:val="00ED443C"/>
    <w:rsid w:val="00ED46EB"/>
    <w:rsid w:val="00ED4C91"/>
    <w:rsid w:val="00ED5919"/>
    <w:rsid w:val="00ED5F09"/>
    <w:rsid w:val="00ED651D"/>
    <w:rsid w:val="00ED67A0"/>
    <w:rsid w:val="00ED6B03"/>
    <w:rsid w:val="00ED70D1"/>
    <w:rsid w:val="00ED717F"/>
    <w:rsid w:val="00ED726A"/>
    <w:rsid w:val="00ED7C88"/>
    <w:rsid w:val="00ED7C9A"/>
    <w:rsid w:val="00ED7F85"/>
    <w:rsid w:val="00EE008E"/>
    <w:rsid w:val="00EE038D"/>
    <w:rsid w:val="00EE060F"/>
    <w:rsid w:val="00EE1086"/>
    <w:rsid w:val="00EE124A"/>
    <w:rsid w:val="00EE1412"/>
    <w:rsid w:val="00EE154C"/>
    <w:rsid w:val="00EE1D50"/>
    <w:rsid w:val="00EE1D5A"/>
    <w:rsid w:val="00EE2539"/>
    <w:rsid w:val="00EE2601"/>
    <w:rsid w:val="00EE2A40"/>
    <w:rsid w:val="00EE377B"/>
    <w:rsid w:val="00EE3E25"/>
    <w:rsid w:val="00EE4515"/>
    <w:rsid w:val="00EE4D9D"/>
    <w:rsid w:val="00EE4F02"/>
    <w:rsid w:val="00EE5567"/>
    <w:rsid w:val="00EE56E5"/>
    <w:rsid w:val="00EE578A"/>
    <w:rsid w:val="00EE57C0"/>
    <w:rsid w:val="00EE5B5A"/>
    <w:rsid w:val="00EE6039"/>
    <w:rsid w:val="00EE686C"/>
    <w:rsid w:val="00EE7152"/>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8DF"/>
    <w:rsid w:val="00EF2F8F"/>
    <w:rsid w:val="00EF3013"/>
    <w:rsid w:val="00EF3117"/>
    <w:rsid w:val="00EF33E9"/>
    <w:rsid w:val="00EF39D5"/>
    <w:rsid w:val="00EF3E25"/>
    <w:rsid w:val="00EF3F48"/>
    <w:rsid w:val="00EF4014"/>
    <w:rsid w:val="00EF4022"/>
    <w:rsid w:val="00EF41FF"/>
    <w:rsid w:val="00EF4396"/>
    <w:rsid w:val="00EF5A65"/>
    <w:rsid w:val="00EF5DF7"/>
    <w:rsid w:val="00EF6180"/>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1AEC"/>
    <w:rsid w:val="00F12119"/>
    <w:rsid w:val="00F12CF9"/>
    <w:rsid w:val="00F12F79"/>
    <w:rsid w:val="00F13670"/>
    <w:rsid w:val="00F13918"/>
    <w:rsid w:val="00F13966"/>
    <w:rsid w:val="00F141AD"/>
    <w:rsid w:val="00F147F9"/>
    <w:rsid w:val="00F14A70"/>
    <w:rsid w:val="00F15574"/>
    <w:rsid w:val="00F15621"/>
    <w:rsid w:val="00F157A7"/>
    <w:rsid w:val="00F16078"/>
    <w:rsid w:val="00F16918"/>
    <w:rsid w:val="00F16D03"/>
    <w:rsid w:val="00F16FF2"/>
    <w:rsid w:val="00F17111"/>
    <w:rsid w:val="00F172C8"/>
    <w:rsid w:val="00F1733F"/>
    <w:rsid w:val="00F17816"/>
    <w:rsid w:val="00F17AAF"/>
    <w:rsid w:val="00F17DA1"/>
    <w:rsid w:val="00F17E84"/>
    <w:rsid w:val="00F20EDD"/>
    <w:rsid w:val="00F21394"/>
    <w:rsid w:val="00F2180B"/>
    <w:rsid w:val="00F218C8"/>
    <w:rsid w:val="00F2209E"/>
    <w:rsid w:val="00F224AA"/>
    <w:rsid w:val="00F22B39"/>
    <w:rsid w:val="00F23016"/>
    <w:rsid w:val="00F23155"/>
    <w:rsid w:val="00F238C3"/>
    <w:rsid w:val="00F23917"/>
    <w:rsid w:val="00F240D7"/>
    <w:rsid w:val="00F24114"/>
    <w:rsid w:val="00F246DD"/>
    <w:rsid w:val="00F25321"/>
    <w:rsid w:val="00F258ED"/>
    <w:rsid w:val="00F265E6"/>
    <w:rsid w:val="00F26C27"/>
    <w:rsid w:val="00F2727C"/>
    <w:rsid w:val="00F27308"/>
    <w:rsid w:val="00F27363"/>
    <w:rsid w:val="00F273EF"/>
    <w:rsid w:val="00F275E1"/>
    <w:rsid w:val="00F277F4"/>
    <w:rsid w:val="00F27CB2"/>
    <w:rsid w:val="00F300BA"/>
    <w:rsid w:val="00F31205"/>
    <w:rsid w:val="00F31C54"/>
    <w:rsid w:val="00F31ECC"/>
    <w:rsid w:val="00F31F1F"/>
    <w:rsid w:val="00F32283"/>
    <w:rsid w:val="00F32436"/>
    <w:rsid w:val="00F32A99"/>
    <w:rsid w:val="00F33455"/>
    <w:rsid w:val="00F334B6"/>
    <w:rsid w:val="00F334C5"/>
    <w:rsid w:val="00F338CC"/>
    <w:rsid w:val="00F34576"/>
    <w:rsid w:val="00F34FB3"/>
    <w:rsid w:val="00F35498"/>
    <w:rsid w:val="00F3573B"/>
    <w:rsid w:val="00F3581E"/>
    <w:rsid w:val="00F359F1"/>
    <w:rsid w:val="00F35A72"/>
    <w:rsid w:val="00F360ED"/>
    <w:rsid w:val="00F36348"/>
    <w:rsid w:val="00F3668A"/>
    <w:rsid w:val="00F37280"/>
    <w:rsid w:val="00F37D66"/>
    <w:rsid w:val="00F37F4B"/>
    <w:rsid w:val="00F37F69"/>
    <w:rsid w:val="00F404FB"/>
    <w:rsid w:val="00F40E4C"/>
    <w:rsid w:val="00F41113"/>
    <w:rsid w:val="00F4116A"/>
    <w:rsid w:val="00F412D0"/>
    <w:rsid w:val="00F4135A"/>
    <w:rsid w:val="00F41868"/>
    <w:rsid w:val="00F41ACD"/>
    <w:rsid w:val="00F42366"/>
    <w:rsid w:val="00F4328D"/>
    <w:rsid w:val="00F434DD"/>
    <w:rsid w:val="00F4374C"/>
    <w:rsid w:val="00F43AF8"/>
    <w:rsid w:val="00F43E54"/>
    <w:rsid w:val="00F43E79"/>
    <w:rsid w:val="00F44068"/>
    <w:rsid w:val="00F4468D"/>
    <w:rsid w:val="00F44710"/>
    <w:rsid w:val="00F44D19"/>
    <w:rsid w:val="00F45E7A"/>
    <w:rsid w:val="00F4614A"/>
    <w:rsid w:val="00F4667E"/>
    <w:rsid w:val="00F46A3D"/>
    <w:rsid w:val="00F47237"/>
    <w:rsid w:val="00F47546"/>
    <w:rsid w:val="00F478DD"/>
    <w:rsid w:val="00F47B14"/>
    <w:rsid w:val="00F50324"/>
    <w:rsid w:val="00F50879"/>
    <w:rsid w:val="00F50BF6"/>
    <w:rsid w:val="00F50C56"/>
    <w:rsid w:val="00F50C8A"/>
    <w:rsid w:val="00F50ED9"/>
    <w:rsid w:val="00F50EF1"/>
    <w:rsid w:val="00F51B79"/>
    <w:rsid w:val="00F51BEB"/>
    <w:rsid w:val="00F51C13"/>
    <w:rsid w:val="00F51DC0"/>
    <w:rsid w:val="00F51E00"/>
    <w:rsid w:val="00F522F4"/>
    <w:rsid w:val="00F52324"/>
    <w:rsid w:val="00F525A8"/>
    <w:rsid w:val="00F5271D"/>
    <w:rsid w:val="00F52C5E"/>
    <w:rsid w:val="00F53300"/>
    <w:rsid w:val="00F53453"/>
    <w:rsid w:val="00F5369C"/>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B6"/>
    <w:rsid w:val="00F607C5"/>
    <w:rsid w:val="00F60835"/>
    <w:rsid w:val="00F60847"/>
    <w:rsid w:val="00F60901"/>
    <w:rsid w:val="00F609B0"/>
    <w:rsid w:val="00F612DA"/>
    <w:rsid w:val="00F61BEE"/>
    <w:rsid w:val="00F61FA4"/>
    <w:rsid w:val="00F622DE"/>
    <w:rsid w:val="00F625D4"/>
    <w:rsid w:val="00F62915"/>
    <w:rsid w:val="00F62A3E"/>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67597"/>
    <w:rsid w:val="00F7045C"/>
    <w:rsid w:val="00F71168"/>
    <w:rsid w:val="00F722FD"/>
    <w:rsid w:val="00F72385"/>
    <w:rsid w:val="00F7283D"/>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57"/>
    <w:rsid w:val="00F80537"/>
    <w:rsid w:val="00F805B6"/>
    <w:rsid w:val="00F80CFA"/>
    <w:rsid w:val="00F80F54"/>
    <w:rsid w:val="00F81402"/>
    <w:rsid w:val="00F81576"/>
    <w:rsid w:val="00F82172"/>
    <w:rsid w:val="00F82555"/>
    <w:rsid w:val="00F827F4"/>
    <w:rsid w:val="00F8280A"/>
    <w:rsid w:val="00F83204"/>
    <w:rsid w:val="00F833BD"/>
    <w:rsid w:val="00F83664"/>
    <w:rsid w:val="00F83788"/>
    <w:rsid w:val="00F83835"/>
    <w:rsid w:val="00F84AF4"/>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717D"/>
    <w:rsid w:val="00F87369"/>
    <w:rsid w:val="00F87FC4"/>
    <w:rsid w:val="00F9049B"/>
    <w:rsid w:val="00F9087F"/>
    <w:rsid w:val="00F917FC"/>
    <w:rsid w:val="00F918CE"/>
    <w:rsid w:val="00F919FE"/>
    <w:rsid w:val="00F925B9"/>
    <w:rsid w:val="00F92BB3"/>
    <w:rsid w:val="00F93A97"/>
    <w:rsid w:val="00F93AED"/>
    <w:rsid w:val="00F93AF1"/>
    <w:rsid w:val="00F93EC0"/>
    <w:rsid w:val="00F9442B"/>
    <w:rsid w:val="00F94501"/>
    <w:rsid w:val="00F94A45"/>
    <w:rsid w:val="00F94F92"/>
    <w:rsid w:val="00F95756"/>
    <w:rsid w:val="00F9690A"/>
    <w:rsid w:val="00F96D15"/>
    <w:rsid w:val="00F970A4"/>
    <w:rsid w:val="00F97810"/>
    <w:rsid w:val="00FA072E"/>
    <w:rsid w:val="00FA08CF"/>
    <w:rsid w:val="00FA093A"/>
    <w:rsid w:val="00FA0A3D"/>
    <w:rsid w:val="00FA0CDC"/>
    <w:rsid w:val="00FA0EAB"/>
    <w:rsid w:val="00FA0F7F"/>
    <w:rsid w:val="00FA1FF4"/>
    <w:rsid w:val="00FA23CA"/>
    <w:rsid w:val="00FA2F4E"/>
    <w:rsid w:val="00FA3453"/>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36"/>
    <w:rsid w:val="00FB40B1"/>
    <w:rsid w:val="00FB4172"/>
    <w:rsid w:val="00FB4B31"/>
    <w:rsid w:val="00FB5322"/>
    <w:rsid w:val="00FB5342"/>
    <w:rsid w:val="00FB547A"/>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1E"/>
    <w:rsid w:val="00FD0A5B"/>
    <w:rsid w:val="00FD0FAA"/>
    <w:rsid w:val="00FD1445"/>
    <w:rsid w:val="00FD1CB7"/>
    <w:rsid w:val="00FD2A80"/>
    <w:rsid w:val="00FD2BCD"/>
    <w:rsid w:val="00FD3389"/>
    <w:rsid w:val="00FD3651"/>
    <w:rsid w:val="00FD3807"/>
    <w:rsid w:val="00FD3927"/>
    <w:rsid w:val="00FD3D23"/>
    <w:rsid w:val="00FD4215"/>
    <w:rsid w:val="00FD43E0"/>
    <w:rsid w:val="00FD48E3"/>
    <w:rsid w:val="00FD59D0"/>
    <w:rsid w:val="00FD5D27"/>
    <w:rsid w:val="00FD5D6A"/>
    <w:rsid w:val="00FD61A6"/>
    <w:rsid w:val="00FD650E"/>
    <w:rsid w:val="00FD65D4"/>
    <w:rsid w:val="00FE0BF2"/>
    <w:rsid w:val="00FE0F3B"/>
    <w:rsid w:val="00FE104E"/>
    <w:rsid w:val="00FE107A"/>
    <w:rsid w:val="00FE158B"/>
    <w:rsid w:val="00FE15A3"/>
    <w:rsid w:val="00FE18D2"/>
    <w:rsid w:val="00FE1E77"/>
    <w:rsid w:val="00FE22DA"/>
    <w:rsid w:val="00FE24F4"/>
    <w:rsid w:val="00FE36C2"/>
    <w:rsid w:val="00FE382B"/>
    <w:rsid w:val="00FE442F"/>
    <w:rsid w:val="00FE456A"/>
    <w:rsid w:val="00FE47F3"/>
    <w:rsid w:val="00FE4819"/>
    <w:rsid w:val="00FE4FC7"/>
    <w:rsid w:val="00FE532B"/>
    <w:rsid w:val="00FE6277"/>
    <w:rsid w:val="00FE65AB"/>
    <w:rsid w:val="00FE685C"/>
    <w:rsid w:val="00FE6C87"/>
    <w:rsid w:val="00FE7375"/>
    <w:rsid w:val="00FE74B8"/>
    <w:rsid w:val="00FE7C93"/>
    <w:rsid w:val="00FF0408"/>
    <w:rsid w:val="00FF05FE"/>
    <w:rsid w:val="00FF08AC"/>
    <w:rsid w:val="00FF0E09"/>
    <w:rsid w:val="00FF115F"/>
    <w:rsid w:val="00FF2EE0"/>
    <w:rsid w:val="00FF3448"/>
    <w:rsid w:val="00FF36BC"/>
    <w:rsid w:val="00FF379A"/>
    <w:rsid w:val="00FF416C"/>
    <w:rsid w:val="00FF43EB"/>
    <w:rsid w:val="00FF4936"/>
    <w:rsid w:val="00FF4EEF"/>
    <w:rsid w:val="00FF5058"/>
    <w:rsid w:val="00FF509E"/>
    <w:rsid w:val="00FF58B5"/>
    <w:rsid w:val="00FF5D3B"/>
    <w:rsid w:val="00FF5FAF"/>
    <w:rsid w:val="00FF60F4"/>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emf"/><Relationship Id="rId19" Type="http://schemas.openxmlformats.org/officeDocument/2006/relationships/image" Target="media/image3.emf"/><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emf"/><Relationship Id="rId69" Type="http://schemas.openxmlformats.org/officeDocument/2006/relationships/image" Target="media/image52.jp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chart" Target="charts/chart1.xml"/><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jp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emf"/><Relationship Id="rId47" Type="http://schemas.openxmlformats.org/officeDocument/2006/relationships/image" Target="media/image31.emf"/><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4.png"/><Relationship Id="rId31" Type="http://schemas.openxmlformats.org/officeDocument/2006/relationships/image" Target="media/image15.emf"/><Relationship Id="rId32" Type="http://schemas.openxmlformats.org/officeDocument/2006/relationships/image" Target="media/image16.emf"/><Relationship Id="rId33" Type="http://schemas.openxmlformats.org/officeDocument/2006/relationships/image" Target="media/image17.emf"/><Relationship Id="rId34" Type="http://schemas.openxmlformats.org/officeDocument/2006/relationships/image" Target="media/image18.jpg"/><Relationship Id="rId35" Type="http://schemas.openxmlformats.org/officeDocument/2006/relationships/image" Target="media/image19.jpg"/><Relationship Id="rId36" Type="http://schemas.openxmlformats.org/officeDocument/2006/relationships/image" Target="media/image20.jpg"/><Relationship Id="rId37" Type="http://schemas.openxmlformats.org/officeDocument/2006/relationships/image" Target="media/image21.emf"/><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3.jp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jp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emf"/><Relationship Id="rId29" Type="http://schemas.openxmlformats.org/officeDocument/2006/relationships/image" Target="media/image13.png"/><Relationship Id="rId73" Type="http://schemas.openxmlformats.org/officeDocument/2006/relationships/image" Target="media/image56.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extLst xmlns:c16r2="http://schemas.microsoft.com/office/drawing/2015/06/chart">
            <c:ext xmlns:c16="http://schemas.microsoft.com/office/drawing/2014/chart" uri="{C3380CC4-5D6E-409C-BE32-E72D297353CC}">
              <c16:uniqueId val="{00000001-15CF-B949-99CE-2FA4EB8AD303}"/>
            </c:ext>
          </c:extLst>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extLst xmlns:c16r2="http://schemas.microsoft.com/office/drawing/2015/06/chart">
            <c:ext xmlns:c16="http://schemas.microsoft.com/office/drawing/2014/chart" uri="{C3380CC4-5D6E-409C-BE32-E72D297353CC}">
              <c16:uniqueId val="{00000003-15CF-B949-99CE-2FA4EB8AD303}"/>
            </c:ext>
          </c:extLst>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extLst xmlns:c16r2="http://schemas.microsoft.com/office/drawing/2015/06/chart">
            <c:ext xmlns:c16="http://schemas.microsoft.com/office/drawing/2014/chart" uri="{C3380CC4-5D6E-409C-BE32-E72D297353CC}">
              <c16:uniqueId val="{00000005-15CF-B949-99CE-2FA4EB8AD303}"/>
            </c:ext>
          </c:extLst>
        </c:ser>
        <c:dLbls>
          <c:showLegendKey val="0"/>
          <c:showVal val="1"/>
          <c:showCatName val="0"/>
          <c:showSerName val="0"/>
          <c:showPercent val="0"/>
          <c:showBubbleSize val="0"/>
        </c:dLbls>
        <c:gapWidth val="75"/>
        <c:axId val="-2041052424"/>
        <c:axId val="-2040983048"/>
      </c:barChart>
      <c:catAx>
        <c:axId val="-2041052424"/>
        <c:scaling>
          <c:orientation val="minMax"/>
        </c:scaling>
        <c:delete val="0"/>
        <c:axPos val="b"/>
        <c:numFmt formatCode="General" sourceLinked="0"/>
        <c:majorTickMark val="none"/>
        <c:minorTickMark val="none"/>
        <c:tickLblPos val="nextTo"/>
        <c:crossAx val="-2040983048"/>
        <c:crosses val="autoZero"/>
        <c:auto val="1"/>
        <c:lblAlgn val="ctr"/>
        <c:lblOffset val="100"/>
        <c:noMultiLvlLbl val="0"/>
      </c:catAx>
      <c:valAx>
        <c:axId val="-2040983048"/>
        <c:scaling>
          <c:orientation val="minMax"/>
        </c:scaling>
        <c:delete val="0"/>
        <c:axPos val="l"/>
        <c:numFmt formatCode="0.00" sourceLinked="1"/>
        <c:majorTickMark val="none"/>
        <c:minorTickMark val="none"/>
        <c:tickLblPos val="nextTo"/>
        <c:crossAx val="-2041052424"/>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10CAC4EB-7008-2B49-8529-FEF892A61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140</Pages>
  <Words>57056</Words>
  <Characters>325223</Characters>
  <Application>Microsoft Macintosh Word</Application>
  <DocSecurity>0</DocSecurity>
  <Lines>2710</Lines>
  <Paragraphs>763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381516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109</cp:revision>
  <cp:lastPrinted>2018-04-04T13:13:00Z</cp:lastPrinted>
  <dcterms:created xsi:type="dcterms:W3CDTF">2018-04-23T23:57:00Z</dcterms:created>
  <dcterms:modified xsi:type="dcterms:W3CDTF">2018-04-24T01:31:00Z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