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989CBE3" w14:textId="77777777" w:rsidR="0033378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3378F">
            <w:rPr>
              <w:noProof/>
            </w:rPr>
            <w:t>List of Figures</w:t>
          </w:r>
          <w:r w:rsidR="0033378F">
            <w:rPr>
              <w:noProof/>
            </w:rPr>
            <w:tab/>
          </w:r>
          <w:r w:rsidR="0033378F">
            <w:rPr>
              <w:noProof/>
            </w:rPr>
            <w:fldChar w:fldCharType="begin"/>
          </w:r>
          <w:r w:rsidR="0033378F">
            <w:rPr>
              <w:noProof/>
            </w:rPr>
            <w:instrText xml:space="preserve"> PAGEREF _Toc386158905 \h </w:instrText>
          </w:r>
          <w:r w:rsidR="0033378F">
            <w:rPr>
              <w:noProof/>
            </w:rPr>
          </w:r>
          <w:r w:rsidR="0033378F">
            <w:rPr>
              <w:noProof/>
            </w:rPr>
            <w:fldChar w:fldCharType="separate"/>
          </w:r>
          <w:r w:rsidR="0033378F">
            <w:rPr>
              <w:noProof/>
            </w:rPr>
            <w:t>I</w:t>
          </w:r>
          <w:r w:rsidR="0033378F">
            <w:rPr>
              <w:noProof/>
            </w:rPr>
            <w:fldChar w:fldCharType="end"/>
          </w:r>
        </w:p>
        <w:p w14:paraId="065F70E0" w14:textId="77777777" w:rsidR="0033378F" w:rsidRDefault="0033378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_Toc386158906 \h </w:instrText>
          </w:r>
          <w:r>
            <w:rPr>
              <w:noProof/>
            </w:rPr>
          </w:r>
          <w:r>
            <w:rPr>
              <w:noProof/>
            </w:rPr>
            <w:fldChar w:fldCharType="separate"/>
          </w:r>
          <w:r>
            <w:rPr>
              <w:noProof/>
            </w:rPr>
            <w:t>VI</w:t>
          </w:r>
          <w:r>
            <w:rPr>
              <w:noProof/>
            </w:rPr>
            <w:fldChar w:fldCharType="end"/>
          </w:r>
        </w:p>
        <w:p w14:paraId="1679F7B3" w14:textId="77777777" w:rsidR="0033378F" w:rsidRDefault="0033378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_Toc386158907 \h </w:instrText>
          </w:r>
          <w:r>
            <w:rPr>
              <w:noProof/>
            </w:rPr>
          </w:r>
          <w:r>
            <w:rPr>
              <w:noProof/>
            </w:rPr>
            <w:fldChar w:fldCharType="separate"/>
          </w:r>
          <w:r>
            <w:rPr>
              <w:noProof/>
            </w:rPr>
            <w:t>1</w:t>
          </w:r>
          <w:r>
            <w:rPr>
              <w:noProof/>
            </w:rPr>
            <w:fldChar w:fldCharType="end"/>
          </w:r>
        </w:p>
        <w:p w14:paraId="60205BF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_Toc386158908 \h </w:instrText>
          </w:r>
          <w:r>
            <w:rPr>
              <w:noProof/>
            </w:rPr>
          </w:r>
          <w:r>
            <w:rPr>
              <w:noProof/>
            </w:rPr>
            <w:fldChar w:fldCharType="separate"/>
          </w:r>
          <w:r>
            <w:rPr>
              <w:noProof/>
            </w:rPr>
            <w:t>1</w:t>
          </w:r>
          <w:r>
            <w:rPr>
              <w:noProof/>
            </w:rPr>
            <w:fldChar w:fldCharType="end"/>
          </w:r>
        </w:p>
        <w:p w14:paraId="547475E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_Toc386158909 \h </w:instrText>
          </w:r>
          <w:r>
            <w:rPr>
              <w:noProof/>
            </w:rPr>
          </w:r>
          <w:r>
            <w:rPr>
              <w:noProof/>
            </w:rPr>
            <w:fldChar w:fldCharType="separate"/>
          </w:r>
          <w:r>
            <w:rPr>
              <w:noProof/>
            </w:rPr>
            <w:t>3</w:t>
          </w:r>
          <w:r>
            <w:rPr>
              <w:noProof/>
            </w:rPr>
            <w:fldChar w:fldCharType="end"/>
          </w:r>
        </w:p>
        <w:p w14:paraId="12DB3B9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_Toc386158910 \h </w:instrText>
          </w:r>
          <w:r>
            <w:rPr>
              <w:noProof/>
            </w:rPr>
          </w:r>
          <w:r>
            <w:rPr>
              <w:noProof/>
            </w:rPr>
            <w:fldChar w:fldCharType="separate"/>
          </w:r>
          <w:r>
            <w:rPr>
              <w:noProof/>
            </w:rPr>
            <w:t>4</w:t>
          </w:r>
          <w:r>
            <w:rPr>
              <w:noProof/>
            </w:rPr>
            <w:fldChar w:fldCharType="end"/>
          </w:r>
        </w:p>
        <w:p w14:paraId="7F88E2B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_Toc386158911 \h </w:instrText>
          </w:r>
          <w:r>
            <w:rPr>
              <w:noProof/>
            </w:rPr>
          </w:r>
          <w:r>
            <w:rPr>
              <w:noProof/>
            </w:rPr>
            <w:fldChar w:fldCharType="separate"/>
          </w:r>
          <w:r>
            <w:rPr>
              <w:noProof/>
            </w:rPr>
            <w:t>7</w:t>
          </w:r>
          <w:r>
            <w:rPr>
              <w:noProof/>
            </w:rPr>
            <w:fldChar w:fldCharType="end"/>
          </w:r>
        </w:p>
        <w:p w14:paraId="416DA94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_Toc386158912 \h </w:instrText>
          </w:r>
          <w:r>
            <w:rPr>
              <w:noProof/>
            </w:rPr>
          </w:r>
          <w:r>
            <w:rPr>
              <w:noProof/>
            </w:rPr>
            <w:fldChar w:fldCharType="separate"/>
          </w:r>
          <w:r>
            <w:rPr>
              <w:noProof/>
            </w:rPr>
            <w:t>8</w:t>
          </w:r>
          <w:r>
            <w:rPr>
              <w:noProof/>
            </w:rPr>
            <w:fldChar w:fldCharType="end"/>
          </w:r>
        </w:p>
        <w:p w14:paraId="27039768" w14:textId="77777777" w:rsidR="0033378F" w:rsidRDefault="0033378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_Toc386158913 \h </w:instrText>
          </w:r>
          <w:r>
            <w:rPr>
              <w:noProof/>
            </w:rPr>
          </w:r>
          <w:r>
            <w:rPr>
              <w:noProof/>
            </w:rPr>
            <w:fldChar w:fldCharType="separate"/>
          </w:r>
          <w:r>
            <w:rPr>
              <w:noProof/>
            </w:rPr>
            <w:t>12</w:t>
          </w:r>
          <w:r>
            <w:rPr>
              <w:noProof/>
            </w:rPr>
            <w:fldChar w:fldCharType="end"/>
          </w:r>
        </w:p>
        <w:p w14:paraId="4FD4345E"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_Toc386158914 \h </w:instrText>
          </w:r>
          <w:r>
            <w:rPr>
              <w:noProof/>
            </w:rPr>
          </w:r>
          <w:r>
            <w:rPr>
              <w:noProof/>
            </w:rPr>
            <w:fldChar w:fldCharType="separate"/>
          </w:r>
          <w:r>
            <w:rPr>
              <w:noProof/>
            </w:rPr>
            <w:t>12</w:t>
          </w:r>
          <w:r>
            <w:rPr>
              <w:noProof/>
            </w:rPr>
            <w:fldChar w:fldCharType="end"/>
          </w:r>
        </w:p>
        <w:p w14:paraId="1AE9CDD9" w14:textId="77777777" w:rsidR="0033378F" w:rsidRDefault="0033378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_Toc386158915 \h </w:instrText>
          </w:r>
          <w:r>
            <w:rPr>
              <w:noProof/>
            </w:rPr>
          </w:r>
          <w:r>
            <w:rPr>
              <w:noProof/>
            </w:rPr>
            <w:fldChar w:fldCharType="separate"/>
          </w:r>
          <w:r>
            <w:rPr>
              <w:noProof/>
            </w:rPr>
            <w:t>12</w:t>
          </w:r>
          <w:r>
            <w:rPr>
              <w:noProof/>
            </w:rPr>
            <w:fldChar w:fldCharType="end"/>
          </w:r>
        </w:p>
        <w:p w14:paraId="168AAD31" w14:textId="77777777" w:rsidR="0033378F" w:rsidRDefault="0033378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_Toc386158916 \h </w:instrText>
          </w:r>
          <w:r>
            <w:rPr>
              <w:noProof/>
            </w:rPr>
          </w:r>
          <w:r>
            <w:rPr>
              <w:noProof/>
            </w:rPr>
            <w:fldChar w:fldCharType="separate"/>
          </w:r>
          <w:r>
            <w:rPr>
              <w:noProof/>
            </w:rPr>
            <w:t>13</w:t>
          </w:r>
          <w:r>
            <w:rPr>
              <w:noProof/>
            </w:rPr>
            <w:fldChar w:fldCharType="end"/>
          </w:r>
        </w:p>
        <w:p w14:paraId="6122DC7B" w14:textId="77777777" w:rsidR="0033378F" w:rsidRDefault="0033378F">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_Toc386158917 \h </w:instrText>
          </w:r>
          <w:r>
            <w:rPr>
              <w:noProof/>
            </w:rPr>
          </w:r>
          <w:r>
            <w:rPr>
              <w:noProof/>
            </w:rPr>
            <w:fldChar w:fldCharType="separate"/>
          </w:r>
          <w:r>
            <w:rPr>
              <w:noProof/>
            </w:rPr>
            <w:t>13</w:t>
          </w:r>
          <w:r>
            <w:rPr>
              <w:noProof/>
            </w:rPr>
            <w:fldChar w:fldCharType="end"/>
          </w:r>
        </w:p>
        <w:p w14:paraId="117156E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_Toc386158918 \h </w:instrText>
          </w:r>
          <w:r>
            <w:rPr>
              <w:noProof/>
            </w:rPr>
          </w:r>
          <w:r>
            <w:rPr>
              <w:noProof/>
            </w:rPr>
            <w:fldChar w:fldCharType="separate"/>
          </w:r>
          <w:r>
            <w:rPr>
              <w:noProof/>
            </w:rPr>
            <w:t>14</w:t>
          </w:r>
          <w:r>
            <w:rPr>
              <w:noProof/>
            </w:rPr>
            <w:fldChar w:fldCharType="end"/>
          </w:r>
        </w:p>
        <w:p w14:paraId="44202EFE" w14:textId="77777777" w:rsidR="0033378F" w:rsidRDefault="0033378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_Toc386158919 \h </w:instrText>
          </w:r>
          <w:r>
            <w:rPr>
              <w:noProof/>
            </w:rPr>
          </w:r>
          <w:r>
            <w:rPr>
              <w:noProof/>
            </w:rPr>
            <w:fldChar w:fldCharType="separate"/>
          </w:r>
          <w:r>
            <w:rPr>
              <w:noProof/>
            </w:rPr>
            <w:t>14</w:t>
          </w:r>
          <w:r>
            <w:rPr>
              <w:noProof/>
            </w:rPr>
            <w:fldChar w:fldCharType="end"/>
          </w:r>
        </w:p>
        <w:p w14:paraId="21B793E7" w14:textId="77777777" w:rsidR="0033378F" w:rsidRDefault="0033378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_Toc386158920 \h </w:instrText>
          </w:r>
          <w:r>
            <w:rPr>
              <w:noProof/>
            </w:rPr>
          </w:r>
          <w:r>
            <w:rPr>
              <w:noProof/>
            </w:rPr>
            <w:fldChar w:fldCharType="separate"/>
          </w:r>
          <w:r>
            <w:rPr>
              <w:noProof/>
            </w:rPr>
            <w:t>15</w:t>
          </w:r>
          <w:r>
            <w:rPr>
              <w:noProof/>
            </w:rPr>
            <w:fldChar w:fldCharType="end"/>
          </w:r>
        </w:p>
        <w:p w14:paraId="1AB1BF4A" w14:textId="77777777" w:rsidR="0033378F" w:rsidRDefault="0033378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_Toc386158921 \h </w:instrText>
          </w:r>
          <w:r>
            <w:rPr>
              <w:noProof/>
            </w:rPr>
          </w:r>
          <w:r>
            <w:rPr>
              <w:noProof/>
            </w:rPr>
            <w:fldChar w:fldCharType="separate"/>
          </w:r>
          <w:r>
            <w:rPr>
              <w:noProof/>
            </w:rPr>
            <w:t>19</w:t>
          </w:r>
          <w:r>
            <w:rPr>
              <w:noProof/>
            </w:rPr>
            <w:fldChar w:fldCharType="end"/>
          </w:r>
        </w:p>
        <w:p w14:paraId="3004407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_Toc386158922 \h </w:instrText>
          </w:r>
          <w:r>
            <w:rPr>
              <w:noProof/>
            </w:rPr>
          </w:r>
          <w:r>
            <w:rPr>
              <w:noProof/>
            </w:rPr>
            <w:fldChar w:fldCharType="separate"/>
          </w:r>
          <w:r>
            <w:rPr>
              <w:noProof/>
            </w:rPr>
            <w:t>21</w:t>
          </w:r>
          <w:r>
            <w:rPr>
              <w:noProof/>
            </w:rPr>
            <w:fldChar w:fldCharType="end"/>
          </w:r>
        </w:p>
        <w:p w14:paraId="2E29F31E" w14:textId="77777777" w:rsidR="0033378F" w:rsidRDefault="0033378F">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Homologous and orphan proteins within the microsporidian lineage</w:t>
          </w:r>
          <w:r>
            <w:rPr>
              <w:noProof/>
            </w:rPr>
            <w:tab/>
          </w:r>
          <w:r>
            <w:rPr>
              <w:noProof/>
            </w:rPr>
            <w:fldChar w:fldCharType="begin"/>
          </w:r>
          <w:r>
            <w:rPr>
              <w:noProof/>
            </w:rPr>
            <w:instrText xml:space="preserve"> PAGEREF _Toc386158923 \h </w:instrText>
          </w:r>
          <w:r>
            <w:rPr>
              <w:noProof/>
            </w:rPr>
          </w:r>
          <w:r>
            <w:rPr>
              <w:noProof/>
            </w:rPr>
            <w:fldChar w:fldCharType="separate"/>
          </w:r>
          <w:r>
            <w:rPr>
              <w:noProof/>
            </w:rPr>
            <w:t>21</w:t>
          </w:r>
          <w:r>
            <w:rPr>
              <w:noProof/>
            </w:rPr>
            <w:fldChar w:fldCharType="end"/>
          </w:r>
        </w:p>
        <w:p w14:paraId="1A60903B" w14:textId="77777777" w:rsidR="0033378F" w:rsidRDefault="0033378F">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 and the origin of microsporidia</w:t>
          </w:r>
          <w:r>
            <w:rPr>
              <w:noProof/>
            </w:rPr>
            <w:tab/>
          </w:r>
          <w:r>
            <w:rPr>
              <w:noProof/>
            </w:rPr>
            <w:fldChar w:fldCharType="begin"/>
          </w:r>
          <w:r>
            <w:rPr>
              <w:noProof/>
            </w:rPr>
            <w:instrText xml:space="preserve"> PAGEREF _Toc386158924 \h </w:instrText>
          </w:r>
          <w:r>
            <w:rPr>
              <w:noProof/>
            </w:rPr>
          </w:r>
          <w:r>
            <w:rPr>
              <w:noProof/>
            </w:rPr>
            <w:fldChar w:fldCharType="separate"/>
          </w:r>
          <w:r>
            <w:rPr>
              <w:noProof/>
            </w:rPr>
            <w:t>25</w:t>
          </w:r>
          <w:r>
            <w:rPr>
              <w:noProof/>
            </w:rPr>
            <w:fldChar w:fldCharType="end"/>
          </w:r>
        </w:p>
        <w:p w14:paraId="0589E21B" w14:textId="77777777" w:rsidR="0033378F" w:rsidRDefault="0033378F">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microsporidia phylogenetic profile</w:t>
          </w:r>
          <w:r>
            <w:rPr>
              <w:noProof/>
            </w:rPr>
            <w:tab/>
          </w:r>
          <w:r>
            <w:rPr>
              <w:noProof/>
            </w:rPr>
            <w:fldChar w:fldCharType="begin"/>
          </w:r>
          <w:r>
            <w:rPr>
              <w:noProof/>
            </w:rPr>
            <w:instrText xml:space="preserve"> PAGEREF _Toc386158925 \h </w:instrText>
          </w:r>
          <w:r>
            <w:rPr>
              <w:noProof/>
            </w:rPr>
          </w:r>
          <w:r>
            <w:rPr>
              <w:noProof/>
            </w:rPr>
            <w:fldChar w:fldCharType="separate"/>
          </w:r>
          <w:r>
            <w:rPr>
              <w:noProof/>
            </w:rPr>
            <w:t>29</w:t>
          </w:r>
          <w:r>
            <w:rPr>
              <w:noProof/>
            </w:rPr>
            <w:fldChar w:fldCharType="end"/>
          </w:r>
        </w:p>
        <w:p w14:paraId="15B3E1E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_Toc386158926 \h </w:instrText>
          </w:r>
          <w:r>
            <w:rPr>
              <w:noProof/>
            </w:rPr>
          </w:r>
          <w:r>
            <w:rPr>
              <w:noProof/>
            </w:rPr>
            <w:fldChar w:fldCharType="separate"/>
          </w:r>
          <w:r>
            <w:rPr>
              <w:noProof/>
            </w:rPr>
            <w:t>32</w:t>
          </w:r>
          <w:r>
            <w:rPr>
              <w:noProof/>
            </w:rPr>
            <w:fldChar w:fldCharType="end"/>
          </w:r>
        </w:p>
        <w:p w14:paraId="30EE285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_Toc386158927 \h </w:instrText>
          </w:r>
          <w:r>
            <w:rPr>
              <w:noProof/>
            </w:rPr>
          </w:r>
          <w:r>
            <w:rPr>
              <w:noProof/>
            </w:rPr>
            <w:fldChar w:fldCharType="separate"/>
          </w:r>
          <w:r>
            <w:rPr>
              <w:noProof/>
            </w:rPr>
            <w:t>34</w:t>
          </w:r>
          <w:r>
            <w:rPr>
              <w:noProof/>
            </w:rPr>
            <w:fldChar w:fldCharType="end"/>
          </w:r>
        </w:p>
        <w:p w14:paraId="3B8D9D9E" w14:textId="77777777" w:rsidR="0033378F" w:rsidRDefault="0033378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_Toc386158928 \h </w:instrText>
          </w:r>
          <w:r>
            <w:rPr>
              <w:noProof/>
            </w:rPr>
          </w:r>
          <w:r>
            <w:rPr>
              <w:noProof/>
            </w:rPr>
            <w:fldChar w:fldCharType="separate"/>
          </w:r>
          <w:r>
            <w:rPr>
              <w:noProof/>
            </w:rPr>
            <w:t>37</w:t>
          </w:r>
          <w:r>
            <w:rPr>
              <w:noProof/>
            </w:rPr>
            <w:fldChar w:fldCharType="end"/>
          </w:r>
        </w:p>
        <w:p w14:paraId="42E4895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_Toc386158929 \h </w:instrText>
          </w:r>
          <w:r>
            <w:rPr>
              <w:noProof/>
            </w:rPr>
          </w:r>
          <w:r>
            <w:rPr>
              <w:noProof/>
            </w:rPr>
            <w:fldChar w:fldCharType="separate"/>
          </w:r>
          <w:r>
            <w:rPr>
              <w:noProof/>
            </w:rPr>
            <w:t>37</w:t>
          </w:r>
          <w:r>
            <w:rPr>
              <w:noProof/>
            </w:rPr>
            <w:fldChar w:fldCharType="end"/>
          </w:r>
        </w:p>
        <w:p w14:paraId="5475D1B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_Toc386158930 \h </w:instrText>
          </w:r>
          <w:r>
            <w:rPr>
              <w:noProof/>
            </w:rPr>
          </w:r>
          <w:r>
            <w:rPr>
              <w:noProof/>
            </w:rPr>
            <w:fldChar w:fldCharType="separate"/>
          </w:r>
          <w:r>
            <w:rPr>
              <w:noProof/>
            </w:rPr>
            <w:t>37</w:t>
          </w:r>
          <w:r>
            <w:rPr>
              <w:noProof/>
            </w:rPr>
            <w:fldChar w:fldCharType="end"/>
          </w:r>
        </w:p>
        <w:p w14:paraId="46FBC7D4" w14:textId="77777777" w:rsidR="0033378F" w:rsidRDefault="0033378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_Toc386158931 \h </w:instrText>
          </w:r>
          <w:r>
            <w:rPr>
              <w:noProof/>
            </w:rPr>
          </w:r>
          <w:r>
            <w:rPr>
              <w:noProof/>
            </w:rPr>
            <w:fldChar w:fldCharType="separate"/>
          </w:r>
          <w:r>
            <w:rPr>
              <w:noProof/>
            </w:rPr>
            <w:t>37</w:t>
          </w:r>
          <w:r>
            <w:rPr>
              <w:noProof/>
            </w:rPr>
            <w:fldChar w:fldCharType="end"/>
          </w:r>
        </w:p>
        <w:p w14:paraId="442DE223" w14:textId="77777777" w:rsidR="0033378F" w:rsidRDefault="0033378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_Toc386158932 \h </w:instrText>
          </w:r>
          <w:r>
            <w:rPr>
              <w:noProof/>
            </w:rPr>
          </w:r>
          <w:r>
            <w:rPr>
              <w:noProof/>
            </w:rPr>
            <w:fldChar w:fldCharType="separate"/>
          </w:r>
          <w:r>
            <w:rPr>
              <w:noProof/>
            </w:rPr>
            <w:t>38</w:t>
          </w:r>
          <w:r>
            <w:rPr>
              <w:noProof/>
            </w:rPr>
            <w:fldChar w:fldCharType="end"/>
          </w:r>
        </w:p>
        <w:p w14:paraId="2F49358D"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_Toc386158933 \h </w:instrText>
          </w:r>
          <w:r>
            <w:rPr>
              <w:noProof/>
            </w:rPr>
          </w:r>
          <w:r>
            <w:rPr>
              <w:noProof/>
            </w:rPr>
            <w:fldChar w:fldCharType="separate"/>
          </w:r>
          <w:r>
            <w:rPr>
              <w:noProof/>
            </w:rPr>
            <w:t>39</w:t>
          </w:r>
          <w:r>
            <w:rPr>
              <w:noProof/>
            </w:rPr>
            <w:fldChar w:fldCharType="end"/>
          </w:r>
        </w:p>
        <w:p w14:paraId="26983E16" w14:textId="77777777" w:rsidR="0033378F" w:rsidRDefault="0033378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_Toc386158934 \h </w:instrText>
          </w:r>
          <w:r>
            <w:rPr>
              <w:noProof/>
            </w:rPr>
          </w:r>
          <w:r>
            <w:rPr>
              <w:noProof/>
            </w:rPr>
            <w:fldChar w:fldCharType="separate"/>
          </w:r>
          <w:r>
            <w:rPr>
              <w:noProof/>
            </w:rPr>
            <w:t>39</w:t>
          </w:r>
          <w:r>
            <w:rPr>
              <w:noProof/>
            </w:rPr>
            <w:fldChar w:fldCharType="end"/>
          </w:r>
        </w:p>
        <w:p w14:paraId="39929FFE" w14:textId="77777777" w:rsidR="0033378F" w:rsidRDefault="0033378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_Toc386158935 \h </w:instrText>
          </w:r>
          <w:r>
            <w:rPr>
              <w:noProof/>
            </w:rPr>
          </w:r>
          <w:r>
            <w:rPr>
              <w:noProof/>
            </w:rPr>
            <w:fldChar w:fldCharType="separate"/>
          </w:r>
          <w:r>
            <w:rPr>
              <w:noProof/>
            </w:rPr>
            <w:t>39</w:t>
          </w:r>
          <w:r>
            <w:rPr>
              <w:noProof/>
            </w:rPr>
            <w:fldChar w:fldCharType="end"/>
          </w:r>
        </w:p>
        <w:p w14:paraId="4910B07C" w14:textId="77777777" w:rsidR="0033378F" w:rsidRDefault="0033378F">
          <w:pPr>
            <w:pStyle w:val="TOC3"/>
            <w:tabs>
              <w:tab w:val="left" w:pos="1176"/>
              <w:tab w:val="right" w:pos="8268"/>
            </w:tabs>
            <w:rPr>
              <w:rFonts w:eastAsiaTheme="minorEastAsia"/>
              <w:noProof/>
              <w:sz w:val="24"/>
              <w:szCs w:val="24"/>
              <w:lang w:eastAsia="ja-JP"/>
            </w:rPr>
          </w:pPr>
          <w:r>
            <w:rPr>
              <w:noProof/>
            </w:rPr>
            <w:t>3.3.3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_Toc386158936 \h </w:instrText>
          </w:r>
          <w:r>
            <w:rPr>
              <w:noProof/>
            </w:rPr>
          </w:r>
          <w:r>
            <w:rPr>
              <w:noProof/>
            </w:rPr>
            <w:fldChar w:fldCharType="separate"/>
          </w:r>
          <w:r>
            <w:rPr>
              <w:noProof/>
            </w:rPr>
            <w:t>41</w:t>
          </w:r>
          <w:r>
            <w:rPr>
              <w:noProof/>
            </w:rPr>
            <w:fldChar w:fldCharType="end"/>
          </w:r>
        </w:p>
        <w:p w14:paraId="204F5D64" w14:textId="77777777" w:rsidR="0033378F" w:rsidRDefault="0033378F">
          <w:pPr>
            <w:pStyle w:val="TOC3"/>
            <w:tabs>
              <w:tab w:val="left" w:pos="1176"/>
              <w:tab w:val="right" w:pos="8268"/>
            </w:tabs>
            <w:rPr>
              <w:rFonts w:eastAsiaTheme="minorEastAsia"/>
              <w:noProof/>
              <w:sz w:val="24"/>
              <w:szCs w:val="24"/>
              <w:lang w:eastAsia="ja-JP"/>
            </w:rPr>
          </w:pPr>
          <w:r>
            <w:rPr>
              <w:noProof/>
            </w:rPr>
            <w:t>3.3.4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_Toc386158937 \h </w:instrText>
          </w:r>
          <w:r>
            <w:rPr>
              <w:noProof/>
            </w:rPr>
          </w:r>
          <w:r>
            <w:rPr>
              <w:noProof/>
            </w:rPr>
            <w:fldChar w:fldCharType="separate"/>
          </w:r>
          <w:r>
            <w:rPr>
              <w:noProof/>
            </w:rPr>
            <w:t>42</w:t>
          </w:r>
          <w:r>
            <w:rPr>
              <w:noProof/>
            </w:rPr>
            <w:fldChar w:fldCharType="end"/>
          </w:r>
        </w:p>
        <w:p w14:paraId="1FBE7EBA" w14:textId="77777777" w:rsidR="0033378F" w:rsidRDefault="0033378F">
          <w:pPr>
            <w:pStyle w:val="TOC3"/>
            <w:tabs>
              <w:tab w:val="left" w:pos="1176"/>
              <w:tab w:val="right" w:pos="8268"/>
            </w:tabs>
            <w:rPr>
              <w:rFonts w:eastAsiaTheme="minorEastAsia"/>
              <w:noProof/>
              <w:sz w:val="24"/>
              <w:szCs w:val="24"/>
              <w:lang w:eastAsia="ja-JP"/>
            </w:rPr>
          </w:pPr>
          <w:r>
            <w:rPr>
              <w:noProof/>
            </w:rPr>
            <w:t>3.3.5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_Toc386158938 \h </w:instrText>
          </w:r>
          <w:r>
            <w:rPr>
              <w:noProof/>
            </w:rPr>
          </w:r>
          <w:r>
            <w:rPr>
              <w:noProof/>
            </w:rPr>
            <w:fldChar w:fldCharType="separate"/>
          </w:r>
          <w:r>
            <w:rPr>
              <w:noProof/>
            </w:rPr>
            <w:t>43</w:t>
          </w:r>
          <w:r>
            <w:rPr>
              <w:noProof/>
            </w:rPr>
            <w:fldChar w:fldCharType="end"/>
          </w:r>
        </w:p>
        <w:p w14:paraId="6A105E4A" w14:textId="77777777" w:rsidR="0033378F" w:rsidRDefault="0033378F">
          <w:pPr>
            <w:pStyle w:val="TOC3"/>
            <w:tabs>
              <w:tab w:val="left" w:pos="1176"/>
              <w:tab w:val="right" w:pos="8268"/>
            </w:tabs>
            <w:rPr>
              <w:rFonts w:eastAsiaTheme="minorEastAsia"/>
              <w:noProof/>
              <w:sz w:val="24"/>
              <w:szCs w:val="24"/>
              <w:lang w:eastAsia="ja-JP"/>
            </w:rPr>
          </w:pPr>
          <w:r>
            <w:rPr>
              <w:noProof/>
            </w:rPr>
            <w:t>3.3.6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_Toc386158939 \h </w:instrText>
          </w:r>
          <w:r>
            <w:rPr>
              <w:noProof/>
            </w:rPr>
          </w:r>
          <w:r>
            <w:rPr>
              <w:noProof/>
            </w:rPr>
            <w:fldChar w:fldCharType="separate"/>
          </w:r>
          <w:r>
            <w:rPr>
              <w:noProof/>
            </w:rPr>
            <w:t>45</w:t>
          </w:r>
          <w:r>
            <w:rPr>
              <w:noProof/>
            </w:rPr>
            <w:fldChar w:fldCharType="end"/>
          </w:r>
        </w:p>
        <w:p w14:paraId="10FE29F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_Toc386158940 \h </w:instrText>
          </w:r>
          <w:r>
            <w:rPr>
              <w:noProof/>
            </w:rPr>
          </w:r>
          <w:r>
            <w:rPr>
              <w:noProof/>
            </w:rPr>
            <w:fldChar w:fldCharType="separate"/>
          </w:r>
          <w:r>
            <w:rPr>
              <w:noProof/>
            </w:rPr>
            <w:t>47</w:t>
          </w:r>
          <w:r>
            <w:rPr>
              <w:noProof/>
            </w:rPr>
            <w:fldChar w:fldCharType="end"/>
          </w:r>
        </w:p>
        <w:p w14:paraId="019D47A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_Toc386158941 \h </w:instrText>
          </w:r>
          <w:r>
            <w:rPr>
              <w:noProof/>
            </w:rPr>
          </w:r>
          <w:r>
            <w:rPr>
              <w:noProof/>
            </w:rPr>
            <w:fldChar w:fldCharType="separate"/>
          </w:r>
          <w:r>
            <w:rPr>
              <w:noProof/>
            </w:rPr>
            <w:t>48</w:t>
          </w:r>
          <w:r>
            <w:rPr>
              <w:noProof/>
            </w:rPr>
            <w:fldChar w:fldCharType="end"/>
          </w:r>
        </w:p>
        <w:p w14:paraId="09D24708" w14:textId="77777777" w:rsidR="0033378F" w:rsidRDefault="0033378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_Toc386158942 \h </w:instrText>
          </w:r>
          <w:r>
            <w:rPr>
              <w:noProof/>
            </w:rPr>
          </w:r>
          <w:r>
            <w:rPr>
              <w:noProof/>
            </w:rPr>
            <w:fldChar w:fldCharType="separate"/>
          </w:r>
          <w:r>
            <w:rPr>
              <w:noProof/>
            </w:rPr>
            <w:t>50</w:t>
          </w:r>
          <w:r>
            <w:rPr>
              <w:noProof/>
            </w:rPr>
            <w:fldChar w:fldCharType="end"/>
          </w:r>
        </w:p>
        <w:p w14:paraId="62FBB95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_Toc386158943 \h </w:instrText>
          </w:r>
          <w:r>
            <w:rPr>
              <w:noProof/>
            </w:rPr>
          </w:r>
          <w:r>
            <w:rPr>
              <w:noProof/>
            </w:rPr>
            <w:fldChar w:fldCharType="separate"/>
          </w:r>
          <w:r>
            <w:rPr>
              <w:noProof/>
            </w:rPr>
            <w:t>50</w:t>
          </w:r>
          <w:r>
            <w:rPr>
              <w:noProof/>
            </w:rPr>
            <w:fldChar w:fldCharType="end"/>
          </w:r>
        </w:p>
        <w:p w14:paraId="6E018C10"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_Toc386158944 \h </w:instrText>
          </w:r>
          <w:r>
            <w:rPr>
              <w:noProof/>
            </w:rPr>
          </w:r>
          <w:r>
            <w:rPr>
              <w:noProof/>
            </w:rPr>
            <w:fldChar w:fldCharType="separate"/>
          </w:r>
          <w:r>
            <w:rPr>
              <w:noProof/>
            </w:rPr>
            <w:t>51</w:t>
          </w:r>
          <w:r>
            <w:rPr>
              <w:noProof/>
            </w:rPr>
            <w:fldChar w:fldCharType="end"/>
          </w:r>
        </w:p>
        <w:p w14:paraId="4C674157" w14:textId="77777777" w:rsidR="0033378F" w:rsidRDefault="0033378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_Toc386158945 \h </w:instrText>
          </w:r>
          <w:r>
            <w:rPr>
              <w:noProof/>
            </w:rPr>
          </w:r>
          <w:r>
            <w:rPr>
              <w:noProof/>
            </w:rPr>
            <w:fldChar w:fldCharType="separate"/>
          </w:r>
          <w:r>
            <w:rPr>
              <w:noProof/>
            </w:rPr>
            <w:t>51</w:t>
          </w:r>
          <w:r>
            <w:rPr>
              <w:noProof/>
            </w:rPr>
            <w:fldChar w:fldCharType="end"/>
          </w:r>
        </w:p>
        <w:p w14:paraId="30428671" w14:textId="77777777" w:rsidR="0033378F" w:rsidRDefault="0033378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_Toc386158946 \h </w:instrText>
          </w:r>
          <w:r>
            <w:rPr>
              <w:noProof/>
            </w:rPr>
          </w:r>
          <w:r>
            <w:rPr>
              <w:noProof/>
            </w:rPr>
            <w:fldChar w:fldCharType="separate"/>
          </w:r>
          <w:r>
            <w:rPr>
              <w:noProof/>
            </w:rPr>
            <w:t>52</w:t>
          </w:r>
          <w:r>
            <w:rPr>
              <w:noProof/>
            </w:rPr>
            <w:fldChar w:fldCharType="end"/>
          </w:r>
        </w:p>
        <w:p w14:paraId="032C5CBE" w14:textId="77777777" w:rsidR="0033378F" w:rsidRDefault="0033378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_Toc386158947 \h </w:instrText>
          </w:r>
          <w:r>
            <w:rPr>
              <w:noProof/>
            </w:rPr>
          </w:r>
          <w:r>
            <w:rPr>
              <w:noProof/>
            </w:rPr>
            <w:fldChar w:fldCharType="separate"/>
          </w:r>
          <w:r>
            <w:rPr>
              <w:noProof/>
            </w:rPr>
            <w:t>54</w:t>
          </w:r>
          <w:r>
            <w:rPr>
              <w:noProof/>
            </w:rPr>
            <w:fldChar w:fldCharType="end"/>
          </w:r>
        </w:p>
        <w:p w14:paraId="57EEA7A2" w14:textId="77777777" w:rsidR="0033378F" w:rsidRDefault="0033378F">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_Toc386158948 \h </w:instrText>
          </w:r>
          <w:r>
            <w:rPr>
              <w:noProof/>
            </w:rPr>
          </w:r>
          <w:r>
            <w:rPr>
              <w:noProof/>
            </w:rPr>
            <w:fldChar w:fldCharType="separate"/>
          </w:r>
          <w:r>
            <w:rPr>
              <w:noProof/>
            </w:rPr>
            <w:t>54</w:t>
          </w:r>
          <w:r>
            <w:rPr>
              <w:noProof/>
            </w:rPr>
            <w:fldChar w:fldCharType="end"/>
          </w:r>
        </w:p>
        <w:p w14:paraId="79A1DE0C" w14:textId="77777777" w:rsidR="0033378F" w:rsidRDefault="0033378F">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_Toc386158949 \h </w:instrText>
          </w:r>
          <w:r>
            <w:rPr>
              <w:noProof/>
            </w:rPr>
          </w:r>
          <w:r>
            <w:rPr>
              <w:noProof/>
            </w:rPr>
            <w:fldChar w:fldCharType="separate"/>
          </w:r>
          <w:r>
            <w:rPr>
              <w:noProof/>
            </w:rPr>
            <w:t>55</w:t>
          </w:r>
          <w:r>
            <w:rPr>
              <w:noProof/>
            </w:rPr>
            <w:fldChar w:fldCharType="end"/>
          </w:r>
        </w:p>
        <w:p w14:paraId="51D06E4A" w14:textId="77777777" w:rsidR="0033378F" w:rsidRDefault="0033378F">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_Toc386158950 \h </w:instrText>
          </w:r>
          <w:r>
            <w:rPr>
              <w:noProof/>
            </w:rPr>
          </w:r>
          <w:r>
            <w:rPr>
              <w:noProof/>
            </w:rPr>
            <w:fldChar w:fldCharType="separate"/>
          </w:r>
          <w:r>
            <w:rPr>
              <w:noProof/>
            </w:rPr>
            <w:t>57</w:t>
          </w:r>
          <w:r>
            <w:rPr>
              <w:noProof/>
            </w:rPr>
            <w:fldChar w:fldCharType="end"/>
          </w:r>
        </w:p>
        <w:p w14:paraId="4423F78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_Toc386158951 \h </w:instrText>
          </w:r>
          <w:r>
            <w:rPr>
              <w:noProof/>
            </w:rPr>
          </w:r>
          <w:r>
            <w:rPr>
              <w:noProof/>
            </w:rPr>
            <w:fldChar w:fldCharType="separate"/>
          </w:r>
          <w:r>
            <w:rPr>
              <w:noProof/>
            </w:rPr>
            <w:t>57</w:t>
          </w:r>
          <w:r>
            <w:rPr>
              <w:noProof/>
            </w:rPr>
            <w:fldChar w:fldCharType="end"/>
          </w:r>
        </w:p>
        <w:p w14:paraId="32DAFBE9" w14:textId="77777777" w:rsidR="0033378F" w:rsidRDefault="0033378F">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_Toc386158952 \h </w:instrText>
          </w:r>
          <w:r>
            <w:rPr>
              <w:noProof/>
            </w:rPr>
          </w:r>
          <w:r>
            <w:rPr>
              <w:noProof/>
            </w:rPr>
            <w:fldChar w:fldCharType="separate"/>
          </w:r>
          <w:r>
            <w:rPr>
              <w:noProof/>
            </w:rPr>
            <w:t>57</w:t>
          </w:r>
          <w:r>
            <w:rPr>
              <w:noProof/>
            </w:rPr>
            <w:fldChar w:fldCharType="end"/>
          </w:r>
        </w:p>
        <w:p w14:paraId="15FEF0A4" w14:textId="77777777" w:rsidR="0033378F" w:rsidRDefault="0033378F">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_Toc386158953 \h </w:instrText>
          </w:r>
          <w:r>
            <w:rPr>
              <w:noProof/>
            </w:rPr>
          </w:r>
          <w:r>
            <w:rPr>
              <w:noProof/>
            </w:rPr>
            <w:fldChar w:fldCharType="separate"/>
          </w:r>
          <w:r>
            <w:rPr>
              <w:noProof/>
            </w:rPr>
            <w:t>58</w:t>
          </w:r>
          <w:r>
            <w:rPr>
              <w:noProof/>
            </w:rPr>
            <w:fldChar w:fldCharType="end"/>
          </w:r>
        </w:p>
        <w:p w14:paraId="706272A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_Toc386158954 \h </w:instrText>
          </w:r>
          <w:r>
            <w:rPr>
              <w:noProof/>
            </w:rPr>
          </w:r>
          <w:r>
            <w:rPr>
              <w:noProof/>
            </w:rPr>
            <w:fldChar w:fldCharType="separate"/>
          </w:r>
          <w:r>
            <w:rPr>
              <w:noProof/>
            </w:rPr>
            <w:t>59</w:t>
          </w:r>
          <w:r>
            <w:rPr>
              <w:noProof/>
            </w:rPr>
            <w:fldChar w:fldCharType="end"/>
          </w:r>
        </w:p>
        <w:p w14:paraId="0BD48D64" w14:textId="77777777" w:rsidR="0033378F" w:rsidRDefault="0033378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_Toc386158955 \h </w:instrText>
          </w:r>
          <w:r>
            <w:rPr>
              <w:noProof/>
            </w:rPr>
          </w:r>
          <w:r>
            <w:rPr>
              <w:noProof/>
            </w:rPr>
            <w:fldChar w:fldCharType="separate"/>
          </w:r>
          <w:r>
            <w:rPr>
              <w:noProof/>
            </w:rPr>
            <w:t>60</w:t>
          </w:r>
          <w:r>
            <w:rPr>
              <w:noProof/>
            </w:rPr>
            <w:fldChar w:fldCharType="end"/>
          </w:r>
        </w:p>
        <w:p w14:paraId="7440F56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_Toc386158956 \h </w:instrText>
          </w:r>
          <w:r>
            <w:rPr>
              <w:noProof/>
            </w:rPr>
          </w:r>
          <w:r>
            <w:rPr>
              <w:noProof/>
            </w:rPr>
            <w:fldChar w:fldCharType="separate"/>
          </w:r>
          <w:r>
            <w:rPr>
              <w:noProof/>
            </w:rPr>
            <w:t>60</w:t>
          </w:r>
          <w:r>
            <w:rPr>
              <w:noProof/>
            </w:rPr>
            <w:fldChar w:fldCharType="end"/>
          </w:r>
        </w:p>
        <w:p w14:paraId="7B12E2C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_Toc386158957 \h </w:instrText>
          </w:r>
          <w:r>
            <w:rPr>
              <w:noProof/>
            </w:rPr>
          </w:r>
          <w:r>
            <w:rPr>
              <w:noProof/>
            </w:rPr>
            <w:fldChar w:fldCharType="separate"/>
          </w:r>
          <w:r>
            <w:rPr>
              <w:noProof/>
            </w:rPr>
            <w:t>61</w:t>
          </w:r>
          <w:r>
            <w:rPr>
              <w:noProof/>
            </w:rPr>
            <w:fldChar w:fldCharType="end"/>
          </w:r>
        </w:p>
        <w:p w14:paraId="1E92EA66" w14:textId="77777777" w:rsidR="0033378F" w:rsidRDefault="0033378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_Toc386158958 \h </w:instrText>
          </w:r>
          <w:r>
            <w:rPr>
              <w:noProof/>
            </w:rPr>
          </w:r>
          <w:r>
            <w:rPr>
              <w:noProof/>
            </w:rPr>
            <w:fldChar w:fldCharType="separate"/>
          </w:r>
          <w:r>
            <w:rPr>
              <w:noProof/>
            </w:rPr>
            <w:t>61</w:t>
          </w:r>
          <w:r>
            <w:rPr>
              <w:noProof/>
            </w:rPr>
            <w:fldChar w:fldCharType="end"/>
          </w:r>
        </w:p>
        <w:p w14:paraId="05371982" w14:textId="77777777" w:rsidR="0033378F" w:rsidRDefault="0033378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_Toc386158959 \h </w:instrText>
          </w:r>
          <w:r>
            <w:rPr>
              <w:noProof/>
            </w:rPr>
          </w:r>
          <w:r>
            <w:rPr>
              <w:noProof/>
            </w:rPr>
            <w:fldChar w:fldCharType="separate"/>
          </w:r>
          <w:r>
            <w:rPr>
              <w:noProof/>
            </w:rPr>
            <w:t>62</w:t>
          </w:r>
          <w:r>
            <w:rPr>
              <w:noProof/>
            </w:rPr>
            <w:fldChar w:fldCharType="end"/>
          </w:r>
        </w:p>
        <w:p w14:paraId="2DDA4A86"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_Toc386158960 \h </w:instrText>
          </w:r>
          <w:r>
            <w:rPr>
              <w:noProof/>
            </w:rPr>
          </w:r>
          <w:r>
            <w:rPr>
              <w:noProof/>
            </w:rPr>
            <w:fldChar w:fldCharType="separate"/>
          </w:r>
          <w:r>
            <w:rPr>
              <w:noProof/>
            </w:rPr>
            <w:t>63</w:t>
          </w:r>
          <w:r>
            <w:rPr>
              <w:noProof/>
            </w:rPr>
            <w:fldChar w:fldCharType="end"/>
          </w:r>
        </w:p>
        <w:p w14:paraId="2A69B64C" w14:textId="77777777" w:rsidR="0033378F" w:rsidRDefault="0033378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_Toc386158961 \h </w:instrText>
          </w:r>
          <w:r>
            <w:rPr>
              <w:noProof/>
            </w:rPr>
          </w:r>
          <w:r>
            <w:rPr>
              <w:noProof/>
            </w:rPr>
            <w:fldChar w:fldCharType="separate"/>
          </w:r>
          <w:r>
            <w:rPr>
              <w:noProof/>
            </w:rPr>
            <w:t>63</w:t>
          </w:r>
          <w:r>
            <w:rPr>
              <w:noProof/>
            </w:rPr>
            <w:fldChar w:fldCharType="end"/>
          </w:r>
        </w:p>
        <w:p w14:paraId="34833D41" w14:textId="77777777" w:rsidR="0033378F" w:rsidRDefault="0033378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_Toc386158962 \h </w:instrText>
          </w:r>
          <w:r>
            <w:rPr>
              <w:noProof/>
            </w:rPr>
          </w:r>
          <w:r>
            <w:rPr>
              <w:noProof/>
            </w:rPr>
            <w:fldChar w:fldCharType="separate"/>
          </w:r>
          <w:r>
            <w:rPr>
              <w:noProof/>
            </w:rPr>
            <w:t>64</w:t>
          </w:r>
          <w:r>
            <w:rPr>
              <w:noProof/>
            </w:rPr>
            <w:fldChar w:fldCharType="end"/>
          </w:r>
        </w:p>
        <w:p w14:paraId="29D1B09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_Toc386158963 \h </w:instrText>
          </w:r>
          <w:r>
            <w:rPr>
              <w:noProof/>
            </w:rPr>
          </w:r>
          <w:r>
            <w:rPr>
              <w:noProof/>
            </w:rPr>
            <w:fldChar w:fldCharType="separate"/>
          </w:r>
          <w:r>
            <w:rPr>
              <w:noProof/>
            </w:rPr>
            <w:t>68</w:t>
          </w:r>
          <w:r>
            <w:rPr>
              <w:noProof/>
            </w:rPr>
            <w:fldChar w:fldCharType="end"/>
          </w:r>
        </w:p>
        <w:p w14:paraId="6C6F8F3A" w14:textId="77777777" w:rsidR="0033378F" w:rsidRDefault="0033378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_Toc386158964 \h </w:instrText>
          </w:r>
          <w:r>
            <w:rPr>
              <w:noProof/>
            </w:rPr>
          </w:r>
          <w:r>
            <w:rPr>
              <w:noProof/>
            </w:rPr>
            <w:fldChar w:fldCharType="separate"/>
          </w:r>
          <w:r>
            <w:rPr>
              <w:noProof/>
            </w:rPr>
            <w:t>68</w:t>
          </w:r>
          <w:r>
            <w:rPr>
              <w:noProof/>
            </w:rPr>
            <w:fldChar w:fldCharType="end"/>
          </w:r>
        </w:p>
        <w:p w14:paraId="0ED69B22" w14:textId="77777777" w:rsidR="0033378F" w:rsidRDefault="0033378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_Toc386158965 \h </w:instrText>
          </w:r>
          <w:r>
            <w:rPr>
              <w:noProof/>
            </w:rPr>
          </w:r>
          <w:r>
            <w:rPr>
              <w:noProof/>
            </w:rPr>
            <w:fldChar w:fldCharType="separate"/>
          </w:r>
          <w:r>
            <w:rPr>
              <w:noProof/>
            </w:rPr>
            <w:t>68</w:t>
          </w:r>
          <w:r>
            <w:rPr>
              <w:noProof/>
            </w:rPr>
            <w:fldChar w:fldCharType="end"/>
          </w:r>
        </w:p>
        <w:p w14:paraId="5A0A32F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_Toc386158966 \h </w:instrText>
          </w:r>
          <w:r>
            <w:rPr>
              <w:noProof/>
            </w:rPr>
          </w:r>
          <w:r>
            <w:rPr>
              <w:noProof/>
            </w:rPr>
            <w:fldChar w:fldCharType="separate"/>
          </w:r>
          <w:r>
            <w:rPr>
              <w:noProof/>
            </w:rPr>
            <w:t>72</w:t>
          </w:r>
          <w:r>
            <w:rPr>
              <w:noProof/>
            </w:rPr>
            <w:fldChar w:fldCharType="end"/>
          </w:r>
        </w:p>
        <w:p w14:paraId="54519F0B" w14:textId="77777777" w:rsidR="0033378F" w:rsidRDefault="0033378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_Toc386158967 \h </w:instrText>
          </w:r>
          <w:r>
            <w:rPr>
              <w:noProof/>
            </w:rPr>
          </w:r>
          <w:r>
            <w:rPr>
              <w:noProof/>
            </w:rPr>
            <w:fldChar w:fldCharType="separate"/>
          </w:r>
          <w:r>
            <w:rPr>
              <w:noProof/>
            </w:rPr>
            <w:t>74</w:t>
          </w:r>
          <w:r>
            <w:rPr>
              <w:noProof/>
            </w:rPr>
            <w:fldChar w:fldCharType="end"/>
          </w:r>
        </w:p>
        <w:p w14:paraId="5A4F521F"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_Toc386158968 \h </w:instrText>
          </w:r>
          <w:r>
            <w:rPr>
              <w:noProof/>
            </w:rPr>
          </w:r>
          <w:r>
            <w:rPr>
              <w:noProof/>
            </w:rPr>
            <w:fldChar w:fldCharType="separate"/>
          </w:r>
          <w:r>
            <w:rPr>
              <w:noProof/>
            </w:rPr>
            <w:t>74</w:t>
          </w:r>
          <w:r>
            <w:rPr>
              <w:noProof/>
            </w:rPr>
            <w:fldChar w:fldCharType="end"/>
          </w:r>
        </w:p>
        <w:p w14:paraId="300E430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_Toc386158969 \h </w:instrText>
          </w:r>
          <w:r>
            <w:rPr>
              <w:noProof/>
            </w:rPr>
          </w:r>
          <w:r>
            <w:rPr>
              <w:noProof/>
            </w:rPr>
            <w:fldChar w:fldCharType="separate"/>
          </w:r>
          <w:r>
            <w:rPr>
              <w:noProof/>
            </w:rPr>
            <w:t>75</w:t>
          </w:r>
          <w:r>
            <w:rPr>
              <w:noProof/>
            </w:rPr>
            <w:fldChar w:fldCharType="end"/>
          </w:r>
        </w:p>
        <w:p w14:paraId="2E2E6698" w14:textId="77777777" w:rsidR="0033378F" w:rsidRDefault="0033378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_Toc386158970 \h </w:instrText>
          </w:r>
          <w:r>
            <w:rPr>
              <w:noProof/>
            </w:rPr>
          </w:r>
          <w:r>
            <w:rPr>
              <w:noProof/>
            </w:rPr>
            <w:fldChar w:fldCharType="separate"/>
          </w:r>
          <w:r>
            <w:rPr>
              <w:noProof/>
            </w:rPr>
            <w:t>75</w:t>
          </w:r>
          <w:r>
            <w:rPr>
              <w:noProof/>
            </w:rPr>
            <w:fldChar w:fldCharType="end"/>
          </w:r>
        </w:p>
        <w:p w14:paraId="4522A325" w14:textId="77777777" w:rsidR="0033378F" w:rsidRDefault="0033378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_Toc386158971 \h </w:instrText>
          </w:r>
          <w:r>
            <w:rPr>
              <w:noProof/>
            </w:rPr>
          </w:r>
          <w:r>
            <w:rPr>
              <w:noProof/>
            </w:rPr>
            <w:fldChar w:fldCharType="separate"/>
          </w:r>
          <w:r>
            <w:rPr>
              <w:noProof/>
            </w:rPr>
            <w:t>76</w:t>
          </w:r>
          <w:r>
            <w:rPr>
              <w:noProof/>
            </w:rPr>
            <w:fldChar w:fldCharType="end"/>
          </w:r>
        </w:p>
        <w:p w14:paraId="5CD998AF" w14:textId="77777777" w:rsidR="0033378F" w:rsidRDefault="0033378F">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_Toc386158972 \h </w:instrText>
          </w:r>
          <w:r>
            <w:rPr>
              <w:noProof/>
            </w:rPr>
          </w:r>
          <w:r>
            <w:rPr>
              <w:noProof/>
            </w:rPr>
            <w:fldChar w:fldCharType="separate"/>
          </w:r>
          <w:r>
            <w:rPr>
              <w:noProof/>
            </w:rPr>
            <w:t>77</w:t>
          </w:r>
          <w:r>
            <w:rPr>
              <w:noProof/>
            </w:rPr>
            <w:fldChar w:fldCharType="end"/>
          </w:r>
        </w:p>
        <w:p w14:paraId="22C34E0A" w14:textId="77777777" w:rsidR="0033378F" w:rsidRDefault="0033378F">
          <w:pPr>
            <w:pStyle w:val="TOC1"/>
            <w:tabs>
              <w:tab w:val="left" w:pos="466"/>
              <w:tab w:val="right" w:pos="8268"/>
            </w:tabs>
            <w:rPr>
              <w:rFonts w:eastAsiaTheme="minorEastAsia"/>
              <w:b w:val="0"/>
              <w:noProof/>
              <w:sz w:val="24"/>
              <w:szCs w:val="24"/>
              <w:lang w:eastAsia="ja-JP"/>
            </w:rPr>
          </w:pPr>
          <w:r w:rsidRPr="00435860">
            <w:rPr>
              <w:rFonts w:ascii="Palatino Linotype" w:hAnsi="Palatino Linotype"/>
              <w:noProof/>
            </w:rPr>
            <w:t>A.</w:t>
          </w:r>
          <w:r>
            <w:rPr>
              <w:rFonts w:eastAsiaTheme="minorEastAsia"/>
              <w:b w:val="0"/>
              <w:noProof/>
              <w:sz w:val="24"/>
              <w:szCs w:val="24"/>
              <w:lang w:eastAsia="ja-JP"/>
            </w:rPr>
            <w:tab/>
          </w:r>
          <w:r w:rsidRPr="00435860">
            <w:rPr>
              <w:rFonts w:ascii="Palatino Linotype" w:hAnsi="Palatino Linotype"/>
              <w:noProof/>
            </w:rPr>
            <w:t>Appendix</w:t>
          </w:r>
          <w:r>
            <w:rPr>
              <w:noProof/>
            </w:rPr>
            <w:tab/>
          </w:r>
          <w:r>
            <w:rPr>
              <w:noProof/>
            </w:rPr>
            <w:fldChar w:fldCharType="begin"/>
          </w:r>
          <w:r>
            <w:rPr>
              <w:noProof/>
            </w:rPr>
            <w:instrText xml:space="preserve"> PAGEREF _Toc386158973 \h </w:instrText>
          </w:r>
          <w:r>
            <w:rPr>
              <w:noProof/>
            </w:rPr>
          </w:r>
          <w:r>
            <w:rPr>
              <w:noProof/>
            </w:rPr>
            <w:fldChar w:fldCharType="separate"/>
          </w:r>
          <w:r>
            <w:rPr>
              <w:noProof/>
            </w:rPr>
            <w:t>93</w:t>
          </w:r>
          <w:r>
            <w:rPr>
              <w:noProof/>
            </w:rPr>
            <w:fldChar w:fldCharType="end"/>
          </w:r>
        </w:p>
        <w:p w14:paraId="39958EA7"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_Toc386158974 \h </w:instrText>
          </w:r>
          <w:r>
            <w:rPr>
              <w:noProof/>
            </w:rPr>
          </w:r>
          <w:r>
            <w:rPr>
              <w:noProof/>
            </w:rPr>
            <w:fldChar w:fldCharType="separate"/>
          </w:r>
          <w:r>
            <w:rPr>
              <w:noProof/>
            </w:rPr>
            <w:t>93</w:t>
          </w:r>
          <w:r>
            <w:rPr>
              <w:noProof/>
            </w:rPr>
            <w:fldChar w:fldCharType="end"/>
          </w:r>
        </w:p>
        <w:p w14:paraId="398E7F46"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_Toc386158975 \h </w:instrText>
          </w:r>
          <w:r>
            <w:rPr>
              <w:noProof/>
            </w:rPr>
          </w:r>
          <w:r>
            <w:rPr>
              <w:noProof/>
            </w:rPr>
            <w:fldChar w:fldCharType="separate"/>
          </w:r>
          <w:r>
            <w:rPr>
              <w:noProof/>
            </w:rPr>
            <w:t>118</w:t>
          </w:r>
          <w:r>
            <w:rPr>
              <w:noProof/>
            </w:rPr>
            <w:fldChar w:fldCharType="end"/>
          </w:r>
        </w:p>
        <w:p w14:paraId="2AB57BC5" w14:textId="77777777" w:rsidR="0033378F" w:rsidRDefault="0033378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_Toc386158976 \h </w:instrText>
          </w:r>
          <w:r>
            <w:rPr>
              <w:noProof/>
            </w:rPr>
          </w:r>
          <w:r>
            <w:rPr>
              <w:noProof/>
            </w:rPr>
            <w:fldChar w:fldCharType="separate"/>
          </w:r>
          <w:r>
            <w:rPr>
              <w:noProof/>
            </w:rPr>
            <w:t>126</w:t>
          </w:r>
          <w:r>
            <w:rPr>
              <w:noProof/>
            </w:rPr>
            <w:fldChar w:fldCharType="end"/>
          </w:r>
        </w:p>
        <w:p w14:paraId="0F59F828" w14:textId="77777777" w:rsidR="0033378F" w:rsidRDefault="0033378F">
          <w:pPr>
            <w:pStyle w:val="TOC1"/>
            <w:tabs>
              <w:tab w:val="right" w:pos="8268"/>
            </w:tabs>
            <w:rPr>
              <w:rFonts w:eastAsiaTheme="minorEastAsia"/>
              <w:b w:val="0"/>
              <w:noProof/>
              <w:sz w:val="24"/>
              <w:szCs w:val="24"/>
              <w:lang w:eastAsia="ja-JP"/>
            </w:rPr>
          </w:pPr>
          <w:r>
            <w:rPr>
              <w:noProof/>
            </w:rPr>
            <w:lastRenderedPageBreak/>
            <w:t>Curriculum Vitae</w:t>
          </w:r>
          <w:r>
            <w:rPr>
              <w:noProof/>
            </w:rPr>
            <w:tab/>
          </w:r>
          <w:r>
            <w:rPr>
              <w:noProof/>
            </w:rPr>
            <w:fldChar w:fldCharType="begin"/>
          </w:r>
          <w:r>
            <w:rPr>
              <w:noProof/>
            </w:rPr>
            <w:instrText xml:space="preserve"> PAGEREF _Toc386158977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58905"/>
      <w:r w:rsidRPr="00FC6093">
        <w:lastRenderedPageBreak/>
        <w:t>List of Figures</w:t>
      </w:r>
      <w:bookmarkEnd w:id="2"/>
      <w:bookmarkEnd w:id="3"/>
    </w:p>
    <w:p w14:paraId="055F883F" w14:textId="77777777" w:rsidR="00BD532F" w:rsidRPr="00BD532F" w:rsidRDefault="00BD532F" w:rsidP="00BD532F"/>
    <w:p w14:paraId="38DD30EC"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D48E3">
        <w:rPr>
          <w:noProof/>
        </w:rPr>
        <w:t>Figure 1</w:t>
      </w:r>
      <w:r w:rsidR="00FD48E3">
        <w:rPr>
          <w:noProof/>
        </w:rPr>
        <w:noBreakHyphen/>
        <w:t>1: A schematic tree of life shows the relative positions of some kingdoms according to the evolutionary time.</w:t>
      </w:r>
      <w:r w:rsidR="00FD48E3">
        <w:rPr>
          <w:noProof/>
        </w:rPr>
        <w:tab/>
      </w:r>
      <w:r w:rsidR="00FD48E3">
        <w:rPr>
          <w:noProof/>
        </w:rPr>
        <w:fldChar w:fldCharType="begin"/>
      </w:r>
      <w:r w:rsidR="00FD48E3">
        <w:rPr>
          <w:noProof/>
        </w:rPr>
        <w:instrText xml:space="preserve"> PAGEREF _Toc386158591 \h </w:instrText>
      </w:r>
      <w:r w:rsidR="00FD48E3">
        <w:rPr>
          <w:noProof/>
        </w:rPr>
      </w:r>
      <w:r w:rsidR="00FD48E3">
        <w:rPr>
          <w:noProof/>
        </w:rPr>
        <w:fldChar w:fldCharType="separate"/>
      </w:r>
      <w:r w:rsidR="00FD48E3">
        <w:rPr>
          <w:noProof/>
        </w:rPr>
        <w:t>4</w:t>
      </w:r>
      <w:r w:rsidR="00FD48E3">
        <w:rPr>
          <w:noProof/>
        </w:rPr>
        <w:fldChar w:fldCharType="end"/>
      </w:r>
    </w:p>
    <w:p w14:paraId="18AA8D6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C8085E">
        <w:rPr>
          <w:noProof/>
          <w:vertAlign w:val="subscript"/>
        </w:rPr>
        <w:t>1</w:t>
      </w:r>
      <w:r>
        <w:rPr>
          <w:noProof/>
        </w:rPr>
        <w:t xml:space="preserve"> is the last common ancestor of A, B and C. Similarly, I</w:t>
      </w:r>
      <w:r w:rsidRPr="00C8085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_Toc386158592 \h </w:instrText>
      </w:r>
      <w:r>
        <w:rPr>
          <w:noProof/>
        </w:rPr>
      </w:r>
      <w:r>
        <w:rPr>
          <w:noProof/>
        </w:rPr>
        <w:fldChar w:fldCharType="separate"/>
      </w:r>
      <w:r>
        <w:rPr>
          <w:noProof/>
        </w:rPr>
        <w:t>12</w:t>
      </w:r>
      <w:r>
        <w:rPr>
          <w:noProof/>
        </w:rPr>
        <w:fldChar w:fldCharType="end"/>
      </w:r>
    </w:p>
    <w:p w14:paraId="6200513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_Toc386158593 \h </w:instrText>
      </w:r>
      <w:r>
        <w:rPr>
          <w:noProof/>
        </w:rPr>
      </w:r>
      <w:r>
        <w:rPr>
          <w:noProof/>
        </w:rPr>
        <w:fldChar w:fldCharType="separate"/>
      </w:r>
      <w:r>
        <w:rPr>
          <w:noProof/>
        </w:rPr>
        <w:t>19</w:t>
      </w:r>
      <w:r>
        <w:rPr>
          <w:noProof/>
        </w:rPr>
        <w:fldChar w:fldCharType="end"/>
      </w:r>
    </w:p>
    <w:p w14:paraId="41384A7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_Toc386158594 \h </w:instrText>
      </w:r>
      <w:r>
        <w:rPr>
          <w:noProof/>
        </w:rPr>
      </w:r>
      <w:r>
        <w:rPr>
          <w:noProof/>
        </w:rPr>
        <w:fldChar w:fldCharType="separate"/>
      </w:r>
      <w:r>
        <w:rPr>
          <w:noProof/>
        </w:rPr>
        <w:t>20</w:t>
      </w:r>
      <w:r>
        <w:rPr>
          <w:noProof/>
        </w:rPr>
        <w:fldChar w:fldCharType="end"/>
      </w:r>
    </w:p>
    <w:p w14:paraId="278D02B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non-orthologous (orange) and orthologous (green) proteins in different microsporidia species.</w:t>
      </w:r>
      <w:r>
        <w:rPr>
          <w:noProof/>
        </w:rPr>
        <w:tab/>
      </w:r>
      <w:r>
        <w:rPr>
          <w:noProof/>
        </w:rPr>
        <w:fldChar w:fldCharType="begin"/>
      </w:r>
      <w:r>
        <w:rPr>
          <w:noProof/>
        </w:rPr>
        <w:instrText xml:space="preserve"> PAGEREF _Toc386158595 \h </w:instrText>
      </w:r>
      <w:r>
        <w:rPr>
          <w:noProof/>
        </w:rPr>
      </w:r>
      <w:r>
        <w:rPr>
          <w:noProof/>
        </w:rPr>
        <w:fldChar w:fldCharType="separate"/>
      </w:r>
      <w:r>
        <w:rPr>
          <w:noProof/>
        </w:rPr>
        <w:t>22</w:t>
      </w:r>
      <w:r>
        <w:rPr>
          <w:noProof/>
        </w:rPr>
        <w:fldChar w:fldCharType="end"/>
      </w:r>
    </w:p>
    <w:p w14:paraId="67ADA6E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_Toc386158596 \h </w:instrText>
      </w:r>
      <w:r>
        <w:rPr>
          <w:noProof/>
        </w:rPr>
      </w:r>
      <w:r>
        <w:rPr>
          <w:noProof/>
        </w:rPr>
        <w:fldChar w:fldCharType="separate"/>
      </w:r>
      <w:r>
        <w:rPr>
          <w:noProof/>
        </w:rPr>
        <w:t>23</w:t>
      </w:r>
      <w:r>
        <w:rPr>
          <w:noProof/>
        </w:rPr>
        <w:fldChar w:fldCharType="end"/>
      </w:r>
    </w:p>
    <w:p w14:paraId="0BE9D5C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_Toc386158597 \h </w:instrText>
      </w:r>
      <w:r>
        <w:rPr>
          <w:noProof/>
        </w:rPr>
      </w:r>
      <w:r>
        <w:rPr>
          <w:noProof/>
        </w:rPr>
        <w:fldChar w:fldCharType="separate"/>
      </w:r>
      <w:r>
        <w:rPr>
          <w:noProof/>
        </w:rPr>
        <w:t>25</w:t>
      </w:r>
      <w:r>
        <w:rPr>
          <w:noProof/>
        </w:rPr>
        <w:fldChar w:fldCharType="end"/>
      </w:r>
    </w:p>
    <w:p w14:paraId="24B9DFB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C8085E">
        <w:rPr>
          <w:i/>
          <w:noProof/>
        </w:rPr>
        <w:t>M.brevicollis</w:t>
      </w:r>
      <w:r>
        <w:rPr>
          <w:noProof/>
        </w:rPr>
        <w:t xml:space="preserve">, </w:t>
      </w:r>
      <w:r w:rsidRPr="00C8085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_Toc386158598 \h </w:instrText>
      </w:r>
      <w:r>
        <w:rPr>
          <w:noProof/>
        </w:rPr>
      </w:r>
      <w:r>
        <w:rPr>
          <w:noProof/>
        </w:rPr>
        <w:fldChar w:fldCharType="separate"/>
      </w:r>
      <w:r>
        <w:rPr>
          <w:noProof/>
        </w:rPr>
        <w:t>26</w:t>
      </w:r>
      <w:r>
        <w:rPr>
          <w:noProof/>
        </w:rPr>
        <w:fldChar w:fldCharType="end"/>
      </w:r>
    </w:p>
    <w:p w14:paraId="09C78B4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8: The maximum likelihood fungal tree generated based on the microsporidian core gene set. The tree reconstruction pipeline is similar to the one that was explained in the methods part (point </w:t>
      </w:r>
      <w:r w:rsidRPr="00C8085E">
        <w:rPr>
          <w:noProof/>
        </w:rPr>
        <w:t>Error! Reference source not found.</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_Toc386158599 \h </w:instrText>
      </w:r>
      <w:r>
        <w:rPr>
          <w:noProof/>
        </w:rPr>
      </w:r>
      <w:r>
        <w:rPr>
          <w:noProof/>
        </w:rPr>
        <w:fldChar w:fldCharType="separate"/>
      </w:r>
      <w:r>
        <w:rPr>
          <w:noProof/>
        </w:rPr>
        <w:t>28</w:t>
      </w:r>
      <w:r>
        <w:rPr>
          <w:noProof/>
        </w:rPr>
        <w:fldChar w:fldCharType="end"/>
      </w:r>
    </w:p>
    <w:p w14:paraId="4737E86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_Toc386158600 \h </w:instrText>
      </w:r>
      <w:r>
        <w:rPr>
          <w:noProof/>
        </w:rPr>
      </w:r>
      <w:r>
        <w:rPr>
          <w:noProof/>
        </w:rPr>
        <w:fldChar w:fldCharType="separate"/>
      </w:r>
      <w:r>
        <w:rPr>
          <w:noProof/>
        </w:rPr>
        <w:t>29</w:t>
      </w:r>
      <w:r>
        <w:rPr>
          <w:noProof/>
        </w:rPr>
        <w:fldChar w:fldCharType="end"/>
      </w:r>
    </w:p>
    <w:p w14:paraId="46DCAD8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_Toc386158601 \h </w:instrText>
      </w:r>
      <w:r>
        <w:rPr>
          <w:noProof/>
        </w:rPr>
      </w:r>
      <w:r>
        <w:rPr>
          <w:noProof/>
        </w:rPr>
        <w:fldChar w:fldCharType="separate"/>
      </w:r>
      <w:r>
        <w:rPr>
          <w:noProof/>
        </w:rPr>
        <w:t>30</w:t>
      </w:r>
      <w:r>
        <w:rPr>
          <w:noProof/>
        </w:rPr>
        <w:fldChar w:fldCharType="end"/>
      </w:r>
    </w:p>
    <w:p w14:paraId="1AFA37F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_Toc386158602 \h </w:instrText>
      </w:r>
      <w:r>
        <w:rPr>
          <w:noProof/>
        </w:rPr>
      </w:r>
      <w:r>
        <w:rPr>
          <w:noProof/>
        </w:rPr>
        <w:fldChar w:fldCharType="separate"/>
      </w:r>
      <w:r>
        <w:rPr>
          <w:noProof/>
        </w:rPr>
        <w:t>31</w:t>
      </w:r>
      <w:r>
        <w:rPr>
          <w:noProof/>
        </w:rPr>
        <w:fldChar w:fldCharType="end"/>
      </w:r>
    </w:p>
    <w:p w14:paraId="0C42A8E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_Toc386158603 \h </w:instrText>
      </w:r>
      <w:r>
        <w:rPr>
          <w:noProof/>
        </w:rPr>
      </w:r>
      <w:r>
        <w:rPr>
          <w:noProof/>
        </w:rPr>
        <w:fldChar w:fldCharType="separate"/>
      </w:r>
      <w:r>
        <w:rPr>
          <w:noProof/>
        </w:rPr>
        <w:t>32</w:t>
      </w:r>
      <w:r>
        <w:rPr>
          <w:noProof/>
        </w:rPr>
        <w:fldChar w:fldCharType="end"/>
      </w:r>
    </w:p>
    <w:p w14:paraId="7455432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_Toc386158604 \h </w:instrText>
      </w:r>
      <w:r>
        <w:rPr>
          <w:noProof/>
        </w:rPr>
      </w:r>
      <w:r>
        <w:rPr>
          <w:noProof/>
        </w:rPr>
        <w:fldChar w:fldCharType="separate"/>
      </w:r>
      <w:r>
        <w:rPr>
          <w:noProof/>
        </w:rPr>
        <w:t>37</w:t>
      </w:r>
      <w:r>
        <w:rPr>
          <w:noProof/>
        </w:rPr>
        <w:fldChar w:fldCharType="end"/>
      </w:r>
    </w:p>
    <w:p w14:paraId="05FF498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_Toc386158605 \h </w:instrText>
      </w:r>
      <w:r>
        <w:rPr>
          <w:noProof/>
        </w:rPr>
      </w:r>
      <w:r>
        <w:rPr>
          <w:noProof/>
        </w:rPr>
        <w:fldChar w:fldCharType="separate"/>
      </w:r>
      <w:r>
        <w:rPr>
          <w:noProof/>
        </w:rPr>
        <w:t>39</w:t>
      </w:r>
      <w:r>
        <w:rPr>
          <w:noProof/>
        </w:rPr>
        <w:fldChar w:fldCharType="end"/>
      </w:r>
    </w:p>
    <w:p w14:paraId="2DB57A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_Toc386158606 \h </w:instrText>
      </w:r>
      <w:r>
        <w:rPr>
          <w:noProof/>
        </w:rPr>
      </w:r>
      <w:r>
        <w:rPr>
          <w:noProof/>
        </w:rPr>
        <w:fldChar w:fldCharType="separate"/>
      </w:r>
      <w:r>
        <w:rPr>
          <w:noProof/>
        </w:rPr>
        <w:t>39</w:t>
      </w:r>
      <w:r>
        <w:rPr>
          <w:noProof/>
        </w:rPr>
        <w:fldChar w:fldCharType="end"/>
      </w:r>
    </w:p>
    <w:p w14:paraId="261E819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_Toc386158607 \h </w:instrText>
      </w:r>
      <w:r>
        <w:rPr>
          <w:noProof/>
        </w:rPr>
      </w:r>
      <w:r>
        <w:rPr>
          <w:noProof/>
        </w:rPr>
        <w:fldChar w:fldCharType="separate"/>
      </w:r>
      <w:r>
        <w:rPr>
          <w:noProof/>
        </w:rPr>
        <w:t>41</w:t>
      </w:r>
      <w:r>
        <w:rPr>
          <w:noProof/>
        </w:rPr>
        <w:fldChar w:fldCharType="end"/>
      </w:r>
    </w:p>
    <w:p w14:paraId="7B5DA5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_Toc386158608 \h </w:instrText>
      </w:r>
      <w:r>
        <w:rPr>
          <w:noProof/>
        </w:rPr>
      </w:r>
      <w:r>
        <w:rPr>
          <w:noProof/>
        </w:rPr>
        <w:fldChar w:fldCharType="separate"/>
      </w:r>
      <w:r>
        <w:rPr>
          <w:noProof/>
        </w:rPr>
        <w:t>42</w:t>
      </w:r>
      <w:r>
        <w:rPr>
          <w:noProof/>
        </w:rPr>
        <w:fldChar w:fldCharType="end"/>
      </w:r>
    </w:p>
    <w:p w14:paraId="52B4CC1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_Toc386158609 \h </w:instrText>
      </w:r>
      <w:r>
        <w:rPr>
          <w:noProof/>
        </w:rPr>
      </w:r>
      <w:r>
        <w:rPr>
          <w:noProof/>
        </w:rPr>
        <w:fldChar w:fldCharType="separate"/>
      </w:r>
      <w:r>
        <w:rPr>
          <w:noProof/>
        </w:rPr>
        <w:t>42</w:t>
      </w:r>
      <w:r>
        <w:rPr>
          <w:noProof/>
        </w:rPr>
        <w:fldChar w:fldCharType="end"/>
      </w:r>
    </w:p>
    <w:p w14:paraId="7D06AD2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_Toc386158610 \h </w:instrText>
      </w:r>
      <w:r>
        <w:rPr>
          <w:noProof/>
        </w:rPr>
      </w:r>
      <w:r>
        <w:rPr>
          <w:noProof/>
        </w:rPr>
        <w:fldChar w:fldCharType="separate"/>
      </w:r>
      <w:r>
        <w:rPr>
          <w:noProof/>
        </w:rPr>
        <w:t>43</w:t>
      </w:r>
      <w:r>
        <w:rPr>
          <w:noProof/>
        </w:rPr>
        <w:fldChar w:fldCharType="end"/>
      </w:r>
    </w:p>
    <w:p w14:paraId="042CA0D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_Toc386158611 \h </w:instrText>
      </w:r>
      <w:r>
        <w:rPr>
          <w:noProof/>
        </w:rPr>
      </w:r>
      <w:r>
        <w:rPr>
          <w:noProof/>
        </w:rPr>
        <w:fldChar w:fldCharType="separate"/>
      </w:r>
      <w:r>
        <w:rPr>
          <w:noProof/>
        </w:rPr>
        <w:t>44</w:t>
      </w:r>
      <w:r>
        <w:rPr>
          <w:noProof/>
        </w:rPr>
        <w:fldChar w:fldCharType="end"/>
      </w:r>
    </w:p>
    <w:p w14:paraId="3F23D1B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_Toc386158612 \h </w:instrText>
      </w:r>
      <w:r>
        <w:rPr>
          <w:noProof/>
        </w:rPr>
      </w:r>
      <w:r>
        <w:rPr>
          <w:noProof/>
        </w:rPr>
        <w:fldChar w:fldCharType="separate"/>
      </w:r>
      <w:r>
        <w:rPr>
          <w:noProof/>
        </w:rPr>
        <w:t>45</w:t>
      </w:r>
      <w:r>
        <w:rPr>
          <w:noProof/>
        </w:rPr>
        <w:fldChar w:fldCharType="end"/>
      </w:r>
    </w:p>
    <w:p w14:paraId="5C304ED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_Toc386158613 \h </w:instrText>
      </w:r>
      <w:r>
        <w:rPr>
          <w:noProof/>
        </w:rPr>
      </w:r>
      <w:r>
        <w:rPr>
          <w:noProof/>
        </w:rPr>
        <w:fldChar w:fldCharType="separate"/>
      </w:r>
      <w:r>
        <w:rPr>
          <w:noProof/>
        </w:rPr>
        <w:t>48</w:t>
      </w:r>
      <w:r>
        <w:rPr>
          <w:noProof/>
        </w:rPr>
        <w:fldChar w:fldCharType="end"/>
      </w:r>
    </w:p>
    <w:p w14:paraId="444E4CC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8085E">
        <w:rPr>
          <w:noProof/>
          <w:vertAlign w:val="subscript"/>
        </w:rPr>
        <w:t>FAS_KO</w:t>
      </w:r>
      <w:r>
        <w:rPr>
          <w:noProof/>
        </w:rPr>
        <w:t xml:space="preserve"> for 12,748 KO groups</w:t>
      </w:r>
      <w:r>
        <w:rPr>
          <w:noProof/>
        </w:rPr>
        <w:tab/>
      </w:r>
      <w:r>
        <w:rPr>
          <w:noProof/>
        </w:rPr>
        <w:fldChar w:fldCharType="begin"/>
      </w:r>
      <w:r>
        <w:rPr>
          <w:noProof/>
        </w:rPr>
        <w:instrText xml:space="preserve"> PAGEREF _Toc386158614 \h </w:instrText>
      </w:r>
      <w:r>
        <w:rPr>
          <w:noProof/>
        </w:rPr>
      </w:r>
      <w:r>
        <w:rPr>
          <w:noProof/>
        </w:rPr>
        <w:fldChar w:fldCharType="separate"/>
      </w:r>
      <w:r>
        <w:rPr>
          <w:noProof/>
        </w:rPr>
        <w:t>50</w:t>
      </w:r>
      <w:r>
        <w:rPr>
          <w:noProof/>
        </w:rPr>
        <w:fldChar w:fldCharType="end"/>
      </w:r>
    </w:p>
    <w:p w14:paraId="0AE435A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_Toc386158615 \h </w:instrText>
      </w:r>
      <w:r>
        <w:rPr>
          <w:noProof/>
        </w:rPr>
      </w:r>
      <w:r>
        <w:rPr>
          <w:noProof/>
        </w:rPr>
        <w:fldChar w:fldCharType="separate"/>
      </w:r>
      <w:r>
        <w:rPr>
          <w:noProof/>
        </w:rPr>
        <w:t>51</w:t>
      </w:r>
      <w:r>
        <w:rPr>
          <w:noProof/>
        </w:rPr>
        <w:fldChar w:fldCharType="end"/>
      </w:r>
    </w:p>
    <w:p w14:paraId="6FEA11F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_Toc386158616 \h </w:instrText>
      </w:r>
      <w:r>
        <w:rPr>
          <w:noProof/>
        </w:rPr>
      </w:r>
      <w:r>
        <w:rPr>
          <w:noProof/>
        </w:rPr>
        <w:fldChar w:fldCharType="separate"/>
      </w:r>
      <w:r>
        <w:rPr>
          <w:noProof/>
        </w:rPr>
        <w:t>52</w:t>
      </w:r>
      <w:r>
        <w:rPr>
          <w:noProof/>
        </w:rPr>
        <w:fldChar w:fldCharType="end"/>
      </w:r>
    </w:p>
    <w:p w14:paraId="01C01E9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_Toc386158617 \h </w:instrText>
      </w:r>
      <w:r>
        <w:rPr>
          <w:noProof/>
        </w:rPr>
      </w:r>
      <w:r>
        <w:rPr>
          <w:noProof/>
        </w:rPr>
        <w:fldChar w:fldCharType="separate"/>
      </w:r>
      <w:r>
        <w:rPr>
          <w:noProof/>
        </w:rPr>
        <w:t>53</w:t>
      </w:r>
      <w:r>
        <w:rPr>
          <w:noProof/>
        </w:rPr>
        <w:fldChar w:fldCharType="end"/>
      </w:r>
    </w:p>
    <w:p w14:paraId="4261D25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_Toc386158618 \h </w:instrText>
      </w:r>
      <w:r>
        <w:rPr>
          <w:noProof/>
        </w:rPr>
      </w:r>
      <w:r>
        <w:rPr>
          <w:noProof/>
        </w:rPr>
        <w:fldChar w:fldCharType="separate"/>
      </w:r>
      <w:r>
        <w:rPr>
          <w:noProof/>
        </w:rPr>
        <w:t>54</w:t>
      </w:r>
      <w:r>
        <w:rPr>
          <w:noProof/>
        </w:rPr>
        <w:fldChar w:fldCharType="end"/>
      </w:r>
    </w:p>
    <w:p w14:paraId="3DCED4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_Toc386158619 \h </w:instrText>
      </w:r>
      <w:r>
        <w:rPr>
          <w:noProof/>
        </w:rPr>
      </w:r>
      <w:r>
        <w:rPr>
          <w:noProof/>
        </w:rPr>
        <w:fldChar w:fldCharType="separate"/>
      </w:r>
      <w:r>
        <w:rPr>
          <w:noProof/>
        </w:rPr>
        <w:t>55</w:t>
      </w:r>
      <w:r>
        <w:rPr>
          <w:noProof/>
        </w:rPr>
        <w:fldChar w:fldCharType="end"/>
      </w:r>
    </w:p>
    <w:p w14:paraId="42AA116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_Toc386158620 \h </w:instrText>
      </w:r>
      <w:r>
        <w:rPr>
          <w:noProof/>
        </w:rPr>
      </w:r>
      <w:r>
        <w:rPr>
          <w:noProof/>
        </w:rPr>
        <w:fldChar w:fldCharType="separate"/>
      </w:r>
      <w:r>
        <w:rPr>
          <w:noProof/>
        </w:rPr>
        <w:t>56</w:t>
      </w:r>
      <w:r>
        <w:rPr>
          <w:noProof/>
        </w:rPr>
        <w:fldChar w:fldCharType="end"/>
      </w:r>
    </w:p>
    <w:p w14:paraId="1169661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_Toc386158621 \h </w:instrText>
      </w:r>
      <w:r>
        <w:rPr>
          <w:noProof/>
        </w:rPr>
      </w:r>
      <w:r>
        <w:rPr>
          <w:noProof/>
        </w:rPr>
        <w:fldChar w:fldCharType="separate"/>
      </w:r>
      <w:r>
        <w:rPr>
          <w:noProof/>
        </w:rPr>
        <w:t>56</w:t>
      </w:r>
      <w:r>
        <w:rPr>
          <w:noProof/>
        </w:rPr>
        <w:fldChar w:fldCharType="end"/>
      </w:r>
    </w:p>
    <w:p w14:paraId="137F69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_Toc386158622 \h </w:instrText>
      </w:r>
      <w:r>
        <w:rPr>
          <w:noProof/>
        </w:rPr>
      </w:r>
      <w:r>
        <w:rPr>
          <w:noProof/>
        </w:rPr>
        <w:fldChar w:fldCharType="separate"/>
      </w:r>
      <w:r>
        <w:rPr>
          <w:noProof/>
        </w:rPr>
        <w:t>57</w:t>
      </w:r>
      <w:r>
        <w:rPr>
          <w:noProof/>
        </w:rPr>
        <w:fldChar w:fldCharType="end"/>
      </w:r>
    </w:p>
    <w:p w14:paraId="19F9CDC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_Toc386158623 \h </w:instrText>
      </w:r>
      <w:r>
        <w:rPr>
          <w:noProof/>
        </w:rPr>
      </w:r>
      <w:r>
        <w:rPr>
          <w:noProof/>
        </w:rPr>
        <w:fldChar w:fldCharType="separate"/>
      </w:r>
      <w:r>
        <w:rPr>
          <w:noProof/>
        </w:rPr>
        <w:t>58</w:t>
      </w:r>
      <w:r>
        <w:rPr>
          <w:noProof/>
        </w:rPr>
        <w:fldChar w:fldCharType="end"/>
      </w:r>
    </w:p>
    <w:p w14:paraId="1F593A7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_Toc386158624 \h </w:instrText>
      </w:r>
      <w:r>
        <w:rPr>
          <w:noProof/>
        </w:rPr>
      </w:r>
      <w:r>
        <w:rPr>
          <w:noProof/>
        </w:rPr>
        <w:fldChar w:fldCharType="separate"/>
      </w:r>
      <w:r>
        <w:rPr>
          <w:noProof/>
        </w:rPr>
        <w:t>58</w:t>
      </w:r>
      <w:r>
        <w:rPr>
          <w:noProof/>
        </w:rPr>
        <w:fldChar w:fldCharType="end"/>
      </w:r>
    </w:p>
    <w:p w14:paraId="3D23DC6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_Toc386158625 \h </w:instrText>
      </w:r>
      <w:r>
        <w:rPr>
          <w:noProof/>
        </w:rPr>
      </w:r>
      <w:r>
        <w:rPr>
          <w:noProof/>
        </w:rPr>
        <w:fldChar w:fldCharType="separate"/>
      </w:r>
      <w:r>
        <w:rPr>
          <w:noProof/>
        </w:rPr>
        <w:t>59</w:t>
      </w:r>
      <w:r>
        <w:rPr>
          <w:noProof/>
        </w:rPr>
        <w:fldChar w:fldCharType="end"/>
      </w:r>
    </w:p>
    <w:p w14:paraId="23CAABE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_Toc386158626 \h </w:instrText>
      </w:r>
      <w:r>
        <w:rPr>
          <w:noProof/>
        </w:rPr>
      </w:r>
      <w:r>
        <w:rPr>
          <w:noProof/>
        </w:rPr>
        <w:fldChar w:fldCharType="separate"/>
      </w:r>
      <w:r>
        <w:rPr>
          <w:noProof/>
        </w:rPr>
        <w:t>63</w:t>
      </w:r>
      <w:r>
        <w:rPr>
          <w:noProof/>
        </w:rPr>
        <w:fldChar w:fldCharType="end"/>
      </w:r>
    </w:p>
    <w:p w14:paraId="313203B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_Toc386158627 \h </w:instrText>
      </w:r>
      <w:r>
        <w:rPr>
          <w:noProof/>
        </w:rPr>
      </w:r>
      <w:r>
        <w:rPr>
          <w:noProof/>
        </w:rPr>
        <w:fldChar w:fldCharType="separate"/>
      </w:r>
      <w:r>
        <w:rPr>
          <w:noProof/>
        </w:rPr>
        <w:t>64</w:t>
      </w:r>
      <w:r>
        <w:rPr>
          <w:noProof/>
        </w:rPr>
        <w:fldChar w:fldCharType="end"/>
      </w:r>
    </w:p>
    <w:p w14:paraId="66C4E61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w:t>
      </w:r>
      <w:r>
        <w:rPr>
          <w:noProof/>
        </w:rPr>
        <w:tab/>
      </w:r>
      <w:r>
        <w:rPr>
          <w:noProof/>
        </w:rPr>
        <w:fldChar w:fldCharType="begin"/>
      </w:r>
      <w:r>
        <w:rPr>
          <w:noProof/>
        </w:rPr>
        <w:instrText xml:space="preserve"> PAGEREF _Toc386158628 \h </w:instrText>
      </w:r>
      <w:r>
        <w:rPr>
          <w:noProof/>
        </w:rPr>
      </w:r>
      <w:r>
        <w:rPr>
          <w:noProof/>
        </w:rPr>
        <w:fldChar w:fldCharType="separate"/>
      </w:r>
      <w:r>
        <w:rPr>
          <w:noProof/>
        </w:rPr>
        <w:t>64</w:t>
      </w:r>
      <w:r>
        <w:rPr>
          <w:noProof/>
        </w:rPr>
        <w:fldChar w:fldCharType="end"/>
      </w:r>
    </w:p>
    <w:p w14:paraId="2ABC92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w:t>
      </w:r>
      <w:r>
        <w:rPr>
          <w:noProof/>
        </w:rPr>
        <w:t xml:space="preserve"> and </w:t>
      </w:r>
      <w:r w:rsidRPr="00C8085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_Toc386158629 \h </w:instrText>
      </w:r>
      <w:r>
        <w:rPr>
          <w:noProof/>
        </w:rPr>
      </w:r>
      <w:r>
        <w:rPr>
          <w:noProof/>
        </w:rPr>
        <w:fldChar w:fldCharType="separate"/>
      </w:r>
      <w:r>
        <w:rPr>
          <w:noProof/>
        </w:rPr>
        <w:t>65</w:t>
      </w:r>
      <w:r>
        <w:rPr>
          <w:noProof/>
        </w:rPr>
        <w:fldChar w:fldCharType="end"/>
      </w:r>
    </w:p>
    <w:p w14:paraId="1F42443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_Toc386158630 \h </w:instrText>
      </w:r>
      <w:r>
        <w:rPr>
          <w:noProof/>
        </w:rPr>
      </w:r>
      <w:r>
        <w:rPr>
          <w:noProof/>
        </w:rPr>
        <w:fldChar w:fldCharType="separate"/>
      </w:r>
      <w:r>
        <w:rPr>
          <w:noProof/>
        </w:rPr>
        <w:t>66</w:t>
      </w:r>
      <w:r>
        <w:rPr>
          <w:noProof/>
        </w:rPr>
        <w:fldChar w:fldCharType="end"/>
      </w:r>
    </w:p>
    <w:p w14:paraId="4C3FAB9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_Toc386158631 \h </w:instrText>
      </w:r>
      <w:r>
        <w:rPr>
          <w:noProof/>
        </w:rPr>
      </w:r>
      <w:r>
        <w:rPr>
          <w:noProof/>
        </w:rPr>
        <w:fldChar w:fldCharType="separate"/>
      </w:r>
      <w:r>
        <w:rPr>
          <w:noProof/>
        </w:rPr>
        <w:t>68</w:t>
      </w:r>
      <w:r>
        <w:rPr>
          <w:noProof/>
        </w:rPr>
        <w:fldChar w:fldCharType="end"/>
      </w:r>
    </w:p>
    <w:p w14:paraId="41A7009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8085E">
        <w:rPr>
          <w:i/>
          <w:noProof/>
        </w:rPr>
        <w:t>E.hellem</w:t>
      </w:r>
      <w:r>
        <w:rPr>
          <w:noProof/>
        </w:rPr>
        <w:t xml:space="preserve"> and </w:t>
      </w:r>
      <w:r w:rsidRPr="00C8085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_Toc386158632 \h </w:instrText>
      </w:r>
      <w:r>
        <w:rPr>
          <w:noProof/>
        </w:rPr>
      </w:r>
      <w:r>
        <w:rPr>
          <w:noProof/>
        </w:rPr>
        <w:fldChar w:fldCharType="separate"/>
      </w:r>
      <w:r>
        <w:rPr>
          <w:noProof/>
        </w:rPr>
        <w:t>69</w:t>
      </w:r>
      <w:r>
        <w:rPr>
          <w:noProof/>
        </w:rPr>
        <w:fldChar w:fldCharType="end"/>
      </w:r>
    </w:p>
    <w:p w14:paraId="3ECDC1C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_Toc386158633 \h </w:instrText>
      </w:r>
      <w:r>
        <w:rPr>
          <w:noProof/>
        </w:rPr>
      </w:r>
      <w:r>
        <w:rPr>
          <w:noProof/>
        </w:rPr>
        <w:fldChar w:fldCharType="separate"/>
      </w:r>
      <w:r>
        <w:rPr>
          <w:noProof/>
        </w:rPr>
        <w:t>70</w:t>
      </w:r>
      <w:r>
        <w:rPr>
          <w:noProof/>
        </w:rPr>
        <w:fldChar w:fldCharType="end"/>
      </w:r>
    </w:p>
    <w:p w14:paraId="768F8F8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6</w:t>
      </w:r>
      <w:r>
        <w:rPr>
          <w:noProof/>
        </w:rPr>
        <w:noBreakHyphen/>
        <w:t xml:space="preserve">9: Domain architecture of </w:t>
      </w:r>
      <w:r w:rsidRPr="00C8085E">
        <w:rPr>
          <w:i/>
          <w:noProof/>
        </w:rPr>
        <w:t>E.hellem</w:t>
      </w:r>
      <w:r>
        <w:rPr>
          <w:noProof/>
        </w:rPr>
        <w:t xml:space="preserve"> protein (enche_5516_1:EHEL_100430) and its ortholog (chltr_5669_1:1220) of the bacteria </w:t>
      </w:r>
      <w:r w:rsidRPr="00C8085E">
        <w:rPr>
          <w:i/>
          <w:noProof/>
        </w:rPr>
        <w:t>Chlamydia trachomatis</w:t>
      </w:r>
      <w:r>
        <w:rPr>
          <w:noProof/>
        </w:rPr>
        <w:t>.</w:t>
      </w:r>
      <w:r>
        <w:rPr>
          <w:noProof/>
        </w:rPr>
        <w:tab/>
      </w:r>
      <w:r>
        <w:rPr>
          <w:noProof/>
        </w:rPr>
        <w:fldChar w:fldCharType="begin"/>
      </w:r>
      <w:r>
        <w:rPr>
          <w:noProof/>
        </w:rPr>
        <w:instrText xml:space="preserve"> PAGEREF _Toc386158634 \h </w:instrText>
      </w:r>
      <w:r>
        <w:rPr>
          <w:noProof/>
        </w:rPr>
      </w:r>
      <w:r>
        <w:rPr>
          <w:noProof/>
        </w:rPr>
        <w:fldChar w:fldCharType="separate"/>
      </w:r>
      <w:r>
        <w:rPr>
          <w:noProof/>
        </w:rPr>
        <w:t>71</w:t>
      </w:r>
      <w:r>
        <w:rPr>
          <w:noProof/>
        </w:rPr>
        <w:fldChar w:fldCharType="end"/>
      </w:r>
    </w:p>
    <w:p w14:paraId="7C81727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_Toc386158635 \h </w:instrText>
      </w:r>
      <w:r>
        <w:rPr>
          <w:noProof/>
        </w:rPr>
      </w:r>
      <w:r>
        <w:rPr>
          <w:noProof/>
        </w:rPr>
        <w:fldChar w:fldCharType="separate"/>
      </w:r>
      <w:r>
        <w:rPr>
          <w:noProof/>
        </w:rPr>
        <w:t>118</w:t>
      </w:r>
      <w:r>
        <w:rPr>
          <w:noProof/>
        </w:rPr>
        <w:fldChar w:fldCharType="end"/>
      </w:r>
    </w:p>
    <w:p w14:paraId="0D117CB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_Toc386158636 \h </w:instrText>
      </w:r>
      <w:r>
        <w:rPr>
          <w:noProof/>
        </w:rPr>
      </w:r>
      <w:r>
        <w:rPr>
          <w:noProof/>
        </w:rPr>
        <w:fldChar w:fldCharType="separate"/>
      </w:r>
      <w:r>
        <w:rPr>
          <w:noProof/>
        </w:rPr>
        <w:t>118</w:t>
      </w:r>
      <w:r>
        <w:rPr>
          <w:noProof/>
        </w:rPr>
        <w:fldChar w:fldCharType="end"/>
      </w:r>
    </w:p>
    <w:p w14:paraId="72EAAD4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_Toc386158637 \h </w:instrText>
      </w:r>
      <w:r>
        <w:rPr>
          <w:noProof/>
        </w:rPr>
      </w:r>
      <w:r>
        <w:rPr>
          <w:noProof/>
        </w:rPr>
        <w:fldChar w:fldCharType="separate"/>
      </w:r>
      <w:r>
        <w:rPr>
          <w:noProof/>
        </w:rPr>
        <w:t>119</w:t>
      </w:r>
      <w:r>
        <w:rPr>
          <w:noProof/>
        </w:rPr>
        <w:fldChar w:fldCharType="end"/>
      </w:r>
    </w:p>
    <w:p w14:paraId="3006887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_Toc386158638 \h </w:instrText>
      </w:r>
      <w:r>
        <w:rPr>
          <w:noProof/>
        </w:rPr>
      </w:r>
      <w:r>
        <w:rPr>
          <w:noProof/>
        </w:rPr>
        <w:fldChar w:fldCharType="separate"/>
      </w:r>
      <w:r>
        <w:rPr>
          <w:noProof/>
        </w:rPr>
        <w:t>119</w:t>
      </w:r>
      <w:r>
        <w:rPr>
          <w:noProof/>
        </w:rPr>
        <w:fldChar w:fldCharType="end"/>
      </w:r>
    </w:p>
    <w:p w14:paraId="05ADE08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_Toc386158639 \h </w:instrText>
      </w:r>
      <w:r>
        <w:rPr>
          <w:noProof/>
        </w:rPr>
      </w:r>
      <w:r>
        <w:rPr>
          <w:noProof/>
        </w:rPr>
        <w:fldChar w:fldCharType="separate"/>
      </w:r>
      <w:r>
        <w:rPr>
          <w:noProof/>
        </w:rPr>
        <w:t>120</w:t>
      </w:r>
      <w:r>
        <w:rPr>
          <w:noProof/>
        </w:rPr>
        <w:fldChar w:fldCharType="end"/>
      </w:r>
    </w:p>
    <w:p w14:paraId="7A8B3D5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_Toc386158640 \h </w:instrText>
      </w:r>
      <w:r>
        <w:rPr>
          <w:noProof/>
        </w:rPr>
      </w:r>
      <w:r>
        <w:rPr>
          <w:noProof/>
        </w:rPr>
        <w:fldChar w:fldCharType="separate"/>
      </w:r>
      <w:r>
        <w:rPr>
          <w:noProof/>
        </w:rPr>
        <w:t>120</w:t>
      </w:r>
      <w:r>
        <w:rPr>
          <w:noProof/>
        </w:rPr>
        <w:fldChar w:fldCharType="end"/>
      </w:r>
    </w:p>
    <w:p w14:paraId="4ABDD39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_Toc386158641 \h </w:instrText>
      </w:r>
      <w:r>
        <w:rPr>
          <w:noProof/>
        </w:rPr>
      </w:r>
      <w:r>
        <w:rPr>
          <w:noProof/>
        </w:rPr>
        <w:fldChar w:fldCharType="separate"/>
      </w:r>
      <w:r>
        <w:rPr>
          <w:noProof/>
        </w:rPr>
        <w:t>121</w:t>
      </w:r>
      <w:r>
        <w:rPr>
          <w:noProof/>
        </w:rPr>
        <w:fldChar w:fldCharType="end"/>
      </w:r>
    </w:p>
    <w:p w14:paraId="6F6BAB6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8085E">
        <w:rPr>
          <w:i/>
          <w:noProof/>
        </w:rPr>
        <w:t>E.cuniculi</w:t>
      </w:r>
      <w:r>
        <w:rPr>
          <w:noProof/>
        </w:rPr>
        <w:t xml:space="preserve">, purple for </w:t>
      </w:r>
      <w:r w:rsidRPr="00C8085E">
        <w:rPr>
          <w:i/>
          <w:noProof/>
        </w:rPr>
        <w:t>E.hellem</w:t>
      </w:r>
      <w:r>
        <w:rPr>
          <w:noProof/>
        </w:rPr>
        <w:t xml:space="preserve">, pink for </w:t>
      </w:r>
      <w:r w:rsidRPr="00C8085E">
        <w:rPr>
          <w:i/>
          <w:noProof/>
        </w:rPr>
        <w:t>E.intestinalis</w:t>
      </w:r>
      <w:r>
        <w:rPr>
          <w:noProof/>
        </w:rPr>
        <w:t xml:space="preserve">, light green for </w:t>
      </w:r>
      <w:r w:rsidRPr="00C8085E">
        <w:rPr>
          <w:i/>
          <w:noProof/>
        </w:rPr>
        <w:t>N.ceranae</w:t>
      </w:r>
      <w:r>
        <w:rPr>
          <w:noProof/>
        </w:rPr>
        <w:t xml:space="preserve"> and yellow for </w:t>
      </w:r>
      <w:r w:rsidRPr="00C8085E">
        <w:rPr>
          <w:i/>
          <w:noProof/>
        </w:rPr>
        <w:t>S.cerevisiae</w:t>
      </w:r>
      <w:r>
        <w:rPr>
          <w:noProof/>
        </w:rPr>
        <w:t>.</w:t>
      </w:r>
      <w:r>
        <w:rPr>
          <w:noProof/>
        </w:rPr>
        <w:tab/>
      </w:r>
      <w:r>
        <w:rPr>
          <w:noProof/>
        </w:rPr>
        <w:fldChar w:fldCharType="begin"/>
      </w:r>
      <w:r>
        <w:rPr>
          <w:noProof/>
        </w:rPr>
        <w:instrText xml:space="preserve"> PAGEREF _Toc386158642 \h </w:instrText>
      </w:r>
      <w:r>
        <w:rPr>
          <w:noProof/>
        </w:rPr>
      </w:r>
      <w:r>
        <w:rPr>
          <w:noProof/>
        </w:rPr>
        <w:fldChar w:fldCharType="separate"/>
      </w:r>
      <w:r>
        <w:rPr>
          <w:noProof/>
        </w:rPr>
        <w:t>122</w:t>
      </w:r>
      <w:r>
        <w:rPr>
          <w:noProof/>
        </w:rPr>
        <w:fldChar w:fldCharType="end"/>
      </w:r>
    </w:p>
    <w:p w14:paraId="109BCDA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_Toc386158643 \h </w:instrText>
      </w:r>
      <w:r>
        <w:rPr>
          <w:noProof/>
        </w:rPr>
      </w:r>
      <w:r>
        <w:rPr>
          <w:noProof/>
        </w:rPr>
        <w:fldChar w:fldCharType="separate"/>
      </w:r>
      <w:r>
        <w:rPr>
          <w:noProof/>
        </w:rPr>
        <w:t>122</w:t>
      </w:r>
      <w:r>
        <w:rPr>
          <w:noProof/>
        </w:rPr>
        <w:fldChar w:fldCharType="end"/>
      </w:r>
    </w:p>
    <w:p w14:paraId="442CAEA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_Toc386158644 \h </w:instrText>
      </w:r>
      <w:r>
        <w:rPr>
          <w:noProof/>
        </w:rPr>
      </w:r>
      <w:r>
        <w:rPr>
          <w:noProof/>
        </w:rPr>
        <w:fldChar w:fldCharType="separate"/>
      </w:r>
      <w:r>
        <w:rPr>
          <w:noProof/>
        </w:rPr>
        <w:t>123</w:t>
      </w:r>
      <w:r>
        <w:rPr>
          <w:noProof/>
        </w:rPr>
        <w:fldChar w:fldCharType="end"/>
      </w:r>
    </w:p>
    <w:p w14:paraId="0135C8C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_Toc386158645 \h </w:instrText>
      </w:r>
      <w:r>
        <w:rPr>
          <w:noProof/>
        </w:rPr>
      </w:r>
      <w:r>
        <w:rPr>
          <w:noProof/>
        </w:rPr>
        <w:fldChar w:fldCharType="separate"/>
      </w:r>
      <w:r>
        <w:rPr>
          <w:noProof/>
        </w:rPr>
        <w:t>123</w:t>
      </w:r>
      <w:r>
        <w:rPr>
          <w:noProof/>
        </w:rPr>
        <w:fldChar w:fldCharType="end"/>
      </w:r>
    </w:p>
    <w:p w14:paraId="0763B73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_Toc386158646 \h </w:instrText>
      </w:r>
      <w:r>
        <w:rPr>
          <w:noProof/>
        </w:rPr>
      </w:r>
      <w:r>
        <w:rPr>
          <w:noProof/>
        </w:rPr>
        <w:fldChar w:fldCharType="separate"/>
      </w:r>
      <w:r>
        <w:rPr>
          <w:noProof/>
        </w:rPr>
        <w:t>124</w:t>
      </w:r>
      <w:r>
        <w:rPr>
          <w:noProof/>
        </w:rPr>
        <w:fldChar w:fldCharType="end"/>
      </w:r>
    </w:p>
    <w:p w14:paraId="17793CD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_Toc386158647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58906"/>
      <w:r w:rsidRPr="00FC6093">
        <w:lastRenderedPageBreak/>
        <w:t>List of Tables</w:t>
      </w:r>
      <w:bookmarkEnd w:id="4"/>
      <w:bookmarkEnd w:id="5"/>
    </w:p>
    <w:p w14:paraId="3CFA967A" w14:textId="77777777" w:rsidR="00BD532F" w:rsidRPr="00BD532F" w:rsidRDefault="00BD532F" w:rsidP="00BD532F"/>
    <w:p w14:paraId="457D909F"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D48E3">
        <w:rPr>
          <w:noProof/>
        </w:rPr>
        <w:t>Table 2</w:t>
      </w:r>
      <w:r w:rsidR="00FD48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D48E3">
        <w:rPr>
          <w:noProof/>
        </w:rPr>
        <w:tab/>
      </w:r>
      <w:r w:rsidR="00FD48E3">
        <w:rPr>
          <w:noProof/>
        </w:rPr>
        <w:fldChar w:fldCharType="begin"/>
      </w:r>
      <w:r w:rsidR="00FD48E3">
        <w:rPr>
          <w:noProof/>
        </w:rPr>
        <w:instrText xml:space="preserve"> PAGEREF _Toc386158648 \h </w:instrText>
      </w:r>
      <w:r w:rsidR="00FD48E3">
        <w:rPr>
          <w:noProof/>
        </w:rPr>
      </w:r>
      <w:r w:rsidR="00FD48E3">
        <w:rPr>
          <w:noProof/>
        </w:rPr>
        <w:fldChar w:fldCharType="separate"/>
      </w:r>
      <w:r w:rsidR="00FD48E3">
        <w:rPr>
          <w:noProof/>
        </w:rPr>
        <w:t>14</w:t>
      </w:r>
      <w:r w:rsidR="00FD48E3">
        <w:rPr>
          <w:noProof/>
        </w:rPr>
        <w:fldChar w:fldCharType="end"/>
      </w:r>
    </w:p>
    <w:p w14:paraId="7D21EEE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_Toc386158649 \h </w:instrText>
      </w:r>
      <w:r>
        <w:rPr>
          <w:noProof/>
        </w:rPr>
      </w:r>
      <w:r>
        <w:rPr>
          <w:noProof/>
        </w:rPr>
        <w:fldChar w:fldCharType="separate"/>
      </w:r>
      <w:r>
        <w:rPr>
          <w:noProof/>
        </w:rPr>
        <w:t>16</w:t>
      </w:r>
      <w:r>
        <w:rPr>
          <w:noProof/>
        </w:rPr>
        <w:fldChar w:fldCharType="end"/>
      </w:r>
    </w:p>
    <w:p w14:paraId="19D767F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_Toc386158650 \h </w:instrText>
      </w:r>
      <w:r>
        <w:rPr>
          <w:noProof/>
        </w:rPr>
      </w:r>
      <w:r>
        <w:rPr>
          <w:noProof/>
        </w:rPr>
        <w:fldChar w:fldCharType="separate"/>
      </w:r>
      <w:r>
        <w:rPr>
          <w:noProof/>
        </w:rPr>
        <w:t>31</w:t>
      </w:r>
      <w:r>
        <w:rPr>
          <w:noProof/>
        </w:rPr>
        <w:fldChar w:fldCharType="end"/>
      </w:r>
    </w:p>
    <w:p w14:paraId="77BC4A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_Toc386158651 \h </w:instrText>
      </w:r>
      <w:r>
        <w:rPr>
          <w:noProof/>
        </w:rPr>
      </w:r>
      <w:r>
        <w:rPr>
          <w:noProof/>
        </w:rPr>
        <w:fldChar w:fldCharType="separate"/>
      </w:r>
      <w:r>
        <w:rPr>
          <w:noProof/>
        </w:rPr>
        <w:t>32</w:t>
      </w:r>
      <w:r>
        <w:rPr>
          <w:noProof/>
        </w:rPr>
        <w:fldChar w:fldCharType="end"/>
      </w:r>
    </w:p>
    <w:p w14:paraId="0D7DD79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_Toc386158652 \h </w:instrText>
      </w:r>
      <w:r>
        <w:rPr>
          <w:noProof/>
        </w:rPr>
      </w:r>
      <w:r>
        <w:rPr>
          <w:noProof/>
        </w:rPr>
        <w:fldChar w:fldCharType="separate"/>
      </w:r>
      <w:r>
        <w:rPr>
          <w:noProof/>
        </w:rPr>
        <w:t>52</w:t>
      </w:r>
      <w:r>
        <w:rPr>
          <w:noProof/>
        </w:rPr>
        <w:fldChar w:fldCharType="end"/>
      </w:r>
    </w:p>
    <w:p w14:paraId="2FC53F0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_Toc386158653 \h </w:instrText>
      </w:r>
      <w:r>
        <w:rPr>
          <w:noProof/>
        </w:rPr>
      </w:r>
      <w:r>
        <w:rPr>
          <w:noProof/>
        </w:rPr>
        <w:fldChar w:fldCharType="separate"/>
      </w:r>
      <w:r>
        <w:rPr>
          <w:noProof/>
        </w:rPr>
        <w:t>54</w:t>
      </w:r>
      <w:r>
        <w:rPr>
          <w:noProof/>
        </w:rPr>
        <w:fldChar w:fldCharType="end"/>
      </w:r>
    </w:p>
    <w:p w14:paraId="3D0FFB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_Toc386158654 \h </w:instrText>
      </w:r>
      <w:r>
        <w:rPr>
          <w:noProof/>
        </w:rPr>
      </w:r>
      <w:r>
        <w:rPr>
          <w:noProof/>
        </w:rPr>
        <w:fldChar w:fldCharType="separate"/>
      </w:r>
      <w:r>
        <w:rPr>
          <w:noProof/>
        </w:rPr>
        <w:t>67</w:t>
      </w:r>
      <w:r>
        <w:rPr>
          <w:noProof/>
        </w:rPr>
        <w:fldChar w:fldCharType="end"/>
      </w:r>
    </w:p>
    <w:p w14:paraId="291F508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_Toc386158655 \h </w:instrText>
      </w:r>
      <w:r>
        <w:rPr>
          <w:noProof/>
        </w:rPr>
      </w:r>
      <w:r>
        <w:rPr>
          <w:noProof/>
        </w:rPr>
        <w:fldChar w:fldCharType="separate"/>
      </w:r>
      <w:r>
        <w:rPr>
          <w:noProof/>
        </w:rPr>
        <w:t>93</w:t>
      </w:r>
      <w:r>
        <w:rPr>
          <w:noProof/>
        </w:rPr>
        <w:fldChar w:fldCharType="end"/>
      </w:r>
    </w:p>
    <w:p w14:paraId="3161425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30 manually KO-annotated reference taxa from KEGG.</w:t>
      </w:r>
      <w:r>
        <w:rPr>
          <w:noProof/>
        </w:rPr>
        <w:tab/>
      </w:r>
      <w:r>
        <w:rPr>
          <w:noProof/>
        </w:rPr>
        <w:fldChar w:fldCharType="begin"/>
      </w:r>
      <w:r>
        <w:rPr>
          <w:noProof/>
        </w:rPr>
        <w:instrText xml:space="preserve"> PAGEREF _Toc386158656 \h </w:instrText>
      </w:r>
      <w:r>
        <w:rPr>
          <w:noProof/>
        </w:rPr>
      </w:r>
      <w:r>
        <w:rPr>
          <w:noProof/>
        </w:rPr>
        <w:fldChar w:fldCharType="separate"/>
      </w:r>
      <w:r>
        <w:rPr>
          <w:noProof/>
        </w:rPr>
        <w:t>113</w:t>
      </w:r>
      <w:r>
        <w:rPr>
          <w:noProof/>
        </w:rPr>
        <w:fldChar w:fldCharType="end"/>
      </w:r>
    </w:p>
    <w:p w14:paraId="7B3A70F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_Toc386158657 \h </w:instrText>
      </w:r>
      <w:r>
        <w:rPr>
          <w:noProof/>
        </w:rPr>
      </w:r>
      <w:r>
        <w:rPr>
          <w:noProof/>
        </w:rPr>
        <w:fldChar w:fldCharType="separate"/>
      </w:r>
      <w:r>
        <w:rPr>
          <w:noProof/>
        </w:rPr>
        <w:t>114</w:t>
      </w:r>
      <w:r>
        <w:rPr>
          <w:noProof/>
        </w:rPr>
        <w:fldChar w:fldCharType="end"/>
      </w:r>
    </w:p>
    <w:p w14:paraId="0C0BEB5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_Toc386158658 \h </w:instrText>
      </w:r>
      <w:r>
        <w:rPr>
          <w:noProof/>
        </w:rPr>
      </w:r>
      <w:r>
        <w:rPr>
          <w:noProof/>
        </w:rPr>
        <w:fldChar w:fldCharType="separate"/>
      </w:r>
      <w:r>
        <w:rPr>
          <w:noProof/>
        </w:rPr>
        <w:t>115</w:t>
      </w:r>
      <w:r>
        <w:rPr>
          <w:noProof/>
        </w:rPr>
        <w:fldChar w:fldCharType="end"/>
      </w:r>
    </w:p>
    <w:p w14:paraId="4050A3D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_Toc386158659 \h </w:instrText>
      </w:r>
      <w:r>
        <w:rPr>
          <w:noProof/>
        </w:rPr>
      </w:r>
      <w:r>
        <w:rPr>
          <w:noProof/>
        </w:rPr>
        <w:fldChar w:fldCharType="separate"/>
      </w:r>
      <w:r>
        <w:rPr>
          <w:noProof/>
        </w:rPr>
        <w:t>116</w:t>
      </w:r>
      <w:r>
        <w:rPr>
          <w:noProof/>
        </w:rPr>
        <w:fldChar w:fldCharType="end"/>
      </w:r>
    </w:p>
    <w:p w14:paraId="70AAB8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6: Annotated microsporidia proteins for PDH complex, trehalose synthesis and degradation and NTT proteins.</w:t>
      </w:r>
      <w:r>
        <w:rPr>
          <w:noProof/>
        </w:rPr>
        <w:tab/>
      </w:r>
      <w:r>
        <w:rPr>
          <w:noProof/>
        </w:rPr>
        <w:fldChar w:fldCharType="begin"/>
      </w:r>
      <w:r>
        <w:rPr>
          <w:noProof/>
        </w:rPr>
        <w:instrText xml:space="preserve"> PAGEREF _Toc386158660 \h </w:instrText>
      </w:r>
      <w:r>
        <w:rPr>
          <w:noProof/>
        </w:rPr>
      </w:r>
      <w:r>
        <w:rPr>
          <w:noProof/>
        </w:rPr>
        <w:fldChar w:fldCharType="separate"/>
      </w:r>
      <w:r>
        <w:rPr>
          <w:noProof/>
        </w:rPr>
        <w:t>116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58907"/>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58908"/>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58909"/>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58910"/>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D48E3">
        <w:t xml:space="preserve">Figure </w:t>
      </w:r>
      <w:r w:rsidR="00FD48E3">
        <w:rPr>
          <w:noProof/>
        </w:rPr>
        <w:t>1</w:t>
      </w:r>
      <w:r w:rsidR="00FD48E3">
        <w:noBreakHyphen/>
      </w:r>
      <w:r w:rsidR="00FD48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58591"/>
      <w:r>
        <w:t xml:space="preserve">Figure </w:t>
      </w:r>
      <w:r>
        <w:fldChar w:fldCharType="begin"/>
      </w:r>
      <w:r>
        <w:instrText xml:space="preserve"> STYLEREF 1 \s </w:instrText>
      </w:r>
      <w:r>
        <w:fldChar w:fldCharType="separate"/>
      </w:r>
      <w:r w:rsidR="00FD48E3">
        <w:rPr>
          <w:noProof/>
        </w:rPr>
        <w:t>1</w:t>
      </w:r>
      <w:r>
        <w:fldChar w:fldCharType="end"/>
      </w:r>
      <w:r>
        <w:noBreakHyphen/>
      </w:r>
      <w:r>
        <w:fldChar w:fldCharType="begin"/>
      </w:r>
      <w:r>
        <w:instrText xml:space="preserve"> SEQ Figure \* ARABIC \s 1 </w:instrText>
      </w:r>
      <w:r>
        <w:fldChar w:fldCharType="separate"/>
      </w:r>
      <w:r w:rsidR="00FD48E3">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w:t>
      </w:r>
      <w:proofErr w:type="gramStart"/>
      <w:r w:rsidR="0051721B" w:rsidRPr="00E05B31">
        <w:rPr>
          <w:szCs w:val="24"/>
          <w:highlight w:val="yellow"/>
        </w:rPr>
        <w:t xml:space="preserve">an </w:t>
      </w:r>
      <w:r w:rsidR="001E59CC">
        <w:rPr>
          <w:szCs w:val="24"/>
          <w:highlight w:val="yellow"/>
        </w:rPr>
        <w:t>outgroup</w:t>
      </w:r>
      <w:proofErr w:type="gramEnd"/>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58911"/>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58912"/>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9" w:name="_Toc386158913"/>
      <w:r>
        <w:lastRenderedPageBreak/>
        <w:t>The evolutionary</w:t>
      </w:r>
      <w:r w:rsidR="00F26C27">
        <w:t xml:space="preserve"> history</w:t>
      </w:r>
      <w:r>
        <w:t xml:space="preserve"> of microsporidian proteins and the</w:t>
      </w:r>
      <w:r w:rsidR="00D766BF">
        <w:t xml:space="preserve"> origin of microsporidia</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58914"/>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58915"/>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4" w:name="_Ref385665794"/>
      <w:bookmarkStart w:id="35" w:name="_Toc386158592"/>
      <w:r>
        <w:t xml:space="preserve">Figure </w:t>
      </w:r>
      <w:r w:rsidR="00FF05FE">
        <w:fldChar w:fldCharType="begin"/>
      </w:r>
      <w:r w:rsidR="00FF05FE">
        <w:instrText xml:space="preserve"> STYLEREF 1 \s </w:instrText>
      </w:r>
      <w:r w:rsidR="00FF05FE">
        <w:fldChar w:fldCharType="separate"/>
      </w:r>
      <w:r w:rsidR="00FD48E3">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D48E3">
        <w:t xml:space="preserve">Figure </w:t>
      </w:r>
      <w:r w:rsidR="00FD48E3">
        <w:rPr>
          <w:noProof/>
        </w:rPr>
        <w:t>2</w:t>
      </w:r>
      <w:r w:rsidR="00FD48E3">
        <w:noBreakHyphen/>
      </w:r>
      <w:r w:rsidR="00FD48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58916"/>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58917"/>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9" w:name="_Toc386158918"/>
      <w:r w:rsidRPr="00A7099E">
        <w:t>Methods</w:t>
      </w:r>
      <w:bookmarkEnd w:id="39"/>
    </w:p>
    <w:p w14:paraId="57E25CB8" w14:textId="3D834359" w:rsidR="00E612B8" w:rsidRDefault="00E612B8" w:rsidP="00DB3CE4">
      <w:pPr>
        <w:pStyle w:val="Heading3"/>
        <w:jc w:val="both"/>
      </w:pPr>
      <w:bookmarkStart w:id="40" w:name="_Ref386155502"/>
      <w:bookmarkStart w:id="41" w:name="_Toc386158919"/>
      <w:r>
        <w:t>Identification of homologous and orphan proteins within the microsporidia</w:t>
      </w:r>
      <w:r w:rsidR="00DB3CE4">
        <w:t>n</w:t>
      </w:r>
      <w:r>
        <w:t xml:space="preserve"> lineage</w:t>
      </w:r>
      <w:bookmarkEnd w:id="40"/>
      <w:bookmarkEnd w:id="41"/>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FD48E3" w:rsidRPr="00076E91">
        <w:t xml:space="preserve">Table </w:t>
      </w:r>
      <w:r w:rsidR="00FD48E3">
        <w:rPr>
          <w:noProof/>
        </w:rPr>
        <w:t>2</w:t>
      </w:r>
      <w:r w:rsidR="00FD48E3">
        <w:noBreakHyphen/>
      </w:r>
      <w:r w:rsidR="00FD48E3">
        <w:rPr>
          <w:noProof/>
        </w:rPr>
        <w:t>1</w:t>
      </w:r>
      <w:r w:rsidRPr="0096265A">
        <w:rPr>
          <w:szCs w:val="24"/>
        </w:rPr>
        <w:fldChar w:fldCharType="end"/>
      </w:r>
      <w:r w:rsidRPr="0096265A">
        <w:rPr>
          <w:szCs w:val="24"/>
        </w:rPr>
        <w:t>.</w:t>
      </w:r>
    </w:p>
    <w:p w14:paraId="61F2827C" w14:textId="77777777" w:rsidR="002246AA" w:rsidRPr="00076E91" w:rsidRDefault="002246AA" w:rsidP="002246AA">
      <w:pPr>
        <w:pStyle w:val="Caption"/>
        <w:keepNext/>
        <w:spacing w:after="0" w:line="360" w:lineRule="auto"/>
        <w:jc w:val="both"/>
      </w:pPr>
      <w:bookmarkStart w:id="42" w:name="_Ref381275723"/>
      <w:bookmarkStart w:id="43" w:name="_Toc386158648"/>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1</w:t>
      </w:r>
      <w:r>
        <w:fldChar w:fldCharType="end"/>
      </w:r>
      <w:bookmarkEnd w:id="42"/>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3"/>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B6605E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(PFAM)</w:t>
      </w:r>
      <w:r w:rsidR="00280B87">
        <w:rPr>
          <w:szCs w:val="24"/>
        </w:rPr>
        <w:t xml:space="preserve"> domain annotation analysis for the orphan and orthologous proteins in each microsporidia species.</w:t>
      </w:r>
      <w:r w:rsidR="00DC0EBF">
        <w:rPr>
          <w:szCs w:val="24"/>
        </w:rPr>
        <w:t xml:space="preserve"> </w:t>
      </w:r>
      <w:r w:rsidR="00DC0EBF">
        <w:rPr>
          <w:szCs w:val="24"/>
        </w:rPr>
        <w:t>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280B87">
        <w:rPr>
          <w:szCs w:val="24"/>
        </w:rPr>
        <w:t xml:space="preserve"> PFAM domains are the conserved regions in the sequences, which can be used to classify the proteins into different functional families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4" w:name="_Toc386158920"/>
      <w:bookmarkStart w:id="45" w:name="_Ref386159633"/>
      <w:r>
        <w:t>M</w:t>
      </w:r>
      <w:r w:rsidR="00E612B8">
        <w:t xml:space="preserve">icrosporidian LCA protein set </w:t>
      </w:r>
      <w:r>
        <w:t>estimation</w:t>
      </w:r>
      <w:bookmarkEnd w:id="44"/>
      <w:bookmarkEnd w:id="45"/>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 xml:space="preserve">(Capella-Gutiérrez, Marcet-Houben, </w:t>
      </w:r>
      <w:r w:rsidRPr="009F4437">
        <w:rPr>
          <w:noProof/>
          <w:szCs w:val="24"/>
        </w:rPr>
        <w:lastRenderedPageBreak/>
        <w:t>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FD48E3">
        <w:t xml:space="preserve">Table </w:t>
      </w:r>
      <w:r w:rsidR="00FD48E3">
        <w:rPr>
          <w:noProof/>
        </w:rPr>
        <w:t>2</w:t>
      </w:r>
      <w:r w:rsidR="00FD48E3">
        <w:noBreakHyphen/>
      </w:r>
      <w:r w:rsidR="00FD48E3">
        <w:rPr>
          <w:noProof/>
        </w:rPr>
        <w:t>2</w:t>
      </w:r>
      <w:r w:rsidRPr="009F4437">
        <w:rPr>
          <w:szCs w:val="24"/>
        </w:rPr>
        <w:fldChar w:fldCharType="end"/>
      </w:r>
      <w:r w:rsidRPr="009F4437">
        <w:rPr>
          <w:szCs w:val="24"/>
        </w:rPr>
        <w:t>.</w:t>
      </w:r>
    </w:p>
    <w:p w14:paraId="1F613F47" w14:textId="6C4033FE" w:rsidR="00127297" w:rsidRDefault="00127297" w:rsidP="00127297">
      <w:pPr>
        <w:pStyle w:val="Caption"/>
        <w:keepNext/>
      </w:pPr>
      <w:bookmarkStart w:id="46" w:name="_Ref384422965"/>
      <w:bookmarkStart w:id="47" w:name="_Toc386158649"/>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46"/>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 xml:space="preserve">and other 7 outgroup taxa (highlighted in red). Columns indicate NCBI taxonomy ID, taxon name, phylum, kingdom and the source where the proteomes were downloaded. </w:t>
      </w:r>
      <w:bookmarkEnd w:id="47"/>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lastRenderedPageBreak/>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FD48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with </w:t>
      </w:r>
      <w:commentRangeStart w:id="48"/>
      <w:commentRangeStart w:id="49"/>
      <w:r w:rsidRPr="00076E91">
        <w:rPr>
          <w:szCs w:val="24"/>
        </w:rPr>
        <w:t>HaMStR</w:t>
      </w:r>
      <w:r>
        <w:rPr>
          <w:szCs w:val="24"/>
        </w:rPr>
        <w:t xml:space="preserve"> </w:t>
      </w:r>
      <w:commentRangeEnd w:id="48"/>
      <w:r>
        <w:rPr>
          <w:rStyle w:val="CommentReference"/>
        </w:rPr>
        <w:commentReference w:id="48"/>
      </w:r>
      <w:commentRangeEnd w:id="49"/>
      <w:r>
        <w:rPr>
          <w:rStyle w:val="CommentReference"/>
        </w:rPr>
        <w:commentReference w:id="49"/>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102FA0" w:rsidRPr="00076E91">
        <w:t xml:space="preserve">Table </w:t>
      </w:r>
      <w:r w:rsidR="00102FA0">
        <w:rPr>
          <w:noProof/>
        </w:rPr>
        <w:t>2</w:t>
      </w:r>
      <w:r w:rsidR="00102FA0">
        <w:noBreakHyphen/>
      </w:r>
      <w:r w:rsidR="00102FA0">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102FA0">
        <w:t xml:space="preserve">Table </w:t>
      </w:r>
      <w:r w:rsidR="00102FA0">
        <w:rPr>
          <w:noProof/>
        </w:rPr>
        <w:t>2</w:t>
      </w:r>
      <w:r w:rsidR="00102FA0">
        <w:noBreakHyphen/>
      </w:r>
      <w:r w:rsidR="00102FA0">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proofErr w:type="gramStart"/>
      <w:r w:rsidR="000471BF">
        <w:rPr>
          <w:szCs w:val="24"/>
        </w:rPr>
        <w:t>a super-alignment was generated by concatenating the individual alignments using a custom Perl script</w:t>
      </w:r>
      <w:proofErr w:type="gramEnd"/>
      <w:r w:rsidR="000471BF">
        <w:rPr>
          <w:szCs w:val="24"/>
        </w:rPr>
        <w: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0"/>
      <w:commentRangeStart w:id="51"/>
      <w:r>
        <w:rPr>
          <w:szCs w:val="24"/>
        </w:rPr>
        <w:t xml:space="preserve">protein </w:t>
      </w:r>
      <w:commentRangeEnd w:id="50"/>
      <w:r>
        <w:rPr>
          <w:rStyle w:val="CommentReference"/>
        </w:rPr>
        <w:commentReference w:id="50"/>
      </w:r>
      <w:commentRangeEnd w:id="51"/>
      <w:r>
        <w:rPr>
          <w:rStyle w:val="CommentReference"/>
        </w:rPr>
        <w:commentReference w:id="51"/>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FD48E3">
        <w:t xml:space="preserve">Figure </w:t>
      </w:r>
      <w:r w:rsidR="00FD48E3">
        <w:rPr>
          <w:noProof/>
        </w:rPr>
        <w:t>2</w:t>
      </w:r>
      <w:r w:rsidR="00FD48E3">
        <w:noBreakHyphen/>
      </w:r>
      <w:r w:rsidR="00FD48E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465007A0" w:rsidR="007F592A" w:rsidRPr="004C7755" w:rsidRDefault="007F592A" w:rsidP="004C7755">
      <w:pPr>
        <w:pStyle w:val="Caption"/>
        <w:jc w:val="both"/>
      </w:pPr>
      <w:bookmarkStart w:id="52" w:name="_Ref385263048"/>
      <w:bookmarkStart w:id="53" w:name="_Toc385094389"/>
      <w:bookmarkStart w:id="54" w:name="_Toc38615859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2</w:t>
      </w:r>
      <w:r>
        <w:fldChar w:fldCharType="end"/>
      </w:r>
      <w:bookmarkEnd w:id="52"/>
      <w:r>
        <w:t xml:space="preserve">: Dendrogram tree demonstrates the microsporidian phylogeny. The tree topology is derived from </w:t>
      </w:r>
      <w:r>
        <w:fldChar w:fldCharType="begin"/>
      </w:r>
      <w:r>
        <w:instrText xml:space="preserve"> REF _Ref381357941 \h </w:instrText>
      </w:r>
      <w:r>
        <w:fldChar w:fldCharType="separate"/>
      </w:r>
      <w:r w:rsidR="00FD48E3" w:rsidRPr="00076E91">
        <w:t xml:space="preserve">Figure </w:t>
      </w:r>
      <w:r w:rsidR="00FD48E3">
        <w:rPr>
          <w:noProof/>
        </w:rPr>
        <w:t>2</w:t>
      </w:r>
      <w:r w:rsidR="00FD48E3">
        <w:noBreakHyphen/>
      </w:r>
      <w:r w:rsidR="00FD48E3">
        <w:rPr>
          <w:noProof/>
        </w:rPr>
        <w:t>7</w:t>
      </w:r>
      <w:r>
        <w:fldChar w:fldCharType="end"/>
      </w:r>
      <w:r>
        <w:t>.</w:t>
      </w:r>
      <w:bookmarkEnd w:id="53"/>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4"/>
    </w:p>
    <w:p w14:paraId="462343E2" w14:textId="4DB70647" w:rsidR="00E612B8" w:rsidRDefault="00E612B8" w:rsidP="00E612B8">
      <w:proofErr w:type="gramStart"/>
      <w:r w:rsidRPr="00E4039D">
        <w:rPr>
          <w:highlight w:val="yellow"/>
        </w:rPr>
        <w:t>fungal</w:t>
      </w:r>
      <w:proofErr w:type="gramEnd"/>
      <w:r w:rsidRPr="00E4039D">
        <w:rPr>
          <w:highlight w:val="yellow"/>
        </w:rPr>
        <w:t xml:space="preserve"> tree</w:t>
      </w:r>
      <w:r w:rsidR="00BA076D">
        <w:rPr>
          <w:highlight w:val="yellow"/>
        </w:rPr>
        <w:t xml:space="preserve"> for support</w:t>
      </w:r>
      <w:r w:rsidR="002421C2">
        <w:rPr>
          <w:highlight w:val="yellow"/>
        </w:rPr>
        <w:t>ing</w:t>
      </w:r>
      <w:r w:rsidR="00BA076D">
        <w:rPr>
          <w:highlight w:val="yellow"/>
        </w:rPr>
        <w:t xml:space="preserve"> the fungal sister group hypothesis</w:t>
      </w:r>
      <w:r w:rsidRPr="00E4039D">
        <w:rPr>
          <w:highlight w:val="yellow"/>
        </w:rPr>
        <w:t>??</w:t>
      </w:r>
    </w:p>
    <w:p w14:paraId="5776FA12" w14:textId="46FE66FD" w:rsidR="00E612B8" w:rsidRDefault="00E612B8" w:rsidP="00D56927">
      <w:pPr>
        <w:pStyle w:val="Heading3"/>
      </w:pPr>
      <w:bookmarkStart w:id="55" w:name="_Toc386158921"/>
      <w:r>
        <w:t>Phylogenetic profile analysis</w:t>
      </w:r>
      <w:bookmarkStart w:id="56" w:name="_GoBack"/>
      <w:bookmarkEnd w:id="55"/>
      <w:bookmarkEnd w:id="56"/>
    </w:p>
    <w:p w14:paraId="02A24D3B" w14:textId="255475B9"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uper taxa as can be seen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FD48E3" w:rsidRPr="00076E91">
        <w:t xml:space="preserve">Figure </w:t>
      </w:r>
      <w:r w:rsidR="00FD48E3">
        <w:rPr>
          <w:noProof/>
        </w:rPr>
        <w:t>2</w:t>
      </w:r>
      <w:r w:rsidR="00FD48E3">
        <w:noBreakHyphen/>
      </w:r>
      <w:r w:rsidR="00FD48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FD48E3" w:rsidRPr="00076E91">
        <w:t xml:space="preserve">Table </w:t>
      </w:r>
      <w:r w:rsidR="00FD48E3">
        <w:rPr>
          <w:noProof/>
        </w:rPr>
        <w:t>A</w:t>
      </w:r>
      <w:r w:rsidR="00FD48E3">
        <w:noBreakHyphen/>
      </w:r>
      <w:r w:rsidR="00FD48E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3F6208">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7777777" w:rsidR="00AD1939" w:rsidRPr="00C87C0D" w:rsidRDefault="00AD1939" w:rsidP="00AD1939">
      <w:pPr>
        <w:pStyle w:val="Caption"/>
        <w:spacing w:after="0" w:line="360" w:lineRule="auto"/>
        <w:jc w:val="both"/>
      </w:pPr>
      <w:bookmarkStart w:id="57" w:name="_Ref381452921"/>
      <w:bookmarkStart w:id="58" w:name="_Toc38615859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3</w:t>
      </w:r>
      <w:r>
        <w:fldChar w:fldCharType="end"/>
      </w:r>
      <w:bookmarkEnd w:id="57"/>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8"/>
      <w:r w:rsidRPr="00076E91">
        <w:t xml:space="preserve"> </w:t>
      </w:r>
    </w:p>
    <w:p w14:paraId="5026E984" w14:textId="758DE453" w:rsidR="00AD1939" w:rsidRDefault="001F23AC" w:rsidP="00AD1939">
      <w:pPr>
        <w:spacing w:after="0" w:line="360" w:lineRule="auto"/>
        <w:jc w:val="both"/>
        <w:rPr>
          <w:szCs w:val="24"/>
        </w:rPr>
      </w:pPr>
      <w:r>
        <w:rPr>
          <w:szCs w:val="24"/>
        </w:rPr>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 more similar those 2 proteins are in term of functional equivalence.</w:t>
      </w:r>
    </w:p>
    <w:p w14:paraId="4C2D5A8C" w14:textId="57AA7225"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 xml:space="preserve">to analyze the phylogenetic profiles of the microsporidia LCA proteins with FAS scores as the complementary information to the presence/absence of the orthologs across 491 selected taxa. </w:t>
      </w:r>
    </w:p>
    <w:p w14:paraId="47AC0513" w14:textId="77777777" w:rsidR="00D56927" w:rsidRDefault="00D56927" w:rsidP="00E612B8"/>
    <w:p w14:paraId="4761530D" w14:textId="57DFB421" w:rsidR="003E464A" w:rsidRDefault="007B20B9" w:rsidP="00A719B5">
      <w:pPr>
        <w:pStyle w:val="Heading2"/>
      </w:pPr>
      <w:bookmarkStart w:id="59" w:name="_Toc386158922"/>
      <w:r>
        <w:t>Results</w:t>
      </w:r>
      <w:bookmarkEnd w:id="59"/>
    </w:p>
    <w:p w14:paraId="7FF0E720" w14:textId="716D6AC9" w:rsidR="007B20B9" w:rsidRDefault="000E6189" w:rsidP="00DF2522">
      <w:pPr>
        <w:pStyle w:val="Heading3"/>
      </w:pPr>
      <w:r>
        <w:t>The evolutionary history of microsporidian proteins</w:t>
      </w:r>
    </w:p>
    <w:p w14:paraId="24476951" w14:textId="21C16BC6" w:rsidR="003671FB" w:rsidRDefault="003671FB" w:rsidP="003671FB">
      <w:pPr>
        <w:spacing w:after="0" w:line="360" w:lineRule="auto"/>
        <w:jc w:val="both"/>
        <w:rPr>
          <w:szCs w:val="24"/>
        </w:rPr>
      </w:pPr>
      <w:r>
        <w:rPr>
          <w:szCs w:val="24"/>
        </w:rPr>
        <w:t xml:space="preserve">Using OrthoMCL, we obtained </w:t>
      </w:r>
      <w:commentRangeStart w:id="60"/>
      <w:commentRangeStart w:id="61"/>
      <w:r>
        <w:rPr>
          <w:szCs w:val="24"/>
        </w:rPr>
        <w:t xml:space="preserve">2904 initial </w:t>
      </w:r>
      <w:del w:id="62" w:author="Ingo Ebersberger" w:date="2018-04-11T22:18:00Z">
        <w:r w:rsidDel="00606BA8">
          <w:rPr>
            <w:szCs w:val="24"/>
          </w:rPr>
          <w:delText xml:space="preserve">homologous </w:delText>
        </w:r>
      </w:del>
      <w:ins w:id="63" w:author="Ingo Ebersberger" w:date="2018-04-11T22:18:00Z">
        <w:r>
          <w:rPr>
            <w:szCs w:val="24"/>
          </w:rPr>
          <w:t>orthologous</w:t>
        </w:r>
      </w:ins>
      <w:r>
        <w:rPr>
          <w:szCs w:val="24"/>
        </w:rPr>
        <w:t xml:space="preserve"> (</w:t>
      </w:r>
      <w:commentRangeStart w:id="64"/>
      <w:r>
        <w:rPr>
          <w:szCs w:val="24"/>
        </w:rPr>
        <w:t>homologous</w:t>
      </w:r>
      <w:commentRangeEnd w:id="64"/>
      <w:r>
        <w:rPr>
          <w:rStyle w:val="CommentReference"/>
        </w:rPr>
        <w:commentReference w:id="64"/>
      </w:r>
      <w:r>
        <w:rPr>
          <w:szCs w:val="24"/>
        </w:rPr>
        <w:t>)</w:t>
      </w:r>
      <w:ins w:id="65" w:author="Ingo Ebersberger" w:date="2018-04-11T22:18:00Z">
        <w:r>
          <w:rPr>
            <w:szCs w:val="24"/>
          </w:rPr>
          <w:t xml:space="preserve"> </w:t>
        </w:r>
      </w:ins>
      <w:commentRangeEnd w:id="60"/>
      <w:ins w:id="66" w:author="Ingo Ebersberger" w:date="2018-04-11T22:19:00Z">
        <w:r>
          <w:rPr>
            <w:rStyle w:val="CommentReference"/>
          </w:rPr>
          <w:commentReference w:id="60"/>
        </w:r>
      </w:ins>
      <w:commentRangeEnd w:id="61"/>
      <w:r>
        <w:rPr>
          <w:rStyle w:val="CommentReference"/>
        </w:rPr>
        <w:commentReference w:id="61"/>
      </w:r>
      <w:r>
        <w:rPr>
          <w:szCs w:val="24"/>
        </w:rPr>
        <w:t>groups for eleven microsporidian species</w:t>
      </w:r>
      <w:r w:rsidR="00E90778">
        <w:rPr>
          <w:szCs w:val="24"/>
        </w:rPr>
        <w:t>.</w:t>
      </w:r>
      <w:r>
        <w:rPr>
          <w:szCs w:val="24"/>
        </w:rPr>
        <w:t xml:space="preserve"> </w:t>
      </w:r>
      <w:r w:rsidRPr="00B73579">
        <w:rPr>
          <w:szCs w:val="24"/>
          <w:highlight w:val="yellow"/>
        </w:rPr>
        <w:fldChar w:fldCharType="begin"/>
      </w:r>
      <w:r w:rsidRPr="00B73579">
        <w:rPr>
          <w:szCs w:val="24"/>
          <w:highlight w:val="yellow"/>
        </w:rPr>
        <w:instrText xml:space="preserve"> REF _Ref384988866 \h </w:instrText>
      </w:r>
      <w:r w:rsidRPr="00B73579">
        <w:rPr>
          <w:szCs w:val="24"/>
          <w:highlight w:val="yellow"/>
        </w:rPr>
      </w:r>
      <w:r w:rsidRPr="00B73579">
        <w:rPr>
          <w:szCs w:val="24"/>
          <w:highlight w:val="yellow"/>
        </w:rPr>
        <w:fldChar w:fldCharType="separate"/>
      </w:r>
      <w:r w:rsidR="00FD48E3" w:rsidRPr="00076E91">
        <w:t xml:space="preserve">Figure </w:t>
      </w:r>
      <w:r w:rsidR="00FD48E3">
        <w:rPr>
          <w:noProof/>
        </w:rPr>
        <w:t>2</w:t>
      </w:r>
      <w:r w:rsidR="00FD48E3">
        <w:noBreakHyphen/>
      </w:r>
      <w:r w:rsidR="00FD48E3">
        <w:rPr>
          <w:noProof/>
        </w:rPr>
        <w:t>4</w:t>
      </w:r>
      <w:r w:rsidRPr="00B73579">
        <w:rPr>
          <w:szCs w:val="24"/>
          <w:highlight w:val="yellow"/>
        </w:rPr>
        <w:fldChar w:fldCharType="end"/>
      </w:r>
      <w:r w:rsidRPr="00B73579">
        <w:rPr>
          <w:szCs w:val="24"/>
          <w:highlight w:val="yellow"/>
        </w:rPr>
        <w:t xml:space="preserve"> shows the proportion of orthologous and lineage specific proteins in 11 microsporidia species</w:t>
      </w:r>
      <w:r w:rsidRPr="00B73579">
        <w:rPr>
          <w:highlight w:val="yellow"/>
        </w:rPr>
        <w:t>.</w:t>
      </w:r>
      <w:r w:rsidRPr="00B73579">
        <w:rPr>
          <w:szCs w:val="24"/>
          <w:highlight w:val="yellow"/>
        </w:rPr>
        <w:t xml:space="preserve"> As a model for the genome reduction in microsporidia, the species in </w:t>
      </w:r>
      <w:r w:rsidRPr="00B73579">
        <w:rPr>
          <w:i/>
          <w:szCs w:val="24"/>
          <w:highlight w:val="yellow"/>
        </w:rPr>
        <w:t>Encephalitozoon</w:t>
      </w:r>
      <w:r w:rsidRPr="00B73579">
        <w:rPr>
          <w:szCs w:val="24"/>
          <w:highlight w:val="yellow"/>
        </w:rPr>
        <w:t xml:space="preserve"> genus share almost 98% of their proteins with other microsporidia species. Only 2% are lineage specific proteins (orphans). In other taxa, there are larger fractions of orphan proteins, from approximately 21% in </w:t>
      </w:r>
      <w:r w:rsidRPr="00B73579">
        <w:rPr>
          <w:i/>
          <w:szCs w:val="24"/>
          <w:highlight w:val="yellow"/>
        </w:rPr>
        <w:t>N.ceranae</w:t>
      </w:r>
      <w:r w:rsidRPr="00B73579">
        <w:rPr>
          <w:szCs w:val="24"/>
          <w:highlight w:val="yellow"/>
        </w:rPr>
        <w:t xml:space="preserve"> up to 49% in </w:t>
      </w:r>
      <w:r w:rsidRPr="00B73579">
        <w:rPr>
          <w:i/>
          <w:szCs w:val="24"/>
          <w:highlight w:val="yellow"/>
        </w:rPr>
        <w:t>E.aedis</w:t>
      </w:r>
      <w:r w:rsidRPr="00B73579">
        <w:rPr>
          <w:szCs w:val="24"/>
          <w:highlight w:val="yellow"/>
        </w:rPr>
        <w:t>.</w:t>
      </w:r>
    </w:p>
    <w:p w14:paraId="6BB6EAE4" w14:textId="2FA02B7B" w:rsidR="00B73579" w:rsidRPr="00076E91" w:rsidRDefault="00B73579" w:rsidP="003671FB">
      <w:pPr>
        <w:spacing w:after="0" w:line="360" w:lineRule="auto"/>
        <w:jc w:val="both"/>
        <w:rPr>
          <w:szCs w:val="24"/>
        </w:rPr>
      </w:pPr>
      <w:r>
        <w:rPr>
          <w:szCs w:val="24"/>
        </w:rPr>
        <w:t>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orthoMCL nor HaMStR could detected an orthologs. In the following, we refer to these latter genes as ‘orphans’. When focusing on the individual species in our microsporidian set, we noted a considerable variation in the fraction of orphans (Figure 2-2), where the fraction of orphans increases with the genome size and with the total number of genes annotated in a genome. The three species from the genus Encephalitozoon have with xxx – zzz the fewest orphans among all microsporidia analysed. In these species, only 2% of the genes appear as orphans. In turn, orphans make up about 1/5</w:t>
      </w:r>
      <w:r w:rsidRPr="00513705">
        <w:rPr>
          <w:szCs w:val="24"/>
          <w:vertAlign w:val="superscript"/>
        </w:rPr>
        <w:t>th</w:t>
      </w:r>
      <w:r>
        <w:rPr>
          <w:szCs w:val="24"/>
        </w:rPr>
        <w:t xml:space="preserve"> of the annotated genes in N. ceranae, and almost half (49%) of the genes in the genome of </w:t>
      </w:r>
      <w:commentRangeStart w:id="67"/>
      <w:r>
        <w:rPr>
          <w:szCs w:val="24"/>
        </w:rPr>
        <w:t xml:space="preserve">E. aedis. </w:t>
      </w:r>
      <w:commentRangeEnd w:id="67"/>
      <w:r>
        <w:rPr>
          <w:rStyle w:val="CommentReference"/>
        </w:rPr>
        <w:commentReference w:id="67"/>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ABBF038">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330D6ADC" w14:textId="77777777" w:rsidR="003671FB" w:rsidRDefault="003671FB" w:rsidP="003671FB">
      <w:pPr>
        <w:pStyle w:val="Caption"/>
        <w:spacing w:after="0" w:line="360" w:lineRule="auto"/>
        <w:jc w:val="both"/>
      </w:pPr>
      <w:bookmarkStart w:id="68" w:name="_Ref384988866"/>
      <w:bookmarkStart w:id="69" w:name="_Toc385094390"/>
      <w:bookmarkStart w:id="70" w:name="_Toc386158595"/>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4</w:t>
      </w:r>
      <w:r>
        <w:fldChar w:fldCharType="end"/>
      </w:r>
      <w:bookmarkEnd w:id="68"/>
      <w:r w:rsidRPr="00076E91">
        <w:t xml:space="preserve">: Fractions of non-orthologous (orange) and orthologous (green) proteins in different microsporidia </w:t>
      </w:r>
      <w:commentRangeStart w:id="71"/>
      <w:r w:rsidRPr="00076E91">
        <w:t>species</w:t>
      </w:r>
      <w:commentRangeEnd w:id="71"/>
      <w:r w:rsidR="00F53453">
        <w:rPr>
          <w:rStyle w:val="CommentReference"/>
          <w:b w:val="0"/>
          <w:bCs w:val="0"/>
          <w:color w:val="auto"/>
        </w:rPr>
        <w:commentReference w:id="71"/>
      </w:r>
      <w:r w:rsidRPr="00076E91">
        <w:t>.</w:t>
      </w:r>
      <w:bookmarkEnd w:id="69"/>
      <w:bookmarkEnd w:id="70"/>
    </w:p>
    <w:p w14:paraId="529846B0" w14:textId="1F37F392" w:rsidR="00F53453" w:rsidRDefault="00F53453" w:rsidP="00F53453">
      <w:pPr>
        <w:spacing w:after="0" w:line="360" w:lineRule="auto"/>
        <w:jc w:val="both"/>
      </w:pPr>
      <w:r>
        <w:t xml:space="preserve">Subsequently, we characterized the two gene categories in greater detail. First, we compared for each species the length distributions of orphans to that of genes with orthologs in other species. Figure … shows that orphans are, with an average length of XYZ (exemplarily for </w:t>
      </w:r>
      <w:proofErr w:type="gramStart"/>
      <w:r>
        <w:t>species …)</w:t>
      </w:r>
      <w:proofErr w:type="gramEnd"/>
      <w:r>
        <w:t xml:space="preserve"> about ZZZ aa shorter than genes with orthologs (</w:t>
      </w:r>
      <w:r>
        <w:rPr>
          <w:szCs w:val="24"/>
        </w:rPr>
        <w:t>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t xml:space="preserve">p&lt;0.05). The sole exception is </w:t>
      </w:r>
      <w:r w:rsidRPr="00513705">
        <w:rPr>
          <w:i/>
        </w:rPr>
        <w:t>E. hellem</w:t>
      </w:r>
      <w:r>
        <w:t xml:space="preserve">, where the length difference is not significant. However, this species harbors only XYZ orphans, suggesting that the small sample size might interfere with the power of the test (CITE </w:t>
      </w:r>
      <w:r>
        <w:rPr>
          <w:szCs w:val="24"/>
        </w:rPr>
        <w:t>(Noether 1987)</w:t>
      </w:r>
      <w:r w:rsidRPr="00076E91">
        <w:rPr>
          <w:szCs w:val="24"/>
        </w:rPr>
        <w:t>.</w:t>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7EF80CFC">
            <wp:extent cx="5400040" cy="3593549"/>
            <wp:effectExtent l="0" t="0" r="1016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502E32C1" w14:textId="77777777" w:rsidR="00AB2C8D" w:rsidRPr="00076E91" w:rsidRDefault="00AB2C8D" w:rsidP="00AB2C8D">
      <w:pPr>
        <w:pStyle w:val="Caption"/>
        <w:spacing w:after="0" w:line="360" w:lineRule="auto"/>
        <w:jc w:val="both"/>
      </w:pPr>
      <w:bookmarkStart w:id="72" w:name="_Toc384637960"/>
      <w:bookmarkStart w:id="73" w:name="_Toc386158596"/>
      <w:commentRangeStart w:id="7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5</w:t>
      </w:r>
      <w:r>
        <w:fldChar w:fldCharType="end"/>
      </w:r>
      <w:r w:rsidRPr="00076E91">
        <w:t xml:space="preserve">: </w:t>
      </w:r>
      <w:commentRangeEnd w:id="74"/>
      <w:r>
        <w:rPr>
          <w:rStyle w:val="CommentReference"/>
          <w:b w:val="0"/>
          <w:bCs w:val="0"/>
          <w:color w:val="auto"/>
        </w:rPr>
        <w:commentReference w:id="74"/>
      </w:r>
      <w:r w:rsidRPr="00076E91">
        <w:t>Length distribution of orthologous proteins (orange) and orphan proteins (green) in different microsporidia taxa.</w:t>
      </w:r>
      <w:bookmarkEnd w:id="72"/>
      <w:bookmarkEnd w:id="73"/>
    </w:p>
    <w:p w14:paraId="175DF08E" w14:textId="77777777" w:rsidR="00AB2C8D" w:rsidRPr="00076E91" w:rsidRDefault="00AB2C8D" w:rsidP="00AB2C8D">
      <w:pPr>
        <w:spacing w:after="0" w:line="360" w:lineRule="auto"/>
        <w:jc w:val="both"/>
        <w:rPr>
          <w:szCs w:val="24"/>
        </w:rPr>
      </w:pPr>
    </w:p>
    <w:p w14:paraId="09E23448" w14:textId="77777777" w:rsidR="00AB2C8D" w:rsidRDefault="00AB2C8D" w:rsidP="00AB2C8D">
      <w:pPr>
        <w:spacing w:after="0" w:line="360" w:lineRule="auto"/>
        <w:jc w:val="both"/>
        <w:rPr>
          <w:szCs w:val="24"/>
        </w:rPr>
      </w:pPr>
      <w:r w:rsidRPr="00AB2C8D">
        <w:rPr>
          <w:szCs w:val="24"/>
          <w:highlight w:val="yellow"/>
        </w:rPr>
        <w:fldChar w:fldCharType="begin"/>
      </w:r>
      <w:r w:rsidRPr="00AB2C8D">
        <w:rPr>
          <w:szCs w:val="24"/>
          <w:highlight w:val="yellow"/>
        </w:rPr>
        <w:instrText xml:space="preserve"> REF _Ref381357979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above</w:t>
      </w:r>
      <w:proofErr w:type="gramEnd"/>
      <w:r w:rsidRPr="00AB2C8D">
        <w:rPr>
          <w:szCs w:val="24"/>
          <w:highlight w:val="yellow"/>
        </w:rPr>
        <w:t xml:space="preserve"> and </w:t>
      </w:r>
      <w:r w:rsidRPr="00AB2C8D">
        <w:rPr>
          <w:szCs w:val="24"/>
          <w:highlight w:val="yellow"/>
        </w:rPr>
        <w:fldChar w:fldCharType="begin"/>
      </w:r>
      <w:r w:rsidRPr="00AB2C8D">
        <w:rPr>
          <w:szCs w:val="24"/>
          <w:highlight w:val="yellow"/>
        </w:rPr>
        <w:instrText xml:space="preserve"> REF _Ref384421859 \h </w:instrText>
      </w:r>
      <w:r w:rsidRPr="00AB2C8D">
        <w:rPr>
          <w:szCs w:val="24"/>
          <w:highlight w:val="yellow"/>
        </w:rPr>
      </w:r>
      <w:r w:rsidRPr="00AB2C8D">
        <w:rPr>
          <w:szCs w:val="24"/>
          <w:highlight w:val="yellow"/>
        </w:rPr>
        <w:fldChar w:fldCharType="separate"/>
      </w:r>
      <w:r w:rsidR="00FD48E3" w:rsidRPr="00076E91">
        <w:t xml:space="preserve">Table </w:t>
      </w:r>
      <w:r w:rsidR="00FD48E3">
        <w:rPr>
          <w:noProof/>
        </w:rPr>
        <w:t>A</w:t>
      </w:r>
      <w:r w:rsidR="00FD48E3">
        <w:noBreakHyphen/>
      </w:r>
      <w:r w:rsidR="00FD48E3">
        <w:rPr>
          <w:noProof/>
        </w:rPr>
        <w:t>3</w:t>
      </w:r>
      <w:r w:rsidRPr="00AB2C8D">
        <w:rPr>
          <w:szCs w:val="24"/>
          <w:highlight w:val="yellow"/>
        </w:rPr>
        <w:fldChar w:fldCharType="end"/>
      </w:r>
      <w:r w:rsidRPr="00AB2C8D">
        <w:rPr>
          <w:szCs w:val="24"/>
          <w:highlight w:val="yellow"/>
        </w:rPr>
        <w:t xml:space="preserve"> in Appendix show the length distribution of orthologous and orphan proteins </w:t>
      </w:r>
      <w:ins w:id="75" w:author="Ingo Ebersberger" w:date="2018-04-19T21:07:00Z">
        <w:r w:rsidRPr="00AB2C8D">
          <w:rPr>
            <w:szCs w:val="24"/>
            <w:highlight w:val="yellow"/>
          </w:rPr>
          <w:t xml:space="preserve">across all </w:t>
        </w:r>
      </w:ins>
      <w:r w:rsidRPr="00AB2C8D">
        <w:rPr>
          <w:szCs w:val="24"/>
          <w:highlight w:val="yellow"/>
        </w:rPr>
        <w:t xml:space="preserve">11 microsporidia taxa. We use the nonparametric U-test Wilcoxon-Mann-Whitney </w:t>
      </w:r>
      <w:r w:rsidRPr="00AB2C8D">
        <w:rPr>
          <w:szCs w:val="24"/>
          <w:highlight w:val="yellow"/>
        </w:rPr>
        <w:fldChar w:fldCharType="begin"/>
      </w:r>
      <w:r w:rsidRPr="00AB2C8D">
        <w:rPr>
          <w:szCs w:val="24"/>
          <w:highlight w:val="yellow"/>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Pr="00AB2C8D">
        <w:rPr>
          <w:szCs w:val="24"/>
          <w:highlight w:val="yellow"/>
        </w:rPr>
        <w:fldChar w:fldCharType="separate"/>
      </w:r>
      <w:r w:rsidRPr="00AB2C8D">
        <w:rPr>
          <w:noProof/>
          <w:szCs w:val="24"/>
          <w:highlight w:val="yellow"/>
        </w:rPr>
        <w:t>(Mann and Whitney 1947)</w:t>
      </w:r>
      <w:r w:rsidRPr="00AB2C8D">
        <w:rPr>
          <w:szCs w:val="24"/>
          <w:highlight w:val="yellow"/>
        </w:rPr>
        <w:fldChar w:fldCharType="end"/>
      </w:r>
      <w:r w:rsidRPr="00AB2C8D">
        <w:rPr>
          <w:szCs w:val="24"/>
          <w:highlight w:val="yellow"/>
        </w:rPr>
        <w:t xml:space="preserve"> to compare the two length categories. </w:t>
      </w:r>
      <w:ins w:id="76" w:author="Ingo Ebersberger" w:date="2018-04-19T21:10:00Z">
        <w:r w:rsidRPr="00AB2C8D">
          <w:rPr>
            <w:szCs w:val="24"/>
            <w:highlight w:val="yellow"/>
          </w:rPr>
          <w:t>This revealed that</w:t>
        </w:r>
      </w:ins>
      <w:ins w:id="77" w:author="Ingo Ebersberger" w:date="2018-04-19T21:09:00Z">
        <w:r w:rsidRPr="00AB2C8D">
          <w:rPr>
            <w:szCs w:val="24"/>
            <w:highlight w:val="yellow"/>
          </w:rPr>
          <w:t xml:space="preserve"> for all but one species, E. hellem,</w:t>
        </w:r>
      </w:ins>
      <w:r w:rsidRPr="00AB2C8D">
        <w:rPr>
          <w:szCs w:val="24"/>
          <w:highlight w:val="yellow"/>
        </w:rPr>
        <w:t xml:space="preserve"> </w:t>
      </w:r>
      <w:ins w:id="78" w:author="Ingo Ebersberger" w:date="2018-04-19T21:09:00Z">
        <w:r w:rsidRPr="00AB2C8D">
          <w:rPr>
            <w:szCs w:val="24"/>
            <w:highlight w:val="yellow"/>
          </w:rPr>
          <w:t>the</w:t>
        </w:r>
      </w:ins>
      <w:r w:rsidRPr="00AB2C8D">
        <w:rPr>
          <w:szCs w:val="24"/>
          <w:highlight w:val="yellow"/>
        </w:rPr>
        <w:t xml:space="preserve"> orphan proteins are significantly </w:t>
      </w:r>
      <w:ins w:id="79" w:author="Ingo Ebersberger" w:date="2018-04-19T21:09:00Z">
        <w:r w:rsidRPr="00AB2C8D">
          <w:rPr>
            <w:szCs w:val="24"/>
            <w:highlight w:val="yellow"/>
          </w:rPr>
          <w:t xml:space="preserve">shorter </w:t>
        </w:r>
      </w:ins>
      <w:r w:rsidRPr="00AB2C8D">
        <w:rPr>
          <w:szCs w:val="24"/>
          <w:highlight w:val="yellow"/>
        </w:rPr>
        <w:t xml:space="preserve">than </w:t>
      </w:r>
      <w:del w:id="80" w:author="Ingo Ebersberger" w:date="2018-04-19T21:09:00Z">
        <w:r w:rsidRPr="00AB2C8D" w:rsidDel="00E868A2">
          <w:rPr>
            <w:szCs w:val="24"/>
            <w:highlight w:val="yellow"/>
          </w:rPr>
          <w:delText>the one of</w:delText>
        </w:r>
      </w:del>
      <w:ins w:id="81" w:author="Ingo Ebersberger" w:date="2018-04-19T21:09:00Z">
        <w:r w:rsidRPr="00AB2C8D">
          <w:rPr>
            <w:szCs w:val="24"/>
            <w:highlight w:val="yellow"/>
          </w:rPr>
          <w:t>genes with</w:t>
        </w:r>
      </w:ins>
      <w:r w:rsidRPr="00AB2C8D">
        <w:rPr>
          <w:szCs w:val="24"/>
          <w:highlight w:val="yellow"/>
        </w:rPr>
        <w:t xml:space="preserve"> </w:t>
      </w:r>
      <w:del w:id="82" w:author="Ingo Ebersberger" w:date="2018-04-19T21:09:00Z">
        <w:r w:rsidRPr="00AB2C8D" w:rsidDel="00E868A2">
          <w:rPr>
            <w:szCs w:val="24"/>
            <w:highlight w:val="yellow"/>
          </w:rPr>
          <w:delText xml:space="preserve">orthologous </w:delText>
        </w:r>
      </w:del>
      <w:ins w:id="83" w:author="Ingo Ebersberger" w:date="2018-04-19T21:09:00Z">
        <w:r w:rsidRPr="00AB2C8D">
          <w:rPr>
            <w:szCs w:val="24"/>
            <w:highlight w:val="yellow"/>
          </w:rPr>
          <w:t>orthologs in at least one other species</w:t>
        </w:r>
      </w:ins>
      <w:del w:id="84" w:author="Ingo Ebersberger" w:date="2018-04-19T21:10:00Z">
        <w:r w:rsidRPr="00AB2C8D" w:rsidDel="00E868A2">
          <w:rPr>
            <w:szCs w:val="24"/>
            <w:highlight w:val="yellow"/>
          </w:rPr>
          <w:delText>proteins</w:delText>
        </w:r>
      </w:del>
      <w:r w:rsidRPr="00AB2C8D">
        <w:rPr>
          <w:szCs w:val="24"/>
          <w:highlight w:val="yellow"/>
        </w:rPr>
        <w:t xml:space="preserve"> </w:t>
      </w:r>
      <w:del w:id="85" w:author="Ingo Ebersberger" w:date="2018-04-19T21:07:00Z">
        <w:r w:rsidRPr="00AB2C8D" w:rsidDel="00ED32A7">
          <w:rPr>
            <w:szCs w:val="24"/>
            <w:highlight w:val="yellow"/>
          </w:rPr>
          <w:delText xml:space="preserve">with </w:delText>
        </w:r>
      </w:del>
      <w:ins w:id="86" w:author="Ingo Ebersberger" w:date="2018-04-19T21:07:00Z">
        <w:r w:rsidRPr="00AB2C8D">
          <w:rPr>
            <w:szCs w:val="24"/>
            <w:highlight w:val="yellow"/>
          </w:rPr>
          <w:t>(p &lt;</w:t>
        </w:r>
      </w:ins>
      <w:del w:id="87" w:author="Ingo Ebersberger" w:date="2018-04-19T21:07:00Z">
        <w:r w:rsidRPr="00AB2C8D" w:rsidDel="00ED32A7">
          <w:rPr>
            <w:szCs w:val="24"/>
            <w:highlight w:val="yellow"/>
          </w:rPr>
          <w:delText>the significant level of</w:delText>
        </w:r>
      </w:del>
      <w:r w:rsidRPr="00AB2C8D">
        <w:rPr>
          <w:szCs w:val="24"/>
          <w:highlight w:val="yellow"/>
        </w:rPr>
        <w:t xml:space="preserve"> </w:t>
      </w:r>
      <w:ins w:id="88" w:author="Ingo Ebersberger" w:date="2018-04-19T21:07:00Z">
        <w:r w:rsidRPr="00AB2C8D">
          <w:rPr>
            <w:szCs w:val="24"/>
            <w:highlight w:val="yellow"/>
          </w:rPr>
          <w:t>0.0</w:t>
        </w:r>
      </w:ins>
      <w:r w:rsidRPr="00AB2C8D">
        <w:rPr>
          <w:szCs w:val="24"/>
          <w:highlight w:val="yellow"/>
        </w:rPr>
        <w:t>5</w:t>
      </w:r>
      <w:ins w:id="89" w:author="Ingo Ebersberger" w:date="2018-04-19T21:07:00Z">
        <w:r w:rsidRPr="00AB2C8D">
          <w:rPr>
            <w:szCs w:val="24"/>
            <w:highlight w:val="yellow"/>
          </w:rPr>
          <w:t>)</w:t>
        </w:r>
      </w:ins>
      <w:del w:id="90" w:author="Ingo Ebersberger" w:date="2018-04-19T21:07:00Z">
        <w:r w:rsidRPr="00AB2C8D" w:rsidDel="00ED32A7">
          <w:rPr>
            <w:szCs w:val="24"/>
            <w:highlight w:val="yellow"/>
          </w:rPr>
          <w:delText>%</w:delText>
        </w:r>
      </w:del>
      <w:r w:rsidRPr="00AB2C8D">
        <w:rPr>
          <w:szCs w:val="24"/>
          <w:highlight w:val="yellow"/>
        </w:rPr>
        <w:t xml:space="preserve">. </w:t>
      </w:r>
      <w:ins w:id="91" w:author="Ingo Ebersberger" w:date="2018-04-19T21:10:00Z">
        <w:r w:rsidRPr="00AB2C8D">
          <w:rPr>
            <w:szCs w:val="24"/>
            <w:highlight w:val="yellow"/>
          </w:rPr>
          <w:t xml:space="preserve">Note, that </w:t>
        </w:r>
      </w:ins>
      <w:ins w:id="92" w:author="Ingo Ebersberger" w:date="2018-04-19T21:11:00Z">
        <w:r w:rsidRPr="00AB2C8D">
          <w:rPr>
            <w:szCs w:val="24"/>
            <w:highlight w:val="yellow"/>
          </w:rPr>
          <w:t>o</w:t>
        </w:r>
      </w:ins>
      <w:del w:id="93" w:author="Ingo Ebersberger" w:date="2018-04-19T21:11:00Z">
        <w:r w:rsidRPr="00AB2C8D" w:rsidDel="0049181C">
          <w:rPr>
            <w:szCs w:val="24"/>
            <w:highlight w:val="yellow"/>
          </w:rPr>
          <w:delText>O</w:delText>
        </w:r>
      </w:del>
      <w:r w:rsidRPr="00AB2C8D">
        <w:rPr>
          <w:szCs w:val="24"/>
          <w:highlight w:val="yellow"/>
        </w:rPr>
        <w:t xml:space="preserve">nly in the case of </w:t>
      </w:r>
      <w:r w:rsidRPr="00AB2C8D">
        <w:rPr>
          <w:i/>
          <w:szCs w:val="24"/>
          <w:highlight w:val="yellow"/>
        </w:rPr>
        <w:t>E.hellem</w:t>
      </w:r>
      <w:r w:rsidRPr="00AB2C8D">
        <w:rPr>
          <w:szCs w:val="24"/>
          <w:highlight w:val="yellow"/>
        </w:rPr>
        <w:t xml:space="preserve">, the </w:t>
      </w:r>
      <w:del w:id="94" w:author="Ingo Ebersberger" w:date="2018-04-19T21:11:00Z">
        <w:r w:rsidRPr="00AB2C8D" w:rsidDel="0049181C">
          <w:rPr>
            <w:szCs w:val="24"/>
            <w:highlight w:val="yellow"/>
          </w:rPr>
          <w:delText>p-value was 0.20 &gt; 0.05</w:delText>
        </w:r>
      </w:del>
      <w:ins w:id="95" w:author="Ingo Ebersberger" w:date="2018-04-19T21:11:00Z">
        <w:r w:rsidRPr="00AB2C8D">
          <w:rPr>
            <w:szCs w:val="24"/>
            <w:highlight w:val="yellow"/>
          </w:rPr>
          <w:t xml:space="preserve">length differences where not significantly different, yet this species harbors only XYZ orphans suggesting that the small sample size </w:t>
        </w:r>
      </w:ins>
      <w:ins w:id="96" w:author="Ingo Ebersberger" w:date="2018-04-19T21:15:00Z">
        <w:r w:rsidRPr="00AB2C8D">
          <w:rPr>
            <w:szCs w:val="24"/>
            <w:highlight w:val="yellow"/>
          </w:rPr>
          <w:t>affects the power of the</w:t>
        </w:r>
      </w:ins>
      <w:ins w:id="97" w:author="Ingo Ebersberger" w:date="2018-04-19T21:11:00Z">
        <w:r w:rsidRPr="00AB2C8D">
          <w:rPr>
            <w:szCs w:val="24"/>
            <w:highlight w:val="yellow"/>
          </w:rPr>
          <w:t xml:space="preserve"> te</w:t>
        </w:r>
      </w:ins>
      <w:ins w:id="98" w:author="Ingo Ebersberger" w:date="2018-04-19T21:13:00Z">
        <w:r w:rsidRPr="00AB2C8D">
          <w:rPr>
            <w:szCs w:val="24"/>
            <w:highlight w:val="yellow"/>
          </w:rPr>
          <w:t>st</w:t>
        </w:r>
      </w:ins>
      <w:ins w:id="99" w:author="Ingo Ebersberger" w:date="2018-04-19T21:15:00Z">
        <w:r w:rsidRPr="00AB2C8D">
          <w:rPr>
            <w:szCs w:val="24"/>
            <w:highlight w:val="yellow"/>
          </w:rPr>
          <w:t xml:space="preserve"> (Noether 1987)</w:t>
        </w:r>
      </w:ins>
      <w:r w:rsidRPr="00AB2C8D">
        <w:rPr>
          <w:szCs w:val="24"/>
          <w:highlight w:val="yellow"/>
        </w:rPr>
        <w:t xml:space="preserve">. </w:t>
      </w:r>
      <w:commentRangeStart w:id="100"/>
      <w:r w:rsidRPr="00AB2C8D">
        <w:rPr>
          <w:szCs w:val="24"/>
          <w:highlight w:val="yellow"/>
        </w:rPr>
        <w:t xml:space="preserve">However, the comparison in cases </w:t>
      </w:r>
      <w:commentRangeEnd w:id="100"/>
      <w:r w:rsidRPr="00AB2C8D">
        <w:rPr>
          <w:rStyle w:val="CommentReference"/>
          <w:highlight w:val="yellow"/>
        </w:rPr>
        <w:commentReference w:id="100"/>
      </w:r>
      <w:r w:rsidRPr="00AB2C8D">
        <w:rPr>
          <w:szCs w:val="24"/>
          <w:highlight w:val="yellow"/>
        </w:rPr>
        <w:t xml:space="preserve">of </w:t>
      </w:r>
      <w:r w:rsidRPr="00AB2C8D">
        <w:rPr>
          <w:i/>
          <w:szCs w:val="24"/>
          <w:highlight w:val="yellow"/>
        </w:rPr>
        <w:t>Encephalitozoon</w:t>
      </w:r>
      <w:r w:rsidRPr="00AB2C8D">
        <w:rPr>
          <w:szCs w:val="24"/>
          <w:highlight w:val="yellow"/>
        </w:rPr>
        <w:t xml:space="preserve"> taxa should be ignored because of the small number of orphan proteins that leads to a huge difference in sample size between the two datasets, which could shrink the power of the U-test </w:t>
      </w:r>
      <w:r w:rsidRPr="00AB2C8D">
        <w:rPr>
          <w:szCs w:val="24"/>
          <w:highlight w:val="yellow"/>
        </w:rPr>
        <w:fldChar w:fldCharType="begin"/>
      </w:r>
      <w:r w:rsidRPr="00AB2C8D">
        <w:rPr>
          <w:szCs w:val="24"/>
          <w:highlight w:val="yellow"/>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Pr="00AB2C8D">
        <w:rPr>
          <w:szCs w:val="24"/>
          <w:highlight w:val="yellow"/>
        </w:rPr>
        <w:fldChar w:fldCharType="separate"/>
      </w:r>
      <w:r w:rsidRPr="00AB2C8D">
        <w:rPr>
          <w:noProof/>
          <w:szCs w:val="24"/>
          <w:highlight w:val="yellow"/>
        </w:rPr>
        <w:t>(Noether 1987)</w:t>
      </w:r>
      <w:r w:rsidRPr="00AB2C8D">
        <w:rPr>
          <w:szCs w:val="24"/>
          <w:highlight w:val="yellow"/>
        </w:rPr>
        <w:fldChar w:fldCharType="end"/>
      </w:r>
      <w:r w:rsidRPr="00AB2C8D">
        <w:rPr>
          <w:szCs w:val="24"/>
          <w:highlight w:val="yellow"/>
        </w:rPr>
        <w:t>.</w:t>
      </w:r>
    </w:p>
    <w:p w14:paraId="4087E5A1" w14:textId="77777777" w:rsidR="00AB2C8D" w:rsidRDefault="00AB2C8D" w:rsidP="00F53453">
      <w:pPr>
        <w:spacing w:after="0" w:line="360" w:lineRule="auto"/>
        <w:jc w:val="both"/>
      </w:pPr>
    </w:p>
    <w:p w14:paraId="36DCA335" w14:textId="77777777" w:rsidR="00F53453" w:rsidRDefault="00F53453" w:rsidP="00F53453">
      <w:pPr>
        <w:spacing w:after="0" w:line="360" w:lineRule="auto"/>
        <w:jc w:val="both"/>
      </w:pPr>
      <w:r>
        <w:lastRenderedPageBreak/>
        <w:t>In the next step, we determined – again for each species separately - the presence of Pfam domains in the two gene sets. To this end, we used hmmscan from the HMMER package (Finn et al…</w:t>
      </w:r>
      <w:proofErr w:type="gramStart"/>
      <w:r>
        <w:t>. )</w:t>
      </w:r>
      <w:proofErr w:type="gramEnd"/>
      <w:r>
        <w:t xml:space="preserve"> in combination with the profile hidden Markov models from the Pfam-A database (Finn et al. Pfam paper). This revealed that the majority of genes with orthologs in other species do harbor at least one Pfam domain, and only between 15 and 20% of these genes lack a Pfam domain. The situation is reversed for the orphans. Here, the majority of the proteins do not contain a Pfam domain, and only between XYYZ (microsporidium A) and ZZZ (microsporidium B) proteins possess such a domain. In most of the cases, the Pfam domains observed in the orphans are also represented in the fraction of proteins with orthologs (see </w:t>
      </w:r>
      <w:proofErr w:type="gramStart"/>
      <w:r>
        <w:t>figure …)</w:t>
      </w:r>
      <w:proofErr w:type="gramEnd"/>
      <w:r>
        <w:t xml:space="preserve">. In summary, the microsporidian orphan proteins differ in part substantially with respect to protein length and Pfam content from their counterparts that have orthologs in other species. </w:t>
      </w:r>
    </w:p>
    <w:p w14:paraId="45AECF83" w14:textId="77777777" w:rsidR="00AB2C8D" w:rsidRPr="00AB2C8D" w:rsidRDefault="00AB2C8D" w:rsidP="00AB2C8D">
      <w:pPr>
        <w:spacing w:after="0" w:line="360" w:lineRule="auto"/>
        <w:jc w:val="both"/>
        <w:rPr>
          <w:ins w:id="101" w:author="Ingo Ebersberger" w:date="2018-04-19T21:20:00Z"/>
          <w:szCs w:val="24"/>
          <w:highlight w:val="yellow"/>
        </w:rPr>
      </w:pPr>
      <w:ins w:id="102" w:author="Ingo Ebersberger" w:date="2018-04-19T21:20:00Z">
        <w:r w:rsidRPr="00AB2C8D">
          <w:rPr>
            <w:szCs w:val="24"/>
            <w:highlight w:val="yellow"/>
          </w:rPr>
          <w:t xml:space="preserve">As a next step we annotated Pfam domains in the microsporidian protein sets. Pfam domains represent, in general, evolutionarily conserved sub-sequences in a protein, of which a considerable fraction has been associated with a particular function. </w:t>
        </w:r>
      </w:ins>
      <w:ins w:id="103" w:author="Ingo Ebersberger" w:date="2018-04-19T21:23:00Z">
        <w:r w:rsidRPr="00AB2C8D">
          <w:rPr>
            <w:szCs w:val="24"/>
            <w:highlight w:val="yellow"/>
          </w:rPr>
          <w:t>An hmmscan (REF) analysis revealed that the majority of orphan proteins</w:t>
        </w:r>
      </w:ins>
      <w:ins w:id="104" w:author="Ingo Ebersberger" w:date="2018-04-19T21:24:00Z">
        <w:r w:rsidRPr="00AB2C8D">
          <w:rPr>
            <w:szCs w:val="24"/>
            <w:highlight w:val="yellow"/>
          </w:rPr>
          <w:t xml:space="preserve">, between 70 and 80% depending on the species, </w:t>
        </w:r>
      </w:ins>
      <w:ins w:id="105" w:author="Ingo Ebersberger" w:date="2018-04-19T21:23:00Z">
        <w:r w:rsidRPr="00AB2C8D">
          <w:rPr>
            <w:szCs w:val="24"/>
            <w:highlight w:val="yellow"/>
          </w:rPr>
          <w:t>are devoid of any Pfam-A domain (Fig.</w:t>
        </w:r>
      </w:ins>
      <w:ins w:id="106" w:author="Ingo Ebersberger" w:date="2018-04-19T21:24:00Z">
        <w:r w:rsidRPr="00AB2C8D">
          <w:rPr>
            <w:szCs w:val="24"/>
            <w:highlight w:val="yellow"/>
          </w:rPr>
          <w:t xml:space="preserve"> …).</w:t>
        </w:r>
      </w:ins>
    </w:p>
    <w:p w14:paraId="5E5BA6EF" w14:textId="77777777" w:rsidR="00AB2C8D" w:rsidRDefault="00AB2C8D" w:rsidP="00AB2C8D">
      <w:pPr>
        <w:spacing w:after="0" w:line="360" w:lineRule="auto"/>
        <w:jc w:val="both"/>
        <w:rPr>
          <w:szCs w:val="24"/>
        </w:rPr>
      </w:pPr>
      <w:r w:rsidRPr="00AB2C8D">
        <w:rPr>
          <w:szCs w:val="24"/>
          <w:highlight w:val="yellow"/>
        </w:rPr>
        <w:t xml:space="preserve"> To assess those assumptions, we </w:t>
      </w:r>
      <w:ins w:id="107" w:author="Ingo Ebersberger" w:date="2018-04-19T21:20:00Z">
        <w:r w:rsidRPr="00AB2C8D">
          <w:rPr>
            <w:szCs w:val="24"/>
            <w:highlight w:val="yellow"/>
          </w:rPr>
          <w:t xml:space="preserve">identified </w:t>
        </w:r>
      </w:ins>
      <w:r w:rsidRPr="00AB2C8D">
        <w:rPr>
          <w:szCs w:val="24"/>
          <w:highlight w:val="yellow"/>
        </w:rPr>
        <w:t xml:space="preserve">PFAM (Finn et al. 2014) annotation analysis for the orphan and orthologous proteins in each microsporidia species. The PFAM annotation was done using hmmscan </w:t>
      </w:r>
      <w:r w:rsidRPr="00AB2C8D">
        <w:rPr>
          <w:szCs w:val="24"/>
          <w:highlight w:val="yellow"/>
        </w:rPr>
        <w:fldChar w:fldCharType="begin"/>
      </w:r>
      <w:r w:rsidRPr="00AB2C8D">
        <w:rPr>
          <w:szCs w:val="24"/>
          <w:highlight w:val="yellow"/>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Pr="00AB2C8D">
        <w:rPr>
          <w:szCs w:val="24"/>
          <w:highlight w:val="yellow"/>
        </w:rPr>
        <w:fldChar w:fldCharType="separate"/>
      </w:r>
      <w:r w:rsidRPr="00AB2C8D">
        <w:rPr>
          <w:noProof/>
          <w:szCs w:val="24"/>
          <w:highlight w:val="yellow"/>
        </w:rPr>
        <w:t>(Eddy 1998)</w:t>
      </w:r>
      <w:r w:rsidRPr="00AB2C8D">
        <w:rPr>
          <w:szCs w:val="24"/>
          <w:highlight w:val="yellow"/>
        </w:rPr>
        <w:fldChar w:fldCharType="end"/>
      </w:r>
      <w:r w:rsidRPr="00AB2C8D">
        <w:rPr>
          <w:szCs w:val="24"/>
          <w:highlight w:val="yellow"/>
        </w:rPr>
        <w:t xml:space="preserve"> to search for similar sequences from the pfam-A database.</w:t>
      </w:r>
      <w:r>
        <w:rPr>
          <w:szCs w:val="24"/>
        </w:rPr>
        <w:t xml:space="preserve">  </w:t>
      </w:r>
    </w:p>
    <w:p w14:paraId="7D201090" w14:textId="77777777" w:rsidR="00AB2C8D" w:rsidRDefault="00AB2C8D" w:rsidP="00AB2C8D">
      <w:pPr>
        <w:spacing w:after="0" w:line="360" w:lineRule="auto"/>
        <w:jc w:val="both"/>
        <w:rPr>
          <w:szCs w:val="24"/>
        </w:rPr>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71183F8B" w14:textId="77777777" w:rsidR="00AB2C8D" w:rsidRPr="00076E91" w:rsidRDefault="00AB2C8D" w:rsidP="00AB2C8D">
      <w:pPr>
        <w:pStyle w:val="Caption"/>
        <w:spacing w:after="0" w:line="360" w:lineRule="auto"/>
        <w:jc w:val="both"/>
      </w:pPr>
      <w:bookmarkStart w:id="108" w:name="_Toc384637961"/>
      <w:bookmarkStart w:id="109" w:name="_Toc386158597"/>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6</w:t>
      </w:r>
      <w:r>
        <w:fldChar w:fldCharType="end"/>
      </w:r>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108"/>
      <w:bookmarkEnd w:id="109"/>
    </w:p>
    <w:p w14:paraId="4A4AB779" w14:textId="77777777" w:rsidR="00AB2C8D" w:rsidRPr="0063753E" w:rsidRDefault="00AB2C8D" w:rsidP="00AB2C8D">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suggests</w:t>
      </w:r>
      <w:proofErr w:type="gramEnd"/>
      <w:r w:rsidRPr="00AB2C8D">
        <w:rPr>
          <w:szCs w:val="24"/>
          <w:highlight w:val="yellow"/>
        </w:rPr>
        <w:t xml:space="preserve">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0ABB1204" w14:textId="77777777" w:rsidR="00AB2C8D" w:rsidRDefault="00AB2C8D" w:rsidP="00F53453">
      <w:pPr>
        <w:spacing w:after="0" w:line="360" w:lineRule="auto"/>
        <w:jc w:val="both"/>
      </w:pPr>
    </w:p>
    <w:p w14:paraId="22ABC712" w14:textId="603EC4E7" w:rsidR="00950DB8" w:rsidRPr="00AB2C8D" w:rsidRDefault="006C4D59" w:rsidP="002B180A">
      <w:pPr>
        <w:spacing w:after="0" w:line="360" w:lineRule="auto"/>
        <w:jc w:val="both"/>
        <w:rPr>
          <w:color w:val="FF0000"/>
        </w:rPr>
      </w:pPr>
      <w:r w:rsidRPr="00AB2C8D">
        <w:rPr>
          <w:color w:val="FF0000"/>
        </w:rPr>
        <w:t xml:space="preserve">I would now continue with the further description of the gene ages, the LCA reconstruction and core set identification, </w:t>
      </w:r>
      <w:proofErr w:type="gramStart"/>
      <w:r w:rsidRPr="00AB2C8D">
        <w:rPr>
          <w:color w:val="FF0000"/>
        </w:rPr>
        <w:t>Once</w:t>
      </w:r>
      <w:proofErr w:type="gramEnd"/>
      <w:r w:rsidRPr="00AB2C8D">
        <w:rPr>
          <w:color w:val="FF0000"/>
        </w:rPr>
        <w:t xml:space="preserve"> this has been exhaustively described, I would then add a discussion.</w:t>
      </w:r>
    </w:p>
    <w:p w14:paraId="3CA4F759" w14:textId="35627B2E" w:rsidR="00950DB8" w:rsidRDefault="00950DB8" w:rsidP="00DF2522">
      <w:pPr>
        <w:pStyle w:val="Heading3"/>
      </w:pPr>
      <w:bookmarkStart w:id="110" w:name="_Toc386158924"/>
      <w:r>
        <w:t>The microsporidian LCA protein set and the origin of microsporidia</w:t>
      </w:r>
      <w:bookmarkEnd w:id="110"/>
    </w:p>
    <w:p w14:paraId="448E5986" w14:textId="41C3C77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one-to-</w:t>
      </w:r>
      <w:r>
        <w:rPr>
          <w:szCs w:val="24"/>
        </w:rPr>
        <w:lastRenderedPageBreak/>
        <w:t xml:space="preserve">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FD48E3">
        <w:rPr>
          <w:b/>
          <w:szCs w:val="24"/>
        </w:rPr>
        <w:t>Error! Reference source not found.</w:t>
      </w:r>
      <w:r>
        <w:rPr>
          <w:szCs w:val="24"/>
        </w:rPr>
        <w:fldChar w:fldCharType="end"/>
      </w:r>
      <w:r>
        <w:rPr>
          <w:szCs w:val="24"/>
        </w:rPr>
        <w:t>)</w:t>
      </w:r>
      <w:r w:rsidRPr="00076E91">
        <w:rPr>
          <w:szCs w:val="24"/>
        </w:rPr>
        <w:t xml:space="preserve"> </w:t>
      </w:r>
      <w:proofErr w:type="gramStart"/>
      <w:r w:rsidRPr="00076E91">
        <w:rPr>
          <w:szCs w:val="24"/>
        </w:rPr>
        <w:t>and</w:t>
      </w:r>
      <w:proofErr w:type="gramEnd"/>
      <w:r w:rsidRPr="00076E91">
        <w:rPr>
          <w:szCs w:val="24"/>
        </w:rPr>
        <w:t xml:space="preserve">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in Appendix). Those 80 groups served as our core genes</w:t>
      </w:r>
      <w:r w:rsidRPr="00076E91">
        <w:rPr>
          <w:szCs w:val="24"/>
        </w:rPr>
        <w:t xml:space="preserve"> for the species tree reconstruction. </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7777777" w:rsidR="00022C02" w:rsidRPr="00076E91" w:rsidRDefault="00022C02" w:rsidP="00022C02">
      <w:pPr>
        <w:pStyle w:val="Caption"/>
        <w:spacing w:after="0" w:line="360" w:lineRule="auto"/>
        <w:jc w:val="both"/>
      </w:pPr>
      <w:bookmarkStart w:id="111" w:name="_Ref381357941"/>
      <w:bookmarkStart w:id="112" w:name="_Toc386158598"/>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7</w:t>
      </w:r>
      <w:r>
        <w:fldChar w:fldCharType="end"/>
      </w:r>
      <w:bookmarkEnd w:id="111"/>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112"/>
    </w:p>
    <w:p w14:paraId="66119E8B" w14:textId="77777777" w:rsidR="00022C02" w:rsidRDefault="00022C02" w:rsidP="00022C02">
      <w:pPr>
        <w:spacing w:after="0" w:line="360" w:lineRule="auto"/>
        <w:jc w:val="both"/>
        <w:rPr>
          <w:szCs w:val="24"/>
        </w:rPr>
      </w:pPr>
      <w:r>
        <w:rPr>
          <w:szCs w:val="24"/>
        </w:rPr>
        <w:lastRenderedPageBreak/>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The tree spans the full eukaryotic </w:t>
      </w:r>
      <w:commentRangeStart w:id="113"/>
      <w:r>
        <w:rPr>
          <w:szCs w:val="24"/>
        </w:rPr>
        <w:t xml:space="preserve">diversity and is overall well </w:t>
      </w:r>
      <w:commentRangeEnd w:id="113"/>
      <w:r>
        <w:rPr>
          <w:rStyle w:val="CommentReference"/>
        </w:rPr>
        <w:commentReference w:id="113"/>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0991B1E6" w14:textId="3A13FC57" w:rsidR="00950DB8"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 </w:t>
      </w:r>
      <w:commentRangeStart w:id="114"/>
      <w:r>
        <w:rPr>
          <w:szCs w:val="24"/>
        </w:rPr>
        <w:t>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commentRangeEnd w:id="114"/>
      <w:r>
        <w:rPr>
          <w:rStyle w:val="CommentReference"/>
        </w:rPr>
        <w:commentReference w:id="114"/>
      </w:r>
    </w:p>
    <w:p w14:paraId="41227539" w14:textId="77777777" w:rsidR="00AB2C8D" w:rsidRDefault="00AB2C8D" w:rsidP="002147F7">
      <w:pPr>
        <w:spacing w:after="0" w:line="360" w:lineRule="auto"/>
        <w:jc w:val="both"/>
        <w:rPr>
          <w:szCs w:val="24"/>
        </w:rPr>
      </w:pPr>
    </w:p>
    <w:p w14:paraId="7B879C0C" w14:textId="77777777" w:rsidR="00AB2C8D" w:rsidRDefault="00AB2C8D" w:rsidP="00AB2C8D">
      <w:pPr>
        <w:spacing w:after="0" w:line="360" w:lineRule="auto"/>
        <w:jc w:val="both"/>
        <w:rPr>
          <w:szCs w:val="24"/>
        </w:rPr>
      </w:pPr>
      <w:r w:rsidRPr="00076E91">
        <w:rPr>
          <w:szCs w:val="24"/>
        </w:rPr>
        <w:t>The 80 core genes</w:t>
      </w:r>
      <w:r>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7</w:t>
      </w:r>
      <w:r w:rsidRPr="00076E91">
        <w:rPr>
          <w:szCs w:val="24"/>
        </w:rPr>
        <w:fldChar w:fldCharType="end"/>
      </w:r>
      <w:r>
        <w:rPr>
          <w:szCs w:val="24"/>
        </w:rPr>
        <w:t xml:space="preserve"> proved</w:t>
      </w:r>
      <w:r w:rsidRPr="00076E91">
        <w:rPr>
          <w:szCs w:val="24"/>
        </w:rPr>
        <w:t xml:space="preserve"> to be a very </w:t>
      </w:r>
      <w:r>
        <w:rPr>
          <w:szCs w:val="24"/>
        </w:rPr>
        <w:t>exceptional</w:t>
      </w:r>
      <w:r w:rsidRPr="00076E91">
        <w:rPr>
          <w:szCs w:val="24"/>
        </w:rPr>
        <w:t xml:space="preserve"> set for studying the evolutionary of fungal or even eukaryotic </w:t>
      </w:r>
      <w:r>
        <w:rPr>
          <w:szCs w:val="24"/>
        </w:rPr>
        <w:t>lineage</w:t>
      </w:r>
      <w:r w:rsidRPr="00076E91">
        <w:rPr>
          <w:szCs w:val="24"/>
        </w:rPr>
        <w:t xml:space="preserve">. </w:t>
      </w:r>
      <w:commentRangeStart w:id="115"/>
      <w:r w:rsidRPr="00076E91">
        <w:rPr>
          <w:szCs w:val="24"/>
        </w:rPr>
        <w:t xml:space="preserve">It </w:t>
      </w:r>
      <w:r>
        <w:rPr>
          <w:szCs w:val="24"/>
        </w:rPr>
        <w:t>was</w:t>
      </w:r>
      <w:r w:rsidRPr="00076E91">
        <w:rPr>
          <w:szCs w:val="24"/>
        </w:rPr>
        <w:t xml:space="preserve"> used to investigate the co-evolution of PDI/RhoGID gene clusters</w:t>
      </w:r>
      <w:commentRangeEnd w:id="115"/>
      <w:r>
        <w:rPr>
          <w:rStyle w:val="CommentReference"/>
        </w:rPr>
        <w:commentReference w:id="115"/>
      </w:r>
      <w:r w:rsidRPr="00076E91">
        <w:rPr>
          <w:szCs w:val="24"/>
        </w:rPr>
        <w:t xml:space="preserve"> (protein disulfide isomerases and Rho guanine-dissociation inhibitors) across the animal phylogeny</w:t>
      </w:r>
      <w:r>
        <w:rPr>
          <w:szCs w:val="24"/>
        </w:rPr>
        <w:t xml:space="preserve"> in the research of </w:t>
      </w:r>
      <w:r>
        <w:rPr>
          <w:szCs w:val="24"/>
        </w:rPr>
        <w:fldChar w:fldCharType="begin"/>
      </w:r>
      <w:r>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Pr>
          <w:szCs w:val="24"/>
        </w:rPr>
        <w:fldChar w:fldCharType="separate"/>
      </w:r>
      <w:r>
        <w:rPr>
          <w:noProof/>
          <w:szCs w:val="24"/>
        </w:rPr>
        <w:t>(Moretti et al. 2017)</w:t>
      </w:r>
      <w:r>
        <w:rPr>
          <w:szCs w:val="24"/>
        </w:rPr>
        <w:fldChar w:fldCharType="end"/>
      </w:r>
      <w:r>
        <w:rPr>
          <w:szCs w:val="24"/>
        </w:rPr>
        <w:t xml:space="preserve">, </w:t>
      </w:r>
      <w:r w:rsidRPr="00991163">
        <w:rPr>
          <w:szCs w:val="24"/>
        </w:rPr>
        <w:t xml:space="preserve">or to study the fungal diversity using a large taxon set with 48 fungi </w:t>
      </w:r>
      <w:r>
        <w:rPr>
          <w:szCs w:val="24"/>
        </w:rPr>
        <w:t>including Ascomycota</w:t>
      </w:r>
      <w:r w:rsidRPr="00991163">
        <w:rPr>
          <w:szCs w:val="24"/>
        </w:rPr>
        <w:t>, Basidiomycota, Blastocladiomycota, Chytridiomycota, Entomophthoromycota, Glomeromycota, Neocallimastigomycota, Kickxellales, Mortierellales and Mucorales, together with 11 microsporidia and 13 other taxa</w:t>
      </w:r>
      <w:r>
        <w:rPr>
          <w:szCs w:val="24"/>
        </w:rPr>
        <w:t xml:space="preserve"> (</w:t>
      </w:r>
      <w:r>
        <w:rPr>
          <w:szCs w:val="24"/>
          <w:highlight w:val="yellow"/>
        </w:rPr>
        <w:fldChar w:fldCharType="begin"/>
      </w:r>
      <w:r>
        <w:rPr>
          <w:szCs w:val="24"/>
        </w:rPr>
        <w:instrText xml:space="preserve"> REF _Ref383775786 \h </w:instrText>
      </w:r>
      <w:r>
        <w:rPr>
          <w:szCs w:val="24"/>
          <w:highlight w:val="yellow"/>
        </w:rPr>
        <w:fldChar w:fldCharType="separate"/>
      </w:r>
      <w:r w:rsidR="00FD48E3">
        <w:rPr>
          <w:b/>
          <w:szCs w:val="24"/>
          <w:highlight w:val="yellow"/>
        </w:rPr>
        <w:t xml:space="preserve">Error! </w:t>
      </w:r>
      <w:proofErr w:type="gramStart"/>
      <w:r w:rsidR="00FD48E3">
        <w:rPr>
          <w:b/>
          <w:szCs w:val="24"/>
          <w:highlight w:val="yellow"/>
        </w:rPr>
        <w:t>Reference source not found.</w:t>
      </w:r>
      <w:r>
        <w:rPr>
          <w:szCs w:val="24"/>
          <w:highlight w:val="yellow"/>
        </w:rPr>
        <w:fldChar w:fldCharType="end"/>
      </w:r>
      <w:r>
        <w:rPr>
          <w:szCs w:val="24"/>
        </w:rPr>
        <w:t>).</w:t>
      </w:r>
      <w:proofErr w:type="gramEnd"/>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77777777" w:rsidR="00AB2C8D" w:rsidRPr="00076E91" w:rsidRDefault="00AB2C8D" w:rsidP="00AB2C8D">
      <w:pPr>
        <w:pStyle w:val="Caption"/>
        <w:jc w:val="both"/>
        <w:rPr>
          <w:szCs w:val="24"/>
        </w:rPr>
      </w:pPr>
      <w:bookmarkStart w:id="116" w:name="_Toc384637962"/>
      <w:bookmarkStart w:id="117" w:name="_Toc386158599"/>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8</w:t>
      </w:r>
      <w:r>
        <w:fldChar w:fldCharType="end"/>
      </w:r>
      <w:r>
        <w:t xml:space="preserve">: The maximum likelihood fungal tree generated based on the microsporidian core gene set. The tree reconstruction pipeline is similar to the one that was explained in the methods part (point </w:t>
      </w:r>
      <w:r>
        <w:fldChar w:fldCharType="begin"/>
      </w:r>
      <w:r>
        <w:instrText xml:space="preserve"> REF _Ref384631115 \r \h </w:instrText>
      </w:r>
      <w:r>
        <w:fldChar w:fldCharType="separate"/>
      </w:r>
      <w:r w:rsidR="00FD48E3">
        <w:rPr>
          <w:b w:val="0"/>
        </w:rPr>
        <w:t xml:space="preserve">Error! </w:t>
      </w:r>
      <w:proofErr w:type="gramStart"/>
      <w:r w:rsidR="00FD48E3">
        <w:rPr>
          <w:b w:val="0"/>
        </w:rPr>
        <w:t>Reference source not found.</w:t>
      </w:r>
      <w:r>
        <w:fldChar w:fldCharType="end"/>
      </w:r>
      <w:r w:rsidRPr="00757DD5">
        <w:t>)</w:t>
      </w:r>
      <w:r>
        <w:t>.</w:t>
      </w:r>
      <w:proofErr w:type="gramEnd"/>
      <w:r>
        <w:t xml:space="preserve">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16"/>
      <w:bookmarkEnd w:id="117"/>
    </w:p>
    <w:p w14:paraId="61F7D3DC" w14:textId="610DF4BB" w:rsidR="00AB2C8D" w:rsidRPr="002147F7" w:rsidRDefault="00AB2C8D" w:rsidP="002147F7">
      <w:pPr>
        <w:spacing w:after="0" w:line="360" w:lineRule="auto"/>
        <w:jc w:val="both"/>
        <w:rPr>
          <w:szCs w:val="24"/>
        </w:rPr>
      </w:pPr>
      <w:r>
        <w:rPr>
          <w:szCs w:val="24"/>
        </w:rPr>
        <w:t xml:space="preserve">Both reconstructed species trees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and </w:t>
      </w:r>
      <w:r>
        <w:rPr>
          <w:szCs w:val="24"/>
        </w:rPr>
        <w:fldChar w:fldCharType="begin"/>
      </w:r>
      <w:r>
        <w:rPr>
          <w:szCs w:val="24"/>
        </w:rPr>
        <w:instrText xml:space="preserve"> REF _Ref383775786 \h </w:instrText>
      </w:r>
      <w:r>
        <w:rPr>
          <w:szCs w:val="24"/>
        </w:rPr>
        <w:fldChar w:fldCharType="separate"/>
      </w:r>
      <w:r w:rsidR="00FD48E3">
        <w:rPr>
          <w:b/>
          <w:szCs w:val="24"/>
        </w:rPr>
        <w:t>Error! Reference source not found.</w:t>
      </w:r>
      <w:r>
        <w:rPr>
          <w:szCs w:val="24"/>
        </w:rPr>
        <w:fldChar w:fldCharType="end"/>
      </w:r>
      <w:r>
        <w:rPr>
          <w:szCs w:val="24"/>
        </w:rPr>
        <w:t xml:space="preserve"> </w:t>
      </w:r>
      <w:proofErr w:type="gramStart"/>
      <w:r>
        <w:rPr>
          <w:szCs w:val="24"/>
        </w:rPr>
        <w:t>solidly</w:t>
      </w:r>
      <w:proofErr w:type="gramEnd"/>
      <w:r>
        <w:rPr>
          <w:szCs w:val="24"/>
        </w:rPr>
        <w:t xml:space="preserve"> support the hypothesis that microsporidia </w:t>
      </w:r>
      <w:commentRangeStart w:id="118"/>
      <w:r>
        <w:rPr>
          <w:szCs w:val="24"/>
        </w:rPr>
        <w:t xml:space="preserve">forms the earliest </w:t>
      </w:r>
      <w:r>
        <w:rPr>
          <w:szCs w:val="24"/>
        </w:rPr>
        <w:lastRenderedPageBreak/>
        <w:t xml:space="preserve">diverging clade of fungi. </w:t>
      </w:r>
      <w:commentRangeEnd w:id="118"/>
      <w:r>
        <w:rPr>
          <w:rStyle w:val="CommentReference"/>
        </w:rPr>
        <w:commentReference w:id="118"/>
      </w:r>
      <w:r>
        <w:rPr>
          <w:szCs w:val="24"/>
        </w:rPr>
        <w:t xml:space="preserve">It is also </w:t>
      </w:r>
      <w:r w:rsidRPr="000C0396">
        <w:rPr>
          <w:szCs w:val="24"/>
        </w:rPr>
        <w:t>worthwhile</w:t>
      </w:r>
      <w:r>
        <w:rPr>
          <w:szCs w:val="24"/>
        </w:rPr>
        <w:t xml:space="preserve"> to mention that the topology of this species tree is congruent with the one from the study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commentRangeStart w:id="119"/>
      <w:r>
        <w:rPr>
          <w:szCs w:val="24"/>
        </w:rPr>
        <w:t xml:space="preserve">which also support the same </w:t>
      </w:r>
      <w:r w:rsidRPr="00516550">
        <w:rPr>
          <w:szCs w:val="24"/>
        </w:rPr>
        <w:t>scenario</w:t>
      </w:r>
      <w:r>
        <w:rPr>
          <w:szCs w:val="24"/>
        </w:rPr>
        <w:t>.</w:t>
      </w:r>
      <w:commentRangeEnd w:id="119"/>
      <w:r>
        <w:rPr>
          <w:rStyle w:val="CommentReference"/>
        </w:rPr>
        <w:commentReference w:id="119"/>
      </w:r>
      <w:r>
        <w:rPr>
          <w:szCs w:val="24"/>
        </w:rPr>
        <w:t xml:space="preserve"> </w:t>
      </w:r>
    </w:p>
    <w:p w14:paraId="1E1C5726" w14:textId="2F66DABA" w:rsidR="00950DB8" w:rsidRDefault="00950DB8" w:rsidP="00DF2522">
      <w:pPr>
        <w:pStyle w:val="Heading3"/>
      </w:pPr>
      <w:bookmarkStart w:id="120" w:name="_Toc386158925"/>
      <w:r>
        <w:t>The microsporidia phylogenetic profile</w:t>
      </w:r>
      <w:bookmarkEnd w:id="120"/>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7777777" w:rsidR="00CF3C94" w:rsidRPr="00076E91" w:rsidRDefault="00CF3C94" w:rsidP="00CF3C94">
      <w:pPr>
        <w:pStyle w:val="Caption"/>
        <w:spacing w:after="0" w:line="360" w:lineRule="auto"/>
        <w:jc w:val="both"/>
      </w:pPr>
      <w:bookmarkStart w:id="121" w:name="_Ref381546097"/>
      <w:bookmarkStart w:id="122" w:name="_Toc386158600"/>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9</w:t>
      </w:r>
      <w:r>
        <w:fldChar w:fldCharType="end"/>
      </w:r>
      <w:bookmarkEnd w:id="121"/>
      <w:r w:rsidRPr="00076E91">
        <w:t>: The distribution of FAS scores for all orthologs of 1605 microsporidian LCA proteins.</w:t>
      </w:r>
      <w:bookmarkEnd w:id="122"/>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049098D9" w:rsidR="00CF3C94" w:rsidRPr="00076E91" w:rsidRDefault="00CF3C94" w:rsidP="00CF3C94">
      <w:pPr>
        <w:spacing w:after="0" w:line="360" w:lineRule="auto"/>
        <w:jc w:val="both"/>
        <w:rPr>
          <w:szCs w:val="24"/>
        </w:rPr>
      </w:pPr>
      <w:r>
        <w:rPr>
          <w:szCs w:val="24"/>
        </w:rPr>
        <w:t>We clustered 1607 phylogenetic profile</w:t>
      </w:r>
      <w:r w:rsidR="00B51270">
        <w:rPr>
          <w:szCs w:val="24"/>
        </w:rPr>
        <w:t>s</w:t>
      </w:r>
      <w:r>
        <w:rPr>
          <w:szCs w:val="24"/>
        </w:rPr>
        <w:t xml:space="preserv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7777777" w:rsidR="00CF3C94" w:rsidRPr="00076E91" w:rsidRDefault="00CF3C94" w:rsidP="00CF3C94">
      <w:pPr>
        <w:pStyle w:val="Caption"/>
        <w:spacing w:after="0" w:line="360" w:lineRule="auto"/>
        <w:jc w:val="both"/>
      </w:pPr>
      <w:bookmarkStart w:id="123" w:name="_Ref381546185"/>
      <w:bookmarkStart w:id="124" w:name="_Toc386158601"/>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10</w:t>
      </w:r>
      <w:r>
        <w:fldChar w:fldCharType="end"/>
      </w:r>
      <w:bookmarkEnd w:id="123"/>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24"/>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7777777" w:rsidR="00CF3C94" w:rsidRPr="00076E91" w:rsidRDefault="00CF3C94" w:rsidP="00CF3C94">
      <w:pPr>
        <w:pStyle w:val="Caption"/>
        <w:spacing w:after="0" w:line="360" w:lineRule="auto"/>
        <w:jc w:val="both"/>
      </w:pPr>
      <w:bookmarkStart w:id="125" w:name="_Ref381546769"/>
      <w:bookmarkStart w:id="126" w:name="_Toc386158602"/>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11</w:t>
      </w:r>
      <w:r>
        <w:fldChar w:fldCharType="end"/>
      </w:r>
      <w:bookmarkEnd w:id="125"/>
      <w:r w:rsidRPr="00076E91">
        <w:t>: Gene age estimation of 1605 microsporidian LCA proteins. The fraction and corresponding absolute number of proteins for each estimated evolutionary age are written in each block. The colors denote the estimated ages for query proteins.</w:t>
      </w:r>
      <w:bookmarkEnd w:id="126"/>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3</w:t>
      </w:r>
      <w:r>
        <w:rPr>
          <w:szCs w:val="24"/>
        </w:rPr>
        <w:fldChar w:fldCharType="end"/>
      </w:r>
      <w:r>
        <w:rPr>
          <w:szCs w:val="24"/>
        </w:rPr>
        <w:t>).</w:t>
      </w:r>
    </w:p>
    <w:p w14:paraId="2E89498C" w14:textId="77777777" w:rsidR="00CF3C94" w:rsidRPr="00076E91" w:rsidRDefault="00CF3C94" w:rsidP="00CF3C94">
      <w:pPr>
        <w:pStyle w:val="Caption"/>
        <w:keepNext/>
        <w:spacing w:after="0" w:line="360" w:lineRule="auto"/>
        <w:jc w:val="both"/>
      </w:pPr>
      <w:bookmarkStart w:id="127" w:name="_Ref383849425"/>
      <w:bookmarkStart w:id="128" w:name="_Toc386158650"/>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3</w:t>
      </w:r>
      <w:r>
        <w:fldChar w:fldCharType="end"/>
      </w:r>
      <w:bookmarkEnd w:id="127"/>
      <w:r w:rsidRPr="00076E91">
        <w:t>: KO annotation for 42 microsporidia specific proteins using BlastKOALA</w:t>
      </w:r>
      <w:bookmarkEnd w:id="12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FD48E3">
        <w:t xml:space="preserve">Figure </w:t>
      </w:r>
      <w:r w:rsidR="00FD48E3">
        <w:rPr>
          <w:noProof/>
        </w:rPr>
        <w:t>2</w:t>
      </w:r>
      <w:r w:rsidR="00FD48E3">
        <w:noBreakHyphen/>
      </w:r>
      <w:r w:rsidR="00FD48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FD48E3">
        <w:t xml:space="preserve">Table </w:t>
      </w:r>
      <w:r w:rsidR="00FD48E3">
        <w:rPr>
          <w:noProof/>
        </w:rPr>
        <w:t>A</w:t>
      </w:r>
      <w:r w:rsidR="00FD48E3">
        <w:noBreakHyphen/>
      </w:r>
      <w:r w:rsidR="00FD48E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242F7B86" w:rsidR="00950DB8" w:rsidRPr="00CF3C94" w:rsidRDefault="00CF3C94" w:rsidP="00CF3C94">
      <w:pPr>
        <w:pStyle w:val="Caption"/>
        <w:jc w:val="both"/>
        <w:rPr>
          <w:szCs w:val="24"/>
        </w:rPr>
      </w:pPr>
      <w:bookmarkStart w:id="129" w:name="_Ref384468516"/>
      <w:bookmarkStart w:id="130" w:name="_Toc38615860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12</w:t>
      </w:r>
      <w:r>
        <w:fldChar w:fldCharType="end"/>
      </w:r>
      <w:bookmarkEnd w:id="129"/>
      <w:r>
        <w:t>: GO annotation for microsporidia specific proteins.</w:t>
      </w:r>
      <w:bookmarkEnd w:id="130"/>
    </w:p>
    <w:p w14:paraId="238EAE23" w14:textId="51176B7D"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FD48E3">
        <w:t xml:space="preserve">Table </w:t>
      </w:r>
      <w:r w:rsidR="00FD48E3">
        <w:rPr>
          <w:noProof/>
        </w:rPr>
        <w:t>2</w:t>
      </w:r>
      <w:r w:rsidR="00FD48E3">
        <w:noBreakHyphen/>
      </w:r>
      <w:r w:rsidR="00FD48E3">
        <w:rPr>
          <w:noProof/>
        </w:rPr>
        <w:t>4</w:t>
      </w:r>
      <w:r>
        <w:rPr>
          <w:szCs w:val="24"/>
        </w:rPr>
        <w:fldChar w:fldCharType="end"/>
      </w:r>
      <w:r>
        <w:rPr>
          <w:szCs w:val="24"/>
        </w:rPr>
        <w:t>).</w:t>
      </w:r>
    </w:p>
    <w:p w14:paraId="33BB3DFF" w14:textId="77777777" w:rsidR="002C6C02" w:rsidRDefault="002C6C02" w:rsidP="002C6C02">
      <w:pPr>
        <w:pStyle w:val="Caption"/>
        <w:keepNext/>
        <w:jc w:val="both"/>
      </w:pPr>
      <w:bookmarkStart w:id="131" w:name="_Ref383866029"/>
      <w:bookmarkStart w:id="132" w:name="_Toc386158651"/>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131"/>
      <w:r>
        <w:t>: Estimated microsporidia specific proteins by applying different FAS cutoffs.</w:t>
      </w:r>
      <w:bookmarkEnd w:id="132"/>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8210C7">
        <w:tc>
          <w:tcPr>
            <w:tcW w:w="795" w:type="pct"/>
          </w:tcPr>
          <w:p w14:paraId="31462BD7" w14:textId="77777777" w:rsidR="002C6C02" w:rsidRDefault="002C6C02" w:rsidP="008210C7">
            <w:pPr>
              <w:spacing w:line="360" w:lineRule="auto"/>
              <w:rPr>
                <w:szCs w:val="24"/>
              </w:rPr>
            </w:pPr>
            <w:r>
              <w:rPr>
                <w:szCs w:val="24"/>
              </w:rPr>
              <w:t>FAS cutoff</w:t>
            </w:r>
          </w:p>
        </w:tc>
        <w:tc>
          <w:tcPr>
            <w:tcW w:w="1056" w:type="pct"/>
          </w:tcPr>
          <w:p w14:paraId="6C0CA687" w14:textId="77777777" w:rsidR="002C6C02" w:rsidRDefault="002C6C02" w:rsidP="008210C7">
            <w:pPr>
              <w:spacing w:line="360" w:lineRule="auto"/>
              <w:rPr>
                <w:szCs w:val="24"/>
              </w:rPr>
            </w:pPr>
            <w:r>
              <w:rPr>
                <w:szCs w:val="24"/>
              </w:rPr>
              <w:t>Microsporidia specific</w:t>
            </w:r>
          </w:p>
        </w:tc>
        <w:tc>
          <w:tcPr>
            <w:tcW w:w="1706" w:type="pct"/>
          </w:tcPr>
          <w:p w14:paraId="3C5D7790" w14:textId="77777777" w:rsidR="002C6C02" w:rsidRDefault="002C6C02" w:rsidP="008210C7">
            <w:pPr>
              <w:spacing w:line="360" w:lineRule="auto"/>
              <w:rPr>
                <w:szCs w:val="24"/>
              </w:rPr>
            </w:pPr>
            <w:r>
              <w:rPr>
                <w:szCs w:val="24"/>
              </w:rPr>
              <w:t>LCA between microsporidia and fungi</w:t>
            </w:r>
          </w:p>
        </w:tc>
        <w:tc>
          <w:tcPr>
            <w:tcW w:w="1443" w:type="pct"/>
          </w:tcPr>
          <w:p w14:paraId="68C0A627" w14:textId="77777777" w:rsidR="002C6C02" w:rsidRDefault="002C6C02" w:rsidP="008210C7">
            <w:pPr>
              <w:spacing w:line="360" w:lineRule="auto"/>
              <w:rPr>
                <w:szCs w:val="24"/>
              </w:rPr>
            </w:pPr>
            <w:r>
              <w:rPr>
                <w:szCs w:val="24"/>
              </w:rPr>
              <w:t>Last eukaryotic common ancestor</w:t>
            </w:r>
          </w:p>
        </w:tc>
      </w:tr>
      <w:tr w:rsidR="002C6C02" w14:paraId="2A1836E1" w14:textId="77777777" w:rsidTr="008210C7">
        <w:tc>
          <w:tcPr>
            <w:tcW w:w="795" w:type="pct"/>
          </w:tcPr>
          <w:p w14:paraId="0E139BDF" w14:textId="77777777" w:rsidR="002C6C02" w:rsidRDefault="002C6C02" w:rsidP="008210C7">
            <w:pPr>
              <w:spacing w:line="360" w:lineRule="auto"/>
              <w:rPr>
                <w:szCs w:val="24"/>
              </w:rPr>
            </w:pPr>
            <w:r>
              <w:rPr>
                <w:szCs w:val="24"/>
              </w:rPr>
              <w:t>0.5</w:t>
            </w:r>
          </w:p>
        </w:tc>
        <w:tc>
          <w:tcPr>
            <w:tcW w:w="1056" w:type="pct"/>
          </w:tcPr>
          <w:p w14:paraId="214F7941" w14:textId="77777777" w:rsidR="002C6C02" w:rsidRDefault="002C6C02" w:rsidP="008210C7">
            <w:pPr>
              <w:spacing w:line="360" w:lineRule="auto"/>
              <w:rPr>
                <w:szCs w:val="24"/>
              </w:rPr>
            </w:pPr>
            <w:r>
              <w:rPr>
                <w:szCs w:val="24"/>
              </w:rPr>
              <w:t>3%</w:t>
            </w:r>
          </w:p>
        </w:tc>
        <w:tc>
          <w:tcPr>
            <w:tcW w:w="1706" w:type="pct"/>
          </w:tcPr>
          <w:p w14:paraId="00EB71C8" w14:textId="77777777" w:rsidR="002C6C02" w:rsidRDefault="002C6C02" w:rsidP="008210C7">
            <w:pPr>
              <w:spacing w:line="360" w:lineRule="auto"/>
              <w:rPr>
                <w:szCs w:val="24"/>
              </w:rPr>
            </w:pPr>
            <w:r>
              <w:rPr>
                <w:szCs w:val="24"/>
              </w:rPr>
              <w:t>3%</w:t>
            </w:r>
          </w:p>
        </w:tc>
        <w:tc>
          <w:tcPr>
            <w:tcW w:w="1443" w:type="pct"/>
          </w:tcPr>
          <w:p w14:paraId="6378BDDA" w14:textId="77777777" w:rsidR="002C6C02" w:rsidRDefault="002C6C02" w:rsidP="008210C7">
            <w:pPr>
              <w:spacing w:line="360" w:lineRule="auto"/>
              <w:rPr>
                <w:szCs w:val="24"/>
              </w:rPr>
            </w:pPr>
            <w:r>
              <w:rPr>
                <w:szCs w:val="24"/>
              </w:rPr>
              <w:t>94%</w:t>
            </w:r>
          </w:p>
        </w:tc>
      </w:tr>
      <w:tr w:rsidR="002C6C02" w14:paraId="7FEEBDC0" w14:textId="77777777" w:rsidTr="008210C7">
        <w:tc>
          <w:tcPr>
            <w:tcW w:w="795" w:type="pct"/>
          </w:tcPr>
          <w:p w14:paraId="7DFE1D24" w14:textId="77777777" w:rsidR="002C6C02" w:rsidRDefault="002C6C02" w:rsidP="008210C7">
            <w:pPr>
              <w:spacing w:line="360" w:lineRule="auto"/>
              <w:rPr>
                <w:szCs w:val="24"/>
              </w:rPr>
            </w:pPr>
            <w:r>
              <w:rPr>
                <w:szCs w:val="24"/>
              </w:rPr>
              <w:t>0.75</w:t>
            </w:r>
          </w:p>
        </w:tc>
        <w:tc>
          <w:tcPr>
            <w:tcW w:w="1056" w:type="pct"/>
          </w:tcPr>
          <w:p w14:paraId="18B0F241" w14:textId="77777777" w:rsidR="002C6C02" w:rsidRDefault="002C6C02" w:rsidP="008210C7">
            <w:pPr>
              <w:spacing w:line="360" w:lineRule="auto"/>
              <w:rPr>
                <w:szCs w:val="24"/>
              </w:rPr>
            </w:pPr>
            <w:r>
              <w:rPr>
                <w:szCs w:val="24"/>
              </w:rPr>
              <w:t>4%</w:t>
            </w:r>
          </w:p>
        </w:tc>
        <w:tc>
          <w:tcPr>
            <w:tcW w:w="1706" w:type="pct"/>
          </w:tcPr>
          <w:p w14:paraId="574A6AF9" w14:textId="77777777" w:rsidR="002C6C02" w:rsidRDefault="002C6C02" w:rsidP="008210C7">
            <w:pPr>
              <w:spacing w:line="360" w:lineRule="auto"/>
              <w:rPr>
                <w:szCs w:val="24"/>
              </w:rPr>
            </w:pPr>
            <w:r>
              <w:rPr>
                <w:szCs w:val="24"/>
              </w:rPr>
              <w:t>3%</w:t>
            </w:r>
          </w:p>
        </w:tc>
        <w:tc>
          <w:tcPr>
            <w:tcW w:w="1443" w:type="pct"/>
          </w:tcPr>
          <w:p w14:paraId="5CF6B79C" w14:textId="77777777" w:rsidR="002C6C02" w:rsidRDefault="002C6C02" w:rsidP="008210C7">
            <w:pPr>
              <w:spacing w:line="360" w:lineRule="auto"/>
              <w:rPr>
                <w:szCs w:val="24"/>
              </w:rPr>
            </w:pPr>
            <w:r>
              <w:rPr>
                <w:szCs w:val="24"/>
              </w:rPr>
              <w:t>93%</w:t>
            </w:r>
          </w:p>
        </w:tc>
      </w:tr>
      <w:tr w:rsidR="002C6C02" w14:paraId="58A0F310" w14:textId="77777777" w:rsidTr="008210C7">
        <w:tc>
          <w:tcPr>
            <w:tcW w:w="795" w:type="pct"/>
          </w:tcPr>
          <w:p w14:paraId="04F2660A" w14:textId="77777777" w:rsidR="002C6C02" w:rsidRDefault="002C6C02" w:rsidP="008210C7">
            <w:pPr>
              <w:spacing w:line="360" w:lineRule="auto"/>
              <w:rPr>
                <w:szCs w:val="24"/>
              </w:rPr>
            </w:pPr>
            <w:r>
              <w:rPr>
                <w:szCs w:val="24"/>
              </w:rPr>
              <w:t>0.9</w:t>
            </w:r>
          </w:p>
        </w:tc>
        <w:tc>
          <w:tcPr>
            <w:tcW w:w="1056" w:type="pct"/>
          </w:tcPr>
          <w:p w14:paraId="624147B3" w14:textId="77777777" w:rsidR="002C6C02" w:rsidRDefault="002C6C02" w:rsidP="008210C7">
            <w:pPr>
              <w:spacing w:line="360" w:lineRule="auto"/>
              <w:rPr>
                <w:szCs w:val="24"/>
              </w:rPr>
            </w:pPr>
            <w:r>
              <w:rPr>
                <w:szCs w:val="24"/>
              </w:rPr>
              <w:t>5%</w:t>
            </w:r>
          </w:p>
        </w:tc>
        <w:tc>
          <w:tcPr>
            <w:tcW w:w="1706" w:type="pct"/>
          </w:tcPr>
          <w:p w14:paraId="7D689576" w14:textId="77777777" w:rsidR="002C6C02" w:rsidRDefault="002C6C02" w:rsidP="008210C7">
            <w:pPr>
              <w:spacing w:line="360" w:lineRule="auto"/>
              <w:rPr>
                <w:szCs w:val="24"/>
              </w:rPr>
            </w:pPr>
            <w:r>
              <w:rPr>
                <w:szCs w:val="24"/>
              </w:rPr>
              <w:t>3%</w:t>
            </w:r>
          </w:p>
        </w:tc>
        <w:tc>
          <w:tcPr>
            <w:tcW w:w="1443" w:type="pct"/>
          </w:tcPr>
          <w:p w14:paraId="303ABE3D" w14:textId="77777777" w:rsidR="002C6C02" w:rsidRDefault="002C6C02" w:rsidP="008210C7">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33" w:name="_Toc386158926"/>
      <w:r>
        <w:t>Discussion</w:t>
      </w:r>
      <w:bookmarkEnd w:id="133"/>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34"/>
      <w:r w:rsidRPr="00A7099E">
        <w:rPr>
          <w:rStyle w:val="IntenseEmphasis"/>
        </w:rPr>
        <w:t>) Wrong gene assignment</w:t>
      </w:r>
      <w:commentRangeEnd w:id="134"/>
      <w:r>
        <w:rPr>
          <w:rStyle w:val="CommentReference"/>
        </w:rPr>
        <w:commentReference w:id="134"/>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35"/>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35"/>
      <w:r>
        <w:rPr>
          <w:rStyle w:val="CommentReference"/>
        </w:rPr>
        <w:commentReference w:id="135"/>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36"/>
      <w:r w:rsidRPr="00A7099E">
        <w:rPr>
          <w:rStyle w:val="IntenseEmphasis"/>
        </w:rPr>
        <w:t>) Orphans are new</w:t>
      </w:r>
      <w:r>
        <w:rPr>
          <w:rStyle w:val="IntenseEmphasis"/>
        </w:rPr>
        <w:t>ly</w:t>
      </w:r>
      <w:r w:rsidRPr="00A7099E">
        <w:rPr>
          <w:rStyle w:val="IntenseEmphasis"/>
        </w:rPr>
        <w:t xml:space="preserve"> invented </w:t>
      </w:r>
      <w:commentRangeEnd w:id="136"/>
      <w:r>
        <w:rPr>
          <w:rStyle w:val="CommentReference"/>
        </w:rPr>
        <w:commentReference w:id="136"/>
      </w:r>
      <w:r w:rsidRPr="00A7099E">
        <w:rPr>
          <w:rStyle w:val="IntenseEmphasis"/>
        </w:rPr>
        <w:t xml:space="preserve">genes, or genes from horizontal gene transfer events, or they </w:t>
      </w:r>
      <w:commentRangeStart w:id="137"/>
      <w:r w:rsidRPr="00A7099E">
        <w:rPr>
          <w:rStyle w:val="IntenseEmphasis"/>
        </w:rPr>
        <w:t>cannot be detectable as orthologs</w:t>
      </w:r>
      <w:commentRangeEnd w:id="137"/>
      <w:r>
        <w:rPr>
          <w:rStyle w:val="CommentReference"/>
        </w:rPr>
        <w:commentReference w:id="137"/>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38"/>
      <w:r>
        <w:rPr>
          <w:szCs w:val="24"/>
        </w:rPr>
        <w:t>If the orphan genes are correctly predicted</w:t>
      </w:r>
      <w:commentRangeEnd w:id="138"/>
      <w:r>
        <w:rPr>
          <w:rStyle w:val="CommentReference"/>
        </w:rPr>
        <w:commentReference w:id="138"/>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39"/>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39"/>
      <w:r>
        <w:rPr>
          <w:rStyle w:val="CommentReference"/>
        </w:rPr>
        <w:commentReference w:id="139"/>
      </w:r>
      <w:commentRangeStart w:id="140"/>
      <w:r>
        <w:rPr>
          <w:szCs w:val="24"/>
        </w:rPr>
        <w:t xml:space="preserve">Lastly, those orphan genes have been evolved quickly so that we could not find their orthologous partners with the current sequence similarity based approaches. </w:t>
      </w:r>
      <w:commentRangeEnd w:id="140"/>
      <w:r>
        <w:rPr>
          <w:rStyle w:val="CommentReference"/>
        </w:rPr>
        <w:commentReference w:id="140"/>
      </w:r>
      <w:commentRangeStart w:id="141"/>
      <w:r>
        <w:rPr>
          <w:szCs w:val="24"/>
        </w:rPr>
        <w:t>However, as PFAM domains are the highly conserved regions throughout sequences and species, we expected to find the domains of microsporidian orthologous genes even in the fast-evolved orphans</w:t>
      </w:r>
      <w:commentRangeEnd w:id="141"/>
      <w:r>
        <w:rPr>
          <w:rStyle w:val="CommentReference"/>
        </w:rPr>
        <w:commentReference w:id="141"/>
      </w:r>
      <w:r>
        <w:rPr>
          <w:szCs w:val="24"/>
        </w:rPr>
        <w:t>.</w:t>
      </w:r>
    </w:p>
    <w:p w14:paraId="3B75571A" w14:textId="77777777" w:rsidR="007C4A81" w:rsidRDefault="007C4A81" w:rsidP="00DB7430">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42" w:name="_Toc384637898"/>
      <w:bookmarkStart w:id="143" w:name="_Toc386158927"/>
      <w:commentRangeStart w:id="144"/>
      <w:r w:rsidRPr="00A7099E">
        <w:t>Conclusion</w:t>
      </w:r>
      <w:bookmarkEnd w:id="142"/>
      <w:commentRangeEnd w:id="144"/>
      <w:r>
        <w:rPr>
          <w:rStyle w:val="CommentReference"/>
          <w:rFonts w:eastAsiaTheme="minorHAnsi" w:cstheme="minorBidi"/>
          <w:b w:val="0"/>
          <w:bCs w:val="0"/>
          <w:color w:val="auto"/>
        </w:rPr>
        <w:commentReference w:id="144"/>
      </w:r>
      <w:bookmarkEnd w:id="143"/>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45" w:author="Ingo Ebersberger" w:date="2018-04-19T20:48:00Z">
        <w:r w:rsidDel="00CB02DD">
          <w:rPr>
            <w:szCs w:val="24"/>
          </w:rPr>
          <w:delText xml:space="preserve">public </w:delText>
        </w:r>
      </w:del>
      <w:ins w:id="146" w:author="Ingo Ebersberger" w:date="2018-04-19T20:48:00Z">
        <w:r>
          <w:rPr>
            <w:szCs w:val="24"/>
          </w:rPr>
          <w:t xml:space="preserve">genome </w:t>
        </w:r>
      </w:ins>
      <w:r>
        <w:rPr>
          <w:szCs w:val="24"/>
        </w:rPr>
        <w:t xml:space="preserve">sequences were </w:t>
      </w:r>
      <w:ins w:id="147" w:author="Ingo Ebersberger" w:date="2018-04-19T20:48:00Z">
        <w:r>
          <w:rPr>
            <w:szCs w:val="24"/>
          </w:rPr>
          <w:t xml:space="preserve">publicly </w:t>
        </w:r>
      </w:ins>
      <w:r>
        <w:rPr>
          <w:szCs w:val="24"/>
        </w:rPr>
        <w:t xml:space="preserve">available at the start of this study, </w:t>
      </w:r>
      <w:commentRangeStart w:id="148"/>
      <w:r>
        <w:rPr>
          <w:szCs w:val="24"/>
        </w:rPr>
        <w:t xml:space="preserve">we expected to have a sufficient </w:t>
      </w:r>
      <w:commentRangeEnd w:id="148"/>
      <w:r>
        <w:rPr>
          <w:rStyle w:val="CommentReference"/>
        </w:rPr>
        <w:commentReference w:id="148"/>
      </w:r>
      <w:r>
        <w:rPr>
          <w:szCs w:val="24"/>
        </w:rPr>
        <w:t>taxon sampling for this comparative study.</w:t>
      </w:r>
    </w:p>
    <w:p w14:paraId="417B840A" w14:textId="0BFF313C" w:rsidR="00280B87" w:rsidRDefault="00280B87" w:rsidP="00280B87">
      <w:pPr>
        <w:spacing w:after="0" w:line="360" w:lineRule="auto"/>
        <w:jc w:val="both"/>
        <w:rPr>
          <w:szCs w:val="24"/>
        </w:rPr>
      </w:pPr>
      <w:r>
        <w:rPr>
          <w:szCs w:val="24"/>
        </w:rPr>
        <w:t xml:space="preserve">It has been shown that, even with the </w:t>
      </w:r>
      <w:ins w:id="149" w:author="Ingo Ebersberger" w:date="2018-04-19T20:49:00Z">
        <w:r>
          <w:rPr>
            <w:szCs w:val="24"/>
          </w:rPr>
          <w:t xml:space="preserve">pronounced </w:t>
        </w:r>
      </w:ins>
      <w:r>
        <w:rPr>
          <w:szCs w:val="24"/>
        </w:rPr>
        <w:t xml:space="preserve">genome reduction, microsporidia species still have a </w:t>
      </w:r>
      <w:commentRangeStart w:id="150"/>
      <w:r>
        <w:rPr>
          <w:szCs w:val="24"/>
        </w:rPr>
        <w:t xml:space="preserve">fraction of lineage specific genes </w:t>
      </w:r>
      <w:commentRangeEnd w:id="150"/>
      <w:r>
        <w:rPr>
          <w:rStyle w:val="CommentReference"/>
        </w:rPr>
        <w:commentReference w:id="150"/>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51"/>
      <w:r>
        <w:rPr>
          <w:szCs w:val="24"/>
        </w:rPr>
        <w:t xml:space="preserve">assigned proteins </w:t>
      </w:r>
      <w:commentRangeEnd w:id="151"/>
      <w:r>
        <w:rPr>
          <w:rStyle w:val="CommentReference"/>
        </w:rPr>
        <w:commentReference w:id="151"/>
      </w:r>
      <w:r>
        <w:rPr>
          <w:szCs w:val="24"/>
        </w:rPr>
        <w:t xml:space="preserve">were the microsporidian </w:t>
      </w:r>
      <w:commentRangeStart w:id="152"/>
      <w:r>
        <w:rPr>
          <w:szCs w:val="24"/>
        </w:rPr>
        <w:t xml:space="preserve">orphan </w:t>
      </w:r>
      <w:commentRangeEnd w:id="152"/>
      <w:r>
        <w:rPr>
          <w:rStyle w:val="CommentReference"/>
        </w:rPr>
        <w:commentReference w:id="152"/>
      </w:r>
      <w:r>
        <w:rPr>
          <w:szCs w:val="24"/>
        </w:rPr>
        <w:t xml:space="preserve">proteins. </w:t>
      </w:r>
      <w:commentRangeStart w:id="153"/>
      <w:r>
        <w:rPr>
          <w:szCs w:val="24"/>
        </w:rPr>
        <w:t>Excluding the false</w:t>
      </w:r>
      <w:ins w:id="154" w:author="Ingo Ebersberger" w:date="2018-04-19T20:54:00Z">
        <w:r>
          <w:rPr>
            <w:szCs w:val="24"/>
          </w:rPr>
          <w:t>ly</w:t>
        </w:r>
      </w:ins>
      <w:r>
        <w:rPr>
          <w:szCs w:val="24"/>
        </w:rPr>
        <w:t xml:space="preserve"> predicted proteins</w:t>
      </w:r>
      <w:commentRangeEnd w:id="153"/>
      <w:r>
        <w:rPr>
          <w:rStyle w:val="CommentReference"/>
        </w:rPr>
        <w:commentReference w:id="153"/>
      </w:r>
      <w:r>
        <w:rPr>
          <w:szCs w:val="24"/>
        </w:rPr>
        <w:t xml:space="preserve">, most of the orphans are newly invented genes in the microsporidia clade and </w:t>
      </w:r>
      <w:commentRangeStart w:id="155"/>
      <w:r>
        <w:rPr>
          <w:szCs w:val="24"/>
        </w:rPr>
        <w:t>some of them are the quickly evolv</w:t>
      </w:r>
      <w:ins w:id="156" w:author="Ingo Ebersberger" w:date="2018-04-19T20:54:00Z">
        <w:r>
          <w:rPr>
            <w:szCs w:val="24"/>
          </w:rPr>
          <w:t>ing</w:t>
        </w:r>
      </w:ins>
      <w:r>
        <w:rPr>
          <w:szCs w:val="24"/>
        </w:rPr>
        <w:t xml:space="preserve"> genes that cannot traceable</w:t>
      </w:r>
      <w:commentRangeEnd w:id="155"/>
      <w:r>
        <w:rPr>
          <w:rStyle w:val="CommentReference"/>
        </w:rPr>
        <w:commentReference w:id="155"/>
      </w:r>
      <w:r>
        <w:rPr>
          <w:szCs w:val="24"/>
        </w:rPr>
        <w:t xml:space="preserve">. This 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lastRenderedPageBreak/>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57" w:name="_Toc386158928"/>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57"/>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58" w:name="_Toc386158929"/>
      <w:r w:rsidRPr="00ED70D1">
        <w:t>Introduction</w:t>
      </w:r>
      <w:bookmarkEnd w:id="158"/>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59" w:name="_Toc386158930"/>
      <w:r w:rsidRPr="00ED70D1">
        <w:t>Methods</w:t>
      </w:r>
      <w:bookmarkEnd w:id="159"/>
    </w:p>
    <w:p w14:paraId="323AA48B" w14:textId="0EC7438A" w:rsidR="004972DD" w:rsidRDefault="004972DD" w:rsidP="00560D81">
      <w:pPr>
        <w:pStyle w:val="Heading3"/>
        <w:jc w:val="both"/>
      </w:pPr>
      <w:bookmarkStart w:id="160" w:name="_Toc386158931"/>
      <w:r w:rsidRPr="00ED70D1">
        <w:t>KEGG Orthology annotation</w:t>
      </w:r>
      <w:bookmarkEnd w:id="160"/>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D48E3">
        <w:t xml:space="preserve">Table </w:t>
      </w:r>
      <w:r w:rsidR="00FD48E3">
        <w:rPr>
          <w:noProof/>
        </w:rPr>
        <w:t>A</w:t>
      </w:r>
      <w:r w:rsidR="00FD48E3">
        <w:noBreakHyphen/>
      </w:r>
      <w:r w:rsidR="00FD48E3">
        <w:rPr>
          <w:noProof/>
        </w:rPr>
        <w:t>2</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61" w:name="_Toc386158932"/>
      <w:r w:rsidRPr="00ED70D1">
        <w:t>Metabolic pathway analysis</w:t>
      </w:r>
      <w:bookmarkEnd w:id="161"/>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62" w:name="_Toc386158933"/>
      <w:r w:rsidRPr="00ED70D1">
        <w:lastRenderedPageBreak/>
        <w:t>Results</w:t>
      </w:r>
      <w:bookmarkEnd w:id="162"/>
    </w:p>
    <w:p w14:paraId="30D5A3EF" w14:textId="0EFEC44B" w:rsidR="00823CB2" w:rsidRPr="00ED70D1" w:rsidRDefault="00823CB2" w:rsidP="00560D81">
      <w:pPr>
        <w:pStyle w:val="Heading3"/>
        <w:jc w:val="both"/>
      </w:pPr>
      <w:bookmarkStart w:id="163" w:name="_Toc386158934"/>
      <w:r w:rsidRPr="00ED70D1">
        <w:t>KO annotation for microsporidian LCA proteins</w:t>
      </w:r>
      <w:bookmarkEnd w:id="163"/>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64" w:name="_Ref383262809"/>
      <w:bookmarkStart w:id="165" w:name="_Toc386158626"/>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164"/>
      <w:r w:rsidRPr="00076E91">
        <w:t xml:space="preserve">: Distribution of FAS scores and patristic distances of KO-annotated microsporidian </w:t>
      </w:r>
      <w:r w:rsidR="000975BB" w:rsidRPr="00076E91">
        <w:t>LCA</w:t>
      </w:r>
      <w:r w:rsidRPr="00076E91">
        <w:t xml:space="preserve"> proteins.</w:t>
      </w:r>
      <w:bookmarkEnd w:id="165"/>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66" w:name="_Toc386158935"/>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66"/>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3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67" w:name="_Ref381618468"/>
      <w:bookmarkStart w:id="168" w:name="_Toc386158627"/>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16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68"/>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D48E3" w:rsidRPr="00076E91">
        <w:t xml:space="preserve">Figure </w:t>
      </w:r>
      <w:r w:rsidR="00FD48E3">
        <w:rPr>
          <w:noProof/>
        </w:rPr>
        <w:t>A</w:t>
      </w:r>
      <w:r w:rsidR="00FD48E3">
        <w:noBreakHyphen/>
      </w:r>
      <w:r w:rsidR="00FD48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3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69" w:name="_Ref384219482"/>
      <w:bookmarkStart w:id="170" w:name="_Toc386158628"/>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16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70"/>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D48E3">
        <w:t xml:space="preserve">Figure </w:t>
      </w:r>
      <w:r w:rsidR="00FD48E3">
        <w:rPr>
          <w:noProof/>
        </w:rPr>
        <w:t>6</w:t>
      </w:r>
      <w:r w:rsidR="00FD48E3">
        <w:noBreakHyphen/>
      </w:r>
      <w:r w:rsidR="00FD48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D48E3">
        <w:t xml:space="preserve">Figure </w:t>
      </w:r>
      <w:r w:rsidR="00FD48E3">
        <w:rPr>
          <w:noProof/>
        </w:rPr>
        <w:t>6</w:t>
      </w:r>
      <w:r w:rsidR="00FD48E3">
        <w:noBreakHyphen/>
      </w:r>
      <w:r w:rsidR="00FD48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3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71" w:name="_Ref384219574"/>
      <w:bookmarkStart w:id="172" w:name="_Toc386158629"/>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171"/>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72"/>
    </w:p>
    <w:p w14:paraId="1FD3C11D" w14:textId="0B18E0DD" w:rsidR="000E1076" w:rsidRPr="00ED70D1" w:rsidRDefault="001C28A5" w:rsidP="00560D81">
      <w:pPr>
        <w:pStyle w:val="Heading3"/>
        <w:jc w:val="both"/>
      </w:pPr>
      <w:bookmarkStart w:id="173" w:name="_Toc386158936"/>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73"/>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D48E3">
        <w:t xml:space="preserve">Table </w:t>
      </w:r>
      <w:r w:rsidR="00FD48E3">
        <w:rPr>
          <w:noProof/>
        </w:rPr>
        <w:t>A</w:t>
      </w:r>
      <w:r w:rsidR="00FD48E3">
        <w:noBreakHyphen/>
      </w:r>
      <w:r w:rsidR="00FD48E3">
        <w:rPr>
          <w:noProof/>
        </w:rPr>
        <w:t>6</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D48E3" w:rsidRPr="00076E91">
        <w:t xml:space="preserve">Figure </w:t>
      </w:r>
      <w:r w:rsidR="00FD48E3">
        <w:rPr>
          <w:noProof/>
        </w:rPr>
        <w:t>6</w:t>
      </w:r>
      <w:r w:rsidR="00FD48E3">
        <w:noBreakHyphen/>
      </w:r>
      <w:r w:rsidR="00FD48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74" w:name="_Ref381890854"/>
      <w:bookmarkStart w:id="175" w:name="_Toc386158630"/>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174"/>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75"/>
    </w:p>
    <w:p w14:paraId="6949B344" w14:textId="4D2F4BF6" w:rsidR="008421CC" w:rsidRPr="00ED70D1" w:rsidRDefault="00AC7AFF" w:rsidP="00560D81">
      <w:pPr>
        <w:pStyle w:val="Heading3"/>
        <w:jc w:val="both"/>
      </w:pPr>
      <w:bookmarkStart w:id="176" w:name="_Toc386158937"/>
      <w:r w:rsidRPr="00ED70D1">
        <w:t xml:space="preserve">The </w:t>
      </w:r>
      <w:r w:rsidR="00AE2957" w:rsidRPr="00ED70D1">
        <w:t xml:space="preserve">lack </w:t>
      </w:r>
      <w:r w:rsidR="00326F23" w:rsidRPr="00ED70D1">
        <w:t>of TCA cycle and its replacement</w:t>
      </w:r>
      <w:bookmarkEnd w:id="176"/>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D48E3" w:rsidRPr="00076E91">
        <w:t xml:space="preserve">Table </w:t>
      </w:r>
      <w:r w:rsidR="00FD48E3">
        <w:rPr>
          <w:noProof/>
        </w:rPr>
        <w:t>6</w:t>
      </w:r>
      <w:r w:rsidR="00FD48E3">
        <w:noBreakHyphen/>
      </w:r>
      <w:r w:rsidR="00FD48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77" w:name="_Ref382643410"/>
      <w:bookmarkStart w:id="178" w:name="_Toc386158654"/>
      <w:r w:rsidRPr="00076E91">
        <w:t xml:space="preserve">Table </w:t>
      </w:r>
      <w:r w:rsidR="009F5610">
        <w:fldChar w:fldCharType="begin"/>
      </w:r>
      <w:r w:rsidR="009F5610">
        <w:instrText xml:space="preserve"> STYLEREF 1 \s </w:instrText>
      </w:r>
      <w:r w:rsidR="009F5610">
        <w:fldChar w:fldCharType="separate"/>
      </w:r>
      <w:r w:rsidR="00FD48E3">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177"/>
      <w:r w:rsidRPr="00076E91">
        <w:t xml:space="preserve">: Microsporidian </w:t>
      </w:r>
      <w:r w:rsidR="000975BB" w:rsidRPr="00076E91">
        <w:t>LCA</w:t>
      </w:r>
      <w:r w:rsidRPr="00076E91">
        <w:t xml:space="preserve"> MFS and ABC transporters.</w:t>
      </w:r>
      <w:bookmarkEnd w:id="178"/>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79" w:name="_Toc386158938"/>
      <w:r w:rsidRPr="00ED70D1">
        <w:t>The microsporidian LCA's carbohydrate metabolism</w:t>
      </w:r>
      <w:bookmarkEnd w:id="179"/>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D48E3">
        <w:t xml:space="preserve">Figure </w:t>
      </w:r>
      <w:r w:rsidR="00FD48E3">
        <w:rPr>
          <w:noProof/>
        </w:rPr>
        <w:t>6</w:t>
      </w:r>
      <w:r w:rsidR="00FD48E3">
        <w:noBreakHyphen/>
      </w:r>
      <w:r w:rsidR="00FD48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3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180" w:name="_Ref384229265"/>
      <w:bookmarkStart w:id="181" w:name="_Toc386158631"/>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180"/>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81"/>
    </w:p>
    <w:p w14:paraId="58BB47DE" w14:textId="4AD5BCAE" w:rsidR="00DA0BDA" w:rsidRPr="00ED70D1" w:rsidRDefault="00E132E6" w:rsidP="00560D81">
      <w:pPr>
        <w:pStyle w:val="Heading3"/>
        <w:jc w:val="both"/>
      </w:pPr>
      <w:bookmarkStart w:id="182" w:name="_Toc386158939"/>
      <w:r w:rsidRPr="00ED70D1">
        <w:lastRenderedPageBreak/>
        <w:t>The</w:t>
      </w:r>
      <w:r w:rsidR="000E4C2C" w:rsidRPr="00ED70D1">
        <w:t xml:space="preserve"> inability of nucleotide production in microsporidia</w:t>
      </w:r>
      <w:bookmarkEnd w:id="182"/>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D48E3">
        <w:t xml:space="preserve">Figure </w:t>
      </w:r>
      <w:r w:rsidR="00FD48E3">
        <w:rPr>
          <w:noProof/>
        </w:rPr>
        <w:t>6</w:t>
      </w:r>
      <w:r w:rsidR="00FD48E3">
        <w:noBreakHyphen/>
      </w:r>
      <w:r w:rsidR="00FD48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3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183" w:name="_Ref384375467"/>
      <w:bookmarkStart w:id="184" w:name="_Toc386158632"/>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18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84"/>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185" w:name="_Ref382669565"/>
      <w:bookmarkStart w:id="186" w:name="_Toc386158633"/>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185"/>
      <w:r w:rsidRPr="00076E91">
        <w:t xml:space="preserve">: Phylogenetic profile of 3 </w:t>
      </w:r>
      <w:r w:rsidR="000975BB" w:rsidRPr="00076E91">
        <w:t>microsporidian LCA</w:t>
      </w:r>
      <w:r w:rsidRPr="00076E91">
        <w:t xml:space="preserve"> NTT proteins</w:t>
      </w:r>
      <w:bookmarkEnd w:id="186"/>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3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187" w:name="_Ref382670116"/>
      <w:bookmarkStart w:id="188" w:name="_Toc386158634"/>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187"/>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88"/>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89" w:name="_Toc386158940"/>
      <w:r w:rsidRPr="00ED70D1">
        <w:t>Discussion</w:t>
      </w:r>
      <w:bookmarkEnd w:id="189"/>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D48E3" w:rsidRPr="00076E91">
        <w:t xml:space="preserve">Figure </w:t>
      </w:r>
      <w:r w:rsidR="00FD48E3">
        <w:rPr>
          <w:noProof/>
        </w:rPr>
        <w:t>A</w:t>
      </w:r>
      <w:r w:rsidR="00FD48E3">
        <w:noBreakHyphen/>
      </w:r>
      <w:r w:rsidR="00FD48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D48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90" w:name="_Toc386158941"/>
      <w:r w:rsidRPr="00ED70D1">
        <w:t>Conclusion</w:t>
      </w:r>
      <w:bookmarkEnd w:id="190"/>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038E9273" w14:textId="77777777" w:rsidR="00453721" w:rsidRDefault="00453721" w:rsidP="00560D81">
      <w:pPr>
        <w:spacing w:after="0" w:line="360" w:lineRule="auto"/>
        <w:jc w:val="both"/>
        <w:rPr>
          <w:szCs w:val="24"/>
        </w:rPr>
        <w:sectPr w:rsidR="00453721" w:rsidSect="00F013CE">
          <w:footnotePr>
            <w:pos w:val="beneathText"/>
          </w:footnotePr>
          <w:endnotePr>
            <w:numFmt w:val="decimal"/>
          </w:endnotePr>
          <w:pgSz w:w="11906" w:h="16838"/>
          <w:pgMar w:top="1418" w:right="1701" w:bottom="851" w:left="1701" w:header="709" w:footer="709" w:gutter="0"/>
          <w:cols w:space="708"/>
          <w:docGrid w:linePitch="360"/>
        </w:sectPr>
      </w:pPr>
    </w:p>
    <w:p w14:paraId="0F94FD01" w14:textId="77777777" w:rsidR="00453721" w:rsidRDefault="00453721" w:rsidP="00453721">
      <w:pPr>
        <w:pStyle w:val="Heading1"/>
        <w:jc w:val="both"/>
      </w:pPr>
      <w:bookmarkStart w:id="191" w:name="_Toc386158942"/>
      <w:r w:rsidRPr="00756D71">
        <w:lastRenderedPageBreak/>
        <w:t>PhyloProfile: an interactive visualization tool for exploring complex phylogenetic profiles</w:t>
      </w:r>
      <w:bookmarkEnd w:id="191"/>
    </w:p>
    <w:p w14:paraId="61BABDD1" w14:textId="77777777" w:rsidR="00453721" w:rsidRPr="00DC102A" w:rsidRDefault="00453721" w:rsidP="00453721">
      <w:pPr>
        <w:jc w:val="both"/>
      </w:pPr>
    </w:p>
    <w:p w14:paraId="5410EC71" w14:textId="77777777" w:rsidR="00453721" w:rsidRPr="00756D71" w:rsidRDefault="00453721" w:rsidP="00453721">
      <w:pPr>
        <w:pStyle w:val="Heading2"/>
        <w:jc w:val="both"/>
      </w:pPr>
      <w:bookmarkStart w:id="192" w:name="_Toc386158943"/>
      <w:r w:rsidRPr="00756D71">
        <w:t>Introduction</w:t>
      </w:r>
      <w:bookmarkEnd w:id="192"/>
    </w:p>
    <w:p w14:paraId="284B8C02" w14:textId="77777777" w:rsidR="00453721" w:rsidRDefault="00453721" w:rsidP="0045372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75470436" w14:textId="77777777" w:rsidR="00453721" w:rsidRDefault="00453721" w:rsidP="0045372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0798381" w14:textId="77777777" w:rsidR="00453721" w:rsidRDefault="00453721" w:rsidP="00453721">
      <w:pPr>
        <w:spacing w:after="0" w:line="360" w:lineRule="auto"/>
        <w:jc w:val="both"/>
        <w:rPr>
          <w:szCs w:val="24"/>
        </w:rPr>
      </w:pPr>
    </w:p>
    <w:p w14:paraId="10B6B752" w14:textId="77777777" w:rsidR="00453721" w:rsidRPr="00756D71" w:rsidRDefault="00453721" w:rsidP="00453721">
      <w:pPr>
        <w:pStyle w:val="Heading2"/>
        <w:jc w:val="both"/>
      </w:pPr>
      <w:bookmarkStart w:id="193" w:name="_Toc386158944"/>
      <w:r w:rsidRPr="00756D71">
        <w:lastRenderedPageBreak/>
        <w:t>Features and capabilities</w:t>
      </w:r>
      <w:bookmarkEnd w:id="193"/>
    </w:p>
    <w:p w14:paraId="4CA374E5" w14:textId="77777777" w:rsidR="00453721" w:rsidRPr="00756D71" w:rsidRDefault="00453721" w:rsidP="00453721">
      <w:pPr>
        <w:pStyle w:val="Heading3"/>
        <w:jc w:val="both"/>
      </w:pPr>
      <w:bookmarkStart w:id="194" w:name="_Toc386158945"/>
      <w:r w:rsidRPr="00756D71">
        <w:t>Multiple input options</w:t>
      </w:r>
      <w:bookmarkEnd w:id="194"/>
    </w:p>
    <w:p w14:paraId="35C84032" w14:textId="77777777" w:rsidR="00453721" w:rsidRDefault="00453721" w:rsidP="0045372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5E53912F" w14:textId="77777777" w:rsidR="00453721" w:rsidRDefault="00453721" w:rsidP="0045372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46F59BCE" w14:textId="77777777" w:rsidR="00453721" w:rsidRDefault="00453721" w:rsidP="00453721">
      <w:pPr>
        <w:spacing w:after="0" w:line="360" w:lineRule="auto"/>
        <w:jc w:val="both"/>
        <w:rPr>
          <w:szCs w:val="24"/>
        </w:rPr>
      </w:pPr>
      <w:r>
        <w:rPr>
          <w:szCs w:val="24"/>
        </w:rPr>
        <w:t>The FASTA sequences can be either obtained directly from the multi-FASTA main input, or optionally added to the tool.</w:t>
      </w:r>
    </w:p>
    <w:p w14:paraId="5766FE9C" w14:textId="77777777" w:rsidR="00453721" w:rsidRDefault="00453721" w:rsidP="00453721">
      <w:pPr>
        <w:keepNext/>
        <w:spacing w:after="0" w:line="360" w:lineRule="auto"/>
        <w:jc w:val="both"/>
      </w:pPr>
      <w:r>
        <w:rPr>
          <w:noProof/>
          <w:szCs w:val="24"/>
        </w:rPr>
        <w:drawing>
          <wp:inline distT="0" distB="0" distL="0" distR="0" wp14:anchorId="3CAE1881" wp14:editId="7DEEECFE">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2542792B" w14:textId="77777777" w:rsidR="00453721" w:rsidRDefault="00453721" w:rsidP="00453721">
      <w:pPr>
        <w:pStyle w:val="Caption"/>
        <w:jc w:val="both"/>
        <w:rPr>
          <w:szCs w:val="24"/>
        </w:rPr>
      </w:pPr>
      <w:bookmarkStart w:id="195" w:name="_Ref384072234"/>
      <w:bookmarkStart w:id="196" w:name="_Toc3861586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195"/>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96"/>
    </w:p>
    <w:p w14:paraId="022F3FF1" w14:textId="77777777" w:rsidR="00453721" w:rsidRDefault="00453721" w:rsidP="0045372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9B4A171" w14:textId="77777777" w:rsidR="00453721" w:rsidRDefault="00453721" w:rsidP="0045372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t xml:space="preserve">Figure </w:t>
      </w:r>
      <w:r>
        <w:rPr>
          <w:noProof/>
        </w:rPr>
        <w:t>4</w:t>
      </w:r>
      <w:r>
        <w:noBreakHyphen/>
      </w:r>
      <w:r>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51A2624A" w14:textId="77777777" w:rsidR="00453721" w:rsidRPr="00756D71" w:rsidRDefault="00453721" w:rsidP="00453721">
      <w:pPr>
        <w:pStyle w:val="Heading3"/>
        <w:jc w:val="both"/>
      </w:pPr>
      <w:bookmarkStart w:id="197" w:name="_Toc386158946"/>
      <w:r w:rsidRPr="00756D71">
        <w:t>Interactive visualization</w:t>
      </w:r>
      <w:bookmarkEnd w:id="197"/>
    </w:p>
    <w:p w14:paraId="5DA1937D" w14:textId="77777777" w:rsidR="00453721" w:rsidRDefault="00453721" w:rsidP="0045372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1AA3FDC0" w14:textId="77777777" w:rsidR="00453721" w:rsidRDefault="00453721" w:rsidP="00453721">
      <w:pPr>
        <w:keepNext/>
        <w:spacing w:after="0" w:line="360" w:lineRule="auto"/>
        <w:jc w:val="both"/>
      </w:pPr>
      <w:r>
        <w:rPr>
          <w:noProof/>
          <w:szCs w:val="24"/>
        </w:rPr>
        <w:lastRenderedPageBreak/>
        <w:drawing>
          <wp:inline distT="0" distB="0" distL="0" distR="0" wp14:anchorId="5206CE33" wp14:editId="6A21532A">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204A7256" w14:textId="77777777" w:rsidR="00453721" w:rsidRDefault="00453721" w:rsidP="00453721">
      <w:pPr>
        <w:pStyle w:val="Caption"/>
        <w:jc w:val="both"/>
      </w:pPr>
      <w:bookmarkStart w:id="198" w:name="_Ref384073005"/>
      <w:bookmarkStart w:id="199" w:name="_Toc3861586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bookmarkEnd w:id="198"/>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99"/>
    </w:p>
    <w:p w14:paraId="631120EF" w14:textId="77777777" w:rsidR="00453721" w:rsidRDefault="00453721" w:rsidP="00453721">
      <w:pPr>
        <w:jc w:val="both"/>
      </w:pPr>
      <w:r>
        <w:t xml:space="preserve">As can be seen in </w:t>
      </w:r>
      <w:r>
        <w:fldChar w:fldCharType="begin"/>
      </w:r>
      <w:r>
        <w:instrText xml:space="preserve"> REF _Ref384073005 \h </w:instrText>
      </w:r>
      <w:r>
        <w:fldChar w:fldCharType="separate"/>
      </w:r>
      <w:proofErr w:type="gramStart"/>
      <w:r>
        <w:t xml:space="preserve">Figure </w:t>
      </w:r>
      <w:r>
        <w:rPr>
          <w:noProof/>
        </w:rPr>
        <w:t>4</w:t>
      </w:r>
      <w:r>
        <w:noBreakHyphen/>
      </w:r>
      <w:r>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t xml:space="preserve">Figure </w:t>
      </w:r>
      <w:r>
        <w:rPr>
          <w:noProof/>
        </w:rPr>
        <w:t>4</w:t>
      </w:r>
      <w:r>
        <w:noBreakHyphen/>
      </w:r>
      <w:r>
        <w:rPr>
          <w:noProof/>
        </w:rPr>
        <w:t>3</w:t>
      </w:r>
      <w:r>
        <w:fldChar w:fldCharType="end"/>
      </w:r>
      <w:r>
        <w:t xml:space="preserve">). </w:t>
      </w:r>
    </w:p>
    <w:p w14:paraId="23296CE8" w14:textId="77777777" w:rsidR="00453721" w:rsidRDefault="00453721" w:rsidP="00453721">
      <w:pPr>
        <w:keepNext/>
        <w:jc w:val="both"/>
      </w:pPr>
      <w:r>
        <w:rPr>
          <w:noProof/>
        </w:rPr>
        <w:drawing>
          <wp:inline distT="0" distB="0" distL="0" distR="0" wp14:anchorId="1B806DE4" wp14:editId="2904926E">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0743D255" w14:textId="77777777" w:rsidR="00453721" w:rsidRDefault="00453721" w:rsidP="00453721">
      <w:pPr>
        <w:pStyle w:val="Caption"/>
        <w:jc w:val="both"/>
      </w:pPr>
      <w:bookmarkStart w:id="200" w:name="_Ref384081133"/>
      <w:bookmarkStart w:id="201" w:name="_Toc3861586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00"/>
      <w:r>
        <w:t>: The interactive visualization enables linking between different data.</w:t>
      </w:r>
      <w:bookmarkEnd w:id="201"/>
    </w:p>
    <w:p w14:paraId="4FE8B662" w14:textId="77777777" w:rsidR="00453721" w:rsidRDefault="00453721" w:rsidP="0045372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2DA9AD96" w14:textId="77777777" w:rsidR="00453721" w:rsidRPr="00756D71" w:rsidRDefault="00453721" w:rsidP="00453721">
      <w:pPr>
        <w:pStyle w:val="Heading3"/>
        <w:jc w:val="both"/>
      </w:pPr>
      <w:bookmarkStart w:id="202" w:name="_Toc386158947"/>
      <w:r w:rsidRPr="00756D71">
        <w:t>The use of NCBI taxonomy information in PhyloProfile</w:t>
      </w:r>
      <w:bookmarkEnd w:id="202"/>
    </w:p>
    <w:p w14:paraId="6175211E" w14:textId="77777777" w:rsidR="00453721" w:rsidRDefault="00453721" w:rsidP="0045372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65845CA1" w14:textId="77777777" w:rsidR="00453721" w:rsidRDefault="00453721" w:rsidP="0045372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21E27970" w14:textId="77777777" w:rsidR="00453721" w:rsidRPr="00861630" w:rsidRDefault="00453721" w:rsidP="00453721">
      <w:pPr>
        <w:jc w:val="both"/>
        <w:rPr>
          <w:szCs w:val="24"/>
        </w:rPr>
      </w:pPr>
      <w:r>
        <w:rPr>
          <w:szCs w:val="24"/>
        </w:rPr>
        <w:t>Moreover, novel taxa, which do not exist in NCBI taxonomy database, can be manually added into this process.</w:t>
      </w:r>
    </w:p>
    <w:p w14:paraId="08597537" w14:textId="77777777" w:rsidR="00453721" w:rsidRPr="00756D71" w:rsidRDefault="00453721" w:rsidP="00453721">
      <w:pPr>
        <w:pStyle w:val="Heading3"/>
        <w:jc w:val="both"/>
      </w:pPr>
      <w:bookmarkStart w:id="203" w:name="_Toc386158948"/>
      <w:r w:rsidRPr="00756D71">
        <w:t>Dynamic data filtering</w:t>
      </w:r>
      <w:bookmarkEnd w:id="203"/>
    </w:p>
    <w:p w14:paraId="6AF262F2" w14:textId="77777777" w:rsidR="00453721" w:rsidRDefault="00453721" w:rsidP="0045372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t xml:space="preserve">Figure </w:t>
      </w:r>
      <w:r>
        <w:rPr>
          <w:noProof/>
        </w:rPr>
        <w:t>4</w:t>
      </w:r>
      <w:r>
        <w:noBreakHyphen/>
      </w:r>
      <w:r>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t xml:space="preserve">Figure </w:t>
      </w:r>
      <w:r>
        <w:rPr>
          <w:noProof/>
        </w:rPr>
        <w:t>4</w:t>
      </w:r>
      <w:r>
        <w:noBreakHyphen/>
      </w:r>
      <w:r>
        <w:rPr>
          <w:noProof/>
        </w:rPr>
        <w:t>4</w:t>
      </w:r>
      <w:r>
        <w:rPr>
          <w:szCs w:val="24"/>
        </w:rPr>
        <w:fldChar w:fldCharType="end"/>
      </w:r>
      <w:r>
        <w:rPr>
          <w:szCs w:val="24"/>
        </w:rPr>
        <w:t>).</w:t>
      </w:r>
    </w:p>
    <w:p w14:paraId="6FCABEF2" w14:textId="77777777" w:rsidR="00453721" w:rsidRDefault="00453721" w:rsidP="00453721">
      <w:pPr>
        <w:keepNext/>
        <w:spacing w:after="0" w:line="360" w:lineRule="auto"/>
        <w:jc w:val="both"/>
      </w:pPr>
      <w:r>
        <w:rPr>
          <w:noProof/>
          <w:szCs w:val="24"/>
        </w:rPr>
        <w:lastRenderedPageBreak/>
        <w:drawing>
          <wp:inline distT="0" distB="0" distL="0" distR="0" wp14:anchorId="2F724E31" wp14:editId="4F2E8B8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4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500C2C72" w14:textId="77777777" w:rsidR="00453721" w:rsidRDefault="00453721" w:rsidP="00453721">
      <w:pPr>
        <w:pStyle w:val="Caption"/>
        <w:jc w:val="both"/>
        <w:rPr>
          <w:szCs w:val="24"/>
        </w:rPr>
      </w:pPr>
      <w:bookmarkStart w:id="204" w:name="_Ref384081559"/>
      <w:bookmarkStart w:id="205" w:name="_Toc3861586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04"/>
      <w:r>
        <w:t>: List of genes resulting from the Core gene identification function can be directly input to the customized profile for further investigating.</w:t>
      </w:r>
      <w:bookmarkEnd w:id="205"/>
    </w:p>
    <w:p w14:paraId="7E11E5DB" w14:textId="77777777" w:rsidR="00453721" w:rsidRDefault="00453721" w:rsidP="0045372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0FABF79A" w14:textId="77777777" w:rsidR="00453721" w:rsidRPr="00756D71" w:rsidRDefault="00453721" w:rsidP="00453721">
      <w:pPr>
        <w:pStyle w:val="Heading3"/>
        <w:jc w:val="both"/>
      </w:pPr>
      <w:bookmarkStart w:id="206" w:name="_Toc386158949"/>
      <w:r w:rsidRPr="00756D71">
        <w:t>Phylogenetic profiling</w:t>
      </w:r>
      <w:bookmarkEnd w:id="206"/>
    </w:p>
    <w:p w14:paraId="534677EE" w14:textId="77777777" w:rsidR="00453721" w:rsidRDefault="00453721" w:rsidP="00453721">
      <w:pPr>
        <w:spacing w:after="0" w:line="360" w:lineRule="auto"/>
        <w:jc w:val="both"/>
        <w:rPr>
          <w:szCs w:val="24"/>
        </w:rPr>
      </w:pPr>
      <w:r>
        <w:rPr>
          <w:szCs w:val="24"/>
        </w:rPr>
        <w:t>In addition to the interactive visualization, PhyloProfile further provides several functions for dynamic analyzing the phylogenetic profiles.</w:t>
      </w:r>
    </w:p>
    <w:p w14:paraId="5173CD03" w14:textId="77777777" w:rsidR="00453721" w:rsidRDefault="00453721" w:rsidP="00453721">
      <w:pPr>
        <w:spacing w:after="0" w:line="360" w:lineRule="auto"/>
        <w:jc w:val="both"/>
        <w:rPr>
          <w:szCs w:val="24"/>
        </w:rPr>
      </w:pPr>
    </w:p>
    <w:p w14:paraId="628CC6FA" w14:textId="77777777" w:rsidR="00453721" w:rsidRPr="00756D71" w:rsidRDefault="00453721" w:rsidP="00453721">
      <w:pPr>
        <w:spacing w:after="0" w:line="360" w:lineRule="auto"/>
        <w:jc w:val="both"/>
        <w:rPr>
          <w:rStyle w:val="IntenseEmphasis"/>
        </w:rPr>
      </w:pPr>
      <w:r w:rsidRPr="00756D71">
        <w:rPr>
          <w:rStyle w:val="IntenseEmphasis"/>
        </w:rPr>
        <w:t>Profile clustering</w:t>
      </w:r>
    </w:p>
    <w:p w14:paraId="4DBA4B52" w14:textId="77777777" w:rsidR="00453721" w:rsidRDefault="00453721" w:rsidP="0045372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t xml:space="preserve">Figure </w:t>
      </w:r>
      <w:r>
        <w:rPr>
          <w:noProof/>
        </w:rPr>
        <w:t>4</w:t>
      </w:r>
      <w:r>
        <w:noBreakHyphen/>
      </w:r>
      <w:r>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7EE87535" w14:textId="77777777" w:rsidR="00453721" w:rsidRDefault="00453721" w:rsidP="00453721">
      <w:pPr>
        <w:keepNext/>
        <w:spacing w:after="0" w:line="360" w:lineRule="auto"/>
        <w:jc w:val="both"/>
      </w:pPr>
      <w:r>
        <w:rPr>
          <w:noProof/>
          <w:szCs w:val="24"/>
        </w:rPr>
        <w:drawing>
          <wp:inline distT="0" distB="0" distL="0" distR="0" wp14:anchorId="47ABE986" wp14:editId="292AA2F5">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4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36E56C17" w14:textId="77777777" w:rsidR="00453721" w:rsidRDefault="00453721" w:rsidP="00453721">
      <w:pPr>
        <w:pStyle w:val="Caption"/>
        <w:jc w:val="both"/>
        <w:rPr>
          <w:szCs w:val="24"/>
        </w:rPr>
      </w:pPr>
      <w:bookmarkStart w:id="207" w:name="_Ref384080616"/>
      <w:bookmarkStart w:id="208" w:name="_Toc38615860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07"/>
      <w:r>
        <w:t>: Phylogenetic profile dot matrix before (left) and after (right) clustering.</w:t>
      </w:r>
      <w:bookmarkEnd w:id="208"/>
    </w:p>
    <w:p w14:paraId="1A706F52" w14:textId="77777777" w:rsidR="00453721" w:rsidRDefault="00453721" w:rsidP="00453721">
      <w:pPr>
        <w:spacing w:after="0" w:line="360" w:lineRule="auto"/>
        <w:jc w:val="both"/>
        <w:rPr>
          <w:rStyle w:val="IntenseEmphasis"/>
        </w:rPr>
      </w:pPr>
    </w:p>
    <w:p w14:paraId="666B62C5" w14:textId="77777777" w:rsidR="00453721" w:rsidRPr="00756D71" w:rsidRDefault="00453721" w:rsidP="00453721">
      <w:pPr>
        <w:spacing w:after="0" w:line="360" w:lineRule="auto"/>
        <w:jc w:val="both"/>
        <w:rPr>
          <w:rStyle w:val="IntenseEmphasis"/>
        </w:rPr>
      </w:pPr>
      <w:r>
        <w:rPr>
          <w:rStyle w:val="IntenseEmphasis"/>
        </w:rPr>
        <w:t>Gene age estimation</w:t>
      </w:r>
    </w:p>
    <w:p w14:paraId="40B9126F" w14:textId="77777777" w:rsidR="00453721" w:rsidRDefault="00453721" w:rsidP="0045372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t xml:space="preserve">Figure </w:t>
      </w:r>
      <w:r>
        <w:rPr>
          <w:noProof/>
        </w:rPr>
        <w:t>4</w:t>
      </w:r>
      <w:r>
        <w:noBreakHyphen/>
      </w:r>
      <w:r>
        <w:rPr>
          <w:noProof/>
        </w:rPr>
        <w:t>6</w:t>
      </w:r>
      <w:r>
        <w:rPr>
          <w:szCs w:val="24"/>
        </w:rPr>
        <w:fldChar w:fldCharType="end"/>
      </w:r>
      <w:r>
        <w:rPr>
          <w:szCs w:val="24"/>
        </w:rPr>
        <w:t>)</w:t>
      </w:r>
      <w:r w:rsidRPr="00241516">
        <w:rPr>
          <w:szCs w:val="24"/>
        </w:rPr>
        <w:t>.</w:t>
      </w:r>
    </w:p>
    <w:p w14:paraId="1704F143" w14:textId="77777777" w:rsidR="00453721" w:rsidRDefault="00453721" w:rsidP="00453721">
      <w:pPr>
        <w:keepNext/>
        <w:spacing w:after="0" w:line="360" w:lineRule="auto"/>
        <w:jc w:val="both"/>
      </w:pPr>
      <w:r>
        <w:rPr>
          <w:noProof/>
          <w:szCs w:val="24"/>
        </w:rPr>
        <w:drawing>
          <wp:inline distT="0" distB="0" distL="0" distR="0" wp14:anchorId="63BA4C58" wp14:editId="7D0FC6C6">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33A84F03" w14:textId="77777777" w:rsidR="00453721" w:rsidRDefault="00453721" w:rsidP="00453721">
      <w:pPr>
        <w:pStyle w:val="Caption"/>
        <w:jc w:val="both"/>
        <w:rPr>
          <w:szCs w:val="24"/>
        </w:rPr>
      </w:pPr>
      <w:bookmarkStart w:id="209" w:name="_Ref384080679"/>
      <w:bookmarkStart w:id="210" w:name="_Toc3861586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09"/>
      <w:r>
        <w:t>: Gene age estimation based on LCA algorithm.</w:t>
      </w:r>
      <w:bookmarkEnd w:id="210"/>
      <w:r>
        <w:t xml:space="preserve"> </w:t>
      </w:r>
    </w:p>
    <w:p w14:paraId="5AEBFE5B" w14:textId="77777777" w:rsidR="00453721" w:rsidRDefault="00453721" w:rsidP="00453721">
      <w:pPr>
        <w:spacing w:after="0" w:line="360" w:lineRule="auto"/>
        <w:jc w:val="both"/>
        <w:rPr>
          <w:szCs w:val="24"/>
        </w:rPr>
      </w:pPr>
    </w:p>
    <w:p w14:paraId="2A89C1DA" w14:textId="77777777" w:rsidR="00453721" w:rsidRPr="00756D71" w:rsidRDefault="00453721" w:rsidP="00453721">
      <w:pPr>
        <w:spacing w:after="0" w:line="360" w:lineRule="auto"/>
        <w:jc w:val="both"/>
        <w:rPr>
          <w:rStyle w:val="IntenseEmphasis"/>
        </w:rPr>
      </w:pPr>
      <w:r w:rsidRPr="00756D71">
        <w:rPr>
          <w:rStyle w:val="IntenseEmphasis"/>
        </w:rPr>
        <w:t>Core gene identification</w:t>
      </w:r>
    </w:p>
    <w:p w14:paraId="01DE850B" w14:textId="77777777" w:rsidR="00453721" w:rsidRDefault="00453721" w:rsidP="0045372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50A296FD" w14:textId="77777777" w:rsidR="00453721" w:rsidRPr="00241516" w:rsidRDefault="00453721" w:rsidP="00453721">
      <w:pPr>
        <w:spacing w:after="0" w:line="360" w:lineRule="auto"/>
        <w:jc w:val="both"/>
        <w:rPr>
          <w:szCs w:val="24"/>
        </w:rPr>
      </w:pPr>
    </w:p>
    <w:p w14:paraId="08875742" w14:textId="77777777" w:rsidR="00453721" w:rsidRPr="00756D71" w:rsidRDefault="00453721" w:rsidP="00453721">
      <w:pPr>
        <w:spacing w:after="0" w:line="360" w:lineRule="auto"/>
        <w:jc w:val="both"/>
        <w:rPr>
          <w:rStyle w:val="IntenseEmphasis"/>
        </w:rPr>
      </w:pPr>
      <w:r w:rsidRPr="00756D71">
        <w:rPr>
          <w:rStyle w:val="IntenseEmphasis"/>
        </w:rPr>
        <w:t>Distribution analysis</w:t>
      </w:r>
    </w:p>
    <w:p w14:paraId="4B2B464F" w14:textId="77777777" w:rsidR="00453721" w:rsidRDefault="00453721" w:rsidP="0045372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t xml:space="preserve">Figure </w:t>
      </w:r>
      <w:r>
        <w:rPr>
          <w:noProof/>
        </w:rPr>
        <w:t>4</w:t>
      </w:r>
      <w:r>
        <w:noBreakHyphen/>
      </w:r>
      <w:r>
        <w:rPr>
          <w:noProof/>
        </w:rPr>
        <w:t>7</w:t>
      </w:r>
      <w:r>
        <w:rPr>
          <w:szCs w:val="24"/>
        </w:rPr>
        <w:fldChar w:fldCharType="end"/>
      </w:r>
      <w:r>
        <w:rPr>
          <w:szCs w:val="24"/>
        </w:rPr>
        <w:t>).</w:t>
      </w:r>
    </w:p>
    <w:p w14:paraId="56351B8A" w14:textId="77777777" w:rsidR="00453721" w:rsidRDefault="00453721" w:rsidP="00453721">
      <w:pPr>
        <w:keepNext/>
        <w:spacing w:after="0" w:line="360" w:lineRule="auto"/>
        <w:jc w:val="both"/>
      </w:pPr>
      <w:r>
        <w:rPr>
          <w:noProof/>
          <w:szCs w:val="24"/>
        </w:rPr>
        <w:drawing>
          <wp:inline distT="0" distB="0" distL="0" distR="0" wp14:anchorId="61498EF7" wp14:editId="5DFE8F71">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4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E6E6AFA" w14:textId="77777777" w:rsidR="00453721" w:rsidRDefault="00453721" w:rsidP="00453721">
      <w:pPr>
        <w:pStyle w:val="Caption"/>
        <w:jc w:val="both"/>
        <w:rPr>
          <w:szCs w:val="24"/>
        </w:rPr>
      </w:pPr>
      <w:bookmarkStart w:id="211" w:name="_Ref384080896"/>
      <w:bookmarkStart w:id="212" w:name="_Toc3861586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11"/>
      <w:r>
        <w:t>: Distribution analysis of two integrated data and the fraction of species in the systematic group. Those distributions can be dynamically changed depending on the defined thresholds of those variables.</w:t>
      </w:r>
      <w:bookmarkEnd w:id="212"/>
    </w:p>
    <w:p w14:paraId="7D0ADD98" w14:textId="77777777" w:rsidR="00453721" w:rsidRPr="00756D71" w:rsidRDefault="00453721" w:rsidP="00453721">
      <w:pPr>
        <w:pStyle w:val="Heading3"/>
        <w:jc w:val="both"/>
      </w:pPr>
      <w:bookmarkStart w:id="213" w:name="_Toc386158950"/>
      <w:r w:rsidRPr="00756D71">
        <w:t>Interoperable output</w:t>
      </w:r>
      <w:bookmarkEnd w:id="213"/>
    </w:p>
    <w:p w14:paraId="24E41C30" w14:textId="77777777" w:rsidR="00453721" w:rsidRDefault="00453721" w:rsidP="0045372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5E1A1C9A" w14:textId="77777777" w:rsidR="00453721" w:rsidRDefault="00453721" w:rsidP="00453721">
      <w:pPr>
        <w:spacing w:after="0" w:line="360" w:lineRule="auto"/>
        <w:jc w:val="both"/>
        <w:rPr>
          <w:szCs w:val="24"/>
        </w:rPr>
      </w:pPr>
    </w:p>
    <w:p w14:paraId="2AC81E82" w14:textId="77777777" w:rsidR="00453721" w:rsidRPr="00756D71" w:rsidRDefault="00453721" w:rsidP="00453721">
      <w:pPr>
        <w:pStyle w:val="Heading2"/>
        <w:jc w:val="both"/>
      </w:pPr>
      <w:bookmarkStart w:id="214" w:name="_Toc386158951"/>
      <w:r w:rsidRPr="00756D71">
        <w:t>Result</w:t>
      </w:r>
      <w:bookmarkEnd w:id="214"/>
      <w:r w:rsidRPr="00756D71">
        <w:t xml:space="preserve"> </w:t>
      </w:r>
    </w:p>
    <w:p w14:paraId="5A471D8B" w14:textId="77777777" w:rsidR="00453721" w:rsidRPr="00756D71" w:rsidRDefault="00453721" w:rsidP="00453721">
      <w:pPr>
        <w:pStyle w:val="Heading3"/>
        <w:jc w:val="both"/>
      </w:pPr>
      <w:bookmarkStart w:id="215" w:name="_Toc386158952"/>
      <w:r w:rsidRPr="00756D71">
        <w:t>The availability</w:t>
      </w:r>
      <w:bookmarkEnd w:id="215"/>
    </w:p>
    <w:p w14:paraId="75453FCD" w14:textId="77777777" w:rsidR="00453721" w:rsidRPr="009C2362" w:rsidRDefault="00453721" w:rsidP="0045372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CAD814C" w14:textId="77777777" w:rsidR="00453721" w:rsidRPr="00756D71" w:rsidRDefault="00453721" w:rsidP="00453721">
      <w:pPr>
        <w:pStyle w:val="Heading3"/>
        <w:jc w:val="both"/>
      </w:pPr>
      <w:bookmarkStart w:id="216" w:name="_Toc386158953"/>
      <w:r w:rsidRPr="00756D71">
        <w:t>Performance test</w:t>
      </w:r>
      <w:bookmarkEnd w:id="216"/>
    </w:p>
    <w:p w14:paraId="27463B1E" w14:textId="77777777" w:rsidR="00453721" w:rsidRDefault="00453721" w:rsidP="0045372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t xml:space="preserve">Figure </w:t>
      </w:r>
      <w:r>
        <w:rPr>
          <w:noProof/>
        </w:rPr>
        <w:t>4</w:t>
      </w:r>
      <w:r>
        <w:noBreakHyphen/>
      </w:r>
      <w:r>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b</w:t>
      </w:r>
      <w:r w:rsidRPr="00842AB7">
        <w:rPr>
          <w:szCs w:val="24"/>
        </w:rPr>
        <w:t>), and measured the time to upload and plot the data.</w:t>
      </w:r>
    </w:p>
    <w:p w14:paraId="4C56C723" w14:textId="77777777" w:rsidR="00453721" w:rsidRDefault="00453721" w:rsidP="00453721">
      <w:pPr>
        <w:spacing w:after="0" w:line="360" w:lineRule="auto"/>
        <w:jc w:val="both"/>
        <w:rPr>
          <w:szCs w:val="24"/>
        </w:rPr>
      </w:pPr>
    </w:p>
    <w:p w14:paraId="3822705E" w14:textId="77777777" w:rsidR="00453721" w:rsidRDefault="00453721" w:rsidP="00453721">
      <w:pPr>
        <w:keepNext/>
        <w:spacing w:after="0" w:line="360" w:lineRule="auto"/>
        <w:jc w:val="both"/>
      </w:pPr>
      <w:r>
        <w:rPr>
          <w:noProof/>
          <w:szCs w:val="24"/>
        </w:rPr>
        <w:drawing>
          <wp:inline distT="0" distB="0" distL="0" distR="0" wp14:anchorId="09D1C99B" wp14:editId="502FF3D5">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1C3D9A25" w14:textId="77777777" w:rsidR="00453721" w:rsidRDefault="00453721" w:rsidP="00453721">
      <w:pPr>
        <w:pStyle w:val="Caption"/>
        <w:jc w:val="both"/>
        <w:rPr>
          <w:szCs w:val="24"/>
        </w:rPr>
      </w:pPr>
      <w:bookmarkStart w:id="217" w:name="_Ref384067296"/>
      <w:bookmarkStart w:id="218" w:name="_Toc3861586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bookmarkEnd w:id="217"/>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218"/>
    </w:p>
    <w:p w14:paraId="024F48AC" w14:textId="77777777" w:rsidR="00453721" w:rsidRDefault="00453721" w:rsidP="0045372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36A3B00C" w14:textId="77777777" w:rsidR="00453721" w:rsidRDefault="00453721" w:rsidP="00453721">
      <w:pPr>
        <w:keepNext/>
        <w:spacing w:after="0" w:line="360" w:lineRule="auto"/>
        <w:jc w:val="both"/>
      </w:pPr>
      <w:r>
        <w:rPr>
          <w:noProof/>
          <w:szCs w:val="24"/>
        </w:rPr>
        <w:drawing>
          <wp:inline distT="0" distB="0" distL="0" distR="0" wp14:anchorId="5AAA18E1" wp14:editId="4A895C2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40A593BA" w14:textId="77777777" w:rsidR="00453721" w:rsidRPr="00842AB7" w:rsidRDefault="00453721" w:rsidP="00453721">
      <w:pPr>
        <w:pStyle w:val="Caption"/>
        <w:jc w:val="both"/>
        <w:rPr>
          <w:szCs w:val="24"/>
        </w:rPr>
      </w:pPr>
      <w:bookmarkStart w:id="219" w:name="_Ref384080946"/>
      <w:bookmarkStart w:id="220" w:name="_Toc3861586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bookmarkEnd w:id="219"/>
      <w:r>
        <w:t xml:space="preserve">: </w:t>
      </w:r>
      <w:r w:rsidRPr="00001AD8">
        <w:t>RAM usage during data display increases linearly as the data matrix grows. (a) RAM usage as a function of number of genes analyzed, and (b) as a function of the number of taxa analyzed.</w:t>
      </w:r>
      <w:bookmarkEnd w:id="220"/>
    </w:p>
    <w:p w14:paraId="2B212F79" w14:textId="77777777" w:rsidR="00453721" w:rsidRDefault="00453721" w:rsidP="00453721">
      <w:pPr>
        <w:spacing w:after="0" w:line="360" w:lineRule="auto"/>
        <w:jc w:val="both"/>
        <w:rPr>
          <w:szCs w:val="24"/>
        </w:rPr>
      </w:pPr>
    </w:p>
    <w:p w14:paraId="3326F3D3" w14:textId="77777777" w:rsidR="00453721" w:rsidRDefault="00453721" w:rsidP="0045372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7864A856" w14:textId="77777777" w:rsidR="00453721" w:rsidRDefault="00453721" w:rsidP="00453721">
      <w:pPr>
        <w:spacing w:after="0" w:line="360" w:lineRule="auto"/>
        <w:jc w:val="both"/>
        <w:rPr>
          <w:szCs w:val="24"/>
        </w:rPr>
      </w:pPr>
    </w:p>
    <w:p w14:paraId="489ADE68" w14:textId="77777777" w:rsidR="00453721" w:rsidRPr="00756D71" w:rsidRDefault="00453721" w:rsidP="00453721">
      <w:pPr>
        <w:pStyle w:val="Heading2"/>
        <w:jc w:val="both"/>
      </w:pPr>
      <w:bookmarkStart w:id="221" w:name="_Toc386158954"/>
      <w:r w:rsidRPr="00756D71">
        <w:t>Conclusion</w:t>
      </w:r>
      <w:bookmarkEnd w:id="221"/>
    </w:p>
    <w:p w14:paraId="78531CA9" w14:textId="77777777" w:rsidR="00453721" w:rsidRDefault="00453721" w:rsidP="0045372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277F7A47" w14:textId="77777777" w:rsidR="00453721" w:rsidRPr="00076E91" w:rsidRDefault="00453721" w:rsidP="00453721">
      <w:pPr>
        <w:spacing w:after="0" w:line="360" w:lineRule="auto"/>
        <w:jc w:val="both"/>
        <w:rPr>
          <w:szCs w:val="24"/>
        </w:rPr>
        <w:sectPr w:rsidR="0045372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082CB6F" w14:textId="77777777" w:rsidR="00453721" w:rsidRDefault="00453721" w:rsidP="00453721">
      <w:pPr>
        <w:pStyle w:val="Heading1"/>
        <w:jc w:val="both"/>
      </w:pPr>
      <w:bookmarkStart w:id="222" w:name="_Toc386158955"/>
      <w:r w:rsidRPr="00A115AD">
        <w:lastRenderedPageBreak/>
        <w:t>HamFAS: a novel functional annotation approach based on feature-aware orthology inference</w:t>
      </w:r>
      <w:bookmarkEnd w:id="222"/>
    </w:p>
    <w:p w14:paraId="14C352C5" w14:textId="77777777" w:rsidR="00453721" w:rsidRPr="005E2368" w:rsidRDefault="00453721" w:rsidP="00453721">
      <w:pPr>
        <w:jc w:val="both"/>
      </w:pPr>
    </w:p>
    <w:p w14:paraId="244B0332" w14:textId="77777777" w:rsidR="00453721" w:rsidRPr="00A115AD" w:rsidRDefault="00453721" w:rsidP="00453721">
      <w:pPr>
        <w:pStyle w:val="Heading2"/>
        <w:jc w:val="both"/>
      </w:pPr>
      <w:bookmarkStart w:id="223" w:name="_Toc386158956"/>
      <w:r w:rsidRPr="00A115AD">
        <w:t>Introduction</w:t>
      </w:r>
      <w:bookmarkEnd w:id="223"/>
    </w:p>
    <w:p w14:paraId="6CC64E68" w14:textId="77777777" w:rsidR="00453721" w:rsidRDefault="00453721" w:rsidP="0045372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0EBAE34C" w14:textId="77777777" w:rsidR="00453721" w:rsidRDefault="00453721" w:rsidP="0045372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AE834C" w14:textId="77777777" w:rsidR="00453721" w:rsidRDefault="00453721" w:rsidP="0045372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6BEFC649" w14:textId="77777777" w:rsidR="00453721" w:rsidRDefault="00453721" w:rsidP="00453721">
      <w:pPr>
        <w:spacing w:after="0" w:line="360" w:lineRule="auto"/>
        <w:jc w:val="both"/>
        <w:rPr>
          <w:szCs w:val="24"/>
        </w:rPr>
      </w:pPr>
    </w:p>
    <w:p w14:paraId="6896C9E4" w14:textId="77777777" w:rsidR="00453721" w:rsidRPr="00A115AD" w:rsidRDefault="00453721" w:rsidP="00453721">
      <w:pPr>
        <w:pStyle w:val="Heading2"/>
        <w:spacing w:line="276" w:lineRule="auto"/>
        <w:jc w:val="both"/>
      </w:pPr>
      <w:bookmarkStart w:id="224" w:name="_Toc386158957"/>
      <w:r w:rsidRPr="00A115AD">
        <w:t>Methods</w:t>
      </w:r>
      <w:bookmarkEnd w:id="224"/>
    </w:p>
    <w:p w14:paraId="7BCC14E7" w14:textId="77777777" w:rsidR="00453721" w:rsidRPr="00A115AD" w:rsidRDefault="00453721" w:rsidP="00453721">
      <w:pPr>
        <w:pStyle w:val="Heading3"/>
        <w:jc w:val="both"/>
      </w:pPr>
      <w:bookmarkStart w:id="225" w:name="_Toc386158958"/>
      <w:r w:rsidRPr="00A115AD">
        <w:t>HamFAS approach</w:t>
      </w:r>
      <w:bookmarkEnd w:id="225"/>
    </w:p>
    <w:p w14:paraId="5F4AE364" w14:textId="77777777" w:rsidR="00453721" w:rsidRPr="00076E91" w:rsidRDefault="00453721" w:rsidP="0045372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Pr="00076E91">
        <w:t xml:space="preserve">Figure </w:t>
      </w:r>
      <w:r>
        <w:rPr>
          <w:noProof/>
        </w:rPr>
        <w:t>5</w:t>
      </w:r>
      <w:r>
        <w:noBreakHyphen/>
      </w:r>
      <w:r>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57026EBC"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12A1645E" wp14:editId="54942AF6">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35F025C" w14:textId="77777777" w:rsidR="00453721" w:rsidRPr="00076E91" w:rsidRDefault="00453721" w:rsidP="00453721">
      <w:pPr>
        <w:pStyle w:val="Caption"/>
        <w:spacing w:after="0" w:line="360" w:lineRule="auto"/>
        <w:jc w:val="both"/>
      </w:pPr>
      <w:bookmarkStart w:id="226" w:name="_Ref381605755"/>
      <w:bookmarkStart w:id="227" w:name="_Toc38615861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rsidRPr="00076E91">
        <w:t>: KO annotation transfer using HamFAS approach.</w:t>
      </w:r>
      <w:bookmarkEnd w:id="227"/>
    </w:p>
    <w:p w14:paraId="3EEA31A7" w14:textId="77777777" w:rsidR="00453721" w:rsidRPr="00076E91" w:rsidRDefault="00453721" w:rsidP="00453721">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2</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397FB048" w14:textId="77777777" w:rsidR="00453721" w:rsidRPr="00076E91" w:rsidRDefault="00453721" w:rsidP="0045372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729A811C" w14:textId="77777777" w:rsidR="00453721" w:rsidRPr="00C3276D" w:rsidRDefault="00453721" w:rsidP="00453721">
      <w:pPr>
        <w:pStyle w:val="Heading3"/>
        <w:jc w:val="both"/>
      </w:pPr>
      <w:bookmarkStart w:id="228" w:name="_Toc386158959"/>
      <w:r w:rsidRPr="00C3276D">
        <w:t>Benchmarking HamFAS</w:t>
      </w:r>
      <w:bookmarkEnd w:id="228"/>
    </w:p>
    <w:p w14:paraId="2C580FE6" w14:textId="77777777" w:rsidR="00453721" w:rsidRPr="00076E91" w:rsidRDefault="00453721" w:rsidP="0045372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966C6CB" w14:textId="77777777" w:rsidR="00453721" w:rsidRPr="001A3E4F" w:rsidRDefault="00453721" w:rsidP="0045372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06E5243B" w14:textId="77777777" w:rsidR="00453721" w:rsidRPr="00076E91" w:rsidRDefault="00453721" w:rsidP="00453721">
      <w:pPr>
        <w:spacing w:after="0" w:line="360" w:lineRule="auto"/>
        <w:jc w:val="both"/>
        <w:rPr>
          <w:szCs w:val="24"/>
        </w:rPr>
      </w:pPr>
    </w:p>
    <w:p w14:paraId="1FAB8DAE" w14:textId="77777777" w:rsidR="00453721" w:rsidRPr="00A115AD" w:rsidRDefault="00453721" w:rsidP="00453721">
      <w:pPr>
        <w:pStyle w:val="Heading2"/>
        <w:spacing w:line="276" w:lineRule="auto"/>
        <w:jc w:val="both"/>
      </w:pPr>
      <w:bookmarkStart w:id="229" w:name="_Toc386158960"/>
      <w:r w:rsidRPr="00A115AD">
        <w:t>Results</w:t>
      </w:r>
      <w:bookmarkEnd w:id="229"/>
    </w:p>
    <w:p w14:paraId="13670010" w14:textId="77777777" w:rsidR="00453721" w:rsidRPr="00A115AD" w:rsidRDefault="00453721" w:rsidP="00453721">
      <w:pPr>
        <w:pStyle w:val="Heading3"/>
        <w:jc w:val="both"/>
      </w:pPr>
      <w:bookmarkStart w:id="230" w:name="_Toc386158961"/>
      <w:r w:rsidRPr="00A115AD">
        <w:t>The establishment of the reference species and annotations</w:t>
      </w:r>
      <w:bookmarkEnd w:id="230"/>
    </w:p>
    <w:p w14:paraId="717A33F6" w14:textId="77777777" w:rsidR="00453721" w:rsidRDefault="00453721" w:rsidP="0045372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t xml:space="preserve">Figure </w:t>
      </w:r>
      <w:r>
        <w:rPr>
          <w:noProof/>
        </w:rPr>
        <w:t>5</w:t>
      </w:r>
      <w:r>
        <w:noBreakHyphen/>
      </w:r>
      <w:r>
        <w:rPr>
          <w:noProof/>
        </w:rPr>
        <w:t>2</w:t>
      </w:r>
      <w:r>
        <w:rPr>
          <w:szCs w:val="24"/>
        </w:rPr>
        <w:fldChar w:fldCharType="end"/>
      </w:r>
      <w:r>
        <w:rPr>
          <w:szCs w:val="24"/>
        </w:rPr>
        <w:t xml:space="preserve">. </w:t>
      </w:r>
    </w:p>
    <w:p w14:paraId="78284F83" w14:textId="77777777" w:rsidR="00453721" w:rsidRDefault="00453721" w:rsidP="00453721">
      <w:pPr>
        <w:keepNext/>
        <w:spacing w:after="0" w:line="360" w:lineRule="auto"/>
        <w:jc w:val="both"/>
      </w:pPr>
      <w:r>
        <w:rPr>
          <w:noProof/>
          <w:szCs w:val="24"/>
        </w:rPr>
        <w:drawing>
          <wp:inline distT="0" distB="0" distL="0" distR="0" wp14:anchorId="5340FDC7" wp14:editId="7F549009">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D7F4B34" w14:textId="77777777" w:rsidR="00453721" w:rsidRPr="00076E91" w:rsidRDefault="00453721" w:rsidP="00453721">
      <w:pPr>
        <w:pStyle w:val="Caption"/>
        <w:jc w:val="both"/>
        <w:rPr>
          <w:szCs w:val="24"/>
        </w:rPr>
      </w:pPr>
      <w:bookmarkStart w:id="231" w:name="_Ref384434851"/>
      <w:bookmarkStart w:id="232" w:name="_Toc3861586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231"/>
      <w:r>
        <w:t xml:space="preserve">: </w:t>
      </w:r>
      <w:r w:rsidRPr="00076E91">
        <w:t>Distribution of T</w:t>
      </w:r>
      <w:r w:rsidRPr="00076E91">
        <w:rPr>
          <w:vertAlign w:val="subscript"/>
        </w:rPr>
        <w:t>FAS_KO</w:t>
      </w:r>
      <w:r w:rsidRPr="00076E91">
        <w:t xml:space="preserve"> for 12,748 KO groups</w:t>
      </w:r>
      <w:bookmarkEnd w:id="232"/>
    </w:p>
    <w:p w14:paraId="5774D20C" w14:textId="77777777" w:rsidR="00453721" w:rsidRPr="00076E91" w:rsidRDefault="00453721" w:rsidP="0045372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Pr="00076E91">
        <w:t xml:space="preserve">Figure </w:t>
      </w:r>
      <w:r>
        <w:rPr>
          <w:noProof/>
        </w:rPr>
        <w:t>5</w:t>
      </w:r>
      <w:r>
        <w:noBreakHyphen/>
      </w:r>
      <w:r>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7AAED21" w14:textId="77777777" w:rsidR="00453721" w:rsidRPr="00076E91" w:rsidRDefault="00453721" w:rsidP="00453721">
      <w:pPr>
        <w:spacing w:after="0" w:line="360" w:lineRule="auto"/>
        <w:jc w:val="both"/>
        <w:rPr>
          <w:szCs w:val="24"/>
        </w:rPr>
      </w:pPr>
      <w:r w:rsidRPr="00076E91">
        <w:rPr>
          <w:noProof/>
          <w:szCs w:val="24"/>
        </w:rPr>
        <w:lastRenderedPageBreak/>
        <w:drawing>
          <wp:inline distT="0" distB="0" distL="0" distR="0" wp14:anchorId="6A2693D1" wp14:editId="65019E27">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357CB81" w14:textId="77777777" w:rsidR="00453721" w:rsidRPr="00076E91" w:rsidRDefault="00453721" w:rsidP="00453721">
      <w:pPr>
        <w:pStyle w:val="Caption"/>
        <w:spacing w:after="0" w:line="360" w:lineRule="auto"/>
        <w:jc w:val="both"/>
      </w:pPr>
      <w:bookmarkStart w:id="233" w:name="_Ref339564538"/>
      <w:bookmarkStart w:id="234" w:name="_Toc38615861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33"/>
      <w:r w:rsidRPr="00076E91">
        <w:t>: FAS score density of KO group K00542 (left) and K07888 (right)</w:t>
      </w:r>
      <w:bookmarkEnd w:id="234"/>
    </w:p>
    <w:p w14:paraId="4A26D666" w14:textId="77777777" w:rsidR="00453721" w:rsidRPr="004F12DB" w:rsidRDefault="00453721" w:rsidP="0045372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4EFBEC48" w14:textId="77777777" w:rsidR="00453721" w:rsidRPr="00C3276D" w:rsidRDefault="00453721" w:rsidP="00453721">
      <w:pPr>
        <w:pStyle w:val="Heading3"/>
        <w:spacing w:line="276" w:lineRule="auto"/>
        <w:jc w:val="both"/>
      </w:pPr>
      <w:bookmarkStart w:id="235" w:name="_Toc386158962"/>
      <w:r w:rsidRPr="00C3276D">
        <w:t>Benchmarking result</w:t>
      </w:r>
      <w:bookmarkEnd w:id="235"/>
    </w:p>
    <w:p w14:paraId="31A46F35" w14:textId="77777777" w:rsidR="00453721" w:rsidRPr="00C3276D" w:rsidRDefault="00453721" w:rsidP="00453721">
      <w:pPr>
        <w:pStyle w:val="Heading4"/>
        <w:jc w:val="both"/>
      </w:pPr>
      <w:r w:rsidRPr="00C3276D">
        <w:t>The specificity of HamFAS approach</w:t>
      </w:r>
    </w:p>
    <w:p w14:paraId="0C4B110F" w14:textId="77777777" w:rsidR="00453721" w:rsidRPr="00076E91" w:rsidRDefault="00453721" w:rsidP="0045372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36DA26E5" w14:textId="77777777" w:rsidR="00453721" w:rsidRPr="00A144F5" w:rsidRDefault="00453721" w:rsidP="0045372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6A12ECBD" w14:textId="77777777" w:rsidR="00453721" w:rsidRPr="00A144F5" w:rsidRDefault="00453721" w:rsidP="00453721">
      <w:pPr>
        <w:spacing w:after="0" w:line="360" w:lineRule="auto"/>
        <w:jc w:val="both"/>
        <w:rPr>
          <w:rFonts w:eastAsiaTheme="minorEastAsia"/>
          <w:szCs w:val="24"/>
        </w:rPr>
      </w:pPr>
    </w:p>
    <w:p w14:paraId="73110EC9" w14:textId="77777777" w:rsidR="00453721" w:rsidRPr="00076E91" w:rsidRDefault="00453721" w:rsidP="0045372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70712615" w14:textId="77777777" w:rsidR="00453721" w:rsidRDefault="00453721" w:rsidP="00453721">
      <w:pPr>
        <w:pStyle w:val="Caption"/>
        <w:keepNext/>
        <w:jc w:val="both"/>
      </w:pPr>
      <w:bookmarkStart w:id="236" w:name="_Ref383951269"/>
      <w:bookmarkStart w:id="237" w:name="_Toc386158652"/>
      <w:r>
        <w:lastRenderedPageBreak/>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bookmarkEnd w:id="236"/>
      <w:r>
        <w:t xml:space="preserve">: </w:t>
      </w:r>
      <w:r w:rsidRPr="00076E91">
        <w:t>Recall, precision and F1-score of HamFAS in comparison to BlastKOALA and KAAS. Second column shows values of HamFAS after filtering the orthology assignment with InParanoid's orthologs.</w:t>
      </w:r>
      <w:bookmarkEnd w:id="237"/>
    </w:p>
    <w:tbl>
      <w:tblPr>
        <w:tblStyle w:val="TableGrid"/>
        <w:tblW w:w="0" w:type="auto"/>
        <w:tblLook w:val="04A0" w:firstRow="1" w:lastRow="0" w:firstColumn="1" w:lastColumn="0" w:noHBand="0" w:noVBand="1"/>
      </w:tblPr>
      <w:tblGrid>
        <w:gridCol w:w="1574"/>
        <w:gridCol w:w="1544"/>
        <w:gridCol w:w="2457"/>
        <w:gridCol w:w="1714"/>
        <w:gridCol w:w="1431"/>
      </w:tblGrid>
      <w:tr w:rsidR="00453721" w14:paraId="68D67E2F" w14:textId="77777777" w:rsidTr="008210C7">
        <w:tc>
          <w:tcPr>
            <w:tcW w:w="1574" w:type="dxa"/>
          </w:tcPr>
          <w:p w14:paraId="3FCEF794" w14:textId="77777777" w:rsidR="00453721" w:rsidRDefault="00453721" w:rsidP="008210C7">
            <w:pPr>
              <w:spacing w:line="360" w:lineRule="auto"/>
              <w:rPr>
                <w:szCs w:val="24"/>
              </w:rPr>
            </w:pPr>
            <w:r w:rsidRPr="00076E91">
              <w:rPr>
                <w:rFonts w:cs="Times New Roman"/>
                <w:b/>
                <w:bCs/>
                <w:color w:val="000000"/>
                <w:szCs w:val="24"/>
              </w:rPr>
              <w:t>Approach</w:t>
            </w:r>
          </w:p>
        </w:tc>
        <w:tc>
          <w:tcPr>
            <w:tcW w:w="1544" w:type="dxa"/>
          </w:tcPr>
          <w:p w14:paraId="01FCBDAA" w14:textId="77777777" w:rsidR="00453721" w:rsidRDefault="00453721" w:rsidP="008210C7">
            <w:pPr>
              <w:spacing w:line="360" w:lineRule="auto"/>
              <w:rPr>
                <w:szCs w:val="24"/>
              </w:rPr>
            </w:pPr>
            <w:r w:rsidRPr="00076E91">
              <w:rPr>
                <w:rFonts w:cs="Times New Roman"/>
                <w:b/>
                <w:bCs/>
                <w:color w:val="000000"/>
                <w:szCs w:val="24"/>
              </w:rPr>
              <w:t>HamFAS</w:t>
            </w:r>
          </w:p>
        </w:tc>
        <w:tc>
          <w:tcPr>
            <w:tcW w:w="2457" w:type="dxa"/>
          </w:tcPr>
          <w:p w14:paraId="5804CE84" w14:textId="77777777" w:rsidR="00453721" w:rsidRPr="0061586B" w:rsidRDefault="00453721" w:rsidP="008210C7">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4B737ACB" w14:textId="77777777" w:rsidR="00453721" w:rsidRDefault="00453721" w:rsidP="008210C7">
            <w:pPr>
              <w:spacing w:line="360" w:lineRule="auto"/>
              <w:rPr>
                <w:szCs w:val="24"/>
              </w:rPr>
            </w:pPr>
            <w:r w:rsidRPr="00076E91">
              <w:rPr>
                <w:rFonts w:cs="Times New Roman"/>
                <w:b/>
                <w:bCs/>
                <w:color w:val="000000"/>
                <w:szCs w:val="24"/>
              </w:rPr>
              <w:t>BlastKOALA</w:t>
            </w:r>
          </w:p>
        </w:tc>
        <w:tc>
          <w:tcPr>
            <w:tcW w:w="1431" w:type="dxa"/>
          </w:tcPr>
          <w:p w14:paraId="283A8A40" w14:textId="77777777" w:rsidR="00453721" w:rsidRDefault="00453721" w:rsidP="008210C7">
            <w:pPr>
              <w:spacing w:line="360" w:lineRule="auto"/>
              <w:rPr>
                <w:szCs w:val="24"/>
              </w:rPr>
            </w:pPr>
            <w:r w:rsidRPr="00076E91">
              <w:rPr>
                <w:rFonts w:cs="Times New Roman"/>
                <w:b/>
                <w:bCs/>
                <w:color w:val="000000"/>
                <w:szCs w:val="24"/>
              </w:rPr>
              <w:t>KAAS</w:t>
            </w:r>
          </w:p>
        </w:tc>
      </w:tr>
      <w:tr w:rsidR="00453721" w14:paraId="5B9FAA66" w14:textId="77777777" w:rsidTr="008210C7">
        <w:tc>
          <w:tcPr>
            <w:tcW w:w="1574" w:type="dxa"/>
          </w:tcPr>
          <w:p w14:paraId="07B3AF1D" w14:textId="77777777" w:rsidR="00453721" w:rsidRDefault="00453721" w:rsidP="008210C7">
            <w:pPr>
              <w:spacing w:line="360" w:lineRule="auto"/>
              <w:rPr>
                <w:szCs w:val="24"/>
              </w:rPr>
            </w:pPr>
            <w:r w:rsidRPr="00076E91">
              <w:rPr>
                <w:rFonts w:cs="Times New Roman"/>
                <w:color w:val="000000"/>
                <w:szCs w:val="24"/>
              </w:rPr>
              <w:t>Recall</w:t>
            </w:r>
          </w:p>
        </w:tc>
        <w:tc>
          <w:tcPr>
            <w:tcW w:w="1544" w:type="dxa"/>
          </w:tcPr>
          <w:p w14:paraId="13519D71" w14:textId="77777777" w:rsidR="00453721" w:rsidRDefault="00453721" w:rsidP="008210C7">
            <w:pPr>
              <w:spacing w:line="360" w:lineRule="auto"/>
              <w:rPr>
                <w:szCs w:val="24"/>
              </w:rPr>
            </w:pPr>
            <w:r w:rsidRPr="00076E91">
              <w:rPr>
                <w:rFonts w:cs="Times New Roman"/>
                <w:color w:val="000000"/>
                <w:szCs w:val="24"/>
              </w:rPr>
              <w:t>0.915</w:t>
            </w:r>
          </w:p>
        </w:tc>
        <w:tc>
          <w:tcPr>
            <w:tcW w:w="2457" w:type="dxa"/>
          </w:tcPr>
          <w:p w14:paraId="3D11AA7A" w14:textId="77777777" w:rsidR="00453721" w:rsidRPr="0061586B" w:rsidRDefault="00453721" w:rsidP="008210C7">
            <w:pPr>
              <w:spacing w:line="360" w:lineRule="auto"/>
              <w:rPr>
                <w:szCs w:val="24"/>
              </w:rPr>
            </w:pPr>
            <w:r w:rsidRPr="0061586B">
              <w:rPr>
                <w:rFonts w:cs="Times New Roman"/>
                <w:szCs w:val="24"/>
              </w:rPr>
              <w:t>0.861</w:t>
            </w:r>
          </w:p>
        </w:tc>
        <w:tc>
          <w:tcPr>
            <w:tcW w:w="1714" w:type="dxa"/>
          </w:tcPr>
          <w:p w14:paraId="69C5ED86" w14:textId="77777777" w:rsidR="00453721" w:rsidRDefault="00453721" w:rsidP="008210C7">
            <w:pPr>
              <w:spacing w:line="360" w:lineRule="auto"/>
              <w:rPr>
                <w:szCs w:val="24"/>
              </w:rPr>
            </w:pPr>
            <w:r w:rsidRPr="00076E91">
              <w:rPr>
                <w:rFonts w:cs="Times New Roman"/>
                <w:color w:val="000000"/>
                <w:szCs w:val="24"/>
              </w:rPr>
              <w:t>0.905</w:t>
            </w:r>
          </w:p>
        </w:tc>
        <w:tc>
          <w:tcPr>
            <w:tcW w:w="1431" w:type="dxa"/>
          </w:tcPr>
          <w:p w14:paraId="69361A66" w14:textId="77777777" w:rsidR="00453721" w:rsidRDefault="00453721" w:rsidP="008210C7">
            <w:pPr>
              <w:spacing w:line="360" w:lineRule="auto"/>
              <w:rPr>
                <w:szCs w:val="24"/>
              </w:rPr>
            </w:pPr>
            <w:r w:rsidRPr="00076E91">
              <w:rPr>
                <w:rFonts w:cs="Times New Roman"/>
                <w:color w:val="000000"/>
                <w:szCs w:val="24"/>
                <w:u w:val="single"/>
              </w:rPr>
              <w:t>0.931</w:t>
            </w:r>
          </w:p>
        </w:tc>
      </w:tr>
      <w:tr w:rsidR="00453721" w14:paraId="1AA4CEAF" w14:textId="77777777" w:rsidTr="008210C7">
        <w:tc>
          <w:tcPr>
            <w:tcW w:w="1574" w:type="dxa"/>
          </w:tcPr>
          <w:p w14:paraId="1758E1C0" w14:textId="77777777" w:rsidR="00453721" w:rsidRDefault="00453721" w:rsidP="008210C7">
            <w:pPr>
              <w:spacing w:line="360" w:lineRule="auto"/>
              <w:rPr>
                <w:szCs w:val="24"/>
              </w:rPr>
            </w:pPr>
            <w:r w:rsidRPr="00076E91">
              <w:rPr>
                <w:rFonts w:cs="Times New Roman"/>
                <w:color w:val="000000"/>
                <w:szCs w:val="24"/>
              </w:rPr>
              <w:t>Precision</w:t>
            </w:r>
          </w:p>
        </w:tc>
        <w:tc>
          <w:tcPr>
            <w:tcW w:w="1544" w:type="dxa"/>
          </w:tcPr>
          <w:p w14:paraId="47D93C4B" w14:textId="77777777" w:rsidR="00453721" w:rsidRDefault="00453721" w:rsidP="008210C7">
            <w:pPr>
              <w:spacing w:line="360" w:lineRule="auto"/>
              <w:rPr>
                <w:szCs w:val="24"/>
              </w:rPr>
            </w:pPr>
            <w:r w:rsidRPr="00076E91">
              <w:rPr>
                <w:rFonts w:cs="Times New Roman"/>
                <w:color w:val="000000"/>
                <w:szCs w:val="24"/>
                <w:u w:val="single"/>
              </w:rPr>
              <w:t>0.985</w:t>
            </w:r>
          </w:p>
        </w:tc>
        <w:tc>
          <w:tcPr>
            <w:tcW w:w="2457" w:type="dxa"/>
          </w:tcPr>
          <w:p w14:paraId="73EAF644" w14:textId="77777777" w:rsidR="00453721" w:rsidRPr="0061586B" w:rsidRDefault="00453721" w:rsidP="008210C7">
            <w:pPr>
              <w:spacing w:line="360" w:lineRule="auto"/>
              <w:rPr>
                <w:szCs w:val="24"/>
                <w:u w:val="single"/>
              </w:rPr>
            </w:pPr>
            <w:r w:rsidRPr="0061586B">
              <w:rPr>
                <w:rFonts w:cs="Times New Roman"/>
                <w:szCs w:val="24"/>
                <w:u w:val="single"/>
              </w:rPr>
              <w:t>0.985</w:t>
            </w:r>
          </w:p>
        </w:tc>
        <w:tc>
          <w:tcPr>
            <w:tcW w:w="1714" w:type="dxa"/>
          </w:tcPr>
          <w:p w14:paraId="17F6738F" w14:textId="77777777" w:rsidR="00453721" w:rsidRDefault="00453721" w:rsidP="008210C7">
            <w:pPr>
              <w:spacing w:line="360" w:lineRule="auto"/>
              <w:rPr>
                <w:szCs w:val="24"/>
              </w:rPr>
            </w:pPr>
            <w:r w:rsidRPr="00076E91">
              <w:rPr>
                <w:rFonts w:cs="Times New Roman"/>
                <w:color w:val="000000"/>
                <w:szCs w:val="24"/>
              </w:rPr>
              <w:t>0.979</w:t>
            </w:r>
          </w:p>
        </w:tc>
        <w:tc>
          <w:tcPr>
            <w:tcW w:w="1431" w:type="dxa"/>
          </w:tcPr>
          <w:p w14:paraId="64BBFB4E" w14:textId="77777777" w:rsidR="00453721" w:rsidRDefault="00453721" w:rsidP="008210C7">
            <w:pPr>
              <w:spacing w:line="360" w:lineRule="auto"/>
              <w:rPr>
                <w:szCs w:val="24"/>
              </w:rPr>
            </w:pPr>
            <w:r w:rsidRPr="00076E91">
              <w:rPr>
                <w:rFonts w:cs="Times New Roman"/>
                <w:color w:val="000000"/>
                <w:szCs w:val="24"/>
              </w:rPr>
              <w:t>0.984</w:t>
            </w:r>
          </w:p>
        </w:tc>
      </w:tr>
      <w:tr w:rsidR="00453721" w14:paraId="2907D9B6" w14:textId="77777777" w:rsidTr="008210C7">
        <w:tc>
          <w:tcPr>
            <w:tcW w:w="1574" w:type="dxa"/>
          </w:tcPr>
          <w:p w14:paraId="3F99BFE7" w14:textId="77777777" w:rsidR="00453721" w:rsidRDefault="00453721" w:rsidP="008210C7">
            <w:pPr>
              <w:spacing w:line="360" w:lineRule="auto"/>
              <w:rPr>
                <w:szCs w:val="24"/>
              </w:rPr>
            </w:pPr>
            <w:r w:rsidRPr="00076E91">
              <w:rPr>
                <w:rFonts w:cs="Times New Roman"/>
                <w:color w:val="000000"/>
                <w:szCs w:val="24"/>
              </w:rPr>
              <w:t>F1-score</w:t>
            </w:r>
          </w:p>
        </w:tc>
        <w:tc>
          <w:tcPr>
            <w:tcW w:w="1544" w:type="dxa"/>
          </w:tcPr>
          <w:p w14:paraId="0863E0D4" w14:textId="77777777" w:rsidR="00453721" w:rsidRDefault="00453721" w:rsidP="008210C7">
            <w:pPr>
              <w:spacing w:line="360" w:lineRule="auto"/>
              <w:rPr>
                <w:szCs w:val="24"/>
              </w:rPr>
            </w:pPr>
            <w:r w:rsidRPr="00076E91">
              <w:rPr>
                <w:rFonts w:cs="Times New Roman"/>
                <w:color w:val="000000"/>
                <w:szCs w:val="24"/>
              </w:rPr>
              <w:t>0.949</w:t>
            </w:r>
          </w:p>
        </w:tc>
        <w:tc>
          <w:tcPr>
            <w:tcW w:w="2457" w:type="dxa"/>
          </w:tcPr>
          <w:p w14:paraId="7AB4EBAB" w14:textId="77777777" w:rsidR="00453721" w:rsidRPr="0061586B" w:rsidRDefault="00453721" w:rsidP="008210C7">
            <w:pPr>
              <w:spacing w:line="360" w:lineRule="auto"/>
              <w:rPr>
                <w:szCs w:val="24"/>
              </w:rPr>
            </w:pPr>
            <w:r w:rsidRPr="0061586B">
              <w:rPr>
                <w:rFonts w:cs="Times New Roman"/>
                <w:szCs w:val="24"/>
              </w:rPr>
              <w:t>0.919</w:t>
            </w:r>
          </w:p>
        </w:tc>
        <w:tc>
          <w:tcPr>
            <w:tcW w:w="1714" w:type="dxa"/>
          </w:tcPr>
          <w:p w14:paraId="09C20A57" w14:textId="77777777" w:rsidR="00453721" w:rsidRDefault="00453721" w:rsidP="008210C7">
            <w:pPr>
              <w:spacing w:line="360" w:lineRule="auto"/>
              <w:rPr>
                <w:szCs w:val="24"/>
              </w:rPr>
            </w:pPr>
            <w:r w:rsidRPr="00076E91">
              <w:rPr>
                <w:rFonts w:cs="Times New Roman"/>
                <w:color w:val="000000"/>
                <w:szCs w:val="24"/>
              </w:rPr>
              <w:t>0.940</w:t>
            </w:r>
          </w:p>
        </w:tc>
        <w:tc>
          <w:tcPr>
            <w:tcW w:w="1431" w:type="dxa"/>
          </w:tcPr>
          <w:p w14:paraId="741371F6" w14:textId="77777777" w:rsidR="00453721" w:rsidRDefault="00453721" w:rsidP="008210C7">
            <w:pPr>
              <w:spacing w:line="360" w:lineRule="auto"/>
              <w:rPr>
                <w:szCs w:val="24"/>
              </w:rPr>
            </w:pPr>
            <w:r w:rsidRPr="00076E91">
              <w:rPr>
                <w:rFonts w:cs="Times New Roman"/>
                <w:color w:val="000000"/>
                <w:szCs w:val="24"/>
                <w:u w:val="single"/>
              </w:rPr>
              <w:t>0.957</w:t>
            </w:r>
          </w:p>
        </w:tc>
      </w:tr>
    </w:tbl>
    <w:p w14:paraId="2D37F1F6" w14:textId="77777777" w:rsidR="00453721" w:rsidRPr="00076E91" w:rsidRDefault="00453721" w:rsidP="00453721">
      <w:pPr>
        <w:spacing w:after="0" w:line="360" w:lineRule="auto"/>
        <w:jc w:val="both"/>
        <w:rPr>
          <w:szCs w:val="24"/>
        </w:rPr>
      </w:pPr>
    </w:p>
    <w:p w14:paraId="564A31D9" w14:textId="77777777" w:rsidR="00453721" w:rsidRDefault="00453721" w:rsidP="0045372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t xml:space="preserve">Figure </w:t>
      </w:r>
      <w:r>
        <w:rPr>
          <w:noProof/>
        </w:rPr>
        <w:t>5</w:t>
      </w:r>
      <w:r>
        <w:noBreakHyphen/>
      </w:r>
      <w:r>
        <w:rPr>
          <w:noProof/>
        </w:rPr>
        <w:t>4</w:t>
      </w:r>
      <w:r>
        <w:rPr>
          <w:szCs w:val="24"/>
        </w:rPr>
        <w:fldChar w:fldCharType="end"/>
      </w:r>
      <w:r w:rsidRPr="00076E91">
        <w:rPr>
          <w:szCs w:val="24"/>
        </w:rPr>
        <w:t>).</w:t>
      </w:r>
    </w:p>
    <w:p w14:paraId="7767369C" w14:textId="77777777" w:rsidR="00453721" w:rsidRDefault="00453721" w:rsidP="00453721">
      <w:pPr>
        <w:keepNext/>
        <w:spacing w:after="0" w:line="360" w:lineRule="auto"/>
        <w:jc w:val="both"/>
      </w:pPr>
      <w:r>
        <w:rPr>
          <w:noProof/>
          <w:szCs w:val="24"/>
        </w:rPr>
        <w:drawing>
          <wp:inline distT="0" distB="0" distL="0" distR="0" wp14:anchorId="0A1D2739" wp14:editId="1B765C26">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4DA6E446" w14:textId="77777777" w:rsidR="00453721" w:rsidRPr="00076E91" w:rsidRDefault="00453721" w:rsidP="00453721">
      <w:pPr>
        <w:pStyle w:val="Caption"/>
        <w:jc w:val="both"/>
        <w:rPr>
          <w:szCs w:val="24"/>
        </w:rPr>
      </w:pPr>
      <w:bookmarkStart w:id="238" w:name="_Ref384435233"/>
      <w:bookmarkStart w:id="239" w:name="_Toc3861586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38"/>
      <w:r>
        <w:t xml:space="preserve">: </w:t>
      </w:r>
      <w:r w:rsidRPr="00076E91">
        <w:t>FAS score distribution of all HamFAS orthologs, only supported orthologs and unsupported orthologs</w:t>
      </w:r>
      <w:r>
        <w:t>. The red dashed vertical lines identify the mean score for each set.</w:t>
      </w:r>
      <w:bookmarkEnd w:id="239"/>
    </w:p>
    <w:p w14:paraId="169036F6" w14:textId="77777777" w:rsidR="00453721" w:rsidRPr="00076E91" w:rsidRDefault="00453721" w:rsidP="00453721">
      <w:pPr>
        <w:pStyle w:val="Caption"/>
        <w:spacing w:after="0" w:line="360" w:lineRule="auto"/>
        <w:jc w:val="both"/>
      </w:pPr>
    </w:p>
    <w:p w14:paraId="35993390" w14:textId="77777777" w:rsidR="00453721" w:rsidRPr="00076E91" w:rsidRDefault="00453721" w:rsidP="0045372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Pr="00076E91">
        <w:t xml:space="preserve">Figure </w:t>
      </w:r>
      <w:r>
        <w:rPr>
          <w:noProof/>
        </w:rPr>
        <w:t>5</w:t>
      </w:r>
      <w:r>
        <w:noBreakHyphen/>
      </w:r>
      <w:r>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15BFDF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26B9D840" wp14:editId="42A9DCCD">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512BDB94" w14:textId="77777777" w:rsidR="00453721" w:rsidRPr="00076E91" w:rsidRDefault="00453721" w:rsidP="00453721">
      <w:pPr>
        <w:pStyle w:val="Caption"/>
        <w:spacing w:after="0" w:line="360" w:lineRule="auto"/>
        <w:jc w:val="both"/>
      </w:pPr>
      <w:bookmarkStart w:id="240" w:name="_Ref371840694"/>
      <w:bookmarkStart w:id="241" w:name="_Toc386158617"/>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40"/>
      <w:r w:rsidRPr="00076E91">
        <w:t>: Fraction of proteins annotated by HamFAS, BlastKOALA and KAAS</w:t>
      </w:r>
      <w:bookmarkEnd w:id="241"/>
    </w:p>
    <w:p w14:paraId="1A93A299" w14:textId="77777777" w:rsidR="00453721" w:rsidRDefault="00453721" w:rsidP="00453721">
      <w:pPr>
        <w:spacing w:after="0" w:line="360" w:lineRule="auto"/>
        <w:jc w:val="both"/>
        <w:rPr>
          <w:szCs w:val="24"/>
        </w:rPr>
      </w:pPr>
    </w:p>
    <w:p w14:paraId="2CD1754A" w14:textId="77777777" w:rsidR="00453721" w:rsidRDefault="00453721" w:rsidP="0045372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t xml:space="preserve">Table </w:t>
      </w:r>
      <w:r>
        <w:rPr>
          <w:noProof/>
        </w:rPr>
        <w:t>5</w:t>
      </w:r>
      <w:r>
        <w:noBreakHyphen/>
      </w:r>
      <w:r>
        <w:rPr>
          <w:noProof/>
        </w:rPr>
        <w:t>2</w:t>
      </w:r>
      <w:r>
        <w:rPr>
          <w:szCs w:val="24"/>
        </w:rPr>
        <w:fldChar w:fldCharType="end"/>
      </w:r>
      <w:r>
        <w:rPr>
          <w:szCs w:val="24"/>
        </w:rPr>
        <w:t xml:space="preserve"> </w:t>
      </w:r>
      <w:r w:rsidRPr="00076E91">
        <w:rPr>
          <w:szCs w:val="24"/>
        </w:rPr>
        <w:t>below.</w:t>
      </w:r>
    </w:p>
    <w:p w14:paraId="7A8D6A13" w14:textId="77777777" w:rsidR="00453721" w:rsidRPr="00076E91" w:rsidRDefault="00453721" w:rsidP="0045372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E2B6513" w14:textId="77777777" w:rsidR="00453721" w:rsidRPr="00076E91" w:rsidRDefault="00453721" w:rsidP="00453721">
      <w:pPr>
        <w:spacing w:after="0" w:line="360" w:lineRule="auto"/>
        <w:jc w:val="both"/>
        <w:rPr>
          <w:szCs w:val="24"/>
        </w:rPr>
      </w:pPr>
      <w:r w:rsidRPr="00076E91">
        <w:rPr>
          <w:szCs w:val="24"/>
        </w:rPr>
        <w:t>Some examples of synonymous KOs:</w:t>
      </w:r>
    </w:p>
    <w:p w14:paraId="01D13B49" w14:textId="77777777" w:rsidR="00453721" w:rsidRPr="00076E91" w:rsidRDefault="00453721" w:rsidP="0045372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2DC0788" w14:textId="77777777" w:rsidR="00453721" w:rsidRPr="00076E91" w:rsidRDefault="00453721" w:rsidP="0045372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5E19C619" w14:textId="77777777" w:rsidR="00453721" w:rsidRDefault="00453721" w:rsidP="00453721">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1DD187D3" w14:textId="77777777" w:rsidR="00453721" w:rsidRDefault="00453721" w:rsidP="00453721">
      <w:pPr>
        <w:pStyle w:val="Caption"/>
        <w:keepNext/>
        <w:jc w:val="both"/>
      </w:pPr>
      <w:bookmarkStart w:id="242" w:name="_Ref383957002"/>
      <w:bookmarkStart w:id="243" w:name="_Toc38615865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bookmarkEnd w:id="242"/>
      <w:r>
        <w:t xml:space="preserve">: Compare </w:t>
      </w:r>
      <w:r w:rsidRPr="00076E91">
        <w:t>KEGG identifiers annotated by HamFAS, BlastKOALA and KAAS. Numbers in parentheses are the different KOs after filtered by synonymous KOs.</w:t>
      </w:r>
      <w:bookmarkEnd w:id="243"/>
    </w:p>
    <w:tbl>
      <w:tblPr>
        <w:tblStyle w:val="TableGrid"/>
        <w:tblW w:w="8720" w:type="dxa"/>
        <w:tblLook w:val="04A0" w:firstRow="1" w:lastRow="0" w:firstColumn="1" w:lastColumn="0" w:noHBand="0" w:noVBand="1"/>
      </w:tblPr>
      <w:tblGrid>
        <w:gridCol w:w="1744"/>
        <w:gridCol w:w="1744"/>
        <w:gridCol w:w="1744"/>
        <w:gridCol w:w="1744"/>
        <w:gridCol w:w="1744"/>
      </w:tblGrid>
      <w:tr w:rsidR="00453721" w14:paraId="407DF725" w14:textId="77777777" w:rsidTr="008210C7">
        <w:tc>
          <w:tcPr>
            <w:tcW w:w="1744" w:type="dxa"/>
            <w:vAlign w:val="center"/>
          </w:tcPr>
          <w:p w14:paraId="0A545BDC" w14:textId="77777777" w:rsidR="00453721" w:rsidRPr="006534D5" w:rsidRDefault="00453721" w:rsidP="008210C7">
            <w:pPr>
              <w:spacing w:line="360" w:lineRule="auto"/>
              <w:rPr>
                <w:szCs w:val="24"/>
                <w:lang w:val="de-DE"/>
              </w:rPr>
            </w:pPr>
            <w:r w:rsidRPr="006534D5">
              <w:rPr>
                <w:szCs w:val="24"/>
                <w:lang w:val="de-DE"/>
              </w:rPr>
              <w:t>Approach</w:t>
            </w:r>
          </w:p>
        </w:tc>
        <w:tc>
          <w:tcPr>
            <w:tcW w:w="1744" w:type="dxa"/>
            <w:vAlign w:val="center"/>
          </w:tcPr>
          <w:p w14:paraId="6154AEDB" w14:textId="77777777" w:rsidR="00453721" w:rsidRPr="006534D5" w:rsidRDefault="00453721" w:rsidP="008210C7">
            <w:pPr>
              <w:spacing w:line="360" w:lineRule="auto"/>
              <w:rPr>
                <w:szCs w:val="24"/>
                <w:lang w:val="de-DE"/>
              </w:rPr>
            </w:pPr>
            <w:r w:rsidRPr="006534D5">
              <w:rPr>
                <w:rFonts w:cs="Times New Roman"/>
                <w:bCs/>
                <w:color w:val="000000"/>
                <w:szCs w:val="24"/>
              </w:rPr>
              <w:t>All 3 approaches</w:t>
            </w:r>
          </w:p>
        </w:tc>
        <w:tc>
          <w:tcPr>
            <w:tcW w:w="1744" w:type="dxa"/>
          </w:tcPr>
          <w:p w14:paraId="08C500A5" w14:textId="77777777" w:rsidR="00453721" w:rsidRPr="006534D5" w:rsidRDefault="00453721" w:rsidP="008210C7">
            <w:pPr>
              <w:spacing w:line="360" w:lineRule="auto"/>
              <w:rPr>
                <w:szCs w:val="24"/>
                <w:lang w:val="de-DE"/>
              </w:rPr>
            </w:pPr>
            <w:r w:rsidRPr="006534D5">
              <w:rPr>
                <w:rFonts w:cs="Times New Roman"/>
                <w:bCs/>
                <w:color w:val="000000"/>
                <w:szCs w:val="24"/>
              </w:rPr>
              <w:t>HamFAS + BlastKOALA</w:t>
            </w:r>
          </w:p>
        </w:tc>
        <w:tc>
          <w:tcPr>
            <w:tcW w:w="1744" w:type="dxa"/>
            <w:vAlign w:val="center"/>
          </w:tcPr>
          <w:p w14:paraId="08B681CD" w14:textId="77777777" w:rsidR="00453721" w:rsidRPr="006534D5" w:rsidRDefault="00453721" w:rsidP="008210C7">
            <w:pPr>
              <w:spacing w:line="360" w:lineRule="auto"/>
              <w:rPr>
                <w:szCs w:val="24"/>
                <w:lang w:val="de-DE"/>
              </w:rPr>
            </w:pPr>
            <w:r w:rsidRPr="006534D5">
              <w:rPr>
                <w:rFonts w:cs="Times New Roman"/>
                <w:bCs/>
                <w:color w:val="000000"/>
                <w:szCs w:val="24"/>
              </w:rPr>
              <w:t>HamFAS + KAAS</w:t>
            </w:r>
          </w:p>
        </w:tc>
        <w:tc>
          <w:tcPr>
            <w:tcW w:w="1744" w:type="dxa"/>
          </w:tcPr>
          <w:p w14:paraId="5C9E505D" w14:textId="77777777" w:rsidR="00453721" w:rsidRPr="006534D5" w:rsidRDefault="00453721" w:rsidP="008210C7">
            <w:pPr>
              <w:spacing w:line="360" w:lineRule="auto"/>
              <w:rPr>
                <w:szCs w:val="24"/>
              </w:rPr>
            </w:pPr>
            <w:r w:rsidRPr="006534D5">
              <w:rPr>
                <w:szCs w:val="24"/>
              </w:rPr>
              <w:t>KAAS + BlastKOALA</w:t>
            </w:r>
          </w:p>
        </w:tc>
      </w:tr>
      <w:tr w:rsidR="00453721" w14:paraId="36FF05BA" w14:textId="77777777" w:rsidTr="008210C7">
        <w:tc>
          <w:tcPr>
            <w:tcW w:w="1744" w:type="dxa"/>
          </w:tcPr>
          <w:p w14:paraId="3B7F2DD8" w14:textId="77777777" w:rsidR="00453721" w:rsidRDefault="00453721" w:rsidP="008210C7">
            <w:pPr>
              <w:spacing w:line="360" w:lineRule="auto"/>
              <w:rPr>
                <w:szCs w:val="24"/>
              </w:rPr>
            </w:pPr>
            <w:r w:rsidRPr="00076E91">
              <w:rPr>
                <w:rFonts w:cs="Times New Roman"/>
                <w:color w:val="000000"/>
                <w:szCs w:val="24"/>
              </w:rPr>
              <w:t>Same KOs</w:t>
            </w:r>
          </w:p>
        </w:tc>
        <w:tc>
          <w:tcPr>
            <w:tcW w:w="1744" w:type="dxa"/>
          </w:tcPr>
          <w:p w14:paraId="190E846C" w14:textId="77777777" w:rsidR="00453721" w:rsidRDefault="00453721" w:rsidP="008210C7">
            <w:pPr>
              <w:spacing w:line="360" w:lineRule="auto"/>
              <w:rPr>
                <w:szCs w:val="24"/>
              </w:rPr>
            </w:pPr>
            <w:r w:rsidRPr="00076E91">
              <w:rPr>
                <w:rFonts w:cs="Times New Roman"/>
                <w:szCs w:val="24"/>
              </w:rPr>
              <w:t>2951</w:t>
            </w:r>
          </w:p>
        </w:tc>
        <w:tc>
          <w:tcPr>
            <w:tcW w:w="1744" w:type="dxa"/>
          </w:tcPr>
          <w:p w14:paraId="5CFAEB9D" w14:textId="77777777" w:rsidR="00453721" w:rsidRDefault="00453721" w:rsidP="008210C7">
            <w:pPr>
              <w:spacing w:line="360" w:lineRule="auto"/>
              <w:rPr>
                <w:szCs w:val="24"/>
              </w:rPr>
            </w:pPr>
            <w:r w:rsidRPr="00076E91">
              <w:rPr>
                <w:rFonts w:cs="Times New Roman"/>
                <w:color w:val="000000"/>
                <w:szCs w:val="24"/>
              </w:rPr>
              <w:t>54</w:t>
            </w:r>
          </w:p>
        </w:tc>
        <w:tc>
          <w:tcPr>
            <w:tcW w:w="1744" w:type="dxa"/>
          </w:tcPr>
          <w:p w14:paraId="212DD1B6" w14:textId="77777777" w:rsidR="00453721" w:rsidRDefault="00453721" w:rsidP="008210C7">
            <w:pPr>
              <w:spacing w:line="360" w:lineRule="auto"/>
              <w:rPr>
                <w:szCs w:val="24"/>
              </w:rPr>
            </w:pPr>
            <w:r w:rsidRPr="00076E91">
              <w:rPr>
                <w:rFonts w:cs="Times New Roman"/>
                <w:szCs w:val="24"/>
              </w:rPr>
              <w:t>168</w:t>
            </w:r>
          </w:p>
        </w:tc>
        <w:tc>
          <w:tcPr>
            <w:tcW w:w="1744" w:type="dxa"/>
          </w:tcPr>
          <w:p w14:paraId="75D2E744" w14:textId="77777777" w:rsidR="00453721" w:rsidRDefault="00453721" w:rsidP="008210C7">
            <w:pPr>
              <w:spacing w:line="360" w:lineRule="auto"/>
              <w:rPr>
                <w:szCs w:val="24"/>
              </w:rPr>
            </w:pPr>
            <w:r w:rsidRPr="00076E91">
              <w:rPr>
                <w:rFonts w:cs="Times New Roman"/>
                <w:color w:val="000000"/>
                <w:szCs w:val="24"/>
              </w:rPr>
              <w:t>108</w:t>
            </w:r>
          </w:p>
        </w:tc>
      </w:tr>
      <w:tr w:rsidR="00453721" w14:paraId="2FF1F77F" w14:textId="77777777" w:rsidTr="008210C7">
        <w:tc>
          <w:tcPr>
            <w:tcW w:w="1744" w:type="dxa"/>
          </w:tcPr>
          <w:p w14:paraId="708B8B4E" w14:textId="77777777" w:rsidR="00453721" w:rsidRDefault="00453721" w:rsidP="008210C7">
            <w:pPr>
              <w:spacing w:line="360" w:lineRule="auto"/>
              <w:rPr>
                <w:szCs w:val="24"/>
              </w:rPr>
            </w:pPr>
            <w:r w:rsidRPr="00076E91">
              <w:rPr>
                <w:rFonts w:cs="Times New Roman"/>
                <w:color w:val="000000"/>
                <w:szCs w:val="24"/>
              </w:rPr>
              <w:t>Diff. KOs</w:t>
            </w:r>
          </w:p>
        </w:tc>
        <w:tc>
          <w:tcPr>
            <w:tcW w:w="1744" w:type="dxa"/>
          </w:tcPr>
          <w:p w14:paraId="346C2E44" w14:textId="77777777" w:rsidR="00453721" w:rsidRDefault="00453721" w:rsidP="008210C7">
            <w:pPr>
              <w:spacing w:line="360" w:lineRule="auto"/>
              <w:rPr>
                <w:szCs w:val="24"/>
              </w:rPr>
            </w:pPr>
            <w:r w:rsidRPr="00076E91">
              <w:rPr>
                <w:rFonts w:cs="Times New Roman"/>
                <w:szCs w:val="24"/>
              </w:rPr>
              <w:t>5 (1)</w:t>
            </w:r>
          </w:p>
        </w:tc>
        <w:tc>
          <w:tcPr>
            <w:tcW w:w="1744" w:type="dxa"/>
          </w:tcPr>
          <w:p w14:paraId="3537B527" w14:textId="77777777" w:rsidR="00453721" w:rsidRDefault="00453721" w:rsidP="008210C7">
            <w:pPr>
              <w:spacing w:line="360" w:lineRule="auto"/>
              <w:rPr>
                <w:szCs w:val="24"/>
              </w:rPr>
            </w:pPr>
            <w:r w:rsidRPr="00076E91">
              <w:rPr>
                <w:rFonts w:cs="Times New Roman"/>
                <w:color w:val="000000"/>
                <w:szCs w:val="24"/>
              </w:rPr>
              <w:t>3 (1)</w:t>
            </w:r>
          </w:p>
        </w:tc>
        <w:tc>
          <w:tcPr>
            <w:tcW w:w="1744" w:type="dxa"/>
          </w:tcPr>
          <w:p w14:paraId="352D79D4" w14:textId="77777777" w:rsidR="00453721" w:rsidRDefault="00453721" w:rsidP="008210C7">
            <w:pPr>
              <w:spacing w:line="360" w:lineRule="auto"/>
              <w:rPr>
                <w:szCs w:val="24"/>
              </w:rPr>
            </w:pPr>
            <w:r w:rsidRPr="00076E91">
              <w:rPr>
                <w:rFonts w:cs="Times New Roman"/>
                <w:color w:val="000000"/>
                <w:szCs w:val="24"/>
              </w:rPr>
              <w:t>10 (5)</w:t>
            </w:r>
          </w:p>
        </w:tc>
        <w:tc>
          <w:tcPr>
            <w:tcW w:w="1744" w:type="dxa"/>
          </w:tcPr>
          <w:p w14:paraId="2CA779A2" w14:textId="77777777" w:rsidR="00453721" w:rsidRDefault="00453721" w:rsidP="008210C7">
            <w:pPr>
              <w:spacing w:line="360" w:lineRule="auto"/>
              <w:rPr>
                <w:szCs w:val="24"/>
              </w:rPr>
            </w:pPr>
            <w:r w:rsidRPr="00076E91">
              <w:rPr>
                <w:rFonts w:cs="Times New Roman"/>
                <w:color w:val="000000"/>
                <w:szCs w:val="24"/>
              </w:rPr>
              <w:t>9 (6)</w:t>
            </w:r>
          </w:p>
        </w:tc>
      </w:tr>
      <w:tr w:rsidR="00453721" w14:paraId="21FA18B1" w14:textId="77777777" w:rsidTr="008210C7">
        <w:tc>
          <w:tcPr>
            <w:tcW w:w="1744" w:type="dxa"/>
          </w:tcPr>
          <w:p w14:paraId="70B08D17" w14:textId="77777777" w:rsidR="00453721" w:rsidRDefault="00453721" w:rsidP="008210C7">
            <w:pPr>
              <w:spacing w:line="360" w:lineRule="auto"/>
              <w:rPr>
                <w:szCs w:val="24"/>
              </w:rPr>
            </w:pPr>
            <w:r w:rsidRPr="00076E91">
              <w:rPr>
                <w:rFonts w:cs="Times New Roman"/>
                <w:color w:val="000000"/>
                <w:szCs w:val="24"/>
              </w:rPr>
              <w:t>Total</w:t>
            </w:r>
          </w:p>
        </w:tc>
        <w:tc>
          <w:tcPr>
            <w:tcW w:w="1744" w:type="dxa"/>
          </w:tcPr>
          <w:p w14:paraId="40218FE9" w14:textId="77777777" w:rsidR="00453721" w:rsidRDefault="00453721" w:rsidP="008210C7">
            <w:pPr>
              <w:spacing w:line="360" w:lineRule="auto"/>
              <w:rPr>
                <w:szCs w:val="24"/>
              </w:rPr>
            </w:pPr>
            <w:r w:rsidRPr="00076E91">
              <w:rPr>
                <w:rFonts w:cs="Times New Roman"/>
                <w:szCs w:val="24"/>
              </w:rPr>
              <w:t>2956</w:t>
            </w:r>
          </w:p>
        </w:tc>
        <w:tc>
          <w:tcPr>
            <w:tcW w:w="1744" w:type="dxa"/>
          </w:tcPr>
          <w:p w14:paraId="629AAE7E" w14:textId="77777777" w:rsidR="00453721" w:rsidRDefault="00453721" w:rsidP="008210C7">
            <w:pPr>
              <w:spacing w:line="360" w:lineRule="auto"/>
              <w:rPr>
                <w:szCs w:val="24"/>
              </w:rPr>
            </w:pPr>
            <w:r w:rsidRPr="00076E91">
              <w:rPr>
                <w:rFonts w:cs="Times New Roman"/>
                <w:color w:val="000000"/>
                <w:szCs w:val="24"/>
              </w:rPr>
              <w:t>57</w:t>
            </w:r>
          </w:p>
        </w:tc>
        <w:tc>
          <w:tcPr>
            <w:tcW w:w="1744" w:type="dxa"/>
          </w:tcPr>
          <w:p w14:paraId="6324F13C" w14:textId="77777777" w:rsidR="00453721" w:rsidRDefault="00453721" w:rsidP="008210C7">
            <w:pPr>
              <w:spacing w:line="360" w:lineRule="auto"/>
              <w:rPr>
                <w:szCs w:val="24"/>
              </w:rPr>
            </w:pPr>
            <w:r w:rsidRPr="00076E91">
              <w:rPr>
                <w:rFonts w:cs="Times New Roman"/>
                <w:color w:val="000000"/>
                <w:szCs w:val="24"/>
              </w:rPr>
              <w:t>178</w:t>
            </w:r>
          </w:p>
        </w:tc>
        <w:tc>
          <w:tcPr>
            <w:tcW w:w="1744" w:type="dxa"/>
          </w:tcPr>
          <w:p w14:paraId="1B47865B" w14:textId="77777777" w:rsidR="00453721" w:rsidRDefault="00453721" w:rsidP="008210C7">
            <w:pPr>
              <w:spacing w:line="360" w:lineRule="auto"/>
              <w:rPr>
                <w:szCs w:val="24"/>
              </w:rPr>
            </w:pPr>
            <w:r w:rsidRPr="00076E91">
              <w:rPr>
                <w:rFonts w:cs="Times New Roman"/>
                <w:color w:val="000000"/>
                <w:szCs w:val="24"/>
              </w:rPr>
              <w:t>117</w:t>
            </w:r>
          </w:p>
        </w:tc>
      </w:tr>
    </w:tbl>
    <w:p w14:paraId="12920AA8" w14:textId="77777777" w:rsidR="00453721" w:rsidRDefault="00453721" w:rsidP="00453721">
      <w:pPr>
        <w:spacing w:after="0" w:line="360" w:lineRule="auto"/>
        <w:jc w:val="both"/>
        <w:rPr>
          <w:szCs w:val="24"/>
        </w:rPr>
      </w:pPr>
    </w:p>
    <w:p w14:paraId="07AF8608" w14:textId="77777777" w:rsidR="00453721" w:rsidRDefault="00453721" w:rsidP="00453721">
      <w:pPr>
        <w:pStyle w:val="Heading4"/>
        <w:jc w:val="both"/>
      </w:pPr>
      <w:r w:rsidRPr="003F06CE">
        <w:t>The sensitivity of HamFAS approach</w:t>
      </w:r>
    </w:p>
    <w:p w14:paraId="73B5A0D1" w14:textId="77777777" w:rsidR="00453721" w:rsidRPr="00076E91" w:rsidRDefault="00453721" w:rsidP="0045372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Pr="00076E91">
        <w:t xml:space="preserve">Figure </w:t>
      </w:r>
      <w:r>
        <w:rPr>
          <w:noProof/>
        </w:rPr>
        <w:t>5</w:t>
      </w:r>
      <w:r>
        <w:noBreakHyphen/>
      </w:r>
      <w:r>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19E76FCF"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09887E3E" wp14:editId="545FB4DD">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5EB911AB" w14:textId="77777777" w:rsidR="00453721" w:rsidRPr="00076E91" w:rsidRDefault="00453721" w:rsidP="00453721">
      <w:pPr>
        <w:pStyle w:val="Caption"/>
        <w:spacing w:after="0" w:line="360" w:lineRule="auto"/>
        <w:jc w:val="both"/>
      </w:pPr>
      <w:bookmarkStart w:id="244" w:name="_Ref371841357"/>
      <w:bookmarkStart w:id="245" w:name="_Toc386158618"/>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44"/>
      <w:r w:rsidRPr="00076E91">
        <w:t>: Fraction of proteins annotated by HamFAS, BlastKOALA and KAAS</w:t>
      </w:r>
      <w:bookmarkEnd w:id="245"/>
    </w:p>
    <w:p w14:paraId="7CE7B32C" w14:textId="77777777" w:rsidR="00453721" w:rsidRDefault="00453721" w:rsidP="00453721">
      <w:pPr>
        <w:spacing w:after="0" w:line="360" w:lineRule="auto"/>
        <w:jc w:val="both"/>
        <w:rPr>
          <w:szCs w:val="24"/>
        </w:rPr>
      </w:pPr>
    </w:p>
    <w:p w14:paraId="5FD187F5" w14:textId="77777777" w:rsidR="00453721" w:rsidRPr="003F06CE" w:rsidRDefault="00453721" w:rsidP="00453721">
      <w:pPr>
        <w:pStyle w:val="Heading2"/>
        <w:spacing w:line="276" w:lineRule="auto"/>
        <w:jc w:val="both"/>
      </w:pPr>
      <w:bookmarkStart w:id="246" w:name="_Toc386158963"/>
      <w:r w:rsidRPr="003F06CE">
        <w:lastRenderedPageBreak/>
        <w:t>Discussion</w:t>
      </w:r>
      <w:bookmarkEnd w:id="246"/>
    </w:p>
    <w:p w14:paraId="0459AE47" w14:textId="77777777" w:rsidR="00453721" w:rsidRPr="003F06CE" w:rsidRDefault="00453721" w:rsidP="00453721">
      <w:pPr>
        <w:pStyle w:val="Heading3"/>
        <w:jc w:val="both"/>
      </w:pPr>
      <w:bookmarkStart w:id="247" w:name="_Toc386158964"/>
      <w:r w:rsidRPr="003F06CE">
        <w:t>The specificity of HamFAS</w:t>
      </w:r>
      <w:bookmarkEnd w:id="247"/>
    </w:p>
    <w:p w14:paraId="7F7F9F53" w14:textId="77777777" w:rsidR="00453721" w:rsidRPr="00076E91" w:rsidRDefault="00453721" w:rsidP="0045372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E102292" w14:textId="77777777" w:rsidR="00453721" w:rsidRPr="001E3BE3" w:rsidRDefault="00453721" w:rsidP="00453721">
      <w:pPr>
        <w:pStyle w:val="Heading3"/>
        <w:jc w:val="both"/>
      </w:pPr>
      <w:bookmarkStart w:id="248" w:name="_Toc386158965"/>
      <w:r w:rsidRPr="001E3BE3">
        <w:t>The sensitivity of HamFAS</w:t>
      </w:r>
      <w:bookmarkEnd w:id="248"/>
    </w:p>
    <w:p w14:paraId="2C0B18C7" w14:textId="77777777" w:rsidR="00453721" w:rsidRPr="00076E91" w:rsidRDefault="00453721" w:rsidP="0045372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0C246AF" w14:textId="77777777" w:rsidR="00453721" w:rsidRDefault="00453721" w:rsidP="00453721">
      <w:pPr>
        <w:spacing w:after="0" w:line="360" w:lineRule="auto"/>
        <w:jc w:val="both"/>
        <w:rPr>
          <w:szCs w:val="24"/>
        </w:rPr>
      </w:pPr>
    </w:p>
    <w:p w14:paraId="781E90D8" w14:textId="77777777" w:rsidR="00453721" w:rsidRPr="00076E91" w:rsidRDefault="00453721" w:rsidP="0045372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47A7B68A"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76AA5FCB" wp14:editId="0129E2F7">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812A095" w14:textId="77777777" w:rsidR="00453721" w:rsidRPr="00076E91" w:rsidRDefault="00453721" w:rsidP="00453721">
      <w:pPr>
        <w:pStyle w:val="Caption"/>
        <w:spacing w:after="0" w:line="360" w:lineRule="auto"/>
        <w:jc w:val="both"/>
      </w:pPr>
      <w:bookmarkStart w:id="249" w:name="_Ref371842424"/>
      <w:bookmarkStart w:id="250" w:name="_Toc386158619"/>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49"/>
      <w:r w:rsidRPr="00076E91">
        <w:t xml:space="preserve">: Length distribution of HamFAS-only proteins and </w:t>
      </w:r>
      <w:r>
        <w:t xml:space="preserve">the </w:t>
      </w:r>
      <w:r w:rsidRPr="00076E91">
        <w:t>others</w:t>
      </w:r>
      <w:bookmarkEnd w:id="250"/>
    </w:p>
    <w:p w14:paraId="4DA71C71" w14:textId="77777777" w:rsidR="00453721" w:rsidRDefault="00453721" w:rsidP="0045372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5</w:t>
      </w:r>
      <w:r>
        <w:noBreakHyphen/>
      </w:r>
      <w:r>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5</w:t>
      </w:r>
      <w:r>
        <w:noBreakHyphen/>
      </w:r>
      <w:r>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1EFAEA41" w14:textId="77777777" w:rsidR="00453721" w:rsidRPr="00076E91" w:rsidRDefault="00453721" w:rsidP="00453721">
      <w:pPr>
        <w:spacing w:after="0" w:line="360" w:lineRule="auto"/>
        <w:jc w:val="both"/>
        <w:rPr>
          <w:szCs w:val="24"/>
        </w:rPr>
      </w:pPr>
    </w:p>
    <w:p w14:paraId="1AF972D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3EF4C6B7" wp14:editId="4F784208">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6EB86B6A" w14:textId="77777777" w:rsidR="00453721" w:rsidRPr="00076E91" w:rsidRDefault="00453721" w:rsidP="00453721">
      <w:pPr>
        <w:pStyle w:val="Caption"/>
        <w:spacing w:after="0" w:line="360" w:lineRule="auto"/>
        <w:jc w:val="both"/>
      </w:pPr>
      <w:bookmarkStart w:id="251" w:name="_Ref371842426"/>
      <w:bookmarkStart w:id="252" w:name="_Toc386158620"/>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251"/>
      <w:r w:rsidRPr="00076E91">
        <w:t>: Number of Pfam domains distribution of HamFAS-only proteins and</w:t>
      </w:r>
      <w:r>
        <w:t xml:space="preserve"> the</w:t>
      </w:r>
      <w:r w:rsidRPr="00076E91">
        <w:t xml:space="preserve"> others</w:t>
      </w:r>
      <w:bookmarkEnd w:id="252"/>
    </w:p>
    <w:p w14:paraId="33FDA743" w14:textId="77777777" w:rsidR="00453721" w:rsidRDefault="00453721" w:rsidP="00453721">
      <w:pPr>
        <w:spacing w:after="0" w:line="360" w:lineRule="auto"/>
        <w:jc w:val="both"/>
        <w:rPr>
          <w:szCs w:val="24"/>
        </w:rPr>
      </w:pPr>
    </w:p>
    <w:p w14:paraId="25068298" w14:textId="77777777" w:rsidR="00453721" w:rsidRDefault="00453721" w:rsidP="0045372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5</w:t>
      </w:r>
      <w:r>
        <w:noBreakHyphen/>
      </w:r>
      <w:r>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5CCBF1D" w14:textId="77777777" w:rsidR="00453721" w:rsidRDefault="00453721" w:rsidP="00453721">
      <w:pPr>
        <w:keepNext/>
        <w:spacing w:after="0" w:line="360" w:lineRule="auto"/>
        <w:jc w:val="both"/>
      </w:pPr>
      <w:r>
        <w:rPr>
          <w:noProof/>
          <w:szCs w:val="24"/>
        </w:rPr>
        <w:drawing>
          <wp:inline distT="0" distB="0" distL="0" distR="0" wp14:anchorId="538A1342" wp14:editId="7311A975">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1ACC705D" w14:textId="77777777" w:rsidR="00453721" w:rsidRDefault="00453721" w:rsidP="00453721">
      <w:pPr>
        <w:pStyle w:val="Caption"/>
        <w:jc w:val="both"/>
        <w:rPr>
          <w:szCs w:val="24"/>
        </w:rPr>
      </w:pPr>
      <w:bookmarkStart w:id="253" w:name="_Ref384436828"/>
      <w:bookmarkStart w:id="254" w:name="_Toc3861586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25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254"/>
    </w:p>
    <w:p w14:paraId="2FFF556F" w14:textId="77777777" w:rsidR="00453721" w:rsidRPr="00076E91" w:rsidRDefault="00453721" w:rsidP="0045372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Pr="00076E91">
        <w:t xml:space="preserve">Figure </w:t>
      </w:r>
      <w:r>
        <w:rPr>
          <w:noProof/>
        </w:rPr>
        <w:t>5</w:t>
      </w:r>
      <w:r>
        <w:noBreakHyphen/>
      </w:r>
      <w:r>
        <w:rPr>
          <w:noProof/>
        </w:rPr>
        <w:t>10</w:t>
      </w:r>
      <w:r w:rsidRPr="00076E91">
        <w:rPr>
          <w:szCs w:val="24"/>
        </w:rPr>
        <w:fldChar w:fldCharType="end"/>
      </w:r>
      <w:r w:rsidRPr="00076E91">
        <w:rPr>
          <w:szCs w:val="24"/>
        </w:rPr>
        <w:t>).</w:t>
      </w:r>
    </w:p>
    <w:p w14:paraId="717D5F42" w14:textId="77777777" w:rsidR="00453721" w:rsidRPr="00076E91" w:rsidRDefault="00453721" w:rsidP="00453721">
      <w:pPr>
        <w:keepNext/>
        <w:spacing w:after="0" w:line="360" w:lineRule="auto"/>
        <w:jc w:val="both"/>
        <w:rPr>
          <w:szCs w:val="24"/>
        </w:rPr>
      </w:pPr>
      <w:r w:rsidRPr="00076E91">
        <w:rPr>
          <w:noProof/>
          <w:szCs w:val="24"/>
        </w:rPr>
        <w:lastRenderedPageBreak/>
        <w:drawing>
          <wp:inline distT="0" distB="0" distL="0" distR="0" wp14:anchorId="079EEF95" wp14:editId="7759E731">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1BC624E" w14:textId="77777777" w:rsidR="00453721" w:rsidRPr="00076E91" w:rsidRDefault="00453721" w:rsidP="00453721">
      <w:pPr>
        <w:pStyle w:val="Caption"/>
        <w:spacing w:after="0" w:line="360" w:lineRule="auto"/>
        <w:jc w:val="both"/>
      </w:pPr>
      <w:bookmarkStart w:id="255" w:name="_Ref374250297"/>
      <w:bookmarkStart w:id="256" w:name="_Toc386158622"/>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255"/>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256"/>
    </w:p>
    <w:p w14:paraId="631449F0" w14:textId="77777777" w:rsidR="00453721" w:rsidRPr="00076E91" w:rsidRDefault="00453721" w:rsidP="0045372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1C6562EB" w14:textId="77777777" w:rsidR="00453721" w:rsidRDefault="00453721" w:rsidP="0045372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 xml:space="preserve">). </w:t>
      </w:r>
    </w:p>
    <w:p w14:paraId="789085F8" w14:textId="77777777" w:rsidR="00453721" w:rsidRDefault="00453721" w:rsidP="00453721">
      <w:pPr>
        <w:spacing w:after="0" w:line="360" w:lineRule="auto"/>
        <w:jc w:val="both"/>
        <w:rPr>
          <w:szCs w:val="24"/>
        </w:rPr>
      </w:pPr>
    </w:p>
    <w:p w14:paraId="5B706890" w14:textId="77777777" w:rsidR="00453721" w:rsidRDefault="00453721" w:rsidP="0045372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26844B1"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4F072841" wp14:editId="60A01D5A">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51FEEBF" w14:textId="77777777" w:rsidR="00453721" w:rsidRPr="00076E91" w:rsidRDefault="00453721" w:rsidP="00453721">
      <w:pPr>
        <w:pStyle w:val="Caption"/>
        <w:spacing w:after="0" w:line="360" w:lineRule="auto"/>
        <w:jc w:val="both"/>
      </w:pPr>
      <w:bookmarkStart w:id="257" w:name="_Ref374253766"/>
      <w:bookmarkStart w:id="258" w:name="_Toc38615862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bookmarkEnd w:id="257"/>
      <w:r w:rsidRPr="00076E91">
        <w:t>: The PPI degree distribution of 3 protein sets</w:t>
      </w:r>
      <w:bookmarkEnd w:id="258"/>
    </w:p>
    <w:p w14:paraId="65171B49" w14:textId="77777777" w:rsidR="00453721" w:rsidRDefault="00453721" w:rsidP="0045372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5</w:t>
      </w:r>
      <w:r>
        <w:noBreakHyphen/>
      </w:r>
      <w:r>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427EA0B4" w14:textId="77777777" w:rsidR="00453721" w:rsidRPr="00076E91" w:rsidRDefault="00453721" w:rsidP="00453721">
      <w:pPr>
        <w:spacing w:after="0" w:line="360" w:lineRule="auto"/>
        <w:jc w:val="both"/>
        <w:rPr>
          <w:rStyle w:val="IntenseEmphasis"/>
          <w:b w:val="0"/>
          <w:i w:val="0"/>
          <w:szCs w:val="24"/>
        </w:rPr>
      </w:pPr>
    </w:p>
    <w:p w14:paraId="0EE7E36C"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7992FA6E" wp14:editId="169E4E04">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710C6B64" w14:textId="77777777" w:rsidR="00453721" w:rsidRPr="00076E91" w:rsidRDefault="00453721" w:rsidP="00453721">
      <w:pPr>
        <w:pStyle w:val="Caption"/>
        <w:spacing w:after="0" w:line="360" w:lineRule="auto"/>
        <w:jc w:val="both"/>
        <w:rPr>
          <w:rStyle w:val="IntenseEmphasis"/>
          <w:b/>
          <w:i w:val="0"/>
        </w:rPr>
      </w:pPr>
      <w:bookmarkStart w:id="259" w:name="_Ref374264459"/>
      <w:bookmarkStart w:id="260" w:name="_Toc386158624"/>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12</w:t>
      </w:r>
      <w:r>
        <w:fldChar w:fldCharType="end"/>
      </w:r>
      <w:bookmarkEnd w:id="259"/>
      <w:r w:rsidRPr="00076E91">
        <w:t>: Distribution of the number of pathways in which annotated KOs are involved</w:t>
      </w:r>
      <w:bookmarkEnd w:id="260"/>
    </w:p>
    <w:p w14:paraId="0480CE46" w14:textId="77777777" w:rsidR="00453721" w:rsidRDefault="00453721" w:rsidP="00453721">
      <w:pPr>
        <w:spacing w:after="0" w:line="360" w:lineRule="auto"/>
        <w:jc w:val="both"/>
        <w:rPr>
          <w:szCs w:val="24"/>
        </w:rPr>
      </w:pPr>
    </w:p>
    <w:p w14:paraId="5C75F91E" w14:textId="77777777" w:rsidR="00453721" w:rsidRPr="00076E91" w:rsidRDefault="00453721" w:rsidP="0045372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5</w:t>
      </w:r>
      <w:r>
        <w:noBreakHyphen/>
      </w:r>
      <w:r>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4E2DBC0" w14:textId="77777777" w:rsidR="00453721" w:rsidRPr="00076E91" w:rsidRDefault="00453721" w:rsidP="0045372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5</w:t>
      </w:r>
      <w:r>
        <w:noBreakHyphen/>
      </w:r>
      <w:r>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t>Figure</w:t>
      </w:r>
      <w:proofErr w:type="gramEnd"/>
      <w:r>
        <w:t xml:space="preserve"> </w:t>
      </w:r>
      <w:r>
        <w:rPr>
          <w:noProof/>
        </w:rPr>
        <w:t>A</w:t>
      </w:r>
      <w:r>
        <w:noBreakHyphen/>
      </w:r>
      <w:r>
        <w:rPr>
          <w:noProof/>
        </w:rPr>
        <w:t>7</w:t>
      </w:r>
      <w:r>
        <w:rPr>
          <w:szCs w:val="24"/>
        </w:rPr>
        <w:fldChar w:fldCharType="end"/>
      </w:r>
      <w:r w:rsidRPr="00076E91">
        <w:rPr>
          <w:szCs w:val="24"/>
        </w:rPr>
        <w:t>)</w:t>
      </w:r>
      <w:r>
        <w:rPr>
          <w:szCs w:val="24"/>
        </w:rPr>
        <w:t>.</w:t>
      </w:r>
    </w:p>
    <w:p w14:paraId="7E152525"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5223B343" wp14:editId="3EA0F9F1">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6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0C3EF8D3" w14:textId="77777777" w:rsidR="00453721" w:rsidRPr="00076E91" w:rsidRDefault="00453721" w:rsidP="00453721">
      <w:pPr>
        <w:pStyle w:val="Caption"/>
        <w:spacing w:after="0" w:line="360" w:lineRule="auto"/>
        <w:jc w:val="both"/>
      </w:pPr>
      <w:bookmarkStart w:id="261" w:name="_Ref371843960"/>
      <w:bookmarkStart w:id="262" w:name="_Toc38615862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13</w:t>
      </w:r>
      <w:r>
        <w:fldChar w:fldCharType="end"/>
      </w:r>
      <w:bookmarkEnd w:id="261"/>
      <w:r w:rsidRPr="00076E91">
        <w:t>: The numbers of HamFAS-only KOs distributed into different pathway categories</w:t>
      </w:r>
      <w:bookmarkEnd w:id="262"/>
    </w:p>
    <w:p w14:paraId="66DC7E35" w14:textId="77777777" w:rsidR="00453721" w:rsidRDefault="00453721" w:rsidP="00453721">
      <w:pPr>
        <w:spacing w:after="0" w:line="360" w:lineRule="auto"/>
        <w:jc w:val="both"/>
        <w:rPr>
          <w:szCs w:val="24"/>
        </w:rPr>
      </w:pPr>
    </w:p>
    <w:p w14:paraId="33E2A300" w14:textId="77777777" w:rsidR="00453721" w:rsidRPr="001E3BE3" w:rsidRDefault="00453721" w:rsidP="00453721">
      <w:pPr>
        <w:pStyle w:val="Heading2"/>
        <w:jc w:val="both"/>
      </w:pPr>
      <w:bookmarkStart w:id="263" w:name="_Toc386158966"/>
      <w:r w:rsidRPr="001E3BE3">
        <w:t>Conclusion</w:t>
      </w:r>
      <w:bookmarkEnd w:id="263"/>
    </w:p>
    <w:p w14:paraId="1894187C" w14:textId="77777777" w:rsidR="00453721" w:rsidRDefault="00453721" w:rsidP="0045372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047C0C97" w14:textId="77777777" w:rsidR="00453721" w:rsidRDefault="00453721" w:rsidP="00453721">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25FBB188" w14:textId="77777777" w:rsidR="00453721" w:rsidRDefault="00453721" w:rsidP="0045372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43D67C7B" w14:textId="77777777" w:rsidR="00453721" w:rsidRPr="00076E91" w:rsidRDefault="00453721" w:rsidP="00453721">
      <w:pPr>
        <w:spacing w:after="0" w:line="360" w:lineRule="auto"/>
        <w:jc w:val="both"/>
        <w:rPr>
          <w:szCs w:val="24"/>
        </w:rPr>
      </w:pPr>
    </w:p>
    <w:p w14:paraId="16725EDE" w14:textId="77777777" w:rsidR="00453721" w:rsidRPr="00076E91" w:rsidRDefault="00453721" w:rsidP="0045372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64" w:name="_Toc386158967"/>
      <w:r w:rsidRPr="00C14AE6">
        <w:lastRenderedPageBreak/>
        <w:t>Discussion &amp; Outlook</w:t>
      </w:r>
      <w:bookmarkEnd w:id="264"/>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65" w:name="_Toc386158968"/>
      <w:r w:rsidRPr="00C14AE6">
        <w:t>Microsporidia</w:t>
      </w:r>
      <w:r w:rsidR="00CE1876" w:rsidRPr="00C14AE6">
        <w:t xml:space="preserve"> evolutionary history and their fungal related origin</w:t>
      </w:r>
      <w:bookmarkEnd w:id="265"/>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66" w:name="_Toc386158969"/>
      <w:r w:rsidRPr="00C14AE6">
        <w:t>Methodology for phylogenetic profiling and functional annotation</w:t>
      </w:r>
      <w:bookmarkEnd w:id="266"/>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67" w:name="_Toc386158970"/>
      <w:r>
        <w:t>PhyloProfile</w:t>
      </w:r>
      <w:bookmarkEnd w:id="267"/>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68" w:name="_Toc386158971"/>
      <w:r>
        <w:t>HamFAS</w:t>
      </w:r>
      <w:bookmarkEnd w:id="268"/>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69" w:name="_Toc386158972"/>
      <w:r>
        <w:lastRenderedPageBreak/>
        <w:t>References</w:t>
      </w:r>
      <w:bookmarkEnd w:id="269"/>
    </w:p>
    <w:p w14:paraId="2A5D6790" w14:textId="77777777" w:rsidR="00785690" w:rsidRPr="00785690" w:rsidRDefault="00785690" w:rsidP="000448FA">
      <w:pPr>
        <w:jc w:val="both"/>
      </w:pPr>
    </w:p>
    <w:p w14:paraId="4D50D9AA" w14:textId="77777777" w:rsidR="00E04809" w:rsidRPr="00E04809" w:rsidRDefault="00785690" w:rsidP="00E04809">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04809" w:rsidRPr="00E04809">
        <w:rPr>
          <w:noProof/>
        </w:rPr>
        <w:t xml:space="preserve">Abascal, Federico, Rafael Zardoya, and David Posada. 2005. "ProtTest: Selection of best-fit models of protein evolution."  </w:t>
      </w:r>
      <w:r w:rsidR="00E04809" w:rsidRPr="00E04809">
        <w:rPr>
          <w:i/>
          <w:noProof/>
        </w:rPr>
        <w:t>Bioinformatics</w:t>
      </w:r>
      <w:r w:rsidR="00E04809" w:rsidRPr="00E04809">
        <w:rPr>
          <w:noProof/>
        </w:rPr>
        <w:t xml:space="preserve"> 21:2104-2105. doi: 10.1093/bioinformatics/bti263.</w:t>
      </w:r>
    </w:p>
    <w:p w14:paraId="5D82F242" w14:textId="77777777" w:rsidR="00E04809" w:rsidRPr="00E04809" w:rsidRDefault="00E04809" w:rsidP="00E04809">
      <w:pPr>
        <w:pStyle w:val="EndNoteBibliography"/>
        <w:spacing w:after="0"/>
        <w:ind w:left="720" w:hanging="720"/>
        <w:rPr>
          <w:noProof/>
        </w:rPr>
      </w:pPr>
      <w:r w:rsidRPr="00E04809">
        <w:rPr>
          <w:noProof/>
        </w:rPr>
        <w:t xml:space="preserve">Adams, Melanie A., Michael D. L. Suits, Jimin Zheng, and Zongchao Jia. 2007. "Piecing together the structure–function puzzle: Experiences in structure‐based functional annotation of hypothetical proteins."  </w:t>
      </w:r>
      <w:r w:rsidRPr="00E04809">
        <w:rPr>
          <w:i/>
          <w:noProof/>
        </w:rPr>
        <w:t>PROTEOMICS</w:t>
      </w:r>
      <w:r w:rsidRPr="00E04809">
        <w:rPr>
          <w:noProof/>
        </w:rPr>
        <w:t xml:space="preserve"> 7:2920-2932. doi: 10.1002/pmic.200700099.</w:t>
      </w:r>
    </w:p>
    <w:p w14:paraId="723AF311" w14:textId="77777777" w:rsidR="00E04809" w:rsidRPr="00E04809" w:rsidRDefault="00E04809" w:rsidP="00E04809">
      <w:pPr>
        <w:pStyle w:val="EndNoteBibliography"/>
        <w:spacing w:after="0"/>
        <w:ind w:left="720" w:hanging="720"/>
        <w:rPr>
          <w:noProof/>
        </w:rPr>
      </w:pPr>
      <w:r w:rsidRPr="00E04809">
        <w:rPr>
          <w:noProof/>
        </w:rPr>
        <w:t xml:space="preserve">Adebali, Ogun, and Igor B. Zhulin. 2017. "Aquerium: a web application for comparative exploration of domain-based protein occurrences on the taxonomically clustered genome tree."  </w:t>
      </w:r>
      <w:r w:rsidRPr="00E04809">
        <w:rPr>
          <w:i/>
          <w:noProof/>
        </w:rPr>
        <w:t>Proteins</w:t>
      </w:r>
      <w:r w:rsidRPr="00E04809">
        <w:rPr>
          <w:noProof/>
        </w:rPr>
        <w:t xml:space="preserve"> 85:72-77. doi: 10.1002/prot.25199.</w:t>
      </w:r>
    </w:p>
    <w:p w14:paraId="2E223434" w14:textId="77777777" w:rsidR="00E04809" w:rsidRPr="00E04809" w:rsidRDefault="00E04809" w:rsidP="00E04809">
      <w:pPr>
        <w:pStyle w:val="EndNoteBibliography"/>
        <w:spacing w:after="0"/>
        <w:ind w:left="720" w:hanging="720"/>
        <w:rPr>
          <w:noProof/>
        </w:rPr>
      </w:pPr>
      <w:r w:rsidRPr="00E04809">
        <w:rPr>
          <w:noProof/>
        </w:rPr>
        <w:t xml:space="preserve">Agnew, Philip, JJ Becnel, Dieter Ebert, and Y Michalakis. 2003. "Symbiosis of microsporidia and insects."  </w:t>
      </w:r>
      <w:r w:rsidRPr="00E04809">
        <w:rPr>
          <w:i/>
          <w:noProof/>
        </w:rPr>
        <w:t>Insect Symbiosis. Volume</w:t>
      </w:r>
      <w:r w:rsidRPr="00E04809">
        <w:rPr>
          <w:noProof/>
        </w:rPr>
        <w:t>:145-164.</w:t>
      </w:r>
    </w:p>
    <w:p w14:paraId="35693A3A" w14:textId="77777777" w:rsidR="00E04809" w:rsidRPr="00E04809" w:rsidRDefault="00E04809" w:rsidP="00E04809">
      <w:pPr>
        <w:pStyle w:val="EndNoteBibliography"/>
        <w:spacing w:after="0"/>
        <w:ind w:left="720" w:hanging="720"/>
        <w:rPr>
          <w:noProof/>
        </w:rPr>
      </w:pPr>
      <w:r w:rsidRPr="00E04809">
        <w:rPr>
          <w:noProof/>
        </w:rPr>
        <w:t xml:space="preserve">Alam, I., A. Dress, M. Rehmsmeier, and G. Fuellen. 2004. "Comparative homology agreement search: An effective combination of homology-search methods."  </w:t>
      </w:r>
      <w:r w:rsidRPr="00E04809">
        <w:rPr>
          <w:i/>
          <w:noProof/>
        </w:rPr>
        <w:t>Proceedings of the National Academy of Sciences</w:t>
      </w:r>
      <w:r w:rsidRPr="00E04809">
        <w:rPr>
          <w:noProof/>
        </w:rPr>
        <w:t xml:space="preserve"> 101:13814-13819. doi: 10.1073/pnas.0405612101.</w:t>
      </w:r>
    </w:p>
    <w:p w14:paraId="591312BD" w14:textId="77777777" w:rsidR="00E04809" w:rsidRPr="00E04809" w:rsidRDefault="00E04809" w:rsidP="00E04809">
      <w:pPr>
        <w:pStyle w:val="EndNoteBibliography"/>
        <w:spacing w:after="0"/>
        <w:ind w:left="720" w:hanging="720"/>
        <w:rPr>
          <w:noProof/>
        </w:rPr>
      </w:pPr>
      <w:r w:rsidRPr="00E04809">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04809">
        <w:rPr>
          <w:i/>
          <w:noProof/>
        </w:rPr>
        <w:t>Nature Methods</w:t>
      </w:r>
      <w:r w:rsidRPr="00E04809">
        <w:rPr>
          <w:noProof/>
        </w:rPr>
        <w:t xml:space="preserve"> 13:425-430. doi: 10.1038/nmeth.3830.</w:t>
      </w:r>
    </w:p>
    <w:p w14:paraId="1A852C54" w14:textId="77777777" w:rsidR="00E04809" w:rsidRPr="00E04809" w:rsidRDefault="00E04809" w:rsidP="00E04809">
      <w:pPr>
        <w:pStyle w:val="EndNoteBibliography"/>
        <w:spacing w:after="0"/>
        <w:ind w:left="720" w:hanging="720"/>
        <w:rPr>
          <w:noProof/>
        </w:rPr>
      </w:pPr>
      <w:r w:rsidRPr="00E04809">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E04809">
        <w:rPr>
          <w:i/>
          <w:noProof/>
        </w:rPr>
        <w:t>Nucleic Acids Research</w:t>
      </w:r>
      <w:r w:rsidRPr="00E04809">
        <w:rPr>
          <w:noProof/>
        </w:rPr>
        <w:t xml:space="preserve"> 43:D240-D249. doi: 10.1093/nar/gku1158.</w:t>
      </w:r>
    </w:p>
    <w:p w14:paraId="66DBDB08" w14:textId="77777777" w:rsidR="00E04809" w:rsidRPr="00E04809" w:rsidRDefault="00E04809" w:rsidP="00E04809">
      <w:pPr>
        <w:pStyle w:val="EndNoteBibliography"/>
        <w:spacing w:after="0"/>
        <w:ind w:left="720" w:hanging="720"/>
        <w:rPr>
          <w:noProof/>
        </w:rPr>
      </w:pPr>
      <w:r w:rsidRPr="00E04809">
        <w:rPr>
          <w:noProof/>
        </w:rPr>
        <w:t xml:space="preserve">Altschul, S. F., W. Gish, W. Miller, E. W. Myers, and D. J. Lipman. 1990. "Basic local alignment search tool."  </w:t>
      </w:r>
      <w:r w:rsidRPr="00E04809">
        <w:rPr>
          <w:i/>
          <w:noProof/>
        </w:rPr>
        <w:t>Journal of Molecular Biology</w:t>
      </w:r>
      <w:r w:rsidRPr="00E04809">
        <w:rPr>
          <w:noProof/>
        </w:rPr>
        <w:t xml:space="preserve"> 215:403-410. doi: 10.1016/S0022-2836(05)80360-2.</w:t>
      </w:r>
    </w:p>
    <w:p w14:paraId="7CA04AD0" w14:textId="77777777" w:rsidR="00E04809" w:rsidRPr="00E04809" w:rsidRDefault="00E04809" w:rsidP="00E04809">
      <w:pPr>
        <w:pStyle w:val="EndNoteBibliography"/>
        <w:spacing w:after="0"/>
        <w:ind w:left="720" w:hanging="720"/>
        <w:rPr>
          <w:noProof/>
        </w:rPr>
      </w:pPr>
      <w:r w:rsidRPr="00E04809">
        <w:rPr>
          <w:noProof/>
        </w:rPr>
        <w:t xml:space="preserve">Apic, Gordana, Julian Gough, and Sarah A Teichmann. 2001. "Domain combinations in archaeal, eubacterial and eukaryotic proteomes."  </w:t>
      </w:r>
      <w:r w:rsidRPr="00E04809">
        <w:rPr>
          <w:i/>
          <w:noProof/>
        </w:rPr>
        <w:t>Journal of Molecular Biology</w:t>
      </w:r>
      <w:r w:rsidRPr="00E04809">
        <w:rPr>
          <w:noProof/>
        </w:rPr>
        <w:t xml:space="preserve"> 310:311-325. doi: 10.1006/jmbi.2001.4776.</w:t>
      </w:r>
    </w:p>
    <w:p w14:paraId="62DA0278" w14:textId="77777777" w:rsidR="00E04809" w:rsidRPr="00E04809" w:rsidRDefault="00E04809" w:rsidP="00E04809">
      <w:pPr>
        <w:pStyle w:val="EndNoteBibliography"/>
        <w:spacing w:after="0"/>
        <w:ind w:left="720" w:hanging="720"/>
        <w:rPr>
          <w:noProof/>
        </w:rPr>
      </w:pPr>
      <w:r w:rsidRPr="00E04809">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04809">
        <w:rPr>
          <w:i/>
          <w:noProof/>
        </w:rPr>
        <w:t>Nature Genetics</w:t>
      </w:r>
      <w:r w:rsidRPr="00E04809">
        <w:rPr>
          <w:noProof/>
        </w:rPr>
        <w:t xml:space="preserve"> 25:25-29. doi: 10.1038/75556.</w:t>
      </w:r>
    </w:p>
    <w:p w14:paraId="0951841C" w14:textId="77777777" w:rsidR="00E04809" w:rsidRPr="00E04809" w:rsidRDefault="00E04809" w:rsidP="00E04809">
      <w:pPr>
        <w:pStyle w:val="EndNoteBibliography"/>
        <w:spacing w:after="0"/>
        <w:ind w:left="720" w:hanging="720"/>
        <w:rPr>
          <w:noProof/>
        </w:rPr>
      </w:pPr>
      <w:r w:rsidRPr="00E04809">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04809">
        <w:rPr>
          <w:i/>
          <w:noProof/>
        </w:rPr>
        <w:t>Nucleic acids research</w:t>
      </w:r>
      <w:r w:rsidRPr="00E04809">
        <w:rPr>
          <w:noProof/>
        </w:rPr>
        <w:t xml:space="preserve"> 39:D612-9. doi: 10.1093/nar/gkq1006.</w:t>
      </w:r>
    </w:p>
    <w:p w14:paraId="6D2EAD50" w14:textId="77777777" w:rsidR="00E04809" w:rsidRPr="00E04809" w:rsidRDefault="00E04809" w:rsidP="00E04809">
      <w:pPr>
        <w:pStyle w:val="EndNoteBibliography"/>
        <w:spacing w:after="0"/>
        <w:ind w:left="720" w:hanging="720"/>
        <w:rPr>
          <w:noProof/>
        </w:rPr>
      </w:pPr>
      <w:r w:rsidRPr="00E04809">
        <w:rPr>
          <w:noProof/>
        </w:rPr>
        <w:t xml:space="preserve">Baker, D. 2001. "Protein Structure Prediction and Structural Genomics."  </w:t>
      </w:r>
      <w:r w:rsidRPr="00E04809">
        <w:rPr>
          <w:i/>
          <w:noProof/>
        </w:rPr>
        <w:t>Science</w:t>
      </w:r>
      <w:r w:rsidRPr="00E04809">
        <w:rPr>
          <w:noProof/>
        </w:rPr>
        <w:t xml:space="preserve"> 294:93-96. doi: 10.1126/science.1065659.</w:t>
      </w:r>
    </w:p>
    <w:p w14:paraId="0DE39025" w14:textId="77777777" w:rsidR="00E04809" w:rsidRPr="00E04809" w:rsidRDefault="00E04809" w:rsidP="00E04809">
      <w:pPr>
        <w:pStyle w:val="EndNoteBibliography"/>
        <w:spacing w:after="0"/>
        <w:ind w:left="720" w:hanging="720"/>
        <w:rPr>
          <w:noProof/>
        </w:rPr>
      </w:pPr>
      <w:r w:rsidRPr="00E04809">
        <w:rPr>
          <w:noProof/>
        </w:rPr>
        <w:t xml:space="preserve">Bakowski, Malina A., Margaret Priest, Sarah Young, Christina A. Cuomo, and Emily R. Troemel. 2014. "Genome Sequence of the Microsporidian Species Nematocida sp1 Strain ERTm6 (ATCC PRA-372)."  </w:t>
      </w:r>
      <w:r w:rsidRPr="00E04809">
        <w:rPr>
          <w:i/>
          <w:noProof/>
        </w:rPr>
        <w:t>Genome Announcements</w:t>
      </w:r>
      <w:r w:rsidRPr="00E04809">
        <w:rPr>
          <w:noProof/>
        </w:rPr>
        <w:t xml:space="preserve"> 2:e00905-14. doi: 10.1128/genomeA.00905-14.</w:t>
      </w:r>
    </w:p>
    <w:p w14:paraId="5BD528CA" w14:textId="77777777" w:rsidR="00E04809" w:rsidRPr="00E04809" w:rsidRDefault="00E04809" w:rsidP="00E04809">
      <w:pPr>
        <w:pStyle w:val="EndNoteBibliography"/>
        <w:spacing w:after="0"/>
        <w:ind w:left="720" w:hanging="720"/>
        <w:rPr>
          <w:noProof/>
        </w:rPr>
      </w:pPr>
      <w:r w:rsidRPr="00E04809">
        <w:rPr>
          <w:noProof/>
        </w:rPr>
        <w:t xml:space="preserve">Baum, David A., Stacey DeWitt Smith, and Samuel S. S. Donovan. 2005. "The Tree-Thinking Challenge."  </w:t>
      </w:r>
      <w:r w:rsidRPr="00E04809">
        <w:rPr>
          <w:i/>
          <w:noProof/>
        </w:rPr>
        <w:t>Science</w:t>
      </w:r>
      <w:r w:rsidRPr="00E04809">
        <w:rPr>
          <w:noProof/>
        </w:rPr>
        <w:t xml:space="preserve"> 310:979-980. doi: 10.1126/science.1117727.</w:t>
      </w:r>
    </w:p>
    <w:p w14:paraId="646FB9FF" w14:textId="77777777" w:rsidR="00E04809" w:rsidRPr="00E04809" w:rsidRDefault="00E04809" w:rsidP="00E04809">
      <w:pPr>
        <w:pStyle w:val="EndNoteBibliography"/>
        <w:spacing w:after="0"/>
        <w:ind w:left="720" w:hanging="720"/>
        <w:rPr>
          <w:noProof/>
        </w:rPr>
      </w:pPr>
      <w:r w:rsidRPr="00E04809">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E04809">
        <w:rPr>
          <w:i/>
          <w:noProof/>
        </w:rPr>
        <w:t>Parasitology International</w:t>
      </w:r>
      <w:r w:rsidRPr="00E04809">
        <w:rPr>
          <w:noProof/>
        </w:rPr>
        <w:t xml:space="preserve"> 57:62-71. doi: 10.1016/j.parint.2007.09.002.</w:t>
      </w:r>
    </w:p>
    <w:p w14:paraId="74557192" w14:textId="77777777" w:rsidR="00E04809" w:rsidRPr="00E04809" w:rsidRDefault="00E04809" w:rsidP="00E04809">
      <w:pPr>
        <w:pStyle w:val="EndNoteBibliography"/>
        <w:spacing w:after="0"/>
        <w:ind w:left="720" w:hanging="720"/>
        <w:rPr>
          <w:noProof/>
        </w:rPr>
      </w:pPr>
      <w:r w:rsidRPr="00E04809">
        <w:rPr>
          <w:noProof/>
        </w:rPr>
        <w:t xml:space="preserve">Bjørnson, Susan, and David Oi. 2014. "Microsporidia Biological Control Agents and Pathogens of Beneficial Insects." In </w:t>
      </w:r>
      <w:r w:rsidRPr="00E04809">
        <w:rPr>
          <w:i/>
          <w:noProof/>
        </w:rPr>
        <w:t>Microsporidia</w:t>
      </w:r>
      <w:r w:rsidRPr="00E04809">
        <w:rPr>
          <w:noProof/>
        </w:rPr>
        <w:t>, edited by Louis M. Weiss and James J. Becnel, 635-670. Chichester, UK: John Wiley &amp; Sons, Inc.</w:t>
      </w:r>
    </w:p>
    <w:p w14:paraId="6A83534C" w14:textId="77777777" w:rsidR="00E04809" w:rsidRPr="00E04809" w:rsidRDefault="00E04809" w:rsidP="00E04809">
      <w:pPr>
        <w:pStyle w:val="EndNoteBibliography"/>
        <w:spacing w:after="0"/>
        <w:ind w:left="720" w:hanging="720"/>
        <w:rPr>
          <w:noProof/>
        </w:rPr>
      </w:pPr>
      <w:r w:rsidRPr="00E04809">
        <w:rPr>
          <w:noProof/>
        </w:rPr>
        <w:t xml:space="preserve">Bretagne, S., F. Foulet, W. Alkassoum, J. Fleury-Feith, and M. Develoux. 1993. "Prevalence of Enterocytozoon bieneusi spores in the stool of AIDS patients and African children not infected by HIV."  </w:t>
      </w:r>
      <w:r w:rsidRPr="00E04809">
        <w:rPr>
          <w:i/>
          <w:noProof/>
        </w:rPr>
        <w:t>Bulletin De La Societe De Pathologie Exotique (1990)</w:t>
      </w:r>
      <w:r w:rsidRPr="00E04809">
        <w:rPr>
          <w:noProof/>
        </w:rPr>
        <w:t xml:space="preserve"> 86:351-357.</w:t>
      </w:r>
    </w:p>
    <w:p w14:paraId="136247A5" w14:textId="77777777" w:rsidR="00E04809" w:rsidRPr="00E04809" w:rsidRDefault="00E04809" w:rsidP="00E04809">
      <w:pPr>
        <w:pStyle w:val="EndNoteBibliography"/>
        <w:spacing w:after="0"/>
        <w:ind w:left="720" w:hanging="720"/>
        <w:rPr>
          <w:noProof/>
        </w:rPr>
      </w:pPr>
      <w:r w:rsidRPr="00E04809">
        <w:rPr>
          <w:noProof/>
        </w:rPr>
        <w:t xml:space="preserve">Brown, J. R., and W. F. Doolittle. 1995. "Root of the universal tree of life based on ancient aminoacyl-tRNA synthetase gene duplications."  </w:t>
      </w:r>
      <w:r w:rsidRPr="00E04809">
        <w:rPr>
          <w:i/>
          <w:noProof/>
        </w:rPr>
        <w:t>Proceedings of the National Academy of Sciences</w:t>
      </w:r>
      <w:r w:rsidRPr="00E04809">
        <w:rPr>
          <w:noProof/>
        </w:rPr>
        <w:t xml:space="preserve"> 92:2441-2445. doi: 10.1073/pnas.92.7.2441.</w:t>
      </w:r>
    </w:p>
    <w:p w14:paraId="3917A387" w14:textId="77777777" w:rsidR="00E04809" w:rsidRPr="00E04809" w:rsidRDefault="00E04809" w:rsidP="00E04809">
      <w:pPr>
        <w:pStyle w:val="EndNoteBibliography"/>
        <w:spacing w:after="0"/>
        <w:ind w:left="720" w:hanging="720"/>
        <w:rPr>
          <w:noProof/>
        </w:rPr>
      </w:pPr>
      <w:r w:rsidRPr="00E04809">
        <w:rPr>
          <w:noProof/>
        </w:rPr>
        <w:t xml:space="preserve">Canning, Elizabeth U. 1986. </w:t>
      </w:r>
      <w:r w:rsidRPr="00E04809">
        <w:rPr>
          <w:i/>
          <w:noProof/>
        </w:rPr>
        <w:t>The microsporidia of vertebrates</w:t>
      </w:r>
      <w:r w:rsidRPr="00E04809">
        <w:rPr>
          <w:noProof/>
        </w:rPr>
        <w:t>: Academic Press.</w:t>
      </w:r>
    </w:p>
    <w:p w14:paraId="6861D877" w14:textId="77777777" w:rsidR="00E04809" w:rsidRPr="00E04809" w:rsidRDefault="00E04809" w:rsidP="00E04809">
      <w:pPr>
        <w:pStyle w:val="EndNoteBibliography"/>
        <w:spacing w:after="0"/>
        <w:ind w:left="720" w:hanging="720"/>
        <w:rPr>
          <w:noProof/>
        </w:rPr>
      </w:pPr>
      <w:r w:rsidRPr="00E04809">
        <w:rPr>
          <w:noProof/>
        </w:rPr>
        <w:t xml:space="preserve">Capella-Gutiérrez, Salvador, Marina Marcet-Houben, and Toni Gabaldón. 2012. "Phylogenomics supports microsporidia as the earliest diverging clade of sequenced fungi."  </w:t>
      </w:r>
      <w:r w:rsidRPr="00E04809">
        <w:rPr>
          <w:i/>
          <w:noProof/>
        </w:rPr>
        <w:t>BMC biology</w:t>
      </w:r>
      <w:r w:rsidRPr="00E04809">
        <w:rPr>
          <w:noProof/>
        </w:rPr>
        <w:t xml:space="preserve"> 10:47-47. doi: 10.1186/1741-7007-10-47.</w:t>
      </w:r>
    </w:p>
    <w:p w14:paraId="5F11B156" w14:textId="77777777" w:rsidR="00E04809" w:rsidRPr="00E04809" w:rsidRDefault="00E04809" w:rsidP="00E04809">
      <w:pPr>
        <w:pStyle w:val="EndNoteBibliography"/>
        <w:spacing w:after="0"/>
        <w:ind w:left="720" w:hanging="720"/>
        <w:rPr>
          <w:noProof/>
        </w:rPr>
      </w:pPr>
      <w:r w:rsidRPr="00E04809">
        <w:rPr>
          <w:noProof/>
        </w:rPr>
        <w:t xml:space="preserve">Capra, John A., Maureen Stolzer, Dannie Durand, and Katherine S. Pollard. 2013. "How old is my gene?"  </w:t>
      </w:r>
      <w:r w:rsidRPr="00E04809">
        <w:rPr>
          <w:i/>
          <w:noProof/>
        </w:rPr>
        <w:t>Trends in Genetics</w:t>
      </w:r>
      <w:r w:rsidRPr="00E04809">
        <w:rPr>
          <w:noProof/>
        </w:rPr>
        <w:t xml:space="preserve"> 29:659-668. doi: 10.1016/j.tig.2013.07.001.</w:t>
      </w:r>
    </w:p>
    <w:p w14:paraId="0068C8A3" w14:textId="77777777" w:rsidR="00E04809" w:rsidRPr="00E04809" w:rsidRDefault="00E04809" w:rsidP="00E04809">
      <w:pPr>
        <w:pStyle w:val="EndNoteBibliography"/>
        <w:spacing w:after="0"/>
        <w:ind w:left="720" w:hanging="720"/>
        <w:rPr>
          <w:noProof/>
        </w:rPr>
      </w:pPr>
      <w:r w:rsidRPr="00E04809">
        <w:rPr>
          <w:noProof/>
        </w:rPr>
        <w:t xml:space="preserve">Cavalier-Smith, T. 1989. "Archaebacteria and Archezoa."  </w:t>
      </w:r>
      <w:r w:rsidRPr="00E04809">
        <w:rPr>
          <w:i/>
          <w:noProof/>
        </w:rPr>
        <w:t>Nature</w:t>
      </w:r>
      <w:r w:rsidRPr="00E04809">
        <w:rPr>
          <w:noProof/>
        </w:rPr>
        <w:t xml:space="preserve"> 339:100-101. doi: 10.1038/339100a0.</w:t>
      </w:r>
    </w:p>
    <w:p w14:paraId="5DD2DCAF" w14:textId="77777777" w:rsidR="00E04809" w:rsidRPr="00E04809" w:rsidRDefault="00E04809" w:rsidP="00E04809">
      <w:pPr>
        <w:pStyle w:val="EndNoteBibliography"/>
        <w:spacing w:after="0"/>
        <w:ind w:left="720" w:hanging="720"/>
        <w:rPr>
          <w:noProof/>
        </w:rPr>
      </w:pPr>
      <w:r w:rsidRPr="00E04809">
        <w:rPr>
          <w:noProof/>
        </w:rPr>
        <w:t xml:space="preserve">Cavalier-Smith, T. 2004. "Only six kingdoms of life."  </w:t>
      </w:r>
      <w:r w:rsidRPr="00E04809">
        <w:rPr>
          <w:i/>
          <w:noProof/>
        </w:rPr>
        <w:t>Proceedings of the Royal Society B: Biological Sciences</w:t>
      </w:r>
      <w:r w:rsidRPr="00E04809">
        <w:rPr>
          <w:noProof/>
        </w:rPr>
        <w:t xml:space="preserve"> 271:1251-1262. doi: 10.1098/rspb.2004.2705.</w:t>
      </w:r>
    </w:p>
    <w:p w14:paraId="79A10570" w14:textId="77777777" w:rsidR="00E04809" w:rsidRPr="00E04809" w:rsidRDefault="00E04809" w:rsidP="00E04809">
      <w:pPr>
        <w:pStyle w:val="EndNoteBibliography"/>
        <w:spacing w:after="0"/>
        <w:ind w:left="720" w:hanging="720"/>
        <w:rPr>
          <w:noProof/>
        </w:rPr>
      </w:pPr>
      <w:r w:rsidRPr="00E04809">
        <w:rPr>
          <w:noProof/>
        </w:rPr>
        <w:t xml:space="preserve">Charbonneau, Lise R., Neil Kirk Hillier, Richard E. L. Rogers, Geoffrey R. Williams, and Dave Shutler. 2016. "Effects of Nosema apis, N. ceranae, and coinfections on honey bee (Apis mellifera) learning and memory."  </w:t>
      </w:r>
      <w:r w:rsidRPr="00E04809">
        <w:rPr>
          <w:i/>
          <w:noProof/>
        </w:rPr>
        <w:t>Scientific Reports</w:t>
      </w:r>
      <w:r w:rsidRPr="00E04809">
        <w:rPr>
          <w:noProof/>
        </w:rPr>
        <w:t xml:space="preserve"> 6. doi: 10.1038/srep22626.</w:t>
      </w:r>
    </w:p>
    <w:p w14:paraId="28F0DC2F" w14:textId="77777777" w:rsidR="00E04809" w:rsidRPr="00E04809" w:rsidRDefault="00E04809" w:rsidP="00E04809">
      <w:pPr>
        <w:pStyle w:val="EndNoteBibliography"/>
        <w:spacing w:after="0"/>
        <w:ind w:left="720" w:hanging="720"/>
        <w:rPr>
          <w:noProof/>
        </w:rPr>
      </w:pPr>
      <w:r w:rsidRPr="00E04809">
        <w:rPr>
          <w:noProof/>
        </w:rPr>
        <w:t xml:space="preserve">Cheng, Hui-Wen A., Frances E. Lucy, Thaddeus K. Graczyk, Michael A. Broaders, and Sergey E. Mastitsky. 2011. "Municipal wastewater treatment plants as removal systems and environmental sources of human-virulent microsporidian spores."  </w:t>
      </w:r>
      <w:r w:rsidRPr="00E04809">
        <w:rPr>
          <w:i/>
          <w:noProof/>
        </w:rPr>
        <w:t>Parasitology Research</w:t>
      </w:r>
      <w:r w:rsidRPr="00E04809">
        <w:rPr>
          <w:noProof/>
        </w:rPr>
        <w:t xml:space="preserve"> 109:595-603. doi: 10.1007/s00436-011-2291-x.</w:t>
      </w:r>
    </w:p>
    <w:p w14:paraId="2D97CB15" w14:textId="77777777" w:rsidR="00E04809" w:rsidRPr="00E04809" w:rsidRDefault="00E04809" w:rsidP="00E04809">
      <w:pPr>
        <w:pStyle w:val="EndNoteBibliography"/>
        <w:spacing w:after="0"/>
        <w:ind w:left="720" w:hanging="720"/>
        <w:rPr>
          <w:noProof/>
        </w:rPr>
      </w:pPr>
      <w:r w:rsidRPr="00E04809">
        <w:rPr>
          <w:noProof/>
        </w:rPr>
        <w:t xml:space="preserve">Chothia, C, and A M Lesk. 1986. "The relation between the divergence of sequence and structure in proteins."  </w:t>
      </w:r>
      <w:r w:rsidRPr="00E04809">
        <w:rPr>
          <w:i/>
          <w:noProof/>
        </w:rPr>
        <w:t>The EMBO Journal</w:t>
      </w:r>
      <w:r w:rsidRPr="00E04809">
        <w:rPr>
          <w:noProof/>
        </w:rPr>
        <w:t xml:space="preserve"> 5:823-826.</w:t>
      </w:r>
    </w:p>
    <w:p w14:paraId="38BD2C70" w14:textId="77777777" w:rsidR="00E04809" w:rsidRPr="00E04809" w:rsidRDefault="00E04809" w:rsidP="00E04809">
      <w:pPr>
        <w:pStyle w:val="EndNoteBibliography"/>
        <w:spacing w:after="0"/>
        <w:ind w:left="720" w:hanging="720"/>
        <w:rPr>
          <w:noProof/>
        </w:rPr>
      </w:pPr>
      <w:r w:rsidRPr="00E04809">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E04809">
        <w:rPr>
          <w:i/>
          <w:noProof/>
        </w:rPr>
        <w:t>Emerging Infectious Diseases</w:t>
      </w:r>
      <w:r w:rsidRPr="00E04809">
        <w:rPr>
          <w:noProof/>
        </w:rPr>
        <w:t xml:space="preserve"> 17:1727-1730. doi: 10.3201/eid1709.101926.</w:t>
      </w:r>
    </w:p>
    <w:p w14:paraId="387FFB8A" w14:textId="77777777" w:rsidR="00E04809" w:rsidRPr="00E04809" w:rsidRDefault="00E04809" w:rsidP="00E04809">
      <w:pPr>
        <w:pStyle w:val="EndNoteBibliography"/>
        <w:spacing w:after="0"/>
        <w:ind w:left="720" w:hanging="720"/>
        <w:rPr>
          <w:noProof/>
        </w:rPr>
      </w:pPr>
      <w:r w:rsidRPr="00E04809">
        <w:rPr>
          <w:noProof/>
        </w:rPr>
        <w:t xml:space="preserve">Choudhuri, Supratim. 2014. "Phylogenetic Analysis." In </w:t>
      </w:r>
      <w:r w:rsidRPr="00E04809">
        <w:rPr>
          <w:i/>
          <w:noProof/>
        </w:rPr>
        <w:t>Bioinformatics for Beginners</w:t>
      </w:r>
      <w:r w:rsidRPr="00E04809">
        <w:rPr>
          <w:noProof/>
        </w:rPr>
        <w:t>, 209-218. Oxford: Academic Press.</w:t>
      </w:r>
    </w:p>
    <w:p w14:paraId="3A3330AE" w14:textId="77777777" w:rsidR="00E04809" w:rsidRPr="00E04809" w:rsidRDefault="00E04809" w:rsidP="00E04809">
      <w:pPr>
        <w:pStyle w:val="EndNoteBibliography"/>
        <w:spacing w:after="0"/>
        <w:ind w:left="720" w:hanging="720"/>
        <w:rPr>
          <w:noProof/>
        </w:rPr>
      </w:pPr>
      <w:r w:rsidRPr="00E04809">
        <w:rPr>
          <w:noProof/>
        </w:rPr>
        <w:t xml:space="preserve">Corradi, Nicolas, and Patrick J. Keeling. 2009. "Microsporidia: a journey through radical taxonomical revisions."  </w:t>
      </w:r>
      <w:r w:rsidRPr="00E04809">
        <w:rPr>
          <w:i/>
          <w:noProof/>
        </w:rPr>
        <w:t>Fungal Biology Reviews</w:t>
      </w:r>
      <w:r w:rsidRPr="00E04809">
        <w:rPr>
          <w:noProof/>
        </w:rPr>
        <w:t xml:space="preserve"> 23:1-8. doi: 10.1016/j.fbr.2009.05.001.</w:t>
      </w:r>
    </w:p>
    <w:p w14:paraId="5BE12A99" w14:textId="77777777" w:rsidR="00E04809" w:rsidRPr="00E04809" w:rsidRDefault="00E04809" w:rsidP="00E04809">
      <w:pPr>
        <w:pStyle w:val="EndNoteBibliography"/>
        <w:spacing w:after="0"/>
        <w:ind w:left="720" w:hanging="720"/>
        <w:rPr>
          <w:noProof/>
        </w:rPr>
      </w:pPr>
      <w:r w:rsidRPr="00E04809">
        <w:rPr>
          <w:noProof/>
        </w:rPr>
        <w:t xml:space="preserve">Corradi, Nicolas, Jean-François Pombert, Laurent Farinelli, Elizabeth S. Didier, and Patrick J. Keeling. 2010. "The complete sequence of the smallest known nuclear genome from the microsporidian Encephalitozoon intestinalis."  </w:t>
      </w:r>
      <w:r w:rsidRPr="00E04809">
        <w:rPr>
          <w:i/>
          <w:noProof/>
        </w:rPr>
        <w:t>Nature Communications</w:t>
      </w:r>
      <w:r w:rsidRPr="00E04809">
        <w:rPr>
          <w:noProof/>
        </w:rPr>
        <w:t xml:space="preserve"> 1:77. doi: 10.1038/ncomms1082.</w:t>
      </w:r>
    </w:p>
    <w:p w14:paraId="50B15D34" w14:textId="77777777" w:rsidR="00E04809" w:rsidRPr="00E04809" w:rsidRDefault="00E04809" w:rsidP="00E04809">
      <w:pPr>
        <w:pStyle w:val="EndNoteBibliography"/>
        <w:spacing w:after="0"/>
        <w:ind w:left="720" w:hanging="720"/>
        <w:rPr>
          <w:noProof/>
        </w:rPr>
      </w:pPr>
      <w:r w:rsidRPr="00E04809">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E04809">
        <w:rPr>
          <w:i/>
          <w:noProof/>
        </w:rPr>
        <w:t>The New England journal of medicine</w:t>
      </w:r>
      <w:r w:rsidRPr="00E04809">
        <w:rPr>
          <w:noProof/>
        </w:rPr>
        <w:t xml:space="preserve"> 351:42-47. doi: 10.1056/NEJMoa032655.</w:t>
      </w:r>
    </w:p>
    <w:p w14:paraId="223D8BB8" w14:textId="77777777" w:rsidR="00E04809" w:rsidRPr="00E04809" w:rsidRDefault="00E04809" w:rsidP="00E04809">
      <w:pPr>
        <w:pStyle w:val="EndNoteBibliography"/>
        <w:spacing w:after="0"/>
        <w:ind w:left="720" w:hanging="720"/>
        <w:rPr>
          <w:noProof/>
        </w:rPr>
      </w:pPr>
      <w:r w:rsidRPr="00E04809">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04809">
        <w:rPr>
          <w:i/>
          <w:noProof/>
        </w:rPr>
        <w:t>Genome Research</w:t>
      </w:r>
      <w:r w:rsidRPr="00E04809">
        <w:rPr>
          <w:noProof/>
        </w:rPr>
        <w:t xml:space="preserve"> 22:2478-2488. doi: 10.1101/gr.142802.112.</w:t>
      </w:r>
    </w:p>
    <w:p w14:paraId="7EC6F624" w14:textId="77777777" w:rsidR="00E04809" w:rsidRPr="00E04809" w:rsidRDefault="00E04809" w:rsidP="00E04809">
      <w:pPr>
        <w:pStyle w:val="EndNoteBibliography"/>
        <w:spacing w:after="0"/>
        <w:ind w:left="720" w:hanging="720"/>
        <w:rPr>
          <w:noProof/>
        </w:rPr>
      </w:pPr>
      <w:r w:rsidRPr="00E04809">
        <w:rPr>
          <w:noProof/>
        </w:rPr>
        <w:t xml:space="preserve">Date, Shailesh V., and José M. Peregrín-Alvarez. 2008. "Phylogenetic profiling."  </w:t>
      </w:r>
      <w:r w:rsidRPr="00E04809">
        <w:rPr>
          <w:i/>
          <w:noProof/>
        </w:rPr>
        <w:t>Methods in Molecular Biology</w:t>
      </w:r>
      <w:r w:rsidRPr="00E04809">
        <w:rPr>
          <w:noProof/>
        </w:rPr>
        <w:t xml:space="preserve"> 453:201-216. doi: 10.1007/978-1-60327-429-6-9.</w:t>
      </w:r>
    </w:p>
    <w:p w14:paraId="62B29B7D" w14:textId="77777777" w:rsidR="00E04809" w:rsidRPr="00E04809" w:rsidRDefault="00E04809" w:rsidP="00E04809">
      <w:pPr>
        <w:pStyle w:val="EndNoteBibliography"/>
        <w:spacing w:after="0"/>
        <w:ind w:left="720" w:hanging="720"/>
        <w:rPr>
          <w:noProof/>
        </w:rPr>
      </w:pPr>
      <w:r w:rsidRPr="00E04809">
        <w:rPr>
          <w:noProof/>
        </w:rPr>
        <w:t xml:space="preserve">Daubin, Vincent, Manolo Gouy, and Guy Perrière. 2002. "A phylogenomic approach to bacterial phylogeny: Evidence of a core of genes sharing a common history."  </w:t>
      </w:r>
      <w:r w:rsidRPr="00E04809">
        <w:rPr>
          <w:i/>
          <w:noProof/>
        </w:rPr>
        <w:t>Genome Research</w:t>
      </w:r>
      <w:r w:rsidRPr="00E04809">
        <w:rPr>
          <w:noProof/>
        </w:rPr>
        <w:t xml:space="preserve"> 12:1080-1090. doi: 10.1101/gr.187002.</w:t>
      </w:r>
    </w:p>
    <w:p w14:paraId="4246365B" w14:textId="77777777" w:rsidR="00E04809" w:rsidRPr="00E04809" w:rsidRDefault="00E04809" w:rsidP="00E04809">
      <w:pPr>
        <w:pStyle w:val="EndNoteBibliography"/>
        <w:spacing w:after="0"/>
        <w:ind w:left="720" w:hanging="720"/>
        <w:rPr>
          <w:noProof/>
        </w:rPr>
      </w:pPr>
      <w:r w:rsidRPr="00E04809">
        <w:rPr>
          <w:noProof/>
        </w:rPr>
        <w:t xml:space="preserve">Dean, Paul, Robert P. Hirt, and T. Martin Embley. 2016. "Microsporidia: Why Make Nucleotides if You Can Steal Them?"  </w:t>
      </w:r>
      <w:r w:rsidRPr="00E04809">
        <w:rPr>
          <w:i/>
          <w:noProof/>
        </w:rPr>
        <w:t>PLoS Pathogens</w:t>
      </w:r>
      <w:r w:rsidRPr="00E04809">
        <w:rPr>
          <w:noProof/>
        </w:rPr>
        <w:t xml:space="preserve"> 12. doi: 10.1371/journal.ppat.1005870.</w:t>
      </w:r>
    </w:p>
    <w:p w14:paraId="0D046362" w14:textId="77777777" w:rsidR="00E04809" w:rsidRPr="00E04809" w:rsidRDefault="00E04809" w:rsidP="00E04809">
      <w:pPr>
        <w:pStyle w:val="EndNoteBibliography"/>
        <w:spacing w:after="0"/>
        <w:ind w:left="720" w:hanging="720"/>
        <w:rPr>
          <w:noProof/>
        </w:rPr>
      </w:pPr>
      <w:r w:rsidRPr="00E04809">
        <w:rPr>
          <w:noProof/>
        </w:rPr>
        <w:t xml:space="preserve">Decraene, V., M. Lebbad, S. Botero-Kleiven, A.-M. Gustavsson, and M. Löfdahl. 2012. "First reported foodborne outbreak associated with microsporidia, Sweden, October 2009."  </w:t>
      </w:r>
      <w:r w:rsidRPr="00E04809">
        <w:rPr>
          <w:i/>
          <w:noProof/>
        </w:rPr>
        <w:t>Epidemiology and Infection</w:t>
      </w:r>
      <w:r w:rsidRPr="00E04809">
        <w:rPr>
          <w:noProof/>
        </w:rPr>
        <w:t xml:space="preserve"> 140:519-527. doi: 10.1017/S095026881100077X.</w:t>
      </w:r>
    </w:p>
    <w:p w14:paraId="721F4748" w14:textId="77777777" w:rsidR="00E04809" w:rsidRPr="00E04809" w:rsidRDefault="00E04809" w:rsidP="00E04809">
      <w:pPr>
        <w:pStyle w:val="EndNoteBibliography"/>
        <w:spacing w:after="0"/>
        <w:ind w:left="720" w:hanging="720"/>
        <w:rPr>
          <w:noProof/>
        </w:rPr>
      </w:pPr>
      <w:r w:rsidRPr="00E04809">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04809">
        <w:rPr>
          <w:i/>
          <w:noProof/>
        </w:rPr>
        <w:t>Nature Communications</w:t>
      </w:r>
      <w:r w:rsidRPr="00E04809">
        <w:rPr>
          <w:noProof/>
        </w:rPr>
        <w:t xml:space="preserve"> 6:7121. doi: 10.1038/ncomms8121.</w:t>
      </w:r>
    </w:p>
    <w:p w14:paraId="1E744742" w14:textId="77777777" w:rsidR="00E04809" w:rsidRPr="00E04809" w:rsidRDefault="00E04809" w:rsidP="00E04809">
      <w:pPr>
        <w:pStyle w:val="EndNoteBibliography"/>
        <w:spacing w:after="0"/>
        <w:ind w:left="720" w:hanging="720"/>
        <w:rPr>
          <w:noProof/>
        </w:rPr>
      </w:pPr>
      <w:r w:rsidRPr="00E04809">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E04809">
        <w:rPr>
          <w:i/>
          <w:noProof/>
        </w:rPr>
        <w:t>The Journal of Protozoology</w:t>
      </w:r>
      <w:r w:rsidRPr="00E04809">
        <w:rPr>
          <w:noProof/>
        </w:rPr>
        <w:t xml:space="preserve"> 32:250-254.</w:t>
      </w:r>
    </w:p>
    <w:p w14:paraId="09EFB810" w14:textId="77777777" w:rsidR="00E04809" w:rsidRPr="00E04809" w:rsidRDefault="00E04809" w:rsidP="00E04809">
      <w:pPr>
        <w:pStyle w:val="EndNoteBibliography"/>
        <w:spacing w:after="0"/>
        <w:ind w:left="720" w:hanging="720"/>
        <w:rPr>
          <w:noProof/>
        </w:rPr>
      </w:pPr>
      <w:r w:rsidRPr="00E04809">
        <w:rPr>
          <w:noProof/>
        </w:rPr>
        <w:t xml:space="preserve">Dey, Gautam, Ariel Jaimovich, Sean R. Collins, Akiko Seki, and Tobias Meyer. 2015. "Systematic Discovery of Human Gene Function and Principles of Modular Organization through Phylogenetic Profiling."  </w:t>
      </w:r>
      <w:r w:rsidRPr="00E04809">
        <w:rPr>
          <w:i/>
          <w:noProof/>
        </w:rPr>
        <w:t>Cell Reports</w:t>
      </w:r>
      <w:r w:rsidRPr="00E04809">
        <w:rPr>
          <w:noProof/>
        </w:rPr>
        <w:t xml:space="preserve"> 10:993-1006. doi: 10.1016/j.celrep.2015.01.025.</w:t>
      </w:r>
    </w:p>
    <w:p w14:paraId="3BC427CA" w14:textId="77777777" w:rsidR="00E04809" w:rsidRPr="00E04809" w:rsidRDefault="00E04809" w:rsidP="00E04809">
      <w:pPr>
        <w:pStyle w:val="EndNoteBibliography"/>
        <w:spacing w:after="0"/>
        <w:ind w:left="720" w:hanging="720"/>
        <w:rPr>
          <w:noProof/>
        </w:rPr>
      </w:pPr>
      <w:r w:rsidRPr="00E04809">
        <w:rPr>
          <w:noProof/>
        </w:rPr>
        <w:t xml:space="preserve">Didier, Elizabeth S, and Louis M Weiss. 2008. "Overview of microsporidia and microsporidiosis."  </w:t>
      </w:r>
      <w:r w:rsidRPr="00E04809">
        <w:rPr>
          <w:i/>
          <w:noProof/>
        </w:rPr>
        <w:t>Protistology</w:t>
      </w:r>
      <w:r w:rsidRPr="00E04809">
        <w:rPr>
          <w:noProof/>
        </w:rPr>
        <w:t xml:space="preserve"> 4 (5):243–255.</w:t>
      </w:r>
    </w:p>
    <w:p w14:paraId="308B7329" w14:textId="77777777" w:rsidR="00E04809" w:rsidRPr="00E04809" w:rsidRDefault="00E04809" w:rsidP="00E04809">
      <w:pPr>
        <w:pStyle w:val="EndNoteBibliography"/>
        <w:spacing w:after="0"/>
        <w:ind w:left="720" w:hanging="720"/>
        <w:rPr>
          <w:noProof/>
        </w:rPr>
      </w:pPr>
      <w:r w:rsidRPr="00E04809">
        <w:rPr>
          <w:noProof/>
        </w:rPr>
        <w:t xml:space="preserve">Didier, Elizabeth S., and Louis M. Weiss. 2011. "Microsporidiosis: Not just in AIDS patients."  </w:t>
      </w:r>
      <w:r w:rsidRPr="00E04809">
        <w:rPr>
          <w:i/>
          <w:noProof/>
        </w:rPr>
        <w:t>Current opinion in infectious diseases</w:t>
      </w:r>
      <w:r w:rsidRPr="00E04809">
        <w:rPr>
          <w:noProof/>
        </w:rPr>
        <w:t xml:space="preserve"> 24:490-495. doi: 10.1097/QCO.0b013e32834aa152.</w:t>
      </w:r>
    </w:p>
    <w:p w14:paraId="1E954C96" w14:textId="77777777" w:rsidR="00E04809" w:rsidRPr="00E04809" w:rsidRDefault="00E04809" w:rsidP="00E04809">
      <w:pPr>
        <w:pStyle w:val="EndNoteBibliography"/>
        <w:spacing w:after="0"/>
        <w:ind w:left="720" w:hanging="720"/>
        <w:rPr>
          <w:noProof/>
        </w:rPr>
      </w:pPr>
      <w:r w:rsidRPr="00E04809">
        <w:rPr>
          <w:noProof/>
        </w:rPr>
        <w:t xml:space="preserve">Dolgikh, Viacheslav V. 2000. "Activities of enzymes of carbohydrate and energy metabolism of the intracellular stages of the microsporidian, Nosema grylli."  </w:t>
      </w:r>
      <w:r w:rsidRPr="00E04809">
        <w:rPr>
          <w:i/>
          <w:noProof/>
        </w:rPr>
        <w:t>Protistology</w:t>
      </w:r>
      <w:r w:rsidRPr="00E04809">
        <w:rPr>
          <w:noProof/>
        </w:rPr>
        <w:t xml:space="preserve"> 1:87-91.</w:t>
      </w:r>
    </w:p>
    <w:p w14:paraId="38C72393" w14:textId="77777777" w:rsidR="00E04809" w:rsidRPr="00E04809" w:rsidRDefault="00E04809" w:rsidP="00E04809">
      <w:pPr>
        <w:pStyle w:val="EndNoteBibliography"/>
        <w:spacing w:after="0"/>
        <w:ind w:left="720" w:hanging="720"/>
        <w:rPr>
          <w:noProof/>
        </w:rPr>
      </w:pPr>
      <w:r w:rsidRPr="00E04809">
        <w:rPr>
          <w:noProof/>
        </w:rPr>
        <w:t xml:space="preserve">Dolgikh, Viacheslav V., Julia J. Sokolova, and Irma V. Issi. 1997. "Activities of enzymes of carbohydrate and energy metabolism of the spores of the microsporidian, Nosema grylli."  </w:t>
      </w:r>
      <w:r w:rsidRPr="00E04809">
        <w:rPr>
          <w:i/>
          <w:noProof/>
        </w:rPr>
        <w:t>Journal of Eukaryotic Microbiology</w:t>
      </w:r>
      <w:r w:rsidRPr="00E04809">
        <w:rPr>
          <w:noProof/>
        </w:rPr>
        <w:t xml:space="preserve"> 44:246-249. doi: 10.1111/j.1550-7408.1997.tb05707.x.</w:t>
      </w:r>
    </w:p>
    <w:p w14:paraId="3836FD58" w14:textId="77777777" w:rsidR="00E04809" w:rsidRPr="00E04809" w:rsidRDefault="00E04809" w:rsidP="00E04809">
      <w:pPr>
        <w:pStyle w:val="EndNoteBibliography"/>
        <w:spacing w:after="0"/>
        <w:ind w:left="720" w:hanging="720"/>
        <w:rPr>
          <w:noProof/>
        </w:rPr>
      </w:pPr>
      <w:r w:rsidRPr="00E04809">
        <w:rPr>
          <w:noProof/>
        </w:rPr>
        <w:t xml:space="preserve">Ebersberger, Ingo, Sascha Strauss, and Arndt von Haeseler. 2009. "HaMStR: profile hidden markov model based search for orthologs in ESTs."  </w:t>
      </w:r>
      <w:r w:rsidRPr="00E04809">
        <w:rPr>
          <w:i/>
          <w:noProof/>
        </w:rPr>
        <w:t>BMC evolutionary biology</w:t>
      </w:r>
      <w:r w:rsidRPr="00E04809">
        <w:rPr>
          <w:noProof/>
        </w:rPr>
        <w:t xml:space="preserve"> 9:157-157. doi: 10.1186/1471-2148-9-157.</w:t>
      </w:r>
    </w:p>
    <w:p w14:paraId="46C92056" w14:textId="77777777" w:rsidR="00E04809" w:rsidRPr="00E04809" w:rsidRDefault="00E04809" w:rsidP="00E04809">
      <w:pPr>
        <w:pStyle w:val="EndNoteBibliography"/>
        <w:spacing w:after="0"/>
        <w:ind w:left="720" w:hanging="720"/>
        <w:rPr>
          <w:noProof/>
        </w:rPr>
      </w:pPr>
      <w:r w:rsidRPr="00E04809">
        <w:rPr>
          <w:noProof/>
        </w:rPr>
        <w:t xml:space="preserve">Eddy, S. R. 1998. "Profile hidden Markov models."  </w:t>
      </w:r>
      <w:r w:rsidRPr="00E04809">
        <w:rPr>
          <w:i/>
          <w:noProof/>
        </w:rPr>
        <w:t>Bioinformatics (Oxford, England)</w:t>
      </w:r>
      <w:r w:rsidRPr="00E04809">
        <w:rPr>
          <w:noProof/>
        </w:rPr>
        <w:t xml:space="preserve"> 14:755-763.</w:t>
      </w:r>
    </w:p>
    <w:p w14:paraId="3AEA5A03" w14:textId="77777777" w:rsidR="00E04809" w:rsidRPr="00E04809" w:rsidRDefault="00E04809" w:rsidP="00E04809">
      <w:pPr>
        <w:pStyle w:val="EndNoteBibliography"/>
        <w:spacing w:after="0"/>
        <w:ind w:left="720" w:hanging="720"/>
        <w:rPr>
          <w:noProof/>
        </w:rPr>
      </w:pPr>
      <w:r w:rsidRPr="00E04809">
        <w:rPr>
          <w:noProof/>
        </w:rPr>
        <w:t xml:space="preserve">Edlind, Thomas D, Jing Li, Govinda S Visvesvara, Michael H Vodkin, Gerald L McLaughlin, and Santosh K Katiyar. 1996. "Phylogenetic Analysis of β-Tubulin Sequences from Amitochondrial Protozoa."  </w:t>
      </w:r>
      <w:r w:rsidRPr="00E04809">
        <w:rPr>
          <w:i/>
          <w:noProof/>
        </w:rPr>
        <w:t>Molecular Phylogenetics and Evolution</w:t>
      </w:r>
      <w:r w:rsidRPr="00E04809">
        <w:rPr>
          <w:noProof/>
        </w:rPr>
        <w:t xml:space="preserve"> 5:359-367. doi: 10.1006/mpev.1996.0031.</w:t>
      </w:r>
    </w:p>
    <w:p w14:paraId="5172A827" w14:textId="77777777" w:rsidR="00E04809" w:rsidRPr="00E04809" w:rsidRDefault="00E04809" w:rsidP="00E04809">
      <w:pPr>
        <w:pStyle w:val="EndNoteBibliography"/>
        <w:spacing w:after="0"/>
        <w:ind w:left="720" w:hanging="720"/>
        <w:rPr>
          <w:noProof/>
        </w:rPr>
      </w:pPr>
      <w:r w:rsidRPr="00E04809">
        <w:rPr>
          <w:noProof/>
        </w:rPr>
        <w:t xml:space="preserve">Edwards, A W F. 1996. "The Origin and Early Development of the Method of Minimum Evolution for the Reconstruction of …."  </w:t>
      </w:r>
      <w:r w:rsidRPr="00E04809">
        <w:rPr>
          <w:i/>
          <w:noProof/>
        </w:rPr>
        <w:t>Systematic Biology</w:t>
      </w:r>
      <w:r w:rsidRPr="00E04809">
        <w:rPr>
          <w:noProof/>
        </w:rPr>
        <w:t>.</w:t>
      </w:r>
    </w:p>
    <w:p w14:paraId="2939DA85" w14:textId="77777777" w:rsidR="00E04809" w:rsidRPr="00E04809" w:rsidRDefault="00E04809" w:rsidP="00E04809">
      <w:pPr>
        <w:pStyle w:val="EndNoteBibliography"/>
        <w:spacing w:after="0"/>
        <w:ind w:left="720" w:hanging="720"/>
        <w:rPr>
          <w:noProof/>
        </w:rPr>
      </w:pPr>
      <w:r w:rsidRPr="00E04809">
        <w:rPr>
          <w:noProof/>
        </w:rPr>
        <w:t xml:space="preserve">Fast, N M, and P J Keeling. 2001. "Alpha and beta subunits of pyruvate dehydrogenase E1 from the microsporidian Nosema locustae: mitochondrion-derived carbon metabolism in microsporidia."  </w:t>
      </w:r>
      <w:r w:rsidRPr="00E04809">
        <w:rPr>
          <w:i/>
          <w:noProof/>
        </w:rPr>
        <w:t>Molecular and biochemical parasitology</w:t>
      </w:r>
      <w:r w:rsidRPr="00E04809">
        <w:rPr>
          <w:noProof/>
        </w:rPr>
        <w:t xml:space="preserve"> 117:201-9.</w:t>
      </w:r>
    </w:p>
    <w:p w14:paraId="2116F18A" w14:textId="77777777" w:rsidR="00E04809" w:rsidRPr="00E04809" w:rsidRDefault="00E04809" w:rsidP="00E04809">
      <w:pPr>
        <w:pStyle w:val="EndNoteBibliography"/>
        <w:spacing w:after="0"/>
        <w:ind w:left="720" w:hanging="720"/>
        <w:rPr>
          <w:noProof/>
        </w:rPr>
      </w:pPr>
      <w:r w:rsidRPr="00E04809">
        <w:rPr>
          <w:noProof/>
        </w:rPr>
        <w:t xml:space="preserve">Federhen, Scott. 2012. "The NCBI Taxonomy."  </w:t>
      </w:r>
      <w:r w:rsidRPr="00E04809">
        <w:rPr>
          <w:i/>
          <w:noProof/>
        </w:rPr>
        <w:t>Nucleic Acids Res.</w:t>
      </w:r>
      <w:r w:rsidRPr="00E04809">
        <w:rPr>
          <w:noProof/>
        </w:rPr>
        <w:t xml:space="preserve"> 40:D136-D143. doi: 10.1093/nar/gkr1178.</w:t>
      </w:r>
    </w:p>
    <w:p w14:paraId="27244B1E" w14:textId="77777777" w:rsidR="00E04809" w:rsidRPr="00E04809" w:rsidRDefault="00E04809" w:rsidP="00E04809">
      <w:pPr>
        <w:pStyle w:val="EndNoteBibliography"/>
        <w:spacing w:after="0"/>
        <w:ind w:left="720" w:hanging="720"/>
        <w:rPr>
          <w:noProof/>
        </w:rPr>
      </w:pPr>
      <w:r w:rsidRPr="00E04809">
        <w:rPr>
          <w:noProof/>
        </w:rPr>
        <w:t xml:space="preserve">Felsenstein, Joseph. 1978. "Cases in which Parsimony or Compatibility Methods Will be Positively Misleading."  </w:t>
      </w:r>
      <w:r w:rsidRPr="00E04809">
        <w:rPr>
          <w:i/>
          <w:noProof/>
        </w:rPr>
        <w:t>Systematic Zoology</w:t>
      </w:r>
      <w:r w:rsidRPr="00E04809">
        <w:rPr>
          <w:noProof/>
        </w:rPr>
        <w:t xml:space="preserve"> 27:401-410. doi: 10.2307/2412923.</w:t>
      </w:r>
    </w:p>
    <w:p w14:paraId="79920172" w14:textId="77777777" w:rsidR="00E04809" w:rsidRPr="00E04809" w:rsidRDefault="00E04809" w:rsidP="00E04809">
      <w:pPr>
        <w:pStyle w:val="EndNoteBibliography"/>
        <w:spacing w:after="0"/>
        <w:ind w:left="720" w:hanging="720"/>
        <w:rPr>
          <w:noProof/>
        </w:rPr>
      </w:pPr>
      <w:r w:rsidRPr="00E04809">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04809">
        <w:rPr>
          <w:i/>
          <w:noProof/>
        </w:rPr>
        <w:t>Nucleic Acids Research</w:t>
      </w:r>
      <w:r w:rsidRPr="00E04809">
        <w:rPr>
          <w:noProof/>
        </w:rPr>
        <w:t xml:space="preserve"> 42. doi: 10.1093/nar/gkt1223.</w:t>
      </w:r>
    </w:p>
    <w:p w14:paraId="5184ECE2" w14:textId="77777777" w:rsidR="00E04809" w:rsidRPr="00E04809" w:rsidRDefault="00E04809" w:rsidP="00E04809">
      <w:pPr>
        <w:pStyle w:val="EndNoteBibliography"/>
        <w:spacing w:after="0"/>
        <w:ind w:left="720" w:hanging="720"/>
        <w:rPr>
          <w:noProof/>
        </w:rPr>
      </w:pPr>
      <w:r w:rsidRPr="00E04809">
        <w:rPr>
          <w:noProof/>
        </w:rPr>
        <w:t xml:space="preserve">Finn, Robert D., John Tate, Jaina Mistry, Penny C. Coggill, Stephen John Sammut, Hans-Rudolf Hotz, Goran Ceric, Kristoffer Forslund, Sean R. Eddy, Erik L. L. Sonnhammer, and Alex Bateman. 2008. "The Pfam protein families database."  </w:t>
      </w:r>
      <w:r w:rsidRPr="00E04809">
        <w:rPr>
          <w:i/>
          <w:noProof/>
        </w:rPr>
        <w:t>Nucleic Acids Research</w:t>
      </w:r>
      <w:r w:rsidRPr="00E04809">
        <w:rPr>
          <w:noProof/>
        </w:rPr>
        <w:t xml:space="preserve"> 36:D281-D288. doi: 10.1093/nar/gkm960.</w:t>
      </w:r>
    </w:p>
    <w:p w14:paraId="20ADA494" w14:textId="77777777" w:rsidR="00E04809" w:rsidRPr="00E04809" w:rsidRDefault="00E04809" w:rsidP="00E04809">
      <w:pPr>
        <w:pStyle w:val="EndNoteBibliography"/>
        <w:spacing w:after="0"/>
        <w:ind w:left="720" w:hanging="720"/>
        <w:rPr>
          <w:noProof/>
        </w:rPr>
      </w:pPr>
      <w:r w:rsidRPr="00E04809">
        <w:rPr>
          <w:noProof/>
        </w:rPr>
        <w:t xml:space="preserve">Fitch, Walter M. 1970. "Distinguishing Homologous from Analogous Proteins."  </w:t>
      </w:r>
      <w:r w:rsidRPr="00E04809">
        <w:rPr>
          <w:i/>
          <w:noProof/>
        </w:rPr>
        <w:t>Systematic Zoology</w:t>
      </w:r>
      <w:r w:rsidRPr="00E04809">
        <w:rPr>
          <w:noProof/>
        </w:rPr>
        <w:t xml:space="preserve"> 19:99. doi: 10.2307/2412448.</w:t>
      </w:r>
    </w:p>
    <w:p w14:paraId="3801F562" w14:textId="77777777" w:rsidR="00E04809" w:rsidRPr="00E04809" w:rsidRDefault="00E04809" w:rsidP="00E04809">
      <w:pPr>
        <w:pStyle w:val="EndNoteBibliography"/>
        <w:spacing w:after="0"/>
        <w:ind w:left="720" w:hanging="720"/>
        <w:rPr>
          <w:noProof/>
        </w:rPr>
      </w:pPr>
      <w:r w:rsidRPr="00E04809">
        <w:rPr>
          <w:noProof/>
        </w:rPr>
        <w:t xml:space="preserve">Fourment, Mathieu, and Mark J Gibbs. 2006. "PATRISTIC: a program for calculating patristic distances and graphically comparing the components of genetic change."  </w:t>
      </w:r>
      <w:r w:rsidRPr="00E04809">
        <w:rPr>
          <w:i/>
          <w:noProof/>
        </w:rPr>
        <w:t>BMC Evolutionary Biology</w:t>
      </w:r>
      <w:r w:rsidRPr="00E04809">
        <w:rPr>
          <w:noProof/>
        </w:rPr>
        <w:t xml:space="preserve"> 6:1. doi: 10.1186/1471-2148-6-1.</w:t>
      </w:r>
    </w:p>
    <w:p w14:paraId="4268B101" w14:textId="77777777" w:rsidR="00E04809" w:rsidRPr="00E04809" w:rsidRDefault="00E04809" w:rsidP="00E04809">
      <w:pPr>
        <w:pStyle w:val="EndNoteBibliography"/>
        <w:spacing w:after="0"/>
        <w:ind w:left="720" w:hanging="720"/>
        <w:rPr>
          <w:noProof/>
        </w:rPr>
      </w:pPr>
      <w:r w:rsidRPr="00E04809">
        <w:rPr>
          <w:noProof/>
        </w:rPr>
        <w:t xml:space="preserve">Futuyma, Douglas J. 2005. </w:t>
      </w:r>
      <w:r w:rsidRPr="00E04809">
        <w:rPr>
          <w:i/>
          <w:noProof/>
        </w:rPr>
        <w:t>Evolution</w:t>
      </w:r>
      <w:r w:rsidRPr="00E04809">
        <w:rPr>
          <w:noProof/>
        </w:rPr>
        <w:t>: Sinauer Associates Inc.</w:t>
      </w:r>
    </w:p>
    <w:p w14:paraId="308B0D81" w14:textId="77777777" w:rsidR="00E04809" w:rsidRPr="00E04809" w:rsidRDefault="00E04809" w:rsidP="00E04809">
      <w:pPr>
        <w:pStyle w:val="EndNoteBibliography"/>
        <w:spacing w:after="0"/>
        <w:ind w:left="720" w:hanging="720"/>
        <w:rPr>
          <w:noProof/>
        </w:rPr>
      </w:pPr>
      <w:r w:rsidRPr="00E04809">
        <w:rPr>
          <w:noProof/>
        </w:rPr>
        <w:t xml:space="preserve">Gabaldón, T., and M. A. Huynen. 2004. "Prediction of protein function and pathways in the genome era."  </w:t>
      </w:r>
      <w:r w:rsidRPr="00E04809">
        <w:rPr>
          <w:i/>
          <w:noProof/>
        </w:rPr>
        <w:t>Cellular and Molecular Life Sciences (CMLS)</w:t>
      </w:r>
      <w:r w:rsidRPr="00E04809">
        <w:rPr>
          <w:noProof/>
        </w:rPr>
        <w:t xml:space="preserve"> 61:930-944. doi: 10.1007/s00018-003-3387-y.</w:t>
      </w:r>
    </w:p>
    <w:p w14:paraId="1C72F225" w14:textId="77777777" w:rsidR="00E04809" w:rsidRPr="00E04809" w:rsidRDefault="00E04809" w:rsidP="00E04809">
      <w:pPr>
        <w:pStyle w:val="EndNoteBibliography"/>
        <w:spacing w:after="0"/>
        <w:ind w:left="720" w:hanging="720"/>
        <w:rPr>
          <w:noProof/>
        </w:rPr>
      </w:pPr>
      <w:r w:rsidRPr="00E04809">
        <w:rPr>
          <w:noProof/>
        </w:rPr>
        <w:t xml:space="preserve">Gabaldón, Toni. 2007. "Evolution of proteins and proteomes: a phylogenetics approach."  </w:t>
      </w:r>
      <w:r w:rsidRPr="00E04809">
        <w:rPr>
          <w:i/>
          <w:noProof/>
        </w:rPr>
        <w:t>Evolutionary Bioinformatics Online</w:t>
      </w:r>
      <w:r w:rsidRPr="00E04809">
        <w:rPr>
          <w:noProof/>
        </w:rPr>
        <w:t xml:space="preserve"> 1:51-61.</w:t>
      </w:r>
    </w:p>
    <w:p w14:paraId="66C372FB" w14:textId="77777777" w:rsidR="00E04809" w:rsidRPr="00E04809" w:rsidRDefault="00E04809" w:rsidP="00E04809">
      <w:pPr>
        <w:pStyle w:val="EndNoteBibliography"/>
        <w:spacing w:after="0"/>
        <w:ind w:left="720" w:hanging="720"/>
        <w:rPr>
          <w:noProof/>
        </w:rPr>
      </w:pPr>
      <w:r w:rsidRPr="00E04809">
        <w:rPr>
          <w:noProof/>
        </w:rPr>
        <w:t xml:space="preserve">Gabaldón, Toni. 2008. "Large-scale assignment of orthology: back to phylogenetics?"  </w:t>
      </w:r>
      <w:r w:rsidRPr="00E04809">
        <w:rPr>
          <w:i/>
          <w:noProof/>
        </w:rPr>
        <w:t>Genome Biology</w:t>
      </w:r>
      <w:r w:rsidRPr="00E04809">
        <w:rPr>
          <w:noProof/>
        </w:rPr>
        <w:t xml:space="preserve"> 9:235. doi: 10.1186/gb-2008-9-10-235.</w:t>
      </w:r>
    </w:p>
    <w:p w14:paraId="46D77162" w14:textId="77777777" w:rsidR="00E04809" w:rsidRPr="00E04809" w:rsidRDefault="00E04809" w:rsidP="00E04809">
      <w:pPr>
        <w:pStyle w:val="EndNoteBibliography"/>
        <w:spacing w:after="0"/>
        <w:ind w:left="720" w:hanging="720"/>
        <w:rPr>
          <w:noProof/>
        </w:rPr>
      </w:pPr>
      <w:r w:rsidRPr="00E04809">
        <w:rPr>
          <w:noProof/>
        </w:rPr>
        <w:t xml:space="preserve">Gabaldón, Toni, and Eugene V. Koonin. 2013. "Functional and evolutionary implications of gene orthology."  </w:t>
      </w:r>
      <w:r w:rsidRPr="00E04809">
        <w:rPr>
          <w:i/>
          <w:noProof/>
        </w:rPr>
        <w:t>Nature Reviews Genetics</w:t>
      </w:r>
      <w:r w:rsidRPr="00E04809">
        <w:rPr>
          <w:noProof/>
        </w:rPr>
        <w:t xml:space="preserve"> 14:360-366. doi: 10.1038/nrg3456.</w:t>
      </w:r>
    </w:p>
    <w:p w14:paraId="65A243B2" w14:textId="77777777" w:rsidR="00E04809" w:rsidRPr="00E04809" w:rsidRDefault="00E04809" w:rsidP="00E04809">
      <w:pPr>
        <w:pStyle w:val="EndNoteBibliography"/>
        <w:spacing w:after="0"/>
        <w:ind w:left="720" w:hanging="720"/>
        <w:rPr>
          <w:noProof/>
        </w:rPr>
      </w:pPr>
      <w:r w:rsidRPr="00E04809">
        <w:rPr>
          <w:noProof/>
        </w:rPr>
        <w:t xml:space="preserve">Gaucher, Eric A., James T. Kratzer, and Ryan N. Randall. 2010. "Deep Phylogeny—How a Tree Can Help Characterize Early Life on Earth."  </w:t>
      </w:r>
      <w:r w:rsidRPr="00E04809">
        <w:rPr>
          <w:i/>
          <w:noProof/>
        </w:rPr>
        <w:t>Cold Spring Harbor Perspectives in Biology</w:t>
      </w:r>
      <w:r w:rsidRPr="00E04809">
        <w:rPr>
          <w:noProof/>
        </w:rPr>
        <w:t xml:space="preserve"> 2. doi: 10.1101/cshperspect.a002238.</w:t>
      </w:r>
    </w:p>
    <w:p w14:paraId="6FE939BC" w14:textId="77777777" w:rsidR="00E04809" w:rsidRPr="00E04809" w:rsidRDefault="00E04809" w:rsidP="00E04809">
      <w:pPr>
        <w:pStyle w:val="EndNoteBibliography"/>
        <w:spacing w:after="0"/>
        <w:ind w:left="720" w:hanging="720"/>
        <w:rPr>
          <w:noProof/>
        </w:rPr>
      </w:pPr>
      <w:r w:rsidRPr="00E04809">
        <w:rPr>
          <w:noProof/>
        </w:rPr>
        <w:t xml:space="preserve">Germot, Agnes, Herve Philippe, and Herve Le Guyader. 1997. "Evidence for loss of mitochondria in Microsporidia from a mitochondrial-type HSP70 in Nosema locustae."  </w:t>
      </w:r>
      <w:r w:rsidRPr="00E04809">
        <w:rPr>
          <w:i/>
          <w:noProof/>
        </w:rPr>
        <w:t>Molecular and Biochemical Parasitology</w:t>
      </w:r>
      <w:r w:rsidRPr="00E04809">
        <w:rPr>
          <w:noProof/>
        </w:rPr>
        <w:t>:10.</w:t>
      </w:r>
    </w:p>
    <w:p w14:paraId="5B23E466" w14:textId="77777777" w:rsidR="00E04809" w:rsidRPr="00E04809" w:rsidRDefault="00E04809" w:rsidP="00E04809">
      <w:pPr>
        <w:pStyle w:val="EndNoteBibliography"/>
        <w:spacing w:after="0"/>
        <w:ind w:left="720" w:hanging="720"/>
        <w:rPr>
          <w:noProof/>
        </w:rPr>
      </w:pPr>
      <w:r w:rsidRPr="00E04809">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04809">
        <w:rPr>
          <w:i/>
          <w:noProof/>
        </w:rPr>
        <w:t>Nucleic Acids Research</w:t>
      </w:r>
      <w:r w:rsidRPr="00E04809">
        <w:rPr>
          <w:noProof/>
        </w:rPr>
        <w:t xml:space="preserve"> 36:3420-3435. doi: 10.1093/nar/gkn176.</w:t>
      </w:r>
    </w:p>
    <w:p w14:paraId="4EE0DF3D" w14:textId="77777777" w:rsidR="00E04809" w:rsidRPr="00E04809" w:rsidRDefault="00E04809" w:rsidP="00E04809">
      <w:pPr>
        <w:pStyle w:val="EndNoteBibliography"/>
        <w:spacing w:after="0"/>
        <w:ind w:left="720" w:hanging="720"/>
        <w:rPr>
          <w:noProof/>
        </w:rPr>
      </w:pPr>
      <w:r w:rsidRPr="00E04809">
        <w:rPr>
          <w:noProof/>
        </w:rPr>
        <w:t xml:space="preserve">Gregory, T. Ryan. 2008. "Understanding Evolutionary Trees."  </w:t>
      </w:r>
      <w:r w:rsidRPr="00E04809">
        <w:rPr>
          <w:i/>
          <w:noProof/>
        </w:rPr>
        <w:t>Evolution: Education and Outreach</w:t>
      </w:r>
      <w:r w:rsidRPr="00E04809">
        <w:rPr>
          <w:noProof/>
        </w:rPr>
        <w:t xml:space="preserve"> 1:121-137. doi: 10.1007/s12052-008-0035-x.</w:t>
      </w:r>
    </w:p>
    <w:p w14:paraId="084BA6B0" w14:textId="77777777" w:rsidR="00E04809" w:rsidRPr="00E04809" w:rsidRDefault="00E04809" w:rsidP="00E04809">
      <w:pPr>
        <w:pStyle w:val="EndNoteBibliography"/>
        <w:spacing w:after="0"/>
        <w:ind w:left="720" w:hanging="720"/>
        <w:rPr>
          <w:noProof/>
        </w:rPr>
      </w:pPr>
      <w:r w:rsidRPr="00E04809">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04809">
        <w:rPr>
          <w:i/>
          <w:noProof/>
        </w:rPr>
        <w:t>PLoS Pathogens</w:t>
      </w:r>
      <w:r w:rsidRPr="00E04809">
        <w:rPr>
          <w:noProof/>
        </w:rPr>
        <w:t xml:space="preserve"> 10. doi: 10.1371/journal.ppat.1004547.</w:t>
      </w:r>
    </w:p>
    <w:p w14:paraId="068A862D" w14:textId="77777777" w:rsidR="00E04809" w:rsidRPr="00E04809" w:rsidRDefault="00E04809" w:rsidP="00E04809">
      <w:pPr>
        <w:pStyle w:val="EndNoteBibliography"/>
        <w:spacing w:after="0"/>
        <w:ind w:left="720" w:hanging="720"/>
        <w:rPr>
          <w:noProof/>
        </w:rPr>
      </w:pPr>
      <w:r w:rsidRPr="00E04809">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04809">
        <w:rPr>
          <w:i/>
          <w:noProof/>
        </w:rPr>
        <w:t>PLoS pathogens</w:t>
      </w:r>
      <w:r w:rsidRPr="00E04809">
        <w:rPr>
          <w:noProof/>
        </w:rPr>
        <w:t xml:space="preserve"> 8:e1002979-e1002979. doi: 10.1371/journal.ppat.1002979.</w:t>
      </w:r>
    </w:p>
    <w:p w14:paraId="4976DC1D" w14:textId="77777777" w:rsidR="00E04809" w:rsidRPr="00E04809" w:rsidRDefault="00E04809" w:rsidP="00E04809">
      <w:pPr>
        <w:pStyle w:val="EndNoteBibliography"/>
        <w:spacing w:after="0"/>
        <w:ind w:left="720" w:hanging="720"/>
        <w:rPr>
          <w:noProof/>
        </w:rPr>
      </w:pPr>
      <w:r w:rsidRPr="00E04809">
        <w:rPr>
          <w:noProof/>
        </w:rPr>
        <w:t xml:space="preserve">Hirt, R. P., J. M. Logsdon, B. Healy, M. W. Dorey, W. F. Doolittle, and T. M. Embley. 1999. "Microsporidia are related to Fungi: Evidence from the largest subunit of RNA polymerase II and other proteins."  </w:t>
      </w:r>
      <w:r w:rsidRPr="00E04809">
        <w:rPr>
          <w:i/>
          <w:noProof/>
        </w:rPr>
        <w:t>Proceedings of the National Academy of Sciences</w:t>
      </w:r>
      <w:r w:rsidRPr="00E04809">
        <w:rPr>
          <w:noProof/>
        </w:rPr>
        <w:t xml:space="preserve"> 96:580-585. doi: 10.1073/pnas.96.2.580.</w:t>
      </w:r>
    </w:p>
    <w:p w14:paraId="7CA05317" w14:textId="77777777" w:rsidR="00E04809" w:rsidRPr="00E04809" w:rsidRDefault="00E04809" w:rsidP="00E04809">
      <w:pPr>
        <w:pStyle w:val="EndNoteBibliography"/>
        <w:spacing w:after="0"/>
        <w:ind w:left="720" w:hanging="720"/>
        <w:rPr>
          <w:noProof/>
        </w:rPr>
      </w:pPr>
      <w:r w:rsidRPr="00E04809">
        <w:rPr>
          <w:noProof/>
        </w:rPr>
        <w:t xml:space="preserve">Hirt, Robert P., Bryan Healy, Charles R. Vossbrinck, Elizabeth U. Canning, and T. Martin Embley. 1997. "A mitochondrial Hsp70 orthologue in Vairimorpha necatrix: molecular evidence that microsporidia once contained mitochondria."  </w:t>
      </w:r>
      <w:r w:rsidRPr="00E04809">
        <w:rPr>
          <w:i/>
          <w:noProof/>
        </w:rPr>
        <w:t>Current Biology</w:t>
      </w:r>
      <w:r w:rsidRPr="00E04809">
        <w:rPr>
          <w:noProof/>
        </w:rPr>
        <w:t xml:space="preserve"> 7:995-998. doi: 10.1016/S0960-9822(06)00420-9.</w:t>
      </w:r>
    </w:p>
    <w:p w14:paraId="71894380" w14:textId="77777777" w:rsidR="00E04809" w:rsidRPr="00E04809" w:rsidRDefault="00E04809" w:rsidP="00E04809">
      <w:pPr>
        <w:pStyle w:val="EndNoteBibliography"/>
        <w:spacing w:after="0"/>
        <w:ind w:left="720" w:hanging="720"/>
        <w:rPr>
          <w:noProof/>
        </w:rPr>
      </w:pPr>
      <w:r w:rsidRPr="00E04809">
        <w:rPr>
          <w:noProof/>
        </w:rPr>
        <w:t xml:space="preserve">Huerta-Cepas, Jaime, François Serra, and Peer Bork. 2016. "ETE 3: Reconstruction, Analysis, and Visualization of Phylogenomic Data."  </w:t>
      </w:r>
      <w:r w:rsidRPr="00E04809">
        <w:rPr>
          <w:i/>
          <w:noProof/>
        </w:rPr>
        <w:t>Molecular Biology and Evolution</w:t>
      </w:r>
      <w:r w:rsidRPr="00E04809">
        <w:rPr>
          <w:noProof/>
        </w:rPr>
        <w:t xml:space="preserve"> 33:1635-1638. doi: 10.1093/molbev/msw046.</w:t>
      </w:r>
    </w:p>
    <w:p w14:paraId="0BA7CB1A" w14:textId="77777777" w:rsidR="00E04809" w:rsidRPr="00E04809" w:rsidRDefault="00E04809" w:rsidP="00E04809">
      <w:pPr>
        <w:pStyle w:val="EndNoteBibliography"/>
        <w:spacing w:after="0"/>
        <w:ind w:left="720" w:hanging="720"/>
        <w:rPr>
          <w:noProof/>
        </w:rPr>
      </w:pPr>
      <w:r w:rsidRPr="00E04809">
        <w:rPr>
          <w:noProof/>
        </w:rPr>
        <w:t xml:space="preserve">James, Timothy Y, Adrian Pelin, Linda Bonen, Steven Ahrendt, Divya Sain, Nicolas Corradi, and Jason E Stajich. 2013. "Shared signatures of parasitism and phylogenomics unite Cryptomycota and microsporidia."  </w:t>
      </w:r>
      <w:r w:rsidRPr="00E04809">
        <w:rPr>
          <w:i/>
          <w:noProof/>
        </w:rPr>
        <w:t>Current biology : CB</w:t>
      </w:r>
      <w:r w:rsidRPr="00E04809">
        <w:rPr>
          <w:noProof/>
        </w:rPr>
        <w:t xml:space="preserve"> 23:1548-53. doi: 10.1016/j.cub.2013.06.057.</w:t>
      </w:r>
    </w:p>
    <w:p w14:paraId="6553044E" w14:textId="77777777" w:rsidR="00E04809" w:rsidRPr="00E04809" w:rsidRDefault="00E04809" w:rsidP="00E04809">
      <w:pPr>
        <w:pStyle w:val="EndNoteBibliography"/>
        <w:spacing w:after="0"/>
        <w:ind w:left="720" w:hanging="720"/>
        <w:rPr>
          <w:noProof/>
        </w:rPr>
      </w:pPr>
      <w:r w:rsidRPr="00E04809">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E04809">
        <w:rPr>
          <w:i/>
          <w:noProof/>
        </w:rPr>
        <w:t>Applied and Environmental Microbiology</w:t>
      </w:r>
      <w:r w:rsidRPr="00E04809">
        <w:rPr>
          <w:noProof/>
        </w:rPr>
        <w:t xml:space="preserve"> 73:4071-4073. doi: 10.1128/AEM.00477-07.</w:t>
      </w:r>
    </w:p>
    <w:p w14:paraId="791C8737" w14:textId="77777777" w:rsidR="00E04809" w:rsidRPr="00E04809" w:rsidRDefault="00E04809" w:rsidP="00E04809">
      <w:pPr>
        <w:pStyle w:val="EndNoteBibliography"/>
        <w:spacing w:after="0"/>
        <w:ind w:left="720" w:hanging="720"/>
        <w:rPr>
          <w:noProof/>
        </w:rPr>
      </w:pPr>
      <w:r w:rsidRPr="00E04809">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E04809">
        <w:rPr>
          <w:i/>
          <w:noProof/>
        </w:rPr>
        <w:t>Journal of Eukaryotic Microbiology</w:t>
      </w:r>
      <w:r w:rsidRPr="00E04809">
        <w:rPr>
          <w:noProof/>
        </w:rPr>
        <w:t xml:space="preserve"> 45:273-283. doi: 10.1111/j.1550-7408.1998.tb04536.x.</w:t>
      </w:r>
    </w:p>
    <w:p w14:paraId="25F5A091" w14:textId="77777777" w:rsidR="00E04809" w:rsidRPr="00E04809" w:rsidRDefault="00E04809" w:rsidP="00E04809">
      <w:pPr>
        <w:pStyle w:val="EndNoteBibliography"/>
        <w:spacing w:after="0"/>
        <w:ind w:left="720" w:hanging="720"/>
        <w:rPr>
          <w:noProof/>
        </w:rPr>
      </w:pPr>
      <w:r w:rsidRPr="00E04809">
        <w:rPr>
          <w:noProof/>
        </w:rPr>
        <w:t xml:space="preserve">Jothi, Raja, Teresa M Przytycka, and L Aravind. 2007. "Discovering functional linkages and uncharacterized cellular pathways using phylogenetic profile comparisons: a comprehensive assessment."  </w:t>
      </w:r>
      <w:r w:rsidRPr="00E04809">
        <w:rPr>
          <w:i/>
          <w:noProof/>
        </w:rPr>
        <w:t>BMC bioinformatics</w:t>
      </w:r>
      <w:r w:rsidRPr="00E04809">
        <w:rPr>
          <w:noProof/>
        </w:rPr>
        <w:t xml:space="preserve"> 8:173-173. doi: 10.1186/1471-2105-8-173.</w:t>
      </w:r>
    </w:p>
    <w:p w14:paraId="6DB3CA82" w14:textId="77777777" w:rsidR="00E04809" w:rsidRPr="00E04809" w:rsidRDefault="00E04809" w:rsidP="00E04809">
      <w:pPr>
        <w:pStyle w:val="EndNoteBibliography"/>
        <w:spacing w:after="0"/>
        <w:ind w:left="720" w:hanging="720"/>
        <w:rPr>
          <w:noProof/>
        </w:rPr>
      </w:pPr>
      <w:r w:rsidRPr="00E04809">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E04809">
        <w:rPr>
          <w:i/>
          <w:noProof/>
        </w:rPr>
        <w:t>The Journal of Biochemistry</w:t>
      </w:r>
      <w:r w:rsidRPr="00E04809">
        <w:rPr>
          <w:noProof/>
        </w:rPr>
        <w:t xml:space="preserve"> 120:1095-1103.</w:t>
      </w:r>
    </w:p>
    <w:p w14:paraId="0B038F30" w14:textId="77777777" w:rsidR="00E04809" w:rsidRPr="00E04809" w:rsidRDefault="00E04809" w:rsidP="00E04809">
      <w:pPr>
        <w:pStyle w:val="EndNoteBibliography"/>
        <w:spacing w:after="0"/>
        <w:ind w:left="720" w:hanging="720"/>
        <w:rPr>
          <w:noProof/>
        </w:rPr>
      </w:pPr>
      <w:r w:rsidRPr="00E04809">
        <w:rPr>
          <w:noProof/>
        </w:rPr>
        <w:t xml:space="preserve">Kanehisa, M, and S Goto. 2000. "KEGG: kyoto encyclopedia of genes and genomes."  </w:t>
      </w:r>
      <w:r w:rsidRPr="00E04809">
        <w:rPr>
          <w:i/>
          <w:noProof/>
        </w:rPr>
        <w:t>Nucleic acids research</w:t>
      </w:r>
      <w:r w:rsidRPr="00E04809">
        <w:rPr>
          <w:noProof/>
        </w:rPr>
        <w:t xml:space="preserve"> 28:27-30.</w:t>
      </w:r>
    </w:p>
    <w:p w14:paraId="5B79C551" w14:textId="77777777" w:rsidR="00E04809" w:rsidRPr="00E04809" w:rsidRDefault="00E04809" w:rsidP="00E04809">
      <w:pPr>
        <w:pStyle w:val="EndNoteBibliography"/>
        <w:spacing w:after="0"/>
        <w:ind w:left="720" w:hanging="720"/>
        <w:rPr>
          <w:noProof/>
        </w:rPr>
      </w:pPr>
      <w:r w:rsidRPr="00E04809">
        <w:rPr>
          <w:noProof/>
        </w:rPr>
        <w:t xml:space="preserve">Kanehisa, Minoru, Susumu Goto, Yoko Sato, Masayuki Kawashima, Miho Furumichi, and Mao Tanabe. 2014. "Data, information, knowledge and principle: Back to metabolism in KEGG."  </w:t>
      </w:r>
      <w:r w:rsidRPr="00E04809">
        <w:rPr>
          <w:i/>
          <w:noProof/>
        </w:rPr>
        <w:t>Nucleic Acids Research</w:t>
      </w:r>
      <w:r w:rsidRPr="00E04809">
        <w:rPr>
          <w:noProof/>
        </w:rPr>
        <w:t xml:space="preserve"> 42. doi: 10.1093/nar/gkt1076.</w:t>
      </w:r>
    </w:p>
    <w:p w14:paraId="5EDF2031" w14:textId="77777777" w:rsidR="00E04809" w:rsidRPr="00E04809" w:rsidRDefault="00E04809" w:rsidP="00E04809">
      <w:pPr>
        <w:pStyle w:val="EndNoteBibliography"/>
        <w:spacing w:after="0"/>
        <w:ind w:left="720" w:hanging="720"/>
        <w:rPr>
          <w:noProof/>
        </w:rPr>
      </w:pPr>
      <w:r w:rsidRPr="00E04809">
        <w:rPr>
          <w:noProof/>
        </w:rPr>
        <w:t xml:space="preserve">Kanehisa, Minoru, Yoko Sato, Masayuki Kawashima, Miho Furumichi, and Mao Tanabe. 2016. "KEGG as a reference resource for gene and protein annotation."  </w:t>
      </w:r>
      <w:r w:rsidRPr="00E04809">
        <w:rPr>
          <w:i/>
          <w:noProof/>
        </w:rPr>
        <w:t>Nucleic Acids Research</w:t>
      </w:r>
      <w:r w:rsidRPr="00E04809">
        <w:rPr>
          <w:noProof/>
        </w:rPr>
        <w:t xml:space="preserve"> 44:D457-D462. doi: 10.1093/nar/gkv1070.</w:t>
      </w:r>
    </w:p>
    <w:p w14:paraId="52062237" w14:textId="77777777" w:rsidR="00E04809" w:rsidRPr="00E04809" w:rsidRDefault="00E04809" w:rsidP="00E04809">
      <w:pPr>
        <w:pStyle w:val="EndNoteBibliography"/>
        <w:spacing w:after="0"/>
        <w:ind w:left="720" w:hanging="720"/>
        <w:rPr>
          <w:noProof/>
        </w:rPr>
      </w:pPr>
      <w:r w:rsidRPr="00E04809">
        <w:rPr>
          <w:noProof/>
        </w:rPr>
        <w:t xml:space="preserve">Kanehisa, Minoru, Yoko Sato, and Kanae Morishima. 2016. "BlastKOALA and GhostKOALA: KEGG Tools for Functional Characterization of Genome and Metagenome Sequences."  </w:t>
      </w:r>
      <w:r w:rsidRPr="00E04809">
        <w:rPr>
          <w:i/>
          <w:noProof/>
        </w:rPr>
        <w:t>Journal of Molecular Biology</w:t>
      </w:r>
      <w:r w:rsidRPr="00E04809">
        <w:rPr>
          <w:noProof/>
        </w:rPr>
        <w:t xml:space="preserve"> 428:726-731. doi: 10.1016/j.jmb.2015.11.006.</w:t>
      </w:r>
    </w:p>
    <w:p w14:paraId="51607962" w14:textId="77777777" w:rsidR="00E04809" w:rsidRPr="00E04809" w:rsidRDefault="00E04809" w:rsidP="00E04809">
      <w:pPr>
        <w:pStyle w:val="EndNoteBibliography"/>
        <w:spacing w:after="0"/>
        <w:ind w:left="720" w:hanging="720"/>
        <w:rPr>
          <w:noProof/>
        </w:rPr>
      </w:pPr>
      <w:r w:rsidRPr="00E04809">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04809">
        <w:rPr>
          <w:i/>
          <w:noProof/>
        </w:rPr>
        <w:t>Nature</w:t>
      </w:r>
      <w:r w:rsidRPr="00E04809">
        <w:rPr>
          <w:noProof/>
        </w:rPr>
        <w:t xml:space="preserve"> 414:450-453. doi: 10.1038/35106579.</w:t>
      </w:r>
    </w:p>
    <w:p w14:paraId="711534DF" w14:textId="77777777" w:rsidR="00E04809" w:rsidRPr="00E04809" w:rsidRDefault="00E04809" w:rsidP="00E04809">
      <w:pPr>
        <w:pStyle w:val="EndNoteBibliography"/>
        <w:spacing w:after="0"/>
        <w:ind w:left="720" w:hanging="720"/>
        <w:rPr>
          <w:noProof/>
        </w:rPr>
      </w:pPr>
      <w:r w:rsidRPr="00E04809">
        <w:rPr>
          <w:noProof/>
        </w:rPr>
        <w:t xml:space="preserve">Kaya, Ghosh, and Weiss Louis M. 2012. "T cell response and persistence of the microsporidia."  </w:t>
      </w:r>
      <w:r w:rsidRPr="00E04809">
        <w:rPr>
          <w:i/>
          <w:noProof/>
        </w:rPr>
        <w:t>FEMS Microbiology Reviews</w:t>
      </w:r>
      <w:r w:rsidRPr="00E04809">
        <w:rPr>
          <w:noProof/>
        </w:rPr>
        <w:t xml:space="preserve"> 36:748-760. doi: 10.1111/j.1574-6976.2011.00318.x.</w:t>
      </w:r>
    </w:p>
    <w:p w14:paraId="549EF8BE" w14:textId="77777777" w:rsidR="00E04809" w:rsidRPr="00E04809" w:rsidRDefault="00E04809" w:rsidP="00E04809">
      <w:pPr>
        <w:pStyle w:val="EndNoteBibliography"/>
        <w:spacing w:after="0"/>
        <w:ind w:left="720" w:hanging="720"/>
        <w:rPr>
          <w:noProof/>
        </w:rPr>
      </w:pPr>
      <w:r w:rsidRPr="00E04809">
        <w:rPr>
          <w:noProof/>
        </w:rPr>
        <w:t xml:space="preserve">Keeling, P. J., and W. F. Doolittle. 1996. "Alpha-tubulin from early-diverging eukaryotic lineages and the evolution of the tubulin family."  </w:t>
      </w:r>
      <w:r w:rsidRPr="00E04809">
        <w:rPr>
          <w:i/>
          <w:noProof/>
        </w:rPr>
        <w:t>Molecular Biology and Evolution</w:t>
      </w:r>
      <w:r w:rsidRPr="00E04809">
        <w:rPr>
          <w:noProof/>
        </w:rPr>
        <w:t xml:space="preserve"> 13:1297-1305. doi: 10.1093/oxfordjournals.molbev.a025576.</w:t>
      </w:r>
    </w:p>
    <w:p w14:paraId="05F47A70" w14:textId="77777777" w:rsidR="00E04809" w:rsidRPr="00E04809" w:rsidRDefault="00E04809" w:rsidP="00E04809">
      <w:pPr>
        <w:pStyle w:val="EndNoteBibliography"/>
        <w:spacing w:after="0"/>
        <w:ind w:left="720" w:hanging="720"/>
        <w:rPr>
          <w:noProof/>
        </w:rPr>
      </w:pPr>
      <w:r w:rsidRPr="00E04809">
        <w:rPr>
          <w:noProof/>
        </w:rPr>
        <w:t xml:space="preserve">Keeling, Patrick. 2009. "Five questions about microsporidia."  </w:t>
      </w:r>
      <w:r w:rsidRPr="00E04809">
        <w:rPr>
          <w:i/>
          <w:noProof/>
        </w:rPr>
        <w:t>PLoS pathogens</w:t>
      </w:r>
      <w:r w:rsidRPr="00E04809">
        <w:rPr>
          <w:noProof/>
        </w:rPr>
        <w:t xml:space="preserve"> 5:e1000489-e1000489. doi: 10.1371/journal.ppat.1000489.</w:t>
      </w:r>
    </w:p>
    <w:p w14:paraId="61DD7BD8" w14:textId="77777777" w:rsidR="00E04809" w:rsidRPr="00E04809" w:rsidRDefault="00E04809" w:rsidP="00E04809">
      <w:pPr>
        <w:pStyle w:val="EndNoteBibliography"/>
        <w:spacing w:after="0"/>
        <w:ind w:left="720" w:hanging="720"/>
        <w:rPr>
          <w:noProof/>
        </w:rPr>
      </w:pPr>
      <w:r w:rsidRPr="00E04809">
        <w:rPr>
          <w:noProof/>
        </w:rPr>
        <w:t xml:space="preserve">Keeling, Patrick J, and Nicolas Corradi. 2011. "Shrink it or lose it: balancing loss of function with shrinking genomes in the microsporidia."  </w:t>
      </w:r>
      <w:r w:rsidRPr="00E04809">
        <w:rPr>
          <w:i/>
          <w:noProof/>
        </w:rPr>
        <w:t>Virulence</w:t>
      </w:r>
      <w:r w:rsidRPr="00E04809">
        <w:rPr>
          <w:noProof/>
        </w:rPr>
        <w:t xml:space="preserve"> 2:67-70. doi: 10.4161/viru.2.1.14606.</w:t>
      </w:r>
    </w:p>
    <w:p w14:paraId="531CD5C1" w14:textId="77777777" w:rsidR="00E04809" w:rsidRPr="00E04809" w:rsidRDefault="00E04809" w:rsidP="00E04809">
      <w:pPr>
        <w:pStyle w:val="EndNoteBibliography"/>
        <w:spacing w:after="0"/>
        <w:ind w:left="720" w:hanging="720"/>
        <w:rPr>
          <w:noProof/>
        </w:rPr>
      </w:pPr>
      <w:r w:rsidRPr="00E04809">
        <w:rPr>
          <w:noProof/>
        </w:rPr>
        <w:t xml:space="preserve">Keeling, Patrick J, and Naomi M Fast. 2002. "Microsporidia: biology and evolution of highly reduced intracellular parasites."  </w:t>
      </w:r>
      <w:r w:rsidRPr="00E04809">
        <w:rPr>
          <w:i/>
          <w:noProof/>
        </w:rPr>
        <w:t>Annual review of microbiology</w:t>
      </w:r>
      <w:r w:rsidRPr="00E04809">
        <w:rPr>
          <w:noProof/>
        </w:rPr>
        <w:t xml:space="preserve"> 56:93-116. doi: 10.1146/annurev.micro.56.012302.160854.</w:t>
      </w:r>
    </w:p>
    <w:p w14:paraId="638696B1" w14:textId="77777777" w:rsidR="00E04809" w:rsidRPr="00E04809" w:rsidRDefault="00E04809" w:rsidP="00E04809">
      <w:pPr>
        <w:pStyle w:val="EndNoteBibliography"/>
        <w:spacing w:after="0"/>
        <w:ind w:left="720" w:hanging="720"/>
        <w:rPr>
          <w:noProof/>
        </w:rPr>
      </w:pPr>
      <w:r w:rsidRPr="00E04809">
        <w:rPr>
          <w:noProof/>
        </w:rPr>
        <w:t xml:space="preserve">Keeling, Patrick J., Melissa A. Luker, and Jeffrey D. Palmer. 2000. "Evidence from beta-tubulin phylogeny that microsporidia evolved from within the fungi."  </w:t>
      </w:r>
      <w:r w:rsidRPr="00E04809">
        <w:rPr>
          <w:i/>
          <w:noProof/>
        </w:rPr>
        <w:t>Molecular Biology and Evolution</w:t>
      </w:r>
      <w:r w:rsidRPr="00E04809">
        <w:rPr>
          <w:noProof/>
        </w:rPr>
        <w:t xml:space="preserve"> 17:23-31. doi: 10.1093/oxfordjournals.molbev.a026235.</w:t>
      </w:r>
    </w:p>
    <w:p w14:paraId="2B9E3747" w14:textId="77777777" w:rsidR="00E04809" w:rsidRPr="00E04809" w:rsidRDefault="00E04809" w:rsidP="00E04809">
      <w:pPr>
        <w:pStyle w:val="EndNoteBibliography"/>
        <w:spacing w:after="0"/>
        <w:ind w:left="720" w:hanging="720"/>
        <w:rPr>
          <w:noProof/>
        </w:rPr>
      </w:pPr>
      <w:r w:rsidRPr="00E04809">
        <w:rPr>
          <w:noProof/>
        </w:rPr>
        <w:t xml:space="preserve">Kensche, Philip R, Vera van Noort, Bas E Dutilh, and Martijn A Huynen. 2008. "Practical and theoretical advances in predicting the function of a protein by its phylogenetic distribution."  </w:t>
      </w:r>
      <w:r w:rsidRPr="00E04809">
        <w:rPr>
          <w:i/>
          <w:noProof/>
        </w:rPr>
        <w:t>Journal of the Royal Society, Interface / the Royal Society</w:t>
      </w:r>
      <w:r w:rsidRPr="00E04809">
        <w:rPr>
          <w:noProof/>
        </w:rPr>
        <w:t xml:space="preserve"> 5:151-70. doi: 10.1098/rsif.2007.1047.</w:t>
      </w:r>
    </w:p>
    <w:p w14:paraId="586A0C4B" w14:textId="77777777" w:rsidR="00E04809" w:rsidRPr="00E04809" w:rsidRDefault="00E04809" w:rsidP="00E04809">
      <w:pPr>
        <w:pStyle w:val="EndNoteBibliography"/>
        <w:spacing w:after="0"/>
        <w:ind w:left="720" w:hanging="720"/>
        <w:rPr>
          <w:noProof/>
        </w:rPr>
      </w:pPr>
      <w:r w:rsidRPr="00E04809">
        <w:rPr>
          <w:noProof/>
        </w:rPr>
        <w:t xml:space="preserve">Kmmari, Suresh, Srinu Rathlavath, Devika Pillai, and Gadasu Rajesh. 2018. "Hepatopancreatic Microsporidiasis (HPM) in Shrimp Culture: A Review."  </w:t>
      </w:r>
      <w:r w:rsidRPr="00E04809">
        <w:rPr>
          <w:i/>
          <w:noProof/>
        </w:rPr>
        <w:t>International Journal of Current Microbiology and Applied Sciences</w:t>
      </w:r>
      <w:r w:rsidRPr="00E04809">
        <w:rPr>
          <w:noProof/>
        </w:rPr>
        <w:t xml:space="preserve"> 7:3208-3215. doi: 10.20546/ijcmas.2018.701.383.</w:t>
      </w:r>
    </w:p>
    <w:p w14:paraId="318A96F5" w14:textId="77777777" w:rsidR="00E04809" w:rsidRPr="00E04809" w:rsidRDefault="00E04809" w:rsidP="00E04809">
      <w:pPr>
        <w:pStyle w:val="EndNoteBibliography"/>
        <w:spacing w:after="0"/>
        <w:ind w:left="720" w:hanging="720"/>
        <w:rPr>
          <w:noProof/>
        </w:rPr>
      </w:pPr>
      <w:r w:rsidRPr="00E04809">
        <w:rPr>
          <w:noProof/>
        </w:rPr>
        <w:t xml:space="preserve">Koestler, Tina, and Ingo Ebersberger. 2011. "Zygomycetes, Microsporidia, and the Evolutionary Ancestry of Sex Determination."  </w:t>
      </w:r>
      <w:r w:rsidRPr="00E04809">
        <w:rPr>
          <w:i/>
          <w:noProof/>
        </w:rPr>
        <w:t>Genome Biology and Evolution</w:t>
      </w:r>
      <w:r w:rsidRPr="00E04809">
        <w:rPr>
          <w:noProof/>
        </w:rPr>
        <w:t xml:space="preserve"> 3:186-194. doi: 10.1093/gbe/evr009.</w:t>
      </w:r>
    </w:p>
    <w:p w14:paraId="0F9F4AC7" w14:textId="77777777" w:rsidR="00E04809" w:rsidRPr="00E04809" w:rsidRDefault="00E04809" w:rsidP="00E04809">
      <w:pPr>
        <w:pStyle w:val="EndNoteBibliography"/>
        <w:spacing w:after="0"/>
        <w:ind w:left="720" w:hanging="720"/>
        <w:rPr>
          <w:noProof/>
        </w:rPr>
      </w:pPr>
      <w:r w:rsidRPr="00E04809">
        <w:rPr>
          <w:noProof/>
        </w:rPr>
        <w:t xml:space="preserve">Koestler, Tina, Arndt von Haeseler, and Ingo Ebersberger. 2010. "FACT: functional annotation transfer between proteins with similar feature architectures."  </w:t>
      </w:r>
      <w:r w:rsidRPr="00E04809">
        <w:rPr>
          <w:i/>
          <w:noProof/>
        </w:rPr>
        <w:t>BMC bioinformatics</w:t>
      </w:r>
      <w:r w:rsidRPr="00E04809">
        <w:rPr>
          <w:noProof/>
        </w:rPr>
        <w:t xml:space="preserve"> 11:417-417. doi: 10.1186/1471-2105-11-417.</w:t>
      </w:r>
    </w:p>
    <w:p w14:paraId="569F6BF3" w14:textId="77777777" w:rsidR="00E04809" w:rsidRPr="00E04809" w:rsidRDefault="00E04809" w:rsidP="00E04809">
      <w:pPr>
        <w:pStyle w:val="EndNoteBibliography"/>
        <w:spacing w:after="0"/>
        <w:ind w:left="720" w:hanging="720"/>
        <w:rPr>
          <w:noProof/>
        </w:rPr>
      </w:pPr>
      <w:r w:rsidRPr="00E04809">
        <w:rPr>
          <w:noProof/>
        </w:rPr>
        <w:t xml:space="preserve">Kolaczkowski, Bryan, and Joseph W Thornton. 2009. "Long-Branch Attraction Bias and Inconsistency in Bayesian Phylogenetics."  </w:t>
      </w:r>
      <w:r w:rsidRPr="00E04809">
        <w:rPr>
          <w:i/>
          <w:noProof/>
        </w:rPr>
        <w:t>PLoS ONE</w:t>
      </w:r>
      <w:r w:rsidRPr="00E04809">
        <w:rPr>
          <w:noProof/>
        </w:rPr>
        <w:t xml:space="preserve"> 4:12.</w:t>
      </w:r>
    </w:p>
    <w:p w14:paraId="578F182E" w14:textId="77777777" w:rsidR="00E04809" w:rsidRPr="00E04809" w:rsidRDefault="00E04809" w:rsidP="00E04809">
      <w:pPr>
        <w:pStyle w:val="EndNoteBibliography"/>
        <w:spacing w:after="0"/>
        <w:ind w:left="720" w:hanging="720"/>
        <w:rPr>
          <w:noProof/>
        </w:rPr>
      </w:pPr>
      <w:r w:rsidRPr="00E04809">
        <w:rPr>
          <w:noProof/>
        </w:rPr>
        <w:t xml:space="preserve">Kristensen, D. M., Y. I. Wolf, A. R. Mushegian, and E. V. Koonin. 2011. "Computational methods for Gene Orthology inference."  </w:t>
      </w:r>
      <w:r w:rsidRPr="00E04809">
        <w:rPr>
          <w:i/>
          <w:noProof/>
        </w:rPr>
        <w:t>Briefings in Bioinformatics</w:t>
      </w:r>
      <w:r w:rsidRPr="00E04809">
        <w:rPr>
          <w:noProof/>
        </w:rPr>
        <w:t xml:space="preserve"> 12:379-391. doi: 10.1093/bib/bbr030.</w:t>
      </w:r>
    </w:p>
    <w:p w14:paraId="1BA3291A" w14:textId="77777777" w:rsidR="00E04809" w:rsidRPr="00E04809" w:rsidRDefault="00E04809" w:rsidP="00E04809">
      <w:pPr>
        <w:pStyle w:val="EndNoteBibliography"/>
        <w:spacing w:after="0"/>
        <w:ind w:left="720" w:hanging="720"/>
        <w:rPr>
          <w:noProof/>
        </w:rPr>
      </w:pPr>
      <w:r w:rsidRPr="00E04809">
        <w:rPr>
          <w:noProof/>
        </w:rPr>
        <w:t xml:space="preserve">Kück, Patrick, Christoph Mayer, Johann-Wolfgang Wägele, and Bernhard Misof. 2012. "Long Branch Effects Distort Maximum Likelihood Phylogenies in Simulations Despite Selection of the Correct Model."  </w:t>
      </w:r>
      <w:r w:rsidRPr="00E04809">
        <w:rPr>
          <w:i/>
          <w:noProof/>
        </w:rPr>
        <w:t>PLoS ONE</w:t>
      </w:r>
      <w:r w:rsidRPr="00E04809">
        <w:rPr>
          <w:noProof/>
        </w:rPr>
        <w:t xml:space="preserve"> 7:e36593. doi: 10.1371/journal.pone.0036593.</w:t>
      </w:r>
    </w:p>
    <w:p w14:paraId="39D3B2B7" w14:textId="77777777" w:rsidR="00E04809" w:rsidRPr="00E04809" w:rsidRDefault="00E04809" w:rsidP="00E04809">
      <w:pPr>
        <w:pStyle w:val="EndNoteBibliography"/>
        <w:spacing w:after="0"/>
        <w:ind w:left="720" w:hanging="720"/>
        <w:rPr>
          <w:noProof/>
        </w:rPr>
      </w:pPr>
      <w:r w:rsidRPr="00E04809">
        <w:rPr>
          <w:noProof/>
        </w:rPr>
        <w:t xml:space="preserve">Kudo, R. R., and E. W. Daniels. 1963. "An Electron Microscope Study of the Spore of a Microsporidian, Thelohania californica*."  </w:t>
      </w:r>
      <w:r w:rsidRPr="00E04809">
        <w:rPr>
          <w:i/>
          <w:noProof/>
        </w:rPr>
        <w:t>The Journal of Protozoology</w:t>
      </w:r>
      <w:r w:rsidRPr="00E04809">
        <w:rPr>
          <w:noProof/>
        </w:rPr>
        <w:t xml:space="preserve"> 10:112-120. doi: 10.1111/j.1550-7408.1963.tb01645.x.</w:t>
      </w:r>
    </w:p>
    <w:p w14:paraId="2D7A8BE0" w14:textId="77777777" w:rsidR="00E04809" w:rsidRPr="00E04809" w:rsidRDefault="00E04809" w:rsidP="00E04809">
      <w:pPr>
        <w:pStyle w:val="EndNoteBibliography"/>
        <w:spacing w:after="0"/>
        <w:ind w:left="720" w:hanging="720"/>
        <w:rPr>
          <w:noProof/>
        </w:rPr>
      </w:pPr>
      <w:r w:rsidRPr="00E04809">
        <w:rPr>
          <w:noProof/>
        </w:rPr>
        <w:t xml:space="preserve">Larkin, M. A., G. Blackshields, N. P. Brown, R. Chenna, P. A. McGettigan, H. McWilliam, F. Valentin, I. M. Wallace, A. Wilm, R. Lopez, J. D. Thompson, T. J. Gibson, and D. G. Higgins. 2007. "Clustal W and Clustal X version 2.0."  </w:t>
      </w:r>
      <w:r w:rsidRPr="00E04809">
        <w:rPr>
          <w:i/>
          <w:noProof/>
        </w:rPr>
        <w:t>Bioinformatics</w:t>
      </w:r>
      <w:r w:rsidRPr="00E04809">
        <w:rPr>
          <w:noProof/>
        </w:rPr>
        <w:t xml:space="preserve"> 23:2947-2948. doi: 10.1093/bioinformatics/btm404.</w:t>
      </w:r>
    </w:p>
    <w:p w14:paraId="4AD5370B" w14:textId="77777777" w:rsidR="00E04809" w:rsidRPr="00E04809" w:rsidRDefault="00E04809" w:rsidP="00E04809">
      <w:pPr>
        <w:pStyle w:val="EndNoteBibliography"/>
        <w:spacing w:after="0"/>
        <w:ind w:left="720" w:hanging="720"/>
        <w:rPr>
          <w:noProof/>
        </w:rPr>
      </w:pPr>
      <w:r w:rsidRPr="00E04809">
        <w:rPr>
          <w:noProof/>
        </w:rPr>
        <w:t xml:space="preserve">Le, Si Quang, and Olivier Gascuel. 2008. "An improved general amino acid replacement matrix."  </w:t>
      </w:r>
      <w:r w:rsidRPr="00E04809">
        <w:rPr>
          <w:i/>
          <w:noProof/>
        </w:rPr>
        <w:t>Molecular Biology and Evolution</w:t>
      </w:r>
      <w:r w:rsidRPr="00E04809">
        <w:rPr>
          <w:noProof/>
        </w:rPr>
        <w:t xml:space="preserve"> 25:1307-1320. doi: 10.1093/molbev/msn067.</w:t>
      </w:r>
    </w:p>
    <w:p w14:paraId="13F6D1ED" w14:textId="77777777" w:rsidR="00E04809" w:rsidRPr="00E04809" w:rsidRDefault="00E04809" w:rsidP="00E04809">
      <w:pPr>
        <w:pStyle w:val="EndNoteBibliography"/>
        <w:spacing w:after="0"/>
        <w:ind w:left="720" w:hanging="720"/>
        <w:rPr>
          <w:noProof/>
        </w:rPr>
      </w:pPr>
      <w:r w:rsidRPr="00E04809">
        <w:rPr>
          <w:noProof/>
        </w:rPr>
        <w:t xml:space="preserve">Lee, John Hwa. 2008. "Molecular Detection of Enterocytozoon bieneusi and Identification of a Potentially Human-Pathogenic Genotype in Milk."  </w:t>
      </w:r>
      <w:r w:rsidRPr="00E04809">
        <w:rPr>
          <w:i/>
          <w:noProof/>
        </w:rPr>
        <w:t>Applied and Environmental Microbiology</w:t>
      </w:r>
      <w:r w:rsidRPr="00E04809">
        <w:rPr>
          <w:noProof/>
        </w:rPr>
        <w:t xml:space="preserve"> 74:1664-1666. doi: 10.1128/AEM.02110-07.</w:t>
      </w:r>
    </w:p>
    <w:p w14:paraId="482316ED" w14:textId="77777777" w:rsidR="00E04809" w:rsidRPr="00E04809" w:rsidRDefault="00E04809" w:rsidP="00E04809">
      <w:pPr>
        <w:pStyle w:val="EndNoteBibliography"/>
        <w:spacing w:after="0"/>
        <w:ind w:left="720" w:hanging="720"/>
        <w:rPr>
          <w:noProof/>
        </w:rPr>
      </w:pPr>
      <w:r w:rsidRPr="00E04809">
        <w:rPr>
          <w:noProof/>
        </w:rPr>
        <w:t xml:space="preserve">Lee, Soo Chan, Nicolas Corradi, Edmond J. Byrnes, Santiago Torres-Martinez, Fred S. Dietrich, Patrick J. Keeling, and Joseph Heitman. 2008. "Microsporidia evolved from ancestral sexual fungi."  </w:t>
      </w:r>
      <w:r w:rsidRPr="00E04809">
        <w:rPr>
          <w:i/>
          <w:noProof/>
        </w:rPr>
        <w:t>Current biology : CB</w:t>
      </w:r>
      <w:r w:rsidRPr="00E04809">
        <w:rPr>
          <w:noProof/>
        </w:rPr>
        <w:t xml:space="preserve"> 18:1675-1679. doi: 10.1016/j.cub.2008.09.030.</w:t>
      </w:r>
    </w:p>
    <w:p w14:paraId="240AD2B8" w14:textId="77777777" w:rsidR="00E04809" w:rsidRPr="00E04809" w:rsidRDefault="00E04809" w:rsidP="00E04809">
      <w:pPr>
        <w:pStyle w:val="EndNoteBibliography"/>
        <w:spacing w:after="0"/>
        <w:ind w:left="720" w:hanging="720"/>
        <w:rPr>
          <w:noProof/>
        </w:rPr>
      </w:pPr>
      <w:r w:rsidRPr="00E04809">
        <w:rPr>
          <w:noProof/>
        </w:rPr>
        <w:t xml:space="preserve">Letunic, Ivica, Tobias Doerks, and Peer Bork. 2012. "SMART 7: Recent updates to the protein domain annotation resource."  </w:t>
      </w:r>
      <w:r w:rsidRPr="00E04809">
        <w:rPr>
          <w:i/>
          <w:noProof/>
        </w:rPr>
        <w:t>Nucleic Acids Research</w:t>
      </w:r>
      <w:r w:rsidRPr="00E04809">
        <w:rPr>
          <w:noProof/>
        </w:rPr>
        <w:t xml:space="preserve"> 40. doi: 10.1093/nar/gkr931.</w:t>
      </w:r>
    </w:p>
    <w:p w14:paraId="6D6D6B84" w14:textId="77777777" w:rsidR="00E04809" w:rsidRPr="00E04809" w:rsidRDefault="00E04809" w:rsidP="00E04809">
      <w:pPr>
        <w:pStyle w:val="EndNoteBibliography"/>
        <w:spacing w:after="0"/>
        <w:ind w:left="720" w:hanging="720"/>
        <w:rPr>
          <w:noProof/>
        </w:rPr>
      </w:pPr>
      <w:r w:rsidRPr="00E04809">
        <w:rPr>
          <w:noProof/>
        </w:rPr>
        <w:t xml:space="preserve">Li, Li, Christian J Stoeckert, and David S Roos. 2003. "OrthoMCL: identification of ortholog groups for eukaryotic genomes."  </w:t>
      </w:r>
      <w:r w:rsidRPr="00E04809">
        <w:rPr>
          <w:i/>
          <w:noProof/>
        </w:rPr>
        <w:t>Genome research</w:t>
      </w:r>
      <w:r w:rsidRPr="00E04809">
        <w:rPr>
          <w:noProof/>
        </w:rPr>
        <w:t xml:space="preserve"> 13:2178-89. doi: 10.1101/gr.1224503.</w:t>
      </w:r>
    </w:p>
    <w:p w14:paraId="152CEBCA" w14:textId="77777777" w:rsidR="00E04809" w:rsidRPr="00E04809" w:rsidRDefault="00E04809" w:rsidP="00E04809">
      <w:pPr>
        <w:pStyle w:val="EndNoteBibliography"/>
        <w:spacing w:after="0"/>
        <w:ind w:left="720" w:hanging="720"/>
        <w:rPr>
          <w:noProof/>
        </w:rPr>
      </w:pPr>
      <w:r w:rsidRPr="00E04809">
        <w:rPr>
          <w:noProof/>
        </w:rPr>
        <w:t xml:space="preserve">Li, Teng, Jimeng Hua, April M Wright, Ying Cui, Qiang Xie, Wenjun Bu, and David M Hillis. 2014. "Long-branch attraction and the phylogeny of true water bugs (Hemiptera: Nepomorpha) as estimated from mitochondrial genomes."  </w:t>
      </w:r>
      <w:r w:rsidRPr="00E04809">
        <w:rPr>
          <w:i/>
          <w:noProof/>
        </w:rPr>
        <w:t>BMC Evolutionary Biology</w:t>
      </w:r>
      <w:r w:rsidRPr="00E04809">
        <w:rPr>
          <w:noProof/>
        </w:rPr>
        <w:t xml:space="preserve"> 14:99. doi: 10.1186/1471-2148-14-99.</w:t>
      </w:r>
    </w:p>
    <w:p w14:paraId="6BD07022" w14:textId="77777777" w:rsidR="00E04809" w:rsidRPr="00E04809" w:rsidRDefault="00E04809" w:rsidP="00E04809">
      <w:pPr>
        <w:pStyle w:val="EndNoteBibliography"/>
        <w:spacing w:after="0"/>
        <w:ind w:left="720" w:hanging="720"/>
        <w:rPr>
          <w:noProof/>
        </w:rPr>
      </w:pPr>
      <w:r w:rsidRPr="00E04809">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E04809">
        <w:rPr>
          <w:i/>
          <w:noProof/>
        </w:rPr>
        <w:t>PLoS ONE</w:t>
      </w:r>
      <w:r w:rsidRPr="00E04809">
        <w:rPr>
          <w:noProof/>
        </w:rPr>
        <w:t xml:space="preserve"> 9:e97623. doi: 10.1371/journal.pone.0097623.</w:t>
      </w:r>
    </w:p>
    <w:p w14:paraId="346F9D07" w14:textId="77777777" w:rsidR="00E04809" w:rsidRPr="00E04809" w:rsidRDefault="00E04809" w:rsidP="00E04809">
      <w:pPr>
        <w:pStyle w:val="EndNoteBibliography"/>
        <w:spacing w:after="0"/>
        <w:ind w:left="720" w:hanging="720"/>
        <w:rPr>
          <w:noProof/>
        </w:rPr>
      </w:pPr>
      <w:r w:rsidRPr="00E04809">
        <w:rPr>
          <w:noProof/>
        </w:rPr>
        <w:t xml:space="preserve">Li, Yang, Sarah E. Calvo, Roee Gutman, Jun S. Liu, and Vamsi K. Mootha. 2014. "Expansion of Biological Pathways Based on Evolutionary Inference."  </w:t>
      </w:r>
      <w:r w:rsidRPr="00E04809">
        <w:rPr>
          <w:i/>
          <w:noProof/>
        </w:rPr>
        <w:t>Cell</w:t>
      </w:r>
      <w:r w:rsidRPr="00E04809">
        <w:rPr>
          <w:noProof/>
        </w:rPr>
        <w:t xml:space="preserve"> 158:213-225. doi: 10.1016/j.cell.2014.05.034.</w:t>
      </w:r>
    </w:p>
    <w:p w14:paraId="351F1B56" w14:textId="77777777" w:rsidR="00E04809" w:rsidRPr="00E04809" w:rsidRDefault="00E04809" w:rsidP="00E04809">
      <w:pPr>
        <w:pStyle w:val="EndNoteBibliography"/>
        <w:spacing w:after="0"/>
        <w:ind w:left="720" w:hanging="720"/>
        <w:rPr>
          <w:noProof/>
        </w:rPr>
      </w:pPr>
      <w:r w:rsidRPr="00E04809">
        <w:rPr>
          <w:noProof/>
        </w:rPr>
        <w:t xml:space="preserve">Loewenstein, Yaniv, Domenico Raimondo, Oliver C Redfern, James Watson, Dmitrij Frishman, Michal Linial, Christine Orengo, Janet Thornton, and Anna Tramontano. 2009. "Protein function annotation by homology-based inference."  </w:t>
      </w:r>
      <w:r w:rsidRPr="00E04809">
        <w:rPr>
          <w:i/>
          <w:noProof/>
        </w:rPr>
        <w:t>Genome Biology</w:t>
      </w:r>
      <w:r w:rsidRPr="00E04809">
        <w:rPr>
          <w:noProof/>
        </w:rPr>
        <w:t xml:space="preserve"> 10:207. doi: 10.1186/gb-2009-10-2-207.</w:t>
      </w:r>
    </w:p>
    <w:p w14:paraId="629E3EC6" w14:textId="77777777" w:rsidR="00E04809" w:rsidRPr="00E04809" w:rsidRDefault="00E04809" w:rsidP="00E04809">
      <w:pPr>
        <w:pStyle w:val="EndNoteBibliography"/>
        <w:spacing w:after="0"/>
        <w:ind w:left="720" w:hanging="720"/>
        <w:rPr>
          <w:noProof/>
        </w:rPr>
      </w:pPr>
      <w:r w:rsidRPr="00E04809">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E04809">
        <w:rPr>
          <w:i/>
          <w:noProof/>
        </w:rPr>
        <w:t>Clinical Infectious Diseases</w:t>
      </w:r>
      <w:r w:rsidRPr="00E04809">
        <w:rPr>
          <w:noProof/>
        </w:rPr>
        <w:t xml:space="preserve"> 34:918-921. doi: 10.1086/339205.</w:t>
      </w:r>
    </w:p>
    <w:p w14:paraId="37677CC7" w14:textId="77777777" w:rsidR="00E04809" w:rsidRPr="00E04809" w:rsidRDefault="00E04809" w:rsidP="00E04809">
      <w:pPr>
        <w:pStyle w:val="EndNoteBibliography"/>
        <w:spacing w:after="0"/>
        <w:ind w:left="720" w:hanging="720"/>
        <w:rPr>
          <w:noProof/>
        </w:rPr>
      </w:pPr>
      <w:r w:rsidRPr="00E04809">
        <w:rPr>
          <w:noProof/>
        </w:rPr>
        <w:t xml:space="preserve">Luallen, Robert J, Aaron W Reinke, Linda Tong, Michael R Botts, Marie-Anne Félix, and Emily R Troemel. 2016. "Discovery of a Natural Microsporidian Pathogen with a Broad Tissue Tropism in Caenorhabditis elegans."  </w:t>
      </w:r>
      <w:r w:rsidRPr="00E04809">
        <w:rPr>
          <w:i/>
          <w:noProof/>
        </w:rPr>
        <w:t>PLOS Pathogens</w:t>
      </w:r>
      <w:r w:rsidRPr="00E04809">
        <w:rPr>
          <w:noProof/>
        </w:rPr>
        <w:t>:28.</w:t>
      </w:r>
    </w:p>
    <w:p w14:paraId="373D80AD" w14:textId="77777777" w:rsidR="00E04809" w:rsidRPr="00E04809" w:rsidRDefault="00E04809" w:rsidP="00E04809">
      <w:pPr>
        <w:pStyle w:val="EndNoteBibliography"/>
        <w:spacing w:after="0"/>
        <w:ind w:left="720" w:hanging="720"/>
        <w:rPr>
          <w:noProof/>
        </w:rPr>
      </w:pPr>
      <w:r w:rsidRPr="00E04809">
        <w:rPr>
          <w:noProof/>
        </w:rPr>
        <w:t xml:space="preserve">Madera, Martin, and Julian Gough. 2002. "A comparison of profile hidden Markov model procedures for remote homology detection."  </w:t>
      </w:r>
      <w:r w:rsidRPr="00E04809">
        <w:rPr>
          <w:i/>
          <w:noProof/>
        </w:rPr>
        <w:t>Nucleic Acids Research</w:t>
      </w:r>
      <w:r w:rsidRPr="00E04809">
        <w:rPr>
          <w:noProof/>
        </w:rPr>
        <w:t xml:space="preserve"> 30:4321-4328.</w:t>
      </w:r>
    </w:p>
    <w:p w14:paraId="2DA2EE01" w14:textId="77777777" w:rsidR="00E04809" w:rsidRPr="00E04809" w:rsidRDefault="00E04809" w:rsidP="00E04809">
      <w:pPr>
        <w:pStyle w:val="EndNoteBibliography"/>
        <w:spacing w:after="0"/>
        <w:ind w:left="720" w:hanging="720"/>
        <w:rPr>
          <w:noProof/>
        </w:rPr>
      </w:pPr>
      <w:r w:rsidRPr="00E04809">
        <w:rPr>
          <w:noProof/>
        </w:rPr>
        <w:t xml:space="preserve">Mann, H. B., and D. R. Whitney. 1947. "On a Test of Whether one of Two Random Variables is Stochastically Larger than the Other."  </w:t>
      </w:r>
      <w:r w:rsidRPr="00E04809">
        <w:rPr>
          <w:i/>
          <w:noProof/>
        </w:rPr>
        <w:t>The Annals of Mathematical Statistics</w:t>
      </w:r>
      <w:r w:rsidRPr="00E04809">
        <w:rPr>
          <w:noProof/>
        </w:rPr>
        <w:t xml:space="preserve"> 18:50-60.</w:t>
      </w:r>
    </w:p>
    <w:p w14:paraId="664D8333" w14:textId="77777777" w:rsidR="00E04809" w:rsidRPr="00E04809" w:rsidRDefault="00E04809" w:rsidP="00E04809">
      <w:pPr>
        <w:pStyle w:val="EndNoteBibliography"/>
        <w:spacing w:after="0"/>
        <w:ind w:left="720" w:hanging="720"/>
        <w:rPr>
          <w:noProof/>
        </w:rPr>
      </w:pPr>
      <w:r w:rsidRPr="00E04809">
        <w:rPr>
          <w:noProof/>
        </w:rPr>
        <w:t xml:space="preserve">Mathis, Alexander, Rainer Weber, and Peter Deplazes. 2005. "Zoonotic Potential of the Microsporidia."  </w:t>
      </w:r>
      <w:r w:rsidRPr="00E04809">
        <w:rPr>
          <w:i/>
          <w:noProof/>
        </w:rPr>
        <w:t>Clinical Microbiology Reviews</w:t>
      </w:r>
      <w:r w:rsidRPr="00E04809">
        <w:rPr>
          <w:noProof/>
        </w:rPr>
        <w:t xml:space="preserve"> 18:423-445. doi: 10.1128/CMR.18.3.423-445.2005.</w:t>
      </w:r>
    </w:p>
    <w:p w14:paraId="4809CF58" w14:textId="77777777" w:rsidR="00E04809" w:rsidRPr="00E04809" w:rsidRDefault="00E04809" w:rsidP="00E04809">
      <w:pPr>
        <w:pStyle w:val="EndNoteBibliography"/>
        <w:spacing w:after="0"/>
        <w:ind w:left="720" w:hanging="720"/>
        <w:rPr>
          <w:noProof/>
        </w:rPr>
      </w:pPr>
      <w:r w:rsidRPr="00E04809">
        <w:rPr>
          <w:noProof/>
        </w:rPr>
        <w:t>Matos, Olga, Maria Luisa Lobo, and Lihua Xiao. 2012. "Epidemiology of Enterocytozoon bieneusi Infection in Humans." [Research article], Last Modified 2012.</w:t>
      </w:r>
    </w:p>
    <w:p w14:paraId="0B634E23" w14:textId="77777777" w:rsidR="00E04809" w:rsidRPr="00E04809" w:rsidRDefault="00E04809" w:rsidP="00E04809">
      <w:pPr>
        <w:pStyle w:val="EndNoteBibliography"/>
        <w:spacing w:after="0"/>
        <w:ind w:left="720" w:hanging="720"/>
        <w:rPr>
          <w:noProof/>
        </w:rPr>
      </w:pPr>
      <w:r w:rsidRPr="00E04809">
        <w:rPr>
          <w:noProof/>
        </w:rPr>
        <w:t xml:space="preserve">McLaughlin, David J., David S. Hibbett, François Lutzoni, Joseph W. Spatafora, and Rytas Vilgalys. 2009. "The search for the fungal tree of life."  </w:t>
      </w:r>
      <w:r w:rsidRPr="00E04809">
        <w:rPr>
          <w:i/>
          <w:noProof/>
        </w:rPr>
        <w:t>Trends in Microbiology</w:t>
      </w:r>
      <w:r w:rsidRPr="00E04809">
        <w:rPr>
          <w:noProof/>
        </w:rPr>
        <w:t xml:space="preserve"> 17:488-497. doi: 10.1016/j.tim.2009.08.001.</w:t>
      </w:r>
    </w:p>
    <w:p w14:paraId="2DF5021F" w14:textId="77777777" w:rsidR="00E04809" w:rsidRPr="00E04809" w:rsidRDefault="00E04809" w:rsidP="00E04809">
      <w:pPr>
        <w:pStyle w:val="EndNoteBibliography"/>
        <w:spacing w:after="0"/>
        <w:ind w:left="720" w:hanging="720"/>
        <w:rPr>
          <w:noProof/>
        </w:rPr>
      </w:pPr>
      <w:r w:rsidRPr="00E04809">
        <w:rPr>
          <w:noProof/>
        </w:rPr>
        <w:t xml:space="preserve">Méténier, Guy, and Christian P. Vivarès. 2001. "Molecular characteristics and physiology of microsporidia."  </w:t>
      </w:r>
      <w:r w:rsidRPr="00E04809">
        <w:rPr>
          <w:i/>
          <w:noProof/>
        </w:rPr>
        <w:t>Microbes and Infection</w:t>
      </w:r>
      <w:r w:rsidRPr="00E04809">
        <w:rPr>
          <w:noProof/>
        </w:rPr>
        <w:t xml:space="preserve"> 3:407-415. doi: 10.1016/S1286-4579(01)01398-3.</w:t>
      </w:r>
    </w:p>
    <w:p w14:paraId="1EA76702" w14:textId="77777777" w:rsidR="00E04809" w:rsidRPr="00E04809" w:rsidRDefault="00E04809" w:rsidP="00E04809">
      <w:pPr>
        <w:pStyle w:val="EndNoteBibliography"/>
        <w:spacing w:after="0"/>
        <w:ind w:left="720" w:hanging="720"/>
        <w:rPr>
          <w:noProof/>
        </w:rPr>
      </w:pPr>
      <w:r w:rsidRPr="00E04809">
        <w:rPr>
          <w:noProof/>
        </w:rPr>
        <w:t xml:space="preserve">Moore, A. D., A. Held, N. Terrapon, J. Weiner, and E. Bornberg-Bauer. 2014. "DoMosaics: software for domain arrangement visualization and domain-centric analysis of proteins."  </w:t>
      </w:r>
      <w:r w:rsidRPr="00E04809">
        <w:rPr>
          <w:i/>
          <w:noProof/>
        </w:rPr>
        <w:t>Bioinformatics</w:t>
      </w:r>
      <w:r w:rsidRPr="00E04809">
        <w:rPr>
          <w:noProof/>
        </w:rPr>
        <w:t xml:space="preserve"> 30:282-283. doi: 10.1093/bioinformatics/btt640.</w:t>
      </w:r>
    </w:p>
    <w:p w14:paraId="30BE0558" w14:textId="77777777" w:rsidR="00E04809" w:rsidRPr="00E04809" w:rsidRDefault="00E04809" w:rsidP="00E04809">
      <w:pPr>
        <w:pStyle w:val="EndNoteBibliography"/>
        <w:spacing w:after="0"/>
        <w:ind w:left="720" w:hanging="720"/>
        <w:rPr>
          <w:noProof/>
        </w:rPr>
      </w:pPr>
      <w:r w:rsidRPr="00E04809">
        <w:rPr>
          <w:noProof/>
        </w:rPr>
        <w:t xml:space="preserve">Moreira, David, and Purificación López-García. 2007. "The Last Common Ancestor of Modern Cells." In </w:t>
      </w:r>
      <w:r w:rsidRPr="00E04809">
        <w:rPr>
          <w:i/>
          <w:noProof/>
        </w:rPr>
        <w:t>Lectures in Astrobiology</w:t>
      </w:r>
      <w:r w:rsidRPr="00E04809">
        <w:rPr>
          <w:noProof/>
        </w:rPr>
        <w:t>, edited by Muriel Gargaud, Hervé Martin and Philippe Claeys, 305-317. Berlin, Heidelberg: Springer Berlin Heidelberg.</w:t>
      </w:r>
    </w:p>
    <w:p w14:paraId="2CF8F7EE" w14:textId="77777777" w:rsidR="00E04809" w:rsidRPr="00E04809" w:rsidRDefault="00E04809" w:rsidP="00E04809">
      <w:pPr>
        <w:pStyle w:val="EndNoteBibliography"/>
        <w:spacing w:after="0"/>
        <w:ind w:left="720" w:hanging="720"/>
        <w:rPr>
          <w:noProof/>
        </w:rPr>
      </w:pPr>
      <w:r w:rsidRPr="00E04809">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E04809">
        <w:rPr>
          <w:i/>
          <w:noProof/>
        </w:rPr>
        <w:t>Scientific Reports</w:t>
      </w:r>
      <w:r w:rsidRPr="00E04809">
        <w:rPr>
          <w:noProof/>
        </w:rPr>
        <w:t xml:space="preserve"> 7. doi: 10.1038/s41598-017-16947-5.</w:t>
      </w:r>
    </w:p>
    <w:p w14:paraId="67581836" w14:textId="77777777" w:rsidR="00E04809" w:rsidRPr="00E04809" w:rsidRDefault="00E04809" w:rsidP="00E04809">
      <w:pPr>
        <w:pStyle w:val="EndNoteBibliography"/>
        <w:spacing w:after="0"/>
        <w:ind w:left="720" w:hanging="720"/>
        <w:rPr>
          <w:noProof/>
        </w:rPr>
      </w:pPr>
      <w:r w:rsidRPr="00E04809">
        <w:rPr>
          <w:noProof/>
        </w:rPr>
        <w:t xml:space="preserve">Moriya, Yuki, Masumi Itoh, Shujiro Okuda, Akiyasu C Yoshizawa, and Minoru Kanehisa. 2007. "KAAS: an automatic genome annotation and pathway reconstruction server."  </w:t>
      </w:r>
      <w:r w:rsidRPr="00E04809">
        <w:rPr>
          <w:i/>
          <w:noProof/>
        </w:rPr>
        <w:t>Nucleic acids research</w:t>
      </w:r>
      <w:r w:rsidRPr="00E04809">
        <w:rPr>
          <w:noProof/>
        </w:rPr>
        <w:t xml:space="preserve"> 35:W182-5. doi: 10.1093/nar/gkm321.</w:t>
      </w:r>
    </w:p>
    <w:p w14:paraId="1F793029" w14:textId="77777777" w:rsidR="00E04809" w:rsidRPr="00E04809" w:rsidRDefault="00E04809" w:rsidP="00E04809">
      <w:pPr>
        <w:pStyle w:val="EndNoteBibliography"/>
        <w:spacing w:after="0"/>
        <w:ind w:left="720" w:hanging="720"/>
        <w:rPr>
          <w:noProof/>
        </w:rPr>
      </w:pPr>
      <w:r w:rsidRPr="00E04809">
        <w:rPr>
          <w:noProof/>
        </w:rPr>
        <w:t xml:space="preserve">Mungthin, Mathirut, Ravis Suwannasaeng, Tawee Naaglor, Wirote Areekul, and Saovanee Leelayoova. 2001. "Asymptomatic intestinal microsporidiosis in Thai orphans and child-care workers."  </w:t>
      </w:r>
      <w:r w:rsidRPr="00E04809">
        <w:rPr>
          <w:i/>
          <w:noProof/>
        </w:rPr>
        <w:t>Transactions of the Royal Society of Tropical Medicine and Hygiene</w:t>
      </w:r>
      <w:r w:rsidRPr="00E04809">
        <w:rPr>
          <w:noProof/>
        </w:rPr>
        <w:t xml:space="preserve"> 95:304-306. doi: 10.1016/S0035-9203(01)90243-3.</w:t>
      </w:r>
    </w:p>
    <w:p w14:paraId="40881D69" w14:textId="77777777" w:rsidR="00E04809" w:rsidRPr="00E04809" w:rsidRDefault="00E04809" w:rsidP="00E04809">
      <w:pPr>
        <w:pStyle w:val="EndNoteBibliography"/>
        <w:spacing w:after="0"/>
        <w:ind w:left="720" w:hanging="720"/>
        <w:rPr>
          <w:noProof/>
        </w:rPr>
      </w:pPr>
      <w:r w:rsidRPr="00E04809">
        <w:rPr>
          <w:noProof/>
        </w:rPr>
        <w:t xml:space="preserve">Naegeli, K. 1857. "Über die neue Krankheit der Seidenraupe und verwandte Organismen." </w:t>
      </w:r>
      <w:r w:rsidRPr="00E04809">
        <w:rPr>
          <w:i/>
          <w:noProof/>
        </w:rPr>
        <w:t>Botanische Zeitung</w:t>
      </w:r>
      <w:r w:rsidRPr="00E04809">
        <w:rPr>
          <w:noProof/>
        </w:rPr>
        <w:t>, 1857, 760-761. Accessed 2018-03-25 20:33:39.</w:t>
      </w:r>
    </w:p>
    <w:p w14:paraId="15787509" w14:textId="77777777" w:rsidR="00E04809" w:rsidRPr="00E04809" w:rsidRDefault="00E04809" w:rsidP="00E04809">
      <w:pPr>
        <w:pStyle w:val="EndNoteBibliography"/>
        <w:spacing w:after="0"/>
        <w:ind w:left="720" w:hanging="720"/>
        <w:rPr>
          <w:noProof/>
        </w:rPr>
      </w:pPr>
      <w:r w:rsidRPr="00E04809">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04809">
        <w:rPr>
          <w:i/>
          <w:noProof/>
        </w:rPr>
        <w:t>Genome biology and evolution</w:t>
      </w:r>
      <w:r w:rsidRPr="00E04809">
        <w:rPr>
          <w:noProof/>
        </w:rPr>
        <w:t xml:space="preserve"> 5:2285-303. doi: 10.1093/gbe/evt184.</w:t>
      </w:r>
    </w:p>
    <w:p w14:paraId="19E6CB3A" w14:textId="77777777" w:rsidR="00E04809" w:rsidRPr="00E04809" w:rsidRDefault="00E04809" w:rsidP="00E04809">
      <w:pPr>
        <w:pStyle w:val="EndNoteBibliography"/>
        <w:spacing w:after="0"/>
        <w:ind w:left="720" w:hanging="720"/>
        <w:rPr>
          <w:noProof/>
        </w:rPr>
      </w:pPr>
      <w:r w:rsidRPr="00E04809">
        <w:rPr>
          <w:noProof/>
        </w:rPr>
        <w:t xml:space="preserve">Neumann, Peter, and Norman L Carreck. 2010. "Honey bee colony losses."  </w:t>
      </w:r>
      <w:r w:rsidRPr="00E04809">
        <w:rPr>
          <w:i/>
          <w:noProof/>
        </w:rPr>
        <w:t>Journal of Apicultural Research</w:t>
      </w:r>
      <w:r w:rsidRPr="00E04809">
        <w:rPr>
          <w:noProof/>
        </w:rPr>
        <w:t xml:space="preserve"> 49:1-6. doi: 10.3896/IBRA.1.49.1.01.</w:t>
      </w:r>
    </w:p>
    <w:p w14:paraId="5E164E4F" w14:textId="77777777" w:rsidR="00E04809" w:rsidRPr="00E04809" w:rsidRDefault="00E04809" w:rsidP="00E04809">
      <w:pPr>
        <w:pStyle w:val="EndNoteBibliography"/>
        <w:spacing w:after="0"/>
        <w:ind w:left="720" w:hanging="720"/>
        <w:rPr>
          <w:noProof/>
        </w:rPr>
      </w:pPr>
      <w:r w:rsidRPr="00E04809">
        <w:rPr>
          <w:noProof/>
        </w:rPr>
        <w:t xml:space="preserve">Noether, Gottfried E. 1987. "Sample Size Determination for Some Common Nonparametric Tests."  </w:t>
      </w:r>
      <w:r w:rsidRPr="00E04809">
        <w:rPr>
          <w:i/>
          <w:noProof/>
        </w:rPr>
        <w:t>Journal of the American Statistical Association</w:t>
      </w:r>
      <w:r w:rsidRPr="00E04809">
        <w:rPr>
          <w:noProof/>
        </w:rPr>
        <w:t xml:space="preserve"> 82:645-647. doi: 10.2307/2289477.</w:t>
      </w:r>
    </w:p>
    <w:p w14:paraId="0B72AAC5" w14:textId="77777777" w:rsidR="00E04809" w:rsidRPr="00E04809" w:rsidRDefault="00E04809" w:rsidP="00E04809">
      <w:pPr>
        <w:pStyle w:val="EndNoteBibliography"/>
        <w:spacing w:after="0"/>
        <w:ind w:left="720" w:hanging="720"/>
        <w:rPr>
          <w:noProof/>
        </w:rPr>
      </w:pPr>
      <w:r w:rsidRPr="00E04809">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04809">
        <w:rPr>
          <w:i/>
          <w:noProof/>
        </w:rPr>
        <w:t>Nucleic Acids Research</w:t>
      </w:r>
      <w:r w:rsidRPr="00E04809">
        <w:rPr>
          <w:noProof/>
        </w:rPr>
        <w:t xml:space="preserve"> 42:D26-D31. doi: 10.1093/nar/gkt1069.</w:t>
      </w:r>
    </w:p>
    <w:p w14:paraId="62E19A1F" w14:textId="77777777" w:rsidR="00E04809" w:rsidRPr="00E04809" w:rsidRDefault="00E04809" w:rsidP="00E04809">
      <w:pPr>
        <w:pStyle w:val="EndNoteBibliography"/>
        <w:spacing w:after="0"/>
        <w:ind w:left="720" w:hanging="720"/>
        <w:rPr>
          <w:noProof/>
        </w:rPr>
      </w:pPr>
      <w:r w:rsidRPr="00E04809">
        <w:rPr>
          <w:noProof/>
        </w:rPr>
        <w:t xml:space="preserve">O'Brien, Kevin P, Maido Remm, and Erik L L Sonnhammer. 2005. "Inparanoid: a comprehensive database of eukaryotic orthologs."  </w:t>
      </w:r>
      <w:r w:rsidRPr="00E04809">
        <w:rPr>
          <w:i/>
          <w:noProof/>
        </w:rPr>
        <w:t>Nucleic acids research</w:t>
      </w:r>
      <w:r w:rsidRPr="00E04809">
        <w:rPr>
          <w:noProof/>
        </w:rPr>
        <w:t xml:space="preserve"> 33:D476-80. doi: 10.1093/nar/gki107.</w:t>
      </w:r>
    </w:p>
    <w:p w14:paraId="2119C41F" w14:textId="77777777" w:rsidR="00E04809" w:rsidRPr="00E04809" w:rsidRDefault="00E04809" w:rsidP="00E04809">
      <w:pPr>
        <w:pStyle w:val="EndNoteBibliography"/>
        <w:spacing w:after="0"/>
        <w:ind w:left="720" w:hanging="720"/>
        <w:rPr>
          <w:noProof/>
        </w:rPr>
      </w:pPr>
      <w:r w:rsidRPr="00E04809">
        <w:rPr>
          <w:noProof/>
        </w:rPr>
        <w:t xml:space="preserve">Paracer, Surindar, and Vernon Ahmadjian. 2000. </w:t>
      </w:r>
      <w:r w:rsidRPr="00E04809">
        <w:rPr>
          <w:i/>
          <w:noProof/>
        </w:rPr>
        <w:t>Symbiosis: An Introduction to Biological Associations</w:t>
      </w:r>
      <w:r w:rsidRPr="00E04809">
        <w:rPr>
          <w:noProof/>
        </w:rPr>
        <w:t>: Oxford University Press.</w:t>
      </w:r>
    </w:p>
    <w:p w14:paraId="07F41AEE" w14:textId="77777777" w:rsidR="00E04809" w:rsidRPr="00E04809" w:rsidRDefault="00E04809" w:rsidP="00E04809">
      <w:pPr>
        <w:pStyle w:val="EndNoteBibliography"/>
        <w:spacing w:after="0"/>
        <w:ind w:left="720" w:hanging="720"/>
        <w:rPr>
          <w:noProof/>
        </w:rPr>
      </w:pPr>
      <w:r w:rsidRPr="00E04809">
        <w:rPr>
          <w:noProof/>
        </w:rPr>
        <w:t xml:space="preserve">Parks, Sarah L., and Nick Goldman. 2014. "Maximum likelihood inference of small trees in the presence of long branches."  </w:t>
      </w:r>
      <w:r w:rsidRPr="00E04809">
        <w:rPr>
          <w:i/>
          <w:noProof/>
        </w:rPr>
        <w:t>Systematic Biology</w:t>
      </w:r>
      <w:r w:rsidRPr="00E04809">
        <w:rPr>
          <w:noProof/>
        </w:rPr>
        <w:t xml:space="preserve"> 63:798-811. doi: 10.1093/sysbio/syu044.</w:t>
      </w:r>
    </w:p>
    <w:p w14:paraId="436A7A8A" w14:textId="77777777" w:rsidR="00E04809" w:rsidRPr="00E04809" w:rsidRDefault="00E04809" w:rsidP="00E04809">
      <w:pPr>
        <w:pStyle w:val="EndNoteBibliography"/>
        <w:spacing w:after="0"/>
        <w:ind w:left="720" w:hanging="720"/>
        <w:rPr>
          <w:noProof/>
        </w:rPr>
      </w:pPr>
      <w:r w:rsidRPr="00E04809">
        <w:rPr>
          <w:noProof/>
        </w:rPr>
        <w:t xml:space="preserve">Pellegrini, M., E. M. Marcotte, M. J. Thompson, D. Eisenberg, and T. O. Yeates. 1999. "Assigning protein functions by comparative genome analysis: Protein phylogenetic profiles."  </w:t>
      </w:r>
      <w:r w:rsidRPr="00E04809">
        <w:rPr>
          <w:i/>
          <w:noProof/>
        </w:rPr>
        <w:t>Proceedings of the National Academy of Sciences</w:t>
      </w:r>
      <w:r w:rsidRPr="00E04809">
        <w:rPr>
          <w:noProof/>
        </w:rPr>
        <w:t xml:space="preserve"> 96:4285-4288. doi: 10.1073/pnas.96.8.4285.</w:t>
      </w:r>
    </w:p>
    <w:p w14:paraId="369C7A1C" w14:textId="77777777" w:rsidR="00E04809" w:rsidRPr="00E04809" w:rsidRDefault="00E04809" w:rsidP="00E04809">
      <w:pPr>
        <w:pStyle w:val="EndNoteBibliography"/>
        <w:spacing w:after="0"/>
        <w:ind w:left="720" w:hanging="720"/>
        <w:rPr>
          <w:noProof/>
        </w:rPr>
      </w:pPr>
      <w:r w:rsidRPr="00E04809">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04809">
        <w:rPr>
          <w:i/>
          <w:noProof/>
        </w:rPr>
        <w:t>Nature Communications</w:t>
      </w:r>
      <w:r w:rsidRPr="00E04809">
        <w:rPr>
          <w:noProof/>
        </w:rPr>
        <w:t xml:space="preserve"> 3:1137. doi: 10.1038/ncomms2156.</w:t>
      </w:r>
    </w:p>
    <w:p w14:paraId="37028711" w14:textId="77777777" w:rsidR="00E04809" w:rsidRPr="00E04809" w:rsidRDefault="00E04809" w:rsidP="00E04809">
      <w:pPr>
        <w:pStyle w:val="EndNoteBibliography"/>
        <w:spacing w:after="0"/>
        <w:ind w:left="720" w:hanging="720"/>
        <w:rPr>
          <w:noProof/>
        </w:rPr>
      </w:pPr>
      <w:r w:rsidRPr="00E04809">
        <w:rPr>
          <w:noProof/>
        </w:rPr>
        <w:t xml:space="preserve">Philippe, H. 2000. "Opinion: long branch attraction and protist phylogeny."  </w:t>
      </w:r>
      <w:r w:rsidRPr="00E04809">
        <w:rPr>
          <w:i/>
          <w:noProof/>
        </w:rPr>
        <w:t>Protist</w:t>
      </w:r>
      <w:r w:rsidRPr="00E04809">
        <w:rPr>
          <w:noProof/>
        </w:rPr>
        <w:t xml:space="preserve"> 151:307-316. doi: 10.1078/S1434-4610(04)70029-2.</w:t>
      </w:r>
    </w:p>
    <w:p w14:paraId="7D9EF895" w14:textId="77777777" w:rsidR="00E04809" w:rsidRPr="00E04809" w:rsidRDefault="00E04809" w:rsidP="00E04809">
      <w:pPr>
        <w:pStyle w:val="EndNoteBibliography"/>
        <w:spacing w:after="0"/>
        <w:ind w:left="720" w:hanging="720"/>
        <w:rPr>
          <w:noProof/>
        </w:rPr>
      </w:pPr>
      <w:r w:rsidRPr="00E04809">
        <w:rPr>
          <w:noProof/>
        </w:rPr>
        <w:t xml:space="preserve">Philippe, Hervé, Yan Zhou, Henner Brinkmann, Nicolas Rodrigue, and Frédéric Delsuc. 2005. "Heterotachy and long-branch attraction in phylogenetics."  </w:t>
      </w:r>
      <w:r w:rsidRPr="00E04809">
        <w:rPr>
          <w:i/>
          <w:noProof/>
        </w:rPr>
        <w:t>BMC Evolutionary Biology</w:t>
      </w:r>
      <w:r w:rsidRPr="00E04809">
        <w:rPr>
          <w:noProof/>
        </w:rPr>
        <w:t xml:space="preserve"> 5:50. doi: 10.1186/1471-2148-5-50.</w:t>
      </w:r>
    </w:p>
    <w:p w14:paraId="197EA64A" w14:textId="77777777" w:rsidR="00E04809" w:rsidRPr="00E04809" w:rsidRDefault="00E04809" w:rsidP="00E04809">
      <w:pPr>
        <w:pStyle w:val="EndNoteBibliography"/>
        <w:spacing w:after="0"/>
        <w:ind w:left="720" w:hanging="720"/>
        <w:rPr>
          <w:noProof/>
        </w:rPr>
      </w:pPr>
      <w:r w:rsidRPr="00E04809">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04809">
        <w:rPr>
          <w:i/>
          <w:noProof/>
        </w:rPr>
        <w:t>Eukaryotic Cell</w:t>
      </w:r>
      <w:r w:rsidRPr="00E04809">
        <w:rPr>
          <w:noProof/>
        </w:rPr>
        <w:t xml:space="preserve"> 12:503-511. doi: 10.1128/EC.00312-12.</w:t>
      </w:r>
    </w:p>
    <w:p w14:paraId="58D63D4F" w14:textId="77777777" w:rsidR="00E04809" w:rsidRPr="00E04809" w:rsidRDefault="00E04809" w:rsidP="00E04809">
      <w:pPr>
        <w:pStyle w:val="EndNoteBibliography"/>
        <w:spacing w:after="0"/>
        <w:ind w:left="720" w:hanging="720"/>
        <w:rPr>
          <w:noProof/>
        </w:rPr>
      </w:pPr>
      <w:r w:rsidRPr="00E04809">
        <w:rPr>
          <w:noProof/>
        </w:rPr>
        <w:t xml:space="preserve">Ramanan, P., and B. S. Pritt. 2014. "Extraintestinal Microsporidiosis."  </w:t>
      </w:r>
      <w:r w:rsidRPr="00E04809">
        <w:rPr>
          <w:i/>
          <w:noProof/>
        </w:rPr>
        <w:t>Journal of Clinical Microbiology</w:t>
      </w:r>
      <w:r w:rsidRPr="00E04809">
        <w:rPr>
          <w:noProof/>
        </w:rPr>
        <w:t xml:space="preserve"> 52:3839-3844. doi: 10.1128/JCM.00971-14.</w:t>
      </w:r>
    </w:p>
    <w:p w14:paraId="4F30BFA8" w14:textId="77777777" w:rsidR="00E04809" w:rsidRPr="00E04809" w:rsidRDefault="00E04809" w:rsidP="00E04809">
      <w:pPr>
        <w:pStyle w:val="EndNoteBibliography"/>
        <w:spacing w:after="0"/>
        <w:ind w:left="720" w:hanging="720"/>
        <w:rPr>
          <w:noProof/>
        </w:rPr>
      </w:pPr>
      <w:r w:rsidRPr="00E04809">
        <w:rPr>
          <w:noProof/>
        </w:rPr>
        <w:t xml:space="preserve">Ramsay, Jennifer M., Virginia Watral, Carl B. Schreck, and Michael L. Kent. 2009. "Pseudoloma neurophilia (Microsporidia) infections in zebrafish (Danio rerio): effects of stress on survival, growth and reproduction."  </w:t>
      </w:r>
      <w:r w:rsidRPr="00E04809">
        <w:rPr>
          <w:i/>
          <w:noProof/>
        </w:rPr>
        <w:t>Diseases of aquatic organisms</w:t>
      </w:r>
      <w:r w:rsidRPr="00E04809">
        <w:rPr>
          <w:noProof/>
        </w:rPr>
        <w:t xml:space="preserve"> 88:69-84. doi: 10.3354/dao02145.</w:t>
      </w:r>
    </w:p>
    <w:p w14:paraId="45363407" w14:textId="77777777" w:rsidR="00E04809" w:rsidRPr="00E04809" w:rsidRDefault="00E04809" w:rsidP="00E04809">
      <w:pPr>
        <w:pStyle w:val="EndNoteBibliography"/>
        <w:spacing w:after="0"/>
        <w:ind w:left="720" w:hanging="720"/>
        <w:rPr>
          <w:noProof/>
        </w:rPr>
      </w:pPr>
      <w:r w:rsidRPr="00E04809">
        <w:rPr>
          <w:noProof/>
        </w:rPr>
        <w:t xml:space="preserve">Reid, Adam James, Corin Yeats, and Christine Anne Orengo. 2007. "Methods of remote homology detection can be combined to increase coverage by 10% in the midnight zone."  </w:t>
      </w:r>
      <w:r w:rsidRPr="00E04809">
        <w:rPr>
          <w:i/>
          <w:noProof/>
        </w:rPr>
        <w:t>Bioinformatics</w:t>
      </w:r>
      <w:r w:rsidRPr="00E04809">
        <w:rPr>
          <w:noProof/>
        </w:rPr>
        <w:t xml:space="preserve"> 23:2353-2360. doi: 10.1093/bioinformatics/btm355.</w:t>
      </w:r>
    </w:p>
    <w:p w14:paraId="77822515" w14:textId="77777777" w:rsidR="00E04809" w:rsidRPr="00E04809" w:rsidRDefault="00E04809" w:rsidP="00E04809">
      <w:pPr>
        <w:pStyle w:val="EndNoteBibliography"/>
        <w:spacing w:after="0"/>
        <w:ind w:left="720" w:hanging="720"/>
        <w:rPr>
          <w:noProof/>
        </w:rPr>
      </w:pPr>
      <w:r w:rsidRPr="00E04809">
        <w:rPr>
          <w:noProof/>
        </w:rPr>
        <w:t xml:space="preserve">Rogelio, López‐Vélez, Turrientes M. Carmen, Garrón Carla, Montilla Pedro, Navajas Raquel, Fenoy Soledad, and Aguila Carmen. 2006. "Microsporidiosis in Travelers with Diarrhea from the Tropics."  </w:t>
      </w:r>
      <w:r w:rsidRPr="00E04809">
        <w:rPr>
          <w:i/>
          <w:noProof/>
        </w:rPr>
        <w:t>Journal of Travel Medicine</w:t>
      </w:r>
      <w:r w:rsidRPr="00E04809">
        <w:rPr>
          <w:noProof/>
        </w:rPr>
        <w:t xml:space="preserve"> 6:223-227. doi: 10.1111/j.1708-8305.1999.tb00522.x.</w:t>
      </w:r>
    </w:p>
    <w:p w14:paraId="7990B242" w14:textId="77777777" w:rsidR="00E04809" w:rsidRPr="00E04809" w:rsidRDefault="00E04809" w:rsidP="00E04809">
      <w:pPr>
        <w:pStyle w:val="EndNoteBibliography"/>
        <w:spacing w:after="0"/>
        <w:ind w:left="720" w:hanging="720"/>
        <w:rPr>
          <w:noProof/>
        </w:rPr>
      </w:pPr>
      <w:r w:rsidRPr="00E04809">
        <w:rPr>
          <w:noProof/>
        </w:rPr>
        <w:t xml:space="preserve">Roger, Andrew J., and Alastair G.B. Simpson. 2009. "Evolution: Revisiting the Root of the Eukaryote Tree."  </w:t>
      </w:r>
      <w:r w:rsidRPr="00E04809">
        <w:rPr>
          <w:i/>
          <w:noProof/>
        </w:rPr>
        <w:t>Current Biology</w:t>
      </w:r>
      <w:r w:rsidRPr="00E04809">
        <w:rPr>
          <w:noProof/>
        </w:rPr>
        <w:t xml:space="preserve"> 19:R165-R167. doi: 10.1016/j.cub.2008.12.032.</w:t>
      </w:r>
    </w:p>
    <w:p w14:paraId="404AE43E" w14:textId="77777777" w:rsidR="00E04809" w:rsidRPr="00E04809" w:rsidRDefault="00E04809" w:rsidP="00E04809">
      <w:pPr>
        <w:pStyle w:val="EndNoteBibliography"/>
        <w:spacing w:after="0"/>
        <w:ind w:left="720" w:hanging="720"/>
        <w:rPr>
          <w:noProof/>
        </w:rPr>
      </w:pPr>
      <w:r w:rsidRPr="00E04809">
        <w:rPr>
          <w:noProof/>
        </w:rPr>
        <w:t xml:space="preserve">Ryan, Ja, and Sl Kohler. 2016. "Distribution, prevalence, and pathology of a microsporidian infecting freshwater sculpins."  </w:t>
      </w:r>
      <w:r w:rsidRPr="00E04809">
        <w:rPr>
          <w:i/>
          <w:noProof/>
        </w:rPr>
        <w:t>Diseases of Aquatic Organisms</w:t>
      </w:r>
      <w:r w:rsidRPr="00E04809">
        <w:rPr>
          <w:noProof/>
        </w:rPr>
        <w:t xml:space="preserve"> 118:195-206. doi: 10.3354/dao02974.</w:t>
      </w:r>
    </w:p>
    <w:p w14:paraId="5009C285" w14:textId="77777777" w:rsidR="00E04809" w:rsidRPr="00E04809" w:rsidRDefault="00E04809" w:rsidP="00E04809">
      <w:pPr>
        <w:pStyle w:val="EndNoteBibliography"/>
        <w:spacing w:after="0"/>
        <w:ind w:left="720" w:hanging="720"/>
        <w:rPr>
          <w:noProof/>
        </w:rPr>
      </w:pPr>
      <w:r w:rsidRPr="00E04809">
        <w:rPr>
          <w:noProof/>
        </w:rPr>
        <w:t xml:space="preserve">Sael, Lee, Meghana Chitale, and Daisuke Kihara. 2012. "Structure- and Sequence-Based Function Prediction for Non-Homologous Proteins."  </w:t>
      </w:r>
      <w:r w:rsidRPr="00E04809">
        <w:rPr>
          <w:i/>
          <w:noProof/>
        </w:rPr>
        <w:t>Journal of Structural and Functional Genomics</w:t>
      </w:r>
      <w:r w:rsidRPr="00E04809">
        <w:rPr>
          <w:noProof/>
        </w:rPr>
        <w:t xml:space="preserve"> 13:111-123. doi: 10.1007/s10969-012-9126-6.</w:t>
      </w:r>
    </w:p>
    <w:p w14:paraId="6C50A35C" w14:textId="77777777" w:rsidR="00E04809" w:rsidRPr="00E04809" w:rsidRDefault="00E04809" w:rsidP="00E04809">
      <w:pPr>
        <w:pStyle w:val="EndNoteBibliography"/>
        <w:spacing w:after="0"/>
        <w:ind w:left="720" w:hanging="720"/>
        <w:rPr>
          <w:noProof/>
        </w:rPr>
      </w:pPr>
      <w:r w:rsidRPr="00E04809">
        <w:rPr>
          <w:noProof/>
        </w:rPr>
        <w:t xml:space="preserve">Santín, Mónica, and Ronald Fayer. 2011. "Microsporidiosis: Enterocytozoon bieneusi in domesticated and wild animals."  </w:t>
      </w:r>
      <w:r w:rsidRPr="00E04809">
        <w:rPr>
          <w:i/>
          <w:noProof/>
        </w:rPr>
        <w:t>Research in Veterinary Science</w:t>
      </w:r>
      <w:r w:rsidRPr="00E04809">
        <w:rPr>
          <w:noProof/>
        </w:rPr>
        <w:t xml:space="preserve"> 90:363-371. doi: 10.1016/j.rvsc.2010.07.014.</w:t>
      </w:r>
    </w:p>
    <w:p w14:paraId="19664509" w14:textId="77777777" w:rsidR="00E04809" w:rsidRPr="00E04809" w:rsidRDefault="00E04809" w:rsidP="00E04809">
      <w:pPr>
        <w:pStyle w:val="EndNoteBibliography"/>
        <w:spacing w:after="0"/>
        <w:ind w:left="720" w:hanging="720"/>
        <w:rPr>
          <w:noProof/>
        </w:rPr>
      </w:pPr>
      <w:r w:rsidRPr="00E04809">
        <w:rPr>
          <w:noProof/>
        </w:rPr>
        <w:t xml:space="preserve">Scanlon, Mary, Andrew P. Shaw, Cheng J. Zhou, Govinda S. Visvesvara, and Gordon J. Leitch. 2000. "Infection by microsporidia disrupts the host cell cycle."  </w:t>
      </w:r>
      <w:r w:rsidRPr="00E04809">
        <w:rPr>
          <w:i/>
          <w:noProof/>
        </w:rPr>
        <w:t>Journal of Eukaryotic Microbiology</w:t>
      </w:r>
      <w:r w:rsidRPr="00E04809">
        <w:rPr>
          <w:noProof/>
        </w:rPr>
        <w:t xml:space="preserve"> 47:525-531. doi: 10.1111/j.1550-7408.2000.tb00085.x.</w:t>
      </w:r>
    </w:p>
    <w:p w14:paraId="548C1252" w14:textId="77777777" w:rsidR="00E04809" w:rsidRPr="00E04809" w:rsidRDefault="00E04809" w:rsidP="00E04809">
      <w:pPr>
        <w:pStyle w:val="EndNoteBibliography"/>
        <w:spacing w:after="0"/>
        <w:ind w:left="720" w:hanging="720"/>
        <w:rPr>
          <w:noProof/>
        </w:rPr>
      </w:pPr>
      <w:r w:rsidRPr="00E04809">
        <w:rPr>
          <w:noProof/>
        </w:rPr>
        <w:t xml:space="preserve">Schmidt, H.A., E. Petzold, M. Vingron, and A. von Haeseler. 2003. "Molecular phylogenetics: parallelized parameter estimation and quartet puzzling."  </w:t>
      </w:r>
      <w:r w:rsidRPr="00E04809">
        <w:rPr>
          <w:i/>
          <w:noProof/>
        </w:rPr>
        <w:t>Journal of Parallel and Distributed Computing</w:t>
      </w:r>
      <w:r w:rsidRPr="00E04809">
        <w:rPr>
          <w:noProof/>
        </w:rPr>
        <w:t xml:space="preserve"> 63:719-727. doi: 10.1016/S0743-7315(03)00129-1.</w:t>
      </w:r>
    </w:p>
    <w:p w14:paraId="334A7779" w14:textId="77777777" w:rsidR="00E04809" w:rsidRPr="00E04809" w:rsidRDefault="00E04809" w:rsidP="00E04809">
      <w:pPr>
        <w:pStyle w:val="EndNoteBibliography"/>
        <w:spacing w:after="0"/>
        <w:ind w:left="720" w:hanging="720"/>
        <w:rPr>
          <w:noProof/>
        </w:rPr>
      </w:pPr>
      <w:r w:rsidRPr="00E04809">
        <w:rPr>
          <w:noProof/>
        </w:rPr>
        <w:t xml:space="preserve">Schmitt, Thomas, David N. Messina, Fabian Schreiber, and Erik L L Sonnhammer. 2011. "Letter to the Editor: SeqXML and orthoXML: Standards for sequence and orthology information."  </w:t>
      </w:r>
      <w:r w:rsidRPr="00E04809">
        <w:rPr>
          <w:i/>
          <w:noProof/>
        </w:rPr>
        <w:t>Briefings in Bioinformatics</w:t>
      </w:r>
      <w:r w:rsidRPr="00E04809">
        <w:rPr>
          <w:noProof/>
        </w:rPr>
        <w:t xml:space="preserve"> 12:485-488. doi: 10.1093/bib/bbr025.</w:t>
      </w:r>
    </w:p>
    <w:p w14:paraId="448AB4ED" w14:textId="77777777" w:rsidR="00E04809" w:rsidRPr="00E04809" w:rsidRDefault="00E04809" w:rsidP="00E04809">
      <w:pPr>
        <w:pStyle w:val="EndNoteBibliography"/>
        <w:spacing w:after="0"/>
        <w:ind w:left="720" w:hanging="720"/>
        <w:rPr>
          <w:noProof/>
        </w:rPr>
      </w:pPr>
      <w:r w:rsidRPr="00E04809">
        <w:rPr>
          <w:noProof/>
        </w:rPr>
        <w:t xml:space="preserve">Slamovits, Claudio H, Naomi M Fast, Joyce S Law, and Patrick J Keeling. 2004. "Genome Compaction and Stability in Microsporidian Intracellular Parasites."  </w:t>
      </w:r>
      <w:r w:rsidRPr="00E04809">
        <w:rPr>
          <w:i/>
          <w:noProof/>
        </w:rPr>
        <w:t>Current Biology</w:t>
      </w:r>
      <w:r w:rsidRPr="00E04809">
        <w:rPr>
          <w:noProof/>
        </w:rPr>
        <w:t xml:space="preserve"> 14:891-896. doi: 10.1016/j.cub.2004.04.041.</w:t>
      </w:r>
    </w:p>
    <w:p w14:paraId="62B5DAB8" w14:textId="77777777" w:rsidR="00E04809" w:rsidRPr="00E04809" w:rsidRDefault="00E04809" w:rsidP="00E04809">
      <w:pPr>
        <w:pStyle w:val="EndNoteBibliography"/>
        <w:spacing w:after="0"/>
        <w:ind w:left="720" w:hanging="720"/>
        <w:rPr>
          <w:noProof/>
        </w:rPr>
      </w:pPr>
      <w:r w:rsidRPr="00E04809">
        <w:rPr>
          <w:noProof/>
        </w:rPr>
        <w:t xml:space="preserve">Soltis, Douglas E., and Pamela S. Soltis. 2003. "The Role of Phylogenetics in Comparative  Genetics."  </w:t>
      </w:r>
      <w:r w:rsidRPr="00E04809">
        <w:rPr>
          <w:i/>
          <w:noProof/>
        </w:rPr>
        <w:t>Plant Physiology</w:t>
      </w:r>
      <w:r w:rsidRPr="00E04809">
        <w:rPr>
          <w:noProof/>
        </w:rPr>
        <w:t xml:space="preserve"> 132:1790-1800. doi: 10.1104/pp.103.022509.</w:t>
      </w:r>
    </w:p>
    <w:p w14:paraId="3962745A" w14:textId="77777777" w:rsidR="00E04809" w:rsidRPr="00E04809" w:rsidRDefault="00E04809" w:rsidP="00E04809">
      <w:pPr>
        <w:pStyle w:val="EndNoteBibliography"/>
        <w:spacing w:after="0"/>
        <w:ind w:left="720" w:hanging="720"/>
        <w:rPr>
          <w:noProof/>
        </w:rPr>
      </w:pPr>
      <w:r w:rsidRPr="00E04809">
        <w:rPr>
          <w:noProof/>
        </w:rPr>
        <w:t xml:space="preserve">Stamatakis, Alexandros. 2014. "RAxML version 8: A tool for phylogenetic analysis and post-analysis of large phylogenies."  </w:t>
      </w:r>
      <w:r w:rsidRPr="00E04809">
        <w:rPr>
          <w:i/>
          <w:noProof/>
        </w:rPr>
        <w:t>Bioinformatics</w:t>
      </w:r>
      <w:r w:rsidRPr="00E04809">
        <w:rPr>
          <w:noProof/>
        </w:rPr>
        <w:t xml:space="preserve"> 30:1312-1313. doi: 10.1093/bioinformatics/btu033.</w:t>
      </w:r>
    </w:p>
    <w:p w14:paraId="23C429D6" w14:textId="77777777" w:rsidR="00E04809" w:rsidRPr="00E04809" w:rsidRDefault="00E04809" w:rsidP="00E04809">
      <w:pPr>
        <w:pStyle w:val="EndNoteBibliography"/>
        <w:spacing w:after="0"/>
        <w:ind w:left="720" w:hanging="720"/>
        <w:rPr>
          <w:noProof/>
        </w:rPr>
      </w:pPr>
      <w:r w:rsidRPr="00E04809">
        <w:rPr>
          <w:noProof/>
        </w:rPr>
        <w:t xml:space="preserve">Steel, Mike, Daniel Huson, and Peter J Lockhart. 2000. "Invariable Sites Models and Their Use in Phylogeny Reconstruction."  </w:t>
      </w:r>
      <w:r w:rsidRPr="00E04809">
        <w:rPr>
          <w:i/>
          <w:noProof/>
        </w:rPr>
        <w:t>Systematic Biology</w:t>
      </w:r>
      <w:r w:rsidRPr="00E04809">
        <w:rPr>
          <w:noProof/>
        </w:rPr>
        <w:t>:8.</w:t>
      </w:r>
    </w:p>
    <w:p w14:paraId="4D6696D3" w14:textId="77777777" w:rsidR="00E04809" w:rsidRPr="00E04809" w:rsidRDefault="00E04809" w:rsidP="00E04809">
      <w:pPr>
        <w:pStyle w:val="EndNoteBibliography"/>
        <w:spacing w:after="0"/>
        <w:ind w:left="720" w:hanging="720"/>
        <w:rPr>
          <w:noProof/>
        </w:rPr>
      </w:pPr>
      <w:r w:rsidRPr="00E04809">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E04809">
        <w:rPr>
          <w:i/>
          <w:noProof/>
        </w:rPr>
        <w:t>Trends in parasitology</w:t>
      </w:r>
      <w:r w:rsidRPr="00E04809">
        <w:rPr>
          <w:noProof/>
        </w:rPr>
        <w:t xml:space="preserve"> 32:336-348. doi: 10.1016/j.pt.2015.12.004.</w:t>
      </w:r>
    </w:p>
    <w:p w14:paraId="7EB7A495" w14:textId="77777777" w:rsidR="00E04809" w:rsidRPr="00E04809" w:rsidRDefault="00E04809" w:rsidP="00E04809">
      <w:pPr>
        <w:pStyle w:val="EndNoteBibliography"/>
        <w:spacing w:after="0"/>
        <w:ind w:left="720" w:hanging="720"/>
        <w:rPr>
          <w:noProof/>
        </w:rPr>
      </w:pPr>
      <w:r w:rsidRPr="00E04809">
        <w:rPr>
          <w:noProof/>
        </w:rPr>
        <w:t xml:space="preserve">Studer, Romain A., and Marc Robinson-Rechavi. 2009. "How confident can we be that orthologs are similar, but paralogs differ?"  </w:t>
      </w:r>
      <w:r w:rsidRPr="00E04809">
        <w:rPr>
          <w:i/>
          <w:noProof/>
        </w:rPr>
        <w:t>Trends in Genetics</w:t>
      </w:r>
      <w:r w:rsidRPr="00E04809">
        <w:rPr>
          <w:noProof/>
        </w:rPr>
        <w:t xml:space="preserve"> 25:210-216. doi: 10.1016/j.tig.2009.03.004.</w:t>
      </w:r>
    </w:p>
    <w:p w14:paraId="4C916E9B" w14:textId="77777777" w:rsidR="00E04809" w:rsidRPr="00E04809" w:rsidRDefault="00E04809" w:rsidP="00E04809">
      <w:pPr>
        <w:pStyle w:val="EndNoteBibliography"/>
        <w:spacing w:after="0"/>
        <w:ind w:left="720" w:hanging="720"/>
        <w:rPr>
          <w:noProof/>
        </w:rPr>
      </w:pPr>
      <w:r w:rsidRPr="00E04809">
        <w:rPr>
          <w:noProof/>
        </w:rPr>
        <w:t xml:space="preserve">Sukumaran, Jeet, and Mark T. Holder. 2010. "DendroPy: a Python library for phylogenetic computing."  </w:t>
      </w:r>
      <w:r w:rsidRPr="00E04809">
        <w:rPr>
          <w:i/>
          <w:noProof/>
        </w:rPr>
        <w:t>Bioinformatics</w:t>
      </w:r>
      <w:r w:rsidRPr="00E04809">
        <w:rPr>
          <w:noProof/>
        </w:rPr>
        <w:t xml:space="preserve"> 26:1569-1571. doi: 10.1093/bioinformatics/btq228.</w:t>
      </w:r>
    </w:p>
    <w:p w14:paraId="7F7D19CD" w14:textId="77777777" w:rsidR="00E04809" w:rsidRPr="00E04809" w:rsidRDefault="00E04809" w:rsidP="00E04809">
      <w:pPr>
        <w:pStyle w:val="EndNoteBibliography"/>
        <w:spacing w:after="0"/>
        <w:ind w:left="720" w:hanging="720"/>
        <w:rPr>
          <w:noProof/>
        </w:rPr>
      </w:pPr>
      <w:r w:rsidRPr="00E04809">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04809">
        <w:rPr>
          <w:i/>
          <w:noProof/>
        </w:rPr>
        <w:t>Nucleic Acids Research</w:t>
      </w:r>
      <w:r w:rsidRPr="00E04809">
        <w:rPr>
          <w:noProof/>
        </w:rPr>
        <w:t xml:space="preserve"> 43:D447-D452. doi: 10.1093/nar/gku1003.</w:t>
      </w:r>
    </w:p>
    <w:p w14:paraId="1530FE90" w14:textId="77777777" w:rsidR="00E04809" w:rsidRPr="00E04809" w:rsidRDefault="00E04809" w:rsidP="00E04809">
      <w:pPr>
        <w:pStyle w:val="EndNoteBibliography"/>
        <w:spacing w:after="0"/>
        <w:ind w:left="720" w:hanging="720"/>
        <w:rPr>
          <w:noProof/>
        </w:rPr>
      </w:pPr>
      <w:r w:rsidRPr="00E04809">
        <w:rPr>
          <w:noProof/>
        </w:rPr>
        <w:t xml:space="preserve">Tanabe, Yuuhiko, Makoto M. Watanabe, and Junta Sugiyama. 2002. "Are Microsporidia really related to Fungi?: a reappraisal based on additional gene sequences from basal fungi."  </w:t>
      </w:r>
      <w:r w:rsidRPr="00E04809">
        <w:rPr>
          <w:i/>
          <w:noProof/>
        </w:rPr>
        <w:t>Mycological Research</w:t>
      </w:r>
      <w:r w:rsidRPr="00E04809">
        <w:rPr>
          <w:noProof/>
        </w:rPr>
        <w:t xml:space="preserve"> 106:1380-1391. doi: 10.1017/S095375620200686X.</w:t>
      </w:r>
    </w:p>
    <w:p w14:paraId="3FF72B50" w14:textId="77777777" w:rsidR="00E04809" w:rsidRPr="00E04809" w:rsidRDefault="00E04809" w:rsidP="00E04809">
      <w:pPr>
        <w:pStyle w:val="EndNoteBibliography"/>
        <w:spacing w:after="0"/>
        <w:ind w:left="720" w:hanging="720"/>
        <w:rPr>
          <w:noProof/>
        </w:rPr>
      </w:pPr>
      <w:r w:rsidRPr="00E04809">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E04809">
        <w:rPr>
          <w:i/>
          <w:noProof/>
        </w:rPr>
        <w:t>Journal of Molecular Evolution</w:t>
      </w:r>
      <w:r w:rsidRPr="00E04809">
        <w:rPr>
          <w:noProof/>
        </w:rPr>
        <w:t xml:space="preserve"> 59:780-791. doi: 10.1007/s00239-004-2673-0.</w:t>
      </w:r>
    </w:p>
    <w:p w14:paraId="428C155C" w14:textId="77777777" w:rsidR="00E04809" w:rsidRPr="00E04809" w:rsidRDefault="00E04809" w:rsidP="00E04809">
      <w:pPr>
        <w:pStyle w:val="EndNoteBibliography"/>
        <w:spacing w:after="0"/>
        <w:ind w:left="720" w:hanging="720"/>
        <w:rPr>
          <w:noProof/>
        </w:rPr>
      </w:pPr>
      <w:r w:rsidRPr="00E04809">
        <w:rPr>
          <w:noProof/>
        </w:rPr>
        <w:t xml:space="preserve">Trachana, Kalliopi, Tomas a Larsson, Sean Powell, Wei-Hua Chen, Tobias Doerks, Jean Muller, and Peer Bork. 2011. "Orthology prediction methods: a quality assessment using curated protein families."  </w:t>
      </w:r>
      <w:r w:rsidRPr="00E04809">
        <w:rPr>
          <w:i/>
          <w:noProof/>
        </w:rPr>
        <w:t>BioEssays : news and reviews in molecular, cellular and developmental biology</w:t>
      </w:r>
      <w:r w:rsidRPr="00E04809">
        <w:rPr>
          <w:noProof/>
        </w:rPr>
        <w:t xml:space="preserve"> 33:769-80. doi: 10.1002/bies.201100062.</w:t>
      </w:r>
    </w:p>
    <w:p w14:paraId="2F30EF10" w14:textId="77777777" w:rsidR="00E04809" w:rsidRPr="00E04809" w:rsidRDefault="00E04809" w:rsidP="00E04809">
      <w:pPr>
        <w:pStyle w:val="EndNoteBibliography"/>
        <w:spacing w:after="0"/>
        <w:ind w:left="720" w:hanging="720"/>
        <w:rPr>
          <w:noProof/>
        </w:rPr>
      </w:pPr>
      <w:r w:rsidRPr="00E04809">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04809">
        <w:rPr>
          <w:i/>
          <w:noProof/>
        </w:rPr>
        <w:t>Bioinformatics</w:t>
      </w:r>
      <w:r w:rsidRPr="00E04809">
        <w:rPr>
          <w:noProof/>
        </w:rPr>
        <w:t xml:space="preserve"> 33:i75-i82. doi: 10.1093/bioinformatics/btx229.</w:t>
      </w:r>
    </w:p>
    <w:p w14:paraId="198534D8" w14:textId="77777777" w:rsidR="00E04809" w:rsidRPr="00E04809" w:rsidRDefault="00E04809" w:rsidP="00E04809">
      <w:pPr>
        <w:pStyle w:val="EndNoteBibliography"/>
        <w:spacing w:after="0"/>
        <w:ind w:left="720" w:hanging="720"/>
        <w:rPr>
          <w:noProof/>
        </w:rPr>
      </w:pPr>
      <w:r w:rsidRPr="00E04809">
        <w:rPr>
          <w:noProof/>
        </w:rPr>
        <w:t xml:space="preserve">Tran, Ngoc-Vinh, Bastian Greshake Tzovaras, and Ingo Ebersberger. 2018. "PhyloProfile: Dynamic visualization and exploration of multi-layered phylogenetic profiles."  </w:t>
      </w:r>
      <w:r w:rsidRPr="00E04809">
        <w:rPr>
          <w:i/>
          <w:noProof/>
        </w:rPr>
        <w:t>Bioinformatics</w:t>
      </w:r>
      <w:r w:rsidRPr="00E04809">
        <w:rPr>
          <w:noProof/>
        </w:rPr>
        <w:t>. doi: 10.1093/bioinformatics/bty225.</w:t>
      </w:r>
    </w:p>
    <w:p w14:paraId="4E50C87D" w14:textId="77777777" w:rsidR="00E04809" w:rsidRPr="00E04809" w:rsidRDefault="00E04809" w:rsidP="00E04809">
      <w:pPr>
        <w:pStyle w:val="EndNoteBibliography"/>
        <w:spacing w:after="0"/>
        <w:ind w:left="720" w:hanging="720"/>
        <w:rPr>
          <w:noProof/>
        </w:rPr>
      </w:pPr>
      <w:r w:rsidRPr="00E04809">
        <w:rPr>
          <w:noProof/>
        </w:rPr>
        <w:t xml:space="preserve">Tsaousis, Anastasios D., Edmund R S Kunji, Alina V. Goldberg, John M. Lucocq, Robert P. Hirt, and T. Martin Embley. 2008. "A novel route for ATP acquisition by the remnant mitochondria of Encephalitozoon cuniculi."  </w:t>
      </w:r>
      <w:r w:rsidRPr="00E04809">
        <w:rPr>
          <w:i/>
          <w:noProof/>
        </w:rPr>
        <w:t>Nature</w:t>
      </w:r>
      <w:r w:rsidRPr="00E04809">
        <w:rPr>
          <w:noProof/>
        </w:rPr>
        <w:t xml:space="preserve"> 453:553-556. doi: 10.1038/nature06903.</w:t>
      </w:r>
    </w:p>
    <w:p w14:paraId="389EC00C" w14:textId="77777777" w:rsidR="00E04809" w:rsidRPr="00E04809" w:rsidRDefault="00E04809" w:rsidP="00E04809">
      <w:pPr>
        <w:pStyle w:val="EndNoteBibliography"/>
        <w:spacing w:after="0"/>
        <w:ind w:left="720" w:hanging="720"/>
        <w:rPr>
          <w:noProof/>
        </w:rPr>
      </w:pPr>
      <w:r w:rsidRPr="00E04809">
        <w:rPr>
          <w:noProof/>
        </w:rPr>
        <w:t xml:space="preserve">van Dongen, Stjin. 2000. "Graph clustering by flow simulation."  </w:t>
      </w:r>
      <w:r w:rsidRPr="00E04809">
        <w:rPr>
          <w:i/>
          <w:noProof/>
        </w:rPr>
        <w:t>Graph stimulation by flow clustering</w:t>
      </w:r>
      <w:r w:rsidRPr="00E04809">
        <w:rPr>
          <w:noProof/>
        </w:rPr>
        <w:t xml:space="preserve"> PhD thesis:University of Utrecht-University of Utrecht. doi: 10.1016/j.cosrev.2007.05.001.</w:t>
      </w:r>
    </w:p>
    <w:p w14:paraId="6CAEA079" w14:textId="77777777" w:rsidR="00E04809" w:rsidRPr="00E04809" w:rsidRDefault="00E04809" w:rsidP="00E04809">
      <w:pPr>
        <w:pStyle w:val="EndNoteBibliography"/>
        <w:spacing w:after="0"/>
        <w:ind w:left="720" w:hanging="720"/>
        <w:rPr>
          <w:noProof/>
        </w:rPr>
      </w:pPr>
      <w:r w:rsidRPr="00E04809">
        <w:rPr>
          <w:noProof/>
        </w:rPr>
        <w:t xml:space="preserve">Vandermeer, J. W., and T. A. Gochnauer. 1971. "Trehalase activity associated with spores of Nosema apis."  </w:t>
      </w:r>
      <w:r w:rsidRPr="00E04809">
        <w:rPr>
          <w:i/>
          <w:noProof/>
        </w:rPr>
        <w:t>Journal of Invertebrate Pathology</w:t>
      </w:r>
      <w:r w:rsidRPr="00E04809">
        <w:rPr>
          <w:noProof/>
        </w:rPr>
        <w:t xml:space="preserve"> 17:38-41. doi: 10.1016/0022-2011(71)90122-4.</w:t>
      </w:r>
    </w:p>
    <w:p w14:paraId="364DC932" w14:textId="77777777" w:rsidR="00E04809" w:rsidRPr="00E04809" w:rsidRDefault="00E04809" w:rsidP="00E04809">
      <w:pPr>
        <w:pStyle w:val="EndNoteBibliography"/>
        <w:spacing w:after="0"/>
        <w:ind w:left="720" w:hanging="720"/>
        <w:rPr>
          <w:noProof/>
        </w:rPr>
      </w:pPr>
      <w:r w:rsidRPr="00E04809">
        <w:rPr>
          <w:noProof/>
        </w:rPr>
        <w:t xml:space="preserve">Vivarès, CP, and G Méténier. 2001. "The microsporidian Encephalitozoon."  </w:t>
      </w:r>
      <w:r w:rsidRPr="00E04809">
        <w:rPr>
          <w:i/>
          <w:noProof/>
        </w:rPr>
        <w:t>Bioessays</w:t>
      </w:r>
      <w:r w:rsidRPr="00E04809">
        <w:rPr>
          <w:noProof/>
        </w:rPr>
        <w:t>:194-202.</w:t>
      </w:r>
    </w:p>
    <w:p w14:paraId="158A3D81" w14:textId="77777777" w:rsidR="00E04809" w:rsidRPr="00E04809" w:rsidRDefault="00E04809" w:rsidP="00E04809">
      <w:pPr>
        <w:pStyle w:val="EndNoteBibliography"/>
        <w:spacing w:after="0"/>
        <w:ind w:left="720" w:hanging="720"/>
        <w:rPr>
          <w:noProof/>
        </w:rPr>
      </w:pPr>
      <w:r w:rsidRPr="00E04809">
        <w:rPr>
          <w:noProof/>
        </w:rPr>
        <w:t xml:space="preserve">Vossbrinck, C. R., J. V. Maddox, S. Friedman, B. A. Debrunner-Vossbrinck, and C. R. Woese. 1987. "Ribosomal RNA sequence suggests microsporidia are extremely ancient eukaryotes."  </w:t>
      </w:r>
      <w:r w:rsidRPr="00E04809">
        <w:rPr>
          <w:i/>
          <w:noProof/>
        </w:rPr>
        <w:t>Nature</w:t>
      </w:r>
      <w:r w:rsidRPr="00E04809">
        <w:rPr>
          <w:noProof/>
        </w:rPr>
        <w:t xml:space="preserve"> 326:411-414. doi: 10.1038/326411a0.</w:t>
      </w:r>
    </w:p>
    <w:p w14:paraId="3D0172B5" w14:textId="77777777" w:rsidR="00E04809" w:rsidRPr="00E04809" w:rsidRDefault="00E04809" w:rsidP="00E04809">
      <w:pPr>
        <w:pStyle w:val="EndNoteBibliography"/>
        <w:spacing w:after="0"/>
        <w:ind w:left="720" w:hanging="720"/>
        <w:rPr>
          <w:noProof/>
        </w:rPr>
      </w:pPr>
      <w:r w:rsidRPr="00E04809">
        <w:rPr>
          <w:noProof/>
        </w:rPr>
        <w:t xml:space="preserve">Vossbrinck, Charles R., Bettina A. Debrunner‐Vossbrinck, and Louis M. Weiss. 2014. "Phylogeny of the Microsporidia."  </w:t>
      </w:r>
      <w:r w:rsidRPr="00E04809">
        <w:rPr>
          <w:i/>
          <w:noProof/>
        </w:rPr>
        <w:t>Microsporidia</w:t>
      </w:r>
      <w:r w:rsidRPr="00E04809">
        <w:rPr>
          <w:noProof/>
        </w:rPr>
        <w:t>. doi: 10.1002/9781118395264.ch6.</w:t>
      </w:r>
    </w:p>
    <w:p w14:paraId="2F846CC9" w14:textId="77777777" w:rsidR="00E04809" w:rsidRPr="00E04809" w:rsidRDefault="00E04809" w:rsidP="00E04809">
      <w:pPr>
        <w:pStyle w:val="EndNoteBibliography"/>
        <w:spacing w:after="0"/>
        <w:ind w:left="720" w:hanging="720"/>
        <w:rPr>
          <w:noProof/>
        </w:rPr>
      </w:pPr>
      <w:r w:rsidRPr="00E04809">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04809">
        <w:rPr>
          <w:i/>
          <w:noProof/>
        </w:rPr>
        <w:t>Cell</w:t>
      </w:r>
      <w:r w:rsidRPr="00E04809">
        <w:rPr>
          <w:noProof/>
        </w:rPr>
        <w:t xml:space="preserve"> 168:890-903.e15. doi: 10.1016/j.cell.2017.01.013.</w:t>
      </w:r>
    </w:p>
    <w:p w14:paraId="7D9A1845" w14:textId="77777777" w:rsidR="00E04809" w:rsidRPr="00E04809" w:rsidRDefault="00E04809" w:rsidP="00E04809">
      <w:pPr>
        <w:pStyle w:val="EndNoteBibliography"/>
        <w:spacing w:after="0"/>
        <w:ind w:left="720" w:hanging="720"/>
        <w:rPr>
          <w:noProof/>
        </w:rPr>
      </w:pPr>
      <w:r w:rsidRPr="00E04809">
        <w:rPr>
          <w:noProof/>
        </w:rPr>
        <w:t xml:space="preserve">Weiser, Jaroslav. 1976. "Microsporidia in Invertebrates: Host-Parasite Relations at the Organismal Level." In </w:t>
      </w:r>
      <w:r w:rsidRPr="00E04809">
        <w:rPr>
          <w:i/>
          <w:noProof/>
        </w:rPr>
        <w:t>Biology of the Microsporidia</w:t>
      </w:r>
      <w:r w:rsidRPr="00E04809">
        <w:rPr>
          <w:noProof/>
        </w:rPr>
        <w:t>, 163-201. Springer, Boston, MA.</w:t>
      </w:r>
    </w:p>
    <w:p w14:paraId="5B9F3A68" w14:textId="77777777" w:rsidR="00E04809" w:rsidRPr="00E04809" w:rsidRDefault="00E04809" w:rsidP="00E04809">
      <w:pPr>
        <w:pStyle w:val="EndNoteBibliography"/>
        <w:spacing w:after="0"/>
        <w:ind w:left="720" w:hanging="720"/>
        <w:rPr>
          <w:noProof/>
        </w:rPr>
      </w:pPr>
      <w:r w:rsidRPr="00E04809">
        <w:rPr>
          <w:noProof/>
        </w:rPr>
        <w:t xml:space="preserve">Williams, Bryony A. P. 2009. "Unique physiology of host–parasite interactions in microsporidia infections."  </w:t>
      </w:r>
      <w:r w:rsidRPr="00E04809">
        <w:rPr>
          <w:i/>
          <w:noProof/>
        </w:rPr>
        <w:t>Cellular Microbiology</w:t>
      </w:r>
      <w:r w:rsidRPr="00E04809">
        <w:rPr>
          <w:noProof/>
        </w:rPr>
        <w:t xml:space="preserve"> 11:1551-1560. doi: 10.1111/j.1462-5822.2009.01362.x.</w:t>
      </w:r>
    </w:p>
    <w:p w14:paraId="6F165632" w14:textId="77777777" w:rsidR="00E04809" w:rsidRPr="00E04809" w:rsidRDefault="00E04809" w:rsidP="00E04809">
      <w:pPr>
        <w:pStyle w:val="EndNoteBibliography"/>
        <w:spacing w:after="0"/>
        <w:ind w:left="720" w:hanging="720"/>
        <w:rPr>
          <w:noProof/>
        </w:rPr>
      </w:pPr>
      <w:r w:rsidRPr="00E04809">
        <w:rPr>
          <w:noProof/>
        </w:rPr>
        <w:t xml:space="preserve">Williams, Bryony A. P., and Patrick J. Keeling. 2011. "Microsporidia – Highly Reduced and Derived Relatives of Fungi." In </w:t>
      </w:r>
      <w:r w:rsidRPr="00E04809">
        <w:rPr>
          <w:i/>
          <w:noProof/>
        </w:rPr>
        <w:t>Evolution of Fungi and Fungal-Like Organisms</w:t>
      </w:r>
      <w:r w:rsidRPr="00E04809">
        <w:rPr>
          <w:noProof/>
        </w:rPr>
        <w:t>, 25-36. Springer, Berlin, Heidelberg.</w:t>
      </w:r>
    </w:p>
    <w:p w14:paraId="06AC07BC" w14:textId="77777777" w:rsidR="00E04809" w:rsidRPr="00E04809" w:rsidRDefault="00E04809" w:rsidP="00E04809">
      <w:pPr>
        <w:pStyle w:val="EndNoteBibliography"/>
        <w:spacing w:after="0"/>
        <w:ind w:left="720" w:hanging="720"/>
        <w:rPr>
          <w:noProof/>
        </w:rPr>
      </w:pPr>
      <w:r w:rsidRPr="00E04809">
        <w:rPr>
          <w:noProof/>
        </w:rPr>
        <w:t xml:space="preserve">Williams, Simon G., and Simon C. Lovell. 2009. "The Effect of Sequence Evolution on Protein Structural Divergence."  </w:t>
      </w:r>
      <w:r w:rsidRPr="00E04809">
        <w:rPr>
          <w:i/>
          <w:noProof/>
        </w:rPr>
        <w:t>Molecular Biology and Evolution</w:t>
      </w:r>
      <w:r w:rsidRPr="00E04809">
        <w:rPr>
          <w:noProof/>
        </w:rPr>
        <w:t xml:space="preserve"> 26:1055-1065. doi: 10.1093/molbev/msp020.</w:t>
      </w:r>
    </w:p>
    <w:p w14:paraId="7E96DF6A" w14:textId="77777777" w:rsidR="00E04809" w:rsidRPr="00E04809" w:rsidRDefault="00E04809" w:rsidP="00E04809">
      <w:pPr>
        <w:pStyle w:val="EndNoteBibliography"/>
        <w:spacing w:after="0"/>
        <w:ind w:left="720" w:hanging="720"/>
        <w:rPr>
          <w:noProof/>
        </w:rPr>
      </w:pPr>
      <w:r w:rsidRPr="00E04809">
        <w:rPr>
          <w:noProof/>
        </w:rPr>
        <w:t xml:space="preserve">Winkler, Herbert H., and H. Ekkehard Neuhaus. 1999. "Non-mitochondrial ATP transport."  </w:t>
      </w:r>
      <w:r w:rsidRPr="00E04809">
        <w:rPr>
          <w:i/>
          <w:noProof/>
        </w:rPr>
        <w:t>Trends in Biochemical Sciences</w:t>
      </w:r>
      <w:r w:rsidRPr="00E04809">
        <w:rPr>
          <w:noProof/>
        </w:rPr>
        <w:t xml:space="preserve"> 24:64-68. doi: 10.1016/S0968-0004(98)01334-6.</w:t>
      </w:r>
    </w:p>
    <w:p w14:paraId="509E3516" w14:textId="77777777" w:rsidR="00E04809" w:rsidRPr="00E04809" w:rsidRDefault="00E04809" w:rsidP="00E04809">
      <w:pPr>
        <w:pStyle w:val="EndNoteBibliography"/>
        <w:spacing w:after="0"/>
        <w:ind w:left="720" w:hanging="720"/>
        <w:rPr>
          <w:noProof/>
        </w:rPr>
      </w:pPr>
      <w:r w:rsidRPr="00E04809">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04809">
        <w:rPr>
          <w:i/>
          <w:noProof/>
        </w:rPr>
        <w:t>Environmental Microbiology</w:t>
      </w:r>
      <w:r w:rsidRPr="00E04809">
        <w:rPr>
          <w:noProof/>
        </w:rPr>
        <w:t xml:space="preserve"> 19:2077-2089. doi: 10.1111/1462-2920.13734.</w:t>
      </w:r>
    </w:p>
    <w:p w14:paraId="3B6B8D8A" w14:textId="77777777" w:rsidR="00E04809" w:rsidRPr="00E04809" w:rsidRDefault="00E04809" w:rsidP="00E04809">
      <w:pPr>
        <w:pStyle w:val="EndNoteBibliography"/>
        <w:spacing w:after="0"/>
        <w:ind w:left="720" w:hanging="720"/>
        <w:rPr>
          <w:noProof/>
        </w:rPr>
      </w:pPr>
      <w:r w:rsidRPr="00E04809">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E04809">
        <w:rPr>
          <w:i/>
          <w:noProof/>
        </w:rPr>
        <w:t>Science</w:t>
      </w:r>
      <w:r w:rsidRPr="00E04809">
        <w:rPr>
          <w:noProof/>
        </w:rPr>
        <w:t xml:space="preserve"> 322:104-110. doi: 10.1126/science.1158684.</w:t>
      </w:r>
    </w:p>
    <w:p w14:paraId="0A82F91F" w14:textId="77777777" w:rsidR="00E04809" w:rsidRPr="00E04809" w:rsidRDefault="00E04809" w:rsidP="00E04809">
      <w:pPr>
        <w:pStyle w:val="EndNoteBibliography"/>
        <w:ind w:left="720" w:hanging="720"/>
        <w:rPr>
          <w:noProof/>
        </w:rPr>
      </w:pPr>
      <w:r w:rsidRPr="00E04809">
        <w:rPr>
          <w:noProof/>
        </w:rPr>
        <w:t xml:space="preserve">Zudilova-Seinstra, Elena, Tony Adriaansen, and Robert van Liere. 2009. "Overview of Interactive Visualization." In </w:t>
      </w:r>
      <w:r w:rsidRPr="00E04809">
        <w:rPr>
          <w:i/>
          <w:noProof/>
        </w:rPr>
        <w:t>Advanced Information and Knowledge Processing</w:t>
      </w:r>
      <w:r w:rsidRPr="00E04809">
        <w:rPr>
          <w:noProof/>
        </w:rPr>
        <w:t>, 3-15.</w:t>
      </w:r>
    </w:p>
    <w:p w14:paraId="592BE48D" w14:textId="33D4EC88"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70" w:name="_Toc384627480"/>
      <w:bookmarkStart w:id="271" w:name="_Toc386158973"/>
      <w:r w:rsidRPr="00076E91">
        <w:rPr>
          <w:rFonts w:ascii="Palatino Linotype" w:hAnsi="Palatino Linotype"/>
          <w:sz w:val="24"/>
          <w:szCs w:val="24"/>
        </w:rPr>
        <w:lastRenderedPageBreak/>
        <w:t>Appendix</w:t>
      </w:r>
      <w:bookmarkEnd w:id="270"/>
      <w:bookmarkEnd w:id="271"/>
    </w:p>
    <w:p w14:paraId="3845406E" w14:textId="5EB483C5" w:rsidR="003955E8" w:rsidRDefault="003955E8" w:rsidP="00785690">
      <w:pPr>
        <w:pStyle w:val="Heading2"/>
        <w:numPr>
          <w:ilvl w:val="0"/>
          <w:numId w:val="0"/>
        </w:numPr>
      </w:pPr>
      <w:bookmarkStart w:id="272" w:name="_Toc386158974"/>
      <w:r w:rsidRPr="00785690">
        <w:t>Tables</w:t>
      </w:r>
      <w:bookmarkEnd w:id="272"/>
    </w:p>
    <w:p w14:paraId="328D328F" w14:textId="77777777" w:rsidR="002C44D0" w:rsidRDefault="002C44D0"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73" w:name="_Ref381452965"/>
      <w:bookmarkStart w:id="274" w:name="_Toc386158655"/>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273"/>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7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75" w:name="_Ref384424711"/>
      <w:bookmarkStart w:id="276" w:name="_Toc386158656"/>
      <w:r>
        <w:lastRenderedPageBreak/>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275"/>
      <w:r>
        <w:t xml:space="preserve">: </w:t>
      </w:r>
      <w:r w:rsidRPr="00076E91">
        <w:t>List of 30 manually KO-annotated reference taxa</w:t>
      </w:r>
      <w:r>
        <w:t xml:space="preserve"> from KEGG.</w:t>
      </w:r>
      <w:bookmarkEnd w:id="276"/>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lastRenderedPageBreak/>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77" w:name="_Ref384421859"/>
      <w:bookmarkStart w:id="278" w:name="_Toc386158657"/>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3</w:t>
      </w:r>
      <w:r w:rsidR="009F5610">
        <w:fldChar w:fldCharType="end"/>
      </w:r>
      <w:bookmarkEnd w:id="27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7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lastRenderedPageBreak/>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79" w:name="_Ref383861995"/>
      <w:bookmarkStart w:id="280" w:name="_Toc386158658"/>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27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8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lastRenderedPageBreak/>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81" w:name="_Ref383964119"/>
      <w:bookmarkStart w:id="282" w:name="_Toc386158659"/>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5</w:t>
      </w:r>
      <w:r>
        <w:fldChar w:fldCharType="end"/>
      </w:r>
      <w:bookmarkEnd w:id="28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8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83" w:name="_Ref384394557"/>
      <w:bookmarkStart w:id="284" w:name="_Toc386158660"/>
      <w:r>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6</w:t>
      </w:r>
      <w:r w:rsidR="009F5610">
        <w:fldChar w:fldCharType="end"/>
      </w:r>
      <w:bookmarkEnd w:id="283"/>
      <w:r>
        <w:t>: Annotated microsporidia proteins for PDH complex, trehalose sy</w:t>
      </w:r>
      <w:r w:rsidR="000014E9">
        <w:t>n</w:t>
      </w:r>
      <w:r>
        <w:t>thesis and degradation and NTT proteins.</w:t>
      </w:r>
      <w:bookmarkEnd w:id="28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lastRenderedPageBreak/>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5" w:name="_Toc386158975"/>
      <w:r>
        <w:lastRenderedPageBreak/>
        <w:t>Figures</w:t>
      </w:r>
      <w:bookmarkEnd w:id="28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86" w:name="_Ref374253196"/>
      <w:bookmarkStart w:id="287" w:name="_Toc386158635"/>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28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8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88" w:name="_Ref374250743"/>
      <w:bookmarkStart w:id="289" w:name="_Toc386158636"/>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288"/>
      <w:r w:rsidRPr="00076E91">
        <w:t>: Phylogenetic profile of 44 HamFAS-only proteins that annotated based on archaea and bacterial orthologs.</w:t>
      </w:r>
      <w:bookmarkEnd w:id="28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90" w:name="_Ref374250746"/>
      <w:bookmarkStart w:id="291" w:name="_Toc386158637"/>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290"/>
      <w:r w:rsidRPr="00076E91">
        <w:t>: Phylogenetic profile of 12 un-annotated proteins that annotated by HamFAS and at least one other approach (BlastKOALA and/or KAAS), where their annotations originate from archaea or bacteria reference taxa.</w:t>
      </w:r>
      <w:bookmarkEnd w:id="29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92" w:name="_Ref384395857"/>
      <w:bookmarkStart w:id="293" w:name="_Toc386158638"/>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29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94" w:name="_Ref384395862"/>
      <w:bookmarkStart w:id="295" w:name="_Toc386158639"/>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29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96" w:name="_Ref384395863"/>
      <w:bookmarkStart w:id="297" w:name="_Toc386158640"/>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29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9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298" w:name="_Ref384395865"/>
      <w:bookmarkStart w:id="299" w:name="_Toc386158641"/>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29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9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300" w:name="_Ref381628048"/>
      <w:bookmarkStart w:id="301" w:name="_Toc386158642"/>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30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01"/>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302" w:name="_Ref384390503"/>
      <w:bookmarkStart w:id="303" w:name="_Toc386158643"/>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30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03"/>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304" w:name="_Ref384390516"/>
      <w:bookmarkStart w:id="305" w:name="_Toc386158644"/>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10</w:t>
      </w:r>
      <w:r w:rsidR="00FF05FE">
        <w:fldChar w:fldCharType="end"/>
      </w:r>
      <w:bookmarkEnd w:id="304"/>
      <w:r>
        <w:t>: Scheme of glycerophospholipid metabolism in the microsporidia LCA. Red arrows indicate reactions that could be found only in the LCA, while solid black arrows are the one present in both LCA and extant microsporidia.</w:t>
      </w:r>
      <w:bookmarkEnd w:id="305"/>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306" w:name="_Ref384391787"/>
      <w:bookmarkStart w:id="307" w:name="_Toc386158645"/>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11</w:t>
      </w:r>
      <w:r w:rsidR="00FF05FE">
        <w:fldChar w:fldCharType="end"/>
      </w:r>
      <w:bookmarkEnd w:id="30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308" w:name="_Ref384391789"/>
      <w:bookmarkStart w:id="309" w:name="_Toc386158646"/>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12</w:t>
      </w:r>
      <w:r w:rsidR="00FF05FE">
        <w:fldChar w:fldCharType="end"/>
      </w:r>
      <w:bookmarkEnd w:id="30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310" w:name="_Ref384391790"/>
      <w:bookmarkStart w:id="311" w:name="_Toc386158647"/>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13</w:t>
      </w:r>
      <w:r w:rsidR="00FF05FE">
        <w:fldChar w:fldCharType="end"/>
      </w:r>
      <w:bookmarkEnd w:id="31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12" w:name="_Toc386158976"/>
      <w:r>
        <w:lastRenderedPageBreak/>
        <w:t>Acknowledgements</w:t>
      </w:r>
      <w:bookmarkEnd w:id="31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13" w:name="_Toc386158977"/>
      <w:r>
        <w:lastRenderedPageBreak/>
        <w:t>Curriculum Vitae</w:t>
      </w:r>
      <w:bookmarkEnd w:id="313"/>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8210C7" w:rsidRDefault="008210C7">
      <w:pPr>
        <w:pStyle w:val="CommentText"/>
      </w:pPr>
      <w:r>
        <w:rPr>
          <w:rStyle w:val="CommentReference"/>
        </w:rPr>
        <w:annotationRef/>
      </w:r>
      <w:r>
        <w:t>Hm, let’s discus the title</w:t>
      </w:r>
    </w:p>
  </w:comment>
  <w:comment w:id="1" w:author="Ingo Ebersberger" w:date="2018-04-10T20:37:00Z" w:initials="IE">
    <w:p w14:paraId="4A04E002" w14:textId="0FA0DBE2" w:rsidR="008210C7" w:rsidRDefault="008210C7">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8210C7" w:rsidRDefault="008210C7"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8210C7" w:rsidRDefault="008210C7" w:rsidP="005442EB">
      <w:pPr>
        <w:pStyle w:val="CommentText"/>
      </w:pPr>
      <w:r>
        <w:rPr>
          <w:rStyle w:val="CommentReference"/>
        </w:rPr>
        <w:annotationRef/>
      </w:r>
      <w:r>
        <w:t>Largest or large?</w:t>
      </w:r>
    </w:p>
  </w:comment>
  <w:comment w:id="18" w:author="V" w:date="2018-04-12T18:14:00Z" w:initials="V">
    <w:p w14:paraId="1C2831B2" w14:textId="77777777" w:rsidR="008210C7" w:rsidRPr="004A7CCF" w:rsidRDefault="008210C7"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8210C7" w:rsidRDefault="008210C7">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8210C7" w:rsidRDefault="008210C7">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8210C7" w:rsidRDefault="008210C7">
      <w:pPr>
        <w:pStyle w:val="CommentText"/>
      </w:pPr>
      <w:r>
        <w:rPr>
          <w:rStyle w:val="CommentReference"/>
        </w:rPr>
        <w:annotationRef/>
      </w:r>
      <w:r>
        <w:t>You need a different title here. This does not read good. What are the open questions, and what do you address?</w:t>
      </w:r>
    </w:p>
    <w:p w14:paraId="12D6580B" w14:textId="77777777" w:rsidR="008210C7" w:rsidRDefault="008210C7">
      <w:pPr>
        <w:pStyle w:val="CommentText"/>
      </w:pPr>
    </w:p>
    <w:p w14:paraId="43FC6B3F" w14:textId="4B60C3EC" w:rsidR="008210C7" w:rsidRDefault="008210C7">
      <w:pPr>
        <w:pStyle w:val="CommentText"/>
      </w:pPr>
      <w:r>
        <w:t>Moreover, I think the intro is not complete. See the following page for further info</w:t>
      </w:r>
    </w:p>
    <w:p w14:paraId="455790F4" w14:textId="3DE0E4AC" w:rsidR="008210C7" w:rsidRDefault="008210C7">
      <w:pPr>
        <w:pStyle w:val="CommentText"/>
      </w:pPr>
      <w:r w:rsidRPr="007342D1">
        <w:t>https://web.stanford.edu/group/parasites/ParaSites2006/Microsporidiosis/microsporidia1.html</w:t>
      </w:r>
    </w:p>
  </w:comment>
  <w:comment w:id="27" w:author="Ingo Ebersberger" w:date="2018-04-11T21:48:00Z" w:initials="IE">
    <w:p w14:paraId="35FA1E25" w14:textId="3BE7A29D" w:rsidR="008210C7" w:rsidRDefault="008210C7">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8210C7" w:rsidRDefault="008210C7">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8210C7" w:rsidRDefault="008210C7">
      <w:pPr>
        <w:pStyle w:val="CommentText"/>
      </w:pPr>
      <w:r>
        <w:rPr>
          <w:rStyle w:val="CommentReference"/>
        </w:rPr>
        <w:annotationRef/>
      </w:r>
      <w:r>
        <w:t>This introduction is not an introduction, to be honest. It is only 7 lines…</w:t>
      </w:r>
    </w:p>
    <w:p w14:paraId="5843D9DC" w14:textId="3ACCBE73" w:rsidR="008210C7" w:rsidRDefault="008210C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8" w:author="Ingo Ebersberger" w:date="2018-04-24T02:15:00Z" w:initials="IE">
    <w:p w14:paraId="61CE2F30" w14:textId="77777777" w:rsidR="008210C7" w:rsidRDefault="008210C7" w:rsidP="00314EC1">
      <w:pPr>
        <w:pStyle w:val="CommentText"/>
      </w:pPr>
      <w:r>
        <w:rPr>
          <w:rStyle w:val="CommentReference"/>
        </w:rPr>
        <w:annotationRef/>
      </w:r>
      <w:r>
        <w:t>Which version? And what parameters? Please list also the github repository.</w:t>
      </w:r>
    </w:p>
  </w:comment>
  <w:comment w:id="49" w:author="V" w:date="2018-04-24T02:15:00Z" w:initials="V">
    <w:p w14:paraId="3DF52BC4" w14:textId="77777777" w:rsidR="008210C7" w:rsidRDefault="008210C7"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0" w:author="Ingo Ebersberger" w:date="2018-04-24T02:21:00Z" w:initials="IE">
    <w:p w14:paraId="7DA0E1FF" w14:textId="77777777" w:rsidR="008210C7" w:rsidRDefault="008210C7" w:rsidP="007F592A">
      <w:pPr>
        <w:pStyle w:val="CommentText"/>
      </w:pPr>
      <w:r>
        <w:rPr>
          <w:rStyle w:val="CommentReference"/>
        </w:rPr>
        <w:annotationRef/>
      </w:r>
      <w:r>
        <w:t>At one point we should say that we treat proteins and genes as synonyms</w:t>
      </w:r>
    </w:p>
  </w:comment>
  <w:comment w:id="51" w:author="V" w:date="2018-04-24T02:21:00Z" w:initials="V">
    <w:p w14:paraId="200AEA2D" w14:textId="77777777" w:rsidR="008210C7" w:rsidRDefault="008210C7" w:rsidP="007F592A">
      <w:pPr>
        <w:pStyle w:val="CommentText"/>
      </w:pPr>
      <w:r>
        <w:rPr>
          <w:rStyle w:val="CommentReference"/>
        </w:rPr>
        <w:annotationRef/>
      </w:r>
      <w:proofErr w:type="gramStart"/>
      <w:r>
        <w:t>last</w:t>
      </w:r>
      <w:proofErr w:type="gramEnd"/>
      <w:r>
        <w:t xml:space="preserve"> sentence in the introduction</w:t>
      </w:r>
    </w:p>
  </w:comment>
  <w:comment w:id="64" w:author="V" w:date="2018-04-24T02:29:00Z" w:initials="V">
    <w:p w14:paraId="76FB6AE2" w14:textId="77777777" w:rsidR="008210C7" w:rsidRDefault="008210C7"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60" w:author="Ingo Ebersberger" w:date="2018-04-24T02:29:00Z" w:initials="IE">
    <w:p w14:paraId="26405870" w14:textId="77777777" w:rsidR="008210C7" w:rsidRPr="00A17841" w:rsidRDefault="008210C7"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1" w:author="V" w:date="2018-04-24T02:29:00Z" w:initials="V">
    <w:p w14:paraId="0D8D8FBE" w14:textId="77777777" w:rsidR="008210C7" w:rsidRDefault="008210C7"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7" w:author="Ingo Ebersberger" w:date="2018-04-24T02:42:00Z" w:initials="IE">
    <w:p w14:paraId="2A12D5C8" w14:textId="77777777" w:rsidR="008210C7" w:rsidRDefault="008210C7"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1" w:author="V" w:date="2018-04-24T02:35:00Z" w:initials="V">
    <w:p w14:paraId="581A8E2F" w14:textId="6C21528E" w:rsidR="008210C7" w:rsidRDefault="008210C7">
      <w:pPr>
        <w:pStyle w:val="CommentText"/>
      </w:pPr>
      <w:r>
        <w:rPr>
          <w:rStyle w:val="CommentReference"/>
        </w:rPr>
        <w:annotationRef/>
      </w:r>
      <w:r>
        <w:t>Results. Species names in italics, what are ‘non-orthologous’ proteins? Can we somehow have the genome size information in here? Probably, you could just order the species according to increasing genome size</w:t>
      </w:r>
    </w:p>
  </w:comment>
  <w:comment w:id="74" w:author="Ingo Ebersberger" w:date="2018-04-24T02:47:00Z" w:initials="IE">
    <w:p w14:paraId="0D171BDB" w14:textId="77777777" w:rsidR="008210C7" w:rsidRDefault="008210C7"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100" w:author="Ingo Ebersberger" w:date="2018-04-24T02:47:00Z" w:initials="IE">
    <w:p w14:paraId="4A946139" w14:textId="77777777" w:rsidR="008210C7" w:rsidRDefault="008210C7" w:rsidP="00AB2C8D">
      <w:pPr>
        <w:pStyle w:val="CommentText"/>
      </w:pPr>
      <w:r>
        <w:rPr>
          <w:rStyle w:val="CommentReference"/>
        </w:rPr>
        <w:annotationRef/>
      </w:r>
      <w:r>
        <w:t xml:space="preserve">My phrasing is better. By the way, you cannot argue with a small sample size if the test is able to reject your null hypothesis. </w:t>
      </w:r>
    </w:p>
  </w:comment>
  <w:comment w:id="113" w:author="Ingo Ebersberger" w:date="2018-04-24T02:31:00Z" w:initials="IE">
    <w:p w14:paraId="2135838B" w14:textId="77777777" w:rsidR="008210C7" w:rsidRDefault="008210C7"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14" w:author="V" w:date="2018-04-24T02:34:00Z" w:initials="V">
    <w:p w14:paraId="0046E035" w14:textId="77777777" w:rsidR="008210C7" w:rsidRDefault="008210C7" w:rsidP="002147F7">
      <w:pPr>
        <w:pStyle w:val="CommentText"/>
      </w:pPr>
      <w:r>
        <w:rPr>
          <w:rStyle w:val="CommentReference"/>
        </w:rPr>
        <w:annotationRef/>
      </w:r>
      <w:proofErr w:type="gramStart"/>
      <w:r>
        <w:t>too</w:t>
      </w:r>
      <w:proofErr w:type="gramEnd"/>
      <w:r>
        <w:t xml:space="preserve"> short?</w:t>
      </w:r>
    </w:p>
  </w:comment>
  <w:comment w:id="115" w:author="Ingo Ebersberger" w:date="2018-04-24T02:52:00Z" w:initials="IE">
    <w:p w14:paraId="6949A368" w14:textId="77777777" w:rsidR="008210C7" w:rsidRDefault="008210C7" w:rsidP="00AB2C8D">
      <w:pPr>
        <w:pStyle w:val="CommentText"/>
      </w:pPr>
      <w:r>
        <w:rPr>
          <w:rStyle w:val="CommentReference"/>
        </w:rPr>
        <w:annotationRef/>
      </w:r>
      <w:proofErr w:type="gramStart"/>
      <w:r>
        <w:t>this</w:t>
      </w:r>
      <w:proofErr w:type="gramEnd"/>
      <w:r>
        <w:t xml:space="preserve"> does not belong here. This is a totally different story.</w:t>
      </w:r>
    </w:p>
  </w:comment>
  <w:comment w:id="118" w:author="Ingo Ebersberger" w:date="2018-04-24T02:52:00Z" w:initials="IE">
    <w:p w14:paraId="490EAC17" w14:textId="77777777" w:rsidR="008210C7" w:rsidRDefault="008210C7" w:rsidP="00AB2C8D">
      <w:pPr>
        <w:pStyle w:val="CommentText"/>
      </w:pPr>
      <w:r>
        <w:rPr>
          <w:rStyle w:val="CommentReference"/>
        </w:rPr>
        <w:annotationRef/>
      </w:r>
      <w:proofErr w:type="gramStart"/>
      <w:r>
        <w:t>not</w:t>
      </w:r>
      <w:proofErr w:type="gramEnd"/>
      <w:r>
        <w:t xml:space="preserve"> true, it tells us that microsporidia are the siter to the fungal lineage. If somebody then tells us that microsporidia are fungi, then ok, the statement is correct. I would not dwell in this discussion.</w:t>
      </w:r>
    </w:p>
  </w:comment>
  <w:comment w:id="119" w:author="Ingo Ebersberger" w:date="2018-04-24T02:52:00Z" w:initials="IE">
    <w:p w14:paraId="52ECC9FE" w14:textId="77777777" w:rsidR="008210C7" w:rsidRDefault="008210C7" w:rsidP="00AB2C8D">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 w:id="134" w:author="Ingo Ebersberger" w:date="2018-04-24T02:46:00Z" w:initials="IE">
    <w:p w14:paraId="46BD9A21" w14:textId="77777777" w:rsidR="008210C7" w:rsidRDefault="008210C7"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35" w:author="Ingo Ebersberger" w:date="2018-04-24T02:46:00Z" w:initials="IE">
    <w:p w14:paraId="72CEC0D2" w14:textId="77777777" w:rsidR="008210C7" w:rsidRDefault="008210C7" w:rsidP="00996017">
      <w:pPr>
        <w:pStyle w:val="CommentText"/>
      </w:pPr>
      <w:r>
        <w:rPr>
          <w:rStyle w:val="CommentReference"/>
        </w:rPr>
        <w:annotationRef/>
      </w:r>
      <w:r>
        <w:t>Move to discussion and rephrase.</w:t>
      </w:r>
    </w:p>
  </w:comment>
  <w:comment w:id="136" w:author="Ingo Ebersberger" w:date="2018-04-24T02:49:00Z" w:initials="IE">
    <w:p w14:paraId="27BFA280" w14:textId="77777777" w:rsidR="008210C7" w:rsidRDefault="008210C7" w:rsidP="00AB2C8D">
      <w:pPr>
        <w:pStyle w:val="CommentText"/>
      </w:pPr>
      <w:r>
        <w:rPr>
          <w:rStyle w:val="CommentReference"/>
        </w:rPr>
        <w:annotationRef/>
      </w:r>
      <w:r>
        <w:t>See comment above. Discuss later!</w:t>
      </w:r>
    </w:p>
  </w:comment>
  <w:comment w:id="137" w:author="Ingo Ebersberger" w:date="2018-04-24T02:49:00Z" w:initials="IE">
    <w:p w14:paraId="7DC9E063" w14:textId="77777777" w:rsidR="008210C7" w:rsidRDefault="008210C7" w:rsidP="00AB2C8D">
      <w:pPr>
        <w:pStyle w:val="CommentText"/>
      </w:pPr>
      <w:r>
        <w:rPr>
          <w:rStyle w:val="CommentReference"/>
        </w:rPr>
        <w:annotationRef/>
      </w:r>
      <w:r>
        <w:t xml:space="preserve">Wrong phrasing, </w:t>
      </w:r>
    </w:p>
  </w:comment>
  <w:comment w:id="138" w:author="Ingo Ebersberger" w:date="2018-04-24T02:49:00Z" w:initials="IE">
    <w:p w14:paraId="44B238A4" w14:textId="77777777" w:rsidR="008210C7" w:rsidRDefault="008210C7" w:rsidP="00AB2C8D">
      <w:pPr>
        <w:pStyle w:val="CommentText"/>
      </w:pPr>
      <w:r>
        <w:rPr>
          <w:rStyle w:val="CommentReference"/>
        </w:rPr>
        <w:annotationRef/>
      </w:r>
      <w:r>
        <w:t>You have a problem with your argumentation. Above, you stated that wrongly predicted genes are short. The you see that the orphans are short, so</w:t>
      </w:r>
      <w:proofErr w:type="gramStart"/>
      <w:r>
        <w:t>… ?</w:t>
      </w:r>
      <w:proofErr w:type="gramEnd"/>
      <w:r>
        <w:t>? One more argument to have all characteristics first checked. Then you finally discuss your results under consideration of the literature</w:t>
      </w:r>
      <w:proofErr w:type="gramStart"/>
      <w:r>
        <w:t>,.</w:t>
      </w:r>
      <w:proofErr w:type="gramEnd"/>
      <w:r>
        <w:t xml:space="preserve"> </w:t>
      </w:r>
    </w:p>
  </w:comment>
  <w:comment w:id="139" w:author="Ingo Ebersberger" w:date="2018-04-24T02:49:00Z" w:initials="IE">
    <w:p w14:paraId="61D80905" w14:textId="77777777" w:rsidR="008210C7" w:rsidRDefault="008210C7" w:rsidP="00AB2C8D">
      <w:pPr>
        <w:pStyle w:val="CommentText"/>
      </w:pPr>
      <w:r>
        <w:rPr>
          <w:rStyle w:val="CommentReference"/>
        </w:rPr>
        <w:annotationRef/>
      </w:r>
      <w:r>
        <w:t>This is discussion</w:t>
      </w:r>
    </w:p>
  </w:comment>
  <w:comment w:id="140" w:author="Ingo Ebersberger" w:date="2018-04-24T02:49:00Z" w:initials="IE">
    <w:p w14:paraId="37DEFF78" w14:textId="77777777" w:rsidR="008210C7" w:rsidRDefault="008210C7" w:rsidP="00AB2C8D">
      <w:pPr>
        <w:pStyle w:val="CommentText"/>
      </w:pPr>
      <w:r>
        <w:rPr>
          <w:rStyle w:val="CommentReference"/>
        </w:rPr>
        <w:annotationRef/>
      </w:r>
      <w:r>
        <w:t>This links to traceability??</w:t>
      </w:r>
    </w:p>
  </w:comment>
  <w:comment w:id="141" w:author="Ingo Ebersberger" w:date="2018-04-24T02:49:00Z" w:initials="IE">
    <w:p w14:paraId="00FB7298" w14:textId="77777777" w:rsidR="008210C7" w:rsidRDefault="008210C7" w:rsidP="00AB2C8D">
      <w:pPr>
        <w:pStyle w:val="CommentText"/>
      </w:pPr>
      <w:r>
        <w:rPr>
          <w:rStyle w:val="CommentReference"/>
        </w:rPr>
        <w:annotationRef/>
      </w:r>
      <w:r>
        <w:t>Tricky bit…</w:t>
      </w:r>
    </w:p>
  </w:comment>
  <w:comment w:id="144" w:author="Ingo Ebersberger" w:date="2018-04-24T02:54:00Z" w:initials="IE">
    <w:p w14:paraId="168DD1DF" w14:textId="77777777" w:rsidR="008210C7" w:rsidRDefault="008210C7"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8210C7" w:rsidRDefault="008210C7" w:rsidP="00280B87">
      <w:pPr>
        <w:pStyle w:val="CommentText"/>
      </w:pPr>
      <w:r>
        <w:t xml:space="preserve"> </w:t>
      </w:r>
    </w:p>
  </w:comment>
  <w:comment w:id="148" w:author="Ingo Ebersberger" w:date="2018-04-24T02:54:00Z" w:initials="IE">
    <w:p w14:paraId="2C1CDF06" w14:textId="77777777" w:rsidR="008210C7" w:rsidRDefault="008210C7" w:rsidP="00280B87">
      <w:pPr>
        <w:pStyle w:val="CommentText"/>
      </w:pPr>
      <w:r>
        <w:rPr>
          <w:rStyle w:val="CommentReference"/>
        </w:rPr>
        <w:annotationRef/>
      </w:r>
      <w:r>
        <w:t>Weak. How much of the currently known diversity of microsporidia do you have represented?</w:t>
      </w:r>
    </w:p>
  </w:comment>
  <w:comment w:id="150" w:author="Ingo Ebersberger" w:date="2018-04-24T02:54:00Z" w:initials="IE">
    <w:p w14:paraId="6AA4A1F9" w14:textId="77777777" w:rsidR="008210C7" w:rsidRDefault="008210C7" w:rsidP="00280B87">
      <w:pPr>
        <w:pStyle w:val="CommentText"/>
      </w:pPr>
      <w:r>
        <w:rPr>
          <w:rStyle w:val="CommentReference"/>
        </w:rPr>
        <w:annotationRef/>
      </w:r>
      <w:r>
        <w:t xml:space="preserve">What does this mean? You refer to genes that apparently have been invented on the microsporidian lineage? </w:t>
      </w:r>
    </w:p>
  </w:comment>
  <w:comment w:id="151" w:author="Ingo Ebersberger" w:date="2018-04-24T02:54:00Z" w:initials="IE">
    <w:p w14:paraId="48E6C185" w14:textId="77777777" w:rsidR="008210C7" w:rsidRDefault="008210C7" w:rsidP="00280B87">
      <w:pPr>
        <w:pStyle w:val="CommentText"/>
      </w:pPr>
      <w:r>
        <w:rPr>
          <w:rStyle w:val="CommentReference"/>
        </w:rPr>
        <w:annotationRef/>
      </w:r>
      <w:r>
        <w:t>What does ‘assigned’ mean?</w:t>
      </w:r>
    </w:p>
  </w:comment>
  <w:comment w:id="152" w:author="Ingo Ebersberger" w:date="2018-04-24T02:54:00Z" w:initials="IE">
    <w:p w14:paraId="579AF304" w14:textId="77777777" w:rsidR="008210C7" w:rsidRDefault="008210C7" w:rsidP="00280B87">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153" w:author="Ingo Ebersberger" w:date="2018-04-24T02:54:00Z" w:initials="IE">
    <w:p w14:paraId="6E69C946" w14:textId="77777777" w:rsidR="008210C7" w:rsidRDefault="008210C7" w:rsidP="00280B87">
      <w:pPr>
        <w:pStyle w:val="CommentText"/>
      </w:pPr>
      <w:r>
        <w:rPr>
          <w:rStyle w:val="CommentReference"/>
        </w:rPr>
        <w:annotationRef/>
      </w:r>
      <w:r>
        <w:t>How did you do this?</w:t>
      </w:r>
    </w:p>
  </w:comment>
  <w:comment w:id="155" w:author="Ingo Ebersberger" w:date="2018-04-24T02:54:00Z" w:initials="IE">
    <w:p w14:paraId="6B5B870D" w14:textId="77777777" w:rsidR="008210C7" w:rsidRDefault="008210C7" w:rsidP="00280B87">
      <w:pPr>
        <w:pStyle w:val="CommentText"/>
      </w:pPr>
      <w:r>
        <w:rPr>
          <w:rStyle w:val="CommentReference"/>
        </w:rPr>
        <w:annotationRef/>
      </w:r>
      <w:r>
        <w:t xml:space="preserve">You can’t just </w:t>
      </w:r>
      <w:proofErr w:type="gramStart"/>
      <w:r>
        <w:t>mention  genes</w:t>
      </w:r>
      <w:proofErr w:type="gramEnd"/>
      <w:r>
        <w:t xml:space="preserve">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210C7" w:rsidRDefault="008210C7" w:rsidP="000A17B2">
      <w:pPr>
        <w:spacing w:after="0" w:line="240" w:lineRule="auto"/>
      </w:pPr>
      <w:r>
        <w:separator/>
      </w:r>
    </w:p>
  </w:endnote>
  <w:endnote w:type="continuationSeparator" w:id="0">
    <w:p w14:paraId="6F95D1CA" w14:textId="77777777" w:rsidR="008210C7" w:rsidRDefault="008210C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210C7" w:rsidRDefault="008210C7" w:rsidP="009F2A64">
    <w:pPr>
      <w:pStyle w:val="Footer"/>
      <w:jc w:val="center"/>
    </w:pPr>
  </w:p>
  <w:p w14:paraId="5AA1AD57" w14:textId="4C9ABF92" w:rsidR="008210C7" w:rsidRDefault="008210C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210C7" w:rsidRDefault="008210C7" w:rsidP="009F2A64">
    <w:pPr>
      <w:pStyle w:val="Footer"/>
      <w:jc w:val="center"/>
    </w:pPr>
  </w:p>
  <w:p w14:paraId="05A32A18" w14:textId="570DA275" w:rsidR="008210C7" w:rsidRDefault="008210C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210C7" w:rsidRDefault="008210C7" w:rsidP="009F2A64">
    <w:pPr>
      <w:pStyle w:val="Footer"/>
      <w:jc w:val="center"/>
    </w:pPr>
  </w:p>
  <w:p w14:paraId="5CB59BD7" w14:textId="48F38D2B" w:rsidR="008210C7" w:rsidRDefault="008210C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210C7" w:rsidRDefault="008210C7" w:rsidP="009F2A64">
    <w:pPr>
      <w:pStyle w:val="Footer"/>
      <w:jc w:val="center"/>
    </w:pPr>
  </w:p>
  <w:p w14:paraId="03B6962C" w14:textId="70F00EA3" w:rsidR="008210C7" w:rsidRDefault="008210C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210C7" w:rsidRDefault="008210C7" w:rsidP="009F2A64">
    <w:pPr>
      <w:pStyle w:val="Footer"/>
      <w:jc w:val="center"/>
    </w:pPr>
  </w:p>
  <w:p w14:paraId="6DF37147" w14:textId="4B2AFAF3" w:rsidR="008210C7" w:rsidRDefault="008210C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04809">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210C7" w:rsidRDefault="008210C7" w:rsidP="009F2A64">
    <w:pPr>
      <w:pStyle w:val="Footer"/>
      <w:jc w:val="center"/>
    </w:pPr>
  </w:p>
  <w:p w14:paraId="3A381F25" w14:textId="77777777" w:rsidR="008210C7" w:rsidRDefault="008210C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421C2">
          <w:rPr>
            <w:rStyle w:val="PageNumber"/>
            <w:noProof/>
          </w:rPr>
          <w:t>19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210C7" w:rsidRDefault="008210C7" w:rsidP="000A17B2">
      <w:pPr>
        <w:spacing w:after="0" w:line="240" w:lineRule="auto"/>
      </w:pPr>
      <w:r>
        <w:separator/>
      </w:r>
    </w:p>
  </w:footnote>
  <w:footnote w:type="continuationSeparator" w:id="0">
    <w:p w14:paraId="09519C90" w14:textId="77777777" w:rsidR="008210C7" w:rsidRDefault="008210C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210C7" w:rsidRPr="000A17B2" w:rsidRDefault="008210C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BF6"/>
    <w:rsid w:val="00236E98"/>
    <w:rsid w:val="002375B3"/>
    <w:rsid w:val="002375EF"/>
    <w:rsid w:val="00237FC2"/>
    <w:rsid w:val="00240332"/>
    <w:rsid w:val="002405A9"/>
    <w:rsid w:val="00240ADB"/>
    <w:rsid w:val="002414EE"/>
    <w:rsid w:val="00241516"/>
    <w:rsid w:val="00241FB5"/>
    <w:rsid w:val="002421C2"/>
    <w:rsid w:val="0024224E"/>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21AB"/>
    <w:rsid w:val="007622E3"/>
    <w:rsid w:val="00762386"/>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1E02"/>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905"/>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21"/>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76D"/>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BD4"/>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78"/>
    <w:rsid w:val="00E907BC"/>
    <w:rsid w:val="00E90961"/>
    <w:rsid w:val="00E909D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chart" Target="charts/chart1.xml"/><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jp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jpg"/><Relationship Id="rId36" Type="http://schemas.openxmlformats.org/officeDocument/2006/relationships/image" Target="media/image20.jp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41052424"/>
        <c:axId val="-2040983048"/>
      </c:barChart>
      <c:catAx>
        <c:axId val="-2041052424"/>
        <c:scaling>
          <c:orientation val="minMax"/>
        </c:scaling>
        <c:delete val="0"/>
        <c:axPos val="b"/>
        <c:numFmt formatCode="General" sourceLinked="0"/>
        <c:majorTickMark val="none"/>
        <c:minorTickMark val="none"/>
        <c:tickLblPos val="nextTo"/>
        <c:crossAx val="-2040983048"/>
        <c:crosses val="autoZero"/>
        <c:auto val="1"/>
        <c:lblAlgn val="ctr"/>
        <c:lblOffset val="100"/>
        <c:noMultiLvlLbl val="0"/>
      </c:catAx>
      <c:valAx>
        <c:axId val="-2040983048"/>
        <c:scaling>
          <c:orientation val="minMax"/>
        </c:scaling>
        <c:delete val="0"/>
        <c:axPos val="l"/>
        <c:numFmt formatCode="0.00" sourceLinked="1"/>
        <c:majorTickMark val="none"/>
        <c:minorTickMark val="none"/>
        <c:tickLblPos val="nextTo"/>
        <c:crossAx val="-20410524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9BEA61C-AA1E-C443-9DD2-BA4C9CDD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139</Pages>
  <Words>57323</Words>
  <Characters>326744</Characters>
  <Application>Microsoft Macintosh Word</Application>
  <DocSecurity>0</DocSecurity>
  <Lines>2722</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173</cp:revision>
  <cp:lastPrinted>2018-04-04T13:13:00Z</cp:lastPrinted>
  <dcterms:created xsi:type="dcterms:W3CDTF">2018-04-23T23:57:00Z</dcterms:created>
  <dcterms:modified xsi:type="dcterms:W3CDTF">2018-04-24T08:50:00Z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