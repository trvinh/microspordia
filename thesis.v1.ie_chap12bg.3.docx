
<file path=[Content_Types].xml><?xml version="1.0" encoding="utf-8"?>
<Types xmlns="http://schemas.openxmlformats.org/package/2006/content-types">
  <Default Extension="xml" ContentType="application/xml"/>
  <Default Extension="png" ContentType="image/png"/>
  <Default Extension="jpg" ContentType="image/jpeg"/>
  <Default Extension="emf" ContentType="image/x-em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charts/chart1.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Override PartName="/word/commentsExtended.xml" ContentType="application/vnd.openxmlformats-officedocument.wordprocessingml.commentsExtended+xml"/>
  <Override PartName="/word/people.xml" ContentType="application/vnd.openxmlformats-officedocument.wordprocessingml.peop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BCB80E7" w14:textId="77777777" w:rsidR="0065225F" w:rsidRDefault="0065225F" w:rsidP="008D799A">
      <w:pPr>
        <w:spacing w:after="0" w:line="360" w:lineRule="auto"/>
        <w:rPr>
          <w:szCs w:val="24"/>
        </w:rPr>
      </w:pPr>
    </w:p>
    <w:p w14:paraId="291D022C" w14:textId="77777777" w:rsidR="0065225F" w:rsidRDefault="0065225F" w:rsidP="008D799A">
      <w:pPr>
        <w:spacing w:after="0" w:line="360" w:lineRule="auto"/>
        <w:rPr>
          <w:szCs w:val="24"/>
        </w:rPr>
      </w:pPr>
    </w:p>
    <w:p w14:paraId="58E92D2C" w14:textId="77777777" w:rsidR="0065225F" w:rsidRPr="001C2E85" w:rsidRDefault="005F1A11" w:rsidP="0065225F">
      <w:pPr>
        <w:pStyle w:val="Title"/>
        <w:jc w:val="center"/>
        <w:rPr>
          <w:sz w:val="48"/>
          <w:szCs w:val="48"/>
        </w:rPr>
      </w:pPr>
      <w:commentRangeStart w:id="0"/>
      <w:r w:rsidRPr="001C2E85">
        <w:rPr>
          <w:sz w:val="48"/>
          <w:szCs w:val="48"/>
        </w:rPr>
        <w:t xml:space="preserve">Evolutionary Process </w:t>
      </w:r>
      <w:commentRangeEnd w:id="0"/>
      <w:r w:rsidR="00EC3A9D">
        <w:rPr>
          <w:rStyle w:val="CommentReference"/>
          <w:rFonts w:ascii="Palatino Linotype" w:eastAsiaTheme="minorHAnsi" w:hAnsi="Palatino Linotype" w:cstheme="minorBidi"/>
          <w:color w:val="auto"/>
          <w:spacing w:val="0"/>
          <w:kern w:val="0"/>
        </w:rPr>
        <w:commentReference w:id="0"/>
      </w:r>
      <w:r w:rsidRPr="001C2E85">
        <w:rPr>
          <w:sz w:val="48"/>
          <w:szCs w:val="48"/>
        </w:rPr>
        <w:t xml:space="preserve">and </w:t>
      </w:r>
    </w:p>
    <w:p w14:paraId="324CFC8F" w14:textId="6CC9FEF0" w:rsidR="005F1A11" w:rsidRDefault="005F1A11" w:rsidP="0065225F">
      <w:pPr>
        <w:pStyle w:val="Title"/>
        <w:jc w:val="center"/>
      </w:pPr>
      <w:r w:rsidRPr="001C2E85">
        <w:rPr>
          <w:sz w:val="48"/>
          <w:szCs w:val="48"/>
        </w:rPr>
        <w:t>Metabolic Pathway Analysis of the Microsporidia</w:t>
      </w:r>
      <w:r w:rsidR="001C2E85" w:rsidRPr="001C2E85">
        <w:rPr>
          <w:sz w:val="48"/>
          <w:szCs w:val="48"/>
        </w:rPr>
        <w:t>n</w:t>
      </w:r>
      <w:r w:rsidRPr="001C2E85">
        <w:rPr>
          <w:sz w:val="48"/>
          <w:szCs w:val="48"/>
        </w:rPr>
        <w:t xml:space="preserve"> Last Common Ancestor</w:t>
      </w:r>
    </w:p>
    <w:p w14:paraId="5CA32E93" w14:textId="77777777" w:rsidR="0065225F" w:rsidRDefault="0065225F" w:rsidP="008D799A">
      <w:pPr>
        <w:spacing w:after="0" w:line="360" w:lineRule="auto"/>
        <w:rPr>
          <w:szCs w:val="24"/>
        </w:rPr>
      </w:pPr>
    </w:p>
    <w:p w14:paraId="7B3E925E" w14:textId="77777777" w:rsidR="0065225F" w:rsidRDefault="005F1A11" w:rsidP="005826F2">
      <w:pPr>
        <w:pStyle w:val="Caption"/>
        <w:spacing w:after="0" w:line="360" w:lineRule="auto"/>
        <w:jc w:val="center"/>
        <w:rPr>
          <w:b w:val="0"/>
          <w:sz w:val="30"/>
          <w:szCs w:val="30"/>
          <w:lang w:val="de-DE"/>
        </w:rPr>
      </w:pPr>
      <w:r w:rsidRPr="0065225F">
        <w:rPr>
          <w:b w:val="0"/>
          <w:sz w:val="30"/>
          <w:szCs w:val="30"/>
          <w:lang w:val="de-DE"/>
        </w:rPr>
        <w:t xml:space="preserve">Dissertation zur Erlangung </w:t>
      </w:r>
    </w:p>
    <w:p w14:paraId="3135065D" w14:textId="2A821F9A" w:rsidR="005F1A11" w:rsidRPr="0065225F" w:rsidRDefault="005F1A11" w:rsidP="005826F2">
      <w:pPr>
        <w:pStyle w:val="Caption"/>
        <w:spacing w:after="0" w:line="360" w:lineRule="auto"/>
        <w:jc w:val="center"/>
        <w:rPr>
          <w:b w:val="0"/>
          <w:sz w:val="30"/>
          <w:szCs w:val="30"/>
          <w:lang w:val="de-DE"/>
        </w:rPr>
      </w:pPr>
      <w:r w:rsidRPr="0065225F">
        <w:rPr>
          <w:b w:val="0"/>
          <w:sz w:val="30"/>
          <w:szCs w:val="30"/>
          <w:lang w:val="de-DE"/>
        </w:rPr>
        <w:t>des Doktorgrades der Naturwissenschaften</w:t>
      </w:r>
    </w:p>
    <w:p w14:paraId="5116800C" w14:textId="77777777" w:rsidR="005F1A11" w:rsidRPr="0065225F" w:rsidRDefault="005F1A11" w:rsidP="0065225F">
      <w:pPr>
        <w:pStyle w:val="Caption"/>
        <w:jc w:val="center"/>
        <w:rPr>
          <w:b w:val="0"/>
          <w:sz w:val="30"/>
          <w:szCs w:val="30"/>
          <w:lang w:val="de-DE"/>
        </w:rPr>
      </w:pPr>
    </w:p>
    <w:p w14:paraId="5D032FBC" w14:textId="77777777" w:rsidR="0065225F" w:rsidRDefault="005F1A11" w:rsidP="005826F2">
      <w:pPr>
        <w:pStyle w:val="Caption"/>
        <w:spacing w:after="0" w:line="360" w:lineRule="auto"/>
        <w:jc w:val="center"/>
        <w:rPr>
          <w:b w:val="0"/>
          <w:sz w:val="30"/>
          <w:szCs w:val="30"/>
          <w:lang w:val="de-DE"/>
        </w:rPr>
      </w:pPr>
      <w:r w:rsidRPr="0065225F">
        <w:rPr>
          <w:b w:val="0"/>
          <w:sz w:val="30"/>
          <w:szCs w:val="30"/>
          <w:lang w:val="de-DE"/>
        </w:rPr>
        <w:t>vorgelegt beim Fachbereich Biowissenschaften</w:t>
      </w:r>
      <w:r w:rsidR="003C0010" w:rsidRPr="0065225F">
        <w:rPr>
          <w:b w:val="0"/>
          <w:sz w:val="30"/>
          <w:szCs w:val="30"/>
          <w:lang w:val="de-DE"/>
        </w:rPr>
        <w:t xml:space="preserve"> </w:t>
      </w:r>
    </w:p>
    <w:p w14:paraId="0377753A" w14:textId="0D2A1266" w:rsidR="0065225F" w:rsidRDefault="003C0010" w:rsidP="005826F2">
      <w:pPr>
        <w:pStyle w:val="Caption"/>
        <w:spacing w:after="0" w:line="360" w:lineRule="auto"/>
        <w:jc w:val="center"/>
        <w:rPr>
          <w:b w:val="0"/>
          <w:sz w:val="30"/>
          <w:szCs w:val="30"/>
          <w:lang w:val="de-DE"/>
        </w:rPr>
      </w:pPr>
      <w:r w:rsidRPr="0065225F">
        <w:rPr>
          <w:b w:val="0"/>
          <w:sz w:val="30"/>
          <w:szCs w:val="30"/>
          <w:lang w:val="de-DE"/>
        </w:rPr>
        <w:t>der Johann Wolfgang Goethe-</w:t>
      </w:r>
      <w:r w:rsidR="0065225F" w:rsidRPr="0065225F">
        <w:rPr>
          <w:b w:val="0"/>
          <w:sz w:val="30"/>
          <w:szCs w:val="30"/>
          <w:lang w:val="de-DE"/>
        </w:rPr>
        <w:t>Universität</w:t>
      </w:r>
      <w:r w:rsidRPr="0065225F">
        <w:rPr>
          <w:b w:val="0"/>
          <w:sz w:val="30"/>
          <w:szCs w:val="30"/>
          <w:lang w:val="de-DE"/>
        </w:rPr>
        <w:t xml:space="preserve"> </w:t>
      </w:r>
    </w:p>
    <w:p w14:paraId="673B3DCC" w14:textId="18D8D4B1" w:rsidR="005F1A11" w:rsidRPr="0065225F" w:rsidRDefault="003C0010" w:rsidP="005826F2">
      <w:pPr>
        <w:pStyle w:val="Caption"/>
        <w:spacing w:after="0" w:line="360" w:lineRule="auto"/>
        <w:jc w:val="center"/>
        <w:rPr>
          <w:b w:val="0"/>
          <w:sz w:val="30"/>
          <w:szCs w:val="30"/>
          <w:lang w:val="de-DE"/>
        </w:rPr>
      </w:pPr>
      <w:r w:rsidRPr="0065225F">
        <w:rPr>
          <w:b w:val="0"/>
          <w:sz w:val="30"/>
          <w:szCs w:val="30"/>
          <w:lang w:val="de-DE"/>
        </w:rPr>
        <w:t>in Frankfurt am Main</w:t>
      </w:r>
    </w:p>
    <w:p w14:paraId="075ED57C" w14:textId="77777777" w:rsidR="003C0010" w:rsidRPr="0065225F" w:rsidRDefault="003C0010" w:rsidP="0065225F">
      <w:pPr>
        <w:pStyle w:val="Caption"/>
        <w:jc w:val="center"/>
        <w:rPr>
          <w:b w:val="0"/>
          <w:sz w:val="30"/>
          <w:szCs w:val="30"/>
          <w:lang w:val="de-DE"/>
        </w:rPr>
      </w:pPr>
    </w:p>
    <w:p w14:paraId="51184230" w14:textId="4079276D" w:rsidR="003C0010" w:rsidRPr="0065225F" w:rsidRDefault="003C0010" w:rsidP="005826F2">
      <w:pPr>
        <w:pStyle w:val="Caption"/>
        <w:spacing w:after="0" w:line="360" w:lineRule="auto"/>
        <w:jc w:val="center"/>
        <w:rPr>
          <w:b w:val="0"/>
          <w:sz w:val="30"/>
          <w:szCs w:val="30"/>
          <w:lang w:val="de-DE"/>
        </w:rPr>
      </w:pPr>
      <w:r w:rsidRPr="0065225F">
        <w:rPr>
          <w:b w:val="0"/>
          <w:sz w:val="30"/>
          <w:szCs w:val="30"/>
          <w:lang w:val="de-DE"/>
        </w:rPr>
        <w:t>von</w:t>
      </w:r>
    </w:p>
    <w:p w14:paraId="2AB01743" w14:textId="74CCFEA6" w:rsidR="003C0010" w:rsidRPr="0065225F" w:rsidRDefault="003C0010" w:rsidP="005826F2">
      <w:pPr>
        <w:pStyle w:val="Caption"/>
        <w:spacing w:after="0" w:line="360" w:lineRule="auto"/>
        <w:jc w:val="center"/>
        <w:rPr>
          <w:b w:val="0"/>
          <w:sz w:val="30"/>
          <w:szCs w:val="30"/>
          <w:lang w:val="de-DE"/>
        </w:rPr>
      </w:pPr>
      <w:r w:rsidRPr="0065225F">
        <w:rPr>
          <w:b w:val="0"/>
          <w:sz w:val="30"/>
          <w:szCs w:val="30"/>
          <w:lang w:val="de-DE"/>
        </w:rPr>
        <w:t>Ngoc Vinh Tran</w:t>
      </w:r>
    </w:p>
    <w:p w14:paraId="02EA6262" w14:textId="117D4E56" w:rsidR="003C0010" w:rsidRDefault="007E277C" w:rsidP="005826F2">
      <w:pPr>
        <w:pStyle w:val="Caption"/>
        <w:spacing w:after="0" w:line="360" w:lineRule="auto"/>
        <w:jc w:val="center"/>
        <w:rPr>
          <w:b w:val="0"/>
          <w:sz w:val="30"/>
          <w:szCs w:val="30"/>
          <w:lang w:val="de-DE"/>
        </w:rPr>
      </w:pPr>
      <w:r>
        <w:rPr>
          <w:b w:val="0"/>
          <w:sz w:val="30"/>
          <w:szCs w:val="30"/>
          <w:lang w:val="de-DE"/>
        </w:rPr>
        <w:t>aus Vietnam</w:t>
      </w:r>
    </w:p>
    <w:p w14:paraId="221099B7" w14:textId="77777777" w:rsidR="0065225F" w:rsidRDefault="0065225F" w:rsidP="0065225F"/>
    <w:p w14:paraId="529B5C47" w14:textId="77777777" w:rsidR="005826F2" w:rsidRDefault="005826F2" w:rsidP="0065225F"/>
    <w:p w14:paraId="698F2845" w14:textId="77777777" w:rsidR="006E647A" w:rsidRPr="0065225F" w:rsidRDefault="006E647A" w:rsidP="0065225F"/>
    <w:p w14:paraId="0F32E47B" w14:textId="2E73EEBE" w:rsidR="007E277C" w:rsidRDefault="003C0010" w:rsidP="005826F2">
      <w:pPr>
        <w:pStyle w:val="Caption"/>
        <w:spacing w:after="0" w:line="360" w:lineRule="auto"/>
        <w:jc w:val="center"/>
        <w:rPr>
          <w:b w:val="0"/>
          <w:sz w:val="30"/>
          <w:szCs w:val="30"/>
          <w:lang w:val="de-DE"/>
        </w:rPr>
      </w:pPr>
      <w:r w:rsidRPr="0065225F">
        <w:rPr>
          <w:b w:val="0"/>
          <w:sz w:val="30"/>
          <w:szCs w:val="30"/>
          <w:lang w:val="de-DE"/>
        </w:rPr>
        <w:t>Frankfurt (2018)</w:t>
      </w:r>
    </w:p>
    <w:p w14:paraId="138A190B" w14:textId="10DA2663" w:rsidR="005F1A11" w:rsidRPr="007E277C" w:rsidRDefault="007E277C" w:rsidP="005826F2">
      <w:pPr>
        <w:pStyle w:val="Caption"/>
        <w:spacing w:after="0" w:line="360" w:lineRule="auto"/>
        <w:jc w:val="center"/>
        <w:rPr>
          <w:b w:val="0"/>
          <w:sz w:val="30"/>
          <w:szCs w:val="30"/>
          <w:lang w:val="de-DE"/>
        </w:rPr>
      </w:pPr>
      <w:r w:rsidRPr="007E277C">
        <w:rPr>
          <w:b w:val="0"/>
          <w:sz w:val="30"/>
          <w:szCs w:val="30"/>
          <w:lang w:val="de-DE"/>
        </w:rPr>
        <w:t>(D30)</w:t>
      </w:r>
    </w:p>
    <w:p w14:paraId="55C41604" w14:textId="77777777" w:rsidR="00306254" w:rsidRDefault="00306254" w:rsidP="008D799A">
      <w:pPr>
        <w:spacing w:after="0" w:line="360" w:lineRule="auto"/>
        <w:rPr>
          <w:szCs w:val="24"/>
          <w:highlight w:val="green"/>
        </w:rPr>
        <w:sectPr w:rsidR="00306254" w:rsidSect="00C6234A">
          <w:headerReference w:type="default" r:id="rId10"/>
          <w:footerReference w:type="default" r:id="rId11"/>
          <w:footnotePr>
            <w:pos w:val="beneathText"/>
          </w:footnotePr>
          <w:endnotePr>
            <w:numFmt w:val="decimal"/>
          </w:endnotePr>
          <w:pgSz w:w="11906" w:h="16838"/>
          <w:pgMar w:top="1418" w:right="1814" w:bottom="1418" w:left="1814" w:header="709" w:footer="709" w:gutter="0"/>
          <w:cols w:space="708"/>
          <w:docGrid w:linePitch="360"/>
        </w:sectPr>
      </w:pPr>
    </w:p>
    <w:p w14:paraId="5B8B24A6" w14:textId="6B7DD793" w:rsidR="005F1A11" w:rsidRDefault="005F1A11" w:rsidP="008D799A">
      <w:pPr>
        <w:spacing w:after="0" w:line="360" w:lineRule="auto"/>
        <w:rPr>
          <w:szCs w:val="24"/>
          <w:highlight w:val="green"/>
        </w:rPr>
      </w:pPr>
    </w:p>
    <w:p w14:paraId="08662E81" w14:textId="77777777" w:rsidR="000C3B8C" w:rsidRDefault="000C3B8C" w:rsidP="008D799A">
      <w:pPr>
        <w:spacing w:after="0" w:line="360" w:lineRule="auto"/>
        <w:rPr>
          <w:szCs w:val="24"/>
          <w:highlight w:val="green"/>
        </w:rPr>
      </w:pPr>
    </w:p>
    <w:p w14:paraId="0F287ABB" w14:textId="77777777" w:rsidR="000C3B8C" w:rsidRDefault="000C3B8C" w:rsidP="008D799A">
      <w:pPr>
        <w:spacing w:after="0" w:line="360" w:lineRule="auto"/>
        <w:rPr>
          <w:szCs w:val="24"/>
          <w:highlight w:val="green"/>
        </w:rPr>
      </w:pPr>
    </w:p>
    <w:p w14:paraId="471EAEC8" w14:textId="246F616C" w:rsidR="00BE783A" w:rsidRDefault="000C3B8C" w:rsidP="008D799A">
      <w:pPr>
        <w:spacing w:after="0" w:line="360" w:lineRule="auto"/>
        <w:rPr>
          <w:szCs w:val="24"/>
          <w:lang w:val="de-DE"/>
        </w:rPr>
      </w:pPr>
      <w:r w:rsidRPr="000C3B8C">
        <w:rPr>
          <w:szCs w:val="24"/>
          <w:lang w:val="de-DE"/>
        </w:rPr>
        <w:t>vom</w:t>
      </w:r>
      <w:r w:rsidR="00BE783A">
        <w:rPr>
          <w:szCs w:val="24"/>
          <w:lang w:val="de-DE"/>
        </w:rPr>
        <w:t xml:space="preserve"> Fachbereich Biowissenschaften der</w:t>
      </w:r>
    </w:p>
    <w:p w14:paraId="5FF93955" w14:textId="4F86F18A" w:rsidR="00BE783A" w:rsidRDefault="00BE783A" w:rsidP="008D799A">
      <w:pPr>
        <w:spacing w:after="0" w:line="360" w:lineRule="auto"/>
        <w:rPr>
          <w:szCs w:val="24"/>
          <w:lang w:val="de-DE"/>
        </w:rPr>
      </w:pPr>
      <w:r>
        <w:rPr>
          <w:szCs w:val="24"/>
          <w:lang w:val="de-DE"/>
        </w:rPr>
        <w:t>Johann Wolfgang Goethe-Universität als Dissertation angekommen.</w:t>
      </w:r>
    </w:p>
    <w:p w14:paraId="06ED1B7F" w14:textId="77777777" w:rsidR="00BE783A" w:rsidRDefault="00BE783A" w:rsidP="008D799A">
      <w:pPr>
        <w:spacing w:after="0" w:line="360" w:lineRule="auto"/>
        <w:rPr>
          <w:szCs w:val="24"/>
          <w:lang w:val="de-DE"/>
        </w:rPr>
      </w:pPr>
    </w:p>
    <w:p w14:paraId="1A41CC8E" w14:textId="77777777" w:rsidR="00CA3A23" w:rsidRDefault="00CA3A23" w:rsidP="008D799A">
      <w:pPr>
        <w:spacing w:after="0" w:line="360" w:lineRule="auto"/>
        <w:rPr>
          <w:szCs w:val="24"/>
          <w:lang w:val="de-DE"/>
        </w:rPr>
      </w:pPr>
    </w:p>
    <w:p w14:paraId="51447AE0" w14:textId="77777777" w:rsidR="00BE783A" w:rsidRDefault="00BE783A" w:rsidP="008D799A">
      <w:pPr>
        <w:spacing w:after="0" w:line="360" w:lineRule="auto"/>
        <w:rPr>
          <w:szCs w:val="24"/>
          <w:lang w:val="de-DE"/>
        </w:rPr>
      </w:pPr>
    </w:p>
    <w:p w14:paraId="3D1F416B" w14:textId="0CE0E7A0" w:rsidR="00BE783A" w:rsidRDefault="00060900" w:rsidP="00BE783A">
      <w:pPr>
        <w:tabs>
          <w:tab w:val="left" w:pos="2127"/>
        </w:tabs>
        <w:spacing w:after="0" w:line="360" w:lineRule="auto"/>
        <w:rPr>
          <w:szCs w:val="24"/>
          <w:lang w:val="de-DE"/>
        </w:rPr>
      </w:pPr>
      <w:r>
        <w:rPr>
          <w:szCs w:val="24"/>
          <w:lang w:val="de-DE"/>
        </w:rPr>
        <w:t>Dekan</w:t>
      </w:r>
      <w:r w:rsidR="00BE783A">
        <w:rPr>
          <w:szCs w:val="24"/>
          <w:lang w:val="de-DE"/>
        </w:rPr>
        <w:t>:</w:t>
      </w:r>
      <w:r w:rsidR="00BE783A">
        <w:rPr>
          <w:szCs w:val="24"/>
          <w:lang w:val="de-DE"/>
        </w:rPr>
        <w:tab/>
        <w:t xml:space="preserve">Prof. Dr. </w:t>
      </w:r>
      <w:r w:rsidR="00C13A51">
        <w:rPr>
          <w:szCs w:val="24"/>
          <w:lang w:val="de-DE"/>
        </w:rPr>
        <w:t>Sven</w:t>
      </w:r>
      <w:r w:rsidR="00BE783A">
        <w:rPr>
          <w:szCs w:val="24"/>
          <w:lang w:val="de-DE"/>
        </w:rPr>
        <w:t xml:space="preserve"> </w:t>
      </w:r>
      <w:r w:rsidR="00C13A51">
        <w:rPr>
          <w:szCs w:val="24"/>
          <w:lang w:val="de-DE"/>
        </w:rPr>
        <w:t>Klimpel</w:t>
      </w:r>
    </w:p>
    <w:p w14:paraId="4F82463A" w14:textId="675FDAB1" w:rsidR="00BE783A" w:rsidRDefault="00BE783A" w:rsidP="00BE783A">
      <w:pPr>
        <w:tabs>
          <w:tab w:val="left" w:pos="2127"/>
        </w:tabs>
        <w:spacing w:after="0" w:line="360" w:lineRule="auto"/>
        <w:rPr>
          <w:szCs w:val="24"/>
          <w:lang w:val="de-DE"/>
        </w:rPr>
      </w:pPr>
      <w:r>
        <w:rPr>
          <w:szCs w:val="24"/>
          <w:lang w:val="de-DE"/>
        </w:rPr>
        <w:tab/>
        <w:t>Institut für Ökologie, Evolution und Diversität</w:t>
      </w:r>
    </w:p>
    <w:p w14:paraId="78F19A43" w14:textId="185738BC" w:rsidR="00BE783A" w:rsidRDefault="00BE783A" w:rsidP="00BE783A">
      <w:pPr>
        <w:tabs>
          <w:tab w:val="left" w:pos="2127"/>
        </w:tabs>
        <w:spacing w:after="0" w:line="360" w:lineRule="auto"/>
        <w:rPr>
          <w:szCs w:val="24"/>
          <w:lang w:val="de-DE"/>
        </w:rPr>
      </w:pPr>
      <w:r>
        <w:rPr>
          <w:szCs w:val="24"/>
          <w:lang w:val="de-DE"/>
        </w:rPr>
        <w:tab/>
        <w:t>Johann Wolfgang Goethe-Universität</w:t>
      </w:r>
    </w:p>
    <w:p w14:paraId="3BADDF2B" w14:textId="4C8AE9CB" w:rsidR="00BE783A" w:rsidRDefault="00BE783A" w:rsidP="00BE783A">
      <w:pPr>
        <w:tabs>
          <w:tab w:val="left" w:pos="2127"/>
        </w:tabs>
        <w:spacing w:after="0" w:line="360" w:lineRule="auto"/>
        <w:rPr>
          <w:szCs w:val="24"/>
          <w:lang w:val="de-DE"/>
        </w:rPr>
      </w:pPr>
      <w:r>
        <w:rPr>
          <w:szCs w:val="24"/>
          <w:lang w:val="de-DE"/>
        </w:rPr>
        <w:tab/>
        <w:t>D-60438 Frankfurt am Main</w:t>
      </w:r>
    </w:p>
    <w:p w14:paraId="0837EA5D" w14:textId="77777777" w:rsidR="00BE783A" w:rsidRDefault="00BE783A" w:rsidP="00BE783A">
      <w:pPr>
        <w:tabs>
          <w:tab w:val="left" w:pos="2127"/>
        </w:tabs>
        <w:spacing w:after="0" w:line="360" w:lineRule="auto"/>
        <w:rPr>
          <w:szCs w:val="24"/>
          <w:lang w:val="de-DE"/>
        </w:rPr>
      </w:pPr>
    </w:p>
    <w:p w14:paraId="6426AE8D" w14:textId="6F3AA70D" w:rsidR="00BE783A" w:rsidRDefault="00BE783A" w:rsidP="00BE783A">
      <w:pPr>
        <w:tabs>
          <w:tab w:val="left" w:pos="2127"/>
        </w:tabs>
        <w:spacing w:after="0" w:line="360" w:lineRule="auto"/>
        <w:rPr>
          <w:szCs w:val="24"/>
          <w:lang w:val="de-DE"/>
        </w:rPr>
      </w:pPr>
      <w:r>
        <w:rPr>
          <w:szCs w:val="24"/>
          <w:lang w:val="de-DE"/>
        </w:rPr>
        <w:t>Gutachter:</w:t>
      </w:r>
      <w:r>
        <w:rPr>
          <w:szCs w:val="24"/>
          <w:lang w:val="de-DE"/>
        </w:rPr>
        <w:tab/>
        <w:t>Prof. Dr. Ingo Ebersberger</w:t>
      </w:r>
    </w:p>
    <w:p w14:paraId="06470FED" w14:textId="1539691E" w:rsidR="00BE783A" w:rsidRDefault="00BE783A" w:rsidP="00BE783A">
      <w:pPr>
        <w:tabs>
          <w:tab w:val="left" w:pos="2127"/>
        </w:tabs>
        <w:spacing w:after="0" w:line="360" w:lineRule="auto"/>
        <w:rPr>
          <w:szCs w:val="24"/>
          <w:lang w:val="de-DE"/>
        </w:rPr>
      </w:pPr>
      <w:r>
        <w:rPr>
          <w:szCs w:val="24"/>
          <w:lang w:val="de-DE"/>
        </w:rPr>
        <w:tab/>
      </w:r>
      <w:r w:rsidR="00EC3A9D">
        <w:rPr>
          <w:szCs w:val="24"/>
          <w:lang w:val="de-DE"/>
        </w:rPr>
        <w:t xml:space="preserve">AK für </w:t>
      </w:r>
      <w:r>
        <w:rPr>
          <w:szCs w:val="24"/>
          <w:lang w:val="de-DE"/>
        </w:rPr>
        <w:t>Angewandte Bioinformatik</w:t>
      </w:r>
    </w:p>
    <w:p w14:paraId="38278127" w14:textId="69690BFC" w:rsidR="00BE783A" w:rsidRDefault="00BE783A" w:rsidP="00BE783A">
      <w:pPr>
        <w:tabs>
          <w:tab w:val="left" w:pos="2127"/>
        </w:tabs>
        <w:spacing w:after="0" w:line="360" w:lineRule="auto"/>
        <w:rPr>
          <w:szCs w:val="24"/>
          <w:lang w:val="de-DE"/>
        </w:rPr>
      </w:pPr>
      <w:r>
        <w:rPr>
          <w:szCs w:val="24"/>
          <w:lang w:val="de-DE"/>
        </w:rPr>
        <w:tab/>
        <w:t>Institut für Zellbiologie und Neurowissenschaften</w:t>
      </w:r>
    </w:p>
    <w:p w14:paraId="5F0F9EBA" w14:textId="77777777" w:rsidR="00BE783A" w:rsidRDefault="00BE783A" w:rsidP="00BE783A">
      <w:pPr>
        <w:tabs>
          <w:tab w:val="left" w:pos="2127"/>
        </w:tabs>
        <w:spacing w:after="0" w:line="360" w:lineRule="auto"/>
        <w:rPr>
          <w:szCs w:val="24"/>
          <w:lang w:val="de-DE"/>
        </w:rPr>
      </w:pPr>
      <w:r>
        <w:rPr>
          <w:szCs w:val="24"/>
          <w:lang w:val="de-DE"/>
        </w:rPr>
        <w:tab/>
        <w:t>Johann Wolfgang Goethe-Universität</w:t>
      </w:r>
    </w:p>
    <w:p w14:paraId="6355B0B5" w14:textId="75491E5B" w:rsidR="00BE783A" w:rsidRDefault="00BE783A" w:rsidP="00BE783A">
      <w:pPr>
        <w:tabs>
          <w:tab w:val="left" w:pos="2127"/>
        </w:tabs>
        <w:spacing w:after="0" w:line="360" w:lineRule="auto"/>
        <w:rPr>
          <w:szCs w:val="24"/>
          <w:lang w:val="de-DE"/>
        </w:rPr>
      </w:pPr>
      <w:r>
        <w:rPr>
          <w:szCs w:val="24"/>
          <w:lang w:val="de-DE"/>
        </w:rPr>
        <w:tab/>
        <w:t>D-60438 Frankfurt am Main</w:t>
      </w:r>
    </w:p>
    <w:p w14:paraId="111E92A1" w14:textId="77777777" w:rsidR="00BE783A" w:rsidRDefault="00BE783A" w:rsidP="00BE783A">
      <w:pPr>
        <w:tabs>
          <w:tab w:val="left" w:pos="2127"/>
        </w:tabs>
        <w:spacing w:after="0" w:line="360" w:lineRule="auto"/>
        <w:rPr>
          <w:szCs w:val="24"/>
          <w:lang w:val="de-DE"/>
        </w:rPr>
      </w:pPr>
    </w:p>
    <w:p w14:paraId="5CEBF0D8" w14:textId="31E57C86" w:rsidR="00BE783A" w:rsidRDefault="00BE783A" w:rsidP="00BE783A">
      <w:pPr>
        <w:tabs>
          <w:tab w:val="left" w:pos="2127"/>
        </w:tabs>
        <w:spacing w:after="0" w:line="360" w:lineRule="auto"/>
        <w:rPr>
          <w:szCs w:val="24"/>
          <w:lang w:val="de-DE"/>
        </w:rPr>
      </w:pPr>
      <w:r>
        <w:rPr>
          <w:szCs w:val="24"/>
          <w:lang w:val="de-DE"/>
        </w:rPr>
        <w:tab/>
        <w:t>Prof. Dr.</w:t>
      </w:r>
    </w:p>
    <w:p w14:paraId="4BE6E756" w14:textId="30F48C4B" w:rsidR="00BE783A" w:rsidRDefault="00BE783A" w:rsidP="00BE783A">
      <w:pPr>
        <w:tabs>
          <w:tab w:val="left" w:pos="2127"/>
        </w:tabs>
        <w:spacing w:after="0" w:line="360" w:lineRule="auto"/>
        <w:rPr>
          <w:szCs w:val="24"/>
          <w:lang w:val="de-DE"/>
        </w:rPr>
      </w:pPr>
      <w:r>
        <w:rPr>
          <w:szCs w:val="24"/>
          <w:lang w:val="de-DE"/>
        </w:rPr>
        <w:tab/>
        <w:t>()</w:t>
      </w:r>
    </w:p>
    <w:p w14:paraId="30B6D45E" w14:textId="5292B7F8" w:rsidR="00BE783A" w:rsidRDefault="00BE783A" w:rsidP="00BE783A">
      <w:pPr>
        <w:tabs>
          <w:tab w:val="left" w:pos="2127"/>
        </w:tabs>
        <w:spacing w:after="0" w:line="360" w:lineRule="auto"/>
        <w:rPr>
          <w:szCs w:val="24"/>
          <w:lang w:val="de-DE"/>
        </w:rPr>
      </w:pPr>
      <w:r>
        <w:rPr>
          <w:szCs w:val="24"/>
          <w:lang w:val="de-DE"/>
        </w:rPr>
        <w:tab/>
        <w:t>...</w:t>
      </w:r>
    </w:p>
    <w:p w14:paraId="5E786F0E" w14:textId="77777777" w:rsidR="00BE783A" w:rsidRDefault="00BE783A" w:rsidP="00BE783A">
      <w:pPr>
        <w:tabs>
          <w:tab w:val="left" w:pos="2127"/>
        </w:tabs>
        <w:spacing w:after="0" w:line="360" w:lineRule="auto"/>
        <w:rPr>
          <w:szCs w:val="24"/>
          <w:lang w:val="de-DE"/>
        </w:rPr>
      </w:pPr>
      <w:r>
        <w:rPr>
          <w:szCs w:val="24"/>
          <w:lang w:val="de-DE"/>
        </w:rPr>
        <w:tab/>
        <w:t>Johann Wolfgang Goethe-Universität</w:t>
      </w:r>
    </w:p>
    <w:p w14:paraId="55950FF9" w14:textId="4D495BA7" w:rsidR="00BE783A" w:rsidRDefault="00BE783A" w:rsidP="00BE783A">
      <w:pPr>
        <w:tabs>
          <w:tab w:val="left" w:pos="2127"/>
        </w:tabs>
        <w:spacing w:after="0" w:line="360" w:lineRule="auto"/>
        <w:rPr>
          <w:szCs w:val="24"/>
          <w:lang w:val="de-DE"/>
        </w:rPr>
      </w:pPr>
      <w:r>
        <w:rPr>
          <w:szCs w:val="24"/>
          <w:lang w:val="de-DE"/>
        </w:rPr>
        <w:tab/>
        <w:t>D-60438 Frankfurt am Main</w:t>
      </w:r>
    </w:p>
    <w:p w14:paraId="124E0145" w14:textId="77777777" w:rsidR="00BE783A" w:rsidRDefault="00BE783A" w:rsidP="00BE783A">
      <w:pPr>
        <w:tabs>
          <w:tab w:val="left" w:pos="2127"/>
        </w:tabs>
        <w:spacing w:after="0" w:line="360" w:lineRule="auto"/>
        <w:rPr>
          <w:szCs w:val="24"/>
          <w:lang w:val="de-DE"/>
        </w:rPr>
      </w:pPr>
    </w:p>
    <w:p w14:paraId="5593613F" w14:textId="77777777" w:rsidR="00BE783A" w:rsidRDefault="00BE783A" w:rsidP="00BE783A">
      <w:pPr>
        <w:tabs>
          <w:tab w:val="left" w:pos="2127"/>
        </w:tabs>
        <w:spacing w:after="0" w:line="360" w:lineRule="auto"/>
        <w:rPr>
          <w:szCs w:val="24"/>
          <w:lang w:val="de-DE"/>
        </w:rPr>
      </w:pPr>
    </w:p>
    <w:p w14:paraId="12069C09" w14:textId="07D1E103" w:rsidR="00BE783A" w:rsidRDefault="00BE783A" w:rsidP="00BE783A">
      <w:pPr>
        <w:tabs>
          <w:tab w:val="left" w:leader="underscore" w:pos="2127"/>
          <w:tab w:val="left" w:pos="5670"/>
        </w:tabs>
        <w:spacing w:after="0" w:line="360" w:lineRule="auto"/>
        <w:rPr>
          <w:szCs w:val="24"/>
          <w:lang w:val="de-DE"/>
        </w:rPr>
      </w:pPr>
      <w:r>
        <w:rPr>
          <w:szCs w:val="24"/>
          <w:lang w:val="de-DE"/>
        </w:rPr>
        <w:t>Datum der Disputation: ____________________________</w:t>
      </w:r>
      <w:r>
        <w:rPr>
          <w:szCs w:val="24"/>
          <w:lang w:val="de-DE"/>
        </w:rPr>
        <w:tab/>
      </w:r>
      <w:r>
        <w:rPr>
          <w:szCs w:val="24"/>
          <w:lang w:val="de-DE"/>
        </w:rPr>
        <w:tab/>
      </w:r>
    </w:p>
    <w:p w14:paraId="77196E8E" w14:textId="77777777" w:rsidR="00BE783A" w:rsidRDefault="00BE783A" w:rsidP="008D799A">
      <w:pPr>
        <w:spacing w:after="0" w:line="360" w:lineRule="auto"/>
        <w:rPr>
          <w:szCs w:val="24"/>
          <w:lang w:val="de-DE"/>
        </w:rPr>
      </w:pPr>
    </w:p>
    <w:p w14:paraId="25B34762" w14:textId="77777777" w:rsidR="00BE783A" w:rsidRPr="000C3B8C" w:rsidRDefault="00BE783A" w:rsidP="008D799A">
      <w:pPr>
        <w:spacing w:after="0" w:line="360" w:lineRule="auto"/>
        <w:rPr>
          <w:szCs w:val="24"/>
          <w:lang w:val="de-DE"/>
        </w:rPr>
        <w:sectPr w:rsidR="00BE783A" w:rsidRPr="000C3B8C" w:rsidSect="00C6234A">
          <w:footerReference w:type="default" r:id="rId12"/>
          <w:footnotePr>
            <w:pos w:val="beneathText"/>
          </w:footnotePr>
          <w:endnotePr>
            <w:numFmt w:val="decimal"/>
          </w:endnotePr>
          <w:pgSz w:w="11906" w:h="16838"/>
          <w:pgMar w:top="1418" w:right="1814" w:bottom="1418" w:left="1814" w:header="709" w:footer="709" w:gutter="0"/>
          <w:cols w:space="708"/>
          <w:docGrid w:linePitch="360"/>
        </w:sectPr>
      </w:pPr>
    </w:p>
    <w:p w14:paraId="5699EBA0" w14:textId="620BB06A" w:rsidR="00024476" w:rsidRDefault="00024476" w:rsidP="008D799A">
      <w:pPr>
        <w:spacing w:after="0" w:line="360" w:lineRule="auto"/>
        <w:rPr>
          <w:szCs w:val="24"/>
          <w:highlight w:val="green"/>
        </w:rPr>
      </w:pPr>
      <w:r>
        <w:rPr>
          <w:szCs w:val="24"/>
          <w:highlight w:val="green"/>
        </w:rPr>
        <w:lastRenderedPageBreak/>
        <w:t>ABSTRACT / ZUSAMMENFASSUNG</w:t>
      </w:r>
    </w:p>
    <w:p w14:paraId="352E1061" w14:textId="62579E6C" w:rsidR="00EA4BE1" w:rsidRPr="00871BC3" w:rsidRDefault="00871BC3" w:rsidP="008D799A">
      <w:pPr>
        <w:spacing w:after="0" w:line="360" w:lineRule="auto"/>
        <w:rPr>
          <w:szCs w:val="24"/>
        </w:rPr>
      </w:pPr>
      <w:proofErr w:type="gramStart"/>
      <w:r>
        <w:rPr>
          <w:szCs w:val="24"/>
        </w:rPr>
        <w:t>the</w:t>
      </w:r>
      <w:proofErr w:type="gramEnd"/>
      <w:r>
        <w:rPr>
          <w:szCs w:val="24"/>
        </w:rPr>
        <w:t xml:space="preserve"> most difficult part</w:t>
      </w:r>
      <w:r w:rsidR="00BA522D">
        <w:rPr>
          <w:szCs w:val="24"/>
        </w:rPr>
        <w:t xml:space="preserve"> ever</w:t>
      </w:r>
      <w:r>
        <w:rPr>
          <w:szCs w:val="24"/>
        </w:rPr>
        <w:t xml:space="preserve"> :'(</w:t>
      </w:r>
    </w:p>
    <w:p w14:paraId="2E89F30C" w14:textId="77777777" w:rsidR="00024476" w:rsidRDefault="00024476" w:rsidP="008D799A">
      <w:pPr>
        <w:spacing w:after="0" w:line="360" w:lineRule="auto"/>
        <w:rPr>
          <w:szCs w:val="24"/>
          <w:highlight w:val="green"/>
        </w:rPr>
      </w:pPr>
    </w:p>
    <w:p w14:paraId="6F9D428F" w14:textId="77777777" w:rsidR="00024476" w:rsidRDefault="00024476" w:rsidP="008D799A">
      <w:pPr>
        <w:spacing w:after="0" w:line="360" w:lineRule="auto"/>
        <w:rPr>
          <w:szCs w:val="24"/>
          <w:highlight w:val="green"/>
        </w:rPr>
        <w:sectPr w:rsidR="00024476" w:rsidSect="00C6234A">
          <w:footerReference w:type="default" r:id="rId13"/>
          <w:footnotePr>
            <w:pos w:val="beneathText"/>
          </w:footnotePr>
          <w:endnotePr>
            <w:numFmt w:val="decimal"/>
          </w:endnotePr>
          <w:pgSz w:w="11906" w:h="16838"/>
          <w:pgMar w:top="1418" w:right="1814" w:bottom="1418" w:left="1814" w:header="709" w:footer="709" w:gutter="0"/>
          <w:cols w:space="708"/>
          <w:docGrid w:linePitch="360"/>
        </w:sectPr>
      </w:pPr>
    </w:p>
    <w:sdt>
      <w:sdtPr>
        <w:rPr>
          <w:rFonts w:ascii="Palatino Linotype" w:eastAsiaTheme="minorHAnsi" w:hAnsi="Palatino Linotype" w:cstheme="minorBidi"/>
          <w:b w:val="0"/>
          <w:bCs w:val="0"/>
          <w:color w:val="auto"/>
          <w:sz w:val="24"/>
          <w:szCs w:val="22"/>
        </w:rPr>
        <w:id w:val="1687406160"/>
        <w:docPartObj>
          <w:docPartGallery w:val="Table of Contents"/>
          <w:docPartUnique/>
        </w:docPartObj>
      </w:sdtPr>
      <w:sdtEndPr>
        <w:rPr>
          <w:noProof/>
        </w:rPr>
      </w:sdtEndPr>
      <w:sdtContent>
        <w:p w14:paraId="7CA8D0FE" w14:textId="6E89A9F6" w:rsidR="00BC7BB6" w:rsidRDefault="00BC7BB6">
          <w:pPr>
            <w:pStyle w:val="TOCHeading"/>
          </w:pPr>
          <w:r>
            <w:t>Table of Contents</w:t>
          </w:r>
        </w:p>
        <w:commentRangeStart w:id="1"/>
        <w:p w14:paraId="5BF353A6" w14:textId="77777777" w:rsidR="00CF13C3" w:rsidRDefault="00BC7BB6">
          <w:pPr>
            <w:pStyle w:val="TOC1"/>
            <w:tabs>
              <w:tab w:val="right" w:pos="8268"/>
            </w:tabs>
            <w:rPr>
              <w:rFonts w:eastAsiaTheme="minorEastAsia"/>
              <w:b w:val="0"/>
              <w:noProof/>
              <w:sz w:val="24"/>
              <w:szCs w:val="24"/>
              <w:lang w:eastAsia="ja-JP"/>
            </w:rPr>
          </w:pPr>
          <w:r>
            <w:rPr>
              <w:b w:val="0"/>
            </w:rPr>
            <w:fldChar w:fldCharType="begin"/>
          </w:r>
          <w:r>
            <w:instrText xml:space="preserve"> TOC \o "1-3" \h \z \u </w:instrText>
          </w:r>
          <w:r>
            <w:rPr>
              <w:b w:val="0"/>
            </w:rPr>
            <w:fldChar w:fldCharType="separate"/>
          </w:r>
          <w:r w:rsidR="00CF13C3">
            <w:rPr>
              <w:noProof/>
            </w:rPr>
            <w:t>List of Figures</w:t>
          </w:r>
          <w:r w:rsidR="00CF13C3">
            <w:rPr>
              <w:noProof/>
            </w:rPr>
            <w:tab/>
          </w:r>
          <w:r w:rsidR="00CF13C3">
            <w:rPr>
              <w:noProof/>
            </w:rPr>
            <w:fldChar w:fldCharType="begin"/>
          </w:r>
          <w:r w:rsidR="00CF13C3">
            <w:rPr>
              <w:noProof/>
            </w:rPr>
            <w:instrText xml:space="preserve"> PAGEREF _Toc386295366 \h </w:instrText>
          </w:r>
          <w:r w:rsidR="00CF13C3">
            <w:rPr>
              <w:noProof/>
            </w:rPr>
          </w:r>
          <w:r w:rsidR="00CF13C3">
            <w:rPr>
              <w:noProof/>
            </w:rPr>
            <w:fldChar w:fldCharType="separate"/>
          </w:r>
          <w:r w:rsidR="00CF13C3">
            <w:rPr>
              <w:noProof/>
            </w:rPr>
            <w:t>I</w:t>
          </w:r>
          <w:r w:rsidR="00CF13C3">
            <w:rPr>
              <w:noProof/>
            </w:rPr>
            <w:fldChar w:fldCharType="end"/>
          </w:r>
        </w:p>
        <w:p w14:paraId="20DCE8A4" w14:textId="77777777" w:rsidR="00CF13C3" w:rsidRDefault="00CF13C3">
          <w:pPr>
            <w:pStyle w:val="TOC1"/>
            <w:tabs>
              <w:tab w:val="right" w:pos="8268"/>
            </w:tabs>
            <w:rPr>
              <w:rFonts w:eastAsiaTheme="minorEastAsia"/>
              <w:b w:val="0"/>
              <w:noProof/>
              <w:sz w:val="24"/>
              <w:szCs w:val="24"/>
              <w:lang w:eastAsia="ja-JP"/>
            </w:rPr>
          </w:pPr>
          <w:r>
            <w:rPr>
              <w:noProof/>
            </w:rPr>
            <w:t>List of Tables</w:t>
          </w:r>
          <w:r>
            <w:rPr>
              <w:noProof/>
            </w:rPr>
            <w:tab/>
          </w:r>
          <w:r>
            <w:rPr>
              <w:noProof/>
            </w:rPr>
            <w:fldChar w:fldCharType="begin"/>
          </w:r>
          <w:r>
            <w:rPr>
              <w:noProof/>
            </w:rPr>
            <w:instrText xml:space="preserve"> PAGEREF _Toc386295367 \h </w:instrText>
          </w:r>
          <w:r>
            <w:rPr>
              <w:noProof/>
            </w:rPr>
          </w:r>
          <w:r>
            <w:rPr>
              <w:noProof/>
            </w:rPr>
            <w:fldChar w:fldCharType="separate"/>
          </w:r>
          <w:r>
            <w:rPr>
              <w:noProof/>
            </w:rPr>
            <w:t>VI</w:t>
          </w:r>
          <w:r>
            <w:rPr>
              <w:noProof/>
            </w:rPr>
            <w:fldChar w:fldCharType="end"/>
          </w:r>
        </w:p>
        <w:p w14:paraId="55D58D2E" w14:textId="77777777" w:rsidR="00CF13C3" w:rsidRDefault="00CF13C3">
          <w:pPr>
            <w:pStyle w:val="TOC1"/>
            <w:tabs>
              <w:tab w:val="left" w:pos="370"/>
              <w:tab w:val="right" w:pos="8268"/>
            </w:tabs>
            <w:rPr>
              <w:rFonts w:eastAsiaTheme="minorEastAsia"/>
              <w:b w:val="0"/>
              <w:noProof/>
              <w:sz w:val="24"/>
              <w:szCs w:val="24"/>
              <w:lang w:eastAsia="ja-JP"/>
            </w:rPr>
          </w:pPr>
          <w:r>
            <w:rPr>
              <w:noProof/>
            </w:rPr>
            <w:t>1</w:t>
          </w:r>
          <w:r>
            <w:rPr>
              <w:rFonts w:eastAsiaTheme="minorEastAsia"/>
              <w:b w:val="0"/>
              <w:noProof/>
              <w:sz w:val="24"/>
              <w:szCs w:val="24"/>
              <w:lang w:eastAsia="ja-JP"/>
            </w:rPr>
            <w:tab/>
          </w:r>
          <w:r>
            <w:rPr>
              <w:noProof/>
            </w:rPr>
            <w:t>Introduction</w:t>
          </w:r>
          <w:r>
            <w:rPr>
              <w:noProof/>
            </w:rPr>
            <w:tab/>
          </w:r>
          <w:r>
            <w:rPr>
              <w:noProof/>
            </w:rPr>
            <w:fldChar w:fldCharType="begin"/>
          </w:r>
          <w:r>
            <w:rPr>
              <w:noProof/>
            </w:rPr>
            <w:instrText xml:space="preserve"> PAGEREF _Toc386295368 \h </w:instrText>
          </w:r>
          <w:r>
            <w:rPr>
              <w:noProof/>
            </w:rPr>
          </w:r>
          <w:r>
            <w:rPr>
              <w:noProof/>
            </w:rPr>
            <w:fldChar w:fldCharType="separate"/>
          </w:r>
          <w:r>
            <w:rPr>
              <w:noProof/>
            </w:rPr>
            <w:t>1</w:t>
          </w:r>
          <w:r>
            <w:rPr>
              <w:noProof/>
            </w:rPr>
            <w:fldChar w:fldCharType="end"/>
          </w:r>
        </w:p>
        <w:p w14:paraId="7C9600FD" w14:textId="77777777" w:rsidR="00CF13C3" w:rsidRDefault="00CF13C3">
          <w:pPr>
            <w:pStyle w:val="TOC2"/>
            <w:tabs>
              <w:tab w:val="left" w:pos="780"/>
              <w:tab w:val="right" w:pos="8268"/>
            </w:tabs>
            <w:rPr>
              <w:rFonts w:asciiTheme="minorHAnsi" w:eastAsiaTheme="minorEastAsia" w:hAnsiTheme="minorHAnsi"/>
              <w:i w:val="0"/>
              <w:noProof/>
              <w:szCs w:val="24"/>
              <w:lang w:eastAsia="ja-JP"/>
            </w:rPr>
          </w:pPr>
          <w:r>
            <w:rPr>
              <w:noProof/>
            </w:rPr>
            <w:t>1.1</w:t>
          </w:r>
          <w:r>
            <w:rPr>
              <w:rFonts w:asciiTheme="minorHAnsi" w:eastAsiaTheme="minorEastAsia" w:hAnsiTheme="minorHAnsi"/>
              <w:i w:val="0"/>
              <w:noProof/>
              <w:szCs w:val="24"/>
              <w:lang w:eastAsia="ja-JP"/>
            </w:rPr>
            <w:tab/>
          </w:r>
          <w:r>
            <w:rPr>
              <w:noProof/>
            </w:rPr>
            <w:t>Microsporidia - An emergent pathogen</w:t>
          </w:r>
          <w:r>
            <w:rPr>
              <w:noProof/>
            </w:rPr>
            <w:tab/>
          </w:r>
          <w:r>
            <w:rPr>
              <w:noProof/>
            </w:rPr>
            <w:fldChar w:fldCharType="begin"/>
          </w:r>
          <w:r>
            <w:rPr>
              <w:noProof/>
            </w:rPr>
            <w:instrText xml:space="preserve"> PAGEREF _Toc386295369 \h </w:instrText>
          </w:r>
          <w:r>
            <w:rPr>
              <w:noProof/>
            </w:rPr>
          </w:r>
          <w:r>
            <w:rPr>
              <w:noProof/>
            </w:rPr>
            <w:fldChar w:fldCharType="separate"/>
          </w:r>
          <w:r>
            <w:rPr>
              <w:noProof/>
            </w:rPr>
            <w:t>1</w:t>
          </w:r>
          <w:r>
            <w:rPr>
              <w:noProof/>
            </w:rPr>
            <w:fldChar w:fldCharType="end"/>
          </w:r>
        </w:p>
        <w:p w14:paraId="21B0DD9A" w14:textId="77777777" w:rsidR="00CF13C3" w:rsidRDefault="00CF13C3">
          <w:pPr>
            <w:pStyle w:val="TOC2"/>
            <w:tabs>
              <w:tab w:val="left" w:pos="780"/>
              <w:tab w:val="right" w:pos="8268"/>
            </w:tabs>
            <w:rPr>
              <w:rFonts w:asciiTheme="minorHAnsi" w:eastAsiaTheme="minorEastAsia" w:hAnsiTheme="minorHAnsi"/>
              <w:i w:val="0"/>
              <w:noProof/>
              <w:szCs w:val="24"/>
              <w:lang w:eastAsia="ja-JP"/>
            </w:rPr>
          </w:pPr>
          <w:r>
            <w:rPr>
              <w:noProof/>
            </w:rPr>
            <w:t>1.2</w:t>
          </w:r>
          <w:r>
            <w:rPr>
              <w:rFonts w:asciiTheme="minorHAnsi" w:eastAsiaTheme="minorEastAsia" w:hAnsiTheme="minorHAnsi"/>
              <w:i w:val="0"/>
              <w:noProof/>
              <w:szCs w:val="24"/>
              <w:lang w:eastAsia="ja-JP"/>
            </w:rPr>
            <w:tab/>
          </w:r>
          <w:r>
            <w:rPr>
              <w:noProof/>
            </w:rPr>
            <w:t>The symbiotic lifestyle of microsporidia</w:t>
          </w:r>
          <w:r>
            <w:rPr>
              <w:noProof/>
            </w:rPr>
            <w:tab/>
          </w:r>
          <w:r>
            <w:rPr>
              <w:noProof/>
            </w:rPr>
            <w:fldChar w:fldCharType="begin"/>
          </w:r>
          <w:r>
            <w:rPr>
              <w:noProof/>
            </w:rPr>
            <w:instrText xml:space="preserve"> PAGEREF _Toc386295370 \h </w:instrText>
          </w:r>
          <w:r>
            <w:rPr>
              <w:noProof/>
            </w:rPr>
          </w:r>
          <w:r>
            <w:rPr>
              <w:noProof/>
            </w:rPr>
            <w:fldChar w:fldCharType="separate"/>
          </w:r>
          <w:r>
            <w:rPr>
              <w:noProof/>
            </w:rPr>
            <w:t>3</w:t>
          </w:r>
          <w:r>
            <w:rPr>
              <w:noProof/>
            </w:rPr>
            <w:fldChar w:fldCharType="end"/>
          </w:r>
        </w:p>
        <w:p w14:paraId="193221CF" w14:textId="77777777" w:rsidR="00CF13C3" w:rsidRDefault="00CF13C3">
          <w:pPr>
            <w:pStyle w:val="TOC2"/>
            <w:tabs>
              <w:tab w:val="left" w:pos="780"/>
              <w:tab w:val="right" w:pos="8268"/>
            </w:tabs>
            <w:rPr>
              <w:rFonts w:asciiTheme="minorHAnsi" w:eastAsiaTheme="minorEastAsia" w:hAnsiTheme="minorHAnsi"/>
              <w:i w:val="0"/>
              <w:noProof/>
              <w:szCs w:val="24"/>
              <w:lang w:eastAsia="ja-JP"/>
            </w:rPr>
          </w:pPr>
          <w:r>
            <w:rPr>
              <w:noProof/>
            </w:rPr>
            <w:t>1.3</w:t>
          </w:r>
          <w:r>
            <w:rPr>
              <w:rFonts w:asciiTheme="minorHAnsi" w:eastAsiaTheme="minorEastAsia" w:hAnsiTheme="minorHAnsi"/>
              <w:i w:val="0"/>
              <w:noProof/>
              <w:szCs w:val="24"/>
              <w:lang w:eastAsia="ja-JP"/>
            </w:rPr>
            <w:tab/>
          </w:r>
          <w:r>
            <w:rPr>
              <w:noProof/>
            </w:rPr>
            <w:t>The origin of microsporidia</w:t>
          </w:r>
          <w:r>
            <w:rPr>
              <w:noProof/>
            </w:rPr>
            <w:tab/>
          </w:r>
          <w:r>
            <w:rPr>
              <w:noProof/>
            </w:rPr>
            <w:fldChar w:fldCharType="begin"/>
          </w:r>
          <w:r>
            <w:rPr>
              <w:noProof/>
            </w:rPr>
            <w:instrText xml:space="preserve"> PAGEREF _Toc386295371 \h </w:instrText>
          </w:r>
          <w:r>
            <w:rPr>
              <w:noProof/>
            </w:rPr>
          </w:r>
          <w:r>
            <w:rPr>
              <w:noProof/>
            </w:rPr>
            <w:fldChar w:fldCharType="separate"/>
          </w:r>
          <w:r>
            <w:rPr>
              <w:noProof/>
            </w:rPr>
            <w:t>4</w:t>
          </w:r>
          <w:r>
            <w:rPr>
              <w:noProof/>
            </w:rPr>
            <w:fldChar w:fldCharType="end"/>
          </w:r>
        </w:p>
        <w:p w14:paraId="3347B2E7" w14:textId="77777777" w:rsidR="00CF13C3" w:rsidRDefault="00CF13C3">
          <w:pPr>
            <w:pStyle w:val="TOC2"/>
            <w:tabs>
              <w:tab w:val="left" w:pos="780"/>
              <w:tab w:val="right" w:pos="8268"/>
            </w:tabs>
            <w:rPr>
              <w:rFonts w:asciiTheme="minorHAnsi" w:eastAsiaTheme="minorEastAsia" w:hAnsiTheme="minorHAnsi"/>
              <w:i w:val="0"/>
              <w:noProof/>
              <w:szCs w:val="24"/>
              <w:lang w:eastAsia="ja-JP"/>
            </w:rPr>
          </w:pPr>
          <w:r>
            <w:rPr>
              <w:noProof/>
            </w:rPr>
            <w:t>1.4</w:t>
          </w:r>
          <w:r>
            <w:rPr>
              <w:rFonts w:asciiTheme="minorHAnsi" w:eastAsiaTheme="minorEastAsia" w:hAnsiTheme="minorHAnsi"/>
              <w:i w:val="0"/>
              <w:noProof/>
              <w:szCs w:val="24"/>
              <w:lang w:eastAsia="ja-JP"/>
            </w:rPr>
            <w:tab/>
          </w:r>
          <w:r>
            <w:rPr>
              <w:noProof/>
            </w:rPr>
            <w:t>The reduction of microsporidian genomes and metabolism</w:t>
          </w:r>
          <w:r>
            <w:rPr>
              <w:noProof/>
            </w:rPr>
            <w:tab/>
          </w:r>
          <w:r>
            <w:rPr>
              <w:noProof/>
            </w:rPr>
            <w:fldChar w:fldCharType="begin"/>
          </w:r>
          <w:r>
            <w:rPr>
              <w:noProof/>
            </w:rPr>
            <w:instrText xml:space="preserve"> PAGEREF _Toc386295372 \h </w:instrText>
          </w:r>
          <w:r>
            <w:rPr>
              <w:noProof/>
            </w:rPr>
          </w:r>
          <w:r>
            <w:rPr>
              <w:noProof/>
            </w:rPr>
            <w:fldChar w:fldCharType="separate"/>
          </w:r>
          <w:r>
            <w:rPr>
              <w:noProof/>
            </w:rPr>
            <w:t>7</w:t>
          </w:r>
          <w:r>
            <w:rPr>
              <w:noProof/>
            </w:rPr>
            <w:fldChar w:fldCharType="end"/>
          </w:r>
        </w:p>
        <w:p w14:paraId="60A7244E" w14:textId="77777777" w:rsidR="00CF13C3" w:rsidRDefault="00CF13C3">
          <w:pPr>
            <w:pStyle w:val="TOC2"/>
            <w:tabs>
              <w:tab w:val="left" w:pos="780"/>
              <w:tab w:val="right" w:pos="8268"/>
            </w:tabs>
            <w:rPr>
              <w:rFonts w:asciiTheme="minorHAnsi" w:eastAsiaTheme="minorEastAsia" w:hAnsiTheme="minorHAnsi"/>
              <w:i w:val="0"/>
              <w:noProof/>
              <w:szCs w:val="24"/>
              <w:lang w:eastAsia="ja-JP"/>
            </w:rPr>
          </w:pPr>
          <w:r>
            <w:rPr>
              <w:noProof/>
            </w:rPr>
            <w:t>1.5</w:t>
          </w:r>
          <w:r>
            <w:rPr>
              <w:rFonts w:asciiTheme="minorHAnsi" w:eastAsiaTheme="minorEastAsia" w:hAnsiTheme="minorHAnsi"/>
              <w:i w:val="0"/>
              <w:noProof/>
              <w:szCs w:val="24"/>
              <w:lang w:eastAsia="ja-JP"/>
            </w:rPr>
            <w:tab/>
          </w:r>
          <w:r>
            <w:rPr>
              <w:noProof/>
            </w:rPr>
            <w:t>Potential research of microsporidia (The threat of microsporidiosis requires a deeper understanding about microsporidia)</w:t>
          </w:r>
          <w:r>
            <w:rPr>
              <w:noProof/>
            </w:rPr>
            <w:tab/>
          </w:r>
          <w:r>
            <w:rPr>
              <w:noProof/>
            </w:rPr>
            <w:fldChar w:fldCharType="begin"/>
          </w:r>
          <w:r>
            <w:rPr>
              <w:noProof/>
            </w:rPr>
            <w:instrText xml:space="preserve"> PAGEREF _Toc386295373 \h </w:instrText>
          </w:r>
          <w:r>
            <w:rPr>
              <w:noProof/>
            </w:rPr>
          </w:r>
          <w:r>
            <w:rPr>
              <w:noProof/>
            </w:rPr>
            <w:fldChar w:fldCharType="separate"/>
          </w:r>
          <w:r>
            <w:rPr>
              <w:noProof/>
            </w:rPr>
            <w:t>8</w:t>
          </w:r>
          <w:r>
            <w:rPr>
              <w:noProof/>
            </w:rPr>
            <w:fldChar w:fldCharType="end"/>
          </w:r>
        </w:p>
        <w:p w14:paraId="07289CC1" w14:textId="77777777" w:rsidR="00CF13C3" w:rsidRDefault="00CF13C3">
          <w:pPr>
            <w:pStyle w:val="TOC1"/>
            <w:tabs>
              <w:tab w:val="left" w:pos="370"/>
              <w:tab w:val="right" w:pos="8268"/>
            </w:tabs>
            <w:rPr>
              <w:rFonts w:eastAsiaTheme="minorEastAsia"/>
              <w:b w:val="0"/>
              <w:noProof/>
              <w:sz w:val="24"/>
              <w:szCs w:val="24"/>
              <w:lang w:eastAsia="ja-JP"/>
            </w:rPr>
          </w:pPr>
          <w:r>
            <w:rPr>
              <w:noProof/>
            </w:rPr>
            <w:t>2</w:t>
          </w:r>
          <w:r>
            <w:rPr>
              <w:rFonts w:eastAsiaTheme="minorEastAsia"/>
              <w:b w:val="0"/>
              <w:noProof/>
              <w:sz w:val="24"/>
              <w:szCs w:val="24"/>
              <w:lang w:eastAsia="ja-JP"/>
            </w:rPr>
            <w:tab/>
          </w:r>
          <w:r>
            <w:rPr>
              <w:noProof/>
            </w:rPr>
            <w:t>The evolutionary history of microsporidian proteins and the origin of microsporidia</w:t>
          </w:r>
          <w:r>
            <w:rPr>
              <w:noProof/>
            </w:rPr>
            <w:tab/>
          </w:r>
          <w:r>
            <w:rPr>
              <w:noProof/>
            </w:rPr>
            <w:fldChar w:fldCharType="begin"/>
          </w:r>
          <w:r>
            <w:rPr>
              <w:noProof/>
            </w:rPr>
            <w:instrText xml:space="preserve"> PAGEREF _Toc386295374 \h </w:instrText>
          </w:r>
          <w:r>
            <w:rPr>
              <w:noProof/>
            </w:rPr>
          </w:r>
          <w:r>
            <w:rPr>
              <w:noProof/>
            </w:rPr>
            <w:fldChar w:fldCharType="separate"/>
          </w:r>
          <w:r>
            <w:rPr>
              <w:noProof/>
            </w:rPr>
            <w:t>12</w:t>
          </w:r>
          <w:r>
            <w:rPr>
              <w:noProof/>
            </w:rPr>
            <w:fldChar w:fldCharType="end"/>
          </w:r>
        </w:p>
        <w:p w14:paraId="3C12587A" w14:textId="77777777" w:rsidR="00CF13C3" w:rsidRDefault="00CF13C3">
          <w:pPr>
            <w:pStyle w:val="TOC2"/>
            <w:tabs>
              <w:tab w:val="left" w:pos="780"/>
              <w:tab w:val="right" w:pos="8268"/>
            </w:tabs>
            <w:rPr>
              <w:rFonts w:asciiTheme="minorHAnsi" w:eastAsiaTheme="minorEastAsia" w:hAnsiTheme="minorHAnsi"/>
              <w:i w:val="0"/>
              <w:noProof/>
              <w:szCs w:val="24"/>
              <w:lang w:eastAsia="ja-JP"/>
            </w:rPr>
          </w:pPr>
          <w:r>
            <w:rPr>
              <w:noProof/>
            </w:rPr>
            <w:t>2.1</w:t>
          </w:r>
          <w:r>
            <w:rPr>
              <w:rFonts w:asciiTheme="minorHAnsi" w:eastAsiaTheme="minorEastAsia" w:hAnsiTheme="minorHAnsi"/>
              <w:i w:val="0"/>
              <w:noProof/>
              <w:szCs w:val="24"/>
              <w:lang w:eastAsia="ja-JP"/>
            </w:rPr>
            <w:tab/>
          </w:r>
          <w:r>
            <w:rPr>
              <w:noProof/>
            </w:rPr>
            <w:t>Introduction</w:t>
          </w:r>
          <w:r>
            <w:rPr>
              <w:noProof/>
            </w:rPr>
            <w:tab/>
          </w:r>
          <w:r>
            <w:rPr>
              <w:noProof/>
            </w:rPr>
            <w:fldChar w:fldCharType="begin"/>
          </w:r>
          <w:r>
            <w:rPr>
              <w:noProof/>
            </w:rPr>
            <w:instrText xml:space="preserve"> PAGEREF _Toc386295375 \h </w:instrText>
          </w:r>
          <w:r>
            <w:rPr>
              <w:noProof/>
            </w:rPr>
          </w:r>
          <w:r>
            <w:rPr>
              <w:noProof/>
            </w:rPr>
            <w:fldChar w:fldCharType="separate"/>
          </w:r>
          <w:r>
            <w:rPr>
              <w:noProof/>
            </w:rPr>
            <w:t>12</w:t>
          </w:r>
          <w:r>
            <w:rPr>
              <w:noProof/>
            </w:rPr>
            <w:fldChar w:fldCharType="end"/>
          </w:r>
        </w:p>
        <w:p w14:paraId="26D91B49" w14:textId="77777777" w:rsidR="00CF13C3" w:rsidRDefault="00CF13C3">
          <w:pPr>
            <w:pStyle w:val="TOC3"/>
            <w:tabs>
              <w:tab w:val="left" w:pos="1176"/>
              <w:tab w:val="right" w:pos="8268"/>
            </w:tabs>
            <w:rPr>
              <w:rFonts w:eastAsiaTheme="minorEastAsia"/>
              <w:noProof/>
              <w:sz w:val="24"/>
              <w:szCs w:val="24"/>
              <w:lang w:eastAsia="ja-JP"/>
            </w:rPr>
          </w:pPr>
          <w:r>
            <w:rPr>
              <w:noProof/>
            </w:rPr>
            <w:t>2.1.1</w:t>
          </w:r>
          <w:r>
            <w:rPr>
              <w:rFonts w:eastAsiaTheme="minorEastAsia"/>
              <w:noProof/>
              <w:sz w:val="24"/>
              <w:szCs w:val="24"/>
              <w:lang w:eastAsia="ja-JP"/>
            </w:rPr>
            <w:tab/>
          </w:r>
          <w:r>
            <w:rPr>
              <w:noProof/>
            </w:rPr>
            <w:t>Phylogenetic tree</w:t>
          </w:r>
          <w:r>
            <w:rPr>
              <w:noProof/>
            </w:rPr>
            <w:tab/>
          </w:r>
          <w:r>
            <w:rPr>
              <w:noProof/>
            </w:rPr>
            <w:fldChar w:fldCharType="begin"/>
          </w:r>
          <w:r>
            <w:rPr>
              <w:noProof/>
            </w:rPr>
            <w:instrText xml:space="preserve"> PAGEREF _Toc386295376 \h </w:instrText>
          </w:r>
          <w:r>
            <w:rPr>
              <w:noProof/>
            </w:rPr>
          </w:r>
          <w:r>
            <w:rPr>
              <w:noProof/>
            </w:rPr>
            <w:fldChar w:fldCharType="separate"/>
          </w:r>
          <w:r>
            <w:rPr>
              <w:noProof/>
            </w:rPr>
            <w:t>12</w:t>
          </w:r>
          <w:r>
            <w:rPr>
              <w:noProof/>
            </w:rPr>
            <w:fldChar w:fldCharType="end"/>
          </w:r>
        </w:p>
        <w:p w14:paraId="71F886A0" w14:textId="77777777" w:rsidR="00CF13C3" w:rsidRDefault="00CF13C3">
          <w:pPr>
            <w:pStyle w:val="TOC3"/>
            <w:tabs>
              <w:tab w:val="left" w:pos="1176"/>
              <w:tab w:val="right" w:pos="8268"/>
            </w:tabs>
            <w:rPr>
              <w:rFonts w:eastAsiaTheme="minorEastAsia"/>
              <w:noProof/>
              <w:sz w:val="24"/>
              <w:szCs w:val="24"/>
              <w:lang w:eastAsia="ja-JP"/>
            </w:rPr>
          </w:pPr>
          <w:r>
            <w:rPr>
              <w:noProof/>
            </w:rPr>
            <w:t>2.1.2</w:t>
          </w:r>
          <w:r>
            <w:rPr>
              <w:rFonts w:eastAsiaTheme="minorEastAsia"/>
              <w:noProof/>
              <w:sz w:val="24"/>
              <w:szCs w:val="24"/>
              <w:lang w:eastAsia="ja-JP"/>
            </w:rPr>
            <w:tab/>
          </w:r>
          <w:r>
            <w:rPr>
              <w:noProof/>
            </w:rPr>
            <w:t>Orthology prediction</w:t>
          </w:r>
          <w:r>
            <w:rPr>
              <w:noProof/>
            </w:rPr>
            <w:tab/>
          </w:r>
          <w:r>
            <w:rPr>
              <w:noProof/>
            </w:rPr>
            <w:fldChar w:fldCharType="begin"/>
          </w:r>
          <w:r>
            <w:rPr>
              <w:noProof/>
            </w:rPr>
            <w:instrText xml:space="preserve"> PAGEREF _Toc386295377 \h </w:instrText>
          </w:r>
          <w:r>
            <w:rPr>
              <w:noProof/>
            </w:rPr>
          </w:r>
          <w:r>
            <w:rPr>
              <w:noProof/>
            </w:rPr>
            <w:fldChar w:fldCharType="separate"/>
          </w:r>
          <w:r>
            <w:rPr>
              <w:noProof/>
            </w:rPr>
            <w:t>13</w:t>
          </w:r>
          <w:r>
            <w:rPr>
              <w:noProof/>
            </w:rPr>
            <w:fldChar w:fldCharType="end"/>
          </w:r>
        </w:p>
        <w:p w14:paraId="6651906C" w14:textId="77777777" w:rsidR="00CF13C3" w:rsidRDefault="00CF13C3">
          <w:pPr>
            <w:pStyle w:val="TOC3"/>
            <w:tabs>
              <w:tab w:val="left" w:pos="1176"/>
              <w:tab w:val="right" w:pos="8268"/>
            </w:tabs>
            <w:rPr>
              <w:rFonts w:eastAsiaTheme="minorEastAsia"/>
              <w:noProof/>
              <w:sz w:val="24"/>
              <w:szCs w:val="24"/>
              <w:lang w:eastAsia="ja-JP"/>
            </w:rPr>
          </w:pPr>
          <w:r>
            <w:rPr>
              <w:noProof/>
            </w:rPr>
            <w:t>2.1.3</w:t>
          </w:r>
          <w:r>
            <w:rPr>
              <w:rFonts w:eastAsiaTheme="minorEastAsia"/>
              <w:noProof/>
              <w:sz w:val="24"/>
              <w:szCs w:val="24"/>
              <w:lang w:eastAsia="ja-JP"/>
            </w:rPr>
            <w:tab/>
          </w:r>
          <w:r>
            <w:rPr>
              <w:noProof/>
            </w:rPr>
            <w:t>The role of the microsporidian LCA in the understanding of their evolution</w:t>
          </w:r>
          <w:r>
            <w:rPr>
              <w:noProof/>
            </w:rPr>
            <w:tab/>
          </w:r>
          <w:r>
            <w:rPr>
              <w:noProof/>
            </w:rPr>
            <w:fldChar w:fldCharType="begin"/>
          </w:r>
          <w:r>
            <w:rPr>
              <w:noProof/>
            </w:rPr>
            <w:instrText xml:space="preserve"> PAGEREF _Toc386295378 \h </w:instrText>
          </w:r>
          <w:r>
            <w:rPr>
              <w:noProof/>
            </w:rPr>
          </w:r>
          <w:r>
            <w:rPr>
              <w:noProof/>
            </w:rPr>
            <w:fldChar w:fldCharType="separate"/>
          </w:r>
          <w:r>
            <w:rPr>
              <w:noProof/>
            </w:rPr>
            <w:t>13</w:t>
          </w:r>
          <w:r>
            <w:rPr>
              <w:noProof/>
            </w:rPr>
            <w:fldChar w:fldCharType="end"/>
          </w:r>
        </w:p>
        <w:p w14:paraId="621E7971" w14:textId="77777777" w:rsidR="00CF13C3" w:rsidRDefault="00CF13C3">
          <w:pPr>
            <w:pStyle w:val="TOC2"/>
            <w:tabs>
              <w:tab w:val="left" w:pos="780"/>
              <w:tab w:val="right" w:pos="8268"/>
            </w:tabs>
            <w:rPr>
              <w:rFonts w:asciiTheme="minorHAnsi" w:eastAsiaTheme="minorEastAsia" w:hAnsiTheme="minorHAnsi"/>
              <w:i w:val="0"/>
              <w:noProof/>
              <w:szCs w:val="24"/>
              <w:lang w:eastAsia="ja-JP"/>
            </w:rPr>
          </w:pPr>
          <w:r>
            <w:rPr>
              <w:noProof/>
            </w:rPr>
            <w:t>2.2</w:t>
          </w:r>
          <w:r>
            <w:rPr>
              <w:rFonts w:asciiTheme="minorHAnsi" w:eastAsiaTheme="minorEastAsia" w:hAnsiTheme="minorHAnsi"/>
              <w:i w:val="0"/>
              <w:noProof/>
              <w:szCs w:val="24"/>
              <w:lang w:eastAsia="ja-JP"/>
            </w:rPr>
            <w:tab/>
          </w:r>
          <w:r>
            <w:rPr>
              <w:noProof/>
            </w:rPr>
            <w:t>Methods</w:t>
          </w:r>
          <w:r>
            <w:rPr>
              <w:noProof/>
            </w:rPr>
            <w:tab/>
          </w:r>
          <w:r>
            <w:rPr>
              <w:noProof/>
            </w:rPr>
            <w:fldChar w:fldCharType="begin"/>
          </w:r>
          <w:r>
            <w:rPr>
              <w:noProof/>
            </w:rPr>
            <w:instrText xml:space="preserve"> PAGEREF _Toc386295379 \h </w:instrText>
          </w:r>
          <w:r>
            <w:rPr>
              <w:noProof/>
            </w:rPr>
          </w:r>
          <w:r>
            <w:rPr>
              <w:noProof/>
            </w:rPr>
            <w:fldChar w:fldCharType="separate"/>
          </w:r>
          <w:r>
            <w:rPr>
              <w:noProof/>
            </w:rPr>
            <w:t>14</w:t>
          </w:r>
          <w:r>
            <w:rPr>
              <w:noProof/>
            </w:rPr>
            <w:fldChar w:fldCharType="end"/>
          </w:r>
        </w:p>
        <w:p w14:paraId="4625C7B5" w14:textId="77777777" w:rsidR="00CF13C3" w:rsidRDefault="00CF13C3">
          <w:pPr>
            <w:pStyle w:val="TOC3"/>
            <w:tabs>
              <w:tab w:val="left" w:pos="1176"/>
              <w:tab w:val="right" w:pos="8268"/>
            </w:tabs>
            <w:rPr>
              <w:rFonts w:eastAsiaTheme="minorEastAsia"/>
              <w:noProof/>
              <w:sz w:val="24"/>
              <w:szCs w:val="24"/>
              <w:lang w:eastAsia="ja-JP"/>
            </w:rPr>
          </w:pPr>
          <w:r>
            <w:rPr>
              <w:noProof/>
            </w:rPr>
            <w:t>2.2.1</w:t>
          </w:r>
          <w:r>
            <w:rPr>
              <w:rFonts w:eastAsiaTheme="minorEastAsia"/>
              <w:noProof/>
              <w:sz w:val="24"/>
              <w:szCs w:val="24"/>
              <w:lang w:eastAsia="ja-JP"/>
            </w:rPr>
            <w:tab/>
          </w:r>
          <w:r>
            <w:rPr>
              <w:noProof/>
            </w:rPr>
            <w:t>Identification of homologous and orphan proteins within the microsporidian lineage</w:t>
          </w:r>
          <w:r>
            <w:rPr>
              <w:noProof/>
            </w:rPr>
            <w:tab/>
          </w:r>
          <w:r>
            <w:rPr>
              <w:noProof/>
            </w:rPr>
            <w:fldChar w:fldCharType="begin"/>
          </w:r>
          <w:r>
            <w:rPr>
              <w:noProof/>
            </w:rPr>
            <w:instrText xml:space="preserve"> PAGEREF _Toc386295380 \h </w:instrText>
          </w:r>
          <w:r>
            <w:rPr>
              <w:noProof/>
            </w:rPr>
          </w:r>
          <w:r>
            <w:rPr>
              <w:noProof/>
            </w:rPr>
            <w:fldChar w:fldCharType="separate"/>
          </w:r>
          <w:r>
            <w:rPr>
              <w:noProof/>
            </w:rPr>
            <w:t>14</w:t>
          </w:r>
          <w:r>
            <w:rPr>
              <w:noProof/>
            </w:rPr>
            <w:fldChar w:fldCharType="end"/>
          </w:r>
        </w:p>
        <w:p w14:paraId="326B348F" w14:textId="77777777" w:rsidR="00CF13C3" w:rsidRDefault="00CF13C3">
          <w:pPr>
            <w:pStyle w:val="TOC3"/>
            <w:tabs>
              <w:tab w:val="left" w:pos="1176"/>
              <w:tab w:val="right" w:pos="8268"/>
            </w:tabs>
            <w:rPr>
              <w:rFonts w:eastAsiaTheme="minorEastAsia"/>
              <w:noProof/>
              <w:sz w:val="24"/>
              <w:szCs w:val="24"/>
              <w:lang w:eastAsia="ja-JP"/>
            </w:rPr>
          </w:pPr>
          <w:r>
            <w:rPr>
              <w:noProof/>
            </w:rPr>
            <w:t>2.2.2</w:t>
          </w:r>
          <w:r>
            <w:rPr>
              <w:rFonts w:eastAsiaTheme="minorEastAsia"/>
              <w:noProof/>
              <w:sz w:val="24"/>
              <w:szCs w:val="24"/>
              <w:lang w:eastAsia="ja-JP"/>
            </w:rPr>
            <w:tab/>
          </w:r>
          <w:r>
            <w:rPr>
              <w:noProof/>
            </w:rPr>
            <w:t>Microsporidian LCA protein set estimation</w:t>
          </w:r>
          <w:r>
            <w:rPr>
              <w:noProof/>
            </w:rPr>
            <w:tab/>
          </w:r>
          <w:r>
            <w:rPr>
              <w:noProof/>
            </w:rPr>
            <w:fldChar w:fldCharType="begin"/>
          </w:r>
          <w:r>
            <w:rPr>
              <w:noProof/>
            </w:rPr>
            <w:instrText xml:space="preserve"> PAGEREF _Toc386295381 \h </w:instrText>
          </w:r>
          <w:r>
            <w:rPr>
              <w:noProof/>
            </w:rPr>
          </w:r>
          <w:r>
            <w:rPr>
              <w:noProof/>
            </w:rPr>
            <w:fldChar w:fldCharType="separate"/>
          </w:r>
          <w:r>
            <w:rPr>
              <w:noProof/>
            </w:rPr>
            <w:t>15</w:t>
          </w:r>
          <w:r>
            <w:rPr>
              <w:noProof/>
            </w:rPr>
            <w:fldChar w:fldCharType="end"/>
          </w:r>
        </w:p>
        <w:p w14:paraId="55CC2891" w14:textId="77777777" w:rsidR="00CF13C3" w:rsidRDefault="00CF13C3">
          <w:pPr>
            <w:pStyle w:val="TOC3"/>
            <w:tabs>
              <w:tab w:val="left" w:pos="1176"/>
              <w:tab w:val="right" w:pos="8268"/>
            </w:tabs>
            <w:rPr>
              <w:rFonts w:eastAsiaTheme="minorEastAsia"/>
              <w:noProof/>
              <w:sz w:val="24"/>
              <w:szCs w:val="24"/>
              <w:lang w:eastAsia="ja-JP"/>
            </w:rPr>
          </w:pPr>
          <w:r>
            <w:rPr>
              <w:noProof/>
            </w:rPr>
            <w:t>2.2.3</w:t>
          </w:r>
          <w:r>
            <w:rPr>
              <w:rFonts w:eastAsiaTheme="minorEastAsia"/>
              <w:noProof/>
              <w:sz w:val="24"/>
              <w:szCs w:val="24"/>
              <w:lang w:eastAsia="ja-JP"/>
            </w:rPr>
            <w:tab/>
          </w:r>
          <w:r>
            <w:rPr>
              <w:noProof/>
            </w:rPr>
            <w:t>Phylogenetic profile analysis</w:t>
          </w:r>
          <w:r>
            <w:rPr>
              <w:noProof/>
            </w:rPr>
            <w:tab/>
          </w:r>
          <w:r>
            <w:rPr>
              <w:noProof/>
            </w:rPr>
            <w:fldChar w:fldCharType="begin"/>
          </w:r>
          <w:r>
            <w:rPr>
              <w:noProof/>
            </w:rPr>
            <w:instrText xml:space="preserve"> PAGEREF _Toc386295382 \h </w:instrText>
          </w:r>
          <w:r>
            <w:rPr>
              <w:noProof/>
            </w:rPr>
          </w:r>
          <w:r>
            <w:rPr>
              <w:noProof/>
            </w:rPr>
            <w:fldChar w:fldCharType="separate"/>
          </w:r>
          <w:r>
            <w:rPr>
              <w:noProof/>
            </w:rPr>
            <w:t>19</w:t>
          </w:r>
          <w:r>
            <w:rPr>
              <w:noProof/>
            </w:rPr>
            <w:fldChar w:fldCharType="end"/>
          </w:r>
        </w:p>
        <w:p w14:paraId="143D1B9E" w14:textId="77777777" w:rsidR="00CF13C3" w:rsidRDefault="00CF13C3">
          <w:pPr>
            <w:pStyle w:val="TOC2"/>
            <w:tabs>
              <w:tab w:val="left" w:pos="780"/>
              <w:tab w:val="right" w:pos="8268"/>
            </w:tabs>
            <w:rPr>
              <w:rFonts w:asciiTheme="minorHAnsi" w:eastAsiaTheme="minorEastAsia" w:hAnsiTheme="minorHAnsi"/>
              <w:i w:val="0"/>
              <w:noProof/>
              <w:szCs w:val="24"/>
              <w:lang w:eastAsia="ja-JP"/>
            </w:rPr>
          </w:pPr>
          <w:r>
            <w:rPr>
              <w:noProof/>
            </w:rPr>
            <w:t>2.3</w:t>
          </w:r>
          <w:r>
            <w:rPr>
              <w:rFonts w:asciiTheme="minorHAnsi" w:eastAsiaTheme="minorEastAsia" w:hAnsiTheme="minorHAnsi"/>
              <w:i w:val="0"/>
              <w:noProof/>
              <w:szCs w:val="24"/>
              <w:lang w:eastAsia="ja-JP"/>
            </w:rPr>
            <w:tab/>
          </w:r>
          <w:r>
            <w:rPr>
              <w:noProof/>
            </w:rPr>
            <w:t>Results</w:t>
          </w:r>
          <w:r>
            <w:rPr>
              <w:noProof/>
            </w:rPr>
            <w:tab/>
          </w:r>
          <w:r>
            <w:rPr>
              <w:noProof/>
            </w:rPr>
            <w:fldChar w:fldCharType="begin"/>
          </w:r>
          <w:r>
            <w:rPr>
              <w:noProof/>
            </w:rPr>
            <w:instrText xml:space="preserve"> PAGEREF _Toc386295383 \h </w:instrText>
          </w:r>
          <w:r>
            <w:rPr>
              <w:noProof/>
            </w:rPr>
          </w:r>
          <w:r>
            <w:rPr>
              <w:noProof/>
            </w:rPr>
            <w:fldChar w:fldCharType="separate"/>
          </w:r>
          <w:r>
            <w:rPr>
              <w:noProof/>
            </w:rPr>
            <w:t>21</w:t>
          </w:r>
          <w:r>
            <w:rPr>
              <w:noProof/>
            </w:rPr>
            <w:fldChar w:fldCharType="end"/>
          </w:r>
        </w:p>
        <w:p w14:paraId="0759472E" w14:textId="77777777" w:rsidR="00CF13C3" w:rsidRDefault="00CF13C3">
          <w:pPr>
            <w:pStyle w:val="TOC3"/>
            <w:tabs>
              <w:tab w:val="left" w:pos="1176"/>
              <w:tab w:val="right" w:pos="8268"/>
            </w:tabs>
            <w:rPr>
              <w:rFonts w:eastAsiaTheme="minorEastAsia"/>
              <w:noProof/>
              <w:sz w:val="24"/>
              <w:szCs w:val="24"/>
              <w:lang w:eastAsia="ja-JP"/>
            </w:rPr>
          </w:pPr>
          <w:r>
            <w:rPr>
              <w:noProof/>
            </w:rPr>
            <w:t>2.3.1</w:t>
          </w:r>
          <w:r>
            <w:rPr>
              <w:rFonts w:eastAsiaTheme="minorEastAsia"/>
              <w:noProof/>
              <w:sz w:val="24"/>
              <w:szCs w:val="24"/>
              <w:lang w:eastAsia="ja-JP"/>
            </w:rPr>
            <w:tab/>
          </w:r>
          <w:r>
            <w:rPr>
              <w:noProof/>
            </w:rPr>
            <w:t>The evolutionary history of microsporidian proteins</w:t>
          </w:r>
          <w:r>
            <w:rPr>
              <w:noProof/>
            </w:rPr>
            <w:tab/>
          </w:r>
          <w:r>
            <w:rPr>
              <w:noProof/>
            </w:rPr>
            <w:fldChar w:fldCharType="begin"/>
          </w:r>
          <w:r>
            <w:rPr>
              <w:noProof/>
            </w:rPr>
            <w:instrText xml:space="preserve"> PAGEREF _Toc386295384 \h </w:instrText>
          </w:r>
          <w:r>
            <w:rPr>
              <w:noProof/>
            </w:rPr>
          </w:r>
          <w:r>
            <w:rPr>
              <w:noProof/>
            </w:rPr>
            <w:fldChar w:fldCharType="separate"/>
          </w:r>
          <w:r>
            <w:rPr>
              <w:noProof/>
            </w:rPr>
            <w:t>21</w:t>
          </w:r>
          <w:r>
            <w:rPr>
              <w:noProof/>
            </w:rPr>
            <w:fldChar w:fldCharType="end"/>
          </w:r>
        </w:p>
        <w:p w14:paraId="070C6DD5" w14:textId="77777777" w:rsidR="00CF13C3" w:rsidRDefault="00CF13C3">
          <w:pPr>
            <w:pStyle w:val="TOC3"/>
            <w:tabs>
              <w:tab w:val="left" w:pos="1176"/>
              <w:tab w:val="right" w:pos="8268"/>
            </w:tabs>
            <w:rPr>
              <w:rFonts w:eastAsiaTheme="minorEastAsia"/>
              <w:noProof/>
              <w:sz w:val="24"/>
              <w:szCs w:val="24"/>
              <w:lang w:eastAsia="ja-JP"/>
            </w:rPr>
          </w:pPr>
          <w:r>
            <w:rPr>
              <w:noProof/>
            </w:rPr>
            <w:t>2.3.2</w:t>
          </w:r>
          <w:r>
            <w:rPr>
              <w:rFonts w:eastAsiaTheme="minorEastAsia"/>
              <w:noProof/>
              <w:sz w:val="24"/>
              <w:szCs w:val="24"/>
              <w:lang w:eastAsia="ja-JP"/>
            </w:rPr>
            <w:tab/>
          </w:r>
          <w:r>
            <w:rPr>
              <w:noProof/>
            </w:rPr>
            <w:t>The microsporidian LCA protein set and the origin of microsporidia</w:t>
          </w:r>
          <w:r>
            <w:rPr>
              <w:noProof/>
            </w:rPr>
            <w:tab/>
          </w:r>
          <w:r>
            <w:rPr>
              <w:noProof/>
            </w:rPr>
            <w:fldChar w:fldCharType="begin"/>
          </w:r>
          <w:r>
            <w:rPr>
              <w:noProof/>
            </w:rPr>
            <w:instrText xml:space="preserve"> PAGEREF _Toc386295385 \h </w:instrText>
          </w:r>
          <w:r>
            <w:rPr>
              <w:noProof/>
            </w:rPr>
          </w:r>
          <w:r>
            <w:rPr>
              <w:noProof/>
            </w:rPr>
            <w:fldChar w:fldCharType="separate"/>
          </w:r>
          <w:r>
            <w:rPr>
              <w:noProof/>
            </w:rPr>
            <w:t>25</w:t>
          </w:r>
          <w:r>
            <w:rPr>
              <w:noProof/>
            </w:rPr>
            <w:fldChar w:fldCharType="end"/>
          </w:r>
        </w:p>
        <w:p w14:paraId="02DE27C0" w14:textId="77777777" w:rsidR="00CF13C3" w:rsidRDefault="00CF13C3">
          <w:pPr>
            <w:pStyle w:val="TOC3"/>
            <w:tabs>
              <w:tab w:val="left" w:pos="1176"/>
              <w:tab w:val="right" w:pos="8268"/>
            </w:tabs>
            <w:rPr>
              <w:rFonts w:eastAsiaTheme="minorEastAsia"/>
              <w:noProof/>
              <w:sz w:val="24"/>
              <w:szCs w:val="24"/>
              <w:lang w:eastAsia="ja-JP"/>
            </w:rPr>
          </w:pPr>
          <w:r>
            <w:rPr>
              <w:noProof/>
            </w:rPr>
            <w:t>2.3.3</w:t>
          </w:r>
          <w:r>
            <w:rPr>
              <w:rFonts w:eastAsiaTheme="minorEastAsia"/>
              <w:noProof/>
              <w:sz w:val="24"/>
              <w:szCs w:val="24"/>
              <w:lang w:eastAsia="ja-JP"/>
            </w:rPr>
            <w:tab/>
          </w:r>
          <w:r>
            <w:rPr>
              <w:noProof/>
            </w:rPr>
            <w:t>The microsporidia phylogenetic profile</w:t>
          </w:r>
          <w:r>
            <w:rPr>
              <w:noProof/>
            </w:rPr>
            <w:tab/>
          </w:r>
          <w:r>
            <w:rPr>
              <w:noProof/>
            </w:rPr>
            <w:fldChar w:fldCharType="begin"/>
          </w:r>
          <w:r>
            <w:rPr>
              <w:noProof/>
            </w:rPr>
            <w:instrText xml:space="preserve"> PAGEREF _Toc386295386 \h </w:instrText>
          </w:r>
          <w:r>
            <w:rPr>
              <w:noProof/>
            </w:rPr>
          </w:r>
          <w:r>
            <w:rPr>
              <w:noProof/>
            </w:rPr>
            <w:fldChar w:fldCharType="separate"/>
          </w:r>
          <w:r>
            <w:rPr>
              <w:noProof/>
            </w:rPr>
            <w:t>29</w:t>
          </w:r>
          <w:r>
            <w:rPr>
              <w:noProof/>
            </w:rPr>
            <w:fldChar w:fldCharType="end"/>
          </w:r>
        </w:p>
        <w:p w14:paraId="1FA79A0A" w14:textId="77777777" w:rsidR="00CF13C3" w:rsidRDefault="00CF13C3">
          <w:pPr>
            <w:pStyle w:val="TOC2"/>
            <w:tabs>
              <w:tab w:val="left" w:pos="780"/>
              <w:tab w:val="right" w:pos="8268"/>
            </w:tabs>
            <w:rPr>
              <w:rFonts w:asciiTheme="minorHAnsi" w:eastAsiaTheme="minorEastAsia" w:hAnsiTheme="minorHAnsi"/>
              <w:i w:val="0"/>
              <w:noProof/>
              <w:szCs w:val="24"/>
              <w:lang w:eastAsia="ja-JP"/>
            </w:rPr>
          </w:pPr>
          <w:r>
            <w:rPr>
              <w:noProof/>
            </w:rPr>
            <w:t>2.4</w:t>
          </w:r>
          <w:r>
            <w:rPr>
              <w:rFonts w:asciiTheme="minorHAnsi" w:eastAsiaTheme="minorEastAsia" w:hAnsiTheme="minorHAnsi"/>
              <w:i w:val="0"/>
              <w:noProof/>
              <w:szCs w:val="24"/>
              <w:lang w:eastAsia="ja-JP"/>
            </w:rPr>
            <w:tab/>
          </w:r>
          <w:r>
            <w:rPr>
              <w:noProof/>
            </w:rPr>
            <w:t>Discussion</w:t>
          </w:r>
          <w:r>
            <w:rPr>
              <w:noProof/>
            </w:rPr>
            <w:tab/>
          </w:r>
          <w:r>
            <w:rPr>
              <w:noProof/>
            </w:rPr>
            <w:fldChar w:fldCharType="begin"/>
          </w:r>
          <w:r>
            <w:rPr>
              <w:noProof/>
            </w:rPr>
            <w:instrText xml:space="preserve"> PAGEREF _Toc386295387 \h </w:instrText>
          </w:r>
          <w:r>
            <w:rPr>
              <w:noProof/>
            </w:rPr>
          </w:r>
          <w:r>
            <w:rPr>
              <w:noProof/>
            </w:rPr>
            <w:fldChar w:fldCharType="separate"/>
          </w:r>
          <w:r>
            <w:rPr>
              <w:noProof/>
            </w:rPr>
            <w:t>32</w:t>
          </w:r>
          <w:r>
            <w:rPr>
              <w:noProof/>
            </w:rPr>
            <w:fldChar w:fldCharType="end"/>
          </w:r>
        </w:p>
        <w:p w14:paraId="7BCD2854" w14:textId="77777777" w:rsidR="00CF13C3" w:rsidRDefault="00CF13C3">
          <w:pPr>
            <w:pStyle w:val="TOC2"/>
            <w:tabs>
              <w:tab w:val="left" w:pos="780"/>
              <w:tab w:val="right" w:pos="8268"/>
            </w:tabs>
            <w:rPr>
              <w:rFonts w:asciiTheme="minorHAnsi" w:eastAsiaTheme="minorEastAsia" w:hAnsiTheme="minorHAnsi"/>
              <w:i w:val="0"/>
              <w:noProof/>
              <w:szCs w:val="24"/>
              <w:lang w:eastAsia="ja-JP"/>
            </w:rPr>
          </w:pPr>
          <w:r>
            <w:rPr>
              <w:noProof/>
            </w:rPr>
            <w:t>2.5</w:t>
          </w:r>
          <w:r>
            <w:rPr>
              <w:rFonts w:asciiTheme="minorHAnsi" w:eastAsiaTheme="minorEastAsia" w:hAnsiTheme="minorHAnsi"/>
              <w:i w:val="0"/>
              <w:noProof/>
              <w:szCs w:val="24"/>
              <w:lang w:eastAsia="ja-JP"/>
            </w:rPr>
            <w:tab/>
          </w:r>
          <w:r>
            <w:rPr>
              <w:noProof/>
            </w:rPr>
            <w:t>Conclusion</w:t>
          </w:r>
          <w:r>
            <w:rPr>
              <w:noProof/>
            </w:rPr>
            <w:tab/>
          </w:r>
          <w:r>
            <w:rPr>
              <w:noProof/>
            </w:rPr>
            <w:fldChar w:fldCharType="begin"/>
          </w:r>
          <w:r>
            <w:rPr>
              <w:noProof/>
            </w:rPr>
            <w:instrText xml:space="preserve"> PAGEREF _Toc386295388 \h </w:instrText>
          </w:r>
          <w:r>
            <w:rPr>
              <w:noProof/>
            </w:rPr>
          </w:r>
          <w:r>
            <w:rPr>
              <w:noProof/>
            </w:rPr>
            <w:fldChar w:fldCharType="separate"/>
          </w:r>
          <w:r>
            <w:rPr>
              <w:noProof/>
            </w:rPr>
            <w:t>34</w:t>
          </w:r>
          <w:r>
            <w:rPr>
              <w:noProof/>
            </w:rPr>
            <w:fldChar w:fldCharType="end"/>
          </w:r>
        </w:p>
        <w:p w14:paraId="0891264A" w14:textId="77777777" w:rsidR="00CF13C3" w:rsidRDefault="00CF13C3">
          <w:pPr>
            <w:pStyle w:val="TOC1"/>
            <w:tabs>
              <w:tab w:val="left" w:pos="370"/>
              <w:tab w:val="right" w:pos="8268"/>
            </w:tabs>
            <w:rPr>
              <w:rFonts w:eastAsiaTheme="minorEastAsia"/>
              <w:b w:val="0"/>
              <w:noProof/>
              <w:sz w:val="24"/>
              <w:szCs w:val="24"/>
              <w:lang w:eastAsia="ja-JP"/>
            </w:rPr>
          </w:pPr>
          <w:r>
            <w:rPr>
              <w:noProof/>
            </w:rPr>
            <w:t>3</w:t>
          </w:r>
          <w:r>
            <w:rPr>
              <w:rFonts w:eastAsiaTheme="minorEastAsia"/>
              <w:b w:val="0"/>
              <w:noProof/>
              <w:sz w:val="24"/>
              <w:szCs w:val="24"/>
              <w:lang w:eastAsia="ja-JP"/>
            </w:rPr>
            <w:tab/>
          </w:r>
          <w:r>
            <w:rPr>
              <w:noProof/>
            </w:rPr>
            <w:t>PhyloProfile: an interactive visualization tool for exploring complex phylogenetic profiles</w:t>
          </w:r>
          <w:r>
            <w:rPr>
              <w:noProof/>
            </w:rPr>
            <w:tab/>
          </w:r>
          <w:r>
            <w:rPr>
              <w:noProof/>
            </w:rPr>
            <w:fldChar w:fldCharType="begin"/>
          </w:r>
          <w:r>
            <w:rPr>
              <w:noProof/>
            </w:rPr>
            <w:instrText xml:space="preserve"> PAGEREF _Toc386295389 \h </w:instrText>
          </w:r>
          <w:r>
            <w:rPr>
              <w:noProof/>
            </w:rPr>
          </w:r>
          <w:r>
            <w:rPr>
              <w:noProof/>
            </w:rPr>
            <w:fldChar w:fldCharType="separate"/>
          </w:r>
          <w:r>
            <w:rPr>
              <w:noProof/>
            </w:rPr>
            <w:t>36</w:t>
          </w:r>
          <w:r>
            <w:rPr>
              <w:noProof/>
            </w:rPr>
            <w:fldChar w:fldCharType="end"/>
          </w:r>
        </w:p>
        <w:p w14:paraId="43769D74" w14:textId="77777777" w:rsidR="00CF13C3" w:rsidRDefault="00CF13C3">
          <w:pPr>
            <w:pStyle w:val="TOC2"/>
            <w:tabs>
              <w:tab w:val="left" w:pos="780"/>
              <w:tab w:val="right" w:pos="8268"/>
            </w:tabs>
            <w:rPr>
              <w:rFonts w:asciiTheme="minorHAnsi" w:eastAsiaTheme="minorEastAsia" w:hAnsiTheme="minorHAnsi"/>
              <w:i w:val="0"/>
              <w:noProof/>
              <w:szCs w:val="24"/>
              <w:lang w:eastAsia="ja-JP"/>
            </w:rPr>
          </w:pPr>
          <w:r>
            <w:rPr>
              <w:noProof/>
            </w:rPr>
            <w:t>3.1</w:t>
          </w:r>
          <w:r>
            <w:rPr>
              <w:rFonts w:asciiTheme="minorHAnsi" w:eastAsiaTheme="minorEastAsia" w:hAnsiTheme="minorHAnsi"/>
              <w:i w:val="0"/>
              <w:noProof/>
              <w:szCs w:val="24"/>
              <w:lang w:eastAsia="ja-JP"/>
            </w:rPr>
            <w:tab/>
          </w:r>
          <w:r>
            <w:rPr>
              <w:noProof/>
            </w:rPr>
            <w:t>Introduction</w:t>
          </w:r>
          <w:r>
            <w:rPr>
              <w:noProof/>
            </w:rPr>
            <w:tab/>
          </w:r>
          <w:r>
            <w:rPr>
              <w:noProof/>
            </w:rPr>
            <w:fldChar w:fldCharType="begin"/>
          </w:r>
          <w:r>
            <w:rPr>
              <w:noProof/>
            </w:rPr>
            <w:instrText xml:space="preserve"> PAGEREF _Toc386295390 \h </w:instrText>
          </w:r>
          <w:r>
            <w:rPr>
              <w:noProof/>
            </w:rPr>
          </w:r>
          <w:r>
            <w:rPr>
              <w:noProof/>
            </w:rPr>
            <w:fldChar w:fldCharType="separate"/>
          </w:r>
          <w:r>
            <w:rPr>
              <w:noProof/>
            </w:rPr>
            <w:t>36</w:t>
          </w:r>
          <w:r>
            <w:rPr>
              <w:noProof/>
            </w:rPr>
            <w:fldChar w:fldCharType="end"/>
          </w:r>
        </w:p>
        <w:p w14:paraId="38834A4D" w14:textId="77777777" w:rsidR="00CF13C3" w:rsidRDefault="00CF13C3">
          <w:pPr>
            <w:pStyle w:val="TOC2"/>
            <w:tabs>
              <w:tab w:val="left" w:pos="780"/>
              <w:tab w:val="right" w:pos="8268"/>
            </w:tabs>
            <w:rPr>
              <w:rFonts w:asciiTheme="minorHAnsi" w:eastAsiaTheme="minorEastAsia" w:hAnsiTheme="minorHAnsi"/>
              <w:i w:val="0"/>
              <w:noProof/>
              <w:szCs w:val="24"/>
              <w:lang w:eastAsia="ja-JP"/>
            </w:rPr>
          </w:pPr>
          <w:r>
            <w:rPr>
              <w:noProof/>
            </w:rPr>
            <w:t>3.2</w:t>
          </w:r>
          <w:r>
            <w:rPr>
              <w:rFonts w:asciiTheme="minorHAnsi" w:eastAsiaTheme="minorEastAsia" w:hAnsiTheme="minorHAnsi"/>
              <w:i w:val="0"/>
              <w:noProof/>
              <w:szCs w:val="24"/>
              <w:lang w:eastAsia="ja-JP"/>
            </w:rPr>
            <w:tab/>
          </w:r>
          <w:r>
            <w:rPr>
              <w:noProof/>
            </w:rPr>
            <w:t>Features and capabilities</w:t>
          </w:r>
          <w:r>
            <w:rPr>
              <w:noProof/>
            </w:rPr>
            <w:tab/>
          </w:r>
          <w:r>
            <w:rPr>
              <w:noProof/>
            </w:rPr>
            <w:fldChar w:fldCharType="begin"/>
          </w:r>
          <w:r>
            <w:rPr>
              <w:noProof/>
            </w:rPr>
            <w:instrText xml:space="preserve"> PAGEREF _Toc386295391 \h </w:instrText>
          </w:r>
          <w:r>
            <w:rPr>
              <w:noProof/>
            </w:rPr>
          </w:r>
          <w:r>
            <w:rPr>
              <w:noProof/>
            </w:rPr>
            <w:fldChar w:fldCharType="separate"/>
          </w:r>
          <w:r>
            <w:rPr>
              <w:noProof/>
            </w:rPr>
            <w:t>37</w:t>
          </w:r>
          <w:r>
            <w:rPr>
              <w:noProof/>
            </w:rPr>
            <w:fldChar w:fldCharType="end"/>
          </w:r>
        </w:p>
        <w:p w14:paraId="1FC639AD" w14:textId="77777777" w:rsidR="00CF13C3" w:rsidRDefault="00CF13C3">
          <w:pPr>
            <w:pStyle w:val="TOC3"/>
            <w:tabs>
              <w:tab w:val="left" w:pos="1176"/>
              <w:tab w:val="right" w:pos="8268"/>
            </w:tabs>
            <w:rPr>
              <w:rFonts w:eastAsiaTheme="minorEastAsia"/>
              <w:noProof/>
              <w:sz w:val="24"/>
              <w:szCs w:val="24"/>
              <w:lang w:eastAsia="ja-JP"/>
            </w:rPr>
          </w:pPr>
          <w:r>
            <w:rPr>
              <w:noProof/>
            </w:rPr>
            <w:t>3.2.1</w:t>
          </w:r>
          <w:r>
            <w:rPr>
              <w:rFonts w:eastAsiaTheme="minorEastAsia"/>
              <w:noProof/>
              <w:sz w:val="24"/>
              <w:szCs w:val="24"/>
              <w:lang w:eastAsia="ja-JP"/>
            </w:rPr>
            <w:tab/>
          </w:r>
          <w:r>
            <w:rPr>
              <w:noProof/>
            </w:rPr>
            <w:t>Multiple input options</w:t>
          </w:r>
          <w:r>
            <w:rPr>
              <w:noProof/>
            </w:rPr>
            <w:tab/>
          </w:r>
          <w:r>
            <w:rPr>
              <w:noProof/>
            </w:rPr>
            <w:fldChar w:fldCharType="begin"/>
          </w:r>
          <w:r>
            <w:rPr>
              <w:noProof/>
            </w:rPr>
            <w:instrText xml:space="preserve"> PAGEREF _Toc386295392 \h </w:instrText>
          </w:r>
          <w:r>
            <w:rPr>
              <w:noProof/>
            </w:rPr>
          </w:r>
          <w:r>
            <w:rPr>
              <w:noProof/>
            </w:rPr>
            <w:fldChar w:fldCharType="separate"/>
          </w:r>
          <w:r>
            <w:rPr>
              <w:noProof/>
            </w:rPr>
            <w:t>37</w:t>
          </w:r>
          <w:r>
            <w:rPr>
              <w:noProof/>
            </w:rPr>
            <w:fldChar w:fldCharType="end"/>
          </w:r>
        </w:p>
        <w:p w14:paraId="129F6330" w14:textId="77777777" w:rsidR="00CF13C3" w:rsidRDefault="00CF13C3">
          <w:pPr>
            <w:pStyle w:val="TOC3"/>
            <w:tabs>
              <w:tab w:val="left" w:pos="1176"/>
              <w:tab w:val="right" w:pos="8268"/>
            </w:tabs>
            <w:rPr>
              <w:rFonts w:eastAsiaTheme="minorEastAsia"/>
              <w:noProof/>
              <w:sz w:val="24"/>
              <w:szCs w:val="24"/>
              <w:lang w:eastAsia="ja-JP"/>
            </w:rPr>
          </w:pPr>
          <w:r>
            <w:rPr>
              <w:noProof/>
            </w:rPr>
            <w:t>3.2.2</w:t>
          </w:r>
          <w:r>
            <w:rPr>
              <w:rFonts w:eastAsiaTheme="minorEastAsia"/>
              <w:noProof/>
              <w:sz w:val="24"/>
              <w:szCs w:val="24"/>
              <w:lang w:eastAsia="ja-JP"/>
            </w:rPr>
            <w:tab/>
          </w:r>
          <w:r>
            <w:rPr>
              <w:noProof/>
            </w:rPr>
            <w:t>Interactive visualization</w:t>
          </w:r>
          <w:r>
            <w:rPr>
              <w:noProof/>
            </w:rPr>
            <w:tab/>
          </w:r>
          <w:r>
            <w:rPr>
              <w:noProof/>
            </w:rPr>
            <w:fldChar w:fldCharType="begin"/>
          </w:r>
          <w:r>
            <w:rPr>
              <w:noProof/>
            </w:rPr>
            <w:instrText xml:space="preserve"> PAGEREF _Toc386295393 \h </w:instrText>
          </w:r>
          <w:r>
            <w:rPr>
              <w:noProof/>
            </w:rPr>
          </w:r>
          <w:r>
            <w:rPr>
              <w:noProof/>
            </w:rPr>
            <w:fldChar w:fldCharType="separate"/>
          </w:r>
          <w:r>
            <w:rPr>
              <w:noProof/>
            </w:rPr>
            <w:t>38</w:t>
          </w:r>
          <w:r>
            <w:rPr>
              <w:noProof/>
            </w:rPr>
            <w:fldChar w:fldCharType="end"/>
          </w:r>
        </w:p>
        <w:p w14:paraId="07ACEAE7" w14:textId="77777777" w:rsidR="00CF13C3" w:rsidRDefault="00CF13C3">
          <w:pPr>
            <w:pStyle w:val="TOC3"/>
            <w:tabs>
              <w:tab w:val="left" w:pos="1176"/>
              <w:tab w:val="right" w:pos="8268"/>
            </w:tabs>
            <w:rPr>
              <w:rFonts w:eastAsiaTheme="minorEastAsia"/>
              <w:noProof/>
              <w:sz w:val="24"/>
              <w:szCs w:val="24"/>
              <w:lang w:eastAsia="ja-JP"/>
            </w:rPr>
          </w:pPr>
          <w:r>
            <w:rPr>
              <w:noProof/>
            </w:rPr>
            <w:t>3.2.3</w:t>
          </w:r>
          <w:r>
            <w:rPr>
              <w:rFonts w:eastAsiaTheme="minorEastAsia"/>
              <w:noProof/>
              <w:sz w:val="24"/>
              <w:szCs w:val="24"/>
              <w:lang w:eastAsia="ja-JP"/>
            </w:rPr>
            <w:tab/>
          </w:r>
          <w:r>
            <w:rPr>
              <w:noProof/>
            </w:rPr>
            <w:t>The use of NCBI taxonomy information in PhyloProfile</w:t>
          </w:r>
          <w:r>
            <w:rPr>
              <w:noProof/>
            </w:rPr>
            <w:tab/>
          </w:r>
          <w:r>
            <w:rPr>
              <w:noProof/>
            </w:rPr>
            <w:fldChar w:fldCharType="begin"/>
          </w:r>
          <w:r>
            <w:rPr>
              <w:noProof/>
            </w:rPr>
            <w:instrText xml:space="preserve"> PAGEREF _Toc386295394 \h </w:instrText>
          </w:r>
          <w:r>
            <w:rPr>
              <w:noProof/>
            </w:rPr>
          </w:r>
          <w:r>
            <w:rPr>
              <w:noProof/>
            </w:rPr>
            <w:fldChar w:fldCharType="separate"/>
          </w:r>
          <w:r>
            <w:rPr>
              <w:noProof/>
            </w:rPr>
            <w:t>40</w:t>
          </w:r>
          <w:r>
            <w:rPr>
              <w:noProof/>
            </w:rPr>
            <w:fldChar w:fldCharType="end"/>
          </w:r>
        </w:p>
        <w:p w14:paraId="0FBC57D1" w14:textId="77777777" w:rsidR="00CF13C3" w:rsidRDefault="00CF13C3">
          <w:pPr>
            <w:pStyle w:val="TOC3"/>
            <w:tabs>
              <w:tab w:val="left" w:pos="1176"/>
              <w:tab w:val="right" w:pos="8268"/>
            </w:tabs>
            <w:rPr>
              <w:rFonts w:eastAsiaTheme="minorEastAsia"/>
              <w:noProof/>
              <w:sz w:val="24"/>
              <w:szCs w:val="24"/>
              <w:lang w:eastAsia="ja-JP"/>
            </w:rPr>
          </w:pPr>
          <w:r>
            <w:rPr>
              <w:noProof/>
            </w:rPr>
            <w:t>3.2.4</w:t>
          </w:r>
          <w:r>
            <w:rPr>
              <w:rFonts w:eastAsiaTheme="minorEastAsia"/>
              <w:noProof/>
              <w:sz w:val="24"/>
              <w:szCs w:val="24"/>
              <w:lang w:eastAsia="ja-JP"/>
            </w:rPr>
            <w:tab/>
          </w:r>
          <w:r>
            <w:rPr>
              <w:noProof/>
            </w:rPr>
            <w:t>Dynamic data filtering</w:t>
          </w:r>
          <w:r>
            <w:rPr>
              <w:noProof/>
            </w:rPr>
            <w:tab/>
          </w:r>
          <w:r>
            <w:rPr>
              <w:noProof/>
            </w:rPr>
            <w:fldChar w:fldCharType="begin"/>
          </w:r>
          <w:r>
            <w:rPr>
              <w:noProof/>
            </w:rPr>
            <w:instrText xml:space="preserve"> PAGEREF _Toc386295395 \h </w:instrText>
          </w:r>
          <w:r>
            <w:rPr>
              <w:noProof/>
            </w:rPr>
          </w:r>
          <w:r>
            <w:rPr>
              <w:noProof/>
            </w:rPr>
            <w:fldChar w:fldCharType="separate"/>
          </w:r>
          <w:r>
            <w:rPr>
              <w:noProof/>
            </w:rPr>
            <w:t>40</w:t>
          </w:r>
          <w:r>
            <w:rPr>
              <w:noProof/>
            </w:rPr>
            <w:fldChar w:fldCharType="end"/>
          </w:r>
        </w:p>
        <w:p w14:paraId="4781B3BC" w14:textId="77777777" w:rsidR="00CF13C3" w:rsidRDefault="00CF13C3">
          <w:pPr>
            <w:pStyle w:val="TOC3"/>
            <w:tabs>
              <w:tab w:val="left" w:pos="1176"/>
              <w:tab w:val="right" w:pos="8268"/>
            </w:tabs>
            <w:rPr>
              <w:rFonts w:eastAsiaTheme="minorEastAsia"/>
              <w:noProof/>
              <w:sz w:val="24"/>
              <w:szCs w:val="24"/>
              <w:lang w:eastAsia="ja-JP"/>
            </w:rPr>
          </w:pPr>
          <w:r>
            <w:rPr>
              <w:noProof/>
            </w:rPr>
            <w:t>3.2.5</w:t>
          </w:r>
          <w:r>
            <w:rPr>
              <w:rFonts w:eastAsiaTheme="minorEastAsia"/>
              <w:noProof/>
              <w:sz w:val="24"/>
              <w:szCs w:val="24"/>
              <w:lang w:eastAsia="ja-JP"/>
            </w:rPr>
            <w:tab/>
          </w:r>
          <w:r>
            <w:rPr>
              <w:noProof/>
            </w:rPr>
            <w:t>Phylogenetic profiling</w:t>
          </w:r>
          <w:r>
            <w:rPr>
              <w:noProof/>
            </w:rPr>
            <w:tab/>
          </w:r>
          <w:r>
            <w:rPr>
              <w:noProof/>
            </w:rPr>
            <w:fldChar w:fldCharType="begin"/>
          </w:r>
          <w:r>
            <w:rPr>
              <w:noProof/>
            </w:rPr>
            <w:instrText xml:space="preserve"> PAGEREF _Toc386295396 \h </w:instrText>
          </w:r>
          <w:r>
            <w:rPr>
              <w:noProof/>
            </w:rPr>
          </w:r>
          <w:r>
            <w:rPr>
              <w:noProof/>
            </w:rPr>
            <w:fldChar w:fldCharType="separate"/>
          </w:r>
          <w:r>
            <w:rPr>
              <w:noProof/>
            </w:rPr>
            <w:t>41</w:t>
          </w:r>
          <w:r>
            <w:rPr>
              <w:noProof/>
            </w:rPr>
            <w:fldChar w:fldCharType="end"/>
          </w:r>
        </w:p>
        <w:p w14:paraId="55D8FFB9" w14:textId="77777777" w:rsidR="00CF13C3" w:rsidRDefault="00CF13C3">
          <w:pPr>
            <w:pStyle w:val="TOC3"/>
            <w:tabs>
              <w:tab w:val="left" w:pos="1176"/>
              <w:tab w:val="right" w:pos="8268"/>
            </w:tabs>
            <w:rPr>
              <w:rFonts w:eastAsiaTheme="minorEastAsia"/>
              <w:noProof/>
              <w:sz w:val="24"/>
              <w:szCs w:val="24"/>
              <w:lang w:eastAsia="ja-JP"/>
            </w:rPr>
          </w:pPr>
          <w:r>
            <w:rPr>
              <w:noProof/>
            </w:rPr>
            <w:t>3.2.6</w:t>
          </w:r>
          <w:r>
            <w:rPr>
              <w:rFonts w:eastAsiaTheme="minorEastAsia"/>
              <w:noProof/>
              <w:sz w:val="24"/>
              <w:szCs w:val="24"/>
              <w:lang w:eastAsia="ja-JP"/>
            </w:rPr>
            <w:tab/>
          </w:r>
          <w:r>
            <w:rPr>
              <w:noProof/>
            </w:rPr>
            <w:t>Interoperable output</w:t>
          </w:r>
          <w:r>
            <w:rPr>
              <w:noProof/>
            </w:rPr>
            <w:tab/>
          </w:r>
          <w:r>
            <w:rPr>
              <w:noProof/>
            </w:rPr>
            <w:fldChar w:fldCharType="begin"/>
          </w:r>
          <w:r>
            <w:rPr>
              <w:noProof/>
            </w:rPr>
            <w:instrText xml:space="preserve"> PAGEREF _Toc386295397 \h </w:instrText>
          </w:r>
          <w:r>
            <w:rPr>
              <w:noProof/>
            </w:rPr>
          </w:r>
          <w:r>
            <w:rPr>
              <w:noProof/>
            </w:rPr>
            <w:fldChar w:fldCharType="separate"/>
          </w:r>
          <w:r>
            <w:rPr>
              <w:noProof/>
            </w:rPr>
            <w:t>43</w:t>
          </w:r>
          <w:r>
            <w:rPr>
              <w:noProof/>
            </w:rPr>
            <w:fldChar w:fldCharType="end"/>
          </w:r>
        </w:p>
        <w:p w14:paraId="00D7408A" w14:textId="77777777" w:rsidR="00CF13C3" w:rsidRDefault="00CF13C3">
          <w:pPr>
            <w:pStyle w:val="TOC2"/>
            <w:tabs>
              <w:tab w:val="left" w:pos="780"/>
              <w:tab w:val="right" w:pos="8268"/>
            </w:tabs>
            <w:rPr>
              <w:rFonts w:asciiTheme="minorHAnsi" w:eastAsiaTheme="minorEastAsia" w:hAnsiTheme="minorHAnsi"/>
              <w:i w:val="0"/>
              <w:noProof/>
              <w:szCs w:val="24"/>
              <w:lang w:eastAsia="ja-JP"/>
            </w:rPr>
          </w:pPr>
          <w:r>
            <w:rPr>
              <w:noProof/>
            </w:rPr>
            <w:t>3.3</w:t>
          </w:r>
          <w:r>
            <w:rPr>
              <w:rFonts w:asciiTheme="minorHAnsi" w:eastAsiaTheme="minorEastAsia" w:hAnsiTheme="minorHAnsi"/>
              <w:i w:val="0"/>
              <w:noProof/>
              <w:szCs w:val="24"/>
              <w:lang w:eastAsia="ja-JP"/>
            </w:rPr>
            <w:tab/>
          </w:r>
          <w:r>
            <w:rPr>
              <w:noProof/>
            </w:rPr>
            <w:t>Result</w:t>
          </w:r>
          <w:r>
            <w:rPr>
              <w:noProof/>
            </w:rPr>
            <w:tab/>
          </w:r>
          <w:r>
            <w:rPr>
              <w:noProof/>
            </w:rPr>
            <w:fldChar w:fldCharType="begin"/>
          </w:r>
          <w:r>
            <w:rPr>
              <w:noProof/>
            </w:rPr>
            <w:instrText xml:space="preserve"> PAGEREF _Toc386295398 \h </w:instrText>
          </w:r>
          <w:r>
            <w:rPr>
              <w:noProof/>
            </w:rPr>
          </w:r>
          <w:r>
            <w:rPr>
              <w:noProof/>
            </w:rPr>
            <w:fldChar w:fldCharType="separate"/>
          </w:r>
          <w:r>
            <w:rPr>
              <w:noProof/>
            </w:rPr>
            <w:t>43</w:t>
          </w:r>
          <w:r>
            <w:rPr>
              <w:noProof/>
            </w:rPr>
            <w:fldChar w:fldCharType="end"/>
          </w:r>
        </w:p>
        <w:p w14:paraId="5CD3A9ED" w14:textId="77777777" w:rsidR="00CF13C3" w:rsidRDefault="00CF13C3">
          <w:pPr>
            <w:pStyle w:val="TOC3"/>
            <w:tabs>
              <w:tab w:val="left" w:pos="1176"/>
              <w:tab w:val="right" w:pos="8268"/>
            </w:tabs>
            <w:rPr>
              <w:rFonts w:eastAsiaTheme="minorEastAsia"/>
              <w:noProof/>
              <w:sz w:val="24"/>
              <w:szCs w:val="24"/>
              <w:lang w:eastAsia="ja-JP"/>
            </w:rPr>
          </w:pPr>
          <w:r>
            <w:rPr>
              <w:noProof/>
            </w:rPr>
            <w:t>3.3.1</w:t>
          </w:r>
          <w:r>
            <w:rPr>
              <w:rFonts w:eastAsiaTheme="minorEastAsia"/>
              <w:noProof/>
              <w:sz w:val="24"/>
              <w:szCs w:val="24"/>
              <w:lang w:eastAsia="ja-JP"/>
            </w:rPr>
            <w:tab/>
          </w:r>
          <w:r>
            <w:rPr>
              <w:noProof/>
            </w:rPr>
            <w:t>The availability</w:t>
          </w:r>
          <w:r>
            <w:rPr>
              <w:noProof/>
            </w:rPr>
            <w:tab/>
          </w:r>
          <w:r>
            <w:rPr>
              <w:noProof/>
            </w:rPr>
            <w:fldChar w:fldCharType="begin"/>
          </w:r>
          <w:r>
            <w:rPr>
              <w:noProof/>
            </w:rPr>
            <w:instrText xml:space="preserve"> PAGEREF _Toc386295399 \h </w:instrText>
          </w:r>
          <w:r>
            <w:rPr>
              <w:noProof/>
            </w:rPr>
          </w:r>
          <w:r>
            <w:rPr>
              <w:noProof/>
            </w:rPr>
            <w:fldChar w:fldCharType="separate"/>
          </w:r>
          <w:r>
            <w:rPr>
              <w:noProof/>
            </w:rPr>
            <w:t>43</w:t>
          </w:r>
          <w:r>
            <w:rPr>
              <w:noProof/>
            </w:rPr>
            <w:fldChar w:fldCharType="end"/>
          </w:r>
        </w:p>
        <w:p w14:paraId="3F2AC0FD" w14:textId="77777777" w:rsidR="00CF13C3" w:rsidRDefault="00CF13C3">
          <w:pPr>
            <w:pStyle w:val="TOC3"/>
            <w:tabs>
              <w:tab w:val="left" w:pos="1176"/>
              <w:tab w:val="right" w:pos="8268"/>
            </w:tabs>
            <w:rPr>
              <w:rFonts w:eastAsiaTheme="minorEastAsia"/>
              <w:noProof/>
              <w:sz w:val="24"/>
              <w:szCs w:val="24"/>
              <w:lang w:eastAsia="ja-JP"/>
            </w:rPr>
          </w:pPr>
          <w:r>
            <w:rPr>
              <w:noProof/>
            </w:rPr>
            <w:lastRenderedPageBreak/>
            <w:t>3.3.2</w:t>
          </w:r>
          <w:r>
            <w:rPr>
              <w:rFonts w:eastAsiaTheme="minorEastAsia"/>
              <w:noProof/>
              <w:sz w:val="24"/>
              <w:szCs w:val="24"/>
              <w:lang w:eastAsia="ja-JP"/>
            </w:rPr>
            <w:tab/>
          </w:r>
          <w:r>
            <w:rPr>
              <w:noProof/>
            </w:rPr>
            <w:t>Performance test</w:t>
          </w:r>
          <w:r>
            <w:rPr>
              <w:noProof/>
            </w:rPr>
            <w:tab/>
          </w:r>
          <w:r>
            <w:rPr>
              <w:noProof/>
            </w:rPr>
            <w:fldChar w:fldCharType="begin"/>
          </w:r>
          <w:r>
            <w:rPr>
              <w:noProof/>
            </w:rPr>
            <w:instrText xml:space="preserve"> PAGEREF _Toc386295400 \h </w:instrText>
          </w:r>
          <w:r>
            <w:rPr>
              <w:noProof/>
            </w:rPr>
          </w:r>
          <w:r>
            <w:rPr>
              <w:noProof/>
            </w:rPr>
            <w:fldChar w:fldCharType="separate"/>
          </w:r>
          <w:r>
            <w:rPr>
              <w:noProof/>
            </w:rPr>
            <w:t>44</w:t>
          </w:r>
          <w:r>
            <w:rPr>
              <w:noProof/>
            </w:rPr>
            <w:fldChar w:fldCharType="end"/>
          </w:r>
        </w:p>
        <w:p w14:paraId="663A91AF" w14:textId="77777777" w:rsidR="00CF13C3" w:rsidRDefault="00CF13C3">
          <w:pPr>
            <w:pStyle w:val="TOC2"/>
            <w:tabs>
              <w:tab w:val="left" w:pos="780"/>
              <w:tab w:val="right" w:pos="8268"/>
            </w:tabs>
            <w:rPr>
              <w:rFonts w:asciiTheme="minorHAnsi" w:eastAsiaTheme="minorEastAsia" w:hAnsiTheme="minorHAnsi"/>
              <w:i w:val="0"/>
              <w:noProof/>
              <w:szCs w:val="24"/>
              <w:lang w:eastAsia="ja-JP"/>
            </w:rPr>
          </w:pPr>
          <w:r>
            <w:rPr>
              <w:noProof/>
            </w:rPr>
            <w:t>3.4</w:t>
          </w:r>
          <w:r>
            <w:rPr>
              <w:rFonts w:asciiTheme="minorHAnsi" w:eastAsiaTheme="minorEastAsia" w:hAnsiTheme="minorHAnsi"/>
              <w:i w:val="0"/>
              <w:noProof/>
              <w:szCs w:val="24"/>
              <w:lang w:eastAsia="ja-JP"/>
            </w:rPr>
            <w:tab/>
          </w:r>
          <w:r>
            <w:rPr>
              <w:noProof/>
            </w:rPr>
            <w:t>Conclusion</w:t>
          </w:r>
          <w:r>
            <w:rPr>
              <w:noProof/>
            </w:rPr>
            <w:tab/>
          </w:r>
          <w:r>
            <w:rPr>
              <w:noProof/>
            </w:rPr>
            <w:fldChar w:fldCharType="begin"/>
          </w:r>
          <w:r>
            <w:rPr>
              <w:noProof/>
            </w:rPr>
            <w:instrText xml:space="preserve"> PAGEREF _Toc386295401 \h </w:instrText>
          </w:r>
          <w:r>
            <w:rPr>
              <w:noProof/>
            </w:rPr>
          </w:r>
          <w:r>
            <w:rPr>
              <w:noProof/>
            </w:rPr>
            <w:fldChar w:fldCharType="separate"/>
          </w:r>
          <w:r>
            <w:rPr>
              <w:noProof/>
            </w:rPr>
            <w:t>45</w:t>
          </w:r>
          <w:r>
            <w:rPr>
              <w:noProof/>
            </w:rPr>
            <w:fldChar w:fldCharType="end"/>
          </w:r>
        </w:p>
        <w:p w14:paraId="6FF3D65D" w14:textId="77777777" w:rsidR="00CF13C3" w:rsidRDefault="00CF13C3">
          <w:pPr>
            <w:pStyle w:val="TOC1"/>
            <w:tabs>
              <w:tab w:val="left" w:pos="370"/>
              <w:tab w:val="right" w:pos="8268"/>
            </w:tabs>
            <w:rPr>
              <w:rFonts w:eastAsiaTheme="minorEastAsia"/>
              <w:b w:val="0"/>
              <w:noProof/>
              <w:sz w:val="24"/>
              <w:szCs w:val="24"/>
              <w:lang w:eastAsia="ja-JP"/>
            </w:rPr>
          </w:pPr>
          <w:r>
            <w:rPr>
              <w:noProof/>
            </w:rPr>
            <w:t>4</w:t>
          </w:r>
          <w:r>
            <w:rPr>
              <w:rFonts w:eastAsiaTheme="minorEastAsia"/>
              <w:b w:val="0"/>
              <w:noProof/>
              <w:sz w:val="24"/>
              <w:szCs w:val="24"/>
              <w:lang w:eastAsia="ja-JP"/>
            </w:rPr>
            <w:tab/>
          </w:r>
          <w:r>
            <w:rPr>
              <w:noProof/>
            </w:rPr>
            <w:t>HamFAS: a novel functional annotation approach based on feature-aware orthology inference</w:t>
          </w:r>
          <w:r>
            <w:rPr>
              <w:noProof/>
            </w:rPr>
            <w:tab/>
          </w:r>
          <w:r>
            <w:rPr>
              <w:noProof/>
            </w:rPr>
            <w:fldChar w:fldCharType="begin"/>
          </w:r>
          <w:r>
            <w:rPr>
              <w:noProof/>
            </w:rPr>
            <w:instrText xml:space="preserve"> PAGEREF _Toc386295402 \h </w:instrText>
          </w:r>
          <w:r>
            <w:rPr>
              <w:noProof/>
            </w:rPr>
          </w:r>
          <w:r>
            <w:rPr>
              <w:noProof/>
            </w:rPr>
            <w:fldChar w:fldCharType="separate"/>
          </w:r>
          <w:r>
            <w:rPr>
              <w:noProof/>
            </w:rPr>
            <w:t>46</w:t>
          </w:r>
          <w:r>
            <w:rPr>
              <w:noProof/>
            </w:rPr>
            <w:fldChar w:fldCharType="end"/>
          </w:r>
        </w:p>
        <w:p w14:paraId="7873AE49" w14:textId="77777777" w:rsidR="00CF13C3" w:rsidRDefault="00CF13C3">
          <w:pPr>
            <w:pStyle w:val="TOC2"/>
            <w:tabs>
              <w:tab w:val="left" w:pos="780"/>
              <w:tab w:val="right" w:pos="8268"/>
            </w:tabs>
            <w:rPr>
              <w:rFonts w:asciiTheme="minorHAnsi" w:eastAsiaTheme="minorEastAsia" w:hAnsiTheme="minorHAnsi"/>
              <w:i w:val="0"/>
              <w:noProof/>
              <w:szCs w:val="24"/>
              <w:lang w:eastAsia="ja-JP"/>
            </w:rPr>
          </w:pPr>
          <w:r>
            <w:rPr>
              <w:noProof/>
            </w:rPr>
            <w:t>4.1</w:t>
          </w:r>
          <w:r>
            <w:rPr>
              <w:rFonts w:asciiTheme="minorHAnsi" w:eastAsiaTheme="minorEastAsia" w:hAnsiTheme="minorHAnsi"/>
              <w:i w:val="0"/>
              <w:noProof/>
              <w:szCs w:val="24"/>
              <w:lang w:eastAsia="ja-JP"/>
            </w:rPr>
            <w:tab/>
          </w:r>
          <w:r>
            <w:rPr>
              <w:noProof/>
            </w:rPr>
            <w:t>Introduction</w:t>
          </w:r>
          <w:r>
            <w:rPr>
              <w:noProof/>
            </w:rPr>
            <w:tab/>
          </w:r>
          <w:r>
            <w:rPr>
              <w:noProof/>
            </w:rPr>
            <w:fldChar w:fldCharType="begin"/>
          </w:r>
          <w:r>
            <w:rPr>
              <w:noProof/>
            </w:rPr>
            <w:instrText xml:space="preserve"> PAGEREF _Toc386295403 \h </w:instrText>
          </w:r>
          <w:r>
            <w:rPr>
              <w:noProof/>
            </w:rPr>
          </w:r>
          <w:r>
            <w:rPr>
              <w:noProof/>
            </w:rPr>
            <w:fldChar w:fldCharType="separate"/>
          </w:r>
          <w:r>
            <w:rPr>
              <w:noProof/>
            </w:rPr>
            <w:t>46</w:t>
          </w:r>
          <w:r>
            <w:rPr>
              <w:noProof/>
            </w:rPr>
            <w:fldChar w:fldCharType="end"/>
          </w:r>
        </w:p>
        <w:p w14:paraId="08F21425" w14:textId="77777777" w:rsidR="00CF13C3" w:rsidRDefault="00CF13C3">
          <w:pPr>
            <w:pStyle w:val="TOC2"/>
            <w:tabs>
              <w:tab w:val="left" w:pos="780"/>
              <w:tab w:val="right" w:pos="8268"/>
            </w:tabs>
            <w:rPr>
              <w:rFonts w:asciiTheme="minorHAnsi" w:eastAsiaTheme="minorEastAsia" w:hAnsiTheme="minorHAnsi"/>
              <w:i w:val="0"/>
              <w:noProof/>
              <w:szCs w:val="24"/>
              <w:lang w:eastAsia="ja-JP"/>
            </w:rPr>
          </w:pPr>
          <w:r>
            <w:rPr>
              <w:noProof/>
            </w:rPr>
            <w:t>4.2</w:t>
          </w:r>
          <w:r>
            <w:rPr>
              <w:rFonts w:asciiTheme="minorHAnsi" w:eastAsiaTheme="minorEastAsia" w:hAnsiTheme="minorHAnsi"/>
              <w:i w:val="0"/>
              <w:noProof/>
              <w:szCs w:val="24"/>
              <w:lang w:eastAsia="ja-JP"/>
            </w:rPr>
            <w:tab/>
          </w:r>
          <w:r>
            <w:rPr>
              <w:noProof/>
            </w:rPr>
            <w:t>Methods</w:t>
          </w:r>
          <w:r>
            <w:rPr>
              <w:noProof/>
            </w:rPr>
            <w:tab/>
          </w:r>
          <w:r>
            <w:rPr>
              <w:noProof/>
            </w:rPr>
            <w:fldChar w:fldCharType="begin"/>
          </w:r>
          <w:r>
            <w:rPr>
              <w:noProof/>
            </w:rPr>
            <w:instrText xml:space="preserve"> PAGEREF _Toc386295404 \h </w:instrText>
          </w:r>
          <w:r>
            <w:rPr>
              <w:noProof/>
            </w:rPr>
          </w:r>
          <w:r>
            <w:rPr>
              <w:noProof/>
            </w:rPr>
            <w:fldChar w:fldCharType="separate"/>
          </w:r>
          <w:r>
            <w:rPr>
              <w:noProof/>
            </w:rPr>
            <w:t>47</w:t>
          </w:r>
          <w:r>
            <w:rPr>
              <w:noProof/>
            </w:rPr>
            <w:fldChar w:fldCharType="end"/>
          </w:r>
        </w:p>
        <w:p w14:paraId="49FB7907" w14:textId="77777777" w:rsidR="00CF13C3" w:rsidRDefault="00CF13C3">
          <w:pPr>
            <w:pStyle w:val="TOC3"/>
            <w:tabs>
              <w:tab w:val="left" w:pos="1176"/>
              <w:tab w:val="right" w:pos="8268"/>
            </w:tabs>
            <w:rPr>
              <w:rFonts w:eastAsiaTheme="minorEastAsia"/>
              <w:noProof/>
              <w:sz w:val="24"/>
              <w:szCs w:val="24"/>
              <w:lang w:eastAsia="ja-JP"/>
            </w:rPr>
          </w:pPr>
          <w:r>
            <w:rPr>
              <w:noProof/>
            </w:rPr>
            <w:t>4.2.1</w:t>
          </w:r>
          <w:r>
            <w:rPr>
              <w:rFonts w:eastAsiaTheme="minorEastAsia"/>
              <w:noProof/>
              <w:sz w:val="24"/>
              <w:szCs w:val="24"/>
              <w:lang w:eastAsia="ja-JP"/>
            </w:rPr>
            <w:tab/>
          </w:r>
          <w:r>
            <w:rPr>
              <w:noProof/>
            </w:rPr>
            <w:t>HamFAS approach</w:t>
          </w:r>
          <w:r>
            <w:rPr>
              <w:noProof/>
            </w:rPr>
            <w:tab/>
          </w:r>
          <w:r>
            <w:rPr>
              <w:noProof/>
            </w:rPr>
            <w:fldChar w:fldCharType="begin"/>
          </w:r>
          <w:r>
            <w:rPr>
              <w:noProof/>
            </w:rPr>
            <w:instrText xml:space="preserve"> PAGEREF _Toc386295405 \h </w:instrText>
          </w:r>
          <w:r>
            <w:rPr>
              <w:noProof/>
            </w:rPr>
          </w:r>
          <w:r>
            <w:rPr>
              <w:noProof/>
            </w:rPr>
            <w:fldChar w:fldCharType="separate"/>
          </w:r>
          <w:r>
            <w:rPr>
              <w:noProof/>
            </w:rPr>
            <w:t>47</w:t>
          </w:r>
          <w:r>
            <w:rPr>
              <w:noProof/>
            </w:rPr>
            <w:fldChar w:fldCharType="end"/>
          </w:r>
        </w:p>
        <w:p w14:paraId="4F5ED41D" w14:textId="77777777" w:rsidR="00CF13C3" w:rsidRDefault="00CF13C3">
          <w:pPr>
            <w:pStyle w:val="TOC3"/>
            <w:tabs>
              <w:tab w:val="left" w:pos="1176"/>
              <w:tab w:val="right" w:pos="8268"/>
            </w:tabs>
            <w:rPr>
              <w:rFonts w:eastAsiaTheme="minorEastAsia"/>
              <w:noProof/>
              <w:sz w:val="24"/>
              <w:szCs w:val="24"/>
              <w:lang w:eastAsia="ja-JP"/>
            </w:rPr>
          </w:pPr>
          <w:r>
            <w:rPr>
              <w:noProof/>
            </w:rPr>
            <w:t>4.2.2</w:t>
          </w:r>
          <w:r>
            <w:rPr>
              <w:rFonts w:eastAsiaTheme="minorEastAsia"/>
              <w:noProof/>
              <w:sz w:val="24"/>
              <w:szCs w:val="24"/>
              <w:lang w:eastAsia="ja-JP"/>
            </w:rPr>
            <w:tab/>
          </w:r>
          <w:r>
            <w:rPr>
              <w:noProof/>
            </w:rPr>
            <w:t>Benchmarking HamFAS</w:t>
          </w:r>
          <w:r>
            <w:rPr>
              <w:noProof/>
            </w:rPr>
            <w:tab/>
          </w:r>
          <w:r>
            <w:rPr>
              <w:noProof/>
            </w:rPr>
            <w:fldChar w:fldCharType="begin"/>
          </w:r>
          <w:r>
            <w:rPr>
              <w:noProof/>
            </w:rPr>
            <w:instrText xml:space="preserve"> PAGEREF _Toc386295406 \h </w:instrText>
          </w:r>
          <w:r>
            <w:rPr>
              <w:noProof/>
            </w:rPr>
          </w:r>
          <w:r>
            <w:rPr>
              <w:noProof/>
            </w:rPr>
            <w:fldChar w:fldCharType="separate"/>
          </w:r>
          <w:r>
            <w:rPr>
              <w:noProof/>
            </w:rPr>
            <w:t>48</w:t>
          </w:r>
          <w:r>
            <w:rPr>
              <w:noProof/>
            </w:rPr>
            <w:fldChar w:fldCharType="end"/>
          </w:r>
        </w:p>
        <w:p w14:paraId="03FC3CD2" w14:textId="77777777" w:rsidR="00CF13C3" w:rsidRDefault="00CF13C3">
          <w:pPr>
            <w:pStyle w:val="TOC2"/>
            <w:tabs>
              <w:tab w:val="left" w:pos="780"/>
              <w:tab w:val="right" w:pos="8268"/>
            </w:tabs>
            <w:rPr>
              <w:rFonts w:asciiTheme="minorHAnsi" w:eastAsiaTheme="minorEastAsia" w:hAnsiTheme="minorHAnsi"/>
              <w:i w:val="0"/>
              <w:noProof/>
              <w:szCs w:val="24"/>
              <w:lang w:eastAsia="ja-JP"/>
            </w:rPr>
          </w:pPr>
          <w:r>
            <w:rPr>
              <w:noProof/>
            </w:rPr>
            <w:t>4.3</w:t>
          </w:r>
          <w:r>
            <w:rPr>
              <w:rFonts w:asciiTheme="minorHAnsi" w:eastAsiaTheme="minorEastAsia" w:hAnsiTheme="minorHAnsi"/>
              <w:i w:val="0"/>
              <w:noProof/>
              <w:szCs w:val="24"/>
              <w:lang w:eastAsia="ja-JP"/>
            </w:rPr>
            <w:tab/>
          </w:r>
          <w:r>
            <w:rPr>
              <w:noProof/>
            </w:rPr>
            <w:t>Results</w:t>
          </w:r>
          <w:r>
            <w:rPr>
              <w:noProof/>
            </w:rPr>
            <w:tab/>
          </w:r>
          <w:r>
            <w:rPr>
              <w:noProof/>
            </w:rPr>
            <w:fldChar w:fldCharType="begin"/>
          </w:r>
          <w:r>
            <w:rPr>
              <w:noProof/>
            </w:rPr>
            <w:instrText xml:space="preserve"> PAGEREF _Toc386295407 \h </w:instrText>
          </w:r>
          <w:r>
            <w:rPr>
              <w:noProof/>
            </w:rPr>
          </w:r>
          <w:r>
            <w:rPr>
              <w:noProof/>
            </w:rPr>
            <w:fldChar w:fldCharType="separate"/>
          </w:r>
          <w:r>
            <w:rPr>
              <w:noProof/>
            </w:rPr>
            <w:t>49</w:t>
          </w:r>
          <w:r>
            <w:rPr>
              <w:noProof/>
            </w:rPr>
            <w:fldChar w:fldCharType="end"/>
          </w:r>
        </w:p>
        <w:p w14:paraId="7EB6076C" w14:textId="77777777" w:rsidR="00CF13C3" w:rsidRDefault="00CF13C3">
          <w:pPr>
            <w:pStyle w:val="TOC3"/>
            <w:tabs>
              <w:tab w:val="left" w:pos="1176"/>
              <w:tab w:val="right" w:pos="8268"/>
            </w:tabs>
            <w:rPr>
              <w:rFonts w:eastAsiaTheme="minorEastAsia"/>
              <w:noProof/>
              <w:sz w:val="24"/>
              <w:szCs w:val="24"/>
              <w:lang w:eastAsia="ja-JP"/>
            </w:rPr>
          </w:pPr>
          <w:r>
            <w:rPr>
              <w:noProof/>
            </w:rPr>
            <w:t>4.3.1</w:t>
          </w:r>
          <w:r>
            <w:rPr>
              <w:rFonts w:eastAsiaTheme="minorEastAsia"/>
              <w:noProof/>
              <w:sz w:val="24"/>
              <w:szCs w:val="24"/>
              <w:lang w:eastAsia="ja-JP"/>
            </w:rPr>
            <w:tab/>
          </w:r>
          <w:r>
            <w:rPr>
              <w:noProof/>
            </w:rPr>
            <w:t>The establishment of the reference species and annotations</w:t>
          </w:r>
          <w:r>
            <w:rPr>
              <w:noProof/>
            </w:rPr>
            <w:tab/>
          </w:r>
          <w:r>
            <w:rPr>
              <w:noProof/>
            </w:rPr>
            <w:fldChar w:fldCharType="begin"/>
          </w:r>
          <w:r>
            <w:rPr>
              <w:noProof/>
            </w:rPr>
            <w:instrText xml:space="preserve"> PAGEREF _Toc386295408 \h </w:instrText>
          </w:r>
          <w:r>
            <w:rPr>
              <w:noProof/>
            </w:rPr>
          </w:r>
          <w:r>
            <w:rPr>
              <w:noProof/>
            </w:rPr>
            <w:fldChar w:fldCharType="separate"/>
          </w:r>
          <w:r>
            <w:rPr>
              <w:noProof/>
            </w:rPr>
            <w:t>49</w:t>
          </w:r>
          <w:r>
            <w:rPr>
              <w:noProof/>
            </w:rPr>
            <w:fldChar w:fldCharType="end"/>
          </w:r>
        </w:p>
        <w:p w14:paraId="2847B0D9" w14:textId="77777777" w:rsidR="00CF13C3" w:rsidRDefault="00CF13C3">
          <w:pPr>
            <w:pStyle w:val="TOC3"/>
            <w:tabs>
              <w:tab w:val="left" w:pos="1176"/>
              <w:tab w:val="right" w:pos="8268"/>
            </w:tabs>
            <w:rPr>
              <w:rFonts w:eastAsiaTheme="minorEastAsia"/>
              <w:noProof/>
              <w:sz w:val="24"/>
              <w:szCs w:val="24"/>
              <w:lang w:eastAsia="ja-JP"/>
            </w:rPr>
          </w:pPr>
          <w:r>
            <w:rPr>
              <w:noProof/>
            </w:rPr>
            <w:t>4.3.2</w:t>
          </w:r>
          <w:r>
            <w:rPr>
              <w:rFonts w:eastAsiaTheme="minorEastAsia"/>
              <w:noProof/>
              <w:sz w:val="24"/>
              <w:szCs w:val="24"/>
              <w:lang w:eastAsia="ja-JP"/>
            </w:rPr>
            <w:tab/>
          </w:r>
          <w:r>
            <w:rPr>
              <w:noProof/>
            </w:rPr>
            <w:t>Benchmarking result</w:t>
          </w:r>
          <w:r>
            <w:rPr>
              <w:noProof/>
            </w:rPr>
            <w:tab/>
          </w:r>
          <w:r>
            <w:rPr>
              <w:noProof/>
            </w:rPr>
            <w:fldChar w:fldCharType="begin"/>
          </w:r>
          <w:r>
            <w:rPr>
              <w:noProof/>
            </w:rPr>
            <w:instrText xml:space="preserve"> PAGEREF _Toc386295409 \h </w:instrText>
          </w:r>
          <w:r>
            <w:rPr>
              <w:noProof/>
            </w:rPr>
          </w:r>
          <w:r>
            <w:rPr>
              <w:noProof/>
            </w:rPr>
            <w:fldChar w:fldCharType="separate"/>
          </w:r>
          <w:r>
            <w:rPr>
              <w:noProof/>
            </w:rPr>
            <w:t>50</w:t>
          </w:r>
          <w:r>
            <w:rPr>
              <w:noProof/>
            </w:rPr>
            <w:fldChar w:fldCharType="end"/>
          </w:r>
        </w:p>
        <w:p w14:paraId="61583CFC" w14:textId="77777777" w:rsidR="00CF13C3" w:rsidRDefault="00CF13C3">
          <w:pPr>
            <w:pStyle w:val="TOC2"/>
            <w:tabs>
              <w:tab w:val="left" w:pos="780"/>
              <w:tab w:val="right" w:pos="8268"/>
            </w:tabs>
            <w:rPr>
              <w:rFonts w:asciiTheme="minorHAnsi" w:eastAsiaTheme="minorEastAsia" w:hAnsiTheme="minorHAnsi"/>
              <w:i w:val="0"/>
              <w:noProof/>
              <w:szCs w:val="24"/>
              <w:lang w:eastAsia="ja-JP"/>
            </w:rPr>
          </w:pPr>
          <w:r>
            <w:rPr>
              <w:noProof/>
            </w:rPr>
            <w:t>4.4</w:t>
          </w:r>
          <w:r>
            <w:rPr>
              <w:rFonts w:asciiTheme="minorHAnsi" w:eastAsiaTheme="minorEastAsia" w:hAnsiTheme="minorHAnsi"/>
              <w:i w:val="0"/>
              <w:noProof/>
              <w:szCs w:val="24"/>
              <w:lang w:eastAsia="ja-JP"/>
            </w:rPr>
            <w:tab/>
          </w:r>
          <w:r>
            <w:rPr>
              <w:noProof/>
            </w:rPr>
            <w:t>Discussion</w:t>
          </w:r>
          <w:r>
            <w:rPr>
              <w:noProof/>
            </w:rPr>
            <w:tab/>
          </w:r>
          <w:r>
            <w:rPr>
              <w:noProof/>
            </w:rPr>
            <w:fldChar w:fldCharType="begin"/>
          </w:r>
          <w:r>
            <w:rPr>
              <w:noProof/>
            </w:rPr>
            <w:instrText xml:space="preserve"> PAGEREF _Toc386295410 \h </w:instrText>
          </w:r>
          <w:r>
            <w:rPr>
              <w:noProof/>
            </w:rPr>
          </w:r>
          <w:r>
            <w:rPr>
              <w:noProof/>
            </w:rPr>
            <w:fldChar w:fldCharType="separate"/>
          </w:r>
          <w:r>
            <w:rPr>
              <w:noProof/>
            </w:rPr>
            <w:t>54</w:t>
          </w:r>
          <w:r>
            <w:rPr>
              <w:noProof/>
            </w:rPr>
            <w:fldChar w:fldCharType="end"/>
          </w:r>
        </w:p>
        <w:p w14:paraId="11288CAE" w14:textId="77777777" w:rsidR="00CF13C3" w:rsidRDefault="00CF13C3">
          <w:pPr>
            <w:pStyle w:val="TOC3"/>
            <w:tabs>
              <w:tab w:val="left" w:pos="1176"/>
              <w:tab w:val="right" w:pos="8268"/>
            </w:tabs>
            <w:rPr>
              <w:rFonts w:eastAsiaTheme="minorEastAsia"/>
              <w:noProof/>
              <w:sz w:val="24"/>
              <w:szCs w:val="24"/>
              <w:lang w:eastAsia="ja-JP"/>
            </w:rPr>
          </w:pPr>
          <w:r>
            <w:rPr>
              <w:noProof/>
            </w:rPr>
            <w:t>4.4.1</w:t>
          </w:r>
          <w:r>
            <w:rPr>
              <w:rFonts w:eastAsiaTheme="minorEastAsia"/>
              <w:noProof/>
              <w:sz w:val="24"/>
              <w:szCs w:val="24"/>
              <w:lang w:eastAsia="ja-JP"/>
            </w:rPr>
            <w:tab/>
          </w:r>
          <w:r>
            <w:rPr>
              <w:noProof/>
            </w:rPr>
            <w:t>The specificity of HamFAS</w:t>
          </w:r>
          <w:r>
            <w:rPr>
              <w:noProof/>
            </w:rPr>
            <w:tab/>
          </w:r>
          <w:r>
            <w:rPr>
              <w:noProof/>
            </w:rPr>
            <w:fldChar w:fldCharType="begin"/>
          </w:r>
          <w:r>
            <w:rPr>
              <w:noProof/>
            </w:rPr>
            <w:instrText xml:space="preserve"> PAGEREF _Toc386295411 \h </w:instrText>
          </w:r>
          <w:r>
            <w:rPr>
              <w:noProof/>
            </w:rPr>
          </w:r>
          <w:r>
            <w:rPr>
              <w:noProof/>
            </w:rPr>
            <w:fldChar w:fldCharType="separate"/>
          </w:r>
          <w:r>
            <w:rPr>
              <w:noProof/>
            </w:rPr>
            <w:t>54</w:t>
          </w:r>
          <w:r>
            <w:rPr>
              <w:noProof/>
            </w:rPr>
            <w:fldChar w:fldCharType="end"/>
          </w:r>
        </w:p>
        <w:p w14:paraId="5BA9AFB9" w14:textId="77777777" w:rsidR="00CF13C3" w:rsidRDefault="00CF13C3">
          <w:pPr>
            <w:pStyle w:val="TOC3"/>
            <w:tabs>
              <w:tab w:val="left" w:pos="1176"/>
              <w:tab w:val="right" w:pos="8268"/>
            </w:tabs>
            <w:rPr>
              <w:rFonts w:eastAsiaTheme="minorEastAsia"/>
              <w:noProof/>
              <w:sz w:val="24"/>
              <w:szCs w:val="24"/>
              <w:lang w:eastAsia="ja-JP"/>
            </w:rPr>
          </w:pPr>
          <w:r>
            <w:rPr>
              <w:noProof/>
            </w:rPr>
            <w:t>4.4.2</w:t>
          </w:r>
          <w:r>
            <w:rPr>
              <w:rFonts w:eastAsiaTheme="minorEastAsia"/>
              <w:noProof/>
              <w:sz w:val="24"/>
              <w:szCs w:val="24"/>
              <w:lang w:eastAsia="ja-JP"/>
            </w:rPr>
            <w:tab/>
          </w:r>
          <w:r>
            <w:rPr>
              <w:noProof/>
            </w:rPr>
            <w:t>The sensitivity of HamFAS</w:t>
          </w:r>
          <w:r>
            <w:rPr>
              <w:noProof/>
            </w:rPr>
            <w:tab/>
          </w:r>
          <w:r>
            <w:rPr>
              <w:noProof/>
            </w:rPr>
            <w:fldChar w:fldCharType="begin"/>
          </w:r>
          <w:r>
            <w:rPr>
              <w:noProof/>
            </w:rPr>
            <w:instrText xml:space="preserve"> PAGEREF _Toc386295412 \h </w:instrText>
          </w:r>
          <w:r>
            <w:rPr>
              <w:noProof/>
            </w:rPr>
          </w:r>
          <w:r>
            <w:rPr>
              <w:noProof/>
            </w:rPr>
            <w:fldChar w:fldCharType="separate"/>
          </w:r>
          <w:r>
            <w:rPr>
              <w:noProof/>
            </w:rPr>
            <w:t>54</w:t>
          </w:r>
          <w:r>
            <w:rPr>
              <w:noProof/>
            </w:rPr>
            <w:fldChar w:fldCharType="end"/>
          </w:r>
        </w:p>
        <w:p w14:paraId="17C7351C" w14:textId="77777777" w:rsidR="00CF13C3" w:rsidRDefault="00CF13C3">
          <w:pPr>
            <w:pStyle w:val="TOC2"/>
            <w:tabs>
              <w:tab w:val="left" w:pos="780"/>
              <w:tab w:val="right" w:pos="8268"/>
            </w:tabs>
            <w:rPr>
              <w:rFonts w:asciiTheme="minorHAnsi" w:eastAsiaTheme="minorEastAsia" w:hAnsiTheme="minorHAnsi"/>
              <w:i w:val="0"/>
              <w:noProof/>
              <w:szCs w:val="24"/>
              <w:lang w:eastAsia="ja-JP"/>
            </w:rPr>
          </w:pPr>
          <w:r>
            <w:rPr>
              <w:noProof/>
            </w:rPr>
            <w:t>4.5</w:t>
          </w:r>
          <w:r>
            <w:rPr>
              <w:rFonts w:asciiTheme="minorHAnsi" w:eastAsiaTheme="minorEastAsia" w:hAnsiTheme="minorHAnsi"/>
              <w:i w:val="0"/>
              <w:noProof/>
              <w:szCs w:val="24"/>
              <w:lang w:eastAsia="ja-JP"/>
            </w:rPr>
            <w:tab/>
          </w:r>
          <w:r>
            <w:rPr>
              <w:noProof/>
            </w:rPr>
            <w:t>Conclusion</w:t>
          </w:r>
          <w:r>
            <w:rPr>
              <w:noProof/>
            </w:rPr>
            <w:tab/>
          </w:r>
          <w:r>
            <w:rPr>
              <w:noProof/>
            </w:rPr>
            <w:fldChar w:fldCharType="begin"/>
          </w:r>
          <w:r>
            <w:rPr>
              <w:noProof/>
            </w:rPr>
            <w:instrText xml:space="preserve"> PAGEREF _Toc386295413 \h </w:instrText>
          </w:r>
          <w:r>
            <w:rPr>
              <w:noProof/>
            </w:rPr>
          </w:r>
          <w:r>
            <w:rPr>
              <w:noProof/>
            </w:rPr>
            <w:fldChar w:fldCharType="separate"/>
          </w:r>
          <w:r>
            <w:rPr>
              <w:noProof/>
            </w:rPr>
            <w:t>58</w:t>
          </w:r>
          <w:r>
            <w:rPr>
              <w:noProof/>
            </w:rPr>
            <w:fldChar w:fldCharType="end"/>
          </w:r>
        </w:p>
        <w:p w14:paraId="504D3209" w14:textId="77777777" w:rsidR="00CF13C3" w:rsidRDefault="00CF13C3">
          <w:pPr>
            <w:pStyle w:val="TOC1"/>
            <w:tabs>
              <w:tab w:val="left" w:pos="370"/>
              <w:tab w:val="right" w:pos="8268"/>
            </w:tabs>
            <w:rPr>
              <w:rFonts w:eastAsiaTheme="minorEastAsia"/>
              <w:b w:val="0"/>
              <w:noProof/>
              <w:sz w:val="24"/>
              <w:szCs w:val="24"/>
              <w:lang w:eastAsia="ja-JP"/>
            </w:rPr>
          </w:pPr>
          <w:r>
            <w:rPr>
              <w:noProof/>
            </w:rPr>
            <w:t>5</w:t>
          </w:r>
          <w:r>
            <w:rPr>
              <w:rFonts w:eastAsiaTheme="minorEastAsia"/>
              <w:b w:val="0"/>
              <w:noProof/>
              <w:sz w:val="24"/>
              <w:szCs w:val="24"/>
              <w:lang w:eastAsia="ja-JP"/>
            </w:rPr>
            <w:tab/>
          </w:r>
          <w:r>
            <w:rPr>
              <w:noProof/>
            </w:rPr>
            <w:t>Metabolic pathway analysis of the microsporidian LCA proteins</w:t>
          </w:r>
          <w:r>
            <w:rPr>
              <w:noProof/>
            </w:rPr>
            <w:tab/>
          </w:r>
          <w:r>
            <w:rPr>
              <w:noProof/>
            </w:rPr>
            <w:fldChar w:fldCharType="begin"/>
          </w:r>
          <w:r>
            <w:rPr>
              <w:noProof/>
            </w:rPr>
            <w:instrText xml:space="preserve"> PAGEREF _Toc386295414 \h </w:instrText>
          </w:r>
          <w:r>
            <w:rPr>
              <w:noProof/>
            </w:rPr>
          </w:r>
          <w:r>
            <w:rPr>
              <w:noProof/>
            </w:rPr>
            <w:fldChar w:fldCharType="separate"/>
          </w:r>
          <w:r>
            <w:rPr>
              <w:noProof/>
            </w:rPr>
            <w:t>60</w:t>
          </w:r>
          <w:r>
            <w:rPr>
              <w:noProof/>
            </w:rPr>
            <w:fldChar w:fldCharType="end"/>
          </w:r>
        </w:p>
        <w:p w14:paraId="3C856C52" w14:textId="77777777" w:rsidR="00CF13C3" w:rsidRDefault="00CF13C3">
          <w:pPr>
            <w:pStyle w:val="TOC2"/>
            <w:tabs>
              <w:tab w:val="left" w:pos="780"/>
              <w:tab w:val="right" w:pos="8268"/>
            </w:tabs>
            <w:rPr>
              <w:rFonts w:asciiTheme="minorHAnsi" w:eastAsiaTheme="minorEastAsia" w:hAnsiTheme="minorHAnsi"/>
              <w:i w:val="0"/>
              <w:noProof/>
              <w:szCs w:val="24"/>
              <w:lang w:eastAsia="ja-JP"/>
            </w:rPr>
          </w:pPr>
          <w:r>
            <w:rPr>
              <w:noProof/>
            </w:rPr>
            <w:t>5.1</w:t>
          </w:r>
          <w:r>
            <w:rPr>
              <w:rFonts w:asciiTheme="minorHAnsi" w:eastAsiaTheme="minorEastAsia" w:hAnsiTheme="minorHAnsi"/>
              <w:i w:val="0"/>
              <w:noProof/>
              <w:szCs w:val="24"/>
              <w:lang w:eastAsia="ja-JP"/>
            </w:rPr>
            <w:tab/>
          </w:r>
          <w:r>
            <w:rPr>
              <w:noProof/>
            </w:rPr>
            <w:t>Introduction</w:t>
          </w:r>
          <w:r>
            <w:rPr>
              <w:noProof/>
            </w:rPr>
            <w:tab/>
          </w:r>
          <w:r>
            <w:rPr>
              <w:noProof/>
            </w:rPr>
            <w:fldChar w:fldCharType="begin"/>
          </w:r>
          <w:r>
            <w:rPr>
              <w:noProof/>
            </w:rPr>
            <w:instrText xml:space="preserve"> PAGEREF _Toc386295415 \h </w:instrText>
          </w:r>
          <w:r>
            <w:rPr>
              <w:noProof/>
            </w:rPr>
          </w:r>
          <w:r>
            <w:rPr>
              <w:noProof/>
            </w:rPr>
            <w:fldChar w:fldCharType="separate"/>
          </w:r>
          <w:r>
            <w:rPr>
              <w:noProof/>
            </w:rPr>
            <w:t>60</w:t>
          </w:r>
          <w:r>
            <w:rPr>
              <w:noProof/>
            </w:rPr>
            <w:fldChar w:fldCharType="end"/>
          </w:r>
        </w:p>
        <w:p w14:paraId="65995297" w14:textId="77777777" w:rsidR="00CF13C3" w:rsidRDefault="00CF13C3">
          <w:pPr>
            <w:pStyle w:val="TOC2"/>
            <w:tabs>
              <w:tab w:val="left" w:pos="780"/>
              <w:tab w:val="right" w:pos="8268"/>
            </w:tabs>
            <w:rPr>
              <w:rFonts w:asciiTheme="minorHAnsi" w:eastAsiaTheme="minorEastAsia" w:hAnsiTheme="minorHAnsi"/>
              <w:i w:val="0"/>
              <w:noProof/>
              <w:szCs w:val="24"/>
              <w:lang w:eastAsia="ja-JP"/>
            </w:rPr>
          </w:pPr>
          <w:r>
            <w:rPr>
              <w:noProof/>
            </w:rPr>
            <w:t>5.2</w:t>
          </w:r>
          <w:r>
            <w:rPr>
              <w:rFonts w:asciiTheme="minorHAnsi" w:eastAsiaTheme="minorEastAsia" w:hAnsiTheme="minorHAnsi"/>
              <w:i w:val="0"/>
              <w:noProof/>
              <w:szCs w:val="24"/>
              <w:lang w:eastAsia="ja-JP"/>
            </w:rPr>
            <w:tab/>
          </w:r>
          <w:r>
            <w:rPr>
              <w:noProof/>
            </w:rPr>
            <w:t>Methods</w:t>
          </w:r>
          <w:r>
            <w:rPr>
              <w:noProof/>
            </w:rPr>
            <w:tab/>
          </w:r>
          <w:r>
            <w:rPr>
              <w:noProof/>
            </w:rPr>
            <w:fldChar w:fldCharType="begin"/>
          </w:r>
          <w:r>
            <w:rPr>
              <w:noProof/>
            </w:rPr>
            <w:instrText xml:space="preserve"> PAGEREF _Toc386295416 \h </w:instrText>
          </w:r>
          <w:r>
            <w:rPr>
              <w:noProof/>
            </w:rPr>
          </w:r>
          <w:r>
            <w:rPr>
              <w:noProof/>
            </w:rPr>
            <w:fldChar w:fldCharType="separate"/>
          </w:r>
          <w:r>
            <w:rPr>
              <w:noProof/>
            </w:rPr>
            <w:t>60</w:t>
          </w:r>
          <w:r>
            <w:rPr>
              <w:noProof/>
            </w:rPr>
            <w:fldChar w:fldCharType="end"/>
          </w:r>
        </w:p>
        <w:p w14:paraId="46024BAA" w14:textId="77777777" w:rsidR="00CF13C3" w:rsidRDefault="00CF13C3">
          <w:pPr>
            <w:pStyle w:val="TOC3"/>
            <w:tabs>
              <w:tab w:val="left" w:pos="1176"/>
              <w:tab w:val="right" w:pos="8268"/>
            </w:tabs>
            <w:rPr>
              <w:rFonts w:eastAsiaTheme="minorEastAsia"/>
              <w:noProof/>
              <w:sz w:val="24"/>
              <w:szCs w:val="24"/>
              <w:lang w:eastAsia="ja-JP"/>
            </w:rPr>
          </w:pPr>
          <w:r>
            <w:rPr>
              <w:noProof/>
            </w:rPr>
            <w:t>5.2.1</w:t>
          </w:r>
          <w:r>
            <w:rPr>
              <w:rFonts w:eastAsiaTheme="minorEastAsia"/>
              <w:noProof/>
              <w:sz w:val="24"/>
              <w:szCs w:val="24"/>
              <w:lang w:eastAsia="ja-JP"/>
            </w:rPr>
            <w:tab/>
          </w:r>
          <w:r>
            <w:rPr>
              <w:noProof/>
            </w:rPr>
            <w:t>KEGG Orthology annotation</w:t>
          </w:r>
          <w:r>
            <w:rPr>
              <w:noProof/>
            </w:rPr>
            <w:tab/>
          </w:r>
          <w:r>
            <w:rPr>
              <w:noProof/>
            </w:rPr>
            <w:fldChar w:fldCharType="begin"/>
          </w:r>
          <w:r>
            <w:rPr>
              <w:noProof/>
            </w:rPr>
            <w:instrText xml:space="preserve"> PAGEREF _Toc386295417 \h </w:instrText>
          </w:r>
          <w:r>
            <w:rPr>
              <w:noProof/>
            </w:rPr>
          </w:r>
          <w:r>
            <w:rPr>
              <w:noProof/>
            </w:rPr>
            <w:fldChar w:fldCharType="separate"/>
          </w:r>
          <w:r>
            <w:rPr>
              <w:noProof/>
            </w:rPr>
            <w:t>60</w:t>
          </w:r>
          <w:r>
            <w:rPr>
              <w:noProof/>
            </w:rPr>
            <w:fldChar w:fldCharType="end"/>
          </w:r>
        </w:p>
        <w:p w14:paraId="611D864F" w14:textId="77777777" w:rsidR="00CF13C3" w:rsidRDefault="00CF13C3">
          <w:pPr>
            <w:pStyle w:val="TOC3"/>
            <w:tabs>
              <w:tab w:val="left" w:pos="1176"/>
              <w:tab w:val="right" w:pos="8268"/>
            </w:tabs>
            <w:rPr>
              <w:rFonts w:eastAsiaTheme="minorEastAsia"/>
              <w:noProof/>
              <w:sz w:val="24"/>
              <w:szCs w:val="24"/>
              <w:lang w:eastAsia="ja-JP"/>
            </w:rPr>
          </w:pPr>
          <w:r>
            <w:rPr>
              <w:noProof/>
            </w:rPr>
            <w:t>5.2.2</w:t>
          </w:r>
          <w:r>
            <w:rPr>
              <w:rFonts w:eastAsiaTheme="minorEastAsia"/>
              <w:noProof/>
              <w:sz w:val="24"/>
              <w:szCs w:val="24"/>
              <w:lang w:eastAsia="ja-JP"/>
            </w:rPr>
            <w:tab/>
          </w:r>
          <w:r>
            <w:rPr>
              <w:noProof/>
            </w:rPr>
            <w:t>Metabolic pathway analysis</w:t>
          </w:r>
          <w:r>
            <w:rPr>
              <w:noProof/>
            </w:rPr>
            <w:tab/>
          </w:r>
          <w:r>
            <w:rPr>
              <w:noProof/>
            </w:rPr>
            <w:fldChar w:fldCharType="begin"/>
          </w:r>
          <w:r>
            <w:rPr>
              <w:noProof/>
            </w:rPr>
            <w:instrText xml:space="preserve"> PAGEREF _Toc386295418 \h </w:instrText>
          </w:r>
          <w:r>
            <w:rPr>
              <w:noProof/>
            </w:rPr>
          </w:r>
          <w:r>
            <w:rPr>
              <w:noProof/>
            </w:rPr>
            <w:fldChar w:fldCharType="separate"/>
          </w:r>
          <w:r>
            <w:rPr>
              <w:noProof/>
            </w:rPr>
            <w:t>61</w:t>
          </w:r>
          <w:r>
            <w:rPr>
              <w:noProof/>
            </w:rPr>
            <w:fldChar w:fldCharType="end"/>
          </w:r>
        </w:p>
        <w:p w14:paraId="44B65E77" w14:textId="77777777" w:rsidR="00CF13C3" w:rsidRDefault="00CF13C3">
          <w:pPr>
            <w:pStyle w:val="TOC2"/>
            <w:tabs>
              <w:tab w:val="left" w:pos="780"/>
              <w:tab w:val="right" w:pos="8268"/>
            </w:tabs>
            <w:rPr>
              <w:rFonts w:asciiTheme="minorHAnsi" w:eastAsiaTheme="minorEastAsia" w:hAnsiTheme="minorHAnsi"/>
              <w:i w:val="0"/>
              <w:noProof/>
              <w:szCs w:val="24"/>
              <w:lang w:eastAsia="ja-JP"/>
            </w:rPr>
          </w:pPr>
          <w:r>
            <w:rPr>
              <w:noProof/>
            </w:rPr>
            <w:t>5.3</w:t>
          </w:r>
          <w:r>
            <w:rPr>
              <w:rFonts w:asciiTheme="minorHAnsi" w:eastAsiaTheme="minorEastAsia" w:hAnsiTheme="minorHAnsi"/>
              <w:i w:val="0"/>
              <w:noProof/>
              <w:szCs w:val="24"/>
              <w:lang w:eastAsia="ja-JP"/>
            </w:rPr>
            <w:tab/>
          </w:r>
          <w:r>
            <w:rPr>
              <w:noProof/>
            </w:rPr>
            <w:t>Results</w:t>
          </w:r>
          <w:r>
            <w:rPr>
              <w:noProof/>
            </w:rPr>
            <w:tab/>
          </w:r>
          <w:r>
            <w:rPr>
              <w:noProof/>
            </w:rPr>
            <w:fldChar w:fldCharType="begin"/>
          </w:r>
          <w:r>
            <w:rPr>
              <w:noProof/>
            </w:rPr>
            <w:instrText xml:space="preserve"> PAGEREF _Toc386295419 \h </w:instrText>
          </w:r>
          <w:r>
            <w:rPr>
              <w:noProof/>
            </w:rPr>
          </w:r>
          <w:r>
            <w:rPr>
              <w:noProof/>
            </w:rPr>
            <w:fldChar w:fldCharType="separate"/>
          </w:r>
          <w:r>
            <w:rPr>
              <w:noProof/>
            </w:rPr>
            <w:t>62</w:t>
          </w:r>
          <w:r>
            <w:rPr>
              <w:noProof/>
            </w:rPr>
            <w:fldChar w:fldCharType="end"/>
          </w:r>
        </w:p>
        <w:p w14:paraId="2352C5F0" w14:textId="77777777" w:rsidR="00CF13C3" w:rsidRDefault="00CF13C3">
          <w:pPr>
            <w:pStyle w:val="TOC3"/>
            <w:tabs>
              <w:tab w:val="left" w:pos="1176"/>
              <w:tab w:val="right" w:pos="8268"/>
            </w:tabs>
            <w:rPr>
              <w:rFonts w:eastAsiaTheme="minorEastAsia"/>
              <w:noProof/>
              <w:sz w:val="24"/>
              <w:szCs w:val="24"/>
              <w:lang w:eastAsia="ja-JP"/>
            </w:rPr>
          </w:pPr>
          <w:r>
            <w:rPr>
              <w:noProof/>
            </w:rPr>
            <w:t>5.3.1</w:t>
          </w:r>
          <w:r>
            <w:rPr>
              <w:rFonts w:eastAsiaTheme="minorEastAsia"/>
              <w:noProof/>
              <w:sz w:val="24"/>
              <w:szCs w:val="24"/>
              <w:lang w:eastAsia="ja-JP"/>
            </w:rPr>
            <w:tab/>
          </w:r>
          <w:r>
            <w:rPr>
              <w:noProof/>
            </w:rPr>
            <w:t>KO annotation for microsporidian LCA proteins</w:t>
          </w:r>
          <w:r>
            <w:rPr>
              <w:noProof/>
            </w:rPr>
            <w:tab/>
          </w:r>
          <w:r>
            <w:rPr>
              <w:noProof/>
            </w:rPr>
            <w:fldChar w:fldCharType="begin"/>
          </w:r>
          <w:r>
            <w:rPr>
              <w:noProof/>
            </w:rPr>
            <w:instrText xml:space="preserve"> PAGEREF _Toc386295420 \h </w:instrText>
          </w:r>
          <w:r>
            <w:rPr>
              <w:noProof/>
            </w:rPr>
          </w:r>
          <w:r>
            <w:rPr>
              <w:noProof/>
            </w:rPr>
            <w:fldChar w:fldCharType="separate"/>
          </w:r>
          <w:r>
            <w:rPr>
              <w:noProof/>
            </w:rPr>
            <w:t>62</w:t>
          </w:r>
          <w:r>
            <w:rPr>
              <w:noProof/>
            </w:rPr>
            <w:fldChar w:fldCharType="end"/>
          </w:r>
        </w:p>
        <w:p w14:paraId="39803F56" w14:textId="77777777" w:rsidR="00CF13C3" w:rsidRDefault="00CF13C3">
          <w:pPr>
            <w:pStyle w:val="TOC3"/>
            <w:tabs>
              <w:tab w:val="left" w:pos="1176"/>
              <w:tab w:val="right" w:pos="8268"/>
            </w:tabs>
            <w:rPr>
              <w:rFonts w:eastAsiaTheme="minorEastAsia"/>
              <w:noProof/>
              <w:sz w:val="24"/>
              <w:szCs w:val="24"/>
              <w:lang w:eastAsia="ja-JP"/>
            </w:rPr>
          </w:pPr>
          <w:r>
            <w:rPr>
              <w:noProof/>
            </w:rPr>
            <w:t>5.3.2</w:t>
          </w:r>
          <w:r>
            <w:rPr>
              <w:rFonts w:eastAsiaTheme="minorEastAsia"/>
              <w:noProof/>
              <w:sz w:val="24"/>
              <w:szCs w:val="24"/>
              <w:lang w:eastAsia="ja-JP"/>
            </w:rPr>
            <w:tab/>
          </w:r>
          <w:r>
            <w:rPr>
              <w:noProof/>
            </w:rPr>
            <w:t>The metabolic pathway analysis of the microsporidian LCA</w:t>
          </w:r>
          <w:r>
            <w:rPr>
              <w:noProof/>
            </w:rPr>
            <w:tab/>
          </w:r>
          <w:r>
            <w:rPr>
              <w:noProof/>
            </w:rPr>
            <w:fldChar w:fldCharType="begin"/>
          </w:r>
          <w:r>
            <w:rPr>
              <w:noProof/>
            </w:rPr>
            <w:instrText xml:space="preserve"> PAGEREF _Toc386295421 \h </w:instrText>
          </w:r>
          <w:r>
            <w:rPr>
              <w:noProof/>
            </w:rPr>
          </w:r>
          <w:r>
            <w:rPr>
              <w:noProof/>
            </w:rPr>
            <w:fldChar w:fldCharType="separate"/>
          </w:r>
          <w:r>
            <w:rPr>
              <w:noProof/>
            </w:rPr>
            <w:t>62</w:t>
          </w:r>
          <w:r>
            <w:rPr>
              <w:noProof/>
            </w:rPr>
            <w:fldChar w:fldCharType="end"/>
          </w:r>
        </w:p>
        <w:p w14:paraId="080A9419" w14:textId="77777777" w:rsidR="00CF13C3" w:rsidRDefault="00CF13C3">
          <w:pPr>
            <w:pStyle w:val="TOC3"/>
            <w:tabs>
              <w:tab w:val="left" w:pos="1176"/>
              <w:tab w:val="right" w:pos="8268"/>
            </w:tabs>
            <w:rPr>
              <w:rFonts w:eastAsiaTheme="minorEastAsia"/>
              <w:noProof/>
              <w:sz w:val="24"/>
              <w:szCs w:val="24"/>
              <w:lang w:eastAsia="ja-JP"/>
            </w:rPr>
          </w:pPr>
          <w:r>
            <w:rPr>
              <w:noProof/>
            </w:rPr>
            <w:t>5.3.3</w:t>
          </w:r>
          <w:r>
            <w:rPr>
              <w:rFonts w:eastAsiaTheme="minorEastAsia"/>
              <w:noProof/>
              <w:sz w:val="24"/>
              <w:szCs w:val="24"/>
              <w:lang w:eastAsia="ja-JP"/>
            </w:rPr>
            <w:tab/>
          </w:r>
          <w:r>
            <w:rPr>
              <w:noProof/>
            </w:rPr>
            <w:t>The mitochondria evidence of the microsporidian LCA</w:t>
          </w:r>
          <w:r>
            <w:rPr>
              <w:noProof/>
            </w:rPr>
            <w:tab/>
          </w:r>
          <w:r>
            <w:rPr>
              <w:noProof/>
            </w:rPr>
            <w:fldChar w:fldCharType="begin"/>
          </w:r>
          <w:r>
            <w:rPr>
              <w:noProof/>
            </w:rPr>
            <w:instrText xml:space="preserve"> PAGEREF _Toc386295422 \h </w:instrText>
          </w:r>
          <w:r>
            <w:rPr>
              <w:noProof/>
            </w:rPr>
          </w:r>
          <w:r>
            <w:rPr>
              <w:noProof/>
            </w:rPr>
            <w:fldChar w:fldCharType="separate"/>
          </w:r>
          <w:r>
            <w:rPr>
              <w:noProof/>
            </w:rPr>
            <w:t>64</w:t>
          </w:r>
          <w:r>
            <w:rPr>
              <w:noProof/>
            </w:rPr>
            <w:fldChar w:fldCharType="end"/>
          </w:r>
        </w:p>
        <w:p w14:paraId="18E02BFF" w14:textId="77777777" w:rsidR="00CF13C3" w:rsidRDefault="00CF13C3">
          <w:pPr>
            <w:pStyle w:val="TOC3"/>
            <w:tabs>
              <w:tab w:val="left" w:pos="1176"/>
              <w:tab w:val="right" w:pos="8268"/>
            </w:tabs>
            <w:rPr>
              <w:rFonts w:eastAsiaTheme="minorEastAsia"/>
              <w:noProof/>
              <w:sz w:val="24"/>
              <w:szCs w:val="24"/>
              <w:lang w:eastAsia="ja-JP"/>
            </w:rPr>
          </w:pPr>
          <w:r>
            <w:rPr>
              <w:noProof/>
            </w:rPr>
            <w:t>5.3.4</w:t>
          </w:r>
          <w:r>
            <w:rPr>
              <w:rFonts w:eastAsiaTheme="minorEastAsia"/>
              <w:noProof/>
              <w:sz w:val="24"/>
              <w:szCs w:val="24"/>
              <w:lang w:eastAsia="ja-JP"/>
            </w:rPr>
            <w:tab/>
          </w:r>
          <w:r>
            <w:rPr>
              <w:noProof/>
            </w:rPr>
            <w:t>The lack of TCA cycle and its replacement</w:t>
          </w:r>
          <w:r>
            <w:rPr>
              <w:noProof/>
            </w:rPr>
            <w:tab/>
          </w:r>
          <w:r>
            <w:rPr>
              <w:noProof/>
            </w:rPr>
            <w:fldChar w:fldCharType="begin"/>
          </w:r>
          <w:r>
            <w:rPr>
              <w:noProof/>
            </w:rPr>
            <w:instrText xml:space="preserve"> PAGEREF _Toc386295423 \h </w:instrText>
          </w:r>
          <w:r>
            <w:rPr>
              <w:noProof/>
            </w:rPr>
          </w:r>
          <w:r>
            <w:rPr>
              <w:noProof/>
            </w:rPr>
            <w:fldChar w:fldCharType="separate"/>
          </w:r>
          <w:r>
            <w:rPr>
              <w:noProof/>
            </w:rPr>
            <w:t>65</w:t>
          </w:r>
          <w:r>
            <w:rPr>
              <w:noProof/>
            </w:rPr>
            <w:fldChar w:fldCharType="end"/>
          </w:r>
        </w:p>
        <w:p w14:paraId="6B048FDB" w14:textId="77777777" w:rsidR="00CF13C3" w:rsidRDefault="00CF13C3">
          <w:pPr>
            <w:pStyle w:val="TOC3"/>
            <w:tabs>
              <w:tab w:val="left" w:pos="1176"/>
              <w:tab w:val="right" w:pos="8268"/>
            </w:tabs>
            <w:rPr>
              <w:rFonts w:eastAsiaTheme="minorEastAsia"/>
              <w:noProof/>
              <w:sz w:val="24"/>
              <w:szCs w:val="24"/>
              <w:lang w:eastAsia="ja-JP"/>
            </w:rPr>
          </w:pPr>
          <w:r>
            <w:rPr>
              <w:noProof/>
            </w:rPr>
            <w:t>5.3.5</w:t>
          </w:r>
          <w:r>
            <w:rPr>
              <w:rFonts w:eastAsiaTheme="minorEastAsia"/>
              <w:noProof/>
              <w:sz w:val="24"/>
              <w:szCs w:val="24"/>
              <w:lang w:eastAsia="ja-JP"/>
            </w:rPr>
            <w:tab/>
          </w:r>
          <w:r>
            <w:rPr>
              <w:noProof/>
            </w:rPr>
            <w:t>The microsporidian LCA's carbohydrate metabolism</w:t>
          </w:r>
          <w:r>
            <w:rPr>
              <w:noProof/>
            </w:rPr>
            <w:tab/>
          </w:r>
          <w:r>
            <w:rPr>
              <w:noProof/>
            </w:rPr>
            <w:fldChar w:fldCharType="begin"/>
          </w:r>
          <w:r>
            <w:rPr>
              <w:noProof/>
            </w:rPr>
            <w:instrText xml:space="preserve"> PAGEREF _Toc386295424 \h </w:instrText>
          </w:r>
          <w:r>
            <w:rPr>
              <w:noProof/>
            </w:rPr>
          </w:r>
          <w:r>
            <w:rPr>
              <w:noProof/>
            </w:rPr>
            <w:fldChar w:fldCharType="separate"/>
          </w:r>
          <w:r>
            <w:rPr>
              <w:noProof/>
            </w:rPr>
            <w:t>66</w:t>
          </w:r>
          <w:r>
            <w:rPr>
              <w:noProof/>
            </w:rPr>
            <w:fldChar w:fldCharType="end"/>
          </w:r>
        </w:p>
        <w:p w14:paraId="290FA392" w14:textId="77777777" w:rsidR="00CF13C3" w:rsidRDefault="00CF13C3">
          <w:pPr>
            <w:pStyle w:val="TOC3"/>
            <w:tabs>
              <w:tab w:val="left" w:pos="1176"/>
              <w:tab w:val="right" w:pos="8268"/>
            </w:tabs>
            <w:rPr>
              <w:rFonts w:eastAsiaTheme="minorEastAsia"/>
              <w:noProof/>
              <w:sz w:val="24"/>
              <w:szCs w:val="24"/>
              <w:lang w:eastAsia="ja-JP"/>
            </w:rPr>
          </w:pPr>
          <w:r>
            <w:rPr>
              <w:noProof/>
            </w:rPr>
            <w:t>5.3.6</w:t>
          </w:r>
          <w:r>
            <w:rPr>
              <w:rFonts w:eastAsiaTheme="minorEastAsia"/>
              <w:noProof/>
              <w:sz w:val="24"/>
              <w:szCs w:val="24"/>
              <w:lang w:eastAsia="ja-JP"/>
            </w:rPr>
            <w:tab/>
          </w:r>
          <w:r>
            <w:rPr>
              <w:noProof/>
            </w:rPr>
            <w:t>The inability of nucleotide production in microsporidia</w:t>
          </w:r>
          <w:r>
            <w:rPr>
              <w:noProof/>
            </w:rPr>
            <w:tab/>
          </w:r>
          <w:r>
            <w:rPr>
              <w:noProof/>
            </w:rPr>
            <w:fldChar w:fldCharType="begin"/>
          </w:r>
          <w:r>
            <w:rPr>
              <w:noProof/>
            </w:rPr>
            <w:instrText xml:space="preserve"> PAGEREF _Toc386295425 \h </w:instrText>
          </w:r>
          <w:r>
            <w:rPr>
              <w:noProof/>
            </w:rPr>
          </w:r>
          <w:r>
            <w:rPr>
              <w:noProof/>
            </w:rPr>
            <w:fldChar w:fldCharType="separate"/>
          </w:r>
          <w:r>
            <w:rPr>
              <w:noProof/>
            </w:rPr>
            <w:t>68</w:t>
          </w:r>
          <w:r>
            <w:rPr>
              <w:noProof/>
            </w:rPr>
            <w:fldChar w:fldCharType="end"/>
          </w:r>
        </w:p>
        <w:p w14:paraId="5802D7CD" w14:textId="77777777" w:rsidR="00CF13C3" w:rsidRDefault="00CF13C3">
          <w:pPr>
            <w:pStyle w:val="TOC2"/>
            <w:tabs>
              <w:tab w:val="left" w:pos="780"/>
              <w:tab w:val="right" w:pos="8268"/>
            </w:tabs>
            <w:rPr>
              <w:rFonts w:asciiTheme="minorHAnsi" w:eastAsiaTheme="minorEastAsia" w:hAnsiTheme="minorHAnsi"/>
              <w:i w:val="0"/>
              <w:noProof/>
              <w:szCs w:val="24"/>
              <w:lang w:eastAsia="ja-JP"/>
            </w:rPr>
          </w:pPr>
          <w:r>
            <w:rPr>
              <w:noProof/>
            </w:rPr>
            <w:t>5.4</w:t>
          </w:r>
          <w:r>
            <w:rPr>
              <w:rFonts w:asciiTheme="minorHAnsi" w:eastAsiaTheme="minorEastAsia" w:hAnsiTheme="minorHAnsi"/>
              <w:i w:val="0"/>
              <w:noProof/>
              <w:szCs w:val="24"/>
              <w:lang w:eastAsia="ja-JP"/>
            </w:rPr>
            <w:tab/>
          </w:r>
          <w:r>
            <w:rPr>
              <w:noProof/>
            </w:rPr>
            <w:t>Discussion</w:t>
          </w:r>
          <w:r>
            <w:rPr>
              <w:noProof/>
            </w:rPr>
            <w:tab/>
          </w:r>
          <w:r>
            <w:rPr>
              <w:noProof/>
            </w:rPr>
            <w:fldChar w:fldCharType="begin"/>
          </w:r>
          <w:r>
            <w:rPr>
              <w:noProof/>
            </w:rPr>
            <w:instrText xml:space="preserve"> PAGEREF _Toc386295426 \h </w:instrText>
          </w:r>
          <w:r>
            <w:rPr>
              <w:noProof/>
            </w:rPr>
          </w:r>
          <w:r>
            <w:rPr>
              <w:noProof/>
            </w:rPr>
            <w:fldChar w:fldCharType="separate"/>
          </w:r>
          <w:r>
            <w:rPr>
              <w:noProof/>
            </w:rPr>
            <w:t>70</w:t>
          </w:r>
          <w:r>
            <w:rPr>
              <w:noProof/>
            </w:rPr>
            <w:fldChar w:fldCharType="end"/>
          </w:r>
        </w:p>
        <w:p w14:paraId="001DC36B" w14:textId="77777777" w:rsidR="00CF13C3" w:rsidRDefault="00CF13C3">
          <w:pPr>
            <w:pStyle w:val="TOC2"/>
            <w:tabs>
              <w:tab w:val="left" w:pos="780"/>
              <w:tab w:val="right" w:pos="8268"/>
            </w:tabs>
            <w:rPr>
              <w:rFonts w:asciiTheme="minorHAnsi" w:eastAsiaTheme="minorEastAsia" w:hAnsiTheme="minorHAnsi"/>
              <w:i w:val="0"/>
              <w:noProof/>
              <w:szCs w:val="24"/>
              <w:lang w:eastAsia="ja-JP"/>
            </w:rPr>
          </w:pPr>
          <w:r>
            <w:rPr>
              <w:noProof/>
            </w:rPr>
            <w:t>5.5</w:t>
          </w:r>
          <w:r>
            <w:rPr>
              <w:rFonts w:asciiTheme="minorHAnsi" w:eastAsiaTheme="minorEastAsia" w:hAnsiTheme="minorHAnsi"/>
              <w:i w:val="0"/>
              <w:noProof/>
              <w:szCs w:val="24"/>
              <w:lang w:eastAsia="ja-JP"/>
            </w:rPr>
            <w:tab/>
          </w:r>
          <w:r>
            <w:rPr>
              <w:noProof/>
            </w:rPr>
            <w:t>Conclusion</w:t>
          </w:r>
          <w:r>
            <w:rPr>
              <w:noProof/>
            </w:rPr>
            <w:tab/>
          </w:r>
          <w:r>
            <w:rPr>
              <w:noProof/>
            </w:rPr>
            <w:fldChar w:fldCharType="begin"/>
          </w:r>
          <w:r>
            <w:rPr>
              <w:noProof/>
            </w:rPr>
            <w:instrText xml:space="preserve"> PAGEREF _Toc386295427 \h </w:instrText>
          </w:r>
          <w:r>
            <w:rPr>
              <w:noProof/>
            </w:rPr>
          </w:r>
          <w:r>
            <w:rPr>
              <w:noProof/>
            </w:rPr>
            <w:fldChar w:fldCharType="separate"/>
          </w:r>
          <w:r>
            <w:rPr>
              <w:noProof/>
            </w:rPr>
            <w:t>71</w:t>
          </w:r>
          <w:r>
            <w:rPr>
              <w:noProof/>
            </w:rPr>
            <w:fldChar w:fldCharType="end"/>
          </w:r>
        </w:p>
        <w:p w14:paraId="10DEA196" w14:textId="77777777" w:rsidR="00CF13C3" w:rsidRDefault="00CF13C3">
          <w:pPr>
            <w:pStyle w:val="TOC1"/>
            <w:tabs>
              <w:tab w:val="left" w:pos="370"/>
              <w:tab w:val="right" w:pos="8268"/>
            </w:tabs>
            <w:rPr>
              <w:rFonts w:eastAsiaTheme="minorEastAsia"/>
              <w:b w:val="0"/>
              <w:noProof/>
              <w:sz w:val="24"/>
              <w:szCs w:val="24"/>
              <w:lang w:eastAsia="ja-JP"/>
            </w:rPr>
          </w:pPr>
          <w:r>
            <w:rPr>
              <w:noProof/>
            </w:rPr>
            <w:t>6</w:t>
          </w:r>
          <w:r>
            <w:rPr>
              <w:rFonts w:eastAsiaTheme="minorEastAsia"/>
              <w:b w:val="0"/>
              <w:noProof/>
              <w:sz w:val="24"/>
              <w:szCs w:val="24"/>
              <w:lang w:eastAsia="ja-JP"/>
            </w:rPr>
            <w:tab/>
          </w:r>
          <w:r>
            <w:rPr>
              <w:noProof/>
            </w:rPr>
            <w:t>Discussion &amp; Outlook</w:t>
          </w:r>
          <w:r>
            <w:rPr>
              <w:noProof/>
            </w:rPr>
            <w:tab/>
          </w:r>
          <w:r>
            <w:rPr>
              <w:noProof/>
            </w:rPr>
            <w:fldChar w:fldCharType="begin"/>
          </w:r>
          <w:r>
            <w:rPr>
              <w:noProof/>
            </w:rPr>
            <w:instrText xml:space="preserve"> PAGEREF _Toc386295428 \h </w:instrText>
          </w:r>
          <w:r>
            <w:rPr>
              <w:noProof/>
            </w:rPr>
          </w:r>
          <w:r>
            <w:rPr>
              <w:noProof/>
            </w:rPr>
            <w:fldChar w:fldCharType="separate"/>
          </w:r>
          <w:r>
            <w:rPr>
              <w:noProof/>
            </w:rPr>
            <w:t>73</w:t>
          </w:r>
          <w:r>
            <w:rPr>
              <w:noProof/>
            </w:rPr>
            <w:fldChar w:fldCharType="end"/>
          </w:r>
        </w:p>
        <w:p w14:paraId="47E9B66F" w14:textId="77777777" w:rsidR="00CF13C3" w:rsidRDefault="00CF13C3">
          <w:pPr>
            <w:pStyle w:val="TOC2"/>
            <w:tabs>
              <w:tab w:val="left" w:pos="780"/>
              <w:tab w:val="right" w:pos="8268"/>
            </w:tabs>
            <w:rPr>
              <w:rFonts w:asciiTheme="minorHAnsi" w:eastAsiaTheme="minorEastAsia" w:hAnsiTheme="minorHAnsi"/>
              <w:i w:val="0"/>
              <w:noProof/>
              <w:szCs w:val="24"/>
              <w:lang w:eastAsia="ja-JP"/>
            </w:rPr>
          </w:pPr>
          <w:r>
            <w:rPr>
              <w:noProof/>
            </w:rPr>
            <w:t>6.1</w:t>
          </w:r>
          <w:r>
            <w:rPr>
              <w:rFonts w:asciiTheme="minorHAnsi" w:eastAsiaTheme="minorEastAsia" w:hAnsiTheme="minorHAnsi"/>
              <w:i w:val="0"/>
              <w:noProof/>
              <w:szCs w:val="24"/>
              <w:lang w:eastAsia="ja-JP"/>
            </w:rPr>
            <w:tab/>
          </w:r>
          <w:r>
            <w:rPr>
              <w:noProof/>
            </w:rPr>
            <w:t>Microsporidia evolutionary history and their fungal related origin</w:t>
          </w:r>
          <w:r>
            <w:rPr>
              <w:noProof/>
            </w:rPr>
            <w:tab/>
          </w:r>
          <w:r>
            <w:rPr>
              <w:noProof/>
            </w:rPr>
            <w:fldChar w:fldCharType="begin"/>
          </w:r>
          <w:r>
            <w:rPr>
              <w:noProof/>
            </w:rPr>
            <w:instrText xml:space="preserve"> PAGEREF _Toc386295429 \h </w:instrText>
          </w:r>
          <w:r>
            <w:rPr>
              <w:noProof/>
            </w:rPr>
          </w:r>
          <w:r>
            <w:rPr>
              <w:noProof/>
            </w:rPr>
            <w:fldChar w:fldCharType="separate"/>
          </w:r>
          <w:r>
            <w:rPr>
              <w:noProof/>
            </w:rPr>
            <w:t>73</w:t>
          </w:r>
          <w:r>
            <w:rPr>
              <w:noProof/>
            </w:rPr>
            <w:fldChar w:fldCharType="end"/>
          </w:r>
        </w:p>
        <w:p w14:paraId="6C089858" w14:textId="77777777" w:rsidR="00CF13C3" w:rsidRDefault="00CF13C3">
          <w:pPr>
            <w:pStyle w:val="TOC2"/>
            <w:tabs>
              <w:tab w:val="left" w:pos="780"/>
              <w:tab w:val="right" w:pos="8268"/>
            </w:tabs>
            <w:rPr>
              <w:rFonts w:asciiTheme="minorHAnsi" w:eastAsiaTheme="minorEastAsia" w:hAnsiTheme="minorHAnsi"/>
              <w:i w:val="0"/>
              <w:noProof/>
              <w:szCs w:val="24"/>
              <w:lang w:eastAsia="ja-JP"/>
            </w:rPr>
          </w:pPr>
          <w:r>
            <w:rPr>
              <w:noProof/>
            </w:rPr>
            <w:t>6.2</w:t>
          </w:r>
          <w:r>
            <w:rPr>
              <w:rFonts w:asciiTheme="minorHAnsi" w:eastAsiaTheme="minorEastAsia" w:hAnsiTheme="minorHAnsi"/>
              <w:i w:val="0"/>
              <w:noProof/>
              <w:szCs w:val="24"/>
              <w:lang w:eastAsia="ja-JP"/>
            </w:rPr>
            <w:tab/>
          </w:r>
          <w:r>
            <w:rPr>
              <w:noProof/>
            </w:rPr>
            <w:t>Methodology for phylogenetic profiling and functional annotation</w:t>
          </w:r>
          <w:r>
            <w:rPr>
              <w:noProof/>
            </w:rPr>
            <w:tab/>
          </w:r>
          <w:r>
            <w:rPr>
              <w:noProof/>
            </w:rPr>
            <w:fldChar w:fldCharType="begin"/>
          </w:r>
          <w:r>
            <w:rPr>
              <w:noProof/>
            </w:rPr>
            <w:instrText xml:space="preserve"> PAGEREF _Toc386295430 \h </w:instrText>
          </w:r>
          <w:r>
            <w:rPr>
              <w:noProof/>
            </w:rPr>
          </w:r>
          <w:r>
            <w:rPr>
              <w:noProof/>
            </w:rPr>
            <w:fldChar w:fldCharType="separate"/>
          </w:r>
          <w:r>
            <w:rPr>
              <w:noProof/>
            </w:rPr>
            <w:t>74</w:t>
          </w:r>
          <w:r>
            <w:rPr>
              <w:noProof/>
            </w:rPr>
            <w:fldChar w:fldCharType="end"/>
          </w:r>
        </w:p>
        <w:p w14:paraId="20C95A16" w14:textId="77777777" w:rsidR="00CF13C3" w:rsidRDefault="00CF13C3">
          <w:pPr>
            <w:pStyle w:val="TOC3"/>
            <w:tabs>
              <w:tab w:val="left" w:pos="1176"/>
              <w:tab w:val="right" w:pos="8268"/>
            </w:tabs>
            <w:rPr>
              <w:rFonts w:eastAsiaTheme="minorEastAsia"/>
              <w:noProof/>
              <w:sz w:val="24"/>
              <w:szCs w:val="24"/>
              <w:lang w:eastAsia="ja-JP"/>
            </w:rPr>
          </w:pPr>
          <w:r>
            <w:rPr>
              <w:noProof/>
            </w:rPr>
            <w:t>6.2.1</w:t>
          </w:r>
          <w:r>
            <w:rPr>
              <w:rFonts w:eastAsiaTheme="minorEastAsia"/>
              <w:noProof/>
              <w:sz w:val="24"/>
              <w:szCs w:val="24"/>
              <w:lang w:eastAsia="ja-JP"/>
            </w:rPr>
            <w:tab/>
          </w:r>
          <w:r>
            <w:rPr>
              <w:noProof/>
            </w:rPr>
            <w:t>PhyloProfile</w:t>
          </w:r>
          <w:r>
            <w:rPr>
              <w:noProof/>
            </w:rPr>
            <w:tab/>
          </w:r>
          <w:r>
            <w:rPr>
              <w:noProof/>
            </w:rPr>
            <w:fldChar w:fldCharType="begin"/>
          </w:r>
          <w:r>
            <w:rPr>
              <w:noProof/>
            </w:rPr>
            <w:instrText xml:space="preserve"> PAGEREF _Toc386295431 \h </w:instrText>
          </w:r>
          <w:r>
            <w:rPr>
              <w:noProof/>
            </w:rPr>
          </w:r>
          <w:r>
            <w:rPr>
              <w:noProof/>
            </w:rPr>
            <w:fldChar w:fldCharType="separate"/>
          </w:r>
          <w:r>
            <w:rPr>
              <w:noProof/>
            </w:rPr>
            <w:t>74</w:t>
          </w:r>
          <w:r>
            <w:rPr>
              <w:noProof/>
            </w:rPr>
            <w:fldChar w:fldCharType="end"/>
          </w:r>
        </w:p>
        <w:p w14:paraId="6791CA0B" w14:textId="77777777" w:rsidR="00CF13C3" w:rsidRDefault="00CF13C3">
          <w:pPr>
            <w:pStyle w:val="TOC3"/>
            <w:tabs>
              <w:tab w:val="left" w:pos="1176"/>
              <w:tab w:val="right" w:pos="8268"/>
            </w:tabs>
            <w:rPr>
              <w:rFonts w:eastAsiaTheme="minorEastAsia"/>
              <w:noProof/>
              <w:sz w:val="24"/>
              <w:szCs w:val="24"/>
              <w:lang w:eastAsia="ja-JP"/>
            </w:rPr>
          </w:pPr>
          <w:r>
            <w:rPr>
              <w:noProof/>
            </w:rPr>
            <w:t>6.2.2</w:t>
          </w:r>
          <w:r>
            <w:rPr>
              <w:rFonts w:eastAsiaTheme="minorEastAsia"/>
              <w:noProof/>
              <w:sz w:val="24"/>
              <w:szCs w:val="24"/>
              <w:lang w:eastAsia="ja-JP"/>
            </w:rPr>
            <w:tab/>
          </w:r>
          <w:r>
            <w:rPr>
              <w:noProof/>
            </w:rPr>
            <w:t>HamFAS</w:t>
          </w:r>
          <w:r>
            <w:rPr>
              <w:noProof/>
            </w:rPr>
            <w:tab/>
          </w:r>
          <w:r>
            <w:rPr>
              <w:noProof/>
            </w:rPr>
            <w:fldChar w:fldCharType="begin"/>
          </w:r>
          <w:r>
            <w:rPr>
              <w:noProof/>
            </w:rPr>
            <w:instrText xml:space="preserve"> PAGEREF _Toc386295432 \h </w:instrText>
          </w:r>
          <w:r>
            <w:rPr>
              <w:noProof/>
            </w:rPr>
          </w:r>
          <w:r>
            <w:rPr>
              <w:noProof/>
            </w:rPr>
            <w:fldChar w:fldCharType="separate"/>
          </w:r>
          <w:r>
            <w:rPr>
              <w:noProof/>
            </w:rPr>
            <w:t>75</w:t>
          </w:r>
          <w:r>
            <w:rPr>
              <w:noProof/>
            </w:rPr>
            <w:fldChar w:fldCharType="end"/>
          </w:r>
        </w:p>
        <w:p w14:paraId="5F00EFD8" w14:textId="77777777" w:rsidR="00CF13C3" w:rsidRDefault="00CF13C3">
          <w:pPr>
            <w:pStyle w:val="TOC1"/>
            <w:tabs>
              <w:tab w:val="right" w:pos="8268"/>
            </w:tabs>
            <w:rPr>
              <w:rFonts w:eastAsiaTheme="minorEastAsia"/>
              <w:b w:val="0"/>
              <w:noProof/>
              <w:sz w:val="24"/>
              <w:szCs w:val="24"/>
              <w:lang w:eastAsia="ja-JP"/>
            </w:rPr>
          </w:pPr>
          <w:r>
            <w:rPr>
              <w:noProof/>
            </w:rPr>
            <w:t>References</w:t>
          </w:r>
          <w:r>
            <w:rPr>
              <w:noProof/>
            </w:rPr>
            <w:tab/>
          </w:r>
          <w:r>
            <w:rPr>
              <w:noProof/>
            </w:rPr>
            <w:fldChar w:fldCharType="begin"/>
          </w:r>
          <w:r>
            <w:rPr>
              <w:noProof/>
            </w:rPr>
            <w:instrText xml:space="preserve"> PAGEREF _Toc386295433 \h </w:instrText>
          </w:r>
          <w:r>
            <w:rPr>
              <w:noProof/>
            </w:rPr>
          </w:r>
          <w:r>
            <w:rPr>
              <w:noProof/>
            </w:rPr>
            <w:fldChar w:fldCharType="separate"/>
          </w:r>
          <w:r>
            <w:rPr>
              <w:noProof/>
            </w:rPr>
            <w:t>76</w:t>
          </w:r>
          <w:r>
            <w:rPr>
              <w:noProof/>
            </w:rPr>
            <w:fldChar w:fldCharType="end"/>
          </w:r>
        </w:p>
        <w:p w14:paraId="41FE283B" w14:textId="77777777" w:rsidR="00CF13C3" w:rsidRDefault="00CF13C3">
          <w:pPr>
            <w:pStyle w:val="TOC1"/>
            <w:tabs>
              <w:tab w:val="left" w:pos="466"/>
              <w:tab w:val="right" w:pos="8268"/>
            </w:tabs>
            <w:rPr>
              <w:rFonts w:eastAsiaTheme="minorEastAsia"/>
              <w:b w:val="0"/>
              <w:noProof/>
              <w:sz w:val="24"/>
              <w:szCs w:val="24"/>
              <w:lang w:eastAsia="ja-JP"/>
            </w:rPr>
          </w:pPr>
          <w:r w:rsidRPr="008048F5">
            <w:rPr>
              <w:rFonts w:ascii="Palatino Linotype" w:hAnsi="Palatino Linotype"/>
              <w:noProof/>
            </w:rPr>
            <w:t>A.</w:t>
          </w:r>
          <w:r>
            <w:rPr>
              <w:rFonts w:eastAsiaTheme="minorEastAsia"/>
              <w:b w:val="0"/>
              <w:noProof/>
              <w:sz w:val="24"/>
              <w:szCs w:val="24"/>
              <w:lang w:eastAsia="ja-JP"/>
            </w:rPr>
            <w:tab/>
          </w:r>
          <w:r w:rsidRPr="008048F5">
            <w:rPr>
              <w:rFonts w:ascii="Palatino Linotype" w:hAnsi="Palatino Linotype"/>
              <w:noProof/>
            </w:rPr>
            <w:t>Appendix</w:t>
          </w:r>
          <w:r>
            <w:rPr>
              <w:noProof/>
            </w:rPr>
            <w:tab/>
          </w:r>
          <w:r>
            <w:rPr>
              <w:noProof/>
            </w:rPr>
            <w:fldChar w:fldCharType="begin"/>
          </w:r>
          <w:r>
            <w:rPr>
              <w:noProof/>
            </w:rPr>
            <w:instrText xml:space="preserve"> PAGEREF _Toc386295434 \h </w:instrText>
          </w:r>
          <w:r>
            <w:rPr>
              <w:noProof/>
            </w:rPr>
          </w:r>
          <w:r>
            <w:rPr>
              <w:noProof/>
            </w:rPr>
            <w:fldChar w:fldCharType="separate"/>
          </w:r>
          <w:r>
            <w:rPr>
              <w:noProof/>
            </w:rPr>
            <w:t>92</w:t>
          </w:r>
          <w:r>
            <w:rPr>
              <w:noProof/>
            </w:rPr>
            <w:fldChar w:fldCharType="end"/>
          </w:r>
        </w:p>
        <w:p w14:paraId="4E5A3573" w14:textId="77777777" w:rsidR="00CF13C3" w:rsidRDefault="00CF13C3">
          <w:pPr>
            <w:pStyle w:val="TOC2"/>
            <w:tabs>
              <w:tab w:val="right" w:pos="8268"/>
            </w:tabs>
            <w:rPr>
              <w:rFonts w:asciiTheme="minorHAnsi" w:eastAsiaTheme="minorEastAsia" w:hAnsiTheme="minorHAnsi"/>
              <w:i w:val="0"/>
              <w:noProof/>
              <w:szCs w:val="24"/>
              <w:lang w:eastAsia="ja-JP"/>
            </w:rPr>
          </w:pPr>
          <w:r>
            <w:rPr>
              <w:noProof/>
            </w:rPr>
            <w:t>Tables</w:t>
          </w:r>
          <w:r>
            <w:rPr>
              <w:noProof/>
            </w:rPr>
            <w:tab/>
          </w:r>
          <w:r>
            <w:rPr>
              <w:noProof/>
            </w:rPr>
            <w:fldChar w:fldCharType="begin"/>
          </w:r>
          <w:r>
            <w:rPr>
              <w:noProof/>
            </w:rPr>
            <w:instrText xml:space="preserve"> PAGEREF _Toc386295435 \h </w:instrText>
          </w:r>
          <w:r>
            <w:rPr>
              <w:noProof/>
            </w:rPr>
          </w:r>
          <w:r>
            <w:rPr>
              <w:noProof/>
            </w:rPr>
            <w:fldChar w:fldCharType="separate"/>
          </w:r>
          <w:r>
            <w:rPr>
              <w:noProof/>
            </w:rPr>
            <w:t>92</w:t>
          </w:r>
          <w:r>
            <w:rPr>
              <w:noProof/>
            </w:rPr>
            <w:fldChar w:fldCharType="end"/>
          </w:r>
        </w:p>
        <w:p w14:paraId="75C16AB2" w14:textId="77777777" w:rsidR="00CF13C3" w:rsidRDefault="00CF13C3">
          <w:pPr>
            <w:pStyle w:val="TOC2"/>
            <w:tabs>
              <w:tab w:val="right" w:pos="8268"/>
            </w:tabs>
            <w:rPr>
              <w:rFonts w:asciiTheme="minorHAnsi" w:eastAsiaTheme="minorEastAsia" w:hAnsiTheme="minorHAnsi"/>
              <w:i w:val="0"/>
              <w:noProof/>
              <w:szCs w:val="24"/>
              <w:lang w:eastAsia="ja-JP"/>
            </w:rPr>
          </w:pPr>
          <w:r>
            <w:rPr>
              <w:noProof/>
            </w:rPr>
            <w:t>Figures</w:t>
          </w:r>
          <w:r>
            <w:rPr>
              <w:noProof/>
            </w:rPr>
            <w:tab/>
          </w:r>
          <w:r>
            <w:rPr>
              <w:noProof/>
            </w:rPr>
            <w:fldChar w:fldCharType="begin"/>
          </w:r>
          <w:r>
            <w:rPr>
              <w:noProof/>
            </w:rPr>
            <w:instrText xml:space="preserve"> PAGEREF _Toc386295436 \h </w:instrText>
          </w:r>
          <w:r>
            <w:rPr>
              <w:noProof/>
            </w:rPr>
          </w:r>
          <w:r>
            <w:rPr>
              <w:noProof/>
            </w:rPr>
            <w:fldChar w:fldCharType="separate"/>
          </w:r>
          <w:r>
            <w:rPr>
              <w:noProof/>
            </w:rPr>
            <w:t>117</w:t>
          </w:r>
          <w:r>
            <w:rPr>
              <w:noProof/>
            </w:rPr>
            <w:fldChar w:fldCharType="end"/>
          </w:r>
        </w:p>
        <w:p w14:paraId="18271A6A" w14:textId="77777777" w:rsidR="00CF13C3" w:rsidRDefault="00CF13C3">
          <w:pPr>
            <w:pStyle w:val="TOC1"/>
            <w:tabs>
              <w:tab w:val="right" w:pos="8268"/>
            </w:tabs>
            <w:rPr>
              <w:rFonts w:eastAsiaTheme="minorEastAsia"/>
              <w:b w:val="0"/>
              <w:noProof/>
              <w:sz w:val="24"/>
              <w:szCs w:val="24"/>
              <w:lang w:eastAsia="ja-JP"/>
            </w:rPr>
          </w:pPr>
          <w:r>
            <w:rPr>
              <w:noProof/>
            </w:rPr>
            <w:t>Acknowledgements</w:t>
          </w:r>
          <w:r>
            <w:rPr>
              <w:noProof/>
            </w:rPr>
            <w:tab/>
          </w:r>
          <w:r>
            <w:rPr>
              <w:noProof/>
            </w:rPr>
            <w:fldChar w:fldCharType="begin"/>
          </w:r>
          <w:r>
            <w:rPr>
              <w:noProof/>
            </w:rPr>
            <w:instrText xml:space="preserve"> PAGEREF _Toc386295437 \h </w:instrText>
          </w:r>
          <w:r>
            <w:rPr>
              <w:noProof/>
            </w:rPr>
          </w:r>
          <w:r>
            <w:rPr>
              <w:noProof/>
            </w:rPr>
            <w:fldChar w:fldCharType="separate"/>
          </w:r>
          <w:r>
            <w:rPr>
              <w:noProof/>
            </w:rPr>
            <w:t>125</w:t>
          </w:r>
          <w:r>
            <w:rPr>
              <w:noProof/>
            </w:rPr>
            <w:fldChar w:fldCharType="end"/>
          </w:r>
        </w:p>
        <w:p w14:paraId="2F2D0FC7" w14:textId="77777777" w:rsidR="00CF13C3" w:rsidRDefault="00CF13C3">
          <w:pPr>
            <w:pStyle w:val="TOC1"/>
            <w:tabs>
              <w:tab w:val="right" w:pos="8268"/>
            </w:tabs>
            <w:rPr>
              <w:rFonts w:eastAsiaTheme="minorEastAsia"/>
              <w:b w:val="0"/>
              <w:noProof/>
              <w:sz w:val="24"/>
              <w:szCs w:val="24"/>
              <w:lang w:eastAsia="ja-JP"/>
            </w:rPr>
          </w:pPr>
          <w:r>
            <w:rPr>
              <w:noProof/>
            </w:rPr>
            <w:lastRenderedPageBreak/>
            <w:t>Curriculum Vitae</w:t>
          </w:r>
          <w:r>
            <w:rPr>
              <w:noProof/>
            </w:rPr>
            <w:tab/>
          </w:r>
          <w:r>
            <w:rPr>
              <w:noProof/>
            </w:rPr>
            <w:fldChar w:fldCharType="begin"/>
          </w:r>
          <w:r>
            <w:rPr>
              <w:noProof/>
            </w:rPr>
            <w:instrText xml:space="preserve"> PAGEREF _Toc386295438 \h </w:instrText>
          </w:r>
          <w:r>
            <w:rPr>
              <w:noProof/>
            </w:rPr>
          </w:r>
          <w:r>
            <w:rPr>
              <w:noProof/>
            </w:rPr>
            <w:fldChar w:fldCharType="separate"/>
          </w:r>
          <w:r>
            <w:rPr>
              <w:noProof/>
            </w:rPr>
            <w:t>126</w:t>
          </w:r>
          <w:r>
            <w:rPr>
              <w:noProof/>
            </w:rPr>
            <w:fldChar w:fldCharType="end"/>
          </w:r>
        </w:p>
        <w:p w14:paraId="73669BFA" w14:textId="43F6CFAB" w:rsidR="00BC7BB6" w:rsidRDefault="00BC7BB6">
          <w:r>
            <w:rPr>
              <w:b/>
              <w:bCs/>
              <w:noProof/>
            </w:rPr>
            <w:fldChar w:fldCharType="end"/>
          </w:r>
          <w:commentRangeEnd w:id="1"/>
          <w:r w:rsidR="00EC3A9D">
            <w:rPr>
              <w:rStyle w:val="CommentReference"/>
            </w:rPr>
            <w:commentReference w:id="1"/>
          </w:r>
        </w:p>
      </w:sdtContent>
    </w:sdt>
    <w:p w14:paraId="02877B7A" w14:textId="7BD02F05" w:rsidR="009F284B" w:rsidRDefault="009F284B" w:rsidP="008D799A">
      <w:pPr>
        <w:spacing w:after="0" w:line="360" w:lineRule="auto"/>
        <w:rPr>
          <w:szCs w:val="24"/>
          <w:highlight w:val="green"/>
        </w:rPr>
      </w:pPr>
    </w:p>
    <w:p w14:paraId="549294A8" w14:textId="77777777" w:rsidR="009F284B" w:rsidRPr="00F01C96" w:rsidRDefault="009F284B" w:rsidP="008D799A">
      <w:pPr>
        <w:spacing w:after="0" w:line="360" w:lineRule="auto"/>
        <w:rPr>
          <w:szCs w:val="24"/>
          <w:highlight w:val="green"/>
          <w:lang w:val="de-DE"/>
        </w:rPr>
        <w:sectPr w:rsidR="009F284B" w:rsidRPr="00F01C96" w:rsidSect="00C6234A">
          <w:footerReference w:type="default" r:id="rId14"/>
          <w:footnotePr>
            <w:pos w:val="beneathText"/>
          </w:footnotePr>
          <w:endnotePr>
            <w:numFmt w:val="decimal"/>
          </w:endnotePr>
          <w:pgSz w:w="11906" w:h="16838"/>
          <w:pgMar w:top="1418" w:right="1814" w:bottom="1418" w:left="1814" w:header="709" w:footer="709" w:gutter="0"/>
          <w:cols w:space="708"/>
          <w:docGrid w:linePitch="360"/>
        </w:sectPr>
      </w:pPr>
    </w:p>
    <w:p w14:paraId="4C16EDE9" w14:textId="5DDB2340" w:rsidR="00215843" w:rsidRDefault="00024476" w:rsidP="00FC6093">
      <w:pPr>
        <w:pStyle w:val="Heading1"/>
        <w:numPr>
          <w:ilvl w:val="0"/>
          <w:numId w:val="0"/>
        </w:numPr>
      </w:pPr>
      <w:bookmarkStart w:id="2" w:name="_Toc384627472"/>
      <w:bookmarkStart w:id="3" w:name="_Toc386295366"/>
      <w:r w:rsidRPr="00FC6093">
        <w:lastRenderedPageBreak/>
        <w:t>List of Figures</w:t>
      </w:r>
      <w:bookmarkEnd w:id="2"/>
      <w:bookmarkEnd w:id="3"/>
    </w:p>
    <w:p w14:paraId="055F883F" w14:textId="77777777" w:rsidR="00BD532F" w:rsidRPr="00BD532F" w:rsidRDefault="00BD532F" w:rsidP="00BD532F"/>
    <w:p w14:paraId="1FA38840" w14:textId="77777777" w:rsidR="00CF13C3" w:rsidRDefault="00F01C96">
      <w:pPr>
        <w:pStyle w:val="TableofFigures"/>
        <w:tabs>
          <w:tab w:val="right" w:leader="dot" w:pos="8268"/>
        </w:tabs>
        <w:rPr>
          <w:rFonts w:asciiTheme="minorHAnsi" w:eastAsiaTheme="minorEastAsia" w:hAnsiTheme="minorHAnsi"/>
          <w:smallCaps w:val="0"/>
          <w:noProof/>
          <w:sz w:val="24"/>
          <w:szCs w:val="24"/>
          <w:lang w:eastAsia="ja-JP"/>
        </w:rPr>
      </w:pPr>
      <w:r>
        <w:rPr>
          <w:szCs w:val="24"/>
          <w:highlight w:val="green"/>
        </w:rPr>
        <w:fldChar w:fldCharType="begin"/>
      </w:r>
      <w:r>
        <w:rPr>
          <w:szCs w:val="24"/>
          <w:highlight w:val="green"/>
        </w:rPr>
        <w:instrText xml:space="preserve"> TOC \c "Figure" </w:instrText>
      </w:r>
      <w:r>
        <w:rPr>
          <w:szCs w:val="24"/>
          <w:highlight w:val="green"/>
        </w:rPr>
        <w:fldChar w:fldCharType="separate"/>
      </w:r>
      <w:r w:rsidR="00CF13C3">
        <w:rPr>
          <w:noProof/>
        </w:rPr>
        <w:t>Figure 1</w:t>
      </w:r>
      <w:r w:rsidR="00CF13C3">
        <w:rPr>
          <w:noProof/>
        </w:rPr>
        <w:noBreakHyphen/>
        <w:t>1: A schematic tree of life shows the relative positions of some kingdoms according to the evolutionary time.</w:t>
      </w:r>
      <w:r w:rsidR="00CF13C3">
        <w:rPr>
          <w:noProof/>
        </w:rPr>
        <w:tab/>
      </w:r>
      <w:r w:rsidR="00CF13C3">
        <w:rPr>
          <w:noProof/>
        </w:rPr>
        <w:fldChar w:fldCharType="begin"/>
      </w:r>
      <w:r w:rsidR="00CF13C3">
        <w:rPr>
          <w:noProof/>
        </w:rPr>
        <w:instrText xml:space="preserve"> PAGEREF _Toc386295439 \h </w:instrText>
      </w:r>
      <w:r w:rsidR="00CF13C3">
        <w:rPr>
          <w:noProof/>
        </w:rPr>
      </w:r>
      <w:r w:rsidR="00CF13C3">
        <w:rPr>
          <w:noProof/>
        </w:rPr>
        <w:fldChar w:fldCharType="separate"/>
      </w:r>
      <w:r w:rsidR="00CF13C3">
        <w:rPr>
          <w:noProof/>
        </w:rPr>
        <w:t>4</w:t>
      </w:r>
      <w:r w:rsidR="00CF13C3">
        <w:rPr>
          <w:noProof/>
        </w:rPr>
        <w:fldChar w:fldCharType="end"/>
      </w:r>
    </w:p>
    <w:p w14:paraId="5FAED172" w14:textId="77777777" w:rsidR="00CF13C3" w:rsidRDefault="00CF13C3">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1: A schematic species tree demonstrates the phylogeny of five species A, B, C, D and E. Each terminal node represents an individual species, while an internal node denotes the common ancestry of its belonging descendant taxa. For instance, I</w:t>
      </w:r>
      <w:r w:rsidRPr="00FF1128">
        <w:rPr>
          <w:noProof/>
          <w:vertAlign w:val="subscript"/>
        </w:rPr>
        <w:t>1</w:t>
      </w:r>
      <w:r>
        <w:rPr>
          <w:noProof/>
        </w:rPr>
        <w:t xml:space="preserve"> is the last common ancestor of A, B and C. Similarly, I</w:t>
      </w:r>
      <w:r w:rsidRPr="00FF1128">
        <w:rPr>
          <w:noProof/>
          <w:vertAlign w:val="subscript"/>
        </w:rPr>
        <w:t>2</w:t>
      </w:r>
      <w:r>
        <w:rPr>
          <w:noProof/>
        </w:rPr>
        <w:t xml:space="preserve"> is the last common ancestor of D and E.</w:t>
      </w:r>
      <w:r>
        <w:rPr>
          <w:noProof/>
        </w:rPr>
        <w:tab/>
      </w:r>
      <w:r>
        <w:rPr>
          <w:noProof/>
        </w:rPr>
        <w:fldChar w:fldCharType="begin"/>
      </w:r>
      <w:r>
        <w:rPr>
          <w:noProof/>
        </w:rPr>
        <w:instrText xml:space="preserve"> PAGEREF _Toc386295440 \h </w:instrText>
      </w:r>
      <w:r>
        <w:rPr>
          <w:noProof/>
        </w:rPr>
      </w:r>
      <w:r>
        <w:rPr>
          <w:noProof/>
        </w:rPr>
        <w:fldChar w:fldCharType="separate"/>
      </w:r>
      <w:r>
        <w:rPr>
          <w:noProof/>
        </w:rPr>
        <w:t>12</w:t>
      </w:r>
      <w:r>
        <w:rPr>
          <w:noProof/>
        </w:rPr>
        <w:fldChar w:fldCharType="end"/>
      </w:r>
    </w:p>
    <w:p w14:paraId="50A5E638" w14:textId="77777777" w:rsidR="00CF13C3" w:rsidRDefault="00CF13C3">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2: Dendrogram tree demonstrates the microsporidian phylogeny. The tree topology is derived from Figure 2</w:t>
      </w:r>
      <w:r>
        <w:rPr>
          <w:noProof/>
        </w:rPr>
        <w:noBreakHyphen/>
        <w:t>7. This tree gives the basic for identifying the microsporidian LCA ancestor proteins using the principle of minimum evolution (Edwards 1996).</w:t>
      </w:r>
      <w:r>
        <w:rPr>
          <w:noProof/>
        </w:rPr>
        <w:tab/>
      </w:r>
      <w:r>
        <w:rPr>
          <w:noProof/>
        </w:rPr>
        <w:fldChar w:fldCharType="begin"/>
      </w:r>
      <w:r>
        <w:rPr>
          <w:noProof/>
        </w:rPr>
        <w:instrText xml:space="preserve"> PAGEREF _Toc386295441 \h </w:instrText>
      </w:r>
      <w:r>
        <w:rPr>
          <w:noProof/>
        </w:rPr>
      </w:r>
      <w:r>
        <w:rPr>
          <w:noProof/>
        </w:rPr>
        <w:fldChar w:fldCharType="separate"/>
      </w:r>
      <w:r>
        <w:rPr>
          <w:noProof/>
        </w:rPr>
        <w:t>19</w:t>
      </w:r>
      <w:r>
        <w:rPr>
          <w:noProof/>
        </w:rPr>
        <w:fldChar w:fldCharType="end"/>
      </w:r>
    </w:p>
    <w:p w14:paraId="077DCA17" w14:textId="77777777" w:rsidR="00CF13C3" w:rsidRDefault="00CF13C3">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3: A cladogram depicts a species tree for all taxa used in the distribution analysis of microsporidian LCA proteins. The number in parenthesis next to the taxon names denotes the number of species in each (super)taxon.</w:t>
      </w:r>
      <w:r>
        <w:rPr>
          <w:noProof/>
        </w:rPr>
        <w:tab/>
      </w:r>
      <w:r>
        <w:rPr>
          <w:noProof/>
        </w:rPr>
        <w:fldChar w:fldCharType="begin"/>
      </w:r>
      <w:r>
        <w:rPr>
          <w:noProof/>
        </w:rPr>
        <w:instrText xml:space="preserve"> PAGEREF _Toc386295442 \h </w:instrText>
      </w:r>
      <w:r>
        <w:rPr>
          <w:noProof/>
        </w:rPr>
      </w:r>
      <w:r>
        <w:rPr>
          <w:noProof/>
        </w:rPr>
        <w:fldChar w:fldCharType="separate"/>
      </w:r>
      <w:r>
        <w:rPr>
          <w:noProof/>
        </w:rPr>
        <w:t>20</w:t>
      </w:r>
      <w:r>
        <w:rPr>
          <w:noProof/>
        </w:rPr>
        <w:fldChar w:fldCharType="end"/>
      </w:r>
    </w:p>
    <w:p w14:paraId="7FBE7C5D" w14:textId="77777777" w:rsidR="00CF13C3" w:rsidRDefault="00CF13C3">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4: Number of total predicted genes (blue), orphan (orange) and orthologous proteins (green) in eleven microsporidia species. Taxa are ordered by increasing genome size (orange) from top to bottom.</w:t>
      </w:r>
      <w:r>
        <w:rPr>
          <w:noProof/>
        </w:rPr>
        <w:tab/>
      </w:r>
      <w:r>
        <w:rPr>
          <w:noProof/>
        </w:rPr>
        <w:fldChar w:fldCharType="begin"/>
      </w:r>
      <w:r>
        <w:rPr>
          <w:noProof/>
        </w:rPr>
        <w:instrText xml:space="preserve"> PAGEREF _Toc386295443 \h </w:instrText>
      </w:r>
      <w:r>
        <w:rPr>
          <w:noProof/>
        </w:rPr>
      </w:r>
      <w:r>
        <w:rPr>
          <w:noProof/>
        </w:rPr>
        <w:fldChar w:fldCharType="separate"/>
      </w:r>
      <w:r>
        <w:rPr>
          <w:noProof/>
        </w:rPr>
        <w:t>22</w:t>
      </w:r>
      <w:r>
        <w:rPr>
          <w:noProof/>
        </w:rPr>
        <w:fldChar w:fldCharType="end"/>
      </w:r>
    </w:p>
    <w:p w14:paraId="49B5FBD6" w14:textId="77777777" w:rsidR="00CF13C3" w:rsidRDefault="00CF13C3">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5: Length distribution of orphan proteins (green) and orthologous proteins (orange) in the microsporidia taxa.</w:t>
      </w:r>
      <w:r>
        <w:rPr>
          <w:noProof/>
        </w:rPr>
        <w:tab/>
      </w:r>
      <w:r>
        <w:rPr>
          <w:noProof/>
        </w:rPr>
        <w:fldChar w:fldCharType="begin"/>
      </w:r>
      <w:r>
        <w:rPr>
          <w:noProof/>
        </w:rPr>
        <w:instrText xml:space="preserve"> PAGEREF _Toc386295444 \h </w:instrText>
      </w:r>
      <w:r>
        <w:rPr>
          <w:noProof/>
        </w:rPr>
      </w:r>
      <w:r>
        <w:rPr>
          <w:noProof/>
        </w:rPr>
        <w:fldChar w:fldCharType="separate"/>
      </w:r>
      <w:r>
        <w:rPr>
          <w:noProof/>
        </w:rPr>
        <w:t>23</w:t>
      </w:r>
      <w:r>
        <w:rPr>
          <w:noProof/>
        </w:rPr>
        <w:fldChar w:fldCharType="end"/>
      </w:r>
    </w:p>
    <w:p w14:paraId="658B2AEA" w14:textId="77777777" w:rsidR="00CF13C3" w:rsidRDefault="00CF13C3">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6: Fractions of orthologous and orphan proteins that have and do not have PFAM annotations. The left columns show the number of orthologous proteins that have PFAM annotations (light green) and do not have PFAM annotations (pink). The right columns show the proportion of orphan proteins that have new PFAM annotations that are not found in orthologous proteins (dark green), do not have any PFAM annotation (orange) and orphans that have the same PFAM annotations as orthologous proteins (purple).</w:t>
      </w:r>
      <w:r>
        <w:rPr>
          <w:noProof/>
        </w:rPr>
        <w:tab/>
      </w:r>
      <w:r>
        <w:rPr>
          <w:noProof/>
        </w:rPr>
        <w:fldChar w:fldCharType="begin"/>
      </w:r>
      <w:r>
        <w:rPr>
          <w:noProof/>
        </w:rPr>
        <w:instrText xml:space="preserve"> PAGEREF _Toc386295445 \h </w:instrText>
      </w:r>
      <w:r>
        <w:rPr>
          <w:noProof/>
        </w:rPr>
      </w:r>
      <w:r>
        <w:rPr>
          <w:noProof/>
        </w:rPr>
        <w:fldChar w:fldCharType="separate"/>
      </w:r>
      <w:r>
        <w:rPr>
          <w:noProof/>
        </w:rPr>
        <w:t>25</w:t>
      </w:r>
      <w:r>
        <w:rPr>
          <w:noProof/>
        </w:rPr>
        <w:fldChar w:fldCharType="end"/>
      </w:r>
    </w:p>
    <w:p w14:paraId="26FA3B9C" w14:textId="77777777" w:rsidR="00CF13C3" w:rsidRDefault="00CF13C3">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 xml:space="preserve">7: Maximum likelihood tree over 35 species. The 11 microsporidia taxa are highlighted in red. Other non-microsporidia taxa include 13 Fungi (green), 2 Metazoa and </w:t>
      </w:r>
      <w:r w:rsidRPr="00FF1128">
        <w:rPr>
          <w:i/>
          <w:noProof/>
        </w:rPr>
        <w:t>M.brevicollis</w:t>
      </w:r>
      <w:r>
        <w:rPr>
          <w:noProof/>
        </w:rPr>
        <w:t xml:space="preserve">, </w:t>
      </w:r>
      <w:r w:rsidRPr="00FF1128">
        <w:rPr>
          <w:i/>
          <w:noProof/>
        </w:rPr>
        <w:t>C.owczarzaki</w:t>
      </w:r>
      <w:r>
        <w:rPr>
          <w:noProof/>
        </w:rPr>
        <w:t xml:space="preserve"> (yellow) and 7 outgroup species (purple). Internal node labels denote the bootstrap support and only values less than 100 are shown. The tree is rooted according to (Roger and Simpson 2009).</w:t>
      </w:r>
      <w:r>
        <w:rPr>
          <w:noProof/>
        </w:rPr>
        <w:tab/>
      </w:r>
      <w:r>
        <w:rPr>
          <w:noProof/>
        </w:rPr>
        <w:fldChar w:fldCharType="begin"/>
      </w:r>
      <w:r>
        <w:rPr>
          <w:noProof/>
        </w:rPr>
        <w:instrText xml:space="preserve"> PAGEREF _Toc386295446 \h </w:instrText>
      </w:r>
      <w:r>
        <w:rPr>
          <w:noProof/>
        </w:rPr>
      </w:r>
      <w:r>
        <w:rPr>
          <w:noProof/>
        </w:rPr>
        <w:fldChar w:fldCharType="separate"/>
      </w:r>
      <w:r>
        <w:rPr>
          <w:noProof/>
        </w:rPr>
        <w:t>26</w:t>
      </w:r>
      <w:r>
        <w:rPr>
          <w:noProof/>
        </w:rPr>
        <w:fldChar w:fldCharType="end"/>
      </w:r>
    </w:p>
    <w:p w14:paraId="68CD9906" w14:textId="77777777" w:rsidR="00CF13C3" w:rsidRDefault="00CF13C3">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 xml:space="preserve">8: The maximum likelihood fungal tree generated based on the microsporidian core gene set. The tree reconstruction pipeline is similar to the one that was explained in the methods part (point </w:t>
      </w:r>
      <w:r w:rsidRPr="00FF1128">
        <w:rPr>
          <w:noProof/>
        </w:rPr>
        <w:t>Error! Reference source not found.</w:t>
      </w:r>
      <w:r>
        <w:rPr>
          <w:noProof/>
        </w:rPr>
        <w:t>). Fungal taxa are highlighted in green. Microsporidian species are highlighted in red. Internal node labels denote percent bootstrap support and only values less than 100 are shown.</w:t>
      </w:r>
      <w:r>
        <w:rPr>
          <w:noProof/>
        </w:rPr>
        <w:tab/>
      </w:r>
      <w:r>
        <w:rPr>
          <w:noProof/>
        </w:rPr>
        <w:fldChar w:fldCharType="begin"/>
      </w:r>
      <w:r>
        <w:rPr>
          <w:noProof/>
        </w:rPr>
        <w:instrText xml:space="preserve"> PAGEREF _Toc386295447 \h </w:instrText>
      </w:r>
      <w:r>
        <w:rPr>
          <w:noProof/>
        </w:rPr>
      </w:r>
      <w:r>
        <w:rPr>
          <w:noProof/>
        </w:rPr>
        <w:fldChar w:fldCharType="separate"/>
      </w:r>
      <w:r>
        <w:rPr>
          <w:noProof/>
        </w:rPr>
        <w:t>28</w:t>
      </w:r>
      <w:r>
        <w:rPr>
          <w:noProof/>
        </w:rPr>
        <w:fldChar w:fldCharType="end"/>
      </w:r>
    </w:p>
    <w:p w14:paraId="327474B7" w14:textId="77777777" w:rsidR="00CF13C3" w:rsidRDefault="00CF13C3">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9: The distribution of FAS scores for all orthologs of 1605 microsporidian LCA proteins.</w:t>
      </w:r>
      <w:r>
        <w:rPr>
          <w:noProof/>
        </w:rPr>
        <w:tab/>
      </w:r>
      <w:r>
        <w:rPr>
          <w:noProof/>
        </w:rPr>
        <w:fldChar w:fldCharType="begin"/>
      </w:r>
      <w:r>
        <w:rPr>
          <w:noProof/>
        </w:rPr>
        <w:instrText xml:space="preserve"> PAGEREF _Toc386295448 \h </w:instrText>
      </w:r>
      <w:r>
        <w:rPr>
          <w:noProof/>
        </w:rPr>
      </w:r>
      <w:r>
        <w:rPr>
          <w:noProof/>
        </w:rPr>
        <w:fldChar w:fldCharType="separate"/>
      </w:r>
      <w:r>
        <w:rPr>
          <w:noProof/>
        </w:rPr>
        <w:t>29</w:t>
      </w:r>
      <w:r>
        <w:rPr>
          <w:noProof/>
        </w:rPr>
        <w:fldChar w:fldCharType="end"/>
      </w:r>
    </w:p>
    <w:p w14:paraId="38AE5BC9" w14:textId="77777777" w:rsidR="00CF13C3" w:rsidRDefault="00CF13C3">
      <w:pPr>
        <w:pStyle w:val="TableofFigures"/>
        <w:tabs>
          <w:tab w:val="right" w:leader="dot" w:pos="8268"/>
        </w:tabs>
        <w:rPr>
          <w:rFonts w:asciiTheme="minorHAnsi" w:eastAsiaTheme="minorEastAsia" w:hAnsiTheme="minorHAnsi"/>
          <w:smallCaps w:val="0"/>
          <w:noProof/>
          <w:sz w:val="24"/>
          <w:szCs w:val="24"/>
          <w:lang w:eastAsia="ja-JP"/>
        </w:rPr>
      </w:pPr>
      <w:r>
        <w:rPr>
          <w:noProof/>
        </w:rPr>
        <w:lastRenderedPageBreak/>
        <w:t>Figure 2</w:t>
      </w:r>
      <w:r>
        <w:rPr>
          <w:noProof/>
        </w:rPr>
        <w:noBreakHyphen/>
        <w:t>10: The full phylogenetic profile of 1605 microsporidian LCA protein across 491 taxa grouped in phylum level. The color of the points denotes the FAS score between microsporidia and non-microsporidia protein. The size of the points depicts the percentage of species that have orthologs in each phylum.</w:t>
      </w:r>
      <w:r>
        <w:rPr>
          <w:noProof/>
        </w:rPr>
        <w:tab/>
      </w:r>
      <w:r>
        <w:rPr>
          <w:noProof/>
        </w:rPr>
        <w:fldChar w:fldCharType="begin"/>
      </w:r>
      <w:r>
        <w:rPr>
          <w:noProof/>
        </w:rPr>
        <w:instrText xml:space="preserve"> PAGEREF _Toc386295449 \h </w:instrText>
      </w:r>
      <w:r>
        <w:rPr>
          <w:noProof/>
        </w:rPr>
      </w:r>
      <w:r>
        <w:rPr>
          <w:noProof/>
        </w:rPr>
        <w:fldChar w:fldCharType="separate"/>
      </w:r>
      <w:r>
        <w:rPr>
          <w:noProof/>
        </w:rPr>
        <w:t>30</w:t>
      </w:r>
      <w:r>
        <w:rPr>
          <w:noProof/>
        </w:rPr>
        <w:fldChar w:fldCharType="end"/>
      </w:r>
    </w:p>
    <w:p w14:paraId="1403F68E" w14:textId="77777777" w:rsidR="00CF13C3" w:rsidRDefault="00CF13C3">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11: Gene age estimation of 1605 microsporidian LCA proteins. The fraction and corresponding absolute number of proteins for each estimated evolutionary age are written in each block. The colors denote the estimated ages for query proteins.</w:t>
      </w:r>
      <w:r>
        <w:rPr>
          <w:noProof/>
        </w:rPr>
        <w:tab/>
      </w:r>
      <w:r>
        <w:rPr>
          <w:noProof/>
        </w:rPr>
        <w:fldChar w:fldCharType="begin"/>
      </w:r>
      <w:r>
        <w:rPr>
          <w:noProof/>
        </w:rPr>
        <w:instrText xml:space="preserve"> PAGEREF _Toc386295450 \h </w:instrText>
      </w:r>
      <w:r>
        <w:rPr>
          <w:noProof/>
        </w:rPr>
      </w:r>
      <w:r>
        <w:rPr>
          <w:noProof/>
        </w:rPr>
        <w:fldChar w:fldCharType="separate"/>
      </w:r>
      <w:r>
        <w:rPr>
          <w:noProof/>
        </w:rPr>
        <w:t>31</w:t>
      </w:r>
      <w:r>
        <w:rPr>
          <w:noProof/>
        </w:rPr>
        <w:fldChar w:fldCharType="end"/>
      </w:r>
    </w:p>
    <w:p w14:paraId="77165277" w14:textId="77777777" w:rsidR="00CF13C3" w:rsidRDefault="00CF13C3">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12: GO annotation for microsporidia specific proteins.</w:t>
      </w:r>
      <w:r>
        <w:rPr>
          <w:noProof/>
        </w:rPr>
        <w:tab/>
      </w:r>
      <w:r>
        <w:rPr>
          <w:noProof/>
        </w:rPr>
        <w:fldChar w:fldCharType="begin"/>
      </w:r>
      <w:r>
        <w:rPr>
          <w:noProof/>
        </w:rPr>
        <w:instrText xml:space="preserve"> PAGEREF _Toc386295451 \h </w:instrText>
      </w:r>
      <w:r>
        <w:rPr>
          <w:noProof/>
        </w:rPr>
      </w:r>
      <w:r>
        <w:rPr>
          <w:noProof/>
        </w:rPr>
        <w:fldChar w:fldCharType="separate"/>
      </w:r>
      <w:r>
        <w:rPr>
          <w:noProof/>
        </w:rPr>
        <w:t>32</w:t>
      </w:r>
      <w:r>
        <w:rPr>
          <w:noProof/>
        </w:rPr>
        <w:fldChar w:fldCharType="end"/>
      </w:r>
    </w:p>
    <w:p w14:paraId="2E6697DE" w14:textId="77777777" w:rsidR="00CF13C3" w:rsidRDefault="00CF13C3">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1: Input &amp; Settings page, where users can upload the main phylogenetic profiles, domain annotation file and FASTA sequences. If the two additional information layers (variables) are not identified in the main input file, users can name them manually. In this page, users have options to analyze the full list of genes from the main input or just a set of selected genes from a separated file. Besides, they can choose ordering the taxa automatically based on their taxonomy tree or according to a user-defined species tree in newick format. After modifying the default colors of the profile plots (if needed), users can select the taxonomy rank for their analysis as well as the corresponding taxon of interest.</w:t>
      </w:r>
      <w:r>
        <w:rPr>
          <w:noProof/>
        </w:rPr>
        <w:tab/>
      </w:r>
      <w:r>
        <w:rPr>
          <w:noProof/>
        </w:rPr>
        <w:fldChar w:fldCharType="begin"/>
      </w:r>
      <w:r>
        <w:rPr>
          <w:noProof/>
        </w:rPr>
        <w:instrText xml:space="preserve"> PAGEREF _Toc386295452 \h </w:instrText>
      </w:r>
      <w:r>
        <w:rPr>
          <w:noProof/>
        </w:rPr>
      </w:r>
      <w:r>
        <w:rPr>
          <w:noProof/>
        </w:rPr>
        <w:fldChar w:fldCharType="separate"/>
      </w:r>
      <w:r>
        <w:rPr>
          <w:noProof/>
        </w:rPr>
        <w:t>37</w:t>
      </w:r>
      <w:r>
        <w:rPr>
          <w:noProof/>
        </w:rPr>
        <w:fldChar w:fldCharType="end"/>
      </w:r>
    </w:p>
    <w:p w14:paraId="30DCE436" w14:textId="77777777" w:rsidR="00CF13C3" w:rsidRDefault="00CF13C3">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2: Screenshot for the Main profile page. The phylogenetic profile is represented by a dot matrix. Cell color and dot color denote values of two additional information layers. Dot size is corresponding for the number of species that are present in the supertaxa. List of taxa and genes on the x and y-axis can be switched. The co-orthologs, if present, will be represented as a small green dot inside the main dot. The detailed information can be accessed upon a click on the dot.</w:t>
      </w:r>
      <w:r>
        <w:rPr>
          <w:noProof/>
        </w:rPr>
        <w:tab/>
      </w:r>
      <w:r>
        <w:rPr>
          <w:noProof/>
        </w:rPr>
        <w:fldChar w:fldCharType="begin"/>
      </w:r>
      <w:r>
        <w:rPr>
          <w:noProof/>
        </w:rPr>
        <w:instrText xml:space="preserve"> PAGEREF _Toc386295453 \h </w:instrText>
      </w:r>
      <w:r>
        <w:rPr>
          <w:noProof/>
        </w:rPr>
      </w:r>
      <w:r>
        <w:rPr>
          <w:noProof/>
        </w:rPr>
        <w:fldChar w:fldCharType="separate"/>
      </w:r>
      <w:r>
        <w:rPr>
          <w:noProof/>
        </w:rPr>
        <w:t>39</w:t>
      </w:r>
      <w:r>
        <w:rPr>
          <w:noProof/>
        </w:rPr>
        <w:fldChar w:fldCharType="end"/>
      </w:r>
    </w:p>
    <w:p w14:paraId="252BA6D0" w14:textId="77777777" w:rsidR="00CF13C3" w:rsidRDefault="00CF13C3">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3: The interactive visualization enables linking between different data.</w:t>
      </w:r>
      <w:r>
        <w:rPr>
          <w:noProof/>
        </w:rPr>
        <w:tab/>
      </w:r>
      <w:r>
        <w:rPr>
          <w:noProof/>
        </w:rPr>
        <w:fldChar w:fldCharType="begin"/>
      </w:r>
      <w:r>
        <w:rPr>
          <w:noProof/>
        </w:rPr>
        <w:instrText xml:space="preserve"> PAGEREF _Toc386295454 \h </w:instrText>
      </w:r>
      <w:r>
        <w:rPr>
          <w:noProof/>
        </w:rPr>
      </w:r>
      <w:r>
        <w:rPr>
          <w:noProof/>
        </w:rPr>
        <w:fldChar w:fldCharType="separate"/>
      </w:r>
      <w:r>
        <w:rPr>
          <w:noProof/>
        </w:rPr>
        <w:t>39</w:t>
      </w:r>
      <w:r>
        <w:rPr>
          <w:noProof/>
        </w:rPr>
        <w:fldChar w:fldCharType="end"/>
      </w:r>
    </w:p>
    <w:p w14:paraId="16AB4013" w14:textId="77777777" w:rsidR="00CF13C3" w:rsidRDefault="00CF13C3">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4: List of genes resulting from the Core gene identification function can be directly input to the customized profile for further investigating.</w:t>
      </w:r>
      <w:r>
        <w:rPr>
          <w:noProof/>
        </w:rPr>
        <w:tab/>
      </w:r>
      <w:r>
        <w:rPr>
          <w:noProof/>
        </w:rPr>
        <w:fldChar w:fldCharType="begin"/>
      </w:r>
      <w:r>
        <w:rPr>
          <w:noProof/>
        </w:rPr>
        <w:instrText xml:space="preserve"> PAGEREF _Toc386295455 \h </w:instrText>
      </w:r>
      <w:r>
        <w:rPr>
          <w:noProof/>
        </w:rPr>
      </w:r>
      <w:r>
        <w:rPr>
          <w:noProof/>
        </w:rPr>
        <w:fldChar w:fldCharType="separate"/>
      </w:r>
      <w:r>
        <w:rPr>
          <w:noProof/>
        </w:rPr>
        <w:t>41</w:t>
      </w:r>
      <w:r>
        <w:rPr>
          <w:noProof/>
        </w:rPr>
        <w:fldChar w:fldCharType="end"/>
      </w:r>
    </w:p>
    <w:p w14:paraId="42C5C975" w14:textId="77777777" w:rsidR="00CF13C3" w:rsidRDefault="00CF13C3">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5: Phylogenetic profile dot matrix before (left) and after (right) clustering.</w:t>
      </w:r>
      <w:r>
        <w:rPr>
          <w:noProof/>
        </w:rPr>
        <w:tab/>
      </w:r>
      <w:r>
        <w:rPr>
          <w:noProof/>
        </w:rPr>
        <w:fldChar w:fldCharType="begin"/>
      </w:r>
      <w:r>
        <w:rPr>
          <w:noProof/>
        </w:rPr>
        <w:instrText xml:space="preserve"> PAGEREF _Toc386295456 \h </w:instrText>
      </w:r>
      <w:r>
        <w:rPr>
          <w:noProof/>
        </w:rPr>
      </w:r>
      <w:r>
        <w:rPr>
          <w:noProof/>
        </w:rPr>
        <w:fldChar w:fldCharType="separate"/>
      </w:r>
      <w:r>
        <w:rPr>
          <w:noProof/>
        </w:rPr>
        <w:t>42</w:t>
      </w:r>
      <w:r>
        <w:rPr>
          <w:noProof/>
        </w:rPr>
        <w:fldChar w:fldCharType="end"/>
      </w:r>
    </w:p>
    <w:p w14:paraId="38CE5BF4" w14:textId="77777777" w:rsidR="00CF13C3" w:rsidRDefault="00CF13C3">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6: Gene age estimation based on LCA algorithm.</w:t>
      </w:r>
      <w:r>
        <w:rPr>
          <w:noProof/>
        </w:rPr>
        <w:tab/>
      </w:r>
      <w:r>
        <w:rPr>
          <w:noProof/>
        </w:rPr>
        <w:fldChar w:fldCharType="begin"/>
      </w:r>
      <w:r>
        <w:rPr>
          <w:noProof/>
        </w:rPr>
        <w:instrText xml:space="preserve"> PAGEREF _Toc386295457 \h </w:instrText>
      </w:r>
      <w:r>
        <w:rPr>
          <w:noProof/>
        </w:rPr>
      </w:r>
      <w:r>
        <w:rPr>
          <w:noProof/>
        </w:rPr>
        <w:fldChar w:fldCharType="separate"/>
      </w:r>
      <w:r>
        <w:rPr>
          <w:noProof/>
        </w:rPr>
        <w:t>42</w:t>
      </w:r>
      <w:r>
        <w:rPr>
          <w:noProof/>
        </w:rPr>
        <w:fldChar w:fldCharType="end"/>
      </w:r>
    </w:p>
    <w:p w14:paraId="5FAA804C" w14:textId="77777777" w:rsidR="00CF13C3" w:rsidRDefault="00CF13C3">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7: Distribution analysis of two integrated data and the fraction of species in the systematic group. Those distributions can be dynamically changed depending on the defined thresholds of those variables.</w:t>
      </w:r>
      <w:r>
        <w:rPr>
          <w:noProof/>
        </w:rPr>
        <w:tab/>
      </w:r>
      <w:r>
        <w:rPr>
          <w:noProof/>
        </w:rPr>
        <w:fldChar w:fldCharType="begin"/>
      </w:r>
      <w:r>
        <w:rPr>
          <w:noProof/>
        </w:rPr>
        <w:instrText xml:space="preserve"> PAGEREF _Toc386295458 \h </w:instrText>
      </w:r>
      <w:r>
        <w:rPr>
          <w:noProof/>
        </w:rPr>
      </w:r>
      <w:r>
        <w:rPr>
          <w:noProof/>
        </w:rPr>
        <w:fldChar w:fldCharType="separate"/>
      </w:r>
      <w:r>
        <w:rPr>
          <w:noProof/>
        </w:rPr>
        <w:t>43</w:t>
      </w:r>
      <w:r>
        <w:rPr>
          <w:noProof/>
        </w:rPr>
        <w:fldChar w:fldCharType="end"/>
      </w:r>
    </w:p>
    <w:p w14:paraId="2B08C997" w14:textId="77777777" w:rsidR="00CF13C3" w:rsidRDefault="00CF13C3">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8: The running time of PhyloProfile for uploading (yellow) and plotting phylogenetic profiles of all (green) or the first 30 genes (red) scales linearly with data size. (a) Running time as a function of number of genes analyzed. (b) Running time as a function of number of taxa analyzed.</w:t>
      </w:r>
      <w:r>
        <w:rPr>
          <w:noProof/>
        </w:rPr>
        <w:tab/>
      </w:r>
      <w:r>
        <w:rPr>
          <w:noProof/>
        </w:rPr>
        <w:fldChar w:fldCharType="begin"/>
      </w:r>
      <w:r>
        <w:rPr>
          <w:noProof/>
        </w:rPr>
        <w:instrText xml:space="preserve"> PAGEREF _Toc386295459 \h </w:instrText>
      </w:r>
      <w:r>
        <w:rPr>
          <w:noProof/>
        </w:rPr>
      </w:r>
      <w:r>
        <w:rPr>
          <w:noProof/>
        </w:rPr>
        <w:fldChar w:fldCharType="separate"/>
      </w:r>
      <w:r>
        <w:rPr>
          <w:noProof/>
        </w:rPr>
        <w:t>44</w:t>
      </w:r>
      <w:r>
        <w:rPr>
          <w:noProof/>
        </w:rPr>
        <w:fldChar w:fldCharType="end"/>
      </w:r>
    </w:p>
    <w:p w14:paraId="0B2A6180" w14:textId="77777777" w:rsidR="00CF13C3" w:rsidRDefault="00CF13C3">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9: RAM usage during data display increases linearly as the data matrix grows. (a) RAM usage as a function of number of genes analyzed, and (b) as a function of the number of taxa analyzed.</w:t>
      </w:r>
      <w:r>
        <w:rPr>
          <w:noProof/>
        </w:rPr>
        <w:tab/>
      </w:r>
      <w:r>
        <w:rPr>
          <w:noProof/>
        </w:rPr>
        <w:fldChar w:fldCharType="begin"/>
      </w:r>
      <w:r>
        <w:rPr>
          <w:noProof/>
        </w:rPr>
        <w:instrText xml:space="preserve"> PAGEREF _Toc386295460 \h </w:instrText>
      </w:r>
      <w:r>
        <w:rPr>
          <w:noProof/>
        </w:rPr>
      </w:r>
      <w:r>
        <w:rPr>
          <w:noProof/>
        </w:rPr>
        <w:fldChar w:fldCharType="separate"/>
      </w:r>
      <w:r>
        <w:rPr>
          <w:noProof/>
        </w:rPr>
        <w:t>45</w:t>
      </w:r>
      <w:r>
        <w:rPr>
          <w:noProof/>
        </w:rPr>
        <w:fldChar w:fldCharType="end"/>
      </w:r>
    </w:p>
    <w:p w14:paraId="73EB3574" w14:textId="77777777" w:rsidR="00CF13C3" w:rsidRDefault="00CF13C3">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1: KO annotation transfer using HamFAS approach.</w:t>
      </w:r>
      <w:r>
        <w:rPr>
          <w:noProof/>
        </w:rPr>
        <w:tab/>
      </w:r>
      <w:r>
        <w:rPr>
          <w:noProof/>
        </w:rPr>
        <w:fldChar w:fldCharType="begin"/>
      </w:r>
      <w:r>
        <w:rPr>
          <w:noProof/>
        </w:rPr>
        <w:instrText xml:space="preserve"> PAGEREF _Toc386295461 \h </w:instrText>
      </w:r>
      <w:r>
        <w:rPr>
          <w:noProof/>
        </w:rPr>
      </w:r>
      <w:r>
        <w:rPr>
          <w:noProof/>
        </w:rPr>
        <w:fldChar w:fldCharType="separate"/>
      </w:r>
      <w:r>
        <w:rPr>
          <w:noProof/>
        </w:rPr>
        <w:t>47</w:t>
      </w:r>
      <w:r>
        <w:rPr>
          <w:noProof/>
        </w:rPr>
        <w:fldChar w:fldCharType="end"/>
      </w:r>
    </w:p>
    <w:p w14:paraId="216E87B2" w14:textId="77777777" w:rsidR="00CF13C3" w:rsidRDefault="00CF13C3">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2: Distribution of T</w:t>
      </w:r>
      <w:r w:rsidRPr="00FF1128">
        <w:rPr>
          <w:noProof/>
          <w:vertAlign w:val="subscript"/>
        </w:rPr>
        <w:t>FAS_KO</w:t>
      </w:r>
      <w:r>
        <w:rPr>
          <w:noProof/>
        </w:rPr>
        <w:t xml:space="preserve"> for 12,748 KO groups</w:t>
      </w:r>
      <w:r>
        <w:rPr>
          <w:noProof/>
        </w:rPr>
        <w:tab/>
      </w:r>
      <w:r>
        <w:rPr>
          <w:noProof/>
        </w:rPr>
        <w:fldChar w:fldCharType="begin"/>
      </w:r>
      <w:r>
        <w:rPr>
          <w:noProof/>
        </w:rPr>
        <w:instrText xml:space="preserve"> PAGEREF _Toc386295462 \h </w:instrText>
      </w:r>
      <w:r>
        <w:rPr>
          <w:noProof/>
        </w:rPr>
      </w:r>
      <w:r>
        <w:rPr>
          <w:noProof/>
        </w:rPr>
        <w:fldChar w:fldCharType="separate"/>
      </w:r>
      <w:r>
        <w:rPr>
          <w:noProof/>
        </w:rPr>
        <w:t>49</w:t>
      </w:r>
      <w:r>
        <w:rPr>
          <w:noProof/>
        </w:rPr>
        <w:fldChar w:fldCharType="end"/>
      </w:r>
    </w:p>
    <w:p w14:paraId="28588883" w14:textId="77777777" w:rsidR="00CF13C3" w:rsidRDefault="00CF13C3">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3: FAS score density of KO group K00542 (left) and K07888 (right)</w:t>
      </w:r>
      <w:r>
        <w:rPr>
          <w:noProof/>
        </w:rPr>
        <w:tab/>
      </w:r>
      <w:r>
        <w:rPr>
          <w:noProof/>
        </w:rPr>
        <w:fldChar w:fldCharType="begin"/>
      </w:r>
      <w:r>
        <w:rPr>
          <w:noProof/>
        </w:rPr>
        <w:instrText xml:space="preserve"> PAGEREF _Toc386295463 \h </w:instrText>
      </w:r>
      <w:r>
        <w:rPr>
          <w:noProof/>
        </w:rPr>
      </w:r>
      <w:r>
        <w:rPr>
          <w:noProof/>
        </w:rPr>
        <w:fldChar w:fldCharType="separate"/>
      </w:r>
      <w:r>
        <w:rPr>
          <w:noProof/>
        </w:rPr>
        <w:t>50</w:t>
      </w:r>
      <w:r>
        <w:rPr>
          <w:noProof/>
        </w:rPr>
        <w:fldChar w:fldCharType="end"/>
      </w:r>
    </w:p>
    <w:p w14:paraId="6779E30D" w14:textId="77777777" w:rsidR="00CF13C3" w:rsidRDefault="00CF13C3">
      <w:pPr>
        <w:pStyle w:val="TableofFigures"/>
        <w:tabs>
          <w:tab w:val="right" w:leader="dot" w:pos="8268"/>
        </w:tabs>
        <w:rPr>
          <w:rFonts w:asciiTheme="minorHAnsi" w:eastAsiaTheme="minorEastAsia" w:hAnsiTheme="minorHAnsi"/>
          <w:smallCaps w:val="0"/>
          <w:noProof/>
          <w:sz w:val="24"/>
          <w:szCs w:val="24"/>
          <w:lang w:eastAsia="ja-JP"/>
        </w:rPr>
      </w:pPr>
      <w:r>
        <w:rPr>
          <w:noProof/>
        </w:rPr>
        <w:lastRenderedPageBreak/>
        <w:t>Figure 4</w:t>
      </w:r>
      <w:r>
        <w:rPr>
          <w:noProof/>
        </w:rPr>
        <w:noBreakHyphen/>
        <w:t>4: FAS score distribution of all HamFAS orthologs, only supported orthologs and unsupported orthologs. The red dashed vertical lines identify the mean score for each set.</w:t>
      </w:r>
      <w:r>
        <w:rPr>
          <w:noProof/>
        </w:rPr>
        <w:tab/>
      </w:r>
      <w:r>
        <w:rPr>
          <w:noProof/>
        </w:rPr>
        <w:fldChar w:fldCharType="begin"/>
      </w:r>
      <w:r>
        <w:rPr>
          <w:noProof/>
        </w:rPr>
        <w:instrText xml:space="preserve"> PAGEREF _Toc386295464 \h </w:instrText>
      </w:r>
      <w:r>
        <w:rPr>
          <w:noProof/>
        </w:rPr>
      </w:r>
      <w:r>
        <w:rPr>
          <w:noProof/>
        </w:rPr>
        <w:fldChar w:fldCharType="separate"/>
      </w:r>
      <w:r>
        <w:rPr>
          <w:noProof/>
        </w:rPr>
        <w:t>51</w:t>
      </w:r>
      <w:r>
        <w:rPr>
          <w:noProof/>
        </w:rPr>
        <w:fldChar w:fldCharType="end"/>
      </w:r>
    </w:p>
    <w:p w14:paraId="4A086547" w14:textId="77777777" w:rsidR="00CF13C3" w:rsidRDefault="00CF13C3">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5: Fraction of proteins annotated by HamFAS, BlastKOALA and KAAS</w:t>
      </w:r>
      <w:r>
        <w:rPr>
          <w:noProof/>
        </w:rPr>
        <w:tab/>
      </w:r>
      <w:r>
        <w:rPr>
          <w:noProof/>
        </w:rPr>
        <w:fldChar w:fldCharType="begin"/>
      </w:r>
      <w:r>
        <w:rPr>
          <w:noProof/>
        </w:rPr>
        <w:instrText xml:space="preserve"> PAGEREF _Toc386295465 \h </w:instrText>
      </w:r>
      <w:r>
        <w:rPr>
          <w:noProof/>
        </w:rPr>
      </w:r>
      <w:r>
        <w:rPr>
          <w:noProof/>
        </w:rPr>
        <w:fldChar w:fldCharType="separate"/>
      </w:r>
      <w:r>
        <w:rPr>
          <w:noProof/>
        </w:rPr>
        <w:t>52</w:t>
      </w:r>
      <w:r>
        <w:rPr>
          <w:noProof/>
        </w:rPr>
        <w:fldChar w:fldCharType="end"/>
      </w:r>
    </w:p>
    <w:p w14:paraId="3F2242CA" w14:textId="77777777" w:rsidR="00CF13C3" w:rsidRDefault="00CF13C3">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6: Fraction of proteins annotated by HamFAS, BlastKOALA and KAAS</w:t>
      </w:r>
      <w:r>
        <w:rPr>
          <w:noProof/>
        </w:rPr>
        <w:tab/>
      </w:r>
      <w:r>
        <w:rPr>
          <w:noProof/>
        </w:rPr>
        <w:fldChar w:fldCharType="begin"/>
      </w:r>
      <w:r>
        <w:rPr>
          <w:noProof/>
        </w:rPr>
        <w:instrText xml:space="preserve"> PAGEREF _Toc386295466 \h </w:instrText>
      </w:r>
      <w:r>
        <w:rPr>
          <w:noProof/>
        </w:rPr>
      </w:r>
      <w:r>
        <w:rPr>
          <w:noProof/>
        </w:rPr>
        <w:fldChar w:fldCharType="separate"/>
      </w:r>
      <w:r>
        <w:rPr>
          <w:noProof/>
        </w:rPr>
        <w:t>53</w:t>
      </w:r>
      <w:r>
        <w:rPr>
          <w:noProof/>
        </w:rPr>
        <w:fldChar w:fldCharType="end"/>
      </w:r>
    </w:p>
    <w:p w14:paraId="20690BBD" w14:textId="77777777" w:rsidR="00CF13C3" w:rsidRDefault="00CF13C3">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7: Length distribution of HamFAS-only proteins and the others</w:t>
      </w:r>
      <w:r>
        <w:rPr>
          <w:noProof/>
        </w:rPr>
        <w:tab/>
      </w:r>
      <w:r>
        <w:rPr>
          <w:noProof/>
        </w:rPr>
        <w:fldChar w:fldCharType="begin"/>
      </w:r>
      <w:r>
        <w:rPr>
          <w:noProof/>
        </w:rPr>
        <w:instrText xml:space="preserve"> PAGEREF _Toc386295467 \h </w:instrText>
      </w:r>
      <w:r>
        <w:rPr>
          <w:noProof/>
        </w:rPr>
      </w:r>
      <w:r>
        <w:rPr>
          <w:noProof/>
        </w:rPr>
        <w:fldChar w:fldCharType="separate"/>
      </w:r>
      <w:r>
        <w:rPr>
          <w:noProof/>
        </w:rPr>
        <w:t>54</w:t>
      </w:r>
      <w:r>
        <w:rPr>
          <w:noProof/>
        </w:rPr>
        <w:fldChar w:fldCharType="end"/>
      </w:r>
    </w:p>
    <w:p w14:paraId="78F408A8" w14:textId="77777777" w:rsidR="00CF13C3" w:rsidRDefault="00CF13C3">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8: Number of Pfam domains distribution of HamFAS-only proteins and the others</w:t>
      </w:r>
      <w:r>
        <w:rPr>
          <w:noProof/>
        </w:rPr>
        <w:tab/>
      </w:r>
      <w:r>
        <w:rPr>
          <w:noProof/>
        </w:rPr>
        <w:fldChar w:fldCharType="begin"/>
      </w:r>
      <w:r>
        <w:rPr>
          <w:noProof/>
        </w:rPr>
        <w:instrText xml:space="preserve"> PAGEREF _Toc386295468 \h </w:instrText>
      </w:r>
      <w:r>
        <w:rPr>
          <w:noProof/>
        </w:rPr>
      </w:r>
      <w:r>
        <w:rPr>
          <w:noProof/>
        </w:rPr>
        <w:fldChar w:fldCharType="separate"/>
      </w:r>
      <w:r>
        <w:rPr>
          <w:noProof/>
        </w:rPr>
        <w:t>55</w:t>
      </w:r>
      <w:r>
        <w:rPr>
          <w:noProof/>
        </w:rPr>
        <w:fldChar w:fldCharType="end"/>
      </w:r>
    </w:p>
    <w:p w14:paraId="44FCFB4F" w14:textId="77777777" w:rsidR="00CF13C3" w:rsidRDefault="00CF13C3">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9: FAS score distribution of HamFAS-only proteins and the others. . The red dashed vertical lines denode the mean score for each set.</w:t>
      </w:r>
      <w:r>
        <w:rPr>
          <w:noProof/>
        </w:rPr>
        <w:tab/>
      </w:r>
      <w:r>
        <w:rPr>
          <w:noProof/>
        </w:rPr>
        <w:fldChar w:fldCharType="begin"/>
      </w:r>
      <w:r>
        <w:rPr>
          <w:noProof/>
        </w:rPr>
        <w:instrText xml:space="preserve"> PAGEREF _Toc386295469 \h </w:instrText>
      </w:r>
      <w:r>
        <w:rPr>
          <w:noProof/>
        </w:rPr>
      </w:r>
      <w:r>
        <w:rPr>
          <w:noProof/>
        </w:rPr>
        <w:fldChar w:fldCharType="separate"/>
      </w:r>
      <w:r>
        <w:rPr>
          <w:noProof/>
        </w:rPr>
        <w:t>55</w:t>
      </w:r>
      <w:r>
        <w:rPr>
          <w:noProof/>
        </w:rPr>
        <w:fldChar w:fldCharType="end"/>
      </w:r>
    </w:p>
    <w:p w14:paraId="3841DD4B" w14:textId="77777777" w:rsidR="00CF13C3" w:rsidRDefault="00CF13C3">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10: The fractions of annotations from fungi, mammals, other eukaryotes, archaea or bacteria for KO-annotated, un-annotated proteins and HamFAS-only proteins of un-annotated set.</w:t>
      </w:r>
      <w:r>
        <w:rPr>
          <w:noProof/>
        </w:rPr>
        <w:tab/>
      </w:r>
      <w:r>
        <w:rPr>
          <w:noProof/>
        </w:rPr>
        <w:fldChar w:fldCharType="begin"/>
      </w:r>
      <w:r>
        <w:rPr>
          <w:noProof/>
        </w:rPr>
        <w:instrText xml:space="preserve"> PAGEREF _Toc386295470 \h </w:instrText>
      </w:r>
      <w:r>
        <w:rPr>
          <w:noProof/>
        </w:rPr>
      </w:r>
      <w:r>
        <w:rPr>
          <w:noProof/>
        </w:rPr>
        <w:fldChar w:fldCharType="separate"/>
      </w:r>
      <w:r>
        <w:rPr>
          <w:noProof/>
        </w:rPr>
        <w:t>56</w:t>
      </w:r>
      <w:r>
        <w:rPr>
          <w:noProof/>
        </w:rPr>
        <w:fldChar w:fldCharType="end"/>
      </w:r>
    </w:p>
    <w:p w14:paraId="51D346AF" w14:textId="77777777" w:rsidR="00CF13C3" w:rsidRDefault="00CF13C3">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11: The PPI degree distribution of 3 protein sets</w:t>
      </w:r>
      <w:r>
        <w:rPr>
          <w:noProof/>
        </w:rPr>
        <w:tab/>
      </w:r>
      <w:r>
        <w:rPr>
          <w:noProof/>
        </w:rPr>
        <w:fldChar w:fldCharType="begin"/>
      </w:r>
      <w:r>
        <w:rPr>
          <w:noProof/>
        </w:rPr>
        <w:instrText xml:space="preserve"> PAGEREF _Toc386295471 \h </w:instrText>
      </w:r>
      <w:r>
        <w:rPr>
          <w:noProof/>
        </w:rPr>
      </w:r>
      <w:r>
        <w:rPr>
          <w:noProof/>
        </w:rPr>
        <w:fldChar w:fldCharType="separate"/>
      </w:r>
      <w:r>
        <w:rPr>
          <w:noProof/>
        </w:rPr>
        <w:t>57</w:t>
      </w:r>
      <w:r>
        <w:rPr>
          <w:noProof/>
        </w:rPr>
        <w:fldChar w:fldCharType="end"/>
      </w:r>
    </w:p>
    <w:p w14:paraId="314B8982" w14:textId="77777777" w:rsidR="00CF13C3" w:rsidRDefault="00CF13C3">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12: Distribution of the number of pathways in which annotated KOs are involved</w:t>
      </w:r>
      <w:r>
        <w:rPr>
          <w:noProof/>
        </w:rPr>
        <w:tab/>
      </w:r>
      <w:r>
        <w:rPr>
          <w:noProof/>
        </w:rPr>
        <w:fldChar w:fldCharType="begin"/>
      </w:r>
      <w:r>
        <w:rPr>
          <w:noProof/>
        </w:rPr>
        <w:instrText xml:space="preserve"> PAGEREF _Toc386295472 \h </w:instrText>
      </w:r>
      <w:r>
        <w:rPr>
          <w:noProof/>
        </w:rPr>
      </w:r>
      <w:r>
        <w:rPr>
          <w:noProof/>
        </w:rPr>
        <w:fldChar w:fldCharType="separate"/>
      </w:r>
      <w:r>
        <w:rPr>
          <w:noProof/>
        </w:rPr>
        <w:t>57</w:t>
      </w:r>
      <w:r>
        <w:rPr>
          <w:noProof/>
        </w:rPr>
        <w:fldChar w:fldCharType="end"/>
      </w:r>
    </w:p>
    <w:p w14:paraId="39E70337" w14:textId="77777777" w:rsidR="00CF13C3" w:rsidRDefault="00CF13C3">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13: The numbers of HamFAS-only KOs distributed into different pathway categories</w:t>
      </w:r>
      <w:r>
        <w:rPr>
          <w:noProof/>
        </w:rPr>
        <w:tab/>
      </w:r>
      <w:r>
        <w:rPr>
          <w:noProof/>
        </w:rPr>
        <w:fldChar w:fldCharType="begin"/>
      </w:r>
      <w:r>
        <w:rPr>
          <w:noProof/>
        </w:rPr>
        <w:instrText xml:space="preserve"> PAGEREF _Toc386295473 \h </w:instrText>
      </w:r>
      <w:r>
        <w:rPr>
          <w:noProof/>
        </w:rPr>
      </w:r>
      <w:r>
        <w:rPr>
          <w:noProof/>
        </w:rPr>
        <w:fldChar w:fldCharType="separate"/>
      </w:r>
      <w:r>
        <w:rPr>
          <w:noProof/>
        </w:rPr>
        <w:t>58</w:t>
      </w:r>
      <w:r>
        <w:rPr>
          <w:noProof/>
        </w:rPr>
        <w:fldChar w:fldCharType="end"/>
      </w:r>
    </w:p>
    <w:p w14:paraId="6E73174A" w14:textId="77777777" w:rsidR="00CF13C3" w:rsidRDefault="00CF13C3">
      <w:pPr>
        <w:pStyle w:val="TableofFigures"/>
        <w:tabs>
          <w:tab w:val="right" w:leader="dot" w:pos="8268"/>
        </w:tabs>
        <w:rPr>
          <w:rFonts w:asciiTheme="minorHAnsi" w:eastAsiaTheme="minorEastAsia" w:hAnsiTheme="minorHAnsi"/>
          <w:smallCaps w:val="0"/>
          <w:noProof/>
          <w:sz w:val="24"/>
          <w:szCs w:val="24"/>
          <w:lang w:eastAsia="ja-JP"/>
        </w:rPr>
      </w:pPr>
      <w:r>
        <w:rPr>
          <w:noProof/>
        </w:rPr>
        <w:t>Figure 6</w:t>
      </w:r>
      <w:r>
        <w:rPr>
          <w:noProof/>
        </w:rPr>
        <w:noBreakHyphen/>
        <w:t>1: Distribution of FAS scores and patristic distances of KO-annotated microsporidian LCA proteins.</w:t>
      </w:r>
      <w:r>
        <w:rPr>
          <w:noProof/>
        </w:rPr>
        <w:tab/>
      </w:r>
      <w:r>
        <w:rPr>
          <w:noProof/>
        </w:rPr>
        <w:fldChar w:fldCharType="begin"/>
      </w:r>
      <w:r>
        <w:rPr>
          <w:noProof/>
        </w:rPr>
        <w:instrText xml:space="preserve"> PAGEREF _Toc386295474 \h </w:instrText>
      </w:r>
      <w:r>
        <w:rPr>
          <w:noProof/>
        </w:rPr>
      </w:r>
      <w:r>
        <w:rPr>
          <w:noProof/>
        </w:rPr>
        <w:fldChar w:fldCharType="separate"/>
      </w:r>
      <w:r>
        <w:rPr>
          <w:noProof/>
        </w:rPr>
        <w:t>62</w:t>
      </w:r>
      <w:r>
        <w:rPr>
          <w:noProof/>
        </w:rPr>
        <w:fldChar w:fldCharType="end"/>
      </w:r>
    </w:p>
    <w:p w14:paraId="50516892" w14:textId="77777777" w:rsidR="00CF13C3" w:rsidRDefault="00CF13C3">
      <w:pPr>
        <w:pStyle w:val="TableofFigures"/>
        <w:tabs>
          <w:tab w:val="right" w:leader="dot" w:pos="8268"/>
        </w:tabs>
        <w:rPr>
          <w:rFonts w:asciiTheme="minorHAnsi" w:eastAsiaTheme="minorEastAsia" w:hAnsiTheme="minorHAnsi"/>
          <w:smallCaps w:val="0"/>
          <w:noProof/>
          <w:sz w:val="24"/>
          <w:szCs w:val="24"/>
          <w:lang w:eastAsia="ja-JP"/>
        </w:rPr>
      </w:pPr>
      <w:r>
        <w:rPr>
          <w:noProof/>
        </w:rPr>
        <w:t>Figure 6</w:t>
      </w:r>
      <w:r>
        <w:rPr>
          <w:noProof/>
        </w:rPr>
        <w:noBreakHyphen/>
        <w:t>2: The distribution of microsporidia LCA proteins in different pathway categories: cellular processes (green), environmental information processing (orange), genetic information processing (purple) and metabolism (pink).</w:t>
      </w:r>
      <w:r>
        <w:rPr>
          <w:noProof/>
        </w:rPr>
        <w:tab/>
      </w:r>
      <w:r>
        <w:rPr>
          <w:noProof/>
        </w:rPr>
        <w:fldChar w:fldCharType="begin"/>
      </w:r>
      <w:r>
        <w:rPr>
          <w:noProof/>
        </w:rPr>
        <w:instrText xml:space="preserve"> PAGEREF _Toc386295475 \h </w:instrText>
      </w:r>
      <w:r>
        <w:rPr>
          <w:noProof/>
        </w:rPr>
      </w:r>
      <w:r>
        <w:rPr>
          <w:noProof/>
        </w:rPr>
        <w:fldChar w:fldCharType="separate"/>
      </w:r>
      <w:r>
        <w:rPr>
          <w:noProof/>
        </w:rPr>
        <w:t>63</w:t>
      </w:r>
      <w:r>
        <w:rPr>
          <w:noProof/>
        </w:rPr>
        <w:fldChar w:fldCharType="end"/>
      </w:r>
    </w:p>
    <w:p w14:paraId="5E257816" w14:textId="77777777" w:rsidR="00CF13C3" w:rsidRDefault="00CF13C3">
      <w:pPr>
        <w:pStyle w:val="TableofFigures"/>
        <w:tabs>
          <w:tab w:val="right" w:leader="dot" w:pos="8268"/>
        </w:tabs>
        <w:rPr>
          <w:rFonts w:asciiTheme="minorHAnsi" w:eastAsiaTheme="minorEastAsia" w:hAnsiTheme="minorHAnsi"/>
          <w:smallCaps w:val="0"/>
          <w:noProof/>
          <w:sz w:val="24"/>
          <w:szCs w:val="24"/>
          <w:lang w:eastAsia="ja-JP"/>
        </w:rPr>
      </w:pPr>
      <w:r>
        <w:rPr>
          <w:noProof/>
        </w:rPr>
        <w:t>Figure 6</w:t>
      </w:r>
      <w:r>
        <w:rPr>
          <w:noProof/>
        </w:rPr>
        <w:noBreakHyphen/>
        <w:t xml:space="preserve">3: Number of nodes (left) and edges (right) of the enriched pathways for microsporidian LCA, </w:t>
      </w:r>
      <w:r w:rsidRPr="00FF1128">
        <w:rPr>
          <w:i/>
          <w:noProof/>
        </w:rPr>
        <w:t>E.cuniculi</w:t>
      </w:r>
      <w:r>
        <w:rPr>
          <w:noProof/>
        </w:rPr>
        <w:t xml:space="preserve">, </w:t>
      </w:r>
      <w:r w:rsidRPr="00FF1128">
        <w:rPr>
          <w:i/>
          <w:noProof/>
        </w:rPr>
        <w:t>E.hellem</w:t>
      </w:r>
      <w:r>
        <w:rPr>
          <w:noProof/>
        </w:rPr>
        <w:t xml:space="preserve">, </w:t>
      </w:r>
      <w:r w:rsidRPr="00FF1128">
        <w:rPr>
          <w:i/>
          <w:noProof/>
        </w:rPr>
        <w:t>E.intestinalis</w:t>
      </w:r>
      <w:r>
        <w:rPr>
          <w:noProof/>
        </w:rPr>
        <w:t xml:space="preserve"> and </w:t>
      </w:r>
      <w:r w:rsidRPr="00FF1128">
        <w:rPr>
          <w:i/>
          <w:noProof/>
        </w:rPr>
        <w:t>N.ceranae</w:t>
      </w:r>
      <w:r>
        <w:rPr>
          <w:noProof/>
        </w:rPr>
        <w:t>.</w:t>
      </w:r>
      <w:r>
        <w:rPr>
          <w:noProof/>
        </w:rPr>
        <w:tab/>
      </w:r>
      <w:r>
        <w:rPr>
          <w:noProof/>
        </w:rPr>
        <w:fldChar w:fldCharType="begin"/>
      </w:r>
      <w:r>
        <w:rPr>
          <w:noProof/>
        </w:rPr>
        <w:instrText xml:space="preserve"> PAGEREF _Toc386295476 \h </w:instrText>
      </w:r>
      <w:r>
        <w:rPr>
          <w:noProof/>
        </w:rPr>
      </w:r>
      <w:r>
        <w:rPr>
          <w:noProof/>
        </w:rPr>
        <w:fldChar w:fldCharType="separate"/>
      </w:r>
      <w:r>
        <w:rPr>
          <w:noProof/>
        </w:rPr>
        <w:t>63</w:t>
      </w:r>
      <w:r>
        <w:rPr>
          <w:noProof/>
        </w:rPr>
        <w:fldChar w:fldCharType="end"/>
      </w:r>
    </w:p>
    <w:p w14:paraId="5E7CD608" w14:textId="77777777" w:rsidR="00CF13C3" w:rsidRDefault="00CF13C3">
      <w:pPr>
        <w:pStyle w:val="TableofFigures"/>
        <w:tabs>
          <w:tab w:val="right" w:leader="dot" w:pos="8268"/>
        </w:tabs>
        <w:rPr>
          <w:rFonts w:asciiTheme="minorHAnsi" w:eastAsiaTheme="minorEastAsia" w:hAnsiTheme="minorHAnsi"/>
          <w:smallCaps w:val="0"/>
          <w:noProof/>
          <w:sz w:val="24"/>
          <w:szCs w:val="24"/>
          <w:lang w:eastAsia="ja-JP"/>
        </w:rPr>
      </w:pPr>
      <w:r>
        <w:rPr>
          <w:noProof/>
        </w:rPr>
        <w:t>Figure 6</w:t>
      </w:r>
      <w:r>
        <w:rPr>
          <w:noProof/>
        </w:rPr>
        <w:noBreakHyphen/>
        <w:t xml:space="preserve">4: Density of average node degree, average path length and diameter (maximal path length) of microsporidian LCA, </w:t>
      </w:r>
      <w:r w:rsidRPr="00FF1128">
        <w:rPr>
          <w:i/>
          <w:noProof/>
        </w:rPr>
        <w:t>E.cuniculi</w:t>
      </w:r>
      <w:r>
        <w:rPr>
          <w:noProof/>
        </w:rPr>
        <w:t xml:space="preserve">, </w:t>
      </w:r>
      <w:r w:rsidRPr="00FF1128">
        <w:rPr>
          <w:i/>
          <w:noProof/>
        </w:rPr>
        <w:t>E.hellem</w:t>
      </w:r>
      <w:r>
        <w:rPr>
          <w:noProof/>
        </w:rPr>
        <w:t xml:space="preserve">, </w:t>
      </w:r>
      <w:r w:rsidRPr="00FF1128">
        <w:rPr>
          <w:i/>
          <w:noProof/>
        </w:rPr>
        <w:t>E.intestinali</w:t>
      </w:r>
      <w:r>
        <w:rPr>
          <w:noProof/>
        </w:rPr>
        <w:t xml:space="preserve"> and </w:t>
      </w:r>
      <w:r w:rsidRPr="00FF1128">
        <w:rPr>
          <w:i/>
          <w:noProof/>
        </w:rPr>
        <w:t>N.ceranae</w:t>
      </w:r>
      <w:r>
        <w:rPr>
          <w:noProof/>
        </w:rPr>
        <w:t xml:space="preserve"> in the enriched pathways (Amino acid, Carbohydrate, Lipid metabolism, Cell growth and death, Signal transduction, Folding, sorting and degradation).</w:t>
      </w:r>
      <w:r>
        <w:rPr>
          <w:noProof/>
        </w:rPr>
        <w:tab/>
      </w:r>
      <w:r>
        <w:rPr>
          <w:noProof/>
        </w:rPr>
        <w:fldChar w:fldCharType="begin"/>
      </w:r>
      <w:r>
        <w:rPr>
          <w:noProof/>
        </w:rPr>
        <w:instrText xml:space="preserve"> PAGEREF _Toc386295477 \h </w:instrText>
      </w:r>
      <w:r>
        <w:rPr>
          <w:noProof/>
        </w:rPr>
      </w:r>
      <w:r>
        <w:rPr>
          <w:noProof/>
        </w:rPr>
        <w:fldChar w:fldCharType="separate"/>
      </w:r>
      <w:r>
        <w:rPr>
          <w:noProof/>
        </w:rPr>
        <w:t>64</w:t>
      </w:r>
      <w:r>
        <w:rPr>
          <w:noProof/>
        </w:rPr>
        <w:fldChar w:fldCharType="end"/>
      </w:r>
    </w:p>
    <w:p w14:paraId="762BDC47" w14:textId="77777777" w:rsidR="00CF13C3" w:rsidRDefault="00CF13C3">
      <w:pPr>
        <w:pStyle w:val="TableofFigures"/>
        <w:tabs>
          <w:tab w:val="right" w:leader="dot" w:pos="8268"/>
        </w:tabs>
        <w:rPr>
          <w:rFonts w:asciiTheme="minorHAnsi" w:eastAsiaTheme="minorEastAsia" w:hAnsiTheme="minorHAnsi"/>
          <w:smallCaps w:val="0"/>
          <w:noProof/>
          <w:sz w:val="24"/>
          <w:szCs w:val="24"/>
          <w:lang w:eastAsia="ja-JP"/>
        </w:rPr>
      </w:pPr>
      <w:r>
        <w:rPr>
          <w:noProof/>
        </w:rPr>
        <w:t>Figure 6</w:t>
      </w:r>
      <w:r>
        <w:rPr>
          <w:noProof/>
        </w:rPr>
        <w:noBreakHyphen/>
        <w:t>5: The process converts Pyruvate into Acetyl-CoA with the help of pyruvate dehydrogenase complex (PDC). Beside the E1 component, which was found in the extant species, the microsporidia LCA has in additional the E3 component (red). E2 (blue) is the missing component in both LCA and contemporary microsporidia.</w:t>
      </w:r>
      <w:r>
        <w:rPr>
          <w:noProof/>
        </w:rPr>
        <w:tab/>
      </w:r>
      <w:r>
        <w:rPr>
          <w:noProof/>
        </w:rPr>
        <w:fldChar w:fldCharType="begin"/>
      </w:r>
      <w:r>
        <w:rPr>
          <w:noProof/>
        </w:rPr>
        <w:instrText xml:space="preserve"> PAGEREF _Toc386295478 \h </w:instrText>
      </w:r>
      <w:r>
        <w:rPr>
          <w:noProof/>
        </w:rPr>
      </w:r>
      <w:r>
        <w:rPr>
          <w:noProof/>
        </w:rPr>
        <w:fldChar w:fldCharType="separate"/>
      </w:r>
      <w:r>
        <w:rPr>
          <w:noProof/>
        </w:rPr>
        <w:t>65</w:t>
      </w:r>
      <w:r>
        <w:rPr>
          <w:noProof/>
        </w:rPr>
        <w:fldChar w:fldCharType="end"/>
      </w:r>
    </w:p>
    <w:p w14:paraId="0BAE74CD" w14:textId="77777777" w:rsidR="00CF13C3" w:rsidRDefault="00CF13C3">
      <w:pPr>
        <w:pStyle w:val="TableofFigures"/>
        <w:tabs>
          <w:tab w:val="right" w:leader="dot" w:pos="8268"/>
        </w:tabs>
        <w:rPr>
          <w:rFonts w:asciiTheme="minorHAnsi" w:eastAsiaTheme="minorEastAsia" w:hAnsiTheme="minorHAnsi"/>
          <w:smallCaps w:val="0"/>
          <w:noProof/>
          <w:sz w:val="24"/>
          <w:szCs w:val="24"/>
          <w:lang w:eastAsia="ja-JP"/>
        </w:rPr>
      </w:pPr>
      <w:r>
        <w:rPr>
          <w:noProof/>
        </w:rPr>
        <w:t>Figure 6</w:t>
      </w:r>
      <w:r>
        <w:rPr>
          <w:noProof/>
        </w:rPr>
        <w:noBreakHyphen/>
        <w:t>6: Scheme of the carbohydrate metabolism in microsporidia. The solid black arrows represent reactions that present in both microsporidian LCA and extant species. Red arrows are reactions, whose enzymes are found only in the LCA. The dashed black arrows indicate missing reactions.</w:t>
      </w:r>
      <w:r>
        <w:rPr>
          <w:noProof/>
        </w:rPr>
        <w:tab/>
      </w:r>
      <w:r>
        <w:rPr>
          <w:noProof/>
        </w:rPr>
        <w:fldChar w:fldCharType="begin"/>
      </w:r>
      <w:r>
        <w:rPr>
          <w:noProof/>
        </w:rPr>
        <w:instrText xml:space="preserve"> PAGEREF _Toc386295479 \h </w:instrText>
      </w:r>
      <w:r>
        <w:rPr>
          <w:noProof/>
        </w:rPr>
      </w:r>
      <w:r>
        <w:rPr>
          <w:noProof/>
        </w:rPr>
        <w:fldChar w:fldCharType="separate"/>
      </w:r>
      <w:r>
        <w:rPr>
          <w:noProof/>
        </w:rPr>
        <w:t>67</w:t>
      </w:r>
      <w:r>
        <w:rPr>
          <w:noProof/>
        </w:rPr>
        <w:fldChar w:fldCharType="end"/>
      </w:r>
    </w:p>
    <w:p w14:paraId="3EC38A41" w14:textId="77777777" w:rsidR="00CF13C3" w:rsidRDefault="00CF13C3">
      <w:pPr>
        <w:pStyle w:val="TableofFigures"/>
        <w:tabs>
          <w:tab w:val="right" w:leader="dot" w:pos="8268"/>
        </w:tabs>
        <w:rPr>
          <w:rFonts w:asciiTheme="minorHAnsi" w:eastAsiaTheme="minorEastAsia" w:hAnsiTheme="minorHAnsi"/>
          <w:smallCaps w:val="0"/>
          <w:noProof/>
          <w:sz w:val="24"/>
          <w:szCs w:val="24"/>
          <w:lang w:eastAsia="ja-JP"/>
        </w:rPr>
      </w:pPr>
      <w:r>
        <w:rPr>
          <w:noProof/>
        </w:rPr>
        <w:t>Figure 6</w:t>
      </w:r>
      <w:r>
        <w:rPr>
          <w:noProof/>
        </w:rPr>
        <w:noBreakHyphen/>
        <w:t xml:space="preserve">7: Scheme of nucleotide metabolism in microsporidia. The solid black arrows represent reactions that present in both microsporidian LCA and extant species. Red, blue and green arrows are reactions, whose enzymes are found only in the LCA, </w:t>
      </w:r>
      <w:r w:rsidRPr="00FF1128">
        <w:rPr>
          <w:i/>
          <w:noProof/>
        </w:rPr>
        <w:t>E.hellem</w:t>
      </w:r>
      <w:r>
        <w:rPr>
          <w:noProof/>
        </w:rPr>
        <w:t xml:space="preserve"> and </w:t>
      </w:r>
      <w:r w:rsidRPr="00FF1128">
        <w:rPr>
          <w:i/>
          <w:noProof/>
        </w:rPr>
        <w:t>N.ceranae</w:t>
      </w:r>
      <w:r>
        <w:rPr>
          <w:noProof/>
        </w:rPr>
        <w:t xml:space="preserve"> representatively. The dashed black arrows indicate missing reactions.</w:t>
      </w:r>
      <w:r>
        <w:rPr>
          <w:noProof/>
        </w:rPr>
        <w:tab/>
      </w:r>
      <w:r>
        <w:rPr>
          <w:noProof/>
        </w:rPr>
        <w:fldChar w:fldCharType="begin"/>
      </w:r>
      <w:r>
        <w:rPr>
          <w:noProof/>
        </w:rPr>
        <w:instrText xml:space="preserve"> PAGEREF _Toc386295480 \h </w:instrText>
      </w:r>
      <w:r>
        <w:rPr>
          <w:noProof/>
        </w:rPr>
      </w:r>
      <w:r>
        <w:rPr>
          <w:noProof/>
        </w:rPr>
        <w:fldChar w:fldCharType="separate"/>
      </w:r>
      <w:r>
        <w:rPr>
          <w:noProof/>
        </w:rPr>
        <w:t>68</w:t>
      </w:r>
      <w:r>
        <w:rPr>
          <w:noProof/>
        </w:rPr>
        <w:fldChar w:fldCharType="end"/>
      </w:r>
    </w:p>
    <w:p w14:paraId="6E9BB8C7" w14:textId="77777777" w:rsidR="00CF13C3" w:rsidRDefault="00CF13C3">
      <w:pPr>
        <w:pStyle w:val="TableofFigures"/>
        <w:tabs>
          <w:tab w:val="right" w:leader="dot" w:pos="8268"/>
        </w:tabs>
        <w:rPr>
          <w:rFonts w:asciiTheme="minorHAnsi" w:eastAsiaTheme="minorEastAsia" w:hAnsiTheme="minorHAnsi"/>
          <w:smallCaps w:val="0"/>
          <w:noProof/>
          <w:sz w:val="24"/>
          <w:szCs w:val="24"/>
          <w:lang w:eastAsia="ja-JP"/>
        </w:rPr>
      </w:pPr>
      <w:r>
        <w:rPr>
          <w:noProof/>
        </w:rPr>
        <w:t>Figure 6</w:t>
      </w:r>
      <w:r>
        <w:rPr>
          <w:noProof/>
        </w:rPr>
        <w:noBreakHyphen/>
        <w:t>8: Phylogenetic profile of 3 microsporidian LCA NTT proteins</w:t>
      </w:r>
      <w:r>
        <w:rPr>
          <w:noProof/>
        </w:rPr>
        <w:tab/>
      </w:r>
      <w:r>
        <w:rPr>
          <w:noProof/>
        </w:rPr>
        <w:fldChar w:fldCharType="begin"/>
      </w:r>
      <w:r>
        <w:rPr>
          <w:noProof/>
        </w:rPr>
        <w:instrText xml:space="preserve"> PAGEREF _Toc386295481 \h </w:instrText>
      </w:r>
      <w:r>
        <w:rPr>
          <w:noProof/>
        </w:rPr>
      </w:r>
      <w:r>
        <w:rPr>
          <w:noProof/>
        </w:rPr>
        <w:fldChar w:fldCharType="separate"/>
      </w:r>
      <w:r>
        <w:rPr>
          <w:noProof/>
        </w:rPr>
        <w:t>69</w:t>
      </w:r>
      <w:r>
        <w:rPr>
          <w:noProof/>
        </w:rPr>
        <w:fldChar w:fldCharType="end"/>
      </w:r>
    </w:p>
    <w:p w14:paraId="670C89F9" w14:textId="77777777" w:rsidR="00CF13C3" w:rsidRDefault="00CF13C3">
      <w:pPr>
        <w:pStyle w:val="TableofFigures"/>
        <w:tabs>
          <w:tab w:val="right" w:leader="dot" w:pos="8268"/>
        </w:tabs>
        <w:rPr>
          <w:rFonts w:asciiTheme="minorHAnsi" w:eastAsiaTheme="minorEastAsia" w:hAnsiTheme="minorHAnsi"/>
          <w:smallCaps w:val="0"/>
          <w:noProof/>
          <w:sz w:val="24"/>
          <w:szCs w:val="24"/>
          <w:lang w:eastAsia="ja-JP"/>
        </w:rPr>
      </w:pPr>
      <w:r>
        <w:rPr>
          <w:noProof/>
        </w:rPr>
        <w:lastRenderedPageBreak/>
        <w:t>Figure 6</w:t>
      </w:r>
      <w:r>
        <w:rPr>
          <w:noProof/>
        </w:rPr>
        <w:noBreakHyphen/>
        <w:t xml:space="preserve">9: Domain architecture of </w:t>
      </w:r>
      <w:r w:rsidRPr="00FF1128">
        <w:rPr>
          <w:i/>
          <w:noProof/>
        </w:rPr>
        <w:t>E.hellem</w:t>
      </w:r>
      <w:r>
        <w:rPr>
          <w:noProof/>
        </w:rPr>
        <w:t xml:space="preserve"> protein (enche_5516_1:EHEL_100430) and its ortholog (chltr_5669_1:1220) of the bacteria </w:t>
      </w:r>
      <w:r w:rsidRPr="00FF1128">
        <w:rPr>
          <w:i/>
          <w:noProof/>
        </w:rPr>
        <w:t>Chlamydia trachomatis</w:t>
      </w:r>
      <w:r>
        <w:rPr>
          <w:noProof/>
        </w:rPr>
        <w:t>.</w:t>
      </w:r>
      <w:r>
        <w:rPr>
          <w:noProof/>
        </w:rPr>
        <w:tab/>
      </w:r>
      <w:r>
        <w:rPr>
          <w:noProof/>
        </w:rPr>
        <w:fldChar w:fldCharType="begin"/>
      </w:r>
      <w:r>
        <w:rPr>
          <w:noProof/>
        </w:rPr>
        <w:instrText xml:space="preserve"> PAGEREF _Toc386295482 \h </w:instrText>
      </w:r>
      <w:r>
        <w:rPr>
          <w:noProof/>
        </w:rPr>
      </w:r>
      <w:r>
        <w:rPr>
          <w:noProof/>
        </w:rPr>
        <w:fldChar w:fldCharType="separate"/>
      </w:r>
      <w:r>
        <w:rPr>
          <w:noProof/>
        </w:rPr>
        <w:t>70</w:t>
      </w:r>
      <w:r>
        <w:rPr>
          <w:noProof/>
        </w:rPr>
        <w:fldChar w:fldCharType="end"/>
      </w:r>
    </w:p>
    <w:p w14:paraId="67161402" w14:textId="77777777" w:rsidR="00CF13C3" w:rsidRDefault="00CF13C3">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1: Fraction of proteins annotated by BlastKOALA, KAAS and HamFAS after excluding annotations from archaea and bacteria reference orthologs (A) or original HamFAS (B)</w:t>
      </w:r>
      <w:r>
        <w:rPr>
          <w:noProof/>
        </w:rPr>
        <w:tab/>
      </w:r>
      <w:r>
        <w:rPr>
          <w:noProof/>
        </w:rPr>
        <w:fldChar w:fldCharType="begin"/>
      </w:r>
      <w:r>
        <w:rPr>
          <w:noProof/>
        </w:rPr>
        <w:instrText xml:space="preserve"> PAGEREF _Toc386295483 \h </w:instrText>
      </w:r>
      <w:r>
        <w:rPr>
          <w:noProof/>
        </w:rPr>
      </w:r>
      <w:r>
        <w:rPr>
          <w:noProof/>
        </w:rPr>
        <w:fldChar w:fldCharType="separate"/>
      </w:r>
      <w:r>
        <w:rPr>
          <w:noProof/>
        </w:rPr>
        <w:t>117</w:t>
      </w:r>
      <w:r>
        <w:rPr>
          <w:noProof/>
        </w:rPr>
        <w:fldChar w:fldCharType="end"/>
      </w:r>
    </w:p>
    <w:p w14:paraId="550A88E9" w14:textId="77777777" w:rsidR="00CF13C3" w:rsidRDefault="00CF13C3">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2: Phylogenetic profile of 44 HamFAS-only proteins that annotated based on archaea and bacterial orthologs.</w:t>
      </w:r>
      <w:r>
        <w:rPr>
          <w:noProof/>
        </w:rPr>
        <w:tab/>
      </w:r>
      <w:r>
        <w:rPr>
          <w:noProof/>
        </w:rPr>
        <w:fldChar w:fldCharType="begin"/>
      </w:r>
      <w:r>
        <w:rPr>
          <w:noProof/>
        </w:rPr>
        <w:instrText xml:space="preserve"> PAGEREF _Toc386295484 \h </w:instrText>
      </w:r>
      <w:r>
        <w:rPr>
          <w:noProof/>
        </w:rPr>
      </w:r>
      <w:r>
        <w:rPr>
          <w:noProof/>
        </w:rPr>
        <w:fldChar w:fldCharType="separate"/>
      </w:r>
      <w:r>
        <w:rPr>
          <w:noProof/>
        </w:rPr>
        <w:t>117</w:t>
      </w:r>
      <w:r>
        <w:rPr>
          <w:noProof/>
        </w:rPr>
        <w:fldChar w:fldCharType="end"/>
      </w:r>
    </w:p>
    <w:p w14:paraId="103339F9" w14:textId="77777777" w:rsidR="00CF13C3" w:rsidRDefault="00CF13C3">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3: Phylogenetic profile of 12 un-annotated proteins that annotated by HamFAS and at least one other approach (BlastKOALA and/or KAAS), where their annotations originate from archaea or bacteria reference taxa.</w:t>
      </w:r>
      <w:r>
        <w:rPr>
          <w:noProof/>
        </w:rPr>
        <w:tab/>
      </w:r>
      <w:r>
        <w:rPr>
          <w:noProof/>
        </w:rPr>
        <w:fldChar w:fldCharType="begin"/>
      </w:r>
      <w:r>
        <w:rPr>
          <w:noProof/>
        </w:rPr>
        <w:instrText xml:space="preserve"> PAGEREF _Toc386295485 \h </w:instrText>
      </w:r>
      <w:r>
        <w:rPr>
          <w:noProof/>
        </w:rPr>
      </w:r>
      <w:r>
        <w:rPr>
          <w:noProof/>
        </w:rPr>
        <w:fldChar w:fldCharType="separate"/>
      </w:r>
      <w:r>
        <w:rPr>
          <w:noProof/>
        </w:rPr>
        <w:t>118</w:t>
      </w:r>
      <w:r>
        <w:rPr>
          <w:noProof/>
        </w:rPr>
        <w:fldChar w:fldCharType="end"/>
      </w:r>
    </w:p>
    <w:p w14:paraId="1843CB71" w14:textId="77777777" w:rsidR="00CF13C3" w:rsidRDefault="00CF13C3">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4: Purine metabolism for HamFAS annotated yeast proteins. Green highlighted boxes are yeast proteins already present in the KEGG database. Red boxes are complementary proteins from the HamFAS-only annotation. The pathway scheme was obtained from KEGG.</w:t>
      </w:r>
      <w:r>
        <w:rPr>
          <w:noProof/>
        </w:rPr>
        <w:tab/>
      </w:r>
      <w:r>
        <w:rPr>
          <w:noProof/>
        </w:rPr>
        <w:fldChar w:fldCharType="begin"/>
      </w:r>
      <w:r>
        <w:rPr>
          <w:noProof/>
        </w:rPr>
        <w:instrText xml:space="preserve"> PAGEREF _Toc386295486 \h </w:instrText>
      </w:r>
      <w:r>
        <w:rPr>
          <w:noProof/>
        </w:rPr>
      </w:r>
      <w:r>
        <w:rPr>
          <w:noProof/>
        </w:rPr>
        <w:fldChar w:fldCharType="separate"/>
      </w:r>
      <w:r>
        <w:rPr>
          <w:noProof/>
        </w:rPr>
        <w:t>118</w:t>
      </w:r>
      <w:r>
        <w:rPr>
          <w:noProof/>
        </w:rPr>
        <w:fldChar w:fldCharType="end"/>
      </w:r>
    </w:p>
    <w:p w14:paraId="7BE07A8D" w14:textId="77777777" w:rsidR="00CF13C3" w:rsidRDefault="00CF13C3">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5: Pyrimidine metabolism for HamFAS annotated yeast proteins. Green highlighted boxes are yeast proteins already present in the KEGG database. Red boxes are complementary proteins from the HamFAS-only annotation. The pathway scheme was obtained from KEGG.</w:t>
      </w:r>
      <w:r>
        <w:rPr>
          <w:noProof/>
        </w:rPr>
        <w:tab/>
      </w:r>
      <w:r>
        <w:rPr>
          <w:noProof/>
        </w:rPr>
        <w:fldChar w:fldCharType="begin"/>
      </w:r>
      <w:r>
        <w:rPr>
          <w:noProof/>
        </w:rPr>
        <w:instrText xml:space="preserve"> PAGEREF _Toc386295487 \h </w:instrText>
      </w:r>
      <w:r>
        <w:rPr>
          <w:noProof/>
        </w:rPr>
      </w:r>
      <w:r>
        <w:rPr>
          <w:noProof/>
        </w:rPr>
        <w:fldChar w:fldCharType="separate"/>
      </w:r>
      <w:r>
        <w:rPr>
          <w:noProof/>
        </w:rPr>
        <w:t>119</w:t>
      </w:r>
      <w:r>
        <w:rPr>
          <w:noProof/>
        </w:rPr>
        <w:fldChar w:fldCharType="end"/>
      </w:r>
    </w:p>
    <w:p w14:paraId="6DCA5E84" w14:textId="77777777" w:rsidR="00CF13C3" w:rsidRDefault="00CF13C3">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6: Inositol phosphate metabolism for HamFAS annotated yeast proteins. Green highlighted boxes are yeast proteins already present in the KEGG database. Red boxes are complementary proteins from the HamFAS-only annotation. The pathway scheme was obtained from KEGG.</w:t>
      </w:r>
      <w:r>
        <w:rPr>
          <w:noProof/>
        </w:rPr>
        <w:tab/>
      </w:r>
      <w:r>
        <w:rPr>
          <w:noProof/>
        </w:rPr>
        <w:fldChar w:fldCharType="begin"/>
      </w:r>
      <w:r>
        <w:rPr>
          <w:noProof/>
        </w:rPr>
        <w:instrText xml:space="preserve"> PAGEREF _Toc386295488 \h </w:instrText>
      </w:r>
      <w:r>
        <w:rPr>
          <w:noProof/>
        </w:rPr>
      </w:r>
      <w:r>
        <w:rPr>
          <w:noProof/>
        </w:rPr>
        <w:fldChar w:fldCharType="separate"/>
      </w:r>
      <w:r>
        <w:rPr>
          <w:noProof/>
        </w:rPr>
        <w:t>119</w:t>
      </w:r>
      <w:r>
        <w:rPr>
          <w:noProof/>
        </w:rPr>
        <w:fldChar w:fldCharType="end"/>
      </w:r>
    </w:p>
    <w:p w14:paraId="0798F25B" w14:textId="77777777" w:rsidR="00CF13C3" w:rsidRDefault="00CF13C3">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7: Phosphatidylinositol signaling system for HamFAS annotated yeast proteins. Green highlighted boxes are yeast proteins already present in the KEGG database. Red boxes are complementary proteins from the HamFAS-only annotation. The pathway scheme was obtained from KEGG.</w:t>
      </w:r>
      <w:r>
        <w:rPr>
          <w:noProof/>
        </w:rPr>
        <w:tab/>
      </w:r>
      <w:r>
        <w:rPr>
          <w:noProof/>
        </w:rPr>
        <w:fldChar w:fldCharType="begin"/>
      </w:r>
      <w:r>
        <w:rPr>
          <w:noProof/>
        </w:rPr>
        <w:instrText xml:space="preserve"> PAGEREF _Toc386295489 \h </w:instrText>
      </w:r>
      <w:r>
        <w:rPr>
          <w:noProof/>
        </w:rPr>
      </w:r>
      <w:r>
        <w:rPr>
          <w:noProof/>
        </w:rPr>
        <w:fldChar w:fldCharType="separate"/>
      </w:r>
      <w:r>
        <w:rPr>
          <w:noProof/>
        </w:rPr>
        <w:t>120</w:t>
      </w:r>
      <w:r>
        <w:rPr>
          <w:noProof/>
        </w:rPr>
        <w:fldChar w:fldCharType="end"/>
      </w:r>
    </w:p>
    <w:p w14:paraId="11963F0A" w14:textId="77777777" w:rsidR="00CF13C3" w:rsidRDefault="00CF13C3">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 xml:space="preserve">8: Number of proteins participating in difference KEGG pathways. Colors denote taxa: dark green for the microsporidian LCA, orange for </w:t>
      </w:r>
      <w:r w:rsidRPr="00FF1128">
        <w:rPr>
          <w:i/>
          <w:noProof/>
        </w:rPr>
        <w:t>E.cuniculi</w:t>
      </w:r>
      <w:r>
        <w:rPr>
          <w:noProof/>
        </w:rPr>
        <w:t xml:space="preserve">, purple for </w:t>
      </w:r>
      <w:r w:rsidRPr="00FF1128">
        <w:rPr>
          <w:i/>
          <w:noProof/>
        </w:rPr>
        <w:t>E.hellem</w:t>
      </w:r>
      <w:r>
        <w:rPr>
          <w:noProof/>
        </w:rPr>
        <w:t xml:space="preserve">, pink for </w:t>
      </w:r>
      <w:r w:rsidRPr="00FF1128">
        <w:rPr>
          <w:i/>
          <w:noProof/>
        </w:rPr>
        <w:t>E.intestinalis</w:t>
      </w:r>
      <w:r>
        <w:rPr>
          <w:noProof/>
        </w:rPr>
        <w:t xml:space="preserve">, light green for </w:t>
      </w:r>
      <w:r w:rsidRPr="00FF1128">
        <w:rPr>
          <w:i/>
          <w:noProof/>
        </w:rPr>
        <w:t>N.ceranae</w:t>
      </w:r>
      <w:r>
        <w:rPr>
          <w:noProof/>
        </w:rPr>
        <w:t xml:space="preserve"> and yellow for </w:t>
      </w:r>
      <w:r w:rsidRPr="00FF1128">
        <w:rPr>
          <w:i/>
          <w:noProof/>
        </w:rPr>
        <w:t>S.cerevisiae</w:t>
      </w:r>
      <w:r>
        <w:rPr>
          <w:noProof/>
        </w:rPr>
        <w:t>.</w:t>
      </w:r>
      <w:r>
        <w:rPr>
          <w:noProof/>
        </w:rPr>
        <w:tab/>
      </w:r>
      <w:r>
        <w:rPr>
          <w:noProof/>
        </w:rPr>
        <w:fldChar w:fldCharType="begin"/>
      </w:r>
      <w:r>
        <w:rPr>
          <w:noProof/>
        </w:rPr>
        <w:instrText xml:space="preserve"> PAGEREF _Toc386295490 \h </w:instrText>
      </w:r>
      <w:r>
        <w:rPr>
          <w:noProof/>
        </w:rPr>
      </w:r>
      <w:r>
        <w:rPr>
          <w:noProof/>
        </w:rPr>
        <w:fldChar w:fldCharType="separate"/>
      </w:r>
      <w:r>
        <w:rPr>
          <w:noProof/>
        </w:rPr>
        <w:t>121</w:t>
      </w:r>
      <w:r>
        <w:rPr>
          <w:noProof/>
        </w:rPr>
        <w:fldChar w:fldCharType="end"/>
      </w:r>
    </w:p>
    <w:p w14:paraId="4BFD1C07" w14:textId="77777777" w:rsidR="00CF13C3" w:rsidRDefault="00CF13C3">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9: Scheme of some possible amino acid metabolisms in the microsporidian LCA. Red arrows indicate reactions that could be found only in the LCA, while solid black arrows are the one present in both LCA and extant microsporidia. Dashed black arrows are missing reactions.</w:t>
      </w:r>
      <w:r>
        <w:rPr>
          <w:noProof/>
        </w:rPr>
        <w:tab/>
      </w:r>
      <w:r>
        <w:rPr>
          <w:noProof/>
        </w:rPr>
        <w:fldChar w:fldCharType="begin"/>
      </w:r>
      <w:r>
        <w:rPr>
          <w:noProof/>
        </w:rPr>
        <w:instrText xml:space="preserve"> PAGEREF _Toc386295491 \h </w:instrText>
      </w:r>
      <w:r>
        <w:rPr>
          <w:noProof/>
        </w:rPr>
      </w:r>
      <w:r>
        <w:rPr>
          <w:noProof/>
        </w:rPr>
        <w:fldChar w:fldCharType="separate"/>
      </w:r>
      <w:r>
        <w:rPr>
          <w:noProof/>
        </w:rPr>
        <w:t>121</w:t>
      </w:r>
      <w:r>
        <w:rPr>
          <w:noProof/>
        </w:rPr>
        <w:fldChar w:fldCharType="end"/>
      </w:r>
    </w:p>
    <w:p w14:paraId="482917A0" w14:textId="77777777" w:rsidR="00CF13C3" w:rsidRDefault="00CF13C3">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10: Scheme of glycerophospholipid metabolism in the microsporidia LCA. Red arrows indicate reactions that could be found only in the LCA, while solid black arrows are the one present in both LCA and extant microsporidia.</w:t>
      </w:r>
      <w:r>
        <w:rPr>
          <w:noProof/>
        </w:rPr>
        <w:tab/>
      </w:r>
      <w:r>
        <w:rPr>
          <w:noProof/>
        </w:rPr>
        <w:fldChar w:fldCharType="begin"/>
      </w:r>
      <w:r>
        <w:rPr>
          <w:noProof/>
        </w:rPr>
        <w:instrText xml:space="preserve"> PAGEREF _Toc386295492 \h </w:instrText>
      </w:r>
      <w:r>
        <w:rPr>
          <w:noProof/>
        </w:rPr>
      </w:r>
      <w:r>
        <w:rPr>
          <w:noProof/>
        </w:rPr>
        <w:fldChar w:fldCharType="separate"/>
      </w:r>
      <w:r>
        <w:rPr>
          <w:noProof/>
        </w:rPr>
        <w:t>122</w:t>
      </w:r>
      <w:r>
        <w:rPr>
          <w:noProof/>
        </w:rPr>
        <w:fldChar w:fldCharType="end"/>
      </w:r>
    </w:p>
    <w:p w14:paraId="6B7C4238" w14:textId="77777777" w:rsidR="00CF13C3" w:rsidRDefault="00CF13C3">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 xml:space="preserve">11: Scheme of homologous recombination in the microsporidian LCA in comparison to 4 extant species. The mapped proteins are highlighted. The order of the color bars in each annotated proteins is: the microsporidia LCA, </w:t>
      </w:r>
      <w:r w:rsidRPr="00FF1128">
        <w:rPr>
          <w:i/>
          <w:noProof/>
        </w:rPr>
        <w:t>E.cuniculi</w:t>
      </w:r>
      <w:r>
        <w:rPr>
          <w:noProof/>
        </w:rPr>
        <w:t xml:space="preserve">, </w:t>
      </w:r>
      <w:r w:rsidRPr="00FF1128">
        <w:rPr>
          <w:i/>
          <w:noProof/>
        </w:rPr>
        <w:t>E.hellem</w:t>
      </w:r>
      <w:r>
        <w:rPr>
          <w:noProof/>
        </w:rPr>
        <w:t xml:space="preserve">, </w:t>
      </w:r>
      <w:r w:rsidRPr="00FF1128">
        <w:rPr>
          <w:i/>
          <w:noProof/>
        </w:rPr>
        <w:t>E.intestinalis</w:t>
      </w:r>
      <w:r>
        <w:rPr>
          <w:noProof/>
        </w:rPr>
        <w:t xml:space="preserve"> and </w:t>
      </w:r>
      <w:r w:rsidRPr="00FF1128">
        <w:rPr>
          <w:i/>
          <w:noProof/>
        </w:rPr>
        <w:t>N.ceranae</w:t>
      </w:r>
      <w:r>
        <w:rPr>
          <w:noProof/>
        </w:rPr>
        <w:t>. Image obtained from KEGG Mapper.</w:t>
      </w:r>
      <w:r>
        <w:rPr>
          <w:noProof/>
        </w:rPr>
        <w:tab/>
      </w:r>
      <w:r>
        <w:rPr>
          <w:noProof/>
        </w:rPr>
        <w:fldChar w:fldCharType="begin"/>
      </w:r>
      <w:r>
        <w:rPr>
          <w:noProof/>
        </w:rPr>
        <w:instrText xml:space="preserve"> PAGEREF _Toc386295493 \h </w:instrText>
      </w:r>
      <w:r>
        <w:rPr>
          <w:noProof/>
        </w:rPr>
      </w:r>
      <w:r>
        <w:rPr>
          <w:noProof/>
        </w:rPr>
        <w:fldChar w:fldCharType="separate"/>
      </w:r>
      <w:r>
        <w:rPr>
          <w:noProof/>
        </w:rPr>
        <w:t>122</w:t>
      </w:r>
      <w:r>
        <w:rPr>
          <w:noProof/>
        </w:rPr>
        <w:fldChar w:fldCharType="end"/>
      </w:r>
    </w:p>
    <w:p w14:paraId="19054A2B" w14:textId="77777777" w:rsidR="00CF13C3" w:rsidRDefault="00CF13C3">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 xml:space="preserve">12: Scheme of base excision repair process in the microsporidian LCA in comparison to 4 extant species. The mapped proteins are highlighted. The order of the color bars in each annotated proteins is: the microsporidia LCA, </w:t>
      </w:r>
      <w:r w:rsidRPr="00FF1128">
        <w:rPr>
          <w:i/>
          <w:noProof/>
        </w:rPr>
        <w:t>E.cuniculi</w:t>
      </w:r>
      <w:r>
        <w:rPr>
          <w:noProof/>
        </w:rPr>
        <w:t xml:space="preserve">, </w:t>
      </w:r>
      <w:r w:rsidRPr="00FF1128">
        <w:rPr>
          <w:i/>
          <w:noProof/>
        </w:rPr>
        <w:t>E.hellem</w:t>
      </w:r>
      <w:r>
        <w:rPr>
          <w:noProof/>
        </w:rPr>
        <w:t xml:space="preserve">, </w:t>
      </w:r>
      <w:r w:rsidRPr="00FF1128">
        <w:rPr>
          <w:i/>
          <w:noProof/>
        </w:rPr>
        <w:t>E.intestinalis</w:t>
      </w:r>
      <w:r>
        <w:rPr>
          <w:noProof/>
        </w:rPr>
        <w:t xml:space="preserve"> and </w:t>
      </w:r>
      <w:r w:rsidRPr="00FF1128">
        <w:rPr>
          <w:i/>
          <w:noProof/>
        </w:rPr>
        <w:t>N.ceranae</w:t>
      </w:r>
      <w:r>
        <w:rPr>
          <w:noProof/>
        </w:rPr>
        <w:t>. Image obtained from KEGG Mapper.</w:t>
      </w:r>
      <w:r>
        <w:rPr>
          <w:noProof/>
        </w:rPr>
        <w:tab/>
      </w:r>
      <w:r>
        <w:rPr>
          <w:noProof/>
        </w:rPr>
        <w:fldChar w:fldCharType="begin"/>
      </w:r>
      <w:r>
        <w:rPr>
          <w:noProof/>
        </w:rPr>
        <w:instrText xml:space="preserve"> PAGEREF _Toc386295494 \h </w:instrText>
      </w:r>
      <w:r>
        <w:rPr>
          <w:noProof/>
        </w:rPr>
      </w:r>
      <w:r>
        <w:rPr>
          <w:noProof/>
        </w:rPr>
        <w:fldChar w:fldCharType="separate"/>
      </w:r>
      <w:r>
        <w:rPr>
          <w:noProof/>
        </w:rPr>
        <w:t>123</w:t>
      </w:r>
      <w:r>
        <w:rPr>
          <w:noProof/>
        </w:rPr>
        <w:fldChar w:fldCharType="end"/>
      </w:r>
    </w:p>
    <w:p w14:paraId="7AFB15C8" w14:textId="77777777" w:rsidR="00CF13C3" w:rsidRDefault="00CF13C3">
      <w:pPr>
        <w:pStyle w:val="TableofFigures"/>
        <w:tabs>
          <w:tab w:val="right" w:leader="dot" w:pos="8268"/>
        </w:tabs>
        <w:rPr>
          <w:rFonts w:asciiTheme="minorHAnsi" w:eastAsiaTheme="minorEastAsia" w:hAnsiTheme="minorHAnsi"/>
          <w:smallCaps w:val="0"/>
          <w:noProof/>
          <w:sz w:val="24"/>
          <w:szCs w:val="24"/>
          <w:lang w:eastAsia="ja-JP"/>
        </w:rPr>
      </w:pPr>
      <w:r>
        <w:rPr>
          <w:noProof/>
        </w:rPr>
        <w:lastRenderedPageBreak/>
        <w:t>Figure A</w:t>
      </w:r>
      <w:r>
        <w:rPr>
          <w:noProof/>
        </w:rPr>
        <w:noBreakHyphen/>
        <w:t xml:space="preserve">13: Scheme of cellular senescence pathway in the microsporidian LCA in comparison to 4 extant species. The mapped proteins are highlighted. The order of the color bars in each annotated proteins is: the microsporidia LCA, </w:t>
      </w:r>
      <w:r w:rsidRPr="00FF1128">
        <w:rPr>
          <w:i/>
          <w:noProof/>
        </w:rPr>
        <w:t>E.cuniculi</w:t>
      </w:r>
      <w:r>
        <w:rPr>
          <w:noProof/>
        </w:rPr>
        <w:t xml:space="preserve">, </w:t>
      </w:r>
      <w:r w:rsidRPr="00FF1128">
        <w:rPr>
          <w:i/>
          <w:noProof/>
        </w:rPr>
        <w:t>E.hellem</w:t>
      </w:r>
      <w:r>
        <w:rPr>
          <w:noProof/>
        </w:rPr>
        <w:t xml:space="preserve">, </w:t>
      </w:r>
      <w:r w:rsidRPr="00FF1128">
        <w:rPr>
          <w:i/>
          <w:noProof/>
        </w:rPr>
        <w:t>E.intestinalis</w:t>
      </w:r>
      <w:r>
        <w:rPr>
          <w:noProof/>
        </w:rPr>
        <w:t xml:space="preserve"> and </w:t>
      </w:r>
      <w:r w:rsidRPr="00FF1128">
        <w:rPr>
          <w:i/>
          <w:noProof/>
        </w:rPr>
        <w:t>N.ceranae</w:t>
      </w:r>
      <w:r>
        <w:rPr>
          <w:noProof/>
        </w:rPr>
        <w:t>. Image obtained from KEGG Mapper.</w:t>
      </w:r>
      <w:r>
        <w:rPr>
          <w:noProof/>
        </w:rPr>
        <w:tab/>
      </w:r>
      <w:r>
        <w:rPr>
          <w:noProof/>
        </w:rPr>
        <w:fldChar w:fldCharType="begin"/>
      </w:r>
      <w:r>
        <w:rPr>
          <w:noProof/>
        </w:rPr>
        <w:instrText xml:space="preserve"> PAGEREF _Toc386295495 \h </w:instrText>
      </w:r>
      <w:r>
        <w:rPr>
          <w:noProof/>
        </w:rPr>
      </w:r>
      <w:r>
        <w:rPr>
          <w:noProof/>
        </w:rPr>
        <w:fldChar w:fldCharType="separate"/>
      </w:r>
      <w:r>
        <w:rPr>
          <w:noProof/>
        </w:rPr>
        <w:t>124</w:t>
      </w:r>
      <w:r>
        <w:rPr>
          <w:noProof/>
        </w:rPr>
        <w:fldChar w:fldCharType="end"/>
      </w:r>
    </w:p>
    <w:p w14:paraId="03FFF26E" w14:textId="77777777" w:rsidR="00024476" w:rsidRDefault="00F01C96" w:rsidP="008D799A">
      <w:pPr>
        <w:spacing w:after="0" w:line="360" w:lineRule="auto"/>
        <w:rPr>
          <w:szCs w:val="24"/>
          <w:highlight w:val="green"/>
        </w:rPr>
      </w:pPr>
      <w:r>
        <w:rPr>
          <w:szCs w:val="24"/>
          <w:highlight w:val="green"/>
        </w:rPr>
        <w:fldChar w:fldCharType="end"/>
      </w:r>
    </w:p>
    <w:p w14:paraId="6282D918" w14:textId="77777777" w:rsidR="00F01C96" w:rsidRDefault="00F01C96" w:rsidP="008D799A">
      <w:pPr>
        <w:spacing w:after="0" w:line="360" w:lineRule="auto"/>
        <w:rPr>
          <w:szCs w:val="24"/>
          <w:highlight w:val="green"/>
        </w:rPr>
      </w:pPr>
    </w:p>
    <w:p w14:paraId="50CF598A" w14:textId="77777777" w:rsidR="00F01C96" w:rsidRDefault="00F01C96" w:rsidP="008D799A">
      <w:pPr>
        <w:spacing w:after="0" w:line="360" w:lineRule="auto"/>
        <w:rPr>
          <w:szCs w:val="24"/>
          <w:highlight w:val="green"/>
        </w:rPr>
        <w:sectPr w:rsidR="00F01C96" w:rsidSect="002D610C">
          <w:footerReference w:type="default" r:id="rId15"/>
          <w:footnotePr>
            <w:pos w:val="beneathText"/>
          </w:footnotePr>
          <w:endnotePr>
            <w:numFmt w:val="decimal"/>
          </w:endnotePr>
          <w:pgSz w:w="11906" w:h="16838"/>
          <w:pgMar w:top="1418" w:right="1814" w:bottom="1418" w:left="1814" w:header="709" w:footer="709" w:gutter="0"/>
          <w:pgNumType w:fmt="upperRoman" w:start="1"/>
          <w:cols w:space="708"/>
          <w:docGrid w:linePitch="360"/>
        </w:sectPr>
      </w:pPr>
    </w:p>
    <w:p w14:paraId="4F69F287" w14:textId="77777777" w:rsidR="00024476" w:rsidRDefault="00024476" w:rsidP="00FC6093">
      <w:pPr>
        <w:pStyle w:val="Heading1"/>
        <w:numPr>
          <w:ilvl w:val="0"/>
          <w:numId w:val="0"/>
        </w:numPr>
      </w:pPr>
      <w:bookmarkStart w:id="4" w:name="_Toc384627473"/>
      <w:bookmarkStart w:id="5" w:name="_Toc386295367"/>
      <w:r w:rsidRPr="00FC6093">
        <w:lastRenderedPageBreak/>
        <w:t>List of Tables</w:t>
      </w:r>
      <w:bookmarkEnd w:id="4"/>
      <w:bookmarkEnd w:id="5"/>
    </w:p>
    <w:p w14:paraId="3CFA967A" w14:textId="77777777" w:rsidR="00BD532F" w:rsidRPr="00BD532F" w:rsidRDefault="00BD532F" w:rsidP="00BD532F"/>
    <w:p w14:paraId="113E12A8" w14:textId="77777777" w:rsidR="00CF13C3" w:rsidRDefault="00F01C96">
      <w:pPr>
        <w:pStyle w:val="TableofFigures"/>
        <w:tabs>
          <w:tab w:val="right" w:leader="dot" w:pos="8268"/>
        </w:tabs>
        <w:rPr>
          <w:rFonts w:asciiTheme="minorHAnsi" w:eastAsiaTheme="minorEastAsia" w:hAnsiTheme="minorHAnsi"/>
          <w:smallCaps w:val="0"/>
          <w:noProof/>
          <w:sz w:val="24"/>
          <w:szCs w:val="24"/>
          <w:lang w:eastAsia="ja-JP"/>
        </w:rPr>
      </w:pPr>
      <w:r>
        <w:rPr>
          <w:szCs w:val="24"/>
          <w:highlight w:val="green"/>
        </w:rPr>
        <w:fldChar w:fldCharType="begin"/>
      </w:r>
      <w:r>
        <w:rPr>
          <w:szCs w:val="24"/>
          <w:highlight w:val="green"/>
        </w:rPr>
        <w:instrText xml:space="preserve"> TOC \c "Table" </w:instrText>
      </w:r>
      <w:r>
        <w:rPr>
          <w:szCs w:val="24"/>
          <w:highlight w:val="green"/>
        </w:rPr>
        <w:fldChar w:fldCharType="separate"/>
      </w:r>
      <w:r w:rsidR="00CF13C3">
        <w:rPr>
          <w:noProof/>
        </w:rPr>
        <w:t>Table 2</w:t>
      </w:r>
      <w:r w:rsidR="00CF13C3">
        <w:rPr>
          <w:noProof/>
        </w:rPr>
        <w:noBreakHyphen/>
        <w:t>1: The microsporidia data set that was used for the estimation of the microsporidia last common ancestor protein set. The columns denote species name, strain, number of protein and the source, where their proteomes were downloaded.</w:t>
      </w:r>
      <w:r w:rsidR="00CF13C3">
        <w:rPr>
          <w:noProof/>
        </w:rPr>
        <w:tab/>
      </w:r>
      <w:r w:rsidR="00CF13C3">
        <w:rPr>
          <w:noProof/>
        </w:rPr>
        <w:fldChar w:fldCharType="begin"/>
      </w:r>
      <w:r w:rsidR="00CF13C3">
        <w:rPr>
          <w:noProof/>
        </w:rPr>
        <w:instrText xml:space="preserve"> PAGEREF _Toc386295496 \h </w:instrText>
      </w:r>
      <w:r w:rsidR="00CF13C3">
        <w:rPr>
          <w:noProof/>
        </w:rPr>
      </w:r>
      <w:r w:rsidR="00CF13C3">
        <w:rPr>
          <w:noProof/>
        </w:rPr>
        <w:fldChar w:fldCharType="separate"/>
      </w:r>
      <w:r w:rsidR="00CF13C3">
        <w:rPr>
          <w:noProof/>
        </w:rPr>
        <w:t>14</w:t>
      </w:r>
      <w:r w:rsidR="00CF13C3">
        <w:rPr>
          <w:noProof/>
        </w:rPr>
        <w:fldChar w:fldCharType="end"/>
      </w:r>
    </w:p>
    <w:p w14:paraId="155E7779" w14:textId="77777777" w:rsidR="00CF13C3" w:rsidRDefault="00CF13C3">
      <w:pPr>
        <w:pStyle w:val="TableofFigures"/>
        <w:tabs>
          <w:tab w:val="right" w:leader="dot" w:pos="8268"/>
        </w:tabs>
        <w:rPr>
          <w:rFonts w:asciiTheme="minorHAnsi" w:eastAsiaTheme="minorEastAsia" w:hAnsiTheme="minorHAnsi"/>
          <w:smallCaps w:val="0"/>
          <w:noProof/>
          <w:sz w:val="24"/>
          <w:szCs w:val="24"/>
          <w:lang w:eastAsia="ja-JP"/>
        </w:rPr>
      </w:pPr>
      <w:r>
        <w:rPr>
          <w:noProof/>
        </w:rPr>
        <w:t>Table 2</w:t>
      </w:r>
      <w:r>
        <w:rPr>
          <w:noProof/>
        </w:rPr>
        <w:noBreakHyphen/>
        <w:t>2: 24 taxa used for extent the initial homologous groups including 17 non-microsporidia species used in the phylogenetic study of (Capella-Gutiérrez, Marcet-Houben, and Gabaldón 2012) and other 7 outgroup taxa (highlighted in red). Columns indicate NCBI taxonomy ID, taxon name, phylum, kingdom and the source where the proteomes were downloaded.</w:t>
      </w:r>
      <w:r>
        <w:rPr>
          <w:noProof/>
        </w:rPr>
        <w:tab/>
      </w:r>
      <w:r>
        <w:rPr>
          <w:noProof/>
        </w:rPr>
        <w:fldChar w:fldCharType="begin"/>
      </w:r>
      <w:r>
        <w:rPr>
          <w:noProof/>
        </w:rPr>
        <w:instrText xml:space="preserve"> PAGEREF _Toc386295497 \h </w:instrText>
      </w:r>
      <w:r>
        <w:rPr>
          <w:noProof/>
        </w:rPr>
      </w:r>
      <w:r>
        <w:rPr>
          <w:noProof/>
        </w:rPr>
        <w:fldChar w:fldCharType="separate"/>
      </w:r>
      <w:r>
        <w:rPr>
          <w:noProof/>
        </w:rPr>
        <w:t>16</w:t>
      </w:r>
      <w:r>
        <w:rPr>
          <w:noProof/>
        </w:rPr>
        <w:fldChar w:fldCharType="end"/>
      </w:r>
    </w:p>
    <w:p w14:paraId="641A1886" w14:textId="77777777" w:rsidR="00CF13C3" w:rsidRDefault="00CF13C3">
      <w:pPr>
        <w:pStyle w:val="TableofFigures"/>
        <w:tabs>
          <w:tab w:val="right" w:leader="dot" w:pos="8268"/>
        </w:tabs>
        <w:rPr>
          <w:rFonts w:asciiTheme="minorHAnsi" w:eastAsiaTheme="minorEastAsia" w:hAnsiTheme="minorHAnsi"/>
          <w:smallCaps w:val="0"/>
          <w:noProof/>
          <w:sz w:val="24"/>
          <w:szCs w:val="24"/>
          <w:lang w:eastAsia="ja-JP"/>
        </w:rPr>
      </w:pPr>
      <w:r>
        <w:rPr>
          <w:noProof/>
        </w:rPr>
        <w:t>Table 2</w:t>
      </w:r>
      <w:r>
        <w:rPr>
          <w:noProof/>
        </w:rPr>
        <w:noBreakHyphen/>
        <w:t>3: KO annotation for 42 microsporidia specific proteins using BlastKOALA</w:t>
      </w:r>
      <w:r>
        <w:rPr>
          <w:noProof/>
        </w:rPr>
        <w:tab/>
      </w:r>
      <w:r>
        <w:rPr>
          <w:noProof/>
        </w:rPr>
        <w:fldChar w:fldCharType="begin"/>
      </w:r>
      <w:r>
        <w:rPr>
          <w:noProof/>
        </w:rPr>
        <w:instrText xml:space="preserve"> PAGEREF _Toc386295498 \h </w:instrText>
      </w:r>
      <w:r>
        <w:rPr>
          <w:noProof/>
        </w:rPr>
      </w:r>
      <w:r>
        <w:rPr>
          <w:noProof/>
        </w:rPr>
        <w:fldChar w:fldCharType="separate"/>
      </w:r>
      <w:r>
        <w:rPr>
          <w:noProof/>
        </w:rPr>
        <w:t>31</w:t>
      </w:r>
      <w:r>
        <w:rPr>
          <w:noProof/>
        </w:rPr>
        <w:fldChar w:fldCharType="end"/>
      </w:r>
    </w:p>
    <w:p w14:paraId="582BB607" w14:textId="77777777" w:rsidR="00CF13C3" w:rsidRDefault="00CF13C3">
      <w:pPr>
        <w:pStyle w:val="TableofFigures"/>
        <w:tabs>
          <w:tab w:val="right" w:leader="dot" w:pos="8268"/>
        </w:tabs>
        <w:rPr>
          <w:rFonts w:asciiTheme="minorHAnsi" w:eastAsiaTheme="minorEastAsia" w:hAnsiTheme="minorHAnsi"/>
          <w:smallCaps w:val="0"/>
          <w:noProof/>
          <w:sz w:val="24"/>
          <w:szCs w:val="24"/>
          <w:lang w:eastAsia="ja-JP"/>
        </w:rPr>
      </w:pPr>
      <w:r>
        <w:rPr>
          <w:noProof/>
        </w:rPr>
        <w:t>Table 2</w:t>
      </w:r>
      <w:r>
        <w:rPr>
          <w:noProof/>
        </w:rPr>
        <w:noBreakHyphen/>
        <w:t>4: Estimated microsporidia specific proteins by applying different FAS cutoffs.</w:t>
      </w:r>
      <w:r>
        <w:rPr>
          <w:noProof/>
        </w:rPr>
        <w:tab/>
      </w:r>
      <w:r>
        <w:rPr>
          <w:noProof/>
        </w:rPr>
        <w:fldChar w:fldCharType="begin"/>
      </w:r>
      <w:r>
        <w:rPr>
          <w:noProof/>
        </w:rPr>
        <w:instrText xml:space="preserve"> PAGEREF _Toc386295499 \h </w:instrText>
      </w:r>
      <w:r>
        <w:rPr>
          <w:noProof/>
        </w:rPr>
      </w:r>
      <w:r>
        <w:rPr>
          <w:noProof/>
        </w:rPr>
        <w:fldChar w:fldCharType="separate"/>
      </w:r>
      <w:r>
        <w:rPr>
          <w:noProof/>
        </w:rPr>
        <w:t>32</w:t>
      </w:r>
      <w:r>
        <w:rPr>
          <w:noProof/>
        </w:rPr>
        <w:fldChar w:fldCharType="end"/>
      </w:r>
    </w:p>
    <w:p w14:paraId="1FF31338" w14:textId="77777777" w:rsidR="00CF13C3" w:rsidRDefault="00CF13C3">
      <w:pPr>
        <w:pStyle w:val="TableofFigures"/>
        <w:tabs>
          <w:tab w:val="right" w:leader="dot" w:pos="8268"/>
        </w:tabs>
        <w:rPr>
          <w:rFonts w:asciiTheme="minorHAnsi" w:eastAsiaTheme="minorEastAsia" w:hAnsiTheme="minorHAnsi"/>
          <w:smallCaps w:val="0"/>
          <w:noProof/>
          <w:sz w:val="24"/>
          <w:szCs w:val="24"/>
          <w:lang w:eastAsia="ja-JP"/>
        </w:rPr>
      </w:pPr>
      <w:r>
        <w:rPr>
          <w:noProof/>
        </w:rPr>
        <w:t>Table 4</w:t>
      </w:r>
      <w:r>
        <w:rPr>
          <w:noProof/>
        </w:rPr>
        <w:noBreakHyphen/>
        <w:t>1: Recall, precision and F1-score of HamFAS in comparison to BlastKOALA and KAAS. Second column shows values of HamFAS after filtering the orthology assignment with InParanoid's orthologs.</w:t>
      </w:r>
      <w:r>
        <w:rPr>
          <w:noProof/>
        </w:rPr>
        <w:tab/>
      </w:r>
      <w:r>
        <w:rPr>
          <w:noProof/>
        </w:rPr>
        <w:fldChar w:fldCharType="begin"/>
      </w:r>
      <w:r>
        <w:rPr>
          <w:noProof/>
        </w:rPr>
        <w:instrText xml:space="preserve"> PAGEREF _Toc386295500 \h </w:instrText>
      </w:r>
      <w:r>
        <w:rPr>
          <w:noProof/>
        </w:rPr>
      </w:r>
      <w:r>
        <w:rPr>
          <w:noProof/>
        </w:rPr>
        <w:fldChar w:fldCharType="separate"/>
      </w:r>
      <w:r>
        <w:rPr>
          <w:noProof/>
        </w:rPr>
        <w:t>51</w:t>
      </w:r>
      <w:r>
        <w:rPr>
          <w:noProof/>
        </w:rPr>
        <w:fldChar w:fldCharType="end"/>
      </w:r>
    </w:p>
    <w:p w14:paraId="4B351BAB" w14:textId="77777777" w:rsidR="00CF13C3" w:rsidRDefault="00CF13C3">
      <w:pPr>
        <w:pStyle w:val="TableofFigures"/>
        <w:tabs>
          <w:tab w:val="right" w:leader="dot" w:pos="8268"/>
        </w:tabs>
        <w:rPr>
          <w:rFonts w:asciiTheme="minorHAnsi" w:eastAsiaTheme="minorEastAsia" w:hAnsiTheme="minorHAnsi"/>
          <w:smallCaps w:val="0"/>
          <w:noProof/>
          <w:sz w:val="24"/>
          <w:szCs w:val="24"/>
          <w:lang w:eastAsia="ja-JP"/>
        </w:rPr>
      </w:pPr>
      <w:r>
        <w:rPr>
          <w:noProof/>
        </w:rPr>
        <w:t>Table 4</w:t>
      </w:r>
      <w:r>
        <w:rPr>
          <w:noProof/>
        </w:rPr>
        <w:noBreakHyphen/>
        <w:t>2: Compare KEGG identifiers annotated by HamFAS, BlastKOALA and KAAS. Numbers in parentheses are the different KOs after filtered by synonymous KOs.</w:t>
      </w:r>
      <w:r>
        <w:rPr>
          <w:noProof/>
        </w:rPr>
        <w:tab/>
      </w:r>
      <w:r>
        <w:rPr>
          <w:noProof/>
        </w:rPr>
        <w:fldChar w:fldCharType="begin"/>
      </w:r>
      <w:r>
        <w:rPr>
          <w:noProof/>
        </w:rPr>
        <w:instrText xml:space="preserve"> PAGEREF _Toc386295501 \h </w:instrText>
      </w:r>
      <w:r>
        <w:rPr>
          <w:noProof/>
        </w:rPr>
      </w:r>
      <w:r>
        <w:rPr>
          <w:noProof/>
        </w:rPr>
        <w:fldChar w:fldCharType="separate"/>
      </w:r>
      <w:r>
        <w:rPr>
          <w:noProof/>
        </w:rPr>
        <w:t>53</w:t>
      </w:r>
      <w:r>
        <w:rPr>
          <w:noProof/>
        </w:rPr>
        <w:fldChar w:fldCharType="end"/>
      </w:r>
    </w:p>
    <w:p w14:paraId="4F733E2B" w14:textId="77777777" w:rsidR="00CF13C3" w:rsidRDefault="00CF13C3">
      <w:pPr>
        <w:pStyle w:val="TableofFigures"/>
        <w:tabs>
          <w:tab w:val="right" w:leader="dot" w:pos="8268"/>
        </w:tabs>
        <w:rPr>
          <w:rFonts w:asciiTheme="minorHAnsi" w:eastAsiaTheme="minorEastAsia" w:hAnsiTheme="minorHAnsi"/>
          <w:smallCaps w:val="0"/>
          <w:noProof/>
          <w:sz w:val="24"/>
          <w:szCs w:val="24"/>
          <w:lang w:eastAsia="ja-JP"/>
        </w:rPr>
      </w:pPr>
      <w:r>
        <w:rPr>
          <w:noProof/>
        </w:rPr>
        <w:t>Table 6</w:t>
      </w:r>
      <w:r>
        <w:rPr>
          <w:noProof/>
        </w:rPr>
        <w:noBreakHyphen/>
        <w:t>1: Microsporidian LCA MFS and ABC transporters.</w:t>
      </w:r>
      <w:r>
        <w:rPr>
          <w:noProof/>
        </w:rPr>
        <w:tab/>
      </w:r>
      <w:r>
        <w:rPr>
          <w:noProof/>
        </w:rPr>
        <w:fldChar w:fldCharType="begin"/>
      </w:r>
      <w:r>
        <w:rPr>
          <w:noProof/>
        </w:rPr>
        <w:instrText xml:space="preserve"> PAGEREF _Toc386295502 \h </w:instrText>
      </w:r>
      <w:r>
        <w:rPr>
          <w:noProof/>
        </w:rPr>
      </w:r>
      <w:r>
        <w:rPr>
          <w:noProof/>
        </w:rPr>
        <w:fldChar w:fldCharType="separate"/>
      </w:r>
      <w:r>
        <w:rPr>
          <w:noProof/>
        </w:rPr>
        <w:t>66</w:t>
      </w:r>
      <w:r>
        <w:rPr>
          <w:noProof/>
        </w:rPr>
        <w:fldChar w:fldCharType="end"/>
      </w:r>
    </w:p>
    <w:p w14:paraId="1324E9AA" w14:textId="77777777" w:rsidR="00CF13C3" w:rsidRDefault="00CF13C3">
      <w:pPr>
        <w:pStyle w:val="TableofFigures"/>
        <w:tabs>
          <w:tab w:val="right" w:leader="dot" w:pos="8268"/>
        </w:tabs>
        <w:rPr>
          <w:rFonts w:asciiTheme="minorHAnsi" w:eastAsiaTheme="minorEastAsia" w:hAnsiTheme="minorHAnsi"/>
          <w:smallCaps w:val="0"/>
          <w:noProof/>
          <w:sz w:val="24"/>
          <w:szCs w:val="24"/>
          <w:lang w:eastAsia="ja-JP"/>
        </w:rPr>
      </w:pPr>
      <w:r>
        <w:rPr>
          <w:noProof/>
        </w:rPr>
        <w:t>Table A</w:t>
      </w:r>
      <w:r>
        <w:rPr>
          <w:noProof/>
        </w:rPr>
        <w:noBreakHyphen/>
        <w:t>1: List of 491 species we used for the distribution analysis of microsporidian LCA proteins.</w:t>
      </w:r>
      <w:r>
        <w:rPr>
          <w:noProof/>
        </w:rPr>
        <w:tab/>
      </w:r>
      <w:r>
        <w:rPr>
          <w:noProof/>
        </w:rPr>
        <w:fldChar w:fldCharType="begin"/>
      </w:r>
      <w:r>
        <w:rPr>
          <w:noProof/>
        </w:rPr>
        <w:instrText xml:space="preserve"> PAGEREF _Toc386295503 \h </w:instrText>
      </w:r>
      <w:r>
        <w:rPr>
          <w:noProof/>
        </w:rPr>
      </w:r>
      <w:r>
        <w:rPr>
          <w:noProof/>
        </w:rPr>
        <w:fldChar w:fldCharType="separate"/>
      </w:r>
      <w:r>
        <w:rPr>
          <w:noProof/>
        </w:rPr>
        <w:t>92</w:t>
      </w:r>
      <w:r>
        <w:rPr>
          <w:noProof/>
        </w:rPr>
        <w:fldChar w:fldCharType="end"/>
      </w:r>
    </w:p>
    <w:p w14:paraId="0A24E3C5" w14:textId="77777777" w:rsidR="00CF13C3" w:rsidRDefault="00CF13C3">
      <w:pPr>
        <w:pStyle w:val="TableofFigures"/>
        <w:tabs>
          <w:tab w:val="right" w:leader="dot" w:pos="8268"/>
        </w:tabs>
        <w:rPr>
          <w:rFonts w:asciiTheme="minorHAnsi" w:eastAsiaTheme="minorEastAsia" w:hAnsiTheme="minorHAnsi"/>
          <w:smallCaps w:val="0"/>
          <w:noProof/>
          <w:sz w:val="24"/>
          <w:szCs w:val="24"/>
          <w:lang w:eastAsia="ja-JP"/>
        </w:rPr>
      </w:pPr>
      <w:r>
        <w:rPr>
          <w:noProof/>
        </w:rPr>
        <w:t>Table A</w:t>
      </w:r>
      <w:r>
        <w:rPr>
          <w:noProof/>
        </w:rPr>
        <w:noBreakHyphen/>
        <w:t>2: List of 30 manually KO-annotated reference taxa from KEGG.</w:t>
      </w:r>
      <w:r>
        <w:rPr>
          <w:noProof/>
        </w:rPr>
        <w:tab/>
      </w:r>
      <w:r>
        <w:rPr>
          <w:noProof/>
        </w:rPr>
        <w:fldChar w:fldCharType="begin"/>
      </w:r>
      <w:r>
        <w:rPr>
          <w:noProof/>
        </w:rPr>
        <w:instrText xml:space="preserve"> PAGEREF _Toc386295504 \h </w:instrText>
      </w:r>
      <w:r>
        <w:rPr>
          <w:noProof/>
        </w:rPr>
      </w:r>
      <w:r>
        <w:rPr>
          <w:noProof/>
        </w:rPr>
        <w:fldChar w:fldCharType="separate"/>
      </w:r>
      <w:r>
        <w:rPr>
          <w:noProof/>
        </w:rPr>
        <w:t>112</w:t>
      </w:r>
      <w:r>
        <w:rPr>
          <w:noProof/>
        </w:rPr>
        <w:fldChar w:fldCharType="end"/>
      </w:r>
    </w:p>
    <w:p w14:paraId="4442BB35" w14:textId="77777777" w:rsidR="00CF13C3" w:rsidRDefault="00CF13C3">
      <w:pPr>
        <w:pStyle w:val="TableofFigures"/>
        <w:tabs>
          <w:tab w:val="right" w:leader="dot" w:pos="8268"/>
        </w:tabs>
        <w:rPr>
          <w:rFonts w:asciiTheme="minorHAnsi" w:eastAsiaTheme="minorEastAsia" w:hAnsiTheme="minorHAnsi"/>
          <w:smallCaps w:val="0"/>
          <w:noProof/>
          <w:sz w:val="24"/>
          <w:szCs w:val="24"/>
          <w:lang w:eastAsia="ja-JP"/>
        </w:rPr>
      </w:pPr>
      <w:r>
        <w:rPr>
          <w:noProof/>
        </w:rPr>
        <w:t>Table A</w:t>
      </w:r>
      <w:r>
        <w:rPr>
          <w:noProof/>
        </w:rPr>
        <w:noBreakHyphen/>
        <w:t>3: Mean length of orthologous and orphan proteins in 11 microsporidia. We used Wilcoxon-Mann-Whitney U-Test to compare the length of those two protein groups. P-value is less then 0.05 meaning that the length of orthologous proteins are significant different to the one of orphan proteins.</w:t>
      </w:r>
      <w:r>
        <w:rPr>
          <w:noProof/>
        </w:rPr>
        <w:tab/>
      </w:r>
      <w:r>
        <w:rPr>
          <w:noProof/>
        </w:rPr>
        <w:fldChar w:fldCharType="begin"/>
      </w:r>
      <w:r>
        <w:rPr>
          <w:noProof/>
        </w:rPr>
        <w:instrText xml:space="preserve"> PAGEREF _Toc386295505 \h </w:instrText>
      </w:r>
      <w:r>
        <w:rPr>
          <w:noProof/>
        </w:rPr>
      </w:r>
      <w:r>
        <w:rPr>
          <w:noProof/>
        </w:rPr>
        <w:fldChar w:fldCharType="separate"/>
      </w:r>
      <w:r>
        <w:rPr>
          <w:noProof/>
        </w:rPr>
        <w:t>113</w:t>
      </w:r>
      <w:r>
        <w:rPr>
          <w:noProof/>
        </w:rPr>
        <w:fldChar w:fldCharType="end"/>
      </w:r>
    </w:p>
    <w:p w14:paraId="4F14B466" w14:textId="77777777" w:rsidR="00CF13C3" w:rsidRDefault="00CF13C3">
      <w:pPr>
        <w:pStyle w:val="TableofFigures"/>
        <w:tabs>
          <w:tab w:val="right" w:leader="dot" w:pos="8268"/>
        </w:tabs>
        <w:rPr>
          <w:rFonts w:asciiTheme="minorHAnsi" w:eastAsiaTheme="minorEastAsia" w:hAnsiTheme="minorHAnsi"/>
          <w:smallCaps w:val="0"/>
          <w:noProof/>
          <w:sz w:val="24"/>
          <w:szCs w:val="24"/>
          <w:lang w:eastAsia="ja-JP"/>
        </w:rPr>
      </w:pPr>
      <w:r>
        <w:rPr>
          <w:noProof/>
        </w:rPr>
        <w:t>Table A</w:t>
      </w:r>
      <w:r>
        <w:rPr>
          <w:noProof/>
        </w:rPr>
        <w:noBreakHyphen/>
        <w:t>4: GO term annotation for 42 microsporidia specific proteins using Blast2GO. All three GO categories were taken into account, in which P is Biological process, C is Cellular component and F is molecular function.</w:t>
      </w:r>
      <w:r>
        <w:rPr>
          <w:noProof/>
        </w:rPr>
        <w:tab/>
      </w:r>
      <w:r>
        <w:rPr>
          <w:noProof/>
        </w:rPr>
        <w:fldChar w:fldCharType="begin"/>
      </w:r>
      <w:r>
        <w:rPr>
          <w:noProof/>
        </w:rPr>
        <w:instrText xml:space="preserve"> PAGEREF _Toc386295506 \h </w:instrText>
      </w:r>
      <w:r>
        <w:rPr>
          <w:noProof/>
        </w:rPr>
      </w:r>
      <w:r>
        <w:rPr>
          <w:noProof/>
        </w:rPr>
        <w:fldChar w:fldCharType="separate"/>
      </w:r>
      <w:r>
        <w:rPr>
          <w:noProof/>
        </w:rPr>
        <w:t>114</w:t>
      </w:r>
      <w:r>
        <w:rPr>
          <w:noProof/>
        </w:rPr>
        <w:fldChar w:fldCharType="end"/>
      </w:r>
    </w:p>
    <w:p w14:paraId="68598638" w14:textId="77777777" w:rsidR="00CF13C3" w:rsidRDefault="00CF13C3">
      <w:pPr>
        <w:pStyle w:val="TableofFigures"/>
        <w:tabs>
          <w:tab w:val="right" w:leader="dot" w:pos="8268"/>
        </w:tabs>
        <w:rPr>
          <w:rFonts w:asciiTheme="minorHAnsi" w:eastAsiaTheme="minorEastAsia" w:hAnsiTheme="minorHAnsi"/>
          <w:smallCaps w:val="0"/>
          <w:noProof/>
          <w:sz w:val="24"/>
          <w:szCs w:val="24"/>
          <w:lang w:eastAsia="ja-JP"/>
        </w:rPr>
      </w:pPr>
      <w:r>
        <w:rPr>
          <w:noProof/>
        </w:rPr>
        <w:t>Table A</w:t>
      </w:r>
      <w:r>
        <w:rPr>
          <w:noProof/>
        </w:rPr>
        <w:noBreakHyphen/>
        <w:t>5: Recall, precision and F1-score of HamFAS after excluding annotations from archaea and bacteria reference orthologs in comparison to the original HamFAS, BlastKOALA and KAAS by applying on KO-annotated yeast proteins.</w:t>
      </w:r>
      <w:r>
        <w:rPr>
          <w:noProof/>
        </w:rPr>
        <w:tab/>
      </w:r>
      <w:r>
        <w:rPr>
          <w:noProof/>
        </w:rPr>
        <w:fldChar w:fldCharType="begin"/>
      </w:r>
      <w:r>
        <w:rPr>
          <w:noProof/>
        </w:rPr>
        <w:instrText xml:space="preserve"> PAGEREF _Toc386295507 \h </w:instrText>
      </w:r>
      <w:r>
        <w:rPr>
          <w:noProof/>
        </w:rPr>
      </w:r>
      <w:r>
        <w:rPr>
          <w:noProof/>
        </w:rPr>
        <w:fldChar w:fldCharType="separate"/>
      </w:r>
      <w:r>
        <w:rPr>
          <w:noProof/>
        </w:rPr>
        <w:t>115</w:t>
      </w:r>
      <w:r>
        <w:rPr>
          <w:noProof/>
        </w:rPr>
        <w:fldChar w:fldCharType="end"/>
      </w:r>
    </w:p>
    <w:p w14:paraId="4D7EF207" w14:textId="77777777" w:rsidR="00CF13C3" w:rsidRDefault="00CF13C3">
      <w:pPr>
        <w:pStyle w:val="TableofFigures"/>
        <w:tabs>
          <w:tab w:val="right" w:leader="dot" w:pos="8268"/>
        </w:tabs>
        <w:rPr>
          <w:rFonts w:asciiTheme="minorHAnsi" w:eastAsiaTheme="minorEastAsia" w:hAnsiTheme="minorHAnsi"/>
          <w:smallCaps w:val="0"/>
          <w:noProof/>
          <w:sz w:val="24"/>
          <w:szCs w:val="24"/>
          <w:lang w:eastAsia="ja-JP"/>
        </w:rPr>
      </w:pPr>
      <w:r>
        <w:rPr>
          <w:noProof/>
        </w:rPr>
        <w:t>Table A</w:t>
      </w:r>
      <w:r>
        <w:rPr>
          <w:noProof/>
        </w:rPr>
        <w:noBreakHyphen/>
        <w:t>6: Annotated microsporidia proteins for PDH complex, trehalose synthesis and degradation and NTT proteins.</w:t>
      </w:r>
      <w:r>
        <w:rPr>
          <w:noProof/>
        </w:rPr>
        <w:tab/>
      </w:r>
      <w:r>
        <w:rPr>
          <w:noProof/>
        </w:rPr>
        <w:fldChar w:fldCharType="begin"/>
      </w:r>
      <w:r>
        <w:rPr>
          <w:noProof/>
        </w:rPr>
        <w:instrText xml:space="preserve"> PAGEREF _Toc386295508 \h </w:instrText>
      </w:r>
      <w:r>
        <w:rPr>
          <w:noProof/>
        </w:rPr>
      </w:r>
      <w:r>
        <w:rPr>
          <w:noProof/>
        </w:rPr>
        <w:fldChar w:fldCharType="separate"/>
      </w:r>
      <w:r>
        <w:rPr>
          <w:noProof/>
        </w:rPr>
        <w:t>115</w:t>
      </w:r>
      <w:r>
        <w:rPr>
          <w:noProof/>
        </w:rPr>
        <w:fldChar w:fldCharType="end"/>
      </w:r>
    </w:p>
    <w:p w14:paraId="348102B7" w14:textId="77777777" w:rsidR="00F01C96" w:rsidRDefault="00F01C96" w:rsidP="008D799A">
      <w:pPr>
        <w:spacing w:after="0" w:line="360" w:lineRule="auto"/>
        <w:rPr>
          <w:szCs w:val="24"/>
          <w:highlight w:val="green"/>
        </w:rPr>
      </w:pPr>
      <w:r>
        <w:rPr>
          <w:szCs w:val="24"/>
          <w:highlight w:val="green"/>
        </w:rPr>
        <w:fldChar w:fldCharType="end"/>
      </w:r>
    </w:p>
    <w:p w14:paraId="5451FA66" w14:textId="77777777" w:rsidR="00F01C96" w:rsidRDefault="00F01C96" w:rsidP="008D799A">
      <w:pPr>
        <w:spacing w:after="0" w:line="360" w:lineRule="auto"/>
        <w:rPr>
          <w:szCs w:val="24"/>
          <w:highlight w:val="green"/>
        </w:rPr>
      </w:pPr>
    </w:p>
    <w:p w14:paraId="680005AD" w14:textId="77777777" w:rsidR="00F01C96" w:rsidRDefault="00F01C96" w:rsidP="008D799A">
      <w:pPr>
        <w:spacing w:after="0" w:line="360" w:lineRule="auto"/>
        <w:rPr>
          <w:szCs w:val="24"/>
          <w:highlight w:val="green"/>
        </w:rPr>
        <w:sectPr w:rsidR="00F01C96" w:rsidSect="002D610C">
          <w:footnotePr>
            <w:pos w:val="beneathText"/>
          </w:footnotePr>
          <w:endnotePr>
            <w:numFmt w:val="decimal"/>
          </w:endnotePr>
          <w:pgSz w:w="11906" w:h="16838"/>
          <w:pgMar w:top="1418" w:right="1814" w:bottom="1418" w:left="1814" w:header="709" w:footer="709" w:gutter="0"/>
          <w:pgNumType w:fmt="upperRoman"/>
          <w:cols w:space="708"/>
          <w:docGrid w:linePitch="360"/>
        </w:sectPr>
      </w:pPr>
    </w:p>
    <w:p w14:paraId="414EE57D" w14:textId="3680C76C" w:rsidR="00BC21F7" w:rsidRDefault="00AD08DF" w:rsidP="00324278">
      <w:pPr>
        <w:pStyle w:val="Heading1"/>
        <w:jc w:val="both"/>
      </w:pPr>
      <w:bookmarkStart w:id="6" w:name="_Toc384627474"/>
      <w:bookmarkStart w:id="7" w:name="_Toc386295368"/>
      <w:r w:rsidRPr="002F3773">
        <w:lastRenderedPageBreak/>
        <w:t>Introduction</w:t>
      </w:r>
      <w:bookmarkEnd w:id="6"/>
      <w:bookmarkEnd w:id="7"/>
    </w:p>
    <w:p w14:paraId="32706BA7" w14:textId="77777777" w:rsidR="006C1509" w:rsidRPr="006C1509" w:rsidRDefault="006C1509" w:rsidP="00324278">
      <w:pPr>
        <w:jc w:val="both"/>
      </w:pPr>
    </w:p>
    <w:p w14:paraId="3B3EF897" w14:textId="1DC38442" w:rsidR="003C5AFC" w:rsidRPr="002F3773" w:rsidRDefault="000033A9" w:rsidP="00324278">
      <w:pPr>
        <w:pStyle w:val="Heading2"/>
        <w:jc w:val="both"/>
      </w:pPr>
      <w:bookmarkStart w:id="8" w:name="_Toc384627475"/>
      <w:bookmarkStart w:id="9" w:name="_Toc386295369"/>
      <w:r>
        <w:t>M</w:t>
      </w:r>
      <w:r w:rsidR="003C5AFC" w:rsidRPr="002F3773">
        <w:t xml:space="preserve">icrosporidia </w:t>
      </w:r>
      <w:r w:rsidR="003160A6">
        <w:t xml:space="preserve">- </w:t>
      </w:r>
      <w:r w:rsidR="0003192E">
        <w:t>An</w:t>
      </w:r>
      <w:r w:rsidR="003160A6">
        <w:t xml:space="preserve"> </w:t>
      </w:r>
      <w:r w:rsidR="001A0F21">
        <w:rPr>
          <w:szCs w:val="24"/>
        </w:rPr>
        <w:t>emergent pathogen</w:t>
      </w:r>
      <w:bookmarkEnd w:id="8"/>
      <w:bookmarkEnd w:id="9"/>
    </w:p>
    <w:p w14:paraId="3743D255" w14:textId="737B10B3" w:rsidR="0030781E" w:rsidRDefault="001C3D77" w:rsidP="00324278">
      <w:pPr>
        <w:spacing w:after="0" w:line="360" w:lineRule="auto"/>
        <w:jc w:val="both"/>
        <w:rPr>
          <w:szCs w:val="24"/>
        </w:rPr>
      </w:pPr>
      <w:r w:rsidRPr="00076E91">
        <w:rPr>
          <w:szCs w:val="24"/>
        </w:rPr>
        <w:t xml:space="preserve">Microsporidia are a group of obligate intracellular parasites. </w:t>
      </w:r>
      <w:r w:rsidR="00A1273D">
        <w:rPr>
          <w:szCs w:val="24"/>
        </w:rPr>
        <w:t>These microbial eukaryote species are</w:t>
      </w:r>
      <w:r w:rsidR="00EA66CD">
        <w:rPr>
          <w:szCs w:val="24"/>
        </w:rPr>
        <w:t xml:space="preserve"> </w:t>
      </w:r>
      <w:r w:rsidR="00A1273D">
        <w:rPr>
          <w:szCs w:val="24"/>
        </w:rPr>
        <w:t>special</w:t>
      </w:r>
      <w:r w:rsidR="00EA66CD">
        <w:rPr>
          <w:szCs w:val="24"/>
        </w:rPr>
        <w:t xml:space="preserve"> due to </w:t>
      </w:r>
      <w:r w:rsidR="00307C75">
        <w:rPr>
          <w:szCs w:val="24"/>
        </w:rPr>
        <w:t>their bacteria</w:t>
      </w:r>
      <w:r w:rsidR="00EA66CD">
        <w:rPr>
          <w:szCs w:val="24"/>
        </w:rPr>
        <w:t>-like genome size and the lack of several typical eukaryotic cellular components</w:t>
      </w:r>
      <w:r w:rsidR="00E33C56">
        <w:rPr>
          <w:szCs w:val="24"/>
        </w:rPr>
        <w:t xml:space="preserve"> </w:t>
      </w:r>
      <w:r w:rsidR="00E33C56">
        <w:rPr>
          <w:szCs w:val="24"/>
        </w:rPr>
        <w:fldChar w:fldCharType="begin"/>
      </w:r>
      <w:r w:rsidR="00E33C56">
        <w:rPr>
          <w:szCs w:val="24"/>
        </w:rPr>
        <w:instrText xml:space="preserve"> ADDIN EN.CITE &lt;EndNote&gt;&lt;Cite&gt;&lt;Author&gt;Keeling&lt;/Author&gt;&lt;Year&gt;2002&lt;/Year&gt;&lt;RecNum&gt;289&lt;/RecNum&gt;&lt;DisplayText&gt;(Keeling and Fast 2002)&lt;/DisplayText&gt;&lt;record&gt;&lt;rec-number&gt;289&lt;/rec-number&gt;&lt;foreign-keys&gt;&lt;key app="EN" db-id="zvzepeve9vwad9e0r2nxazrm0x0w25x9w9er" timestamp="1522917510"&gt;289&lt;/key&gt;&lt;/foreign-keys&gt;&lt;ref-type name="Journal Article"&gt;17&lt;/ref-type&gt;&lt;contributors&gt;&lt;authors&gt;&lt;author&gt;Keeling, Patrick J&lt;/author&gt;&lt;author&gt;Fast, Naomi M&lt;/author&gt;&lt;/authors&gt;&lt;/contributors&gt;&lt;titles&gt;&lt;title&gt;Microsporidia: biology and evolution of highly reduced intracellular parasites.&lt;/title&gt;&lt;secondary-title&gt;Annual review of microbiology&lt;/secondary-title&gt;&lt;/titles&gt;&lt;periodical&gt;&lt;full-title&gt;Annual review of microbiology&lt;/full-title&gt;&lt;/periodical&gt;&lt;pages&gt;93-116&lt;/pages&gt;&lt;volume&gt;56&lt;/volume&gt;&lt;keywords&gt;&lt;keyword&gt;Microsporidia&lt;/keyword&gt;&lt;keyword&gt;Phylogeny&lt;/keyword&gt;&lt;keyword&gt;Animals&lt;/keyword&gt;&lt;keyword&gt;Humans&lt;/keyword&gt;&lt;keyword&gt;Models, Biological&lt;/keyword&gt;&lt;keyword&gt;Evolution, Molecular&lt;/keyword&gt;&lt;keyword&gt;Microsporidia: genetics&lt;/keyword&gt;&lt;keyword&gt;Carbon&lt;/keyword&gt;&lt;keyword&gt;Carbon: metabolism&lt;/keyword&gt;&lt;keyword&gt;Intracellular Fluid&lt;/keyword&gt;&lt;keyword&gt;Intracellular Fluid: metabolism&lt;/keyword&gt;&lt;keyword&gt;Microsporidia: growth &amp;amp; development&lt;/keyword&gt;&lt;keyword&gt;Microsporidiosis&lt;/keyword&gt;&lt;keyword&gt;Microsporidiosis: metabolism&lt;/keyword&gt;&lt;keyword&gt;Spores, Fungal&lt;/keyword&gt;&lt;keyword&gt;Spores, Fungal: cytology&lt;/keyword&gt;&lt;keyword&gt;Spores, Fungal: growth &amp;amp; development&lt;/keyword&gt;&lt;keyword&gt;Spores, Fungal: metabolism&lt;/keyword&gt;&lt;/keywords&gt;&lt;dates&gt;&lt;year&gt;2002&lt;/year&gt;&lt;pub-dates&gt;&lt;date&gt;January 2002&lt;/date&gt;&lt;/pub-dates&gt;&lt;/dates&gt;&lt;urls&gt;&lt;/urls&gt;&lt;electronic-resource-num&gt;10.1146/annurev.micro.56.012302.160854&lt;/electronic-resource-num&gt;&lt;/record&gt;&lt;/Cite&gt;&lt;/EndNote&gt;</w:instrText>
      </w:r>
      <w:r w:rsidR="00E33C56">
        <w:rPr>
          <w:szCs w:val="24"/>
        </w:rPr>
        <w:fldChar w:fldCharType="separate"/>
      </w:r>
      <w:r w:rsidR="00E33C56">
        <w:rPr>
          <w:noProof/>
          <w:szCs w:val="24"/>
        </w:rPr>
        <w:t>(Keeling and Fast 2002)</w:t>
      </w:r>
      <w:r w:rsidR="00E33C56">
        <w:rPr>
          <w:szCs w:val="24"/>
        </w:rPr>
        <w:fldChar w:fldCharType="end"/>
      </w:r>
      <w:r w:rsidR="00EA66CD">
        <w:rPr>
          <w:szCs w:val="24"/>
        </w:rPr>
        <w:t xml:space="preserve">. </w:t>
      </w:r>
      <w:r>
        <w:rPr>
          <w:szCs w:val="24"/>
        </w:rPr>
        <w:t>As of today,</w:t>
      </w:r>
      <w:r w:rsidRPr="00076E91">
        <w:rPr>
          <w:szCs w:val="24"/>
        </w:rPr>
        <w:t xml:space="preserve"> approximate</w:t>
      </w:r>
      <w:r>
        <w:rPr>
          <w:szCs w:val="24"/>
        </w:rPr>
        <w:t>ly</w:t>
      </w:r>
      <w:r w:rsidRPr="00076E91">
        <w:rPr>
          <w:szCs w:val="24"/>
        </w:rPr>
        <w:t xml:space="preserve"> 1,400 species have been reported</w:t>
      </w:r>
      <w:r>
        <w:rPr>
          <w:szCs w:val="24"/>
        </w:rPr>
        <w:t xml:space="preserve"> </w:t>
      </w:r>
      <w:r>
        <w:rPr>
          <w:szCs w:val="24"/>
        </w:rPr>
        <w:fldChar w:fldCharType="begin"/>
      </w:r>
      <w:r>
        <w:rPr>
          <w:szCs w:val="24"/>
        </w:rPr>
        <w:instrText xml:space="preserve"> ADDIN EN.CITE &lt;EndNote&gt;&lt;Cite&gt;&lt;Author&gt;Dean&lt;/Author&gt;&lt;Year&gt;2016&lt;/Year&gt;&lt;RecNum&gt;190&lt;/RecNum&gt;&lt;DisplayText&gt;(Dean, Hirt, and Embley 2016)&lt;/DisplayText&gt;&lt;record&gt;&lt;rec-number&gt;190&lt;/rec-number&gt;&lt;foreign-keys&gt;&lt;key app="EN" db-id="zvzepeve9vwad9e0r2nxazrm0x0w25x9w9er" timestamp="1522917510"&gt;190&lt;/key&gt;&lt;/foreign-keys&gt;&lt;ref-type name="Journal Article"&gt;17&lt;/ref-type&gt;&lt;contributors&gt;&lt;authors&gt;&lt;author&gt;Dean, Paul&lt;/author&gt;&lt;author&gt;Hirt, Robert P.&lt;/author&gt;&lt;author&gt;Embley, T. Martin&lt;/author&gt;&lt;/authors&gt;&lt;/contributors&gt;&lt;titles&gt;&lt;title&gt;Microsporidia: Why Make Nucleotides if You Can Steal Them?&lt;/title&gt;&lt;secondary-title&gt;PLoS Pathogens&lt;/secondary-title&gt;&lt;/titles&gt;&lt;periodical&gt;&lt;full-title&gt;PLOS Pathogens&lt;/full-title&gt;&lt;/periodical&gt;&lt;volume&gt;12&lt;/volume&gt;&lt;dates&gt;&lt;year&gt;2016&lt;/year&gt;&lt;pub-dates&gt;&lt;date&gt;2016&lt;/date&gt;&lt;/pub-dates&gt;&lt;/dates&gt;&lt;urls&gt;&lt;/urls&gt;&lt;electronic-resource-num&gt;10.1371/journal.ppat.1005870&lt;/electronic-resource-num&gt;&lt;/record&gt;&lt;/Cite&gt;&lt;/EndNote&gt;</w:instrText>
      </w:r>
      <w:r>
        <w:rPr>
          <w:szCs w:val="24"/>
        </w:rPr>
        <w:fldChar w:fldCharType="separate"/>
      </w:r>
      <w:r>
        <w:rPr>
          <w:noProof/>
          <w:szCs w:val="24"/>
        </w:rPr>
        <w:t>(Dean, Hirt, and Embley 2016)</w:t>
      </w:r>
      <w:r>
        <w:rPr>
          <w:szCs w:val="24"/>
        </w:rPr>
        <w:fldChar w:fldCharType="end"/>
      </w:r>
      <w:r w:rsidRPr="00076E91">
        <w:rPr>
          <w:szCs w:val="24"/>
        </w:rPr>
        <w:t>, which infect a large variety of hosts from vertebrates to invertebrates</w:t>
      </w:r>
      <w:r w:rsidR="005271F1">
        <w:rPr>
          <w:szCs w:val="24"/>
        </w:rPr>
        <w:t xml:space="preserve"> such as</w:t>
      </w:r>
      <w:r w:rsidR="002375B3" w:rsidRPr="002375B3">
        <w:t xml:space="preserve"> </w:t>
      </w:r>
      <w:r w:rsidR="002375B3" w:rsidRPr="002375B3">
        <w:rPr>
          <w:szCs w:val="24"/>
        </w:rPr>
        <w:t>hornworm</w:t>
      </w:r>
      <w:r w:rsidR="002375B3">
        <w:rPr>
          <w:szCs w:val="24"/>
        </w:rPr>
        <w:t>,</w:t>
      </w:r>
      <w:r w:rsidR="005271F1">
        <w:rPr>
          <w:szCs w:val="24"/>
        </w:rPr>
        <w:t xml:space="preserve"> honey bee,</w:t>
      </w:r>
      <w:r w:rsidR="005E6AEC">
        <w:rPr>
          <w:szCs w:val="24"/>
        </w:rPr>
        <w:t xml:space="preserve"> </w:t>
      </w:r>
      <w:r w:rsidR="00AF3855" w:rsidRPr="00AF3855">
        <w:rPr>
          <w:szCs w:val="24"/>
        </w:rPr>
        <w:t>mosquitoes</w:t>
      </w:r>
      <w:r w:rsidR="00AF3855">
        <w:rPr>
          <w:szCs w:val="24"/>
        </w:rPr>
        <w:t xml:space="preserve">, </w:t>
      </w:r>
      <w:r w:rsidR="005E6AEC" w:rsidRPr="005E6AEC">
        <w:rPr>
          <w:szCs w:val="24"/>
        </w:rPr>
        <w:t>shrimp</w:t>
      </w:r>
      <w:r w:rsidR="005E6AEC">
        <w:rPr>
          <w:szCs w:val="24"/>
        </w:rPr>
        <w:t>,</w:t>
      </w:r>
      <w:r w:rsidR="005271F1">
        <w:rPr>
          <w:szCs w:val="24"/>
        </w:rPr>
        <w:t xml:space="preserve"> </w:t>
      </w:r>
      <w:r w:rsidR="00CB7955" w:rsidRPr="00CB7955">
        <w:rPr>
          <w:szCs w:val="24"/>
        </w:rPr>
        <w:t>farm-raised</w:t>
      </w:r>
      <w:r w:rsidR="00CB7955">
        <w:rPr>
          <w:szCs w:val="24"/>
        </w:rPr>
        <w:t xml:space="preserve"> </w:t>
      </w:r>
      <w:r w:rsidR="005271F1">
        <w:rPr>
          <w:szCs w:val="24"/>
        </w:rPr>
        <w:t>fishes or human</w:t>
      </w:r>
      <w:r>
        <w:rPr>
          <w:szCs w:val="24"/>
        </w:rPr>
        <w:t xml:space="preserve"> </w:t>
      </w:r>
      <w:r>
        <w:rPr>
          <w:szCs w:val="24"/>
        </w:rPr>
        <w:fldChar w:fldCharType="begin">
          <w:fldData xml:space="preserve">PEVuZE5vdGU+PENpdGU+PEF1dGhvcj5Wb3NzYnJpbmNrPC9BdXRob3I+PFllYXI+MTk4NzwvWWVh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</w:fldData>
        </w:fldChar>
      </w:r>
      <w:r w:rsidR="005F52A4">
        <w:rPr>
          <w:szCs w:val="24"/>
        </w:rPr>
        <w:instrText xml:space="preserve"> ADDIN EN.CITE </w:instrText>
      </w:r>
      <w:r w:rsidR="005F52A4">
        <w:rPr>
          <w:szCs w:val="24"/>
        </w:rPr>
        <w:fldChar w:fldCharType="begin">
          <w:fldData xml:space="preserve">PEVuZE5vdGU+PENpdGU+PEF1dGhvcj5Wb3NzYnJpbmNrPC9BdXRob3I+PFllYXI+MTk4NzwvWWVh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</w:fldData>
        </w:fldChar>
      </w:r>
      <w:r w:rsidR="005F52A4">
        <w:rPr>
          <w:szCs w:val="24"/>
        </w:rPr>
        <w:instrText xml:space="preserve"> ADDIN EN.CITE.DATA </w:instrText>
      </w:r>
      <w:r w:rsidR="005F52A4">
        <w:rPr>
          <w:szCs w:val="24"/>
        </w:rPr>
      </w:r>
      <w:r w:rsidR="005F52A4">
        <w:rPr>
          <w:szCs w:val="24"/>
        </w:rPr>
        <w:fldChar w:fldCharType="end"/>
      </w:r>
      <w:r>
        <w:rPr>
          <w:szCs w:val="24"/>
        </w:rPr>
      </w:r>
      <w:r>
        <w:rPr>
          <w:szCs w:val="24"/>
        </w:rPr>
        <w:fldChar w:fldCharType="separate"/>
      </w:r>
      <w:r w:rsidR="005F52A4">
        <w:rPr>
          <w:noProof/>
          <w:szCs w:val="24"/>
        </w:rPr>
        <w:t>(Weiser 1976; Canning 1986; Vossbrinck et al. 1987; Scanlon et al. 2000; Kmmari et al. 2018)</w:t>
      </w:r>
      <w:r>
        <w:rPr>
          <w:szCs w:val="24"/>
        </w:rPr>
        <w:fldChar w:fldCharType="end"/>
      </w:r>
      <w:r w:rsidRPr="00076E91">
        <w:rPr>
          <w:szCs w:val="24"/>
        </w:rPr>
        <w:t xml:space="preserve">. </w:t>
      </w:r>
      <w:r w:rsidR="0030781E" w:rsidRPr="0030781E">
        <w:rPr>
          <w:szCs w:val="24"/>
        </w:rPr>
        <w:t>Depend on the host and environment type, microsporidia are classified</w:t>
      </w:r>
      <w:r w:rsidR="008C68B2">
        <w:rPr>
          <w:szCs w:val="24"/>
        </w:rPr>
        <w:t xml:space="preserve"> into three groups, namely the aquasporidia, the t</w:t>
      </w:r>
      <w:r w:rsidR="0030781E" w:rsidRPr="0030781E">
        <w:rPr>
          <w:szCs w:val="24"/>
        </w:rPr>
        <w:t xml:space="preserve">erresporidia and the </w:t>
      </w:r>
      <w:r w:rsidR="008C68B2">
        <w:rPr>
          <w:szCs w:val="24"/>
        </w:rPr>
        <w:t>m</w:t>
      </w:r>
      <w:r w:rsidR="0030781E" w:rsidRPr="0030781E">
        <w:rPr>
          <w:szCs w:val="24"/>
        </w:rPr>
        <w:t>arinosporidia (Vossbrinck, Debrunner‐Vossbrinck, and Weiss 2014).</w:t>
      </w:r>
    </w:p>
    <w:p w14:paraId="0978766E" w14:textId="3FE8CA77" w:rsidR="00F41113" w:rsidRDefault="001C3D77" w:rsidP="00324278">
      <w:pPr>
        <w:spacing w:after="0" w:line="360" w:lineRule="auto"/>
        <w:jc w:val="both"/>
        <w:rPr>
          <w:szCs w:val="24"/>
        </w:rPr>
      </w:pPr>
      <w:r w:rsidRPr="00076E91">
        <w:rPr>
          <w:szCs w:val="24"/>
        </w:rPr>
        <w:t xml:space="preserve">Microsporidia were soon discovered as pathogens that are responsible for many diseases. </w:t>
      </w:r>
      <w:r>
        <w:rPr>
          <w:szCs w:val="24"/>
        </w:rPr>
        <w:t>For example, t</w:t>
      </w:r>
      <w:r w:rsidRPr="00076E91">
        <w:rPr>
          <w:szCs w:val="24"/>
        </w:rPr>
        <w:t>he first microsporidi</w:t>
      </w:r>
      <w:r>
        <w:rPr>
          <w:szCs w:val="24"/>
        </w:rPr>
        <w:t>um described,</w:t>
      </w:r>
      <w:r w:rsidRPr="00076E91">
        <w:rPr>
          <w:szCs w:val="24"/>
        </w:rPr>
        <w:t xml:space="preserve"> </w:t>
      </w:r>
      <w:r w:rsidRPr="00076E91">
        <w:rPr>
          <w:i/>
          <w:szCs w:val="24"/>
        </w:rPr>
        <w:t>Nosema bombycis</w:t>
      </w:r>
      <w:r>
        <w:rPr>
          <w:i/>
          <w:szCs w:val="24"/>
        </w:rPr>
        <w:t>,</w:t>
      </w:r>
      <w:r w:rsidRPr="00076E91">
        <w:rPr>
          <w:szCs w:val="24"/>
        </w:rPr>
        <w:t xml:space="preserve"> has been found to be the causative agent for the silkworm disease (pébrine), which has seriously affected the silk industry in the mid-nineteenth century</w:t>
      </w:r>
      <w:r>
        <w:rPr>
          <w:szCs w:val="24"/>
        </w:rPr>
        <w:t xml:space="preserve"> </w:t>
      </w:r>
      <w:r>
        <w:rPr>
          <w:szCs w:val="24"/>
        </w:rPr>
        <w:fldChar w:fldCharType="begin"/>
      </w:r>
      <w:r>
        <w:rPr>
          <w:szCs w:val="24"/>
        </w:rPr>
        <w:instrText xml:space="preserve"> ADDIN EN.CITE &lt;EndNote&gt;&lt;Cite&gt;&lt;Author&gt;Vivarès&lt;/Author&gt;&lt;Year&gt;2001&lt;/Year&gt;&lt;RecNum&gt;293&lt;/RecNum&gt;&lt;DisplayText&gt;(Vivarès and Méténier 2001)&lt;/DisplayText&gt;&lt;record&gt;&lt;rec-number&gt;293&lt;/rec-number&gt;&lt;foreign-keys&gt;&lt;key app="EN" db-id="zvzepeve9vwad9e0r2nxazrm0x0w25x9w9er" timestamp="1522917510"&gt;293&lt;/key&gt;&lt;/foreign-keys&gt;&lt;ref-type name="Journal Article"&gt;17&lt;/ref-type&gt;&lt;contributors&gt;&lt;authors&gt;&lt;author&gt;Vivarès, CP&lt;/author&gt;&lt;author&gt;Méténier, G&lt;/author&gt;&lt;/authors&gt;&lt;/contributors&gt;&lt;titles&gt;&lt;title&gt;The microsporidian Encephalitozoon&lt;/title&gt;&lt;secondary-title&gt;Bioessays&lt;/secondary-title&gt;&lt;/titles&gt;&lt;periodical&gt;&lt;full-title&gt;Bioessays&lt;/full-title&gt;&lt;/periodical&gt;&lt;pages&gt;194-202&lt;/pages&gt;&lt;dates&gt;&lt;year&gt;2001&lt;/year&gt;&lt;pub-dates&gt;&lt;date&gt;2001&lt;/date&gt;&lt;/pub-dates&gt;&lt;/dates&gt;&lt;urls&gt;&lt;/urls&gt;&lt;/record&gt;&lt;/Cite&gt;&lt;/EndNote&gt;</w:instrText>
      </w:r>
      <w:r>
        <w:rPr>
          <w:szCs w:val="24"/>
        </w:rPr>
        <w:fldChar w:fldCharType="separate"/>
      </w:r>
      <w:r>
        <w:rPr>
          <w:noProof/>
          <w:szCs w:val="24"/>
        </w:rPr>
        <w:t>(Vivarès and Méténier 2001)</w:t>
      </w:r>
      <w:r>
        <w:rPr>
          <w:szCs w:val="24"/>
        </w:rPr>
        <w:fldChar w:fldCharType="end"/>
      </w:r>
      <w:r w:rsidRPr="00076E91">
        <w:rPr>
          <w:szCs w:val="24"/>
        </w:rPr>
        <w:t>. Other species</w:t>
      </w:r>
      <w:r>
        <w:rPr>
          <w:szCs w:val="24"/>
        </w:rPr>
        <w:t xml:space="preserve"> from the same genus</w:t>
      </w:r>
      <w:r w:rsidRPr="00076E91">
        <w:rPr>
          <w:szCs w:val="24"/>
        </w:rPr>
        <w:t xml:space="preserve">, </w:t>
      </w:r>
      <w:r w:rsidRPr="00076E91">
        <w:rPr>
          <w:i/>
          <w:szCs w:val="24"/>
        </w:rPr>
        <w:t>Nosema apis</w:t>
      </w:r>
      <w:r w:rsidRPr="00076E91">
        <w:rPr>
          <w:szCs w:val="24"/>
        </w:rPr>
        <w:t xml:space="preserve"> and </w:t>
      </w:r>
      <w:r w:rsidRPr="00076E91">
        <w:rPr>
          <w:i/>
          <w:szCs w:val="24"/>
        </w:rPr>
        <w:t>Nosema ceranae</w:t>
      </w:r>
      <w:r w:rsidRPr="00076E91">
        <w:rPr>
          <w:szCs w:val="24"/>
        </w:rPr>
        <w:t xml:space="preserve">, cause nosemosis disease on the European honeybee </w:t>
      </w:r>
      <w:r w:rsidRPr="00076E91">
        <w:rPr>
          <w:i/>
          <w:szCs w:val="24"/>
        </w:rPr>
        <w:t>Apis mellifera</w:t>
      </w:r>
      <w:r w:rsidR="009615FA">
        <w:rPr>
          <w:szCs w:val="24"/>
        </w:rPr>
        <w:t xml:space="preserve"> that</w:t>
      </w:r>
      <w:r w:rsidRPr="00076E91">
        <w:rPr>
          <w:szCs w:val="24"/>
        </w:rPr>
        <w:t xml:space="preserve"> influenced the commercial honey producers in recent years</w:t>
      </w:r>
      <w:r w:rsidR="009615FA">
        <w:rPr>
          <w:szCs w:val="24"/>
        </w:rPr>
        <w:t xml:space="preserve"> </w:t>
      </w:r>
      <w:r w:rsidR="009615FA">
        <w:rPr>
          <w:szCs w:val="24"/>
        </w:rPr>
        <w:fldChar w:fldCharType="begin">
          <w:fldData xml:space="preserve">PEVuZE5vdGU+PENpdGU+PEF1dGhvcj5OZXVtYW5uPC9BdXRob3I+PFllYXI+MjAxMDwvWWVhcj48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</w:fldData>
        </w:fldChar>
      </w:r>
      <w:r w:rsidR="009615FA">
        <w:rPr>
          <w:szCs w:val="24"/>
        </w:rPr>
        <w:instrText xml:space="preserve"> ADDIN EN.CITE </w:instrText>
      </w:r>
      <w:r w:rsidR="009615FA">
        <w:rPr>
          <w:szCs w:val="24"/>
        </w:rPr>
        <w:fldChar w:fldCharType="begin">
          <w:fldData xml:space="preserve">PEVuZE5vdGU+PENpdGU+PEF1dGhvcj5OZXVtYW5uPC9BdXRob3I+PFllYXI+MjAxMDwvWWVhcj48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</w:fldData>
        </w:fldChar>
      </w:r>
      <w:r w:rsidR="009615FA">
        <w:rPr>
          <w:szCs w:val="24"/>
        </w:rPr>
        <w:instrText xml:space="preserve"> ADDIN EN.CITE.DATA </w:instrText>
      </w:r>
      <w:r w:rsidR="009615FA">
        <w:rPr>
          <w:szCs w:val="24"/>
        </w:rPr>
      </w:r>
      <w:r w:rsidR="009615FA">
        <w:rPr>
          <w:szCs w:val="24"/>
        </w:rPr>
        <w:fldChar w:fldCharType="end"/>
      </w:r>
      <w:r w:rsidR="009615FA">
        <w:rPr>
          <w:szCs w:val="24"/>
        </w:rPr>
      </w:r>
      <w:r w:rsidR="009615FA">
        <w:rPr>
          <w:szCs w:val="24"/>
        </w:rPr>
        <w:fldChar w:fldCharType="separate"/>
      </w:r>
      <w:r w:rsidR="009615FA">
        <w:rPr>
          <w:noProof/>
          <w:szCs w:val="24"/>
        </w:rPr>
        <w:t>(Neumann and Carreck 2010; Charbonneau et al. 2016)</w:t>
      </w:r>
      <w:r w:rsidR="009615FA">
        <w:rPr>
          <w:szCs w:val="24"/>
        </w:rPr>
        <w:fldChar w:fldCharType="end"/>
      </w:r>
      <w:r w:rsidRPr="00076E91">
        <w:rPr>
          <w:szCs w:val="24"/>
        </w:rPr>
        <w:t xml:space="preserve">. </w:t>
      </w:r>
      <w:r>
        <w:rPr>
          <w:szCs w:val="24"/>
        </w:rPr>
        <w:t>Likewise, t</w:t>
      </w:r>
      <w:r w:rsidRPr="00076E91">
        <w:rPr>
          <w:szCs w:val="24"/>
        </w:rPr>
        <w:t xml:space="preserve">he finfish aquaculture </w:t>
      </w:r>
      <w:r>
        <w:rPr>
          <w:szCs w:val="24"/>
        </w:rPr>
        <w:t>is suffering from</w:t>
      </w:r>
      <w:r w:rsidRPr="00076E91">
        <w:rPr>
          <w:szCs w:val="24"/>
        </w:rPr>
        <w:t xml:space="preserve"> </w:t>
      </w:r>
      <w:r>
        <w:rPr>
          <w:szCs w:val="24"/>
        </w:rPr>
        <w:t xml:space="preserve">infections from </w:t>
      </w:r>
      <w:r w:rsidRPr="00076E91">
        <w:rPr>
          <w:i/>
          <w:szCs w:val="24"/>
        </w:rPr>
        <w:t>Pseudoloma neurophilia</w:t>
      </w:r>
      <w:r w:rsidRPr="00076E91">
        <w:rPr>
          <w:szCs w:val="24"/>
        </w:rPr>
        <w:t xml:space="preserve"> </w:t>
      </w:r>
      <w:r>
        <w:rPr>
          <w:szCs w:val="24"/>
        </w:rPr>
        <w:t xml:space="preserve">and from several species from </w:t>
      </w:r>
      <w:r w:rsidRPr="00076E91">
        <w:rPr>
          <w:szCs w:val="24"/>
        </w:rPr>
        <w:t xml:space="preserve">the genus </w:t>
      </w:r>
      <w:r w:rsidRPr="00076E91">
        <w:rPr>
          <w:i/>
          <w:szCs w:val="24"/>
        </w:rPr>
        <w:t>Glugea</w:t>
      </w:r>
      <w:r w:rsidRPr="00076E91">
        <w:rPr>
          <w:szCs w:val="24"/>
        </w:rPr>
        <w:t xml:space="preserve"> </w:t>
      </w:r>
      <w:r>
        <w:rPr>
          <w:szCs w:val="24"/>
        </w:rPr>
        <w:fldChar w:fldCharType="begin">
          <w:fldData xml:space="preserve">PEVuZE5vdGU+PENpdGU+PEF1dGhvcj5SYW1zYXk8L0F1dGhvcj48WWVhcj4yMDA5PC9ZZWFyPjxS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</w:fldData>
        </w:fldChar>
      </w:r>
      <w:r>
        <w:rPr>
          <w:szCs w:val="24"/>
        </w:rPr>
        <w:instrText xml:space="preserve"> ADDIN EN.CITE </w:instrText>
      </w:r>
      <w:r>
        <w:rPr>
          <w:szCs w:val="24"/>
        </w:rPr>
        <w:fldChar w:fldCharType="begin">
          <w:fldData xml:space="preserve">PEVuZE5vdGU+PENpdGU+PEF1dGhvcj5SYW1zYXk8L0F1dGhvcj48WWVhcj4yMDA5PC9ZZWFyPjxS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(Ramsay et al. 2009; Ryan and Kohler 2016)</w:t>
      </w:r>
      <w:r>
        <w:rPr>
          <w:szCs w:val="24"/>
        </w:rPr>
        <w:fldChar w:fldCharType="end"/>
      </w:r>
      <w:r w:rsidRPr="00076E91">
        <w:rPr>
          <w:szCs w:val="24"/>
        </w:rPr>
        <w:t xml:space="preserve">. The first </w:t>
      </w:r>
      <w:r>
        <w:rPr>
          <w:szCs w:val="24"/>
        </w:rPr>
        <w:t xml:space="preserve">described </w:t>
      </w:r>
      <w:r w:rsidRPr="00076E91">
        <w:rPr>
          <w:szCs w:val="24"/>
        </w:rPr>
        <w:t xml:space="preserve">mammalian infection was caused by </w:t>
      </w:r>
      <w:r w:rsidRPr="00076E91">
        <w:rPr>
          <w:i/>
          <w:szCs w:val="24"/>
        </w:rPr>
        <w:t>Nosema cuniculi</w:t>
      </w:r>
      <w:r w:rsidRPr="00076E91">
        <w:rPr>
          <w:szCs w:val="24"/>
        </w:rPr>
        <w:t xml:space="preserve"> in 1922 </w:t>
      </w:r>
      <w:r>
        <w:rPr>
          <w:szCs w:val="24"/>
        </w:rPr>
        <w:t>– the species was renamed in 1923 to</w:t>
      </w:r>
      <w:r w:rsidRPr="00076E91">
        <w:rPr>
          <w:szCs w:val="24"/>
        </w:rPr>
        <w:t xml:space="preserve"> </w:t>
      </w:r>
      <w:r w:rsidRPr="00076E91">
        <w:rPr>
          <w:i/>
          <w:szCs w:val="24"/>
        </w:rPr>
        <w:t>Encephalitozoon</w:t>
      </w:r>
      <w:r w:rsidRPr="00505045">
        <w:rPr>
          <w:i/>
          <w:szCs w:val="24"/>
        </w:rPr>
        <w:t xml:space="preserve"> cuniculi</w:t>
      </w:r>
      <w:r>
        <w:rPr>
          <w:szCs w:val="24"/>
        </w:rPr>
        <w:t>.</w:t>
      </w:r>
      <w:r w:rsidRPr="00076E91">
        <w:rPr>
          <w:szCs w:val="24"/>
        </w:rPr>
        <w:t xml:space="preserve"> </w:t>
      </w:r>
      <w:r>
        <w:rPr>
          <w:szCs w:val="24"/>
        </w:rPr>
        <w:t xml:space="preserve">This microsporidium infects </w:t>
      </w:r>
      <w:r w:rsidRPr="00076E91">
        <w:rPr>
          <w:szCs w:val="24"/>
        </w:rPr>
        <w:t>brain, spinal cords and kidneys of rabbits</w:t>
      </w:r>
      <w:r>
        <w:rPr>
          <w:szCs w:val="24"/>
        </w:rPr>
        <w:t xml:space="preserve"> </w:t>
      </w:r>
      <w:r>
        <w:rPr>
          <w:szCs w:val="24"/>
        </w:rPr>
        <w:fldChar w:fldCharType="begin"/>
      </w:r>
      <w:r>
        <w:rPr>
          <w:szCs w:val="24"/>
        </w:rPr>
        <w:instrText xml:space="preserve"> ADDIN EN.CITE &lt;EndNote&gt;&lt;Cite&gt;&lt;Author&gt;Vivarès&lt;/Author&gt;&lt;Year&gt;2001&lt;/Year&gt;&lt;RecNum&gt;293&lt;/RecNum&gt;&lt;DisplayText&gt;(Vivarès and Méténier 2001)&lt;/DisplayText&gt;&lt;record&gt;&lt;rec-number&gt;293&lt;/rec-number&gt;&lt;foreign-keys&gt;&lt;key app="EN" db-id="zvzepeve9vwad9e0r2nxazrm0x0w25x9w9er" timestamp="1522917510"&gt;293&lt;/key&gt;&lt;/foreign-keys&gt;&lt;ref-type name="Journal Article"&gt;17&lt;/ref-type&gt;&lt;contributors&gt;&lt;authors&gt;&lt;author&gt;Vivarès, CP&lt;/author&gt;&lt;author&gt;Méténier, G&lt;/author&gt;&lt;/authors&gt;&lt;/contributors&gt;&lt;titles&gt;&lt;title&gt;The microsporidian Encephalitozoon&lt;/title&gt;&lt;secondary-title&gt;Bioessays&lt;/secondary-title&gt;&lt;/titles&gt;&lt;periodical&gt;&lt;full-title&gt;Bioessays&lt;/full-title&gt;&lt;/periodical&gt;&lt;pages&gt;194-202&lt;/pages&gt;&lt;dates&gt;&lt;year&gt;2001&lt;/year&gt;&lt;pub-dates&gt;&lt;date&gt;2001&lt;/date&gt;&lt;/pub-dates&gt;&lt;/dates&gt;&lt;urls&gt;&lt;/urls&gt;&lt;/record&gt;&lt;/Cite&gt;&lt;/EndNote&gt;</w:instrText>
      </w:r>
      <w:r>
        <w:rPr>
          <w:szCs w:val="24"/>
        </w:rPr>
        <w:fldChar w:fldCharType="separate"/>
      </w:r>
      <w:r>
        <w:rPr>
          <w:noProof/>
          <w:szCs w:val="24"/>
        </w:rPr>
        <w:t>(Vivarès and Méténier 2001)</w:t>
      </w:r>
      <w:r>
        <w:rPr>
          <w:szCs w:val="24"/>
        </w:rPr>
        <w:fldChar w:fldCharType="end"/>
      </w:r>
      <w:r w:rsidRPr="00076E91">
        <w:rPr>
          <w:szCs w:val="24"/>
        </w:rPr>
        <w:t xml:space="preserve">. </w:t>
      </w:r>
    </w:p>
    <w:p w14:paraId="6311A716" w14:textId="77777777" w:rsidR="0030781E" w:rsidRDefault="0030781E" w:rsidP="00324278">
      <w:pPr>
        <w:spacing w:after="0" w:line="360" w:lineRule="auto"/>
        <w:jc w:val="both"/>
        <w:rPr>
          <w:szCs w:val="24"/>
        </w:rPr>
      </w:pPr>
    </w:p>
    <w:p w14:paraId="23ED528C" w14:textId="77777777" w:rsidR="00327ACB" w:rsidRDefault="00327ACB" w:rsidP="00324278">
      <w:pPr>
        <w:spacing w:after="0" w:line="360" w:lineRule="auto"/>
        <w:jc w:val="both"/>
        <w:rPr>
          <w:szCs w:val="24"/>
        </w:rPr>
      </w:pPr>
    </w:p>
    <w:p w14:paraId="23E50493" w14:textId="11023D10" w:rsidR="00327ACB" w:rsidRDefault="001C3D77" w:rsidP="00324278">
      <w:pPr>
        <w:spacing w:after="0" w:line="360" w:lineRule="auto"/>
        <w:jc w:val="both"/>
        <w:rPr>
          <w:szCs w:val="24"/>
        </w:rPr>
      </w:pPr>
      <w:r>
        <w:rPr>
          <w:szCs w:val="24"/>
        </w:rPr>
        <w:t>Eventually, in 1959 it was detected that microsporidia are also capable of infecting humans, which resulted in a substantial increase of attention for microsporidia.</w:t>
      </w:r>
      <w:r w:rsidR="00531889">
        <w:rPr>
          <w:szCs w:val="24"/>
        </w:rPr>
        <w:t xml:space="preserve"> </w:t>
      </w:r>
      <w:r w:rsidR="00022E5D">
        <w:rPr>
          <w:szCs w:val="24"/>
        </w:rPr>
        <w:t>Until now, a</w:t>
      </w:r>
      <w:r w:rsidR="00930D7E">
        <w:rPr>
          <w:szCs w:val="24"/>
        </w:rPr>
        <w:t xml:space="preserve">t least 14 species in different genera </w:t>
      </w:r>
      <w:r w:rsidR="00B85CBF">
        <w:rPr>
          <w:szCs w:val="24"/>
        </w:rPr>
        <w:t>including</w:t>
      </w:r>
      <w:r w:rsidR="00930D7E">
        <w:rPr>
          <w:szCs w:val="24"/>
        </w:rPr>
        <w:t xml:space="preserve"> </w:t>
      </w:r>
      <w:r w:rsidR="00930D7E" w:rsidRPr="00CC7C46">
        <w:rPr>
          <w:i/>
          <w:szCs w:val="24"/>
        </w:rPr>
        <w:t>Enterocytozoon</w:t>
      </w:r>
      <w:r w:rsidR="00930D7E">
        <w:rPr>
          <w:szCs w:val="24"/>
        </w:rPr>
        <w:t xml:space="preserve">, </w:t>
      </w:r>
      <w:r w:rsidR="00930D7E" w:rsidRPr="00CC7C46">
        <w:rPr>
          <w:i/>
          <w:szCs w:val="24"/>
        </w:rPr>
        <w:t>Encephalitozoon</w:t>
      </w:r>
      <w:r w:rsidR="00930D7E">
        <w:rPr>
          <w:szCs w:val="24"/>
        </w:rPr>
        <w:t xml:space="preserve">, </w:t>
      </w:r>
      <w:r w:rsidR="00930D7E" w:rsidRPr="00CC7C46">
        <w:rPr>
          <w:i/>
          <w:szCs w:val="24"/>
        </w:rPr>
        <w:t>Vittaforma</w:t>
      </w:r>
      <w:r w:rsidR="00930D7E">
        <w:rPr>
          <w:szCs w:val="24"/>
        </w:rPr>
        <w:t xml:space="preserve">, </w:t>
      </w:r>
      <w:r w:rsidR="00CC7C46">
        <w:rPr>
          <w:i/>
          <w:szCs w:val="24"/>
        </w:rPr>
        <w:t>Anncali</w:t>
      </w:r>
      <w:r w:rsidR="00CC7C46" w:rsidRPr="00CC7C46">
        <w:rPr>
          <w:i/>
          <w:szCs w:val="24"/>
        </w:rPr>
        <w:t>a</w:t>
      </w:r>
      <w:r w:rsidR="00930D7E">
        <w:rPr>
          <w:szCs w:val="24"/>
        </w:rPr>
        <w:t xml:space="preserve">, </w:t>
      </w:r>
      <w:r w:rsidR="00930D7E" w:rsidRPr="00CC7C46">
        <w:rPr>
          <w:i/>
          <w:szCs w:val="24"/>
        </w:rPr>
        <w:t>Tubulinosema</w:t>
      </w:r>
      <w:r w:rsidR="00930D7E">
        <w:rPr>
          <w:szCs w:val="24"/>
        </w:rPr>
        <w:t xml:space="preserve"> or </w:t>
      </w:r>
      <w:r w:rsidR="00E80E3E" w:rsidRPr="00CC7C46">
        <w:rPr>
          <w:i/>
          <w:szCs w:val="24"/>
        </w:rPr>
        <w:t>Pleistophora</w:t>
      </w:r>
      <w:r w:rsidR="00F478DD">
        <w:rPr>
          <w:szCs w:val="24"/>
        </w:rPr>
        <w:t xml:space="preserve"> have been confirmed to be human-infecting microsporidia</w:t>
      </w:r>
      <w:r w:rsidR="00E80E3E">
        <w:rPr>
          <w:szCs w:val="24"/>
        </w:rPr>
        <w:t xml:space="preserve"> </w:t>
      </w:r>
      <w:r w:rsidR="005E3B6B">
        <w:rPr>
          <w:szCs w:val="24"/>
        </w:rPr>
        <w:fldChar w:fldCharType="begin">
          <w:fldData xml:space="preserve">PEVuZE5vdGU+PENpdGU+PEF1dGhvcj5Wb3NzYnJpbmNrPC9BdXRob3I+PFllYXI+MjAxNDwvWWVh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</w:fldData>
        </w:fldChar>
      </w:r>
      <w:r w:rsidR="005E3B6B">
        <w:rPr>
          <w:szCs w:val="24"/>
        </w:rPr>
        <w:instrText xml:space="preserve"> ADDIN EN.CITE </w:instrText>
      </w:r>
      <w:r w:rsidR="005E3B6B">
        <w:rPr>
          <w:szCs w:val="24"/>
        </w:rPr>
        <w:fldChar w:fldCharType="begin">
          <w:fldData xml:space="preserve">PEVuZE5vdGU+PENpdGU+PEF1dGhvcj5Wb3NzYnJpbmNrPC9BdXRob3I+PFllYXI+MjAxNDwvWWVh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</w:fldData>
        </w:fldChar>
      </w:r>
      <w:r w:rsidR="005E3B6B">
        <w:rPr>
          <w:szCs w:val="24"/>
        </w:rPr>
        <w:instrText xml:space="preserve"> ADDIN EN.CITE.DATA </w:instrText>
      </w:r>
      <w:r w:rsidR="005E3B6B">
        <w:rPr>
          <w:szCs w:val="24"/>
        </w:rPr>
      </w:r>
      <w:r w:rsidR="005E3B6B">
        <w:rPr>
          <w:szCs w:val="24"/>
        </w:rPr>
        <w:fldChar w:fldCharType="end"/>
      </w:r>
      <w:r w:rsidR="005E3B6B">
        <w:rPr>
          <w:szCs w:val="24"/>
        </w:rPr>
        <w:fldChar w:fldCharType="separate"/>
      </w:r>
      <w:r w:rsidR="005E3B6B">
        <w:rPr>
          <w:noProof/>
          <w:szCs w:val="24"/>
        </w:rPr>
        <w:t>(Mathis, Weber, and Deplazes 2005; Vossbrinck, Debrunner‐Vossbrinck, and Weiss 2014)</w:t>
      </w:r>
      <w:r w:rsidR="005E3B6B">
        <w:rPr>
          <w:szCs w:val="24"/>
        </w:rPr>
        <w:fldChar w:fldCharType="end"/>
      </w:r>
      <w:r w:rsidR="00F478DD">
        <w:rPr>
          <w:szCs w:val="24"/>
        </w:rPr>
        <w:t xml:space="preserve">. </w:t>
      </w:r>
      <w:r w:rsidR="007D7352">
        <w:rPr>
          <w:szCs w:val="24"/>
        </w:rPr>
        <w:t xml:space="preserve">In which, the most </w:t>
      </w:r>
      <w:r w:rsidR="005A23F4" w:rsidRPr="00FE47F3">
        <w:rPr>
          <w:szCs w:val="24"/>
        </w:rPr>
        <w:t xml:space="preserve">prevalent </w:t>
      </w:r>
      <w:r w:rsidR="007D7352">
        <w:rPr>
          <w:szCs w:val="24"/>
        </w:rPr>
        <w:t xml:space="preserve">pathogens are </w:t>
      </w:r>
      <w:r w:rsidR="007D7352" w:rsidRPr="007D7352">
        <w:rPr>
          <w:i/>
          <w:szCs w:val="24"/>
        </w:rPr>
        <w:t>Enterocytozoon bieneusi</w:t>
      </w:r>
      <w:r w:rsidR="007D7352">
        <w:rPr>
          <w:szCs w:val="24"/>
        </w:rPr>
        <w:t xml:space="preserve"> and </w:t>
      </w:r>
      <w:r w:rsidR="007D7352" w:rsidRPr="003B1D4C">
        <w:rPr>
          <w:i/>
          <w:szCs w:val="24"/>
        </w:rPr>
        <w:t>Encephalitozoon intestinalis</w:t>
      </w:r>
      <w:r w:rsidR="007D7352">
        <w:rPr>
          <w:szCs w:val="24"/>
        </w:rPr>
        <w:t xml:space="preserve"> </w:t>
      </w:r>
      <w:r w:rsidR="003B1D4C">
        <w:rPr>
          <w:szCs w:val="24"/>
        </w:rPr>
        <w:fldChar w:fldCharType="begin">
          <w:fldData xml:space="preserve">PEVuZE5vdGU+PENpdGU+PEF1dGhvcj5TYW50w61uPC9BdXRob3I+PFllYXI+MjAxMTwvWWVhcj48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</w:fldData>
        </w:fldChar>
      </w:r>
      <w:r w:rsidR="003B1D4C">
        <w:rPr>
          <w:szCs w:val="24"/>
        </w:rPr>
        <w:instrText xml:space="preserve"> ADDIN EN.CITE </w:instrText>
      </w:r>
      <w:r w:rsidR="003B1D4C">
        <w:rPr>
          <w:szCs w:val="24"/>
        </w:rPr>
        <w:fldChar w:fldCharType="begin">
          <w:fldData xml:space="preserve">PEVuZE5vdGU+PENpdGU+PEF1dGhvcj5TYW50w61uPC9BdXRob3I+PFllYXI+MjAxMTwvWWVhcj48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</w:fldData>
        </w:fldChar>
      </w:r>
      <w:r w:rsidR="003B1D4C">
        <w:rPr>
          <w:szCs w:val="24"/>
        </w:rPr>
        <w:instrText xml:space="preserve"> ADDIN EN.CITE.DATA </w:instrText>
      </w:r>
      <w:r w:rsidR="003B1D4C">
        <w:rPr>
          <w:szCs w:val="24"/>
        </w:rPr>
      </w:r>
      <w:r w:rsidR="003B1D4C">
        <w:rPr>
          <w:szCs w:val="24"/>
        </w:rPr>
        <w:fldChar w:fldCharType="end"/>
      </w:r>
      <w:r w:rsidR="003B1D4C">
        <w:rPr>
          <w:szCs w:val="24"/>
        </w:rPr>
        <w:fldChar w:fldCharType="separate"/>
      </w:r>
      <w:r w:rsidR="003B1D4C">
        <w:rPr>
          <w:noProof/>
          <w:szCs w:val="24"/>
        </w:rPr>
        <w:t>(Santín and Fayer 2011; Ramanan and Pritt 2014)</w:t>
      </w:r>
      <w:r w:rsidR="003B1D4C">
        <w:rPr>
          <w:szCs w:val="24"/>
        </w:rPr>
        <w:fldChar w:fldCharType="end"/>
      </w:r>
      <w:r w:rsidR="007D7352">
        <w:rPr>
          <w:szCs w:val="24"/>
        </w:rPr>
        <w:t xml:space="preserve">. </w:t>
      </w:r>
      <w:r w:rsidR="005A23F4" w:rsidRPr="000217EC">
        <w:rPr>
          <w:i/>
          <w:szCs w:val="24"/>
        </w:rPr>
        <w:t>E.bieneusi</w:t>
      </w:r>
      <w:r w:rsidR="005A23F4">
        <w:rPr>
          <w:szCs w:val="24"/>
        </w:rPr>
        <w:t xml:space="preserve"> </w:t>
      </w:r>
      <w:r w:rsidR="000217EC">
        <w:rPr>
          <w:szCs w:val="24"/>
        </w:rPr>
        <w:t>was</w:t>
      </w:r>
      <w:r w:rsidR="005A23F4">
        <w:rPr>
          <w:szCs w:val="24"/>
        </w:rPr>
        <w:t xml:space="preserve"> firstly </w:t>
      </w:r>
      <w:r w:rsidR="0056741E">
        <w:rPr>
          <w:szCs w:val="24"/>
        </w:rPr>
        <w:t>reported</w:t>
      </w:r>
      <w:r w:rsidR="000217EC">
        <w:rPr>
          <w:szCs w:val="24"/>
        </w:rPr>
        <w:t xml:space="preserve"> by </w:t>
      </w:r>
      <w:r w:rsidR="000217EC">
        <w:rPr>
          <w:szCs w:val="24"/>
        </w:rPr>
        <w:fldChar w:fldCharType="begin"/>
      </w:r>
      <w:r w:rsidR="000217EC">
        <w:rPr>
          <w:szCs w:val="24"/>
        </w:rPr>
        <w:instrText xml:space="preserve"> ADDIN EN.CITE &lt;EndNote&gt;&lt;Cite&gt;&lt;Author&gt;Desportes&lt;/Author&gt;&lt;Year&gt;1985&lt;/Year&gt;&lt;RecNum&gt;398&lt;/RecNum&gt;&lt;DisplayText&gt;(Desportes et al. 1985)&lt;/DisplayText&gt;&lt;record&gt;&lt;rec-number&gt;398&lt;/rec-number&gt;&lt;foreign-keys&gt;&lt;key app="EN" db-id="zvzepeve9vwad9e0r2nxazrm0x0w25x9w9er" timestamp="1524394901"&gt;398&lt;/key&gt;&lt;/foreign-keys&gt;&lt;ref-type name="Journal Article"&gt;17&lt;/ref-type&gt;&lt;contributors&gt;&lt;authors&gt;&lt;author&gt;Desportes, I.&lt;/author&gt;&lt;author&gt;Le Charpentier, Y.&lt;/author&gt;&lt;author&gt;Galian, A.&lt;/author&gt;&lt;author&gt;Bernard, F.&lt;/author&gt;&lt;author&gt;Cochand-Priollet, B.&lt;/author&gt;&lt;author&gt;Lavergne, A.&lt;/author&gt;&lt;author&gt;Ravisse, P.&lt;/author&gt;&lt;author&gt;Modigliani, R.&lt;/author&gt;&lt;/authors&gt;&lt;/contributors&gt;&lt;titles&gt;&lt;title&gt;Occurrence of a new microsporidan: Enterocytozoon bieneusi n.g., n. sp., in the enterocytes of a human patient with AIDS&lt;/title&gt;&lt;secondary-title&gt;The Journal of Protozoology&lt;/secondary-title&gt;&lt;short-title&gt;Occurrence of a new microsporidan&lt;/short-title&gt;&lt;/titles&gt;&lt;periodical&gt;&lt;full-title&gt;The Journal of Protozoology&lt;/full-title&gt;&lt;abbr-1&gt;The Journal of Protozoology&lt;/abbr-1&gt;&lt;/periodical&gt;&lt;pages&gt;250-254&lt;/pages&gt;&lt;volume&gt;32&lt;/volume&gt;&lt;keywords&gt;&lt;keyword&gt;Acquired Immunodeficiency Syndrome&lt;/keyword&gt;&lt;keyword&gt;Animals&lt;/keyword&gt;&lt;keyword&gt;Duodenum&lt;/keyword&gt;&lt;keyword&gt;Eukaryota&lt;/keyword&gt;&lt;keyword&gt;Humans&lt;/keyword&gt;&lt;keyword&gt;Ileum&lt;/keyword&gt;&lt;keyword&gt;Intestinal Mucosa&lt;/keyword&gt;&lt;keyword&gt;Male&lt;/keyword&gt;&lt;keyword&gt;Microscopy, Electron&lt;/keyword&gt;&lt;keyword&gt;Spores&lt;/keyword&gt;&lt;keyword&gt;Terminology as Topic&lt;/keyword&gt;&lt;/keywords&gt;&lt;dates&gt;&lt;year&gt;1985&lt;/year&gt;&lt;pub-dates&gt;&lt;date&gt;May 1985&lt;/date&gt;&lt;/pub-dates&gt;&lt;/dates&gt;&lt;isbn&gt;0022-3921&lt;/isbn&gt;&lt;urls&gt;&lt;/urls&gt;&lt;remote-database-name&gt;PubMed&lt;/remote-database-name&gt;&lt;language&gt;eng&lt;/language&gt;&lt;/record&gt;&lt;/Cite&gt;&lt;/EndNote&gt;</w:instrText>
      </w:r>
      <w:r w:rsidR="000217EC">
        <w:rPr>
          <w:szCs w:val="24"/>
        </w:rPr>
        <w:fldChar w:fldCharType="separate"/>
      </w:r>
      <w:r w:rsidR="000217EC">
        <w:rPr>
          <w:noProof/>
          <w:szCs w:val="24"/>
        </w:rPr>
        <w:t>(Desportes et al. 1985)</w:t>
      </w:r>
      <w:r w:rsidR="000217EC">
        <w:rPr>
          <w:szCs w:val="24"/>
        </w:rPr>
        <w:fldChar w:fldCharType="end"/>
      </w:r>
      <w:r w:rsidR="000217EC">
        <w:rPr>
          <w:szCs w:val="24"/>
        </w:rPr>
        <w:t xml:space="preserve"> </w:t>
      </w:r>
      <w:r w:rsidR="005A23F4">
        <w:rPr>
          <w:szCs w:val="24"/>
        </w:rPr>
        <w:t>to be an AIDS-associated oppo</w:t>
      </w:r>
      <w:r w:rsidR="000217EC">
        <w:rPr>
          <w:szCs w:val="24"/>
        </w:rPr>
        <w:t>rtunistic pathogen</w:t>
      </w:r>
      <w:r w:rsidR="004E6732">
        <w:rPr>
          <w:szCs w:val="24"/>
        </w:rPr>
        <w:t xml:space="preserve"> that </w:t>
      </w:r>
      <w:r w:rsidR="00985E96">
        <w:rPr>
          <w:szCs w:val="24"/>
        </w:rPr>
        <w:t>provokes</w:t>
      </w:r>
      <w:r w:rsidR="004E6732" w:rsidRPr="004E6732">
        <w:rPr>
          <w:szCs w:val="24"/>
        </w:rPr>
        <w:t xml:space="preserve"> </w:t>
      </w:r>
      <w:r w:rsidR="004E6732">
        <w:rPr>
          <w:szCs w:val="24"/>
        </w:rPr>
        <w:t xml:space="preserve">chronic diarrhea. </w:t>
      </w:r>
      <w:r w:rsidR="0056741E">
        <w:rPr>
          <w:szCs w:val="24"/>
        </w:rPr>
        <w:t xml:space="preserve">Since then, intestinal microsporidiosis caused by </w:t>
      </w:r>
      <w:r w:rsidR="0056741E" w:rsidRPr="00A6788B">
        <w:rPr>
          <w:i/>
          <w:szCs w:val="24"/>
        </w:rPr>
        <w:t>E.bieneusi</w:t>
      </w:r>
      <w:r w:rsidR="0056741E">
        <w:rPr>
          <w:szCs w:val="24"/>
        </w:rPr>
        <w:t xml:space="preserve"> has been found in other immunocompromised patients such as </w:t>
      </w:r>
      <w:r w:rsidR="0056741E" w:rsidRPr="0056741E">
        <w:rPr>
          <w:szCs w:val="24"/>
        </w:rPr>
        <w:t>organ transplant recipients, travelers, children, and elderly</w:t>
      </w:r>
      <w:r w:rsidR="0056741E">
        <w:rPr>
          <w:szCs w:val="24"/>
        </w:rPr>
        <w:t xml:space="preserve"> </w:t>
      </w:r>
      <w:r w:rsidR="002636CD">
        <w:rPr>
          <w:szCs w:val="24"/>
        </w:rPr>
        <w:fldChar w:fldCharType="begin"/>
      </w:r>
      <w:r w:rsidR="002636CD">
        <w:rPr>
          <w:szCs w:val="24"/>
        </w:rPr>
        <w:instrText xml:space="preserve"> ADDIN EN.CITE &lt;EndNote&gt;&lt;Cite&gt;&lt;Author&gt;Matos&lt;/Author&gt;&lt;Year&gt;2012&lt;/Year&gt;&lt;RecNum&gt;395&lt;/RecNum&gt;&lt;DisplayText&gt;(Matos, Lobo, and Xiao 2012)&lt;/DisplayText&gt;&lt;record&gt;&lt;rec-number&gt;395&lt;/rec-number&gt;&lt;foreign-keys&gt;&lt;key app="EN" db-id="zvzepeve9vwad9e0r2nxazrm0x0w25x9w9er" timestamp="1524393574"&gt;395&lt;/key&gt;&lt;/foreign-keys&gt;&lt;ref-type name="Web Page"&gt;12&lt;/ref-type&gt;&lt;contributors&gt;&lt;authors&gt;&lt;author&gt;Matos, Olga&lt;/author&gt;&lt;author&gt;Lobo, Maria Luisa&lt;/author&gt;&lt;author&gt;Xiao, Lihua&lt;/author&gt;&lt;/authors&gt;&lt;/contributors&gt;&lt;titles&gt;&lt;title&gt;Epidemiology of Enterocytozoon bieneusi Infection in Humans&lt;/title&gt;&lt;secondary-title&gt;Journal of Parasitology Research&lt;/secondary-title&gt;&lt;/titles&gt;&lt;dates&gt;&lt;year&gt;2012&lt;/year&gt;&lt;pub-dates&gt;&lt;date&gt;2012&lt;/date&gt;&lt;/pub-dates&gt;&lt;/dates&gt;&lt;work-type&gt;Research article&lt;/work-type&gt;&lt;urls&gt;&lt;/urls&gt;&lt;language&gt;en&lt;/language&gt;&lt;access-date&gt;2018-04-22 10:38:27&lt;/access-date&gt;&lt;/record&gt;&lt;/Cite&gt;&lt;/EndNote&gt;</w:instrText>
      </w:r>
      <w:r w:rsidR="002636CD">
        <w:rPr>
          <w:szCs w:val="24"/>
        </w:rPr>
        <w:fldChar w:fldCharType="separate"/>
      </w:r>
      <w:r w:rsidR="002636CD">
        <w:rPr>
          <w:noProof/>
          <w:szCs w:val="24"/>
        </w:rPr>
        <w:t>(Matos, Lobo, and Xiao 2012)</w:t>
      </w:r>
      <w:r w:rsidR="002636CD">
        <w:rPr>
          <w:szCs w:val="24"/>
        </w:rPr>
        <w:fldChar w:fldCharType="end"/>
      </w:r>
      <w:r w:rsidR="00663DEC">
        <w:rPr>
          <w:szCs w:val="24"/>
        </w:rPr>
        <w:t xml:space="preserve">. </w:t>
      </w:r>
      <w:r w:rsidR="00CF09AC">
        <w:rPr>
          <w:szCs w:val="24"/>
        </w:rPr>
        <w:t xml:space="preserve">While </w:t>
      </w:r>
      <w:r w:rsidR="00CF09AC" w:rsidRPr="00DE4203">
        <w:rPr>
          <w:i/>
          <w:szCs w:val="24"/>
        </w:rPr>
        <w:t>E.bieneusi</w:t>
      </w:r>
      <w:r w:rsidR="00CF09AC">
        <w:rPr>
          <w:szCs w:val="24"/>
        </w:rPr>
        <w:t xml:space="preserve"> </w:t>
      </w:r>
      <w:r w:rsidR="00D74BB0">
        <w:rPr>
          <w:szCs w:val="24"/>
        </w:rPr>
        <w:t>were</w:t>
      </w:r>
      <w:r w:rsidR="004C7423">
        <w:rPr>
          <w:szCs w:val="24"/>
        </w:rPr>
        <w:t xml:space="preserve"> mostly found in intestine, </w:t>
      </w:r>
      <w:r w:rsidR="004C7423" w:rsidRPr="004C7423">
        <w:rPr>
          <w:szCs w:val="24"/>
        </w:rPr>
        <w:t>respiratory</w:t>
      </w:r>
      <w:r w:rsidR="00CF09AC">
        <w:rPr>
          <w:szCs w:val="24"/>
        </w:rPr>
        <w:t xml:space="preserve"> and biliary tract, </w:t>
      </w:r>
      <w:r w:rsidR="00D74BB0" w:rsidRPr="00DE4203">
        <w:rPr>
          <w:i/>
          <w:szCs w:val="24"/>
        </w:rPr>
        <w:t>E.intestinalis</w:t>
      </w:r>
      <w:r w:rsidR="00D74BB0">
        <w:rPr>
          <w:szCs w:val="24"/>
        </w:rPr>
        <w:t xml:space="preserve"> </w:t>
      </w:r>
      <w:r w:rsidR="00C918C4">
        <w:rPr>
          <w:szCs w:val="24"/>
        </w:rPr>
        <w:t>and other microsporidia</w:t>
      </w:r>
      <w:r w:rsidR="000B366D">
        <w:rPr>
          <w:szCs w:val="24"/>
        </w:rPr>
        <w:t>, in additionally,</w:t>
      </w:r>
      <w:r w:rsidR="00C918C4">
        <w:rPr>
          <w:szCs w:val="24"/>
        </w:rPr>
        <w:t xml:space="preserve"> </w:t>
      </w:r>
      <w:r w:rsidR="00D74BB0">
        <w:rPr>
          <w:szCs w:val="24"/>
        </w:rPr>
        <w:t xml:space="preserve">are involved in </w:t>
      </w:r>
      <w:r w:rsidR="00F3668A">
        <w:rPr>
          <w:szCs w:val="24"/>
        </w:rPr>
        <w:t xml:space="preserve">the </w:t>
      </w:r>
      <w:r w:rsidR="00D74BB0">
        <w:rPr>
          <w:szCs w:val="24"/>
        </w:rPr>
        <w:t xml:space="preserve">diseases related to kidneys, lungs, eyes and other organs </w:t>
      </w:r>
      <w:r w:rsidR="00DF31D1">
        <w:rPr>
          <w:szCs w:val="24"/>
        </w:rPr>
        <w:fldChar w:fldCharType="begin">
          <w:fldData xml:space="preserve">PEVuZE5vdGU+PENpdGU+PEF1dGhvcj5SYW1hbmFuPC9BdXRob3I+PFllYXI+MjAxNDwvWWVhcj48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</w:fldData>
        </w:fldChar>
      </w:r>
      <w:r w:rsidR="0038151E">
        <w:rPr>
          <w:szCs w:val="24"/>
        </w:rPr>
        <w:instrText xml:space="preserve"> ADDIN EN.CITE </w:instrText>
      </w:r>
      <w:r w:rsidR="0038151E">
        <w:rPr>
          <w:szCs w:val="24"/>
        </w:rPr>
        <w:fldChar w:fldCharType="begin">
          <w:fldData xml:space="preserve">PEVuZE5vdGU+PENpdGU+PEF1dGhvcj5SYW1hbmFuPC9BdXRob3I+PFllYXI+MjAxNDwvWWVhcj48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</w:fldData>
        </w:fldChar>
      </w:r>
      <w:r w:rsidR="0038151E">
        <w:rPr>
          <w:szCs w:val="24"/>
        </w:rPr>
        <w:instrText xml:space="preserve"> ADDIN EN.CITE.DATA </w:instrText>
      </w:r>
      <w:r w:rsidR="0038151E">
        <w:rPr>
          <w:szCs w:val="24"/>
        </w:rPr>
      </w:r>
      <w:r w:rsidR="0038151E">
        <w:rPr>
          <w:szCs w:val="24"/>
        </w:rPr>
        <w:fldChar w:fldCharType="end"/>
      </w:r>
      <w:r w:rsidR="00DF31D1">
        <w:rPr>
          <w:szCs w:val="24"/>
        </w:rPr>
        <w:fldChar w:fldCharType="separate"/>
      </w:r>
      <w:r w:rsidR="0038151E">
        <w:rPr>
          <w:noProof/>
          <w:szCs w:val="24"/>
        </w:rPr>
        <w:t>(Mathis, Weber, and Deplazes 2005; Ramanan and Pritt 2014)</w:t>
      </w:r>
      <w:r w:rsidR="00DF31D1">
        <w:rPr>
          <w:szCs w:val="24"/>
        </w:rPr>
        <w:fldChar w:fldCharType="end"/>
      </w:r>
      <w:r w:rsidR="00DF31D1">
        <w:rPr>
          <w:szCs w:val="24"/>
        </w:rPr>
        <w:t>.</w:t>
      </w:r>
      <w:r w:rsidR="002F55CD">
        <w:rPr>
          <w:szCs w:val="24"/>
        </w:rPr>
        <w:t xml:space="preserve"> </w:t>
      </w:r>
      <w:r w:rsidR="00B44F4A">
        <w:rPr>
          <w:szCs w:val="24"/>
        </w:rPr>
        <w:t>Beside chronic diarrhea, h</w:t>
      </w:r>
      <w:r w:rsidR="00B44F4A" w:rsidRPr="006A2E88">
        <w:rPr>
          <w:szCs w:val="24"/>
        </w:rPr>
        <w:t>epatobiliary and pulmonary</w:t>
      </w:r>
      <w:r w:rsidR="00B44F4A">
        <w:rPr>
          <w:szCs w:val="24"/>
        </w:rPr>
        <w:t xml:space="preserve"> illness, abdominal pain or weight loss in immunocompromised </w:t>
      </w:r>
      <w:r w:rsidR="006D0ED3">
        <w:rPr>
          <w:szCs w:val="24"/>
        </w:rPr>
        <w:t>patients</w:t>
      </w:r>
      <w:r w:rsidR="00B44F4A">
        <w:rPr>
          <w:szCs w:val="24"/>
        </w:rPr>
        <w:t xml:space="preserve"> </w:t>
      </w:r>
      <w:r w:rsidR="0079080D">
        <w:rPr>
          <w:szCs w:val="24"/>
        </w:rPr>
        <w:fldChar w:fldCharType="begin"/>
      </w:r>
      <w:r w:rsidR="0079080D">
        <w:rPr>
          <w:szCs w:val="24"/>
        </w:rPr>
        <w:instrText xml:space="preserve"> ADDIN EN.CITE &lt;EndNote&gt;&lt;Cite&gt;&lt;Author&gt;Ramanan&lt;/Author&gt;&lt;Year&gt;2014&lt;/Year&gt;&lt;RecNum&gt;394&lt;/RecNum&gt;&lt;DisplayText&gt;(Matos, Lobo, and Xiao 2012; Ramanan and Pritt 2014)&lt;/DisplayText&gt;&lt;record&gt;&lt;rec-number&gt;394&lt;/rec-number&gt;&lt;foreign-keys&gt;&lt;key app="EN" db-id="zvzepeve9vwad9e0r2nxazrm0x0w25x9w9er" timestamp="1524393574"&gt;394&lt;/key&gt;&lt;/foreign-keys&gt;&lt;ref-type name="Journal Article"&gt;17&lt;/ref-type&gt;&lt;contributors&gt;&lt;authors&gt;&lt;author&gt;Ramanan, P.&lt;/author&gt;&lt;author&gt;Pritt, B. S.&lt;/author&gt;&lt;/authors&gt;&lt;/contributors&gt;&lt;titles&gt;&lt;title&gt;Extraintestinal Microsporidiosis&lt;/title&gt;&lt;secondary-title&gt;Journal of Clinical Microbiology&lt;/secondary-title&gt;&lt;/titles&gt;&lt;periodical&gt;&lt;full-title&gt;Journal of Clinical Microbiology&lt;/full-title&gt;&lt;/periodical&gt;&lt;pages&gt;3839-3844&lt;/pages&gt;&lt;volume&gt;52&lt;/volume&gt;&lt;dates&gt;&lt;year&gt;2014&lt;/year&gt;&lt;pub-dates&gt;&lt;date&gt;2014-11-01&lt;/date&gt;&lt;/pub-dates&gt;&lt;/dates&gt;&lt;isbn&gt;0095-1137, 1098-660X&lt;/isbn&gt;&lt;urls&gt;&lt;/urls&gt;&lt;electronic-resource-num&gt;10.1128/JCM.00971-14&lt;/electronic-resource-num&gt;&lt;remote-database-name&gt;Crossref&lt;/remote-database-name&gt;&lt;language&gt;en&lt;/language&gt;&lt;access-date&gt;2018-04-22 10:38:18&lt;/access-date&gt;&lt;/record&gt;&lt;/Cite&gt;&lt;Cite&gt;&lt;Author&gt;Matos&lt;/Author&gt;&lt;Year&gt;2012&lt;/Year&gt;&lt;RecNum&gt;395&lt;/RecNum&gt;&lt;record&gt;&lt;rec-number&gt;395&lt;/rec-number&gt;&lt;foreign-keys&gt;&lt;key app="EN" db-id="zvzepeve9vwad9e0r2nxazrm0x0w25x9w9er" timestamp="1524393574"&gt;395&lt;/key&gt;&lt;/foreign-keys&gt;&lt;ref-type name="Web Page"&gt;12&lt;/ref-type&gt;&lt;contributors&gt;&lt;authors&gt;&lt;author&gt;Matos, Olga&lt;/author&gt;&lt;author&gt;Lobo, Maria Luisa&lt;/author&gt;&lt;author&gt;Xiao, Lihua&lt;/author&gt;&lt;/authors&gt;&lt;/contributors&gt;&lt;titles&gt;&lt;title&gt;Epidemiology of Enterocytozoon bieneusi Infection in Humans&lt;/title&gt;&lt;secondary-title&gt;Journal of Parasitology Research&lt;/secondary-title&gt;&lt;/titles&gt;&lt;dates&gt;&lt;year&gt;2012&lt;/year&gt;&lt;pub-dates&gt;&lt;date&gt;2012&lt;/date&gt;&lt;/pub-dates&gt;&lt;/dates&gt;&lt;work-type&gt;Research article&lt;/work-type&gt;&lt;urls&gt;&lt;/urls&gt;&lt;language&gt;en&lt;/language&gt;&lt;access-date&gt;2018-04-22 10:38:27&lt;/access-date&gt;&lt;/record&gt;&lt;/Cite&gt;&lt;/EndNote&gt;</w:instrText>
      </w:r>
      <w:r w:rsidR="0079080D">
        <w:rPr>
          <w:szCs w:val="24"/>
        </w:rPr>
        <w:fldChar w:fldCharType="separate"/>
      </w:r>
      <w:r w:rsidR="0079080D">
        <w:rPr>
          <w:noProof/>
          <w:szCs w:val="24"/>
        </w:rPr>
        <w:t>(Matos, Lobo, and Xiao 2012; Ramanan and Pritt 2014)</w:t>
      </w:r>
      <w:r w:rsidR="0079080D">
        <w:rPr>
          <w:szCs w:val="24"/>
        </w:rPr>
        <w:fldChar w:fldCharType="end"/>
      </w:r>
      <w:r w:rsidR="006D0ED3">
        <w:rPr>
          <w:szCs w:val="24"/>
        </w:rPr>
        <w:t xml:space="preserve">, microsporidia also cause </w:t>
      </w:r>
      <w:r w:rsidR="003F29B7" w:rsidRPr="00681710">
        <w:rPr>
          <w:szCs w:val="24"/>
        </w:rPr>
        <w:t>acute, self-limiting diarrhea</w:t>
      </w:r>
      <w:r w:rsidR="004C6519">
        <w:rPr>
          <w:szCs w:val="24"/>
        </w:rPr>
        <w:t xml:space="preserve"> or ocular infections</w:t>
      </w:r>
      <w:r w:rsidR="006D0ED3">
        <w:rPr>
          <w:szCs w:val="24"/>
        </w:rPr>
        <w:t xml:space="preserve"> in immunocompetent people </w:t>
      </w:r>
      <w:r w:rsidR="006D0ED3">
        <w:rPr>
          <w:szCs w:val="24"/>
        </w:rPr>
        <w:fldChar w:fldCharType="begin"/>
      </w:r>
      <w:r w:rsidR="006D0ED3">
        <w:rPr>
          <w:szCs w:val="24"/>
        </w:rPr>
        <w:instrText xml:space="preserve"> ADDIN EN.CITE &lt;EndNote&gt;&lt;Cite&gt;&lt;Author&gt;Mathis&lt;/Author&gt;&lt;Year&gt;2005&lt;/Year&gt;&lt;RecNum&gt;393&lt;/RecNum&gt;&lt;DisplayText&gt;(Mathis, Weber, and Deplazes 2005)&lt;/DisplayText&gt;&lt;record&gt;&lt;rec-number&gt;393&lt;/rec-number&gt;&lt;foreign-keys&gt;&lt;key app="EN" db-id="zvzepeve9vwad9e0r2nxazrm0x0w25x9w9er" timestamp="1524393574"&gt;393&lt;/key&gt;&lt;/foreign-keys&gt;&lt;ref-type name="Journal Article"&gt;17&lt;/ref-type&gt;&lt;contributors&gt;&lt;authors&gt;&lt;author&gt;Mathis, Alexander&lt;/author&gt;&lt;author&gt;Weber, Rainer&lt;/author&gt;&lt;author&gt;Deplazes, Peter&lt;/author&gt;&lt;/authors&gt;&lt;/contributors&gt;&lt;titles&gt;&lt;title&gt;Zoonotic Potential of the Microsporidia&lt;/title&gt;&lt;secondary-title&gt;Clinical Microbiology Reviews&lt;/secondary-title&gt;&lt;/titles&gt;&lt;periodical&gt;&lt;full-title&gt;Clinical Microbiology Reviews&lt;/full-title&gt;&lt;abbr-1&gt;Clin Microbiol Rev&lt;/abbr-1&gt;&lt;/periodical&gt;&lt;pages&gt;423-445&lt;/pages&gt;&lt;volume&gt;18&lt;/volume&gt;&lt;dates&gt;&lt;year&gt;2005&lt;/year&gt;&lt;pub-dates&gt;&lt;date&gt;2005-7&lt;/date&gt;&lt;/pub-dates&gt;&lt;/dates&gt;&lt;isbn&gt;0893-8512&lt;/isbn&gt;&lt;urls&gt;&lt;/urls&gt;&lt;electronic-resource-num&gt;10.1128/CMR.18.3.423-445.2005&lt;/electronic-resource-num&gt;&lt;remote-database-name&gt;PubMed Central&lt;/remote-database-name&gt;&lt;access-date&gt;2018-04-22 10:38:04&lt;/access-date&gt;&lt;/record&gt;&lt;/Cite&gt;&lt;/EndNote&gt;</w:instrText>
      </w:r>
      <w:r w:rsidR="006D0ED3">
        <w:rPr>
          <w:szCs w:val="24"/>
        </w:rPr>
        <w:fldChar w:fldCharType="separate"/>
      </w:r>
      <w:r w:rsidR="006D0ED3">
        <w:rPr>
          <w:noProof/>
          <w:szCs w:val="24"/>
        </w:rPr>
        <w:t>(Mathis, Weber, and Deplazes 2005)</w:t>
      </w:r>
      <w:r w:rsidR="006D0ED3">
        <w:rPr>
          <w:szCs w:val="24"/>
        </w:rPr>
        <w:fldChar w:fldCharType="end"/>
      </w:r>
      <w:r w:rsidR="006D0ED3">
        <w:rPr>
          <w:szCs w:val="24"/>
        </w:rPr>
        <w:t>.</w:t>
      </w:r>
    </w:p>
    <w:p w14:paraId="67167DE2" w14:textId="7BE5D933" w:rsidR="00524554" w:rsidRDefault="00EF2F8F" w:rsidP="00324278">
      <w:pPr>
        <w:spacing w:after="0" w:line="360" w:lineRule="auto"/>
        <w:jc w:val="both"/>
        <w:rPr>
          <w:szCs w:val="24"/>
        </w:rPr>
      </w:pPr>
      <w:r>
        <w:rPr>
          <w:szCs w:val="24"/>
        </w:rPr>
        <w:t xml:space="preserve">Human microsporidiosis can be transferred </w:t>
      </w:r>
      <w:r w:rsidR="002F511F">
        <w:rPr>
          <w:szCs w:val="24"/>
        </w:rPr>
        <w:t>from</w:t>
      </w:r>
      <w:r>
        <w:rPr>
          <w:szCs w:val="24"/>
        </w:rPr>
        <w:t xml:space="preserve"> infected </w:t>
      </w:r>
      <w:r w:rsidR="002F511F">
        <w:rPr>
          <w:szCs w:val="24"/>
        </w:rPr>
        <w:t xml:space="preserve">human, animals or </w:t>
      </w:r>
      <w:r w:rsidR="00DF2810">
        <w:rPr>
          <w:szCs w:val="24"/>
        </w:rPr>
        <w:t>contaminated water and food</w:t>
      </w:r>
      <w:r w:rsidR="00671378">
        <w:rPr>
          <w:szCs w:val="24"/>
        </w:rPr>
        <w:t xml:space="preserve"> through the </w:t>
      </w:r>
      <w:r w:rsidR="00671378" w:rsidRPr="00671378">
        <w:rPr>
          <w:szCs w:val="24"/>
        </w:rPr>
        <w:t>fecal-oral</w:t>
      </w:r>
      <w:r w:rsidR="00671378">
        <w:rPr>
          <w:szCs w:val="24"/>
        </w:rPr>
        <w:t xml:space="preserve"> route</w:t>
      </w:r>
      <w:r w:rsidR="009736C0">
        <w:rPr>
          <w:szCs w:val="24"/>
        </w:rPr>
        <w:t xml:space="preserve"> </w:t>
      </w:r>
      <w:r w:rsidR="003F5C02">
        <w:rPr>
          <w:szCs w:val="24"/>
        </w:rPr>
        <w:fldChar w:fldCharType="begin"/>
      </w:r>
      <w:r w:rsidR="003F5C02">
        <w:rPr>
          <w:szCs w:val="24"/>
        </w:rPr>
        <w:instrText xml:space="preserve"> ADDIN EN.CITE &lt;EndNote&gt;&lt;Cite&gt;&lt;Author&gt;Santín&lt;/Author&gt;&lt;Year&gt;2011&lt;/Year&gt;&lt;RecNum&gt;397&lt;/RecNum&gt;&lt;DisplayText&gt;(Santín and Fayer 2011; Matos, Lobo, and Xiao 2012)&lt;/DisplayText&gt;&lt;record&gt;&lt;rec-number&gt;397&lt;/rec-number&gt;&lt;foreign-keys&gt;&lt;key app="EN" db-id="zvzepeve9vwad9e0r2nxazrm0x0w25x9w9er" timestamp="1524394552"&gt;397&lt;/key&gt;&lt;/foreign-keys&gt;&lt;ref-type name="Journal Article"&gt;17&lt;/ref-type&gt;&lt;contributors&gt;&lt;authors&gt;&lt;author&gt;Santín, Mónica&lt;/author&gt;&lt;author&gt;Fayer, Ronald&lt;/author&gt;&lt;/authors&gt;&lt;/contributors&gt;&lt;titles&gt;&lt;title&gt;Microsporidiosis: Enterocytozoon bieneusi in domesticated and wild animals&lt;/title&gt;&lt;secondary-title&gt;Research in Veterinary Science&lt;/secondary-title&gt;&lt;short-title&gt;Microsporidiosis&lt;/short-title&gt;&lt;/titles&gt;&lt;periodical&gt;&lt;full-title&gt;Research in Veterinary Science&lt;/full-title&gt;&lt;/periodical&gt;&lt;pages&gt;363-371&lt;/pages&gt;&lt;volume&gt;90&lt;/volume&gt;&lt;dates&gt;&lt;year&gt;2011&lt;/year&gt;&lt;pub-dates&gt;&lt;date&gt;2011/06/01&lt;/date&gt;&lt;/pub-dates&gt;&lt;/dates&gt;&lt;isbn&gt;0034-5288&lt;/isbn&gt;&lt;urls&gt;&lt;/urls&gt;&lt;electronic-resource-num&gt;10.1016/j.rvsc.2010.07.014&lt;/electronic-resource-num&gt;&lt;remote-database-name&gt;www.sciencedirect.com&lt;/remote-database-name&gt;&lt;language&gt;en&lt;/language&gt;&lt;access-date&gt;2018-04-22 10:53:58&lt;/access-date&gt;&lt;/record&gt;&lt;/Cite&gt;&lt;Cite&gt;&lt;Author&gt;Matos&lt;/Author&gt;&lt;Year&gt;2012&lt;/Year&gt;&lt;RecNum&gt;395&lt;/RecNum&gt;&lt;record&gt;&lt;rec-number&gt;395&lt;/rec-number&gt;&lt;foreign-keys&gt;&lt;key app="EN" db-id="zvzepeve9vwad9e0r2nxazrm0x0w25x9w9er" timestamp="1524393574"&gt;395&lt;/key&gt;&lt;/foreign-keys&gt;&lt;ref-type name="Web Page"&gt;12&lt;/ref-type&gt;&lt;contributors&gt;&lt;authors&gt;&lt;author&gt;Matos, Olga&lt;/author&gt;&lt;author&gt;Lobo, Maria Luisa&lt;/author&gt;&lt;author&gt;Xiao, Lihua&lt;/author&gt;&lt;/authors&gt;&lt;/contributors&gt;&lt;titles&gt;&lt;title&gt;Epidemiology of Enterocytozoon bieneusi Infection in Humans&lt;/title&gt;&lt;secondary-title&gt;Journal of Parasitology Research&lt;/secondary-title&gt;&lt;/titles&gt;&lt;dates&gt;&lt;year&gt;2012&lt;/year&gt;&lt;pub-dates&gt;&lt;date&gt;2012&lt;/date&gt;&lt;/pub-dates&gt;&lt;/dates&gt;&lt;work-type&gt;Research article&lt;/work-type&gt;&lt;urls&gt;&lt;/urls&gt;&lt;language&gt;en&lt;/language&gt;&lt;access-date&gt;2018-04-22 10:38:27&lt;/access-date&gt;&lt;/record&gt;&lt;/Cite&gt;&lt;/EndNote&gt;</w:instrText>
      </w:r>
      <w:r w:rsidR="003F5C02">
        <w:rPr>
          <w:szCs w:val="24"/>
        </w:rPr>
        <w:fldChar w:fldCharType="separate"/>
      </w:r>
      <w:r w:rsidR="003F5C02">
        <w:rPr>
          <w:noProof/>
          <w:szCs w:val="24"/>
        </w:rPr>
        <w:t>(Santín and Fayer 2011; Matos, Lobo, and Xiao 2012)</w:t>
      </w:r>
      <w:r w:rsidR="003F5C02">
        <w:rPr>
          <w:szCs w:val="24"/>
        </w:rPr>
        <w:fldChar w:fldCharType="end"/>
      </w:r>
      <w:r w:rsidR="003F5C02">
        <w:rPr>
          <w:szCs w:val="24"/>
        </w:rPr>
        <w:t xml:space="preserve">. </w:t>
      </w:r>
      <w:r w:rsidR="00B2759E">
        <w:rPr>
          <w:szCs w:val="24"/>
        </w:rPr>
        <w:t xml:space="preserve">The latter transmission </w:t>
      </w:r>
      <w:r w:rsidR="003753D2">
        <w:rPr>
          <w:szCs w:val="24"/>
        </w:rPr>
        <w:t>factors</w:t>
      </w:r>
      <w:r w:rsidR="00046CA0">
        <w:rPr>
          <w:szCs w:val="24"/>
        </w:rPr>
        <w:t xml:space="preserve"> are though to be the most likely path for microsporidia to enter</w:t>
      </w:r>
      <w:r w:rsidR="00F46A3D">
        <w:rPr>
          <w:szCs w:val="24"/>
        </w:rPr>
        <w:t xml:space="preserve"> the</w:t>
      </w:r>
      <w:r w:rsidR="00046CA0">
        <w:rPr>
          <w:szCs w:val="24"/>
        </w:rPr>
        <w:t xml:space="preserve"> human body</w:t>
      </w:r>
      <w:r w:rsidR="00C95D43">
        <w:rPr>
          <w:szCs w:val="24"/>
        </w:rPr>
        <w:t xml:space="preserve"> </w:t>
      </w:r>
      <w:r w:rsidR="003753D2">
        <w:rPr>
          <w:szCs w:val="24"/>
        </w:rPr>
        <w:fldChar w:fldCharType="begin"/>
      </w:r>
      <w:r w:rsidR="003753D2">
        <w:rPr>
          <w:szCs w:val="24"/>
        </w:rPr>
        <w:instrText xml:space="preserve"> ADDIN EN.CITE &lt;EndNote&gt;&lt;Cite&gt;&lt;Author&gt;Didier&lt;/Author&gt;&lt;Year&gt;2011&lt;/Year&gt;&lt;RecNum&gt;399&lt;/RecNum&gt;&lt;DisplayText&gt;(Didier and Weiss 2011)&lt;/DisplayText&gt;&lt;record&gt;&lt;rec-number&gt;399&lt;/rec-number&gt;&lt;foreign-keys&gt;&lt;key app="EN" db-id="zvzepeve9vwad9e0r2nxazrm0x0w25x9w9er" timestamp="1524401510"&gt;399&lt;/key&gt;&lt;/foreign-keys&gt;&lt;ref-type name="Journal Article"&gt;17&lt;/ref-type&gt;&lt;contributors&gt;&lt;authors&gt;&lt;author&gt;Didier, Elizabeth S.&lt;/author&gt;&lt;author&gt;Weiss, Louis M.&lt;/author&gt;&lt;/authors&gt;&lt;/contributors&gt;&lt;titles&gt;&lt;title&gt;Microsporidiosis: Not just in AIDS patients&lt;/title&gt;&lt;secondary-title&gt;Current opinion in infectious diseases&lt;/secondary-title&gt;&lt;short-title&gt;Microsporidiosis&lt;/short-title&gt;&lt;/titles&gt;&lt;periodical&gt;&lt;full-title&gt;Current opinion in infectious diseases&lt;/full-title&gt;&lt;/periodical&gt;&lt;pages&gt;490-495&lt;/pages&gt;&lt;volume&gt;24&lt;/volume&gt;&lt;dates&gt;&lt;year&gt;2011&lt;/year&gt;&lt;pub-dates&gt;&lt;date&gt;2011-10&lt;/date&gt;&lt;/pub-dates&gt;&lt;/dates&gt;&lt;isbn&gt;0951-7375&lt;/isbn&gt;&lt;urls&gt;&lt;/urls&gt;&lt;electronic-resource-num&gt;10.1097/QCO.0b013e32834aa152&lt;/electronic-resource-num&gt;&lt;remote-database-name&gt;PubMed Central&lt;/remote-database-name&gt;&lt;access-date&gt;2018-04-22 12:51:29&lt;/access-date&gt;&lt;/record&gt;&lt;/Cite&gt;&lt;/EndNote&gt;</w:instrText>
      </w:r>
      <w:r w:rsidR="003753D2">
        <w:rPr>
          <w:szCs w:val="24"/>
        </w:rPr>
        <w:fldChar w:fldCharType="separate"/>
      </w:r>
      <w:r w:rsidR="003753D2">
        <w:rPr>
          <w:noProof/>
          <w:szCs w:val="24"/>
        </w:rPr>
        <w:t>(Didier and Weiss 2011)</w:t>
      </w:r>
      <w:r w:rsidR="003753D2">
        <w:rPr>
          <w:szCs w:val="24"/>
        </w:rPr>
        <w:fldChar w:fldCharType="end"/>
      </w:r>
      <w:r w:rsidR="00046CA0">
        <w:rPr>
          <w:szCs w:val="24"/>
        </w:rPr>
        <w:t>.</w:t>
      </w:r>
      <w:r w:rsidR="00B2759E">
        <w:rPr>
          <w:szCs w:val="24"/>
        </w:rPr>
        <w:t xml:space="preserve"> </w:t>
      </w:r>
      <w:r w:rsidR="00EE5B5A">
        <w:rPr>
          <w:szCs w:val="24"/>
        </w:rPr>
        <w:t xml:space="preserve">Many studies have </w:t>
      </w:r>
      <w:r w:rsidR="00BE031F">
        <w:rPr>
          <w:szCs w:val="24"/>
        </w:rPr>
        <w:t>reported the existence of</w:t>
      </w:r>
      <w:r w:rsidR="00EE5B5A">
        <w:rPr>
          <w:szCs w:val="24"/>
        </w:rPr>
        <w:t xml:space="preserve"> microsporidian pathogens in water and food for human consumption. </w:t>
      </w:r>
      <w:r w:rsidR="00245BAD">
        <w:rPr>
          <w:szCs w:val="24"/>
        </w:rPr>
        <w:t>Such as, t</w:t>
      </w:r>
      <w:r w:rsidR="00A83149">
        <w:rPr>
          <w:szCs w:val="24"/>
        </w:rPr>
        <w:t xml:space="preserve">he </w:t>
      </w:r>
      <w:r w:rsidR="00A83149">
        <w:rPr>
          <w:szCs w:val="24"/>
        </w:rPr>
        <w:lastRenderedPageBreak/>
        <w:t>microsporidian species</w:t>
      </w:r>
      <w:r w:rsidR="00A83149" w:rsidRPr="00A83149">
        <w:rPr>
          <w:szCs w:val="24"/>
        </w:rPr>
        <w:t xml:space="preserve"> </w:t>
      </w:r>
      <w:r w:rsidR="00A83149" w:rsidRPr="00A83149">
        <w:rPr>
          <w:i/>
          <w:szCs w:val="24"/>
        </w:rPr>
        <w:t>E. bieneusi</w:t>
      </w:r>
      <w:r w:rsidR="00A83149" w:rsidRPr="00A83149">
        <w:rPr>
          <w:szCs w:val="24"/>
        </w:rPr>
        <w:t xml:space="preserve">, </w:t>
      </w:r>
      <w:r w:rsidR="00A83149" w:rsidRPr="00A83149">
        <w:rPr>
          <w:i/>
          <w:szCs w:val="24"/>
        </w:rPr>
        <w:t>E.hellem</w:t>
      </w:r>
      <w:r w:rsidR="00A83149" w:rsidRPr="00A83149">
        <w:rPr>
          <w:szCs w:val="24"/>
        </w:rPr>
        <w:t xml:space="preserve"> and </w:t>
      </w:r>
      <w:r w:rsidR="00A83149" w:rsidRPr="00A83149">
        <w:rPr>
          <w:i/>
          <w:szCs w:val="24"/>
        </w:rPr>
        <w:t>E. intestinalis</w:t>
      </w:r>
      <w:r w:rsidR="00A83149" w:rsidRPr="00A83149">
        <w:rPr>
          <w:szCs w:val="24"/>
        </w:rPr>
        <w:t>, were detected in municipal wastewaters in Ireland</w:t>
      </w:r>
      <w:r w:rsidR="00A83149">
        <w:rPr>
          <w:szCs w:val="24"/>
        </w:rPr>
        <w:t xml:space="preserve"> by </w:t>
      </w:r>
      <w:r w:rsidR="00A83149">
        <w:rPr>
          <w:szCs w:val="24"/>
        </w:rPr>
        <w:fldChar w:fldCharType="begin"/>
      </w:r>
      <w:r w:rsidR="00A83149">
        <w:rPr>
          <w:szCs w:val="24"/>
        </w:rPr>
        <w:instrText xml:space="preserve"> ADDIN EN.CITE &lt;EndNote&gt;&lt;Cite&gt;&lt;Author&gt;Cheng&lt;/Author&gt;&lt;Year&gt;2011&lt;/Year&gt;&lt;RecNum&gt;400&lt;/RecNum&gt;&lt;DisplayText&gt;(Cheng et al. 2011)&lt;/DisplayText&gt;&lt;record&gt;&lt;rec-number&gt;400&lt;/rec-number&gt;&lt;foreign-keys&gt;&lt;key app="EN" db-id="zvzepeve9vwad9e0r2nxazrm0x0w25x9w9er" timestamp="1524402063"&gt;400&lt;/key&gt;&lt;/foreign-keys&gt;&lt;ref-type name="Journal Article"&gt;17&lt;/ref-type&gt;&lt;contributors&gt;&lt;authors&gt;&lt;author&gt;Cheng, Hui-Wen A.&lt;/author&gt;&lt;author&gt;Lucy, Frances E.&lt;/author&gt;&lt;author&gt;Graczyk, Thaddeus K.&lt;/author&gt;&lt;author&gt;Broaders, Michael A.&lt;/author&gt;&lt;author&gt;Mastitsky, Sergey E.&lt;/author&gt;&lt;/authors&gt;&lt;/contributors&gt;&lt;titles&gt;&lt;title&gt;Municipal wastewater treatment plants as removal systems and environmental sources of human-virulent microsporidian spores&lt;/title&gt;&lt;secondary-title&gt;Parasitology Research&lt;/secondary-title&gt;&lt;/titles&gt;&lt;periodical&gt;&lt;full-title&gt;Parasitology Research&lt;/full-title&gt;&lt;/periodical&gt;&lt;pages&gt;595-603&lt;/pages&gt;&lt;volume&gt;109&lt;/volume&gt;&lt;dates&gt;&lt;year&gt;2011&lt;/year&gt;&lt;pub-dates&gt;&lt;date&gt;2011/09/01&lt;/date&gt;&lt;/pub-dates&gt;&lt;/dates&gt;&lt;isbn&gt;0932-0113, 1432-1955&lt;/isbn&gt;&lt;urls&gt;&lt;/urls&gt;&lt;electronic-resource-num&gt;10.1007/s00436-011-2291-x&lt;/electronic-resource-num&gt;&lt;remote-database-name&gt;link.springer.com&lt;/remote-database-name&gt;&lt;language&gt;en&lt;/language&gt;&lt;access-date&gt;2018-04-22 13:00:36&lt;/access-date&gt;&lt;/record&gt;&lt;/Cite&gt;&lt;/EndNote&gt;</w:instrText>
      </w:r>
      <w:r w:rsidR="00A83149">
        <w:rPr>
          <w:szCs w:val="24"/>
        </w:rPr>
        <w:fldChar w:fldCharType="separate"/>
      </w:r>
      <w:r w:rsidR="00A83149">
        <w:rPr>
          <w:noProof/>
          <w:szCs w:val="24"/>
        </w:rPr>
        <w:t>(Cheng et al. 2011)</w:t>
      </w:r>
      <w:r w:rsidR="00A83149">
        <w:rPr>
          <w:szCs w:val="24"/>
        </w:rPr>
        <w:fldChar w:fldCharType="end"/>
      </w:r>
      <w:r w:rsidR="00F258ED">
        <w:rPr>
          <w:szCs w:val="24"/>
        </w:rPr>
        <w:t>;</w:t>
      </w:r>
      <w:r w:rsidR="004C556C">
        <w:rPr>
          <w:szCs w:val="24"/>
        </w:rPr>
        <w:t xml:space="preserve"> </w:t>
      </w:r>
      <w:r w:rsidR="008621E2" w:rsidRPr="006207C8">
        <w:rPr>
          <w:i/>
          <w:szCs w:val="24"/>
        </w:rPr>
        <w:t>E.bieneusi</w:t>
      </w:r>
      <w:r w:rsidR="008621E2">
        <w:rPr>
          <w:szCs w:val="24"/>
        </w:rPr>
        <w:t xml:space="preserve"> and </w:t>
      </w:r>
      <w:r w:rsidR="008621E2" w:rsidRPr="006207C8">
        <w:rPr>
          <w:i/>
          <w:szCs w:val="24"/>
        </w:rPr>
        <w:t>E.intestinalis</w:t>
      </w:r>
      <w:r w:rsidR="008621E2">
        <w:rPr>
          <w:szCs w:val="24"/>
        </w:rPr>
        <w:t xml:space="preserve"> were </w:t>
      </w:r>
      <w:r w:rsidR="001B0326">
        <w:rPr>
          <w:szCs w:val="24"/>
        </w:rPr>
        <w:t>identified</w:t>
      </w:r>
      <w:r w:rsidR="008621E2">
        <w:rPr>
          <w:szCs w:val="24"/>
        </w:rPr>
        <w:t xml:space="preserve"> in s</w:t>
      </w:r>
      <w:r w:rsidR="008621E2" w:rsidRPr="008621E2">
        <w:rPr>
          <w:szCs w:val="24"/>
        </w:rPr>
        <w:t xml:space="preserve">oft fruits, vegetables, and herbs collected from markets in Poland </w:t>
      </w:r>
      <w:r w:rsidR="00E52AAF">
        <w:rPr>
          <w:szCs w:val="24"/>
        </w:rPr>
        <w:fldChar w:fldCharType="begin"/>
      </w:r>
      <w:r w:rsidR="00E52AAF">
        <w:rPr>
          <w:szCs w:val="24"/>
        </w:rPr>
        <w:instrText xml:space="preserve"> ADDIN EN.CITE &lt;EndNote&gt;&lt;Cite&gt;&lt;Author&gt;Jedrzejewski&lt;/Author&gt;&lt;Year&gt;2007&lt;/Year&gt;&lt;RecNum&gt;401&lt;/RecNum&gt;&lt;DisplayText&gt;(Jedrzejewski et al. 2007)&lt;/DisplayText&gt;&lt;record&gt;&lt;rec-number&gt;401&lt;/rec-number&gt;&lt;foreign-keys&gt;&lt;key app="EN" db-id="zvzepeve9vwad9e0r2nxazrm0x0w25x9w9er" timestamp="1524402449"&gt;401&lt;/key&gt;&lt;/foreign-keys&gt;&lt;ref-type name="Journal Article"&gt;17&lt;/ref-type&gt;&lt;contributors&gt;&lt;authors&gt;&lt;author&gt;Jedrzejewski, Szymon&lt;/author&gt;&lt;author&gt;Graczyk, Thaddeus K.&lt;/author&gt;&lt;author&gt;Slodkowicz-Kowalska, Anna&lt;/author&gt;&lt;author&gt;Tamang, Leena&lt;/author&gt;&lt;author&gt;Majewska, Anna C.&lt;/author&gt;&lt;/authors&gt;&lt;/contributors&gt;&lt;titles&gt;&lt;title&gt;Quantitative Assessment of Contamination of Fresh Food Produce of Various Retail Types by Human-Virulent Microsporidian Spores&lt;/title&gt;&lt;secondary-title&gt;Applied and Environmental Microbiology&lt;/secondary-title&gt;&lt;/titles&gt;&lt;periodical&gt;&lt;full-title&gt;Applied and Environmental Microbiology&lt;/full-title&gt;&lt;/periodical&gt;&lt;pages&gt;4071-4073&lt;/pages&gt;&lt;volume&gt;73&lt;/volume&gt;&lt;dates&gt;&lt;year&gt;2007&lt;/year&gt;&lt;pub-dates&gt;&lt;date&gt;2007-6&lt;/date&gt;&lt;/pub-dates&gt;&lt;/dates&gt;&lt;isbn&gt;0099-2240&lt;/isbn&gt;&lt;urls&gt;&lt;/urls&gt;&lt;electronic-resource-num&gt;10.1128/AEM.00477-07&lt;/electronic-resource-num&gt;&lt;remote-database-name&gt;PubMed Central&lt;/remote-database-name&gt;&lt;access-date&gt;2018-04-22 13:07:09&lt;/access-date&gt;&lt;/record&gt;&lt;/Cite&gt;&lt;/EndNote&gt;</w:instrText>
      </w:r>
      <w:r w:rsidR="00E52AAF">
        <w:rPr>
          <w:szCs w:val="24"/>
        </w:rPr>
        <w:fldChar w:fldCharType="separate"/>
      </w:r>
      <w:r w:rsidR="00E52AAF">
        <w:rPr>
          <w:noProof/>
          <w:szCs w:val="24"/>
        </w:rPr>
        <w:t>(Jedrzejewski et al. 2007)</w:t>
      </w:r>
      <w:r w:rsidR="00E52AAF">
        <w:rPr>
          <w:szCs w:val="24"/>
        </w:rPr>
        <w:fldChar w:fldCharType="end"/>
      </w:r>
      <w:r w:rsidR="00F258ED">
        <w:rPr>
          <w:szCs w:val="24"/>
        </w:rPr>
        <w:t>;</w:t>
      </w:r>
      <w:r w:rsidR="006207C8">
        <w:rPr>
          <w:szCs w:val="24"/>
        </w:rPr>
        <w:t xml:space="preserve"> milk contaminated with </w:t>
      </w:r>
      <w:r w:rsidR="006207C8" w:rsidRPr="0017704E">
        <w:rPr>
          <w:i/>
          <w:szCs w:val="24"/>
        </w:rPr>
        <w:t>E.bieneusi</w:t>
      </w:r>
      <w:r w:rsidR="006207C8">
        <w:rPr>
          <w:szCs w:val="24"/>
        </w:rPr>
        <w:t xml:space="preserve"> was observed in Korea by</w:t>
      </w:r>
      <w:r w:rsidR="00F258ED">
        <w:rPr>
          <w:szCs w:val="24"/>
        </w:rPr>
        <w:t xml:space="preserve"> </w:t>
      </w:r>
      <w:r w:rsidR="006207C8">
        <w:rPr>
          <w:szCs w:val="24"/>
        </w:rPr>
        <w:fldChar w:fldCharType="begin"/>
      </w:r>
      <w:r w:rsidR="006207C8">
        <w:rPr>
          <w:szCs w:val="24"/>
        </w:rPr>
        <w:instrText xml:space="preserve"> ADDIN EN.CITE &lt;EndNote&gt;&lt;Cite&gt;&lt;Author&gt;Lee&lt;/Author&gt;&lt;Year&gt;2008&lt;/Year&gt;&lt;RecNum&gt;402&lt;/RecNum&gt;&lt;DisplayText&gt;(Lee 2008)&lt;/DisplayText&gt;&lt;record&gt;&lt;rec-number&gt;402&lt;/rec-number&gt;&lt;foreign-keys&gt;&lt;key app="EN" db-id="zvzepeve9vwad9e0r2nxazrm0x0w25x9w9er" timestamp="1524402645"&gt;402&lt;/key&gt;&lt;/foreign-keys&gt;&lt;ref-type name="Journal Article"&gt;17&lt;/ref-type&gt;&lt;contributors&gt;&lt;authors&gt;&lt;author&gt;Lee, John Hwa&lt;/author&gt;&lt;/authors&gt;&lt;/contributors&gt;&lt;titles&gt;&lt;title&gt;Molecular Detection of Enterocytozoon bieneusi and Identification of a Potentially Human-Pathogenic Genotype in Milk&lt;/title&gt;&lt;secondary-title&gt;Applied and Environmental Microbiology&lt;/secondary-title&gt;&lt;/titles&gt;&lt;periodical&gt;&lt;full-title&gt;Applied and Environmental Microbiology&lt;/full-title&gt;&lt;/periodical&gt;&lt;pages&gt;1664-1666&lt;/pages&gt;&lt;volume&gt;74&lt;/volume&gt;&lt;dates&gt;&lt;year&gt;2008&lt;/year&gt;&lt;pub-dates&gt;&lt;date&gt;2008-3&lt;/date&gt;&lt;/pub-dates&gt;&lt;/dates&gt;&lt;isbn&gt;0099-2240&lt;/isbn&gt;&lt;urls&gt;&lt;/urls&gt;&lt;electronic-resource-num&gt;10.1128/AEM.02110-07&lt;/electronic-resource-num&gt;&lt;remote-database-name&gt;PubMed Central&lt;/remote-database-name&gt;&lt;access-date&gt;2018-04-22 13:10:22&lt;/access-date&gt;&lt;/record&gt;&lt;/Cite&gt;&lt;/EndNote&gt;</w:instrText>
      </w:r>
      <w:r w:rsidR="006207C8">
        <w:rPr>
          <w:szCs w:val="24"/>
        </w:rPr>
        <w:fldChar w:fldCharType="separate"/>
      </w:r>
      <w:r w:rsidR="006207C8">
        <w:rPr>
          <w:noProof/>
          <w:szCs w:val="24"/>
        </w:rPr>
        <w:t>(Lee 2008)</w:t>
      </w:r>
      <w:r w:rsidR="006207C8">
        <w:rPr>
          <w:szCs w:val="24"/>
        </w:rPr>
        <w:fldChar w:fldCharType="end"/>
      </w:r>
      <w:r w:rsidR="0054775F">
        <w:rPr>
          <w:szCs w:val="24"/>
        </w:rPr>
        <w:t xml:space="preserve">; </w:t>
      </w:r>
      <w:r w:rsidR="001B0326">
        <w:rPr>
          <w:szCs w:val="24"/>
        </w:rPr>
        <w:t>or</w:t>
      </w:r>
      <w:r w:rsidR="00E6302C">
        <w:rPr>
          <w:szCs w:val="24"/>
        </w:rPr>
        <w:t xml:space="preserve"> </w:t>
      </w:r>
      <w:r w:rsidR="00E6302C" w:rsidRPr="00E6302C">
        <w:rPr>
          <w:i/>
          <w:szCs w:val="24"/>
        </w:rPr>
        <w:t>E.bieneusi</w:t>
      </w:r>
      <w:r w:rsidR="00E6302C">
        <w:rPr>
          <w:szCs w:val="24"/>
        </w:rPr>
        <w:t xml:space="preserve"> in cucumbers caused</w:t>
      </w:r>
      <w:r w:rsidR="001B0326">
        <w:rPr>
          <w:szCs w:val="24"/>
        </w:rPr>
        <w:t xml:space="preserve"> </w:t>
      </w:r>
      <w:r w:rsidR="00DF5208" w:rsidRPr="00DF5208">
        <w:rPr>
          <w:szCs w:val="24"/>
        </w:rPr>
        <w:t xml:space="preserve">gastrointestinal illness </w:t>
      </w:r>
      <w:r w:rsidR="00DF5208">
        <w:rPr>
          <w:szCs w:val="24"/>
        </w:rPr>
        <w:t xml:space="preserve">for </w:t>
      </w:r>
      <w:r w:rsidR="00E6302C">
        <w:rPr>
          <w:szCs w:val="24"/>
        </w:rPr>
        <w:t xml:space="preserve">more than 100 </w:t>
      </w:r>
      <w:r w:rsidR="00DF5208">
        <w:rPr>
          <w:szCs w:val="24"/>
        </w:rPr>
        <w:t>people</w:t>
      </w:r>
      <w:r w:rsidR="00B0512A">
        <w:rPr>
          <w:szCs w:val="24"/>
        </w:rPr>
        <w:t xml:space="preserve"> in Sweden</w:t>
      </w:r>
      <w:r w:rsidR="00DF5208">
        <w:rPr>
          <w:szCs w:val="24"/>
        </w:rPr>
        <w:t xml:space="preserve"> </w:t>
      </w:r>
      <w:r w:rsidR="00B0512A">
        <w:rPr>
          <w:szCs w:val="24"/>
        </w:rPr>
        <w:fldChar w:fldCharType="begin"/>
      </w:r>
      <w:r w:rsidR="00B0512A">
        <w:rPr>
          <w:szCs w:val="24"/>
        </w:rPr>
        <w:instrText xml:space="preserve"> ADDIN EN.CITE &lt;EndNote&gt;&lt;Cite&gt;&lt;Author&gt;Decraene&lt;/Author&gt;&lt;Year&gt;2012&lt;/Year&gt;&lt;RecNum&gt;403&lt;/RecNum&gt;&lt;DisplayText&gt;(Decraene et al. 2012)&lt;/DisplayText&gt;&lt;record&gt;&lt;rec-number&gt;403&lt;/rec-number&gt;&lt;foreign-keys&gt;&lt;key app="EN" db-id="zvzepeve9vwad9e0r2nxazrm0x0w25x9w9er" timestamp="1524403167"&gt;403&lt;/key&gt;&lt;/foreign-keys&gt;&lt;ref-type name="Journal Article"&gt;17&lt;/ref-type&gt;&lt;contributors&gt;&lt;authors&gt;&lt;author&gt;Decraene, V.&lt;/author&gt;&lt;author&gt;Lebbad, M.&lt;/author&gt;&lt;author&gt;Botero-Kleiven, S.&lt;/author&gt;&lt;author&gt;Gustavsson, A.-M.&lt;/author&gt;&lt;author&gt;Löfdahl, M.&lt;/author&gt;&lt;/authors&gt;&lt;/contributors&gt;&lt;titles&gt;&lt;title&gt;First reported foodborne outbreak associated with microsporidia, Sweden, October 2009&lt;/title&gt;&lt;secondary-title&gt;Epidemiology and Infection&lt;/secondary-title&gt;&lt;/titles&gt;&lt;periodical&gt;&lt;full-title&gt;Epidemiology and Infection&lt;/full-title&gt;&lt;/periodical&gt;&lt;pages&gt;519-527&lt;/pages&gt;&lt;volume&gt;140&lt;/volume&gt;&lt;dates&gt;&lt;year&gt;2012&lt;/year&gt;&lt;pub-dates&gt;&lt;date&gt;2012-3&lt;/date&gt;&lt;/pub-dates&gt;&lt;/dates&gt;&lt;isbn&gt;0950-2688&lt;/isbn&gt;&lt;urls&gt;&lt;/urls&gt;&lt;electronic-resource-num&gt;10.1017/S095026881100077X&lt;/electronic-resource-num&gt;&lt;remote-database-name&gt;PubMed Central&lt;/remote-database-name&gt;&lt;access-date&gt;2018-04-22 13:18:58&lt;/access-date&gt;&lt;/record&gt;&lt;/Cite&gt;&lt;/EndNote&gt;</w:instrText>
      </w:r>
      <w:r w:rsidR="00B0512A">
        <w:rPr>
          <w:szCs w:val="24"/>
        </w:rPr>
        <w:fldChar w:fldCharType="separate"/>
      </w:r>
      <w:r w:rsidR="00B0512A">
        <w:rPr>
          <w:noProof/>
          <w:szCs w:val="24"/>
        </w:rPr>
        <w:t>(Decraene et al. 2012)</w:t>
      </w:r>
      <w:r w:rsidR="00B0512A">
        <w:rPr>
          <w:szCs w:val="24"/>
        </w:rPr>
        <w:fldChar w:fldCharType="end"/>
      </w:r>
      <w:r w:rsidR="00B0512A">
        <w:rPr>
          <w:szCs w:val="24"/>
        </w:rPr>
        <w:t>.</w:t>
      </w:r>
    </w:p>
    <w:p w14:paraId="472BDB01" w14:textId="1DB88BD5" w:rsidR="0035684A" w:rsidRPr="00473E73" w:rsidRDefault="00F51DC0" w:rsidP="00324278">
      <w:pPr>
        <w:spacing w:after="0" w:line="360" w:lineRule="auto"/>
        <w:jc w:val="both"/>
        <w:rPr>
          <w:i/>
          <w:szCs w:val="24"/>
        </w:rPr>
      </w:pPr>
      <w:r>
        <w:rPr>
          <w:szCs w:val="24"/>
        </w:rPr>
        <w:t xml:space="preserve">In addition to the direct transmission via food consumption, </w:t>
      </w:r>
      <w:r w:rsidR="00EC56F9">
        <w:rPr>
          <w:szCs w:val="24"/>
        </w:rPr>
        <w:t xml:space="preserve">microsporidia can also transferred to human from the infected insect by bite or </w:t>
      </w:r>
      <w:r w:rsidR="006F78E3">
        <w:rPr>
          <w:szCs w:val="24"/>
        </w:rPr>
        <w:t xml:space="preserve">sting </w:t>
      </w:r>
      <w:r w:rsidR="004E7124">
        <w:rPr>
          <w:szCs w:val="24"/>
        </w:rPr>
        <w:fldChar w:fldCharType="begin"/>
      </w:r>
      <w:r w:rsidR="004E7124">
        <w:rPr>
          <w:szCs w:val="24"/>
        </w:rPr>
        <w:instrText xml:space="preserve"> ADDIN EN.CITE &lt;EndNote&gt;&lt;Cite&gt;&lt;Author&gt;Stentiford&lt;/Author&gt;&lt;Year&gt;2016&lt;/Year&gt;&lt;RecNum&gt;368&lt;/RecNum&gt;&lt;DisplayText&gt;(Stentiford et al. 2016)&lt;/DisplayText&gt;&lt;record&gt;&lt;rec-number&gt;368&lt;/rec-number&gt;&lt;foreign-keys&gt;&lt;key app="EN" db-id="zvzepeve9vwad9e0r2nxazrm0x0w25x9w9er" timestamp="1523266521"&gt;368&lt;/key&gt;&lt;/foreign-keys&gt;&lt;ref-type name="Journal Article"&gt;17&lt;/ref-type&gt;&lt;contributors&gt;&lt;authors&gt;&lt;author&gt;Stentiford, G.D.&lt;/author&gt;&lt;author&gt;Becnel, J.J.&lt;/author&gt;&lt;author&gt;Weiss, L.M.&lt;/author&gt;&lt;author&gt;Keeling, P.J.&lt;/author&gt;&lt;author&gt;Didier, E.S.&lt;/author&gt;&lt;author&gt;Williams, B.A.P.&lt;/author&gt;&lt;author&gt;Bjornson, S.&lt;/author&gt;&lt;author&gt;Kent, M.L.&lt;/author&gt;&lt;author&gt;Freeman, M.A.&lt;/author&gt;&lt;author&gt;Brown, M.J.F.&lt;/author&gt;&lt;author&gt;Troemel, E.R.&lt;/author&gt;&lt;author&gt;Roesel, K.&lt;/author&gt;&lt;author&gt;Sokolova, Y.&lt;/author&gt;&lt;author&gt;Snowden, K.F.&lt;/author&gt;&lt;author&gt;Solter, L.&lt;/author&gt;&lt;/authors&gt;&lt;/contributors&gt;&lt;titles&gt;&lt;title&gt;Microsporidia – Emergent Pathogens in the Global Food Chain&lt;/title&gt;&lt;secondary-title&gt;Trends in parasitology&lt;/secondary-title&gt;&lt;/titles&gt;&lt;periodical&gt;&lt;full-title&gt;Trends in parasitology&lt;/full-title&gt;&lt;/periodical&gt;&lt;pages&gt;336-348&lt;/pages&gt;&lt;volume&gt;32&lt;/volume&gt;&lt;dates&gt;&lt;year&gt;2016&lt;/year&gt;&lt;pub-dates&gt;&lt;date&gt;2016-4&lt;/date&gt;&lt;/pub-dates&gt;&lt;/dates&gt;&lt;isbn&gt;1471-4922&lt;/isbn&gt;&lt;urls&gt;&lt;/urls&gt;&lt;electronic-resource-num&gt;10.1016/j.pt.2015.12.004&lt;/electronic-resource-num&gt;&lt;remote-database-name&gt;PubMed Central&lt;/remote-database-name&gt;&lt;access-date&gt;2018-04-09 09:34:59&lt;/access-date&gt;&lt;/record&gt;&lt;/Cite&gt;&lt;/EndNote&gt;</w:instrText>
      </w:r>
      <w:r w:rsidR="004E7124">
        <w:rPr>
          <w:szCs w:val="24"/>
        </w:rPr>
        <w:fldChar w:fldCharType="separate"/>
      </w:r>
      <w:r w:rsidR="004E7124">
        <w:rPr>
          <w:noProof/>
          <w:szCs w:val="24"/>
        </w:rPr>
        <w:t>(Stentiford et al. 2016)</w:t>
      </w:r>
      <w:r w:rsidR="004E7124">
        <w:rPr>
          <w:szCs w:val="24"/>
        </w:rPr>
        <w:fldChar w:fldCharType="end"/>
      </w:r>
      <w:r w:rsidR="004E7124">
        <w:rPr>
          <w:szCs w:val="24"/>
        </w:rPr>
        <w:t>. For instance,</w:t>
      </w:r>
      <w:r w:rsidR="00696571">
        <w:rPr>
          <w:szCs w:val="24"/>
        </w:rPr>
        <w:t xml:space="preserve"> the mosquito pathogen</w:t>
      </w:r>
      <w:r w:rsidR="004E7124">
        <w:rPr>
          <w:szCs w:val="24"/>
        </w:rPr>
        <w:t xml:space="preserve"> </w:t>
      </w:r>
      <w:r w:rsidR="003A09F9">
        <w:rPr>
          <w:i/>
          <w:szCs w:val="24"/>
        </w:rPr>
        <w:t>Anncali</w:t>
      </w:r>
      <w:r w:rsidR="003A09F9" w:rsidRPr="00696571">
        <w:rPr>
          <w:i/>
          <w:szCs w:val="24"/>
        </w:rPr>
        <w:t>ia</w:t>
      </w:r>
      <w:r w:rsidR="004E7124" w:rsidRPr="00696571">
        <w:rPr>
          <w:i/>
          <w:szCs w:val="24"/>
        </w:rPr>
        <w:t xml:space="preserve"> algerae</w:t>
      </w:r>
      <w:r w:rsidR="004E7124">
        <w:rPr>
          <w:szCs w:val="24"/>
        </w:rPr>
        <w:t xml:space="preserve"> </w:t>
      </w:r>
      <w:r w:rsidR="00696571" w:rsidRPr="00AC64D2">
        <w:rPr>
          <w:szCs w:val="24"/>
        </w:rPr>
        <w:t xml:space="preserve">infects eyes and musculature </w:t>
      </w:r>
      <w:r w:rsidR="00BE4107">
        <w:rPr>
          <w:szCs w:val="24"/>
        </w:rPr>
        <w:fldChar w:fldCharType="begin"/>
      </w:r>
      <w:r w:rsidR="00BE4107">
        <w:rPr>
          <w:szCs w:val="24"/>
        </w:rPr>
        <w:instrText xml:space="preserve"> ADDIN EN.CITE &lt;EndNote&gt;&lt;Cite&gt;&lt;Author&gt;Coyle&lt;/Author&gt;&lt;Year&gt;2004&lt;/Year&gt;&lt;RecNum&gt;404&lt;/RecNum&gt;&lt;DisplayText&gt;(Coyle et al. 2004)&lt;/DisplayText&gt;&lt;record&gt;&lt;rec-number&gt;404&lt;/rec-number&gt;&lt;foreign-keys&gt;&lt;key app="EN" db-id="zvzepeve9vwad9e0r2nxazrm0x0w25x9w9er" timestamp="1524405609"&gt;404&lt;/key&gt;&lt;/foreign-keys&gt;&lt;ref-type name="Journal Article"&gt;17&lt;/ref-type&gt;&lt;contributors&gt;&lt;authors&gt;&lt;author&gt;Coyle, Christina M.&lt;/author&gt;&lt;author&gt;Weiss, Louis M.&lt;/author&gt;&lt;author&gt;Rhodes, Luther V.&lt;/author&gt;&lt;author&gt;Cali, Ann&lt;/author&gt;&lt;author&gt;Takvorian, Peter M.&lt;/author&gt;&lt;author&gt;Brown, Daniel F.&lt;/author&gt;&lt;author&gt;Visvesvara, Govinda S.&lt;/author&gt;&lt;author&gt;Xiao, Lihua&lt;/author&gt;&lt;author&gt;Naktin, Jaan&lt;/author&gt;&lt;author&gt;Young, Eric&lt;/author&gt;&lt;author&gt;Gareca, Marcelo&lt;/author&gt;&lt;author&gt;Colasante, Georgia&lt;/author&gt;&lt;author&gt;Wittner, Murray&lt;/author&gt;&lt;/authors&gt;&lt;/contributors&gt;&lt;titles&gt;&lt;title&gt;Fatal Myositis Due to the Microsporidian Brachiola algerae, a Mosquito Pathogen&lt;/title&gt;&lt;secondary-title&gt;The New England journal of medicine&lt;/secondary-title&gt;&lt;/titles&gt;&lt;periodical&gt;&lt;full-title&gt;The New England journal of medicine&lt;/full-title&gt;&lt;/periodical&gt;&lt;pages&gt;42-47&lt;/pages&gt;&lt;volume&gt;351&lt;/volume&gt;&lt;dates&gt;&lt;year&gt;2004&lt;/year&gt;&lt;pub-dates&gt;&lt;date&gt;2004-7-1&lt;/date&gt;&lt;/pub-dates&gt;&lt;/dates&gt;&lt;isbn&gt;0028-4793&lt;/isbn&gt;&lt;urls&gt;&lt;/urls&gt;&lt;electronic-resource-num&gt;10.1056/NEJMoa032655&lt;/electronic-resource-num&gt;&lt;remote-database-name&gt;PubMed Central&lt;/remote-database-name&gt;&lt;access-date&gt;2018-04-22 13:38:06&lt;/access-date&gt;&lt;/record&gt;&lt;/Cite&gt;&lt;/EndNote&gt;</w:instrText>
      </w:r>
      <w:r w:rsidR="00BE4107">
        <w:rPr>
          <w:szCs w:val="24"/>
        </w:rPr>
        <w:fldChar w:fldCharType="separate"/>
      </w:r>
      <w:r w:rsidR="00BE4107">
        <w:rPr>
          <w:noProof/>
          <w:szCs w:val="24"/>
        </w:rPr>
        <w:t>(Coyle et al. 2004)</w:t>
      </w:r>
      <w:r w:rsidR="00BE4107">
        <w:rPr>
          <w:szCs w:val="24"/>
        </w:rPr>
        <w:fldChar w:fldCharType="end"/>
      </w:r>
      <w:r w:rsidR="003A09F9" w:rsidRPr="00AC64D2">
        <w:rPr>
          <w:szCs w:val="24"/>
        </w:rPr>
        <w:t xml:space="preserve">; the fruit fly </w:t>
      </w:r>
      <w:r w:rsidR="00AC64D2" w:rsidRPr="00AC64D2">
        <w:rPr>
          <w:szCs w:val="24"/>
        </w:rPr>
        <w:t xml:space="preserve">microsporidia </w:t>
      </w:r>
      <w:r w:rsidR="007D6152" w:rsidRPr="007D6152">
        <w:rPr>
          <w:szCs w:val="24"/>
        </w:rPr>
        <w:t>Tubulinosema sp.</w:t>
      </w:r>
      <w:r w:rsidR="007D6152">
        <w:rPr>
          <w:szCs w:val="24"/>
        </w:rPr>
        <w:t xml:space="preserve"> causes infection in tongue</w:t>
      </w:r>
      <w:r w:rsidR="005313EC">
        <w:rPr>
          <w:szCs w:val="24"/>
        </w:rPr>
        <w:t xml:space="preserve"> of an immunosuppressed patient</w:t>
      </w:r>
      <w:r w:rsidR="007D6152">
        <w:rPr>
          <w:szCs w:val="24"/>
        </w:rPr>
        <w:t xml:space="preserve"> </w:t>
      </w:r>
      <w:r w:rsidR="00BE4107">
        <w:rPr>
          <w:szCs w:val="24"/>
        </w:rPr>
        <w:fldChar w:fldCharType="begin"/>
      </w:r>
      <w:r w:rsidR="00BE4107">
        <w:rPr>
          <w:szCs w:val="24"/>
        </w:rPr>
        <w:instrText xml:space="preserve"> ADDIN EN.CITE &lt;EndNote&gt;&lt;Cite&gt;&lt;Author&gt;Choudhary&lt;/Author&gt;&lt;Year&gt;2011&lt;/Year&gt;&lt;RecNum&gt;405&lt;/RecNum&gt;&lt;DisplayText&gt;(Choudhary et al. 2011)&lt;/DisplayText&gt;&lt;record&gt;&lt;rec-number&gt;405&lt;/rec-number&gt;&lt;foreign-keys&gt;&lt;key app="EN" db-id="zvzepeve9vwad9e0r2nxazrm0x0w25x9w9er" timestamp="1524405609"&gt;405&lt;/key&gt;&lt;/foreign-keys&gt;&lt;ref-type name="Journal Article"&gt;17&lt;/ref-type&gt;&lt;contributors&gt;&lt;authors&gt;&lt;author&gt;Choudhary, Maria M.&lt;/author&gt;&lt;author&gt;Metcalfe, Maureen G.&lt;/author&gt;&lt;author&gt;Arrambide, Kathryn&lt;/author&gt;&lt;author&gt;Bern, Caryn&lt;/author&gt;&lt;author&gt;Visvesvara, Govinda S.&lt;/author&gt;&lt;author&gt;Pieniazek, Norman J.&lt;/author&gt;&lt;author&gt;Bandea, Rebecca D.&lt;/author&gt;&lt;author&gt;DeLeon-Carnes, Marlene&lt;/author&gt;&lt;author&gt;Adem, Patricia&lt;/author&gt;&lt;author&gt;Choudhary, Moaz M.&lt;/author&gt;&lt;author&gt;Zaki, Sherif R.&lt;/author&gt;&lt;author&gt;Saeed, Musab U.&lt;/author&gt;&lt;/authors&gt;&lt;/contributors&gt;&lt;titles&gt;&lt;title&gt;Tubulinosema sp. Microsporidian Myositis in Immunosuppressed Patient&lt;/title&gt;&lt;secondary-title&gt;Emerging Infectious Diseases&lt;/secondary-title&gt;&lt;/titles&gt;&lt;periodical&gt;&lt;full-title&gt;Emerging Infectious Diseases&lt;/full-title&gt;&lt;/periodical&gt;&lt;pages&gt;1727-1730&lt;/pages&gt;&lt;volume&gt;17&lt;/volume&gt;&lt;dates&gt;&lt;year&gt;2011&lt;/year&gt;&lt;pub-dates&gt;&lt;date&gt;2011-9&lt;/date&gt;&lt;/pub-dates&gt;&lt;/dates&gt;&lt;isbn&gt;1080-6040&lt;/isbn&gt;&lt;urls&gt;&lt;/urls&gt;&lt;electronic-resource-num&gt;10.3201/eid1709.101926&lt;/electronic-resource-num&gt;&lt;remote-database-name&gt;PubMed Central&lt;/remote-database-name&gt;&lt;access-date&gt;2018-04-22 13:49:03&lt;/access-date&gt;&lt;/record&gt;&lt;/Cite&gt;&lt;/EndNote&gt;</w:instrText>
      </w:r>
      <w:r w:rsidR="00BE4107">
        <w:rPr>
          <w:szCs w:val="24"/>
        </w:rPr>
        <w:fldChar w:fldCharType="separate"/>
      </w:r>
      <w:r w:rsidR="00BE4107">
        <w:rPr>
          <w:noProof/>
          <w:szCs w:val="24"/>
        </w:rPr>
        <w:t>(Choudhary et al. 2011)</w:t>
      </w:r>
      <w:r w:rsidR="00BE4107">
        <w:rPr>
          <w:szCs w:val="24"/>
        </w:rPr>
        <w:fldChar w:fldCharType="end"/>
      </w:r>
      <w:r w:rsidR="007D6152">
        <w:rPr>
          <w:szCs w:val="24"/>
        </w:rPr>
        <w:t>; or</w:t>
      </w:r>
      <w:r w:rsidR="00956CE6">
        <w:rPr>
          <w:szCs w:val="24"/>
        </w:rPr>
        <w:t xml:space="preserve"> </w:t>
      </w:r>
      <w:r w:rsidR="00956CE6" w:rsidRPr="00EF4396">
        <w:rPr>
          <w:i/>
          <w:szCs w:val="24"/>
        </w:rPr>
        <w:t>Trachipleistophora spp.</w:t>
      </w:r>
      <w:r w:rsidR="00956CE6">
        <w:rPr>
          <w:szCs w:val="24"/>
        </w:rPr>
        <w:t xml:space="preserve"> infects </w:t>
      </w:r>
      <w:r w:rsidR="007A13DF">
        <w:rPr>
          <w:szCs w:val="24"/>
        </w:rPr>
        <w:t>in skeletal muscle and organs of</w:t>
      </w:r>
      <w:r w:rsidR="007D6152">
        <w:rPr>
          <w:szCs w:val="24"/>
        </w:rPr>
        <w:t xml:space="preserve"> </w:t>
      </w:r>
      <w:r w:rsidR="00FD0A1E" w:rsidRPr="00FD0A1E">
        <w:rPr>
          <w:szCs w:val="24"/>
        </w:rPr>
        <w:t>immunodeficient patients</w:t>
      </w:r>
      <w:r w:rsidR="00FD0A1E">
        <w:rPr>
          <w:szCs w:val="24"/>
        </w:rPr>
        <w:t xml:space="preserve"> </w:t>
      </w:r>
      <w:r w:rsidR="00FD0A1E">
        <w:rPr>
          <w:szCs w:val="24"/>
        </w:rPr>
        <w:fldChar w:fldCharType="begin">
          <w:fldData xml:space="preserve">PEVuZE5vdGU+PENpdGU+PEF1dGhvcj5NYXRoaXM8L0F1dGhvcj48WWVhcj4yMDA1PC9ZZWFyPjxS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</w:fldData>
        </w:fldChar>
      </w:r>
      <w:r w:rsidR="00BE4107">
        <w:rPr>
          <w:szCs w:val="24"/>
        </w:rPr>
        <w:instrText xml:space="preserve"> ADDIN EN.CITE </w:instrText>
      </w:r>
      <w:r w:rsidR="00BE4107">
        <w:rPr>
          <w:szCs w:val="24"/>
        </w:rPr>
        <w:fldChar w:fldCharType="begin">
          <w:fldData xml:space="preserve">PEVuZE5vdGU+PENpdGU+PEF1dGhvcj5NYXRoaXM8L0F1dGhvcj48WWVhcj4yMDA1PC9ZZWFyPjxS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</w:fldData>
        </w:fldChar>
      </w:r>
      <w:r w:rsidR="00BE4107">
        <w:rPr>
          <w:szCs w:val="24"/>
        </w:rPr>
        <w:instrText xml:space="preserve"> ADDIN EN.CITE.DATA </w:instrText>
      </w:r>
      <w:r w:rsidR="00BE4107">
        <w:rPr>
          <w:szCs w:val="24"/>
        </w:rPr>
      </w:r>
      <w:r w:rsidR="00BE4107">
        <w:rPr>
          <w:szCs w:val="24"/>
        </w:rPr>
        <w:fldChar w:fldCharType="end"/>
      </w:r>
      <w:r w:rsidR="00FD0A1E">
        <w:rPr>
          <w:szCs w:val="24"/>
        </w:rPr>
        <w:fldChar w:fldCharType="separate"/>
      </w:r>
      <w:r w:rsidR="00BE4107">
        <w:rPr>
          <w:noProof/>
          <w:szCs w:val="24"/>
        </w:rPr>
        <w:t>(Mathis, Weber, and Deplazes 2005; Jiří et al. 2007)</w:t>
      </w:r>
      <w:r w:rsidR="00FD0A1E">
        <w:rPr>
          <w:szCs w:val="24"/>
        </w:rPr>
        <w:fldChar w:fldCharType="end"/>
      </w:r>
      <w:r w:rsidR="00495CD3">
        <w:rPr>
          <w:szCs w:val="24"/>
        </w:rPr>
        <w:t>.</w:t>
      </w:r>
      <w:r w:rsidR="003B284A">
        <w:rPr>
          <w:szCs w:val="24"/>
        </w:rPr>
        <w:t xml:space="preserve"> </w:t>
      </w:r>
      <w:r w:rsidR="006F28EB">
        <w:rPr>
          <w:szCs w:val="24"/>
        </w:rPr>
        <w:t xml:space="preserve">Furthermore, </w:t>
      </w:r>
      <w:r w:rsidR="002B363E">
        <w:rPr>
          <w:szCs w:val="24"/>
        </w:rPr>
        <w:t xml:space="preserve">living close to </w:t>
      </w:r>
      <w:r w:rsidR="00615CC8">
        <w:rPr>
          <w:szCs w:val="24"/>
        </w:rPr>
        <w:t xml:space="preserve">farming animals like chickens, pigs, cows, or contacting with pets also </w:t>
      </w:r>
      <w:r w:rsidR="00434B24">
        <w:rPr>
          <w:szCs w:val="24"/>
        </w:rPr>
        <w:t xml:space="preserve">provide a potential </w:t>
      </w:r>
      <w:r w:rsidR="00934076">
        <w:rPr>
          <w:szCs w:val="24"/>
        </w:rPr>
        <w:t>risk</w:t>
      </w:r>
      <w:r w:rsidR="00621E4D">
        <w:rPr>
          <w:szCs w:val="24"/>
        </w:rPr>
        <w:t xml:space="preserve"> for zoonotic transfer of microsporidia </w:t>
      </w:r>
      <w:r w:rsidR="0037181C">
        <w:rPr>
          <w:szCs w:val="24"/>
        </w:rPr>
        <w:t>into</w:t>
      </w:r>
      <w:r w:rsidR="00621E4D">
        <w:rPr>
          <w:szCs w:val="24"/>
        </w:rPr>
        <w:t xml:space="preserve"> human </w:t>
      </w:r>
      <w:r w:rsidR="00945AA0">
        <w:rPr>
          <w:szCs w:val="24"/>
        </w:rPr>
        <w:fldChar w:fldCharType="begin"/>
      </w:r>
      <w:r w:rsidR="00945AA0">
        <w:rPr>
          <w:szCs w:val="24"/>
        </w:rPr>
        <w:instrText xml:space="preserve"> ADDIN EN.CITE &lt;EndNote&gt;&lt;Cite&gt;&lt;Author&gt;Stentiford&lt;/Author&gt;&lt;Year&gt;2016&lt;/Year&gt;&lt;RecNum&gt;368&lt;/RecNum&gt;&lt;DisplayText&gt;(Stentiford et al. 2016)&lt;/DisplayText&gt;&lt;record&gt;&lt;rec-number&gt;368&lt;/rec-number&gt;&lt;foreign-keys&gt;&lt;key app="EN" db-id="zvzepeve9vwad9e0r2nxazrm0x0w25x9w9er" timestamp="1523266521"&gt;368&lt;/key&gt;&lt;/foreign-keys&gt;&lt;ref-type name="Journal Article"&gt;17&lt;/ref-type&gt;&lt;contributors&gt;&lt;authors&gt;&lt;author&gt;Stentiford, G.D.&lt;/author&gt;&lt;author&gt;Becnel, J.J.&lt;/author&gt;&lt;author&gt;Weiss, L.M.&lt;/author&gt;&lt;author&gt;Keeling, P.J.&lt;/author&gt;&lt;author&gt;Didier, E.S.&lt;/author&gt;&lt;author&gt;Williams, B.A.P.&lt;/author&gt;&lt;author&gt;Bjornson, S.&lt;/author&gt;&lt;author&gt;Kent, M.L.&lt;/author&gt;&lt;author&gt;Freeman, M.A.&lt;/author&gt;&lt;author&gt;Brown, M.J.F.&lt;/author&gt;&lt;author&gt;Troemel, E.R.&lt;/author&gt;&lt;author&gt;Roesel, K.&lt;/author&gt;&lt;author&gt;Sokolova, Y.&lt;/author&gt;&lt;author&gt;Snowden, K.F.&lt;/author&gt;&lt;author&gt;Solter, L.&lt;/author&gt;&lt;/authors&gt;&lt;/contributors&gt;&lt;titles&gt;&lt;title&gt;Microsporidia – Emergent Pathogens in the Global Food Chain&lt;/title&gt;&lt;secondary-title&gt;Trends in parasitology&lt;/secondary-title&gt;&lt;/titles&gt;&lt;periodical&gt;&lt;full-title&gt;Trends in parasitology&lt;/full-title&gt;&lt;/periodical&gt;&lt;pages&gt;336-348&lt;/pages&gt;&lt;volume&gt;32&lt;/volume&gt;&lt;dates&gt;&lt;year&gt;2016&lt;/year&gt;&lt;pub-dates&gt;&lt;date&gt;2016-4&lt;/date&gt;&lt;/pub-dates&gt;&lt;/dates&gt;&lt;isbn&gt;1471-4922&lt;/isbn&gt;&lt;urls&gt;&lt;/urls&gt;&lt;electronic-resource-num&gt;10.1016/j.pt.2015.12.004&lt;/electronic-resource-num&gt;&lt;remote-database-name&gt;PubMed Central&lt;/remote-database-name&gt;&lt;access-date&gt;2018-04-09 09:34:59&lt;/access-date&gt;&lt;/record&gt;&lt;/Cite&gt;&lt;/EndNote&gt;</w:instrText>
      </w:r>
      <w:r w:rsidR="00945AA0">
        <w:rPr>
          <w:szCs w:val="24"/>
        </w:rPr>
        <w:fldChar w:fldCharType="separate"/>
      </w:r>
      <w:r w:rsidR="00945AA0">
        <w:rPr>
          <w:noProof/>
          <w:szCs w:val="24"/>
        </w:rPr>
        <w:t>(Stentiford et al. 2016)</w:t>
      </w:r>
      <w:r w:rsidR="00945AA0">
        <w:rPr>
          <w:szCs w:val="24"/>
        </w:rPr>
        <w:fldChar w:fldCharType="end"/>
      </w:r>
      <w:r w:rsidR="00945AA0">
        <w:rPr>
          <w:szCs w:val="24"/>
        </w:rPr>
        <w:t>.</w:t>
      </w:r>
    </w:p>
    <w:p w14:paraId="4D54C054" w14:textId="17EAB4C4" w:rsidR="00405140" w:rsidRPr="002F3773" w:rsidRDefault="00F550F9" w:rsidP="00324278">
      <w:pPr>
        <w:pStyle w:val="Heading2"/>
        <w:jc w:val="both"/>
      </w:pPr>
      <w:bookmarkStart w:id="10" w:name="_Toc384627476"/>
      <w:bookmarkStart w:id="11" w:name="_Toc386295370"/>
      <w:r w:rsidRPr="002F3773">
        <w:t>The symbiotic lifestyle of microsporidia</w:t>
      </w:r>
      <w:bookmarkEnd w:id="10"/>
      <w:bookmarkEnd w:id="11"/>
    </w:p>
    <w:p w14:paraId="45C6F014" w14:textId="762F899D" w:rsidR="00AA3436" w:rsidRDefault="00222177" w:rsidP="006F658C">
      <w:pPr>
        <w:spacing w:after="0" w:line="360" w:lineRule="auto"/>
        <w:jc w:val="both"/>
        <w:rPr>
          <w:szCs w:val="24"/>
        </w:rPr>
      </w:pPr>
      <w:r>
        <w:rPr>
          <w:szCs w:val="24"/>
        </w:rPr>
        <w:t>S</w:t>
      </w:r>
      <w:r w:rsidR="00AA3436" w:rsidRPr="00076E91">
        <w:rPr>
          <w:szCs w:val="24"/>
        </w:rPr>
        <w:t>ymbio</w:t>
      </w:r>
      <w:r w:rsidR="008C182E">
        <w:rPr>
          <w:szCs w:val="24"/>
        </w:rPr>
        <w:t xml:space="preserve">sis </w:t>
      </w:r>
      <w:r w:rsidR="00AA3436" w:rsidRPr="00076E91">
        <w:rPr>
          <w:szCs w:val="24"/>
        </w:rPr>
        <w:t>is the</w:t>
      </w:r>
      <w:r w:rsidR="00006EF0">
        <w:rPr>
          <w:szCs w:val="24"/>
        </w:rPr>
        <w:t xml:space="preserve"> </w:t>
      </w:r>
      <w:r w:rsidR="004A0144">
        <w:rPr>
          <w:szCs w:val="24"/>
        </w:rPr>
        <w:t>beneficial</w:t>
      </w:r>
      <w:r w:rsidR="00AA3436" w:rsidRPr="00076E91">
        <w:rPr>
          <w:szCs w:val="24"/>
        </w:rPr>
        <w:t xml:space="preserve"> association between two different organisms</w:t>
      </w:r>
      <w:r w:rsidR="008C182E">
        <w:rPr>
          <w:szCs w:val="24"/>
        </w:rPr>
        <w:t xml:space="preserve"> that live together</w:t>
      </w:r>
      <w:r w:rsidR="00AA3436">
        <w:rPr>
          <w:szCs w:val="24"/>
        </w:rPr>
        <w:t>.</w:t>
      </w:r>
      <w:r w:rsidR="00AA3436" w:rsidRPr="00076E91">
        <w:rPr>
          <w:szCs w:val="24"/>
        </w:rPr>
        <w:t xml:space="preserve"> </w:t>
      </w:r>
      <w:r w:rsidR="00AA3436">
        <w:rPr>
          <w:szCs w:val="24"/>
        </w:rPr>
        <w:t xml:space="preserve">In an ectosymbiosis, </w:t>
      </w:r>
      <w:r w:rsidR="002B506B">
        <w:rPr>
          <w:szCs w:val="24"/>
        </w:rPr>
        <w:t>two</w:t>
      </w:r>
      <w:r w:rsidR="00AA3436">
        <w:rPr>
          <w:szCs w:val="24"/>
        </w:rPr>
        <w:t xml:space="preserve"> </w:t>
      </w:r>
      <w:r w:rsidR="002B506B">
        <w:rPr>
          <w:szCs w:val="24"/>
        </w:rPr>
        <w:t xml:space="preserve">species </w:t>
      </w:r>
      <w:r w:rsidR="00DE1275">
        <w:rPr>
          <w:szCs w:val="24"/>
        </w:rPr>
        <w:t xml:space="preserve">live </w:t>
      </w:r>
      <w:r w:rsidR="00DE1275" w:rsidRPr="00DE1275">
        <w:rPr>
          <w:szCs w:val="24"/>
        </w:rPr>
        <w:t>physically separate</w:t>
      </w:r>
      <w:r w:rsidR="00DE1275">
        <w:rPr>
          <w:szCs w:val="24"/>
        </w:rPr>
        <w:t xml:space="preserve"> from each other</w:t>
      </w:r>
      <w:r w:rsidR="00AA3436">
        <w:rPr>
          <w:szCs w:val="24"/>
        </w:rPr>
        <w:t xml:space="preserve">, whereas in an endosymbiosis, one </w:t>
      </w:r>
      <w:r w:rsidR="002B506B">
        <w:rPr>
          <w:szCs w:val="24"/>
        </w:rPr>
        <w:t xml:space="preserve">species </w:t>
      </w:r>
      <w:r w:rsidR="00AA3436">
        <w:rPr>
          <w:szCs w:val="24"/>
        </w:rPr>
        <w:t>lives optionally or obligatory within the partnering organism, the host</w:t>
      </w:r>
      <w:r w:rsidR="00AA3436" w:rsidRPr="00076E91">
        <w:rPr>
          <w:szCs w:val="24"/>
        </w:rPr>
        <w:t>.</w:t>
      </w:r>
      <w:r w:rsidR="008266AE">
        <w:rPr>
          <w:szCs w:val="24"/>
        </w:rPr>
        <w:t xml:space="preserve"> </w:t>
      </w:r>
      <w:r w:rsidR="009F560C">
        <w:rPr>
          <w:szCs w:val="24"/>
        </w:rPr>
        <w:t>Symbiotic relationship can be</w:t>
      </w:r>
      <w:r w:rsidR="00E57029">
        <w:rPr>
          <w:szCs w:val="24"/>
        </w:rPr>
        <w:t xml:space="preserve"> divided into</w:t>
      </w:r>
      <w:r w:rsidR="009F560C">
        <w:rPr>
          <w:szCs w:val="24"/>
        </w:rPr>
        <w:t xml:space="preserve"> </w:t>
      </w:r>
      <w:r w:rsidR="00646423">
        <w:rPr>
          <w:szCs w:val="24"/>
        </w:rPr>
        <w:t xml:space="preserve">mutualism, commensalism and parasitism. They are </w:t>
      </w:r>
      <w:r w:rsidR="00260FC4">
        <w:rPr>
          <w:szCs w:val="24"/>
        </w:rPr>
        <w:t>different</w:t>
      </w:r>
      <w:r w:rsidR="00646423">
        <w:rPr>
          <w:szCs w:val="24"/>
        </w:rPr>
        <w:t xml:space="preserve"> by the effect on each </w:t>
      </w:r>
      <w:r w:rsidR="00227A6C">
        <w:rPr>
          <w:szCs w:val="24"/>
        </w:rPr>
        <w:t>partner</w:t>
      </w:r>
      <w:r w:rsidR="00646423">
        <w:rPr>
          <w:szCs w:val="24"/>
        </w:rPr>
        <w:t>, such as in mutualistic relationship both species benefit</w:t>
      </w:r>
      <w:r w:rsidR="00990655">
        <w:rPr>
          <w:szCs w:val="24"/>
        </w:rPr>
        <w:t>, or</w:t>
      </w:r>
      <w:r w:rsidR="00A95F38">
        <w:rPr>
          <w:szCs w:val="24"/>
        </w:rPr>
        <w:t xml:space="preserve"> </w:t>
      </w:r>
      <w:r w:rsidR="00646423">
        <w:rPr>
          <w:szCs w:val="24"/>
        </w:rPr>
        <w:t>commensalism</w:t>
      </w:r>
      <w:r w:rsidR="00990655">
        <w:rPr>
          <w:szCs w:val="24"/>
        </w:rPr>
        <w:t xml:space="preserve"> benefits</w:t>
      </w:r>
      <w:r w:rsidR="00646423">
        <w:rPr>
          <w:szCs w:val="24"/>
        </w:rPr>
        <w:t xml:space="preserve"> </w:t>
      </w:r>
      <w:r w:rsidR="00990655">
        <w:rPr>
          <w:szCs w:val="24"/>
        </w:rPr>
        <w:t xml:space="preserve">only </w:t>
      </w:r>
      <w:r w:rsidR="00646423">
        <w:rPr>
          <w:szCs w:val="24"/>
        </w:rPr>
        <w:t xml:space="preserve">one </w:t>
      </w:r>
      <w:r w:rsidR="00A95F38">
        <w:rPr>
          <w:szCs w:val="24"/>
        </w:rPr>
        <w:t>species while</w:t>
      </w:r>
      <w:r w:rsidR="006363CF">
        <w:rPr>
          <w:szCs w:val="24"/>
        </w:rPr>
        <w:t xml:space="preserve"> do</w:t>
      </w:r>
      <w:r w:rsidR="00990655">
        <w:rPr>
          <w:szCs w:val="24"/>
        </w:rPr>
        <w:t xml:space="preserve"> not have any effect on the other. </w:t>
      </w:r>
      <w:r w:rsidR="00EB1D01">
        <w:rPr>
          <w:szCs w:val="24"/>
        </w:rPr>
        <w:t>Opposite to those harmless symbio</w:t>
      </w:r>
      <w:r w:rsidR="00E02209">
        <w:rPr>
          <w:szCs w:val="24"/>
        </w:rPr>
        <w:t>tic relationships</w:t>
      </w:r>
      <w:r w:rsidR="00EB1D01">
        <w:rPr>
          <w:szCs w:val="24"/>
        </w:rPr>
        <w:t>,</w:t>
      </w:r>
      <w:r w:rsidR="00AA3436" w:rsidRPr="00076E91">
        <w:rPr>
          <w:szCs w:val="24"/>
        </w:rPr>
        <w:t xml:space="preserve"> </w:t>
      </w:r>
      <w:r w:rsidR="00E02209">
        <w:rPr>
          <w:szCs w:val="24"/>
        </w:rPr>
        <w:t xml:space="preserve">in </w:t>
      </w:r>
      <w:r w:rsidR="00AA3436" w:rsidRPr="00076E91">
        <w:rPr>
          <w:szCs w:val="24"/>
        </w:rPr>
        <w:t xml:space="preserve">parasitism one </w:t>
      </w:r>
      <w:r w:rsidR="00E500AC">
        <w:rPr>
          <w:szCs w:val="24"/>
        </w:rPr>
        <w:t>species</w:t>
      </w:r>
      <w:r w:rsidR="00AA3436" w:rsidRPr="00076E91">
        <w:rPr>
          <w:szCs w:val="24"/>
        </w:rPr>
        <w:t xml:space="preserve">, the parasite, </w:t>
      </w:r>
      <w:r w:rsidR="00CB1B86">
        <w:rPr>
          <w:szCs w:val="24"/>
        </w:rPr>
        <w:t>profit</w:t>
      </w:r>
      <w:r w:rsidR="00EF0F41">
        <w:rPr>
          <w:szCs w:val="24"/>
        </w:rPr>
        <w:t>s</w:t>
      </w:r>
      <w:r w:rsidR="00CB1B86">
        <w:rPr>
          <w:szCs w:val="24"/>
        </w:rPr>
        <w:t xml:space="preserve"> </w:t>
      </w:r>
      <w:r w:rsidR="00AA3436" w:rsidRPr="00076E91">
        <w:rPr>
          <w:szCs w:val="24"/>
        </w:rPr>
        <w:t>from</w:t>
      </w:r>
      <w:r w:rsidR="000929B3">
        <w:rPr>
          <w:szCs w:val="24"/>
        </w:rPr>
        <w:t xml:space="preserve"> the detriment of</w:t>
      </w:r>
      <w:r w:rsidR="00AA3436" w:rsidRPr="00076E91">
        <w:rPr>
          <w:szCs w:val="24"/>
        </w:rPr>
        <w:t xml:space="preserve"> its host</w:t>
      </w:r>
      <w:r w:rsidR="006F60C9">
        <w:rPr>
          <w:szCs w:val="24"/>
        </w:rPr>
        <w:t xml:space="preserve"> species</w:t>
      </w:r>
      <w:r w:rsidR="00AA3436">
        <w:rPr>
          <w:szCs w:val="24"/>
        </w:rPr>
        <w:t xml:space="preserve"> </w:t>
      </w:r>
      <w:r w:rsidR="00AA3436">
        <w:rPr>
          <w:szCs w:val="24"/>
        </w:rPr>
        <w:fldChar w:fldCharType="begin"/>
      </w:r>
      <w:r w:rsidR="00AA3436">
        <w:rPr>
          <w:szCs w:val="24"/>
        </w:rPr>
        <w:instrText xml:space="preserve"> ADDIN EN.CITE &lt;EndNote&gt;&lt;Cite&gt;&lt;Author&gt;Paracer&lt;/Author&gt;&lt;Year&gt;2000&lt;/Year&gt;&lt;RecNum&gt;308&lt;/RecNum&gt;&lt;DisplayText&gt;(Paracer and Ahmadjian 2000)&lt;/DisplayText&gt;&lt;record&gt;&lt;rec-number&gt;308&lt;/rec-number&gt;&lt;foreign-keys&gt;&lt;key app="EN" db-id="zvzepeve9vwad9e0r2nxazrm0x0w25x9w9er" timestamp="1522917510"&gt;308&lt;/key&gt;&lt;/foreign-keys&gt;&lt;ref-type name="Book"&gt;6&lt;/ref-type&gt;&lt;contributors&gt;&lt;authors&gt;&lt;author&gt;Paracer, Surindar&lt;/author&gt;&lt;author&gt;Ahmadjian, Vernon&lt;/author&gt;&lt;/authors&gt;&lt;/contributors&gt;&lt;titles&gt;&lt;title&gt;Symbiosis: An Introduction to Biological Associations&lt;/title&gt;&lt;short-title&gt;Symbiosis&lt;/short-title&gt;&lt;/titles&gt;&lt;pages&gt;304&lt;/pages&gt;&lt;keywords&gt;&lt;keyword&gt;Science / Life Sciences / Biology&lt;/keyword&gt;&lt;keyword&gt;Science / Life Sciences / Ecology&lt;/keyword&gt;&lt;keyword&gt;Science / Life Sciences / Evolution&lt;/keyword&gt;&lt;keyword&gt;Science / Life Sciences / Microbiology&lt;/keyword&gt;&lt;/keywords&gt;&lt;dates&gt;&lt;year&gt;2000&lt;/year&gt;&lt;pub-dates&gt;&lt;date&gt;2000-07-06&lt;/date&gt;&lt;/pub-dates&gt;&lt;/dates&gt;&lt;publisher&gt;Oxford University Press&lt;/publisher&gt;&lt;isbn&gt;978-0-19-802788-1&lt;/isbn&gt;&lt;urls&gt;&lt;/urls&gt;&lt;remote-database-name&gt;Google Books&lt;/remote-database-name&gt;&lt;language&gt;en&lt;/language&gt;&lt;/record&gt;&lt;/Cite&gt;&lt;/EndNote&gt;</w:instrText>
      </w:r>
      <w:r w:rsidR="00AA3436">
        <w:rPr>
          <w:szCs w:val="24"/>
        </w:rPr>
        <w:fldChar w:fldCharType="separate"/>
      </w:r>
      <w:r w:rsidR="00AA3436">
        <w:rPr>
          <w:noProof/>
          <w:szCs w:val="24"/>
        </w:rPr>
        <w:t>(Paracer and Ahmadjian 2000)</w:t>
      </w:r>
      <w:r w:rsidR="00AA3436">
        <w:rPr>
          <w:szCs w:val="24"/>
        </w:rPr>
        <w:fldChar w:fldCharType="end"/>
      </w:r>
      <w:r w:rsidR="00AA3436" w:rsidRPr="00076E91">
        <w:rPr>
          <w:szCs w:val="24"/>
        </w:rPr>
        <w:t xml:space="preserve">. </w:t>
      </w:r>
    </w:p>
    <w:p w14:paraId="5E0F4662" w14:textId="14DF970C" w:rsidR="000C3B47" w:rsidRDefault="00873562" w:rsidP="006F658C">
      <w:pPr>
        <w:spacing w:after="0" w:line="360" w:lineRule="auto"/>
        <w:jc w:val="both"/>
        <w:rPr>
          <w:szCs w:val="24"/>
        </w:rPr>
      </w:pPr>
      <w:r>
        <w:rPr>
          <w:szCs w:val="24"/>
        </w:rPr>
        <w:lastRenderedPageBreak/>
        <w:t>Microsporidia are considerably extreme examples of intracellular parasites, as they are obligated dependent on their host</w:t>
      </w:r>
      <w:r w:rsidR="00AA3436">
        <w:rPr>
          <w:szCs w:val="24"/>
        </w:rPr>
        <w:t xml:space="preserve"> </w:t>
      </w:r>
      <w:r w:rsidR="00AA3436">
        <w:rPr>
          <w:szCs w:val="24"/>
        </w:rPr>
        <w:fldChar w:fldCharType="begin"/>
      </w:r>
      <w:r w:rsidR="00AA3436">
        <w:rPr>
          <w:szCs w:val="24"/>
        </w:rPr>
        <w:instrText xml:space="preserve"> ADDIN EN.CITE &lt;EndNote&gt;&lt;Cite&gt;&lt;Author&gt;Agnew&lt;/Author&gt;&lt;Year&gt;2003&lt;/Year&gt;&lt;RecNum&gt;292&lt;/RecNum&gt;&lt;DisplayText&gt;(Agnew et al. 2003)&lt;/DisplayText&gt;&lt;record&gt;&lt;rec-number&gt;292&lt;/rec-number&gt;&lt;foreign-keys&gt;&lt;key app="EN" db-id="zvzepeve9vwad9e0r2nxazrm0x0w25x9w9er" timestamp="1522917510"&gt;292&lt;/key&gt;&lt;/foreign-keys&gt;&lt;ref-type name="Journal Article"&gt;17&lt;/ref-type&gt;&lt;contributors&gt;&lt;authors&gt;&lt;author&gt;Agnew, Philip&lt;/author&gt;&lt;author&gt;Becnel, JJ&lt;/author&gt;&lt;author&gt;Ebert, Dieter&lt;/author&gt;&lt;author&gt;Michalakis, Y&lt;/author&gt;&lt;/authors&gt;&lt;/contributors&gt;&lt;titles&gt;&lt;title&gt;Symbiosis of microsporidia and insects&lt;/title&gt;&lt;secondary-title&gt;Insect Symbiosis. Volume&lt;/secondary-title&gt;&lt;/titles&gt;&lt;periodical&gt;&lt;full-title&gt;Insect Symbiosis. Volume&lt;/full-title&gt;&lt;/periodical&gt;&lt;pages&gt;145-164&lt;/pages&gt;&lt;dates&gt;&lt;year&gt;2003&lt;/year&gt;&lt;pub-dates&gt;&lt;date&gt;2003&lt;/date&gt;&lt;/pub-dates&gt;&lt;/dates&gt;&lt;isbn&gt;0849312868&lt;/isbn&gt;&lt;urls&gt;&lt;/urls&gt;&lt;/record&gt;&lt;/Cite&gt;&lt;/EndNote&gt;</w:instrText>
      </w:r>
      <w:r w:rsidR="00AA3436">
        <w:rPr>
          <w:szCs w:val="24"/>
        </w:rPr>
        <w:fldChar w:fldCharType="separate"/>
      </w:r>
      <w:r w:rsidR="00AA3436">
        <w:rPr>
          <w:noProof/>
          <w:szCs w:val="24"/>
        </w:rPr>
        <w:t>(Agnew et al. 2003)</w:t>
      </w:r>
      <w:r w:rsidR="00AA3436">
        <w:rPr>
          <w:szCs w:val="24"/>
        </w:rPr>
        <w:fldChar w:fldCharType="end"/>
      </w:r>
      <w:r w:rsidR="00AA3436" w:rsidRPr="00076E91">
        <w:rPr>
          <w:szCs w:val="24"/>
        </w:rPr>
        <w:t xml:space="preserve">. Outside the host-cellular environment, microsporidia can only be </w:t>
      </w:r>
      <w:r w:rsidR="00AA3436">
        <w:rPr>
          <w:szCs w:val="24"/>
        </w:rPr>
        <w:t>observed</w:t>
      </w:r>
      <w:r w:rsidR="00AA3436" w:rsidRPr="00076E91">
        <w:rPr>
          <w:szCs w:val="24"/>
        </w:rPr>
        <w:t xml:space="preserve"> as a spore in different forms with the size range from 1μm to 40μm</w:t>
      </w:r>
      <w:r w:rsidR="00AA3436">
        <w:rPr>
          <w:szCs w:val="24"/>
        </w:rPr>
        <w:t xml:space="preserve"> </w:t>
      </w:r>
      <w:r w:rsidR="00AA3436">
        <w:rPr>
          <w:szCs w:val="24"/>
        </w:rPr>
        <w:fldChar w:fldCharType="begin"/>
      </w:r>
      <w:r w:rsidR="00AA3436">
        <w:rPr>
          <w:szCs w:val="24"/>
        </w:rPr>
        <w:instrText xml:space="preserve"> ADDIN EN.CITE &lt;EndNote&gt;&lt;Cite&gt;&lt;Author&gt;Keeling&lt;/Author&gt;&lt;Year&gt;2002&lt;/Year&gt;&lt;RecNum&gt;289&lt;/RecNum&gt;&lt;DisplayText&gt;(Keeling and Fast 2002)&lt;/DisplayText&gt;&lt;record&gt;&lt;rec-number&gt;289&lt;/rec-number&gt;&lt;foreign-keys&gt;&lt;key app="EN" db-id="zvzepeve9vwad9e0r2nxazrm0x0w25x9w9er" timestamp="1522917510"&gt;289&lt;/key&gt;&lt;/foreign-keys&gt;&lt;ref-type name="Journal Article"&gt;17&lt;/ref-type&gt;&lt;contributors&gt;&lt;authors&gt;&lt;author&gt;Keeling, Patrick J&lt;/author&gt;&lt;author&gt;Fast, Naomi M&lt;/author&gt;&lt;/authors&gt;&lt;/contributors&gt;&lt;titles&gt;&lt;title&gt;Microsporidia: biology and evolution of highly reduced intracellular parasites.&lt;/title&gt;&lt;secondary-title&gt;Annual review of microbiology&lt;/secondary-title&gt;&lt;/titles&gt;&lt;periodical&gt;&lt;full-title&gt;Annual review of microbiology&lt;/full-title&gt;&lt;/periodical&gt;&lt;pages&gt;93-116&lt;/pages&gt;&lt;volume&gt;56&lt;/volume&gt;&lt;keywords&gt;&lt;keyword&gt;Microsporidia&lt;/keyword&gt;&lt;keyword&gt;Phylogeny&lt;/keyword&gt;&lt;keyword&gt;Animals&lt;/keyword&gt;&lt;keyword&gt;Humans&lt;/keyword&gt;&lt;keyword&gt;Models, Biological&lt;/keyword&gt;&lt;keyword&gt;Evolution, Molecular&lt;/keyword&gt;&lt;keyword&gt;Microsporidia: genetics&lt;/keyword&gt;&lt;keyword&gt;Carbon&lt;/keyword&gt;&lt;keyword&gt;Carbon: metabolism&lt;/keyword&gt;&lt;keyword&gt;Intracellular Fluid&lt;/keyword&gt;&lt;keyword&gt;Intracellular Fluid: metabolism&lt;/keyword&gt;&lt;keyword&gt;Microsporidia: growth &amp;amp; development&lt;/keyword&gt;&lt;keyword&gt;Microsporidiosis&lt;/keyword&gt;&lt;keyword&gt;Microsporidiosis: metabolism&lt;/keyword&gt;&lt;keyword&gt;Spores, Fungal&lt;/keyword&gt;&lt;keyword&gt;Spores, Fungal: cytology&lt;/keyword&gt;&lt;keyword&gt;Spores, Fungal: growth &amp;amp; development&lt;/keyword&gt;&lt;keyword&gt;Spores, Fungal: metabolism&lt;/keyword&gt;&lt;/keywords&gt;&lt;dates&gt;&lt;year&gt;2002&lt;/year&gt;&lt;pub-dates&gt;&lt;date&gt;January 2002&lt;/date&gt;&lt;/pub-dates&gt;&lt;/dates&gt;&lt;urls&gt;&lt;/urls&gt;&lt;electronic-resource-num&gt;10.1146/annurev.micro.56.012302.160854&lt;/electronic-resource-num&gt;&lt;/record&gt;&lt;/Cite&gt;&lt;/EndNote&gt;</w:instrText>
      </w:r>
      <w:r w:rsidR="00AA3436">
        <w:rPr>
          <w:szCs w:val="24"/>
        </w:rPr>
        <w:fldChar w:fldCharType="separate"/>
      </w:r>
      <w:r w:rsidR="00AA3436">
        <w:rPr>
          <w:noProof/>
          <w:szCs w:val="24"/>
        </w:rPr>
        <w:t>(Keeling and Fast 2002)</w:t>
      </w:r>
      <w:r w:rsidR="00AA3436">
        <w:rPr>
          <w:szCs w:val="24"/>
        </w:rPr>
        <w:fldChar w:fldCharType="end"/>
      </w:r>
      <w:r w:rsidR="00AA3436" w:rsidRPr="00076E91">
        <w:rPr>
          <w:szCs w:val="24"/>
        </w:rPr>
        <w:t xml:space="preserve">. The sporoplasm of the microsporidian spore is transferred into the host cell through </w:t>
      </w:r>
      <w:r w:rsidR="00AA3436">
        <w:rPr>
          <w:szCs w:val="24"/>
        </w:rPr>
        <w:t xml:space="preserve">its polar tube </w:t>
      </w:r>
      <w:r w:rsidR="00AA3436">
        <w:rPr>
          <w:szCs w:val="24"/>
        </w:rPr>
        <w:fldChar w:fldCharType="begin"/>
      </w:r>
      <w:r w:rsidR="00AA3436">
        <w:rPr>
          <w:szCs w:val="24"/>
        </w:rPr>
        <w:instrText xml:space="preserve"> ADDIN EN.CITE &lt;EndNote&gt;&lt;Cite&gt;&lt;Author&gt;Fast&lt;/Author&gt;&lt;Year&gt;2001&lt;/Year&gt;&lt;RecNum&gt;295&lt;/RecNum&gt;&lt;DisplayText&gt;(Fast and Keeling 2001)&lt;/DisplayText&gt;&lt;record&gt;&lt;rec-number&gt;295&lt;/rec-number&gt;&lt;foreign-keys&gt;&lt;key app="EN" db-id="zvzepeve9vwad9e0r2nxazrm0x0w25x9w9er" timestamp="1522917510"&gt;295&lt;/key&gt;&lt;/foreign-keys&gt;&lt;ref-type name="Journal Article"&gt;17&lt;/ref-type&gt;&lt;contributors&gt;&lt;authors&gt;&lt;author&gt;Fast, N M&lt;/author&gt;&lt;author&gt;Keeling, P J&lt;/author&gt;&lt;/authors&gt;&lt;/contributors&gt;&lt;titles&gt;&lt;title&gt;Alpha and beta subunits of pyruvate dehydrogenase E1 from the microsporidian Nosema locustae: mitochondrion-derived carbon metabolism in microsporidia.&lt;/title&gt;&lt;secondary-title&gt;Molecular and biochemical parasitology&lt;/secondary-title&gt;&lt;/titles&gt;&lt;periodical&gt;&lt;full-title&gt;Molecular and biochemical parasitology&lt;/full-title&gt;&lt;/periodical&gt;&lt;pages&gt;201-9&lt;/pages&gt;&lt;volume&gt;117&lt;/volume&gt;&lt;keywords&gt;&lt;keyword&gt;Phylogeny&lt;/keyword&gt;&lt;keyword&gt;Animals&lt;/keyword&gt;&lt;keyword&gt;Amino Acid Sequence&lt;/keyword&gt;&lt;keyword&gt;Molecular Sequence Data&lt;/keyword&gt;&lt;keyword&gt;Sequence Analysis, DNA&lt;/keyword&gt;&lt;keyword&gt;Evolution, Molecular&lt;/keyword&gt;&lt;keyword&gt;Nosema&lt;/keyword&gt;&lt;keyword&gt;Nosema: genetics&lt;/keyword&gt;&lt;keyword&gt;Mitochondria&lt;/keyword&gt;&lt;keyword&gt;Genome, Protozoan&lt;/keyword&gt;&lt;keyword&gt;Carbon&lt;/keyword&gt;&lt;keyword&gt;Carbon: metabolism&lt;/keyword&gt;&lt;keyword&gt;Cloning, Molecular&lt;/keyword&gt;&lt;keyword&gt;Grasshoppers&lt;/keyword&gt;&lt;keyword&gt;Grasshoppers: parasitology&lt;/keyword&gt;&lt;keyword&gt;Mitochondria: enzymology&lt;/keyword&gt;&lt;keyword&gt;Mitochondria: genetics&lt;/keyword&gt;&lt;keyword&gt;Nosema: enzymology&lt;/keyword&gt;&lt;keyword&gt;Pyruvate Dehydrogenase (Lipoamide)&lt;/keyword&gt;&lt;keyword&gt;Pyruvate Dehydrogenase (Lipoamide): genetics&lt;/keyword&gt;&lt;keyword&gt;Pyruvate Dehydrogenase (Lipoamide): metabolism&lt;/keyword&gt;&lt;/keywords&gt;&lt;dates&gt;&lt;year&gt;2001&lt;/year&gt;&lt;pub-dates&gt;&lt;date&gt;October 2001&lt;/date&gt;&lt;/pub-dates&gt;&lt;/dates&gt;&lt;urls&gt;&lt;/urls&gt;&lt;/record&gt;&lt;/Cite&gt;&lt;/EndNote&gt;</w:instrText>
      </w:r>
      <w:r w:rsidR="00AA3436">
        <w:rPr>
          <w:szCs w:val="24"/>
        </w:rPr>
        <w:fldChar w:fldCharType="separate"/>
      </w:r>
      <w:r w:rsidR="00AA3436">
        <w:rPr>
          <w:noProof/>
          <w:szCs w:val="24"/>
        </w:rPr>
        <w:t>(Fast and Keeling 2001)</w:t>
      </w:r>
      <w:r w:rsidR="00AA3436">
        <w:rPr>
          <w:szCs w:val="24"/>
        </w:rPr>
        <w:fldChar w:fldCharType="end"/>
      </w:r>
      <w:r w:rsidR="00AA3436" w:rsidRPr="00076E91">
        <w:rPr>
          <w:szCs w:val="24"/>
        </w:rPr>
        <w:t>. The meront, the development state of microsporidian cell, divides and grows inside the host cytoplasm or nuclei until a mature spore is differentiated and exits the host cell to begin a new infection cycle</w:t>
      </w:r>
      <w:r w:rsidR="00AA3436">
        <w:rPr>
          <w:szCs w:val="24"/>
        </w:rPr>
        <w:t xml:space="preserve"> </w:t>
      </w:r>
      <w:r w:rsidR="00AA3436">
        <w:rPr>
          <w:szCs w:val="24"/>
        </w:rPr>
        <w:fldChar w:fldCharType="begin">
          <w:fldData xml:space="preserve">PEVuZE5vdGU+PENpdGU+PEF1dGhvcj5TY2FubG9uPC9BdXRob3I+PFllYXI+MjAwMDwvWWVhcj48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</w:fldData>
        </w:fldChar>
      </w:r>
      <w:r w:rsidR="00AA3436">
        <w:rPr>
          <w:szCs w:val="24"/>
        </w:rPr>
        <w:instrText xml:space="preserve"> ADDIN EN.CITE </w:instrText>
      </w:r>
      <w:r w:rsidR="00AA3436">
        <w:rPr>
          <w:szCs w:val="24"/>
        </w:rPr>
        <w:fldChar w:fldCharType="begin">
          <w:fldData xml:space="preserve">PEVuZE5vdGU+PENpdGU+PEF1dGhvcj5TY2FubG9uPC9BdXRob3I+PFllYXI+MjAwMDwvWWVhcj48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</w:fldData>
        </w:fldChar>
      </w:r>
      <w:r w:rsidR="00AA3436">
        <w:rPr>
          <w:szCs w:val="24"/>
        </w:rPr>
        <w:instrText xml:space="preserve"> ADDIN EN.CITE.DATA </w:instrText>
      </w:r>
      <w:r w:rsidR="00AA3436">
        <w:rPr>
          <w:szCs w:val="24"/>
        </w:rPr>
      </w:r>
      <w:r w:rsidR="00AA3436">
        <w:rPr>
          <w:szCs w:val="24"/>
        </w:rPr>
        <w:fldChar w:fldCharType="end"/>
      </w:r>
      <w:r w:rsidR="00AA3436">
        <w:rPr>
          <w:szCs w:val="24"/>
        </w:rPr>
      </w:r>
      <w:r w:rsidR="00AA3436">
        <w:rPr>
          <w:szCs w:val="24"/>
        </w:rPr>
        <w:fldChar w:fldCharType="separate"/>
      </w:r>
      <w:r w:rsidR="00AA3436">
        <w:rPr>
          <w:noProof/>
          <w:szCs w:val="24"/>
        </w:rPr>
        <w:t>(Scanlon et al. 2000; Vivarès and Méténier 2001; Dean, Hirt, and Embley 2016)</w:t>
      </w:r>
      <w:r w:rsidR="00AA3436">
        <w:rPr>
          <w:szCs w:val="24"/>
        </w:rPr>
        <w:fldChar w:fldCharType="end"/>
      </w:r>
      <w:r w:rsidR="00AA3436" w:rsidRPr="00076E91">
        <w:rPr>
          <w:szCs w:val="24"/>
        </w:rPr>
        <w:t>.</w:t>
      </w:r>
    </w:p>
    <w:p w14:paraId="2B46E18C" w14:textId="77777777" w:rsidR="005442EB" w:rsidRDefault="005442EB" w:rsidP="005442EB">
      <w:pPr>
        <w:pStyle w:val="Heading2"/>
        <w:jc w:val="both"/>
      </w:pPr>
      <w:bookmarkStart w:id="12" w:name="_Toc384627478"/>
      <w:bookmarkStart w:id="13" w:name="_Toc386295371"/>
      <w:r w:rsidRPr="002F3773">
        <w:t>The origin of microsporidia</w:t>
      </w:r>
      <w:bookmarkEnd w:id="12"/>
      <w:bookmarkEnd w:id="13"/>
    </w:p>
    <w:p w14:paraId="10E5DDDA" w14:textId="5D7CBE73" w:rsidR="009C0792" w:rsidRDefault="005442EB" w:rsidP="00816F3C">
      <w:pPr>
        <w:spacing w:after="0" w:line="360" w:lineRule="auto"/>
        <w:jc w:val="both"/>
        <w:rPr>
          <w:szCs w:val="24"/>
        </w:rPr>
      </w:pPr>
      <w:r>
        <w:rPr>
          <w:szCs w:val="24"/>
        </w:rPr>
        <w:t xml:space="preserve">Initially, the microsporidium </w:t>
      </w:r>
      <w:r w:rsidRPr="00450033">
        <w:rPr>
          <w:i/>
          <w:szCs w:val="24"/>
        </w:rPr>
        <w:t>Nosema bombycis</w:t>
      </w:r>
      <w:r>
        <w:rPr>
          <w:szCs w:val="24"/>
        </w:rPr>
        <w:t xml:space="preserve"> was described as a yeast-like unicellular fungus by </w:t>
      </w:r>
      <w:r>
        <w:rPr>
          <w:szCs w:val="24"/>
        </w:rPr>
        <w:fldChar w:fldCharType="begin"/>
      </w:r>
      <w:r>
        <w:rPr>
          <w:szCs w:val="24"/>
        </w:rPr>
        <w:instrText xml:space="preserve"> ADDIN EN.CITE &lt;EndNote&gt;&lt;Cite&gt;&lt;Author&gt;Naegeli&lt;/Author&gt;&lt;Year&gt;1857&lt;/Year&gt;&lt;RecNum&gt;312&lt;/RecNum&gt;&lt;DisplayText&gt;(Naegeli 1857)&lt;/DisplayText&gt;&lt;record&gt;&lt;rec-number&gt;312&lt;/rec-number&gt;&lt;foreign-keys&gt;&lt;key app="EN" db-id="zvzepeve9vwad9e0r2nxazrm0x0w25x9w9er" timestamp="1522917510"&gt;312&lt;/key&gt;&lt;/foreign-keys&gt;&lt;ref-type name="Newspaper Article"&gt;23&lt;/ref-type&gt;&lt;contributors&gt;&lt;authors&gt;&lt;author&gt;Naegeli, K&lt;/author&gt;&lt;/authors&gt;&lt;/contributors&gt;&lt;titles&gt;&lt;title&gt;Über die neue Krankheit der Seidenraupe und verwandte Organismen&lt;/title&gt;&lt;secondary-title&gt;Botanische Zeitung&lt;/secondary-title&gt;&lt;/titles&gt;&lt;pages&gt;760-761&lt;/pages&gt;&lt;edition&gt;15&lt;/edition&gt;&lt;keywords&gt;&lt;keyword&gt;Plants&lt;/keyword&gt;&lt;/keywords&gt;&lt;dates&gt;&lt;year&gt;1857&lt;/year&gt;&lt;pub-dates&gt;&lt;date&gt;1857&lt;/date&gt;&lt;/pub-dates&gt;&lt;/dates&gt;&lt;call-num&gt;1099652&lt;/call-num&gt;&lt;urls&gt;&lt;/urls&gt;&lt;remote-database-name&gt;Internet Archive&lt;/remote-database-name&gt;&lt;language&gt;ger&lt;/language&gt;&lt;access-date&gt;2018-03-25 20:33:39&lt;/access-date&gt;&lt;/record&gt;&lt;/Cite&gt;&lt;/EndNote&gt;</w:instrText>
      </w:r>
      <w:r>
        <w:rPr>
          <w:szCs w:val="24"/>
        </w:rPr>
        <w:fldChar w:fldCharType="separate"/>
      </w:r>
      <w:r>
        <w:rPr>
          <w:noProof/>
          <w:szCs w:val="24"/>
        </w:rPr>
        <w:t>(Naegeli 1857)</w:t>
      </w:r>
      <w:r>
        <w:rPr>
          <w:szCs w:val="24"/>
        </w:rPr>
        <w:fldChar w:fldCharType="end"/>
      </w:r>
      <w:r>
        <w:rPr>
          <w:szCs w:val="24"/>
        </w:rPr>
        <w:t xml:space="preserve">. Thereafter, electron microscopy studies first reassigned microsporidia to the phylum </w:t>
      </w:r>
      <w:r w:rsidRPr="005F3287">
        <w:rPr>
          <w:szCs w:val="24"/>
        </w:rPr>
        <w:t>Sporozoa</w:t>
      </w:r>
      <w:r w:rsidR="008321CC">
        <w:rPr>
          <w:szCs w:val="24"/>
        </w:rPr>
        <w:t xml:space="preserve"> in</w:t>
      </w:r>
      <w:r w:rsidR="005F7CDF">
        <w:rPr>
          <w:szCs w:val="24"/>
        </w:rPr>
        <w:t xml:space="preserve"> the kingdom</w:t>
      </w:r>
      <w:r w:rsidR="008321CC">
        <w:rPr>
          <w:szCs w:val="24"/>
        </w:rPr>
        <w:t xml:space="preserve"> Chormista</w:t>
      </w:r>
      <w:r>
        <w:rPr>
          <w:szCs w:val="24"/>
        </w:rPr>
        <w:t xml:space="preserve">, and then together with other amitochondriate protists to the </w:t>
      </w:r>
      <w:r w:rsidR="005F7CDF">
        <w:rPr>
          <w:szCs w:val="24"/>
        </w:rPr>
        <w:t>kingdom</w:t>
      </w:r>
      <w:r>
        <w:rPr>
          <w:szCs w:val="24"/>
        </w:rPr>
        <w:t xml:space="preserve"> Archezoa</w:t>
      </w:r>
      <w:r w:rsidR="00C91062">
        <w:rPr>
          <w:szCs w:val="24"/>
        </w:rPr>
        <w:t xml:space="preserve"> (</w:t>
      </w:r>
      <w:r w:rsidR="00C91062">
        <w:rPr>
          <w:szCs w:val="24"/>
        </w:rPr>
        <w:fldChar w:fldCharType="begin"/>
      </w:r>
      <w:r w:rsidR="00C91062">
        <w:rPr>
          <w:szCs w:val="24"/>
        </w:rPr>
        <w:instrText xml:space="preserve"> REF _Ref386145272 \h </w:instrText>
      </w:r>
      <w:r w:rsidR="00C91062">
        <w:rPr>
          <w:szCs w:val="24"/>
        </w:rPr>
      </w:r>
      <w:r w:rsidR="00C91062">
        <w:rPr>
          <w:szCs w:val="24"/>
        </w:rPr>
        <w:fldChar w:fldCharType="separate"/>
      </w:r>
      <w:r w:rsidR="00CF13C3">
        <w:t xml:space="preserve">Figure </w:t>
      </w:r>
      <w:r w:rsidR="00CF13C3">
        <w:rPr>
          <w:noProof/>
        </w:rPr>
        <w:t>1</w:t>
      </w:r>
      <w:r w:rsidR="00CF13C3">
        <w:noBreakHyphen/>
      </w:r>
      <w:r w:rsidR="00CF13C3">
        <w:rPr>
          <w:noProof/>
        </w:rPr>
        <w:t>1</w:t>
      </w:r>
      <w:r w:rsidR="00C91062">
        <w:rPr>
          <w:szCs w:val="24"/>
        </w:rPr>
        <w:fldChar w:fldCharType="end"/>
      </w:r>
      <w:r w:rsidR="00C91062">
        <w:rPr>
          <w:szCs w:val="24"/>
        </w:rPr>
        <w:t>)</w:t>
      </w:r>
      <w:r>
        <w:rPr>
          <w:szCs w:val="24"/>
        </w:rPr>
        <w:t xml:space="preserve"> because they lacked several typical eukaryotic components such as mitochondria, Golgi bodies or peroxisomes </w:t>
      </w:r>
      <w:r>
        <w:rPr>
          <w:szCs w:val="24"/>
        </w:rPr>
        <w:fldChar w:fldCharType="begin">
          <w:fldData xml:space="preserve">PEVuZE5vdGU+PENpdGU+PEF1dGhvcj5SLjwvQXV0aG9yPjxZZWFyPjE5NjM8L1llYXI+PFJlY051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</w:fldData>
        </w:fldChar>
      </w:r>
      <w:r w:rsidR="00042C31">
        <w:rPr>
          <w:szCs w:val="24"/>
        </w:rPr>
        <w:instrText xml:space="preserve"> ADDIN EN.CITE </w:instrText>
      </w:r>
      <w:r w:rsidR="00042C31">
        <w:rPr>
          <w:szCs w:val="24"/>
        </w:rPr>
        <w:fldChar w:fldCharType="begin">
          <w:fldData xml:space="preserve">PEVuZE5vdGU+PENpdGU+PEF1dGhvcj5SLjwvQXV0aG9yPjxZZWFyPjE5NjM8L1llYXI+PFJlY051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</w:fldData>
        </w:fldChar>
      </w:r>
      <w:r w:rsidR="00042C31">
        <w:rPr>
          <w:szCs w:val="24"/>
        </w:rPr>
        <w:instrText xml:space="preserve"> ADDIN EN.CITE.DATA </w:instrText>
      </w:r>
      <w:r w:rsidR="00042C31">
        <w:rPr>
          <w:szCs w:val="24"/>
        </w:rPr>
      </w:r>
      <w:r w:rsidR="00042C31">
        <w:rPr>
          <w:szCs w:val="24"/>
        </w:rPr>
        <w:fldChar w:fldCharType="end"/>
      </w:r>
      <w:r>
        <w:rPr>
          <w:szCs w:val="24"/>
        </w:rPr>
        <w:fldChar w:fldCharType="separate"/>
      </w:r>
      <w:r w:rsidR="00042C31">
        <w:rPr>
          <w:noProof/>
          <w:szCs w:val="24"/>
        </w:rPr>
        <w:t>(Kudo and Daniels 1963; Cavalier-Smith 1989; Heinz et al. 2014)</w:t>
      </w:r>
      <w:r>
        <w:rPr>
          <w:szCs w:val="24"/>
        </w:rPr>
        <w:fldChar w:fldCharType="end"/>
      </w:r>
      <w:r>
        <w:rPr>
          <w:szCs w:val="24"/>
        </w:rPr>
        <w:t xml:space="preserve">. </w:t>
      </w:r>
    </w:p>
    <w:p w14:paraId="446AB3E8" w14:textId="77777777" w:rsidR="00FF05FE" w:rsidRDefault="00FF05FE" w:rsidP="00FF05FE">
      <w:pPr>
        <w:keepNext/>
        <w:spacing w:after="0" w:line="360" w:lineRule="auto"/>
        <w:jc w:val="both"/>
      </w:pPr>
      <w:r>
        <w:rPr>
          <w:noProof/>
          <w:szCs w:val="24"/>
        </w:rPr>
        <w:drawing>
          <wp:inline distT="0" distB="0" distL="0" distR="0" wp14:anchorId="124C6B1E" wp14:editId="53C6A2C6">
            <wp:extent cx="1716600" cy="1485590"/>
            <wp:effectExtent l="0" t="0" r="1079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_origin.pdf"/>
                    <pic:cNvPicPr/>
                  </pic:nvPicPr>
                  <pic:blipFill>
                    <a:blip r:embed="rId16">
                      <a:extLst>
                        <a:ext uri="{28A0092B-C50C-407E-A947-70E740481C1C}">
                          <a14:useLocalDpi xmlns:a14="http://schemas.microsoft.com/office/drawing/2010/main" val="0"/>
                        </a:ext>
                      </a:extLst>
                    </a:blip>
                    <a:stretch>
                      <a:fillRect/>
                    </a:stretch>
                  </pic:blipFill>
                  <pic:spPr>
                    <a:xfrm>
                      <a:off x="0" y="0"/>
                      <a:ext cx="1718310" cy="1487070"/>
                    </a:xfrm>
                    <a:prstGeom prst="rect">
                      <a:avLst/>
                    </a:prstGeom>
                  </pic:spPr>
                </pic:pic>
              </a:graphicData>
            </a:graphic>
          </wp:inline>
        </w:drawing>
      </w:r>
    </w:p>
    <w:p w14:paraId="371D9400" w14:textId="68D4B71B" w:rsidR="009C02F2" w:rsidRDefault="00FF05FE" w:rsidP="00FF05FE">
      <w:pPr>
        <w:pStyle w:val="Caption"/>
        <w:jc w:val="both"/>
        <w:rPr>
          <w:szCs w:val="24"/>
        </w:rPr>
      </w:pPr>
      <w:bookmarkStart w:id="14" w:name="_Ref386145272"/>
      <w:bookmarkStart w:id="15" w:name="_Toc386295439"/>
      <w:r>
        <w:t xml:space="preserve">Figure </w:t>
      </w:r>
      <w:r>
        <w:fldChar w:fldCharType="begin"/>
      </w:r>
      <w:r>
        <w:instrText xml:space="preserve"> STYLEREF 1 \s </w:instrText>
      </w:r>
      <w:r>
        <w:fldChar w:fldCharType="separate"/>
      </w:r>
      <w:r w:rsidR="00CF13C3">
        <w:rPr>
          <w:noProof/>
        </w:rPr>
        <w:t>1</w:t>
      </w:r>
      <w:r>
        <w:fldChar w:fldCharType="end"/>
      </w:r>
      <w:r>
        <w:noBreakHyphen/>
      </w:r>
      <w:r>
        <w:fldChar w:fldCharType="begin"/>
      </w:r>
      <w:r>
        <w:instrText xml:space="preserve"> SEQ Figure \* ARABIC \s 1 </w:instrText>
      </w:r>
      <w:r>
        <w:fldChar w:fldCharType="separate"/>
      </w:r>
      <w:r w:rsidR="00CF13C3">
        <w:rPr>
          <w:noProof/>
        </w:rPr>
        <w:t>1</w:t>
      </w:r>
      <w:r>
        <w:fldChar w:fldCharType="end"/>
      </w:r>
      <w:bookmarkEnd w:id="14"/>
      <w:r w:rsidR="00816F3C">
        <w:t>: A schematic tree of life</w:t>
      </w:r>
      <w:r w:rsidR="002D0C46">
        <w:t xml:space="preserve"> shows the relative positions of some kingdoms according to the evolutionary time.</w:t>
      </w:r>
      <w:bookmarkEnd w:id="15"/>
      <w:r w:rsidR="002D0C46">
        <w:t xml:space="preserve"> </w:t>
      </w:r>
    </w:p>
    <w:p w14:paraId="0EBC09FE" w14:textId="1AF9449B" w:rsidR="005442EB" w:rsidRDefault="005442EB" w:rsidP="005442EB">
      <w:pPr>
        <w:spacing w:after="0" w:line="360" w:lineRule="auto"/>
        <w:jc w:val="both"/>
        <w:rPr>
          <w:szCs w:val="24"/>
        </w:rPr>
      </w:pPr>
      <w:r>
        <w:rPr>
          <w:szCs w:val="24"/>
        </w:rPr>
        <w:t xml:space="preserve">The first molecular phylogeny providing information about the position of microsporidia in the tree of life was based on the SSU rRNA and LSU rRNA of the microsporidium </w:t>
      </w:r>
      <w:r w:rsidRPr="005C01DA">
        <w:rPr>
          <w:i/>
          <w:szCs w:val="24"/>
        </w:rPr>
        <w:t>Vairimorpha necatrix</w:t>
      </w:r>
      <w:r>
        <w:rPr>
          <w:i/>
          <w:szCs w:val="24"/>
        </w:rPr>
        <w:t xml:space="preserve">. </w:t>
      </w:r>
      <w:r>
        <w:rPr>
          <w:szCs w:val="24"/>
        </w:rPr>
        <w:t xml:space="preserve">The resulting tree was in line with </w:t>
      </w:r>
      <w:r>
        <w:rPr>
          <w:szCs w:val="24"/>
        </w:rPr>
        <w:lastRenderedPageBreak/>
        <w:t xml:space="preserve">the Archezoa hypothesis </w:t>
      </w:r>
      <w:r>
        <w:rPr>
          <w:szCs w:val="24"/>
        </w:rPr>
        <w:fldChar w:fldCharType="begin"/>
      </w:r>
      <w:r>
        <w:rPr>
          <w:szCs w:val="24"/>
        </w:rPr>
        <w:instrText xml:space="preserve"> ADDIN EN.CITE &lt;EndNote&gt;&lt;Cite&gt;&lt;Author&gt;Vossbrinck&lt;/Author&gt;&lt;Year&gt;1987&lt;/Year&gt;&lt;RecNum&gt;300&lt;/RecNum&gt;&lt;DisplayText&gt;(Vossbrinck et al. 1987)&lt;/DisplayText&gt;&lt;record&gt;&lt;rec-number&gt;300&lt;/rec-number&gt;&lt;foreign-keys&gt;&lt;key app="EN" db-id="zvzepeve9vwad9e0r2nxazrm0x0w25x9w9er" timestamp="1522917510"&gt;300&lt;/key&gt;&lt;/foreign-keys&gt;&lt;ref-type name="Journal Article"&gt;17&lt;/ref-type&gt;&lt;contributors&gt;&lt;authors&gt;&lt;author&gt;Vossbrinck, C. R.&lt;/author&gt;&lt;author&gt;Maddox, J. V.&lt;/author&gt;&lt;author&gt;Friedman, S.&lt;/author&gt;&lt;author&gt;Debrunner-Vossbrinck, B. A.&lt;/author&gt;&lt;author&gt;Woese, C. R.&lt;/author&gt;&lt;/authors&gt;&lt;/contributors&gt;&lt;titles&gt;&lt;title&gt;Ribosomal RNA sequence suggests microsporidia are extremely ancient eukaryotes&lt;/title&gt;&lt;secondary-title&gt;Nature&lt;/secondary-title&gt;&lt;/titles&gt;&lt;periodical&gt;&lt;full-title&gt;Nature&lt;/full-title&gt;&lt;/periodical&gt;&lt;pages&gt;411-414&lt;/pages&gt;&lt;volume&gt;326&lt;/volume&gt;&lt;dates&gt;&lt;year&gt;1987&lt;/year&gt;&lt;pub-dates&gt;&lt;date&gt;1987-03&lt;/date&gt;&lt;/pub-dates&gt;&lt;/dates&gt;&lt;isbn&gt;1476-4687&lt;/isbn&gt;&lt;urls&gt;&lt;/urls&gt;&lt;electronic-resource-num&gt;10.1038/326411a0&lt;/electronic-resource-num&gt;&lt;remote-database-name&gt;www.nature.com&lt;/remote-database-name&gt;&lt;language&gt;en&lt;/language&gt;&lt;access-date&gt;2018-03-22 10:26:50&lt;/access-date&gt;&lt;/record&gt;&lt;/Cite&gt;&lt;/EndNote&gt;</w:instrText>
      </w:r>
      <w:r>
        <w:rPr>
          <w:szCs w:val="24"/>
        </w:rPr>
        <w:fldChar w:fldCharType="separate"/>
      </w:r>
      <w:r>
        <w:rPr>
          <w:noProof/>
          <w:szCs w:val="24"/>
        </w:rPr>
        <w:t>(Vossbrinck et al. 1987)</w:t>
      </w:r>
      <w:r>
        <w:rPr>
          <w:szCs w:val="24"/>
        </w:rPr>
        <w:fldChar w:fldCharType="end"/>
      </w:r>
      <w:r>
        <w:rPr>
          <w:szCs w:val="24"/>
        </w:rPr>
        <w:t xml:space="preserve">. Since then, the placement of microsporidia as an early branching eukaryote has been further supported with the phylogeny of other genes such as </w:t>
      </w:r>
      <w:r w:rsidRPr="00AE623B">
        <w:rPr>
          <w:szCs w:val="24"/>
        </w:rPr>
        <w:t>isoleucyl aminoacyl-tRNA</w:t>
      </w:r>
      <w:r>
        <w:rPr>
          <w:szCs w:val="24"/>
        </w:rPr>
        <w:t xml:space="preserve"> synthetase, elongation factor-</w:t>
      </w:r>
      <w:r w:rsidRPr="00AE623B">
        <w:rPr>
          <w:szCs w:val="24"/>
        </w:rPr>
        <w:t>1alpha, and elongation factor-2</w:t>
      </w:r>
      <w:r>
        <w:rPr>
          <w:szCs w:val="24"/>
        </w:rPr>
        <w:t xml:space="preserve"> </w:t>
      </w:r>
      <w:r>
        <w:rPr>
          <w:szCs w:val="24"/>
        </w:rPr>
        <w:fldChar w:fldCharType="begin">
          <w:fldData xml:space="preserve">PEVuZE5vdGU+PENpdGU+PEF1dGhvcj5Ccm93bjwvQXV0aG9yPjxZZWFyPjE5OTU8L1llYXI+PFJl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</w:fldData>
        </w:fldChar>
      </w:r>
      <w:r>
        <w:rPr>
          <w:szCs w:val="24"/>
        </w:rPr>
        <w:instrText xml:space="preserve"> ADDIN EN.CITE </w:instrText>
      </w:r>
      <w:r>
        <w:rPr>
          <w:szCs w:val="24"/>
        </w:rPr>
        <w:fldChar w:fldCharType="begin">
          <w:fldData xml:space="preserve">PEVuZE5vdGU+PENpdGU+PEF1dGhvcj5Ccm93bjwvQXV0aG9yPjxZZWFyPjE5OTU8L1llYXI+PFJl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(Brown and Doolittle 1995; Kamaishi et al. 1996)</w:t>
      </w:r>
      <w:r>
        <w:rPr>
          <w:szCs w:val="24"/>
        </w:rPr>
        <w:fldChar w:fldCharType="end"/>
      </w:r>
      <w:r>
        <w:rPr>
          <w:szCs w:val="24"/>
        </w:rPr>
        <w:t xml:space="preserve">. </w:t>
      </w:r>
    </w:p>
    <w:p w14:paraId="575D6006" w14:textId="086593E3" w:rsidR="0045172F" w:rsidRDefault="005442EB" w:rsidP="005442EB">
      <w:pPr>
        <w:spacing w:after="0" w:line="360" w:lineRule="auto"/>
        <w:jc w:val="both"/>
        <w:rPr>
          <w:szCs w:val="24"/>
        </w:rPr>
      </w:pPr>
      <w:r>
        <w:rPr>
          <w:szCs w:val="24"/>
        </w:rPr>
        <w:t xml:space="preserve">However, this </w:t>
      </w:r>
      <w:r w:rsidR="00407E04">
        <w:rPr>
          <w:szCs w:val="24"/>
        </w:rPr>
        <w:t>"Microsporidia-early"</w:t>
      </w:r>
      <w:r w:rsidRPr="00CB7B5B">
        <w:rPr>
          <w:szCs w:val="24"/>
        </w:rPr>
        <w:t xml:space="preserve"> hypothesis</w:t>
      </w:r>
      <w:r>
        <w:rPr>
          <w:szCs w:val="24"/>
        </w:rPr>
        <w:t xml:space="preserve"> was always doubted</w:t>
      </w:r>
      <w:r w:rsidR="0051709D">
        <w:rPr>
          <w:szCs w:val="24"/>
        </w:rPr>
        <w:t xml:space="preserve"> </w:t>
      </w:r>
      <w:r w:rsidR="0051709D">
        <w:rPr>
          <w:szCs w:val="24"/>
        </w:rPr>
        <w:fldChar w:fldCharType="begin"/>
      </w:r>
      <w:r w:rsidR="0051709D">
        <w:rPr>
          <w:szCs w:val="24"/>
        </w:rPr>
        <w:instrText xml:space="preserve"> ADDIN EN.CITE &lt;EndNote&gt;&lt;Cite&gt;&lt;Author&gt;Lee&lt;/Author&gt;&lt;Year&gt;2008&lt;/Year&gt;&lt;RecNum&gt;327&lt;/RecNum&gt;&lt;DisplayText&gt;(Lee et al. 2008)&lt;/DisplayText&gt;&lt;record&gt;&lt;rec-number&gt;327&lt;/rec-number&gt;&lt;foreign-keys&gt;&lt;key app="EN" db-id="zvzepeve9vwad9e0r2nxazrm0x0w25x9w9er" timestamp="1522917510"&gt;327&lt;/key&gt;&lt;/foreign-keys&gt;&lt;ref-type name="Journal Article"&gt;17&lt;/ref-type&gt;&lt;contributors&gt;&lt;authors&gt;&lt;author&gt;Lee, Soo Chan&lt;/author&gt;&lt;author&gt;Corradi, Nicolas&lt;/author&gt;&lt;author&gt;Byrnes, Edmond J.&lt;/author&gt;&lt;author&gt;Torres-Martinez, Santiago&lt;/author&gt;&lt;author&gt;Dietrich, Fred S.&lt;/author&gt;&lt;author&gt;Keeling, Patrick J.&lt;/author&gt;&lt;author&gt;Heitman, Joseph&lt;/author&gt;&lt;/authors&gt;&lt;/contributors&gt;&lt;titles&gt;&lt;title&gt;Microsporidia evolved from ancestral sexual fungi&lt;/title&gt;&lt;secondary-title&gt;Current biology : CB&lt;/secondary-title&gt;&lt;/titles&gt;&lt;periodical&gt;&lt;full-title&gt;Current biology : CB&lt;/full-title&gt;&lt;/periodical&gt;&lt;pages&gt;1675-1679&lt;/pages&gt;&lt;volume&gt;18&lt;/volume&gt;&lt;dates&gt;&lt;year&gt;2008&lt;/year&gt;&lt;pub-dates&gt;&lt;date&gt;2008-11-11&lt;/date&gt;&lt;/pub-dates&gt;&lt;/dates&gt;&lt;isbn&gt;0960-9822&lt;/isbn&gt;&lt;urls&gt;&lt;/urls&gt;&lt;electronic-resource-num&gt;10.1016/j.cub.2008.09.030&lt;/electronic-resource-num&gt;&lt;remote-database-name&gt;PubMed Central&lt;/remote-database-name&gt;&lt;access-date&gt;2018-03-26 15:06:44&lt;/access-date&gt;&lt;/record&gt;&lt;/Cite&gt;&lt;/EndNote&gt;</w:instrText>
      </w:r>
      <w:r w:rsidR="0051709D">
        <w:rPr>
          <w:szCs w:val="24"/>
        </w:rPr>
        <w:fldChar w:fldCharType="separate"/>
      </w:r>
      <w:r w:rsidR="0051709D">
        <w:rPr>
          <w:noProof/>
          <w:szCs w:val="24"/>
        </w:rPr>
        <w:t>(Lee et al. 2008)</w:t>
      </w:r>
      <w:r w:rsidR="0051709D">
        <w:rPr>
          <w:szCs w:val="24"/>
        </w:rPr>
        <w:fldChar w:fldCharType="end"/>
      </w:r>
      <w:r>
        <w:rPr>
          <w:szCs w:val="24"/>
        </w:rPr>
        <w:t xml:space="preserve">. </w:t>
      </w:r>
      <w:r w:rsidR="009039A4">
        <w:rPr>
          <w:szCs w:val="24"/>
        </w:rPr>
        <w:t xml:space="preserve">The presence of heat shock protein Hsp70 </w:t>
      </w:r>
      <w:r w:rsidR="000867AE">
        <w:rPr>
          <w:szCs w:val="24"/>
        </w:rPr>
        <w:t xml:space="preserve">gives insight about the mitochondrial origin of microsporidian ancestor </w:t>
      </w:r>
      <w:r w:rsidR="000867AE">
        <w:rPr>
          <w:szCs w:val="24"/>
        </w:rPr>
        <w:fldChar w:fldCharType="begin">
          <w:fldData xml:space="preserve">PEVuZE5vdGU+PENpdGU+PEF1dGhvcj5IaXJ0PC9BdXRob3I+PFllYXI+MTk5NzwvWWVhcj48UmVj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==
</w:fldData>
        </w:fldChar>
      </w:r>
      <w:r w:rsidR="000867AE">
        <w:rPr>
          <w:szCs w:val="24"/>
        </w:rPr>
        <w:instrText xml:space="preserve"> ADDIN EN.CITE </w:instrText>
      </w:r>
      <w:r w:rsidR="000867AE">
        <w:rPr>
          <w:szCs w:val="24"/>
        </w:rPr>
        <w:fldChar w:fldCharType="begin">
          <w:fldData xml:space="preserve">PEVuZE5vdGU+PENpdGU+PEF1dGhvcj5IaXJ0PC9BdXRob3I+PFllYXI+MTk5NzwvWWVhcj48UmVj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==
</w:fldData>
        </w:fldChar>
      </w:r>
      <w:r w:rsidR="000867AE">
        <w:rPr>
          <w:szCs w:val="24"/>
        </w:rPr>
        <w:instrText xml:space="preserve"> ADDIN EN.CITE.DATA </w:instrText>
      </w:r>
      <w:r w:rsidR="000867AE">
        <w:rPr>
          <w:szCs w:val="24"/>
        </w:rPr>
      </w:r>
      <w:r w:rsidR="000867AE">
        <w:rPr>
          <w:szCs w:val="24"/>
        </w:rPr>
        <w:fldChar w:fldCharType="end"/>
      </w:r>
      <w:r w:rsidR="000867AE">
        <w:rPr>
          <w:szCs w:val="24"/>
        </w:rPr>
      </w:r>
      <w:r w:rsidR="000867AE">
        <w:rPr>
          <w:szCs w:val="24"/>
        </w:rPr>
        <w:fldChar w:fldCharType="separate"/>
      </w:r>
      <w:r w:rsidR="000867AE">
        <w:rPr>
          <w:noProof/>
          <w:szCs w:val="24"/>
        </w:rPr>
        <w:t>(Germot, Philippe, and Guyader 1997; Hirt et al. 1997)</w:t>
      </w:r>
      <w:r w:rsidR="000867AE">
        <w:rPr>
          <w:szCs w:val="24"/>
        </w:rPr>
        <w:fldChar w:fldCharType="end"/>
      </w:r>
      <w:r w:rsidR="000867AE">
        <w:rPr>
          <w:szCs w:val="24"/>
        </w:rPr>
        <w:t xml:space="preserve">, which </w:t>
      </w:r>
      <w:r w:rsidR="00B25979">
        <w:rPr>
          <w:szCs w:val="24"/>
        </w:rPr>
        <w:t>neglect</w:t>
      </w:r>
      <w:r w:rsidR="008344A1">
        <w:rPr>
          <w:szCs w:val="24"/>
        </w:rPr>
        <w:t>s</w:t>
      </w:r>
      <w:r w:rsidR="000867AE">
        <w:rPr>
          <w:szCs w:val="24"/>
        </w:rPr>
        <w:t xml:space="preserve"> the </w:t>
      </w:r>
      <w:r w:rsidR="00B747E7">
        <w:rPr>
          <w:szCs w:val="24"/>
        </w:rPr>
        <w:t>A</w:t>
      </w:r>
      <w:r w:rsidR="00B25979">
        <w:rPr>
          <w:szCs w:val="24"/>
        </w:rPr>
        <w:t>rchezoa hypothesis.</w:t>
      </w:r>
      <w:r w:rsidR="00047EE5">
        <w:rPr>
          <w:szCs w:val="24"/>
        </w:rPr>
        <w:t xml:space="preserve"> </w:t>
      </w:r>
      <w:r w:rsidR="00952347">
        <w:rPr>
          <w:szCs w:val="24"/>
        </w:rPr>
        <w:t xml:space="preserve">In addition to that biological evidence, </w:t>
      </w:r>
      <w:r w:rsidR="009039A4">
        <w:rPr>
          <w:szCs w:val="24"/>
        </w:rPr>
        <w:t>t</w:t>
      </w:r>
      <w:r>
        <w:rPr>
          <w:szCs w:val="24"/>
        </w:rPr>
        <w:t xml:space="preserve">he </w:t>
      </w:r>
      <w:r w:rsidR="006547BC">
        <w:rPr>
          <w:szCs w:val="24"/>
        </w:rPr>
        <w:t>highly</w:t>
      </w:r>
      <w:r>
        <w:rPr>
          <w:szCs w:val="24"/>
        </w:rPr>
        <w:t xml:space="preserve"> divergent sequences of the microsporidia could </w:t>
      </w:r>
      <w:r w:rsidR="006D5565">
        <w:rPr>
          <w:szCs w:val="24"/>
        </w:rPr>
        <w:t>misplace</w:t>
      </w:r>
      <w:r>
        <w:rPr>
          <w:szCs w:val="24"/>
        </w:rPr>
        <w:t xml:space="preserve"> their deep position in the phylogenetic tree due </w:t>
      </w:r>
      <w:commentRangeStart w:id="16"/>
      <w:r>
        <w:rPr>
          <w:szCs w:val="24"/>
        </w:rPr>
        <w:t xml:space="preserve">to the effect of the long-branch attraction </w:t>
      </w:r>
      <w:commentRangeEnd w:id="16"/>
      <w:r>
        <w:rPr>
          <w:rStyle w:val="CommentReference"/>
        </w:rPr>
        <w:commentReference w:id="16"/>
      </w:r>
      <w:r>
        <w:rPr>
          <w:szCs w:val="24"/>
        </w:rPr>
        <w:fldChar w:fldCharType="begin"/>
      </w:r>
      <w:r w:rsidR="00A344C8">
        <w:rPr>
          <w:szCs w:val="24"/>
        </w:rPr>
        <w:instrText xml:space="preserve"> ADDIN EN.CITE &lt;EndNote&gt;&lt;Cite&gt;&lt;Author&gt;Corradi&lt;/Author&gt;&lt;Year&gt;2009&lt;/Year&gt;&lt;RecNum&gt;185&lt;/RecNum&gt;&lt;DisplayText&gt;(Corradi and Keeling 2009)&lt;/DisplayText&gt;&lt;record&gt;&lt;rec-number&gt;185&lt;/rec-number&gt;&lt;foreign-keys&gt;&lt;key app="EN" db-id="zvzepeve9vwad9e0r2nxazrm0x0w25x9w9er" timestamp="1522917510"&gt;185&lt;/key&gt;&lt;/foreign-keys&gt;&lt;ref-type name="Journal Article"&gt;17&lt;/ref-type&gt;&lt;contributors&gt;&lt;authors&gt;&lt;author&gt;Corradi, Nicolas&lt;/author&gt;&lt;author&gt;Keeling, Patrick J.&lt;/author&gt;&lt;/authors&gt;&lt;/contributors&gt;&lt;titles&gt;&lt;title&gt;Microsporidia: a journey through radical taxonomical revisions&lt;/title&gt;&lt;secondary-title&gt;Fungal Biology Reviews&lt;/secondary-title&gt;&lt;/titles&gt;&lt;periodical&gt;&lt;full-title&gt;Fungal Biology Reviews&lt;/full-title&gt;&lt;/periodical&gt;&lt;pages&gt;1-8&lt;/pages&gt;&lt;volume&gt;23&lt;/volume&gt;&lt;keywords&gt;&lt;keyword&gt;Microsporidia&lt;/keyword&gt;&lt;keyword&gt;Complexity&lt;/keyword&gt;&lt;keyword&gt;Genome reduction&lt;/keyword&gt;&lt;keyword&gt;Phylogeny&lt;/keyword&gt;&lt;keyword&gt;Simplicity&lt;/keyword&gt;&lt;keyword&gt;Taxonomy&lt;/keyword&gt;&lt;/keywords&gt;&lt;dates&gt;&lt;year&gt;2009&lt;/year&gt;&lt;pub-dates&gt;&lt;date&gt;2009&lt;/date&gt;&lt;/pub-dates&gt;&lt;/dates&gt;&lt;isbn&gt;1749-4613&lt;/isbn&gt;&lt;urls&gt;&lt;/urls&gt;&lt;electronic-resource-num&gt;10.1016/j.fbr.2009.05.001&lt;/electronic-resource-num&gt;&lt;/record&gt;&lt;/Cite&gt;&lt;/EndNote&gt;</w:instrText>
      </w:r>
      <w:r>
        <w:rPr>
          <w:szCs w:val="24"/>
        </w:rPr>
        <w:fldChar w:fldCharType="separate"/>
      </w:r>
      <w:r w:rsidR="00A344C8">
        <w:rPr>
          <w:noProof/>
          <w:szCs w:val="24"/>
        </w:rPr>
        <w:t>(Corradi and Keeling 2009)</w:t>
      </w:r>
      <w:r>
        <w:rPr>
          <w:szCs w:val="24"/>
        </w:rPr>
        <w:fldChar w:fldCharType="end"/>
      </w:r>
      <w:r>
        <w:rPr>
          <w:szCs w:val="24"/>
        </w:rPr>
        <w:t>.</w:t>
      </w:r>
      <w:r w:rsidR="001401D6">
        <w:rPr>
          <w:szCs w:val="24"/>
        </w:rPr>
        <w:t xml:space="preserve"> </w:t>
      </w:r>
      <w:r w:rsidR="0045172F">
        <w:rPr>
          <w:szCs w:val="24"/>
        </w:rPr>
        <w:t>The l</w:t>
      </w:r>
      <w:r w:rsidR="001401D6">
        <w:rPr>
          <w:szCs w:val="24"/>
        </w:rPr>
        <w:t>ong-branch attraction</w:t>
      </w:r>
      <w:r w:rsidR="0045172F">
        <w:rPr>
          <w:szCs w:val="24"/>
        </w:rPr>
        <w:t xml:space="preserve"> </w:t>
      </w:r>
      <w:r w:rsidR="001401D6">
        <w:rPr>
          <w:szCs w:val="24"/>
        </w:rPr>
        <w:t xml:space="preserve">was firstly discussed by </w:t>
      </w:r>
      <w:r w:rsidR="001401D6">
        <w:rPr>
          <w:szCs w:val="24"/>
        </w:rPr>
        <w:fldChar w:fldCharType="begin"/>
      </w:r>
      <w:r w:rsidR="001401D6">
        <w:rPr>
          <w:szCs w:val="24"/>
        </w:rPr>
        <w:instrText xml:space="preserve"> ADDIN EN.CITE &lt;EndNote&gt;&lt;Cite&gt;&lt;Author&gt;Felsenstein&lt;/Author&gt;&lt;Year&gt;1978&lt;/Year&gt;&lt;RecNum&gt;313&lt;/RecNum&gt;&lt;DisplayText&gt;(Felsenstein 1978)&lt;/DisplayText&gt;&lt;record&gt;&lt;rec-number&gt;313&lt;/rec-number&gt;&lt;foreign-keys&gt;&lt;key app="EN" db-id="zvzepeve9vwad9e0r2nxazrm0x0w25x9w9er" timestamp="1522917510"&gt;313&lt;/key&gt;&lt;/foreign-keys&gt;&lt;ref-type name="Journal Article"&gt;17&lt;/ref-type&gt;&lt;contributors&gt;&lt;authors&gt;&lt;author&gt;Felsenstein, Joseph&lt;/author&gt;&lt;/authors&gt;&lt;/contributors&gt;&lt;titles&gt;&lt;title&gt;Cases in which Parsimony or Compatibility Methods Will be Positively Misleading&lt;/title&gt;&lt;secondary-title&gt;Systematic Zoology&lt;/secondary-title&gt;&lt;/titles&gt;&lt;periodical&gt;&lt;full-title&gt;Systematic Zoology&lt;/full-title&gt;&lt;/periodical&gt;&lt;pages&gt;401-410&lt;/pages&gt;&lt;volume&gt;27&lt;/volume&gt;&lt;dates&gt;&lt;year&gt;1978&lt;/year&gt;&lt;pub-dates&gt;&lt;date&gt;1978&lt;/date&gt;&lt;/pub-dates&gt;&lt;/dates&gt;&lt;isbn&gt;0039-7989&lt;/isbn&gt;&lt;urls&gt;&lt;/urls&gt;&lt;electronic-resource-num&gt;10.2307/2412923&lt;/electronic-resource-num&gt;&lt;remote-database-name&gt;JSTOR&lt;/remote-database-name&gt;&lt;access-date&gt;2018-03-25 21:23:31&lt;/access-date&gt;&lt;/record&gt;&lt;/Cite&gt;&lt;/EndNote&gt;</w:instrText>
      </w:r>
      <w:r w:rsidR="001401D6">
        <w:rPr>
          <w:szCs w:val="24"/>
        </w:rPr>
        <w:fldChar w:fldCharType="separate"/>
      </w:r>
      <w:r w:rsidR="001401D6">
        <w:rPr>
          <w:noProof/>
          <w:szCs w:val="24"/>
        </w:rPr>
        <w:t>(Felsenstein 1978)</w:t>
      </w:r>
      <w:r w:rsidR="001401D6">
        <w:rPr>
          <w:szCs w:val="24"/>
        </w:rPr>
        <w:fldChar w:fldCharType="end"/>
      </w:r>
      <w:r w:rsidR="0045172F">
        <w:rPr>
          <w:szCs w:val="24"/>
        </w:rPr>
        <w:t>, in which it</w:t>
      </w:r>
      <w:r w:rsidR="00B34548">
        <w:rPr>
          <w:szCs w:val="24"/>
        </w:rPr>
        <w:t xml:space="preserve"> </w:t>
      </w:r>
      <w:r w:rsidR="003D37B9">
        <w:rPr>
          <w:szCs w:val="24"/>
        </w:rPr>
        <w:t>affects</w:t>
      </w:r>
      <w:r w:rsidR="0045172F">
        <w:rPr>
          <w:szCs w:val="24"/>
        </w:rPr>
        <w:t xml:space="preserve"> the</w:t>
      </w:r>
      <w:r w:rsidR="003D37B9">
        <w:rPr>
          <w:szCs w:val="24"/>
        </w:rPr>
        <w:t xml:space="preserve"> </w:t>
      </w:r>
      <w:r w:rsidR="0045172F">
        <w:rPr>
          <w:szCs w:val="24"/>
        </w:rPr>
        <w:t xml:space="preserve">maximum parsimony tree reconstruction. </w:t>
      </w:r>
      <w:r w:rsidR="00BA5A3A">
        <w:rPr>
          <w:szCs w:val="24"/>
        </w:rPr>
        <w:t>Subsequently</w:t>
      </w:r>
      <w:r w:rsidR="0045172F">
        <w:rPr>
          <w:szCs w:val="24"/>
        </w:rPr>
        <w:t xml:space="preserve">, </w:t>
      </w:r>
      <w:r w:rsidR="004B64AF">
        <w:rPr>
          <w:szCs w:val="24"/>
        </w:rPr>
        <w:t>this artifact</w:t>
      </w:r>
      <w:r w:rsidR="0045172F">
        <w:rPr>
          <w:szCs w:val="24"/>
        </w:rPr>
        <w:t xml:space="preserve"> has been </w:t>
      </w:r>
      <w:r w:rsidR="00BA5A3A">
        <w:rPr>
          <w:szCs w:val="24"/>
        </w:rPr>
        <w:t>shown to affect all types of phylogenetic tree reconstruction methods, such as distance based approach and maximum likelihood</w:t>
      </w:r>
      <w:r w:rsidR="004F774A">
        <w:rPr>
          <w:szCs w:val="24"/>
        </w:rPr>
        <w:t xml:space="preserve"> </w:t>
      </w:r>
      <w:r w:rsidR="004F774A">
        <w:rPr>
          <w:szCs w:val="24"/>
        </w:rPr>
        <w:fldChar w:fldCharType="begin">
          <w:fldData xml:space="preserve">PEVuZE5vdGU+PENpdGU+PEF1dGhvcj5QaGlsaXBwZTwvQXV0aG9yPjxZZWFyPjIwMDA8L1llYXI+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</w:fldData>
        </w:fldChar>
      </w:r>
      <w:r w:rsidR="004F774A">
        <w:rPr>
          <w:szCs w:val="24"/>
        </w:rPr>
        <w:instrText xml:space="preserve"> ADDIN EN.CITE </w:instrText>
      </w:r>
      <w:r w:rsidR="004F774A">
        <w:rPr>
          <w:szCs w:val="24"/>
        </w:rPr>
        <w:fldChar w:fldCharType="begin">
          <w:fldData xml:space="preserve">PEVuZE5vdGU+PENpdGU+PEF1dGhvcj5QaGlsaXBwZTwvQXV0aG9yPjxZZWFyPjIwMDA8L1llYXI+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</w:fldData>
        </w:fldChar>
      </w:r>
      <w:r w:rsidR="004F774A">
        <w:rPr>
          <w:szCs w:val="24"/>
        </w:rPr>
        <w:instrText xml:space="preserve"> ADDIN EN.CITE.DATA </w:instrText>
      </w:r>
      <w:r w:rsidR="004F774A">
        <w:rPr>
          <w:szCs w:val="24"/>
        </w:rPr>
      </w:r>
      <w:r w:rsidR="004F774A">
        <w:rPr>
          <w:szCs w:val="24"/>
        </w:rPr>
        <w:fldChar w:fldCharType="end"/>
      </w:r>
      <w:r w:rsidR="004F774A">
        <w:rPr>
          <w:szCs w:val="24"/>
        </w:rPr>
        <w:fldChar w:fldCharType="separate"/>
      </w:r>
      <w:r w:rsidR="004F774A">
        <w:rPr>
          <w:noProof/>
          <w:szCs w:val="24"/>
        </w:rPr>
        <w:t>(Philippe 2000; Kolaczkowski and Thornton 2009; Parks an</w:t>
      </w:r>
      <w:bookmarkStart w:id="17" w:name="_GoBack"/>
      <w:bookmarkEnd w:id="17"/>
      <w:r w:rsidR="004F774A">
        <w:rPr>
          <w:noProof/>
          <w:szCs w:val="24"/>
        </w:rPr>
        <w:t>d Goldman 2014)</w:t>
      </w:r>
      <w:r w:rsidR="004F774A">
        <w:rPr>
          <w:szCs w:val="24"/>
        </w:rPr>
        <w:fldChar w:fldCharType="end"/>
      </w:r>
      <w:r w:rsidR="00BA5A3A">
        <w:rPr>
          <w:szCs w:val="24"/>
        </w:rPr>
        <w:t xml:space="preserve">. </w:t>
      </w:r>
      <w:r w:rsidR="0035320D">
        <w:rPr>
          <w:szCs w:val="24"/>
        </w:rPr>
        <w:t>The long-branch attraction demonstrates cases, where fa</w:t>
      </w:r>
      <w:r w:rsidR="006C191E">
        <w:rPr>
          <w:szCs w:val="24"/>
        </w:rPr>
        <w:t>st evolving taxa are grouped together in the inferred tree</w:t>
      </w:r>
      <w:r w:rsidR="0035320D">
        <w:rPr>
          <w:szCs w:val="24"/>
        </w:rPr>
        <w:t xml:space="preserve"> </w:t>
      </w:r>
      <w:r w:rsidR="006C191E">
        <w:rPr>
          <w:szCs w:val="24"/>
        </w:rPr>
        <w:t>although they are not evolutionarily related</w:t>
      </w:r>
      <w:r w:rsidR="001C39F0">
        <w:rPr>
          <w:szCs w:val="24"/>
        </w:rPr>
        <w:t>,</w:t>
      </w:r>
      <w:r w:rsidR="006C191E">
        <w:rPr>
          <w:szCs w:val="24"/>
        </w:rPr>
        <w:t xml:space="preserve"> </w:t>
      </w:r>
      <w:r w:rsidR="001C39F0">
        <w:rPr>
          <w:szCs w:val="24"/>
        </w:rPr>
        <w:t>which consequently</w:t>
      </w:r>
      <w:r w:rsidR="004F774A">
        <w:rPr>
          <w:szCs w:val="24"/>
        </w:rPr>
        <w:t xml:space="preserve"> leads to the bias in the conclusion based on the in</w:t>
      </w:r>
      <w:r w:rsidR="001231BB">
        <w:rPr>
          <w:szCs w:val="24"/>
        </w:rPr>
        <w:t xml:space="preserve">ference of the constructed </w:t>
      </w:r>
      <w:r w:rsidR="00522910">
        <w:rPr>
          <w:szCs w:val="24"/>
        </w:rPr>
        <w:t xml:space="preserve">phylogenetic </w:t>
      </w:r>
      <w:r w:rsidR="001231BB">
        <w:rPr>
          <w:szCs w:val="24"/>
        </w:rPr>
        <w:t xml:space="preserve">tree </w:t>
      </w:r>
      <w:r w:rsidR="00367C62">
        <w:rPr>
          <w:szCs w:val="24"/>
        </w:rPr>
        <w:fldChar w:fldCharType="begin">
          <w:fldData xml:space="preserve">PEVuZE5vdGU+PENpdGU+PEF1dGhvcj5MaTwvQXV0aG9yPjxZZWFyPjIwMTQ8L1llYXI+PFJlY051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</w:fldData>
        </w:fldChar>
      </w:r>
      <w:r w:rsidR="00367C62">
        <w:rPr>
          <w:szCs w:val="24"/>
        </w:rPr>
        <w:instrText xml:space="preserve"> ADDIN EN.CITE </w:instrText>
      </w:r>
      <w:r w:rsidR="00367C62">
        <w:rPr>
          <w:szCs w:val="24"/>
        </w:rPr>
        <w:fldChar w:fldCharType="begin">
          <w:fldData xml:space="preserve">PEVuZE5vdGU+PENpdGU+PEF1dGhvcj5MaTwvQXV0aG9yPjxZZWFyPjIwMTQ8L1llYXI+PFJlY051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</w:fldData>
        </w:fldChar>
      </w:r>
      <w:r w:rsidR="00367C62">
        <w:rPr>
          <w:szCs w:val="24"/>
        </w:rPr>
        <w:instrText xml:space="preserve"> ADDIN EN.CITE.DATA </w:instrText>
      </w:r>
      <w:r w:rsidR="00367C62">
        <w:rPr>
          <w:szCs w:val="24"/>
        </w:rPr>
      </w:r>
      <w:r w:rsidR="00367C62">
        <w:rPr>
          <w:szCs w:val="24"/>
        </w:rPr>
        <w:fldChar w:fldCharType="end"/>
      </w:r>
      <w:r w:rsidR="00367C62">
        <w:rPr>
          <w:szCs w:val="24"/>
        </w:rPr>
        <w:fldChar w:fldCharType="separate"/>
      </w:r>
      <w:r w:rsidR="00367C62">
        <w:rPr>
          <w:noProof/>
          <w:szCs w:val="24"/>
        </w:rPr>
        <w:t>(Philippe et al. 2005; Kück et al. 2012; Li, Hua, et al. 2014)</w:t>
      </w:r>
      <w:r w:rsidR="00367C62">
        <w:rPr>
          <w:szCs w:val="24"/>
        </w:rPr>
        <w:fldChar w:fldCharType="end"/>
      </w:r>
      <w:r w:rsidR="00367C62">
        <w:rPr>
          <w:szCs w:val="24"/>
        </w:rPr>
        <w:t>.</w:t>
      </w:r>
    </w:p>
    <w:p w14:paraId="5D988BB5" w14:textId="3F973A47" w:rsidR="005442EB" w:rsidRDefault="005442EB" w:rsidP="005442EB">
      <w:pPr>
        <w:spacing w:after="0" w:line="360" w:lineRule="auto"/>
        <w:jc w:val="both"/>
        <w:rPr>
          <w:szCs w:val="24"/>
        </w:rPr>
      </w:pPr>
      <w:r>
        <w:rPr>
          <w:szCs w:val="24"/>
        </w:rPr>
        <w:t xml:space="preserve">In 1996, </w:t>
      </w:r>
      <w:r>
        <w:rPr>
          <w:szCs w:val="24"/>
        </w:rPr>
        <w:fldChar w:fldCharType="begin"/>
      </w:r>
      <w:r>
        <w:rPr>
          <w:szCs w:val="24"/>
        </w:rPr>
        <w:instrText xml:space="preserve"> ADDIN EN.CITE &lt;EndNote&gt;&lt;Cite&gt;&lt;Author&gt;Edlind&lt;/Author&gt;&lt;Year&gt;1996&lt;/Year&gt;&lt;RecNum&gt;316&lt;/RecNum&gt;&lt;DisplayText&gt;(Edlind et al. 1996)&lt;/DisplayText&gt;&lt;record&gt;&lt;rec-number&gt;316&lt;/rec-number&gt;&lt;foreign-keys&gt;&lt;key app="EN" db-id="zvzepeve9vwad9e0r2nxazrm0x0w25x9w9er" timestamp="1522917510"&gt;316&lt;/key&gt;&lt;/foreign-keys&gt;&lt;ref-type name="Journal Article"&gt;17&lt;/ref-type&gt;&lt;contributors&gt;&lt;authors&gt;&lt;author&gt;Edlind, Thomas D&lt;/author&gt;&lt;author&gt;Li, Jing&lt;/author&gt;&lt;author&gt;Visvesvara, Govinda S&lt;/author&gt;&lt;author&gt;Vodkin, Michael H&lt;/author&gt;&lt;author&gt;McLaughlin, Gerald L&lt;/author&gt;&lt;author&gt;Katiyar, Santosh K&lt;/author&gt;&lt;/authors&gt;&lt;/contributors&gt;&lt;titles&gt;&lt;title&gt;Phylogenetic Analysis of β-Tubulin Sequences from Amitochondrial Protozoa&lt;/title&gt;&lt;secondary-title&gt;Molecular Phylogenetics and Evolution&lt;/secondary-title&gt;&lt;/titles&gt;&lt;periodical&gt;&lt;full-title&gt;Molecular Phylogenetics and Evolution&lt;/full-title&gt;&lt;/periodical&gt;&lt;pages&gt;359-367&lt;/pages&gt;&lt;volume&gt;5&lt;/volume&gt;&lt;dates&gt;&lt;year&gt;1996&lt;/year&gt;&lt;pub-dates&gt;&lt;date&gt;1996/04/01&lt;/date&gt;&lt;/pub-dates&gt;&lt;/dates&gt;&lt;urls&gt;&lt;/urls&gt;&lt;electronic-resource-num&gt;10.1006/mpev.1996.0031&lt;/electronic-resource-num&gt;&lt;remote-database-name&gt;Zotero&lt;/remote-database-name&gt;&lt;access-date&gt;2018-03-25 21:53:50&lt;/access-date&gt;&lt;/record&gt;&lt;/Cite&gt;&lt;/EndNote&gt;</w:instrText>
      </w:r>
      <w:r>
        <w:rPr>
          <w:szCs w:val="24"/>
        </w:rPr>
        <w:fldChar w:fldCharType="separate"/>
      </w:r>
      <w:r>
        <w:rPr>
          <w:noProof/>
          <w:szCs w:val="24"/>
        </w:rPr>
        <w:t>(Edlind et al. 1996)</w:t>
      </w:r>
      <w:r>
        <w:rPr>
          <w:szCs w:val="24"/>
        </w:rPr>
        <w:fldChar w:fldCharType="end"/>
      </w:r>
      <w:r>
        <w:rPr>
          <w:szCs w:val="24"/>
        </w:rPr>
        <w:t xml:space="preserve"> and </w:t>
      </w:r>
      <w:r>
        <w:rPr>
          <w:szCs w:val="24"/>
        </w:rPr>
        <w:fldChar w:fldCharType="begin"/>
      </w:r>
      <w:r>
        <w:rPr>
          <w:szCs w:val="24"/>
        </w:rPr>
        <w:instrText xml:space="preserve"> ADDIN EN.CITE &lt;EndNote&gt;&lt;Cite&gt;&lt;Author&gt;Keeling&lt;/Author&gt;&lt;Year&gt;1996&lt;/Year&gt;&lt;RecNum&gt;314&lt;/RecNum&gt;&lt;DisplayText&gt;(Keeling and Doolittle 1996)&lt;/DisplayText&gt;&lt;record&gt;&lt;rec-number&gt;314&lt;/rec-number&gt;&lt;foreign-keys&gt;&lt;key app="EN" db-id="zvzepeve9vwad9e0r2nxazrm0x0w25x9w9er" timestamp="1522917510"&gt;314&lt;/key&gt;&lt;/foreign-keys&gt;&lt;ref-type name="Journal Article"&gt;17&lt;/ref-type&gt;&lt;contributors&gt;&lt;authors&gt;&lt;author&gt;Keeling, P. J.&lt;/author&gt;&lt;author&gt;Doolittle, W. F.&lt;/author&gt;&lt;/authors&gt;&lt;/contributors&gt;&lt;titles&gt;&lt;title&gt;Alpha-tubulin from early-diverging eukaryotic lineages and the evolution of the tubulin family.&lt;/title&gt;&lt;secondary-title&gt;Molecular Biology and Evolution&lt;/secondary-title&gt;&lt;/titles&gt;&lt;periodical&gt;&lt;full-title&gt;Molecular Biology and Evolution&lt;/full-title&gt;&lt;/periodical&gt;&lt;pages&gt;1297-1305&lt;/pages&gt;&lt;volume&gt;13&lt;/volume&gt;&lt;dates&gt;&lt;year&gt;1996&lt;/year&gt;&lt;pub-dates&gt;&lt;date&gt;1996/12/01&lt;/date&gt;&lt;/pub-dates&gt;&lt;/dates&gt;&lt;isbn&gt;0737-4038&lt;/isbn&gt;&lt;urls&gt;&lt;/urls&gt;&lt;electronic-resource-num&gt;10.1093/oxfordjournals.molbev.a025576&lt;/electronic-resource-num&gt;&lt;remote-database-name&gt;academic.oup.com&lt;/remote-database-name&gt;&lt;language&gt;en&lt;/language&gt;&lt;access-date&gt;2018-03-25 21:48:52&lt;/access-date&gt;&lt;/record&gt;&lt;/Cite&gt;&lt;/EndNote&gt;</w:instrText>
      </w:r>
      <w:r>
        <w:rPr>
          <w:szCs w:val="24"/>
        </w:rPr>
        <w:fldChar w:fldCharType="separate"/>
      </w:r>
      <w:r>
        <w:rPr>
          <w:noProof/>
          <w:szCs w:val="24"/>
        </w:rPr>
        <w:t>(Keeling and Doolittle 1996)</w:t>
      </w:r>
      <w:r>
        <w:rPr>
          <w:szCs w:val="24"/>
        </w:rPr>
        <w:fldChar w:fldCharType="end"/>
      </w:r>
      <w:r>
        <w:rPr>
          <w:szCs w:val="24"/>
        </w:rPr>
        <w:t xml:space="preserve"> firstly suggested the fungal relationship of microsporidia based on the phylogenetic study of alpha- and beta-tubulins from several microsporidia species.</w:t>
      </w:r>
      <w:r w:rsidR="008A6E26">
        <w:rPr>
          <w:szCs w:val="24"/>
        </w:rPr>
        <w:t xml:space="preserve"> </w:t>
      </w:r>
      <w:r w:rsidR="008A6E26" w:rsidRPr="00B45F1A">
        <w:rPr>
          <w:szCs w:val="24"/>
        </w:rPr>
        <w:t>Thereafter,</w:t>
      </w:r>
      <w:r w:rsidRPr="00B45F1A">
        <w:rPr>
          <w:szCs w:val="24"/>
        </w:rPr>
        <w:t xml:space="preserve"> </w:t>
      </w:r>
      <w:r w:rsidR="008A6E26" w:rsidRPr="00B45F1A">
        <w:rPr>
          <w:szCs w:val="24"/>
        </w:rPr>
        <w:t>several f</w:t>
      </w:r>
      <w:r w:rsidRPr="00B45F1A">
        <w:rPr>
          <w:szCs w:val="24"/>
        </w:rPr>
        <w:t>urther evidence</w:t>
      </w:r>
      <w:r w:rsidR="00C07E4B" w:rsidRPr="00B45F1A">
        <w:rPr>
          <w:szCs w:val="24"/>
        </w:rPr>
        <w:t>s</w:t>
      </w:r>
      <w:r w:rsidRPr="00B45F1A">
        <w:rPr>
          <w:szCs w:val="24"/>
        </w:rPr>
        <w:t xml:space="preserve"> for this hypothesis </w:t>
      </w:r>
      <w:r w:rsidR="008A6E26" w:rsidRPr="00B45F1A">
        <w:rPr>
          <w:szCs w:val="24"/>
        </w:rPr>
        <w:t>have been carried out</w:t>
      </w:r>
      <w:r w:rsidR="004D5C05" w:rsidRPr="00B45F1A">
        <w:rPr>
          <w:szCs w:val="24"/>
        </w:rPr>
        <w:t xml:space="preserve"> by the </w:t>
      </w:r>
      <w:r w:rsidR="00220EB5" w:rsidRPr="00B45F1A">
        <w:rPr>
          <w:szCs w:val="24"/>
        </w:rPr>
        <w:t>phylogenetic analysis of</w:t>
      </w:r>
      <w:r w:rsidR="00B01896" w:rsidRPr="00B45F1A">
        <w:rPr>
          <w:szCs w:val="24"/>
        </w:rPr>
        <w:t xml:space="preserve"> other genes, such as</w:t>
      </w:r>
      <w:r w:rsidR="00A12D67" w:rsidRPr="00B45F1A">
        <w:rPr>
          <w:szCs w:val="24"/>
        </w:rPr>
        <w:t xml:space="preserve"> the mitochondrial</w:t>
      </w:r>
      <w:r w:rsidR="00220EB5" w:rsidRPr="00B45F1A">
        <w:rPr>
          <w:szCs w:val="24"/>
        </w:rPr>
        <w:t xml:space="preserve"> Hsp70 </w:t>
      </w:r>
      <w:r w:rsidR="00332179" w:rsidRPr="00B45F1A">
        <w:rPr>
          <w:szCs w:val="24"/>
        </w:rPr>
        <w:fldChar w:fldCharType="begin">
          <w:fldData xml:space="preserve">PEVuZE5vdGU+PENpdGU+PEF1dGhvcj5IaXJ0PC9BdXRob3I+PFllYXI+MTk5NzwvWWVhcj48UmVj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==
</w:fldData>
        </w:fldChar>
      </w:r>
      <w:r w:rsidR="00332179" w:rsidRPr="00B45F1A">
        <w:rPr>
          <w:szCs w:val="24"/>
        </w:rPr>
        <w:instrText xml:space="preserve"> ADDIN EN.CITE </w:instrText>
      </w:r>
      <w:r w:rsidR="00332179" w:rsidRPr="00B45F1A">
        <w:rPr>
          <w:szCs w:val="24"/>
        </w:rPr>
        <w:fldChar w:fldCharType="begin">
          <w:fldData xml:space="preserve">PEVuZE5vdGU+PENpdGU+PEF1dGhvcj5IaXJ0PC9BdXRob3I+PFllYXI+MTk5NzwvWWVhcj48UmVj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==
</w:fldData>
        </w:fldChar>
      </w:r>
      <w:r w:rsidR="00332179" w:rsidRPr="00B45F1A">
        <w:rPr>
          <w:szCs w:val="24"/>
        </w:rPr>
        <w:instrText xml:space="preserve"> ADDIN EN.CITE.DATA </w:instrText>
      </w:r>
      <w:r w:rsidR="00332179" w:rsidRPr="00B45F1A">
        <w:rPr>
          <w:szCs w:val="24"/>
        </w:rPr>
      </w:r>
      <w:r w:rsidR="00332179" w:rsidRPr="00B45F1A">
        <w:rPr>
          <w:szCs w:val="24"/>
        </w:rPr>
        <w:fldChar w:fldCharType="end"/>
      </w:r>
      <w:r w:rsidR="00332179" w:rsidRPr="00B45F1A">
        <w:rPr>
          <w:szCs w:val="24"/>
        </w:rPr>
      </w:r>
      <w:r w:rsidR="00332179" w:rsidRPr="00B45F1A">
        <w:rPr>
          <w:szCs w:val="24"/>
        </w:rPr>
        <w:fldChar w:fldCharType="separate"/>
      </w:r>
      <w:r w:rsidR="00332179" w:rsidRPr="00B45F1A">
        <w:rPr>
          <w:noProof/>
          <w:szCs w:val="24"/>
        </w:rPr>
        <w:t>(Germot, Philippe, and Guyader 1997; Hirt et al. 1997)</w:t>
      </w:r>
      <w:r w:rsidR="00332179" w:rsidRPr="00B45F1A">
        <w:rPr>
          <w:szCs w:val="24"/>
        </w:rPr>
        <w:fldChar w:fldCharType="end"/>
      </w:r>
      <w:r w:rsidR="00B01896" w:rsidRPr="00B45F1A">
        <w:rPr>
          <w:szCs w:val="24"/>
        </w:rPr>
        <w:t xml:space="preserve"> or</w:t>
      </w:r>
      <w:r w:rsidR="00E80104" w:rsidRPr="00B45F1A">
        <w:rPr>
          <w:szCs w:val="24"/>
        </w:rPr>
        <w:t xml:space="preserve"> </w:t>
      </w:r>
      <w:r w:rsidR="00332179" w:rsidRPr="00B45F1A">
        <w:rPr>
          <w:szCs w:val="24"/>
        </w:rPr>
        <w:t xml:space="preserve">the </w:t>
      </w:r>
      <w:commentRangeStart w:id="18"/>
      <w:commentRangeStart w:id="19"/>
      <w:r w:rsidRPr="00B45F1A">
        <w:rPr>
          <w:szCs w:val="24"/>
        </w:rPr>
        <w:t xml:space="preserve">largest </w:t>
      </w:r>
      <w:commentRangeEnd w:id="18"/>
      <w:r w:rsidRPr="00B45F1A">
        <w:rPr>
          <w:rStyle w:val="CommentReference"/>
        </w:rPr>
        <w:commentReference w:id="18"/>
      </w:r>
      <w:commentRangeEnd w:id="19"/>
      <w:r w:rsidRPr="00B45F1A">
        <w:rPr>
          <w:rStyle w:val="CommentReference"/>
        </w:rPr>
        <w:commentReference w:id="19"/>
      </w:r>
      <w:r w:rsidRPr="00B45F1A">
        <w:rPr>
          <w:szCs w:val="24"/>
        </w:rPr>
        <w:t xml:space="preserve">subunit of the RNA polymerase II </w:t>
      </w:r>
      <w:r w:rsidRPr="00B45F1A">
        <w:rPr>
          <w:szCs w:val="24"/>
        </w:rPr>
        <w:fldChar w:fldCharType="begin"/>
      </w:r>
      <w:r w:rsidRPr="00B45F1A">
        <w:rPr>
          <w:szCs w:val="24"/>
        </w:rPr>
        <w:instrText xml:space="preserve"> ADDIN EN.CITE &lt;EndNote&gt;&lt;Cite&gt;&lt;Author&gt;Hirt&lt;/Author&gt;&lt;Year&gt;1999&lt;/Year&gt;&lt;RecNum&gt;191&lt;/RecNum&gt;&lt;DisplayText&gt;(Hirt et al. 1999)&lt;/DisplayText&gt;&lt;record&gt;&lt;rec-number&gt;191&lt;/rec-number&gt;&lt;foreign-keys&gt;&lt;key app="EN" db-id="zvzepeve9vwad9e0r2nxazrm0x0w25x9w9er" timestamp="1522917510"&gt;191&lt;/key&gt;&lt;/foreign-keys&gt;&lt;ref-type name="Journal Article"&gt;17&lt;/ref-type&gt;&lt;contributors&gt;&lt;authors&gt;&lt;author&gt;Hirt, R. P.&lt;/author&gt;&lt;author&gt;Logsdon, J. M.&lt;/author&gt;&lt;author&gt;Healy, B.&lt;/author&gt;&lt;author&gt;Dorey, M. W.&lt;/author&gt;&lt;author&gt;Doolittle, W. F.&lt;/author&gt;&lt;author&gt;Embley, T. M.&lt;/author&gt;&lt;/authors&gt;&lt;/contributors&gt;&lt;titles&gt;&lt;title&gt;Microsporidia are related to Fungi: Evidence from the largest subunit of RNA polymerase II and other proteins&lt;/title&gt;&lt;secondary-title&gt;Proceedings of the National Academy of Sciences&lt;/secondary-title&gt;&lt;/titles&gt;&lt;periodical&gt;&lt;full-title&gt;Proceedings of the National Academy of Sciences&lt;/full-title&gt;&lt;/periodical&gt;&lt;pages&gt;580-585&lt;/pages&gt;&lt;volume&gt;96&lt;/volume&gt;&lt;dates&gt;&lt;year&gt;1999&lt;/year&gt;&lt;pub-dates&gt;&lt;date&gt;1999&lt;/date&gt;&lt;/pub-dates&gt;&lt;/dates&gt;&lt;isbn&gt;0027-8424&lt;/isbn&gt;&lt;urls&gt;&lt;/urls&gt;&lt;electronic-resource-num&gt;10.1073/pnas.96.2.580&lt;/electronic-resource-num&gt;&lt;/record&gt;&lt;/Cite&gt;&lt;/EndNote&gt;</w:instrText>
      </w:r>
      <w:r w:rsidRPr="00B45F1A">
        <w:rPr>
          <w:szCs w:val="24"/>
        </w:rPr>
        <w:fldChar w:fldCharType="separate"/>
      </w:r>
      <w:r w:rsidRPr="00B45F1A">
        <w:rPr>
          <w:noProof/>
          <w:szCs w:val="24"/>
        </w:rPr>
        <w:t>(Hirt et al. 1999)</w:t>
      </w:r>
      <w:r w:rsidRPr="00B45F1A">
        <w:rPr>
          <w:szCs w:val="24"/>
        </w:rPr>
        <w:fldChar w:fldCharType="end"/>
      </w:r>
      <w:r w:rsidR="00B01896" w:rsidRPr="00B45F1A">
        <w:rPr>
          <w:szCs w:val="24"/>
        </w:rPr>
        <w:t xml:space="preserve">. Other multiple gene approaches </w:t>
      </w:r>
      <w:r w:rsidR="00B01896" w:rsidRPr="00B45F1A">
        <w:rPr>
          <w:szCs w:val="24"/>
        </w:rPr>
        <w:lastRenderedPageBreak/>
        <w:t>also supported the fungal relationship of microsporidia, including the study of</w:t>
      </w:r>
      <w:r w:rsidR="00E80104" w:rsidRPr="00B45F1A">
        <w:rPr>
          <w:szCs w:val="24"/>
        </w:rPr>
        <w:t xml:space="preserve"> </w:t>
      </w:r>
      <w:r w:rsidRPr="00B45F1A">
        <w:rPr>
          <w:szCs w:val="24"/>
        </w:rPr>
        <w:t xml:space="preserve">alpha and beta subunits of pyruvate dehydrogenase E1 </w:t>
      </w:r>
      <w:r w:rsidRPr="00B45F1A">
        <w:rPr>
          <w:szCs w:val="24"/>
        </w:rPr>
        <w:fldChar w:fldCharType="begin"/>
      </w:r>
      <w:r w:rsidRPr="00B45F1A">
        <w:rPr>
          <w:szCs w:val="24"/>
        </w:rPr>
        <w:instrText xml:space="preserve"> ADDIN EN.CITE &lt;EndNote&gt;&lt;Cite&gt;&lt;Author&gt;Fast&lt;/Author&gt;&lt;Year&gt;2001&lt;/Year&gt;&lt;RecNum&gt;295&lt;/RecNum&gt;&lt;DisplayText&gt;(Fast and Keeling 2001)&lt;/DisplayText&gt;&lt;record&gt;&lt;rec-number&gt;295&lt;/rec-number&gt;&lt;foreign-keys&gt;&lt;key app="EN" db-id="zvzepeve9vwad9e0r2nxazrm0x0w25x9w9er" timestamp="1522917510"&gt;295&lt;/key&gt;&lt;/foreign-keys&gt;&lt;ref-type name="Journal Article"&gt;17&lt;/ref-type&gt;&lt;contributors&gt;&lt;authors&gt;&lt;author&gt;Fast, N M&lt;/author&gt;&lt;author&gt;Keeling, P J&lt;/author&gt;&lt;/authors&gt;&lt;/contributors&gt;&lt;titles&gt;&lt;title&gt;Alpha and beta subunits of pyruvate dehydrogenase E1 from the microsporidian Nosema locustae: mitochondrion-derived carbon metabolism in microsporidia.&lt;/title&gt;&lt;secondary-title&gt;Molecular and biochemical parasitology&lt;/secondary-title&gt;&lt;/titles&gt;&lt;periodical&gt;&lt;full-title&gt;Molecular and biochemical parasitology&lt;/full-title&gt;&lt;/periodical&gt;&lt;pages&gt;201-9&lt;/pages&gt;&lt;volume&gt;117&lt;/volume&gt;&lt;keywords&gt;&lt;keyword&gt;Phylogeny&lt;/keyword&gt;&lt;keyword&gt;Animals&lt;/keyword&gt;&lt;keyword&gt;Amino Acid Sequence&lt;/keyword&gt;&lt;keyword&gt;Molecular Sequence Data&lt;/keyword&gt;&lt;keyword&gt;Sequence Analysis, DNA&lt;/keyword&gt;&lt;keyword&gt;Evolution, Molecular&lt;/keyword&gt;&lt;keyword&gt;Nosema&lt;/keyword&gt;&lt;keyword&gt;Nosema: genetics&lt;/keyword&gt;&lt;keyword&gt;Mitochondria&lt;/keyword&gt;&lt;keyword&gt;Genome, Protozoan&lt;/keyword&gt;&lt;keyword&gt;Carbon&lt;/keyword&gt;&lt;keyword&gt;Carbon: metabolism&lt;/keyword&gt;&lt;keyword&gt;Cloning, Molecular&lt;/keyword&gt;&lt;keyword&gt;Grasshoppers&lt;/keyword&gt;&lt;keyword&gt;Grasshoppers: parasitology&lt;/keyword&gt;&lt;keyword&gt;Mitochondria: enzymology&lt;/keyword&gt;&lt;keyword&gt;Mitochondria: genetics&lt;/keyword&gt;&lt;keyword&gt;Nosema: enzymology&lt;/keyword&gt;&lt;keyword&gt;Pyruvate Dehydrogenase (Lipoamide)&lt;/keyword&gt;&lt;keyword&gt;Pyruvate Dehydrogenase (Lipoamide): genetics&lt;/keyword&gt;&lt;keyword&gt;Pyruvate Dehydrogenase (Lipoamide): metabolism&lt;/keyword&gt;&lt;/keywords&gt;&lt;dates&gt;&lt;year&gt;2001&lt;/year&gt;&lt;pub-dates&gt;&lt;date&gt;October 2001&lt;/date&gt;&lt;/pub-dates&gt;&lt;/dates&gt;&lt;urls&gt;&lt;/urls&gt;&lt;/record&gt;&lt;/Cite&gt;&lt;/EndNote&gt;</w:instrText>
      </w:r>
      <w:r w:rsidRPr="00B45F1A">
        <w:rPr>
          <w:szCs w:val="24"/>
        </w:rPr>
        <w:fldChar w:fldCharType="separate"/>
      </w:r>
      <w:r w:rsidRPr="00B45F1A">
        <w:rPr>
          <w:noProof/>
          <w:szCs w:val="24"/>
        </w:rPr>
        <w:t>(Fast and Keeling 2001)</w:t>
      </w:r>
      <w:r w:rsidRPr="00B45F1A">
        <w:rPr>
          <w:szCs w:val="24"/>
        </w:rPr>
        <w:fldChar w:fldCharType="end"/>
      </w:r>
      <w:r w:rsidR="00960B03" w:rsidRPr="00B45F1A">
        <w:rPr>
          <w:szCs w:val="24"/>
        </w:rPr>
        <w:t xml:space="preserve">, or </w:t>
      </w:r>
      <w:r w:rsidRPr="00B45F1A">
        <w:rPr>
          <w:szCs w:val="24"/>
        </w:rPr>
        <w:t>the new</w:t>
      </w:r>
      <w:r w:rsidR="00960B03" w:rsidRPr="00B45F1A">
        <w:rPr>
          <w:szCs w:val="24"/>
        </w:rPr>
        <w:t>ly determined</w:t>
      </w:r>
      <w:r w:rsidRPr="00B45F1A">
        <w:rPr>
          <w:szCs w:val="24"/>
        </w:rPr>
        <w:t xml:space="preserve"> DNA-dependent RNA polymerase II largest subunit RPB1 and translation elongation factor I alpha </w:t>
      </w:r>
      <w:r w:rsidRPr="00B45F1A">
        <w:rPr>
          <w:szCs w:val="24"/>
        </w:rPr>
        <w:fldChar w:fldCharType="begin"/>
      </w:r>
      <w:r w:rsidRPr="00B45F1A">
        <w:rPr>
          <w:szCs w:val="24"/>
        </w:rPr>
        <w:instrText xml:space="preserve"> ADDIN EN.CITE &lt;EndNote&gt;&lt;Cite&gt;&lt;Author&gt;Tanabe&lt;/Author&gt;&lt;Year&gt;2002&lt;/Year&gt;&lt;RecNum&gt;301&lt;/RecNum&gt;&lt;DisplayText&gt;(Tanabe, Watanabe, and Sugiyama 2002)&lt;/DisplayText&gt;&lt;record&gt;&lt;rec-number&gt;301&lt;/rec-number&gt;&lt;foreign-keys&gt;&lt;key app="EN" db-id="zvzepeve9vwad9e0r2nxazrm0x0w25x9w9er" timestamp="1522917510"&gt;301&lt;/key&gt;&lt;/foreign-keys&gt;&lt;ref-type name="Journal Article"&gt;17&lt;/ref-type&gt;&lt;contributors&gt;&lt;authors&gt;&lt;author&gt;Tanabe, Yuuhiko&lt;/author&gt;&lt;author&gt;Watanabe, Makoto M.&lt;/author&gt;&lt;author&gt;Sugiyama, Junta&lt;/author&gt;&lt;/authors&gt;&lt;/contributors&gt;&lt;titles&gt;&lt;title&gt;Are Microsporidia really related to Fungi?: a reappraisal based on additional gene sequences from basal fungi&lt;/title&gt;&lt;secondary-title&gt;Mycological Research&lt;/secondary-title&gt;&lt;short-title&gt;Are Microsporidia really related to Fungi?&lt;/short-title&gt;&lt;/titles&gt;&lt;periodical&gt;&lt;full-title&gt;Mycological Research&lt;/full-title&gt;&lt;/periodical&gt;&lt;pages&gt;1380-1391&lt;/pages&gt;&lt;volume&gt;106&lt;/volume&gt;&lt;dates&gt;&lt;year&gt;2002&lt;/year&gt;&lt;pub-dates&gt;&lt;date&gt;12/2002&lt;/date&gt;&lt;/pub-dates&gt;&lt;/dates&gt;&lt;isbn&gt;09537562&lt;/isbn&gt;&lt;urls&gt;&lt;/urls&gt;&lt;electronic-resource-num&gt;10.1017/S095375620200686X&lt;/electronic-resource-num&gt;&lt;remote-database-name&gt;CrossRef&lt;/remote-database-name&gt;&lt;language&gt;en&lt;/language&gt;&lt;access-date&gt;2018-03-22 13:23:04&lt;/access-date&gt;&lt;/record&gt;&lt;/Cite&gt;&lt;/EndNote&gt;</w:instrText>
      </w:r>
      <w:r w:rsidRPr="00B45F1A">
        <w:rPr>
          <w:szCs w:val="24"/>
        </w:rPr>
        <w:fldChar w:fldCharType="separate"/>
      </w:r>
      <w:r w:rsidRPr="00B45F1A">
        <w:rPr>
          <w:noProof/>
          <w:szCs w:val="24"/>
        </w:rPr>
        <w:t>(Tanabe, Watanabe, and Sugiyama 2002)</w:t>
      </w:r>
      <w:r w:rsidRPr="00B45F1A">
        <w:rPr>
          <w:szCs w:val="24"/>
        </w:rPr>
        <w:fldChar w:fldCharType="end"/>
      </w:r>
      <w:r w:rsidR="004E5BEC" w:rsidRPr="00B45F1A">
        <w:rPr>
          <w:szCs w:val="24"/>
        </w:rPr>
        <w:t xml:space="preserve">. </w:t>
      </w:r>
      <w:r w:rsidR="006353AC" w:rsidRPr="00B45F1A">
        <w:rPr>
          <w:szCs w:val="24"/>
        </w:rPr>
        <w:t>Previous</w:t>
      </w:r>
      <w:r w:rsidR="006D5565" w:rsidRPr="00B45F1A">
        <w:rPr>
          <w:szCs w:val="24"/>
        </w:rPr>
        <w:t xml:space="preserve"> studies </w:t>
      </w:r>
      <w:r w:rsidR="00080079" w:rsidRPr="00B45F1A">
        <w:rPr>
          <w:szCs w:val="24"/>
        </w:rPr>
        <w:t>proposed</w:t>
      </w:r>
      <w:r w:rsidR="00550BB5" w:rsidRPr="00B45F1A">
        <w:rPr>
          <w:szCs w:val="24"/>
        </w:rPr>
        <w:t xml:space="preserve"> different relationships between microsporidia and fungi. </w:t>
      </w:r>
      <w:r w:rsidR="00080079" w:rsidRPr="00B45F1A">
        <w:rPr>
          <w:szCs w:val="24"/>
        </w:rPr>
        <w:fldChar w:fldCharType="begin"/>
      </w:r>
      <w:r w:rsidR="00080079" w:rsidRPr="00B45F1A">
        <w:rPr>
          <w:szCs w:val="24"/>
        </w:rPr>
        <w:instrText xml:space="preserve"> ADDIN EN.CITE &lt;EndNote&gt;&lt;Cite&gt;&lt;Author&gt;Keeling&lt;/Author&gt;&lt;Year&gt;2000&lt;/Year&gt;&lt;RecNum&gt;194&lt;/RecNum&gt;&lt;DisplayText&gt;(Keeling, Luker, and Palmer 2000)&lt;/DisplayText&gt;&lt;record&gt;&lt;rec-number&gt;194&lt;/rec-number&gt;&lt;foreign-keys&gt;&lt;key app="EN" db-id="zvzepeve9vwad9e0r2nxazrm0x0w25x9w9er" timestamp="1522917510"&gt;194&lt;/key&gt;&lt;/foreign-keys&gt;&lt;ref-type name="Journal Article"&gt;17&lt;/ref-type&gt;&lt;contributors&gt;&lt;authors&gt;&lt;author&gt;Keeling, Patrick J.&lt;/author&gt;&lt;author&gt;Luker, Melissa A.&lt;/author&gt;&lt;author&gt;Palmer, Jeffrey D.&lt;/author&gt;&lt;/authors&gt;&lt;/contributors&gt;&lt;titles&gt;&lt;title&gt;Evidence from beta-tubulin phylogeny that microsporidia evolved from within the fungi&lt;/title&gt;&lt;secondary-title&gt;Molecular Biology and Evolution&lt;/secondary-title&gt;&lt;/titles&gt;&lt;periodical&gt;&lt;full-title&gt;Molecular Biology and Evolution&lt;/full-title&gt;&lt;/periodical&gt;&lt;pages&gt;23-31&lt;/pages&gt;&lt;volume&gt;17&lt;/volume&gt;&lt;keywords&gt;&lt;keyword&gt;Microsporidia&lt;/keyword&gt;&lt;keyword&gt;Phylogeny&lt;/keyword&gt;&lt;keyword&gt;Fungi&lt;/keyword&gt;&lt;keyword&gt;Evolution&lt;/keyword&gt;&lt;keyword&gt;Tubulin&lt;/keyword&gt;&lt;/keywords&gt;&lt;dates&gt;&lt;year&gt;2000&lt;/year&gt;&lt;pub-dates&gt;&lt;date&gt;2000&lt;/date&gt;&lt;/pub-dates&gt;&lt;/dates&gt;&lt;isbn&gt;0737-4038&lt;/isbn&gt;&lt;urls&gt;&lt;/urls&gt;&lt;electronic-resource-num&gt;10.1093/oxfordjournals.molbev.a026235&lt;/electronic-resource-num&gt;&lt;/record&gt;&lt;/Cite&gt;&lt;/EndNote&gt;</w:instrText>
      </w:r>
      <w:r w:rsidR="00080079" w:rsidRPr="00B45F1A">
        <w:rPr>
          <w:szCs w:val="24"/>
        </w:rPr>
        <w:fldChar w:fldCharType="separate"/>
      </w:r>
      <w:r w:rsidR="00080079" w:rsidRPr="00B45F1A">
        <w:rPr>
          <w:noProof/>
          <w:szCs w:val="24"/>
        </w:rPr>
        <w:t>(Keeling, Luker, and Palmer 2000)</w:t>
      </w:r>
      <w:r w:rsidR="00080079" w:rsidRPr="00B45F1A">
        <w:rPr>
          <w:szCs w:val="24"/>
        </w:rPr>
        <w:fldChar w:fldCharType="end"/>
      </w:r>
      <w:r w:rsidR="00080079" w:rsidRPr="00B45F1A">
        <w:rPr>
          <w:szCs w:val="24"/>
        </w:rPr>
        <w:t xml:space="preserve"> branched microsporidia based on the beta-tubulin phylogeny either with </w:t>
      </w:r>
      <w:r w:rsidR="005F0285" w:rsidRPr="00B45F1A">
        <w:rPr>
          <w:szCs w:val="24"/>
        </w:rPr>
        <w:t>a</w:t>
      </w:r>
      <w:r w:rsidR="00080079" w:rsidRPr="00B45F1A">
        <w:rPr>
          <w:szCs w:val="24"/>
        </w:rPr>
        <w:t xml:space="preserve">scomycetes or </w:t>
      </w:r>
      <w:r w:rsidR="005F0285" w:rsidRPr="00B45F1A">
        <w:rPr>
          <w:szCs w:val="24"/>
        </w:rPr>
        <w:t>z</w:t>
      </w:r>
      <w:r w:rsidR="00080079" w:rsidRPr="00B45F1A">
        <w:rPr>
          <w:szCs w:val="24"/>
        </w:rPr>
        <w:t>ygomycetes but not as a sister group of fungi.</w:t>
      </w:r>
      <w:r w:rsidR="005F0285" w:rsidRPr="00B45F1A">
        <w:rPr>
          <w:szCs w:val="24"/>
        </w:rPr>
        <w:t xml:space="preserve"> The close relationship between microsporidia and zygomycetes was however not resolved according to the analysis sugar transporters and the RNA helicases by </w:t>
      </w:r>
      <w:r w:rsidR="005F0285" w:rsidRPr="00B45F1A">
        <w:rPr>
          <w:szCs w:val="24"/>
        </w:rPr>
        <w:fldChar w:fldCharType="begin"/>
      </w:r>
      <w:r w:rsidR="005F0285" w:rsidRPr="00B45F1A">
        <w:rPr>
          <w:szCs w:val="24"/>
        </w:rPr>
        <w:instrText xml:space="preserve"> ADDIN EN.CITE &lt;EndNote&gt;&lt;Cite&gt;&lt;Author&gt;Koestler&lt;/Author&gt;&lt;Year&gt;2011&lt;/Year&gt;&lt;RecNum&gt;321&lt;/RecNum&gt;&lt;DisplayText&gt;(Koestler and Ebersberger 2011)&lt;/DisplayText&gt;&lt;record&gt;&lt;rec-number&gt;321&lt;/rec-number&gt;&lt;foreign-keys&gt;&lt;key app="EN" db-id="zvzepeve9vwad9e0r2nxazrm0x0w25x9w9er" timestamp="1522917510"&gt;321&lt;/key&gt;&lt;/foreign-keys&gt;&lt;ref-type name="Journal Article"&gt;17&lt;/ref-type&gt;&lt;contributors&gt;&lt;authors&gt;&lt;author&gt;Koestler, Tina&lt;/author&gt;&lt;author&gt;Ebersberger, Ingo&lt;/author&gt;&lt;/authors&gt;&lt;/contributors&gt;&lt;titles&gt;&lt;title&gt;Zygomycetes, Microsporidia, and the Evolutionary Ancestry of Sex Determination&lt;/title&gt;&lt;secondary-title&gt;Genome Biology and Evolution&lt;/secondary-title&gt;&lt;/titles&gt;&lt;periodical&gt;&lt;full-title&gt;Genome Biology and Evolution&lt;/full-title&gt;&lt;abbr-1&gt;Genome Biol Evol&lt;/abbr-1&gt;&lt;/periodical&gt;&lt;pages&gt;186-194&lt;/pages&gt;&lt;volume&gt;3&lt;/volume&gt;&lt;dates&gt;&lt;year&gt;2011&lt;/year&gt;&lt;pub-dates&gt;&lt;date&gt;2011-2-09&lt;/date&gt;&lt;/pub-dates&gt;&lt;/dates&gt;&lt;isbn&gt;1759-6653&lt;/isbn&gt;&lt;urls&gt;&lt;/urls&gt;&lt;electronic-resource-num&gt;10.1093/gbe/evr009&lt;/electronic-resource-num&gt;&lt;remote-database-name&gt;PubMed Central&lt;/remote-database-name&gt;&lt;access-date&gt;2018-03-26 12:41:03&lt;/access-date&gt;&lt;/record&gt;&lt;/Cite&gt;&lt;/EndNote&gt;</w:instrText>
      </w:r>
      <w:r w:rsidR="005F0285" w:rsidRPr="00B45F1A">
        <w:rPr>
          <w:szCs w:val="24"/>
        </w:rPr>
        <w:fldChar w:fldCharType="separate"/>
      </w:r>
      <w:r w:rsidR="005F0285" w:rsidRPr="00B45F1A">
        <w:rPr>
          <w:noProof/>
          <w:szCs w:val="24"/>
        </w:rPr>
        <w:t>(Koestler and Ebersberger 2011)</w:t>
      </w:r>
      <w:r w:rsidR="005F0285" w:rsidRPr="00B45F1A">
        <w:rPr>
          <w:szCs w:val="24"/>
        </w:rPr>
        <w:fldChar w:fldCharType="end"/>
      </w:r>
      <w:r w:rsidR="005F0285" w:rsidRPr="00B45F1A">
        <w:rPr>
          <w:szCs w:val="24"/>
        </w:rPr>
        <w:t>.</w:t>
      </w:r>
      <w:r w:rsidR="00A46686" w:rsidRPr="00B45F1A">
        <w:rPr>
          <w:szCs w:val="24"/>
        </w:rPr>
        <w:t xml:space="preserve"> </w:t>
      </w:r>
      <w:r w:rsidR="00205071" w:rsidRPr="00B45F1A">
        <w:rPr>
          <w:szCs w:val="24"/>
        </w:rPr>
        <w:t xml:space="preserve">Another study </w:t>
      </w:r>
      <w:r w:rsidR="00205071" w:rsidRPr="00B45F1A">
        <w:rPr>
          <w:szCs w:val="24"/>
        </w:rPr>
        <w:fldChar w:fldCharType="begin"/>
      </w:r>
      <w:r w:rsidR="00205071" w:rsidRPr="00B45F1A">
        <w:rPr>
          <w:szCs w:val="24"/>
        </w:rPr>
        <w:instrText xml:space="preserve"> ADDIN EN.CITE &lt;EndNote&gt;&lt;Cite&gt;&lt;Author&gt;James&lt;/Author&gt;&lt;Year&gt;2013&lt;/Year&gt;&lt;RecNum&gt;268&lt;/RecNum&gt;&lt;DisplayText&gt;(James et al. 2013)&lt;/DisplayText&gt;&lt;record&gt;&lt;rec-number&gt;268&lt;/rec-number&gt;&lt;foreign-keys&gt;&lt;key app="EN" db-id="zvzepeve9vwad9e0r2nxazrm0x0w25x9w9er" timestamp="1522917510"&gt;268&lt;/key&gt;&lt;/foreign-keys&gt;&lt;ref-type name="Journal Article"&gt;17&lt;/ref-type&gt;&lt;contributors&gt;&lt;authors&gt;&lt;author&gt;James, Timothy Y&lt;/author&gt;&lt;author&gt;Pelin, Adrian&lt;/author&gt;&lt;author&gt;Bonen, Linda&lt;/author&gt;&lt;author&gt;Ahrendt, Steven&lt;/author&gt;&lt;author&gt;Sain, Divya&lt;/author&gt;&lt;author&gt;Corradi, Nicolas&lt;/author&gt;&lt;author&gt;Stajich, Jason E&lt;/author&gt;&lt;/authors&gt;&lt;/contributors&gt;&lt;titles&gt;&lt;title&gt;Shared signatures of parasitism and phylogenomics unite Cryptomycota and microsporidia.&lt;/title&gt;&lt;secondary-title&gt;Current biology : CB&lt;/secondary-title&gt;&lt;/titles&gt;&lt;periodical&gt;&lt;full-title&gt;Current biology : CB&lt;/full-title&gt;&lt;/periodical&gt;&lt;pages&gt;1548-53&lt;/pages&gt;&lt;volume&gt;23&lt;/volume&gt;&lt;keywords&gt;&lt;keyword&gt;Microsporidia&lt;/keyword&gt;&lt;keyword&gt;Phylogeny&lt;/keyword&gt;&lt;keyword&gt;Molecular Sequence Data&lt;/keyword&gt;&lt;keyword&gt;Sequence Analysis, DNA&lt;/keyword&gt;&lt;keyword&gt;Evolution, Molecular&lt;/keyword&gt;&lt;keyword&gt;Microsporidia: genetics&lt;/keyword&gt;&lt;keyword&gt;Cell Wall&lt;/keyword&gt;&lt;keyword&gt;Cell Wall: physiology&lt;/keyword&gt;&lt;keyword&gt;Chytridiomycota&lt;/keyword&gt;&lt;keyword&gt;Chytridiomycota: classification&lt;/keyword&gt;&lt;keyword&gt;Chytridiomycota: genetics&lt;/keyword&gt;&lt;keyword&gt;Chytridiomycota: physiology&lt;/keyword&gt;&lt;keyword&gt;DNA, Fungal&lt;/keyword&gt;&lt;keyword&gt;DNA, Fungal: genetics&lt;/keyword&gt;&lt;keyword&gt;DNA, Fungal: metabolism&lt;/keyword&gt;&lt;keyword&gt;Genome, Fungal&lt;/keyword&gt;&lt;keyword&gt;Microsporidia: classification&lt;/keyword&gt;&lt;keyword&gt;Microsporidia: physiology&lt;/keyword&gt;&lt;keyword&gt;Reverse Transcriptase Polymerase Chain Reaction&lt;/keyword&gt;&lt;/keywords&gt;&lt;dates&gt;&lt;year&gt;2013&lt;/year&gt;&lt;pub-dates&gt;&lt;date&gt;August 2013&lt;/date&gt;&lt;/pub-dates&gt;&lt;/dates&gt;&lt;urls&gt;&lt;/urls&gt;&lt;electronic-resource-num&gt;10.1016/j.cub.2013.06.057&lt;/electronic-resource-num&gt;&lt;/record&gt;&lt;/Cite&gt;&lt;/EndNote&gt;</w:instrText>
      </w:r>
      <w:r w:rsidR="00205071" w:rsidRPr="00B45F1A">
        <w:rPr>
          <w:szCs w:val="24"/>
        </w:rPr>
        <w:fldChar w:fldCharType="separate"/>
      </w:r>
      <w:r w:rsidR="00205071" w:rsidRPr="00B45F1A">
        <w:rPr>
          <w:noProof/>
          <w:szCs w:val="24"/>
        </w:rPr>
        <w:t>(James et al. 2013)</w:t>
      </w:r>
      <w:r w:rsidR="00205071" w:rsidRPr="00B45F1A">
        <w:rPr>
          <w:szCs w:val="24"/>
        </w:rPr>
        <w:fldChar w:fldCharType="end"/>
      </w:r>
      <w:r w:rsidR="00760512" w:rsidRPr="00B45F1A">
        <w:rPr>
          <w:szCs w:val="24"/>
        </w:rPr>
        <w:t xml:space="preserve"> placed microsporidia together with cry</w:t>
      </w:r>
      <w:r w:rsidR="00A34462" w:rsidRPr="00B45F1A">
        <w:rPr>
          <w:szCs w:val="24"/>
        </w:rPr>
        <w:t>p</w:t>
      </w:r>
      <w:r w:rsidR="00760512" w:rsidRPr="00B45F1A">
        <w:rPr>
          <w:szCs w:val="24"/>
        </w:rPr>
        <w:t xml:space="preserve">tomycota. </w:t>
      </w:r>
      <w:r w:rsidR="00E97367" w:rsidRPr="00B45F1A">
        <w:rPr>
          <w:szCs w:val="24"/>
        </w:rPr>
        <w:t xml:space="preserve">Excluding cryptomycota from the taxa sampling, </w:t>
      </w:r>
      <w:r w:rsidR="00E97367" w:rsidRPr="00B45F1A">
        <w:rPr>
          <w:szCs w:val="24"/>
        </w:rPr>
        <w:fldChar w:fldCharType="begin"/>
      </w:r>
      <w:r w:rsidR="00E97367" w:rsidRPr="00B45F1A">
        <w:rPr>
          <w:szCs w:val="24"/>
        </w:rPr>
        <w:instrText xml:space="preserve"> ADDIN EN.CITE &lt;EndNote&gt;&lt;Cite&gt;&lt;Author&gt;Capella-Gutiérrez&lt;/Author&gt;&lt;Year&gt;2012&lt;/Year&gt;&lt;RecNum&gt;298&lt;/RecNum&gt;&lt;DisplayText&gt;(Capella-Gutiérrez, Marcet-Houben, and Gabaldón 2012)&lt;/DisplayText&gt;&lt;record&gt;&lt;rec-number&gt;298&lt;/rec-number&gt;&lt;foreign-keys&gt;&lt;key app="EN" db-id="zvzepeve9vwad9e0r2nxazrm0x0w25x9w9er" timestamp="1522917510"&gt;298&lt;/key&gt;&lt;/foreign-keys&gt;&lt;ref-type name="Journal Article"&gt;17&lt;/ref-type&gt;&lt;contributors&gt;&lt;authors&gt;&lt;author&gt;Capella-Gutiérrez, Salvador&lt;/author&gt;&lt;author&gt;Marcet-Houben, Marina&lt;/author&gt;&lt;author&gt;Gabaldón, Toni&lt;/author&gt;&lt;/authors&gt;&lt;/contributors&gt;&lt;titles&gt;&lt;title&gt;Phylogenomics supports microsporidia as the earliest diverging clade of sequenced fungi.&lt;/title&gt;&lt;secondary-title&gt;BMC biology&lt;/secondary-title&gt;&lt;/titles&gt;&lt;periodical&gt;&lt;full-title&gt;BMC biology&lt;/full-title&gt;&lt;/periodical&gt;&lt;pages&gt;47-47&lt;/pages&gt;&lt;volume&gt;10&lt;/volume&gt;&lt;keywords&gt;&lt;keyword&gt;Microsporidia&lt;/keyword&gt;&lt;keyword&gt;Phylogeny&lt;/keyword&gt;&lt;keyword&gt;Microsporidia: genetics&lt;/keyword&gt;&lt;keyword&gt;Microsporidia: classification&lt;/keyword&gt;&lt;keyword&gt;Genes, Fungal&lt;/keyword&gt;&lt;keyword&gt;Chromosomes, Fungal&lt;/keyword&gt;&lt;keyword&gt;Chromosomes, Fungal: genetics&lt;/keyword&gt;&lt;/keywords&gt;&lt;dates&gt;&lt;year&gt;2012&lt;/year&gt;&lt;pub-dates&gt;&lt;date&gt;January 2012&lt;/date&gt;&lt;/pub-dates&gt;&lt;/dates&gt;&lt;urls&gt;&lt;/urls&gt;&lt;electronic-resource-num&gt;10.1186/1741-7007-10-47&lt;/electronic-resource-num&gt;&lt;research-notes&gt;ML tree between microsporidia and fungi&lt;/research-notes&gt;&lt;/record&gt;&lt;/Cite&gt;&lt;/EndNote&gt;</w:instrText>
      </w:r>
      <w:r w:rsidR="00E97367" w:rsidRPr="00B45F1A">
        <w:rPr>
          <w:szCs w:val="24"/>
        </w:rPr>
        <w:fldChar w:fldCharType="separate"/>
      </w:r>
      <w:r w:rsidR="00E97367" w:rsidRPr="00B45F1A">
        <w:rPr>
          <w:noProof/>
          <w:szCs w:val="24"/>
        </w:rPr>
        <w:t>(Capella-Gutiérrez, Marcet-Houben, and Gabaldón 2012)</w:t>
      </w:r>
      <w:r w:rsidR="00E97367" w:rsidRPr="00B45F1A">
        <w:rPr>
          <w:szCs w:val="24"/>
        </w:rPr>
        <w:fldChar w:fldCharType="end"/>
      </w:r>
      <w:r w:rsidR="00E97367" w:rsidRPr="00B45F1A">
        <w:rPr>
          <w:szCs w:val="24"/>
        </w:rPr>
        <w:t xml:space="preserve"> </w:t>
      </w:r>
      <w:r w:rsidR="00CC4FB6" w:rsidRPr="00B45F1A">
        <w:rPr>
          <w:szCs w:val="24"/>
        </w:rPr>
        <w:t>suggested microsporidia as the sister group of fungi</w:t>
      </w:r>
      <w:r w:rsidR="00474B77" w:rsidRPr="00B45F1A">
        <w:rPr>
          <w:szCs w:val="24"/>
        </w:rPr>
        <w:t xml:space="preserve"> by </w:t>
      </w:r>
      <w:r w:rsidR="00B056F5" w:rsidRPr="00B45F1A">
        <w:rPr>
          <w:szCs w:val="24"/>
        </w:rPr>
        <w:t xml:space="preserve">analyzing the phylogeny of </w:t>
      </w:r>
      <w:r w:rsidR="004E0C0E" w:rsidRPr="00B45F1A">
        <w:rPr>
          <w:szCs w:val="24"/>
        </w:rPr>
        <w:t xml:space="preserve">53 </w:t>
      </w:r>
      <w:r w:rsidR="00A349B7" w:rsidRPr="00B45F1A">
        <w:rPr>
          <w:szCs w:val="24"/>
        </w:rPr>
        <w:t>protein families</w:t>
      </w:r>
      <w:r w:rsidR="00CC4FB6" w:rsidRPr="00B45F1A">
        <w:rPr>
          <w:szCs w:val="24"/>
        </w:rPr>
        <w:t>.</w:t>
      </w:r>
    </w:p>
    <w:p w14:paraId="51AB154E" w14:textId="3FF52D92" w:rsidR="00A04801" w:rsidRPr="000466EA" w:rsidRDefault="005442EB" w:rsidP="000466EA">
      <w:pPr>
        <w:spacing w:after="0" w:line="360" w:lineRule="auto"/>
        <w:jc w:val="both"/>
        <w:rPr>
          <w:szCs w:val="24"/>
        </w:rPr>
      </w:pPr>
      <w:r>
        <w:rPr>
          <w:szCs w:val="24"/>
        </w:rPr>
        <w:t xml:space="preserve">After more than 100 years from the report of </w:t>
      </w:r>
      <w:r>
        <w:rPr>
          <w:szCs w:val="24"/>
        </w:rPr>
        <w:fldChar w:fldCharType="begin"/>
      </w:r>
      <w:r>
        <w:rPr>
          <w:szCs w:val="24"/>
        </w:rPr>
        <w:instrText xml:space="preserve"> ADDIN EN.CITE &lt;EndNote&gt;&lt;Cite&gt;&lt;Author&gt;Naegeli&lt;/Author&gt;&lt;Year&gt;1857&lt;/Year&gt;&lt;RecNum&gt;312&lt;/RecNum&gt;&lt;DisplayText&gt;(Naegeli 1857)&lt;/DisplayText&gt;&lt;record&gt;&lt;rec-number&gt;312&lt;/rec-number&gt;&lt;foreign-keys&gt;&lt;key app="EN" db-id="zvzepeve9vwad9e0r2nxazrm0x0w25x9w9er" timestamp="1522917510"&gt;312&lt;/key&gt;&lt;/foreign-keys&gt;&lt;ref-type name="Newspaper Article"&gt;23&lt;/ref-type&gt;&lt;contributors&gt;&lt;authors&gt;&lt;author&gt;Naegeli, K&lt;/author&gt;&lt;/authors&gt;&lt;/contributors&gt;&lt;titles&gt;&lt;title&gt;Über die neue Krankheit der Seidenraupe und verwandte Organismen&lt;/title&gt;&lt;secondary-title&gt;Botanische Zeitung&lt;/secondary-title&gt;&lt;/titles&gt;&lt;pages&gt;760-761&lt;/pages&gt;&lt;edition&gt;15&lt;/edition&gt;&lt;keywords&gt;&lt;keyword&gt;Plants&lt;/keyword&gt;&lt;/keywords&gt;&lt;dates&gt;&lt;year&gt;1857&lt;/year&gt;&lt;pub-dates&gt;&lt;date&gt;1857&lt;/date&gt;&lt;/pub-dates&gt;&lt;/dates&gt;&lt;call-num&gt;1099652&lt;/call-num&gt;&lt;urls&gt;&lt;/urls&gt;&lt;remote-database-name&gt;Internet Archive&lt;/remote-database-name&gt;&lt;language&gt;ger&lt;/language&gt;&lt;access-date&gt;2018-03-25 20:33:39&lt;/access-date&gt;&lt;/record&gt;&lt;/Cite&gt;&lt;/EndNote&gt;</w:instrText>
      </w:r>
      <w:r>
        <w:rPr>
          <w:szCs w:val="24"/>
        </w:rPr>
        <w:fldChar w:fldCharType="separate"/>
      </w:r>
      <w:r>
        <w:rPr>
          <w:noProof/>
          <w:szCs w:val="24"/>
        </w:rPr>
        <w:t>(Naegeli 1857)</w:t>
      </w:r>
      <w:r>
        <w:rPr>
          <w:szCs w:val="24"/>
        </w:rPr>
        <w:fldChar w:fldCharType="end"/>
      </w:r>
      <w:r>
        <w:rPr>
          <w:szCs w:val="24"/>
        </w:rPr>
        <w:t xml:space="preserve">, microsporidia were eventually re-classified as fungi, by placing them either within or in the earliest branch of the fungal clade </w:t>
      </w:r>
      <w:r>
        <w:rPr>
          <w:szCs w:val="24"/>
        </w:rPr>
        <w:fldChar w:fldCharType="begin"/>
      </w:r>
      <w:r>
        <w:rPr>
          <w:szCs w:val="24"/>
        </w:rPr>
        <w:instrText xml:space="preserve"> ADDIN EN.CITE &lt;EndNote&gt;&lt;Cite&gt;&lt;Author&gt;Cavalier-Smith&lt;/Author&gt;&lt;Year&gt;2004&lt;/Year&gt;&lt;RecNum&gt;310&lt;/RecNum&gt;&lt;DisplayText&gt;(Cavalier-Smith 2004)&lt;/DisplayText&gt;&lt;record&gt;&lt;rec-number&gt;310&lt;/rec-number&gt;&lt;foreign-keys&gt;&lt;key app="EN" db-id="zvzepeve9vwad9e0r2nxazrm0x0w25x9w9er" timestamp="1522917510"&gt;310&lt;/key&gt;&lt;/foreign-keys&gt;&lt;ref-type name="Journal Article"&gt;17&lt;/ref-type&gt;&lt;contributors&gt;&lt;authors&gt;&lt;author&gt;Cavalier-Smith, T.&lt;/author&gt;&lt;/authors&gt;&lt;/contributors&gt;&lt;titles&gt;&lt;title&gt;Only six kingdoms of life&lt;/title&gt;&lt;secondary-title&gt;Proceedings of the Royal Society B: Biological Sciences&lt;/secondary-title&gt;&lt;/titles&gt;&lt;periodical&gt;&lt;full-title&gt;Proceedings of the Royal Society B: Biological Sciences&lt;/full-title&gt;&lt;/periodical&gt;&lt;pages&gt;1251-1262&lt;/pages&gt;&lt;volume&gt;271&lt;/volume&gt;&lt;dates&gt;&lt;year&gt;2004&lt;/year&gt;&lt;pub-dates&gt;&lt;date&gt;2004-06-22&lt;/date&gt;&lt;/pub-dates&gt;&lt;/dates&gt;&lt;isbn&gt;0962-8452, 1471-2954&lt;/isbn&gt;&lt;urls&gt;&lt;/urls&gt;&lt;electronic-resource-num&gt;10.1098/rspb.2004.2705&lt;/electronic-resource-num&gt;&lt;remote-database-name&gt;CrossRef&lt;/remote-database-name&gt;&lt;language&gt;en&lt;/language&gt;&lt;access-date&gt;2018-03-25 17:13:04&lt;/access-date&gt;&lt;/record&gt;&lt;/Cite&gt;&lt;/EndNote&gt;</w:instrText>
      </w:r>
      <w:r>
        <w:rPr>
          <w:szCs w:val="24"/>
        </w:rPr>
        <w:fldChar w:fldCharType="separate"/>
      </w:r>
      <w:r>
        <w:rPr>
          <w:noProof/>
          <w:szCs w:val="24"/>
        </w:rPr>
        <w:t>(Cavalier-Smith 2004)</w:t>
      </w:r>
      <w:r>
        <w:rPr>
          <w:szCs w:val="24"/>
        </w:rPr>
        <w:fldChar w:fldCharType="end"/>
      </w:r>
      <w:r>
        <w:rPr>
          <w:szCs w:val="24"/>
        </w:rPr>
        <w:t xml:space="preserve">. </w:t>
      </w:r>
      <w:r w:rsidRPr="00B45F1A">
        <w:rPr>
          <w:szCs w:val="24"/>
        </w:rPr>
        <w:t xml:space="preserve">However, their exact phylogenetic position stays unresolved </w:t>
      </w:r>
      <w:r w:rsidRPr="00B45F1A">
        <w:rPr>
          <w:szCs w:val="24"/>
        </w:rPr>
        <w:fldChar w:fldCharType="begin">
          <w:fldData xml:space="preserve">PEVuZE5vdGU+PENpdGU+PEF1dGhvcj5NY0xhdWdobGluPC9BdXRob3I+PFllYXI+MjAwOTwvWWVh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</w:fldData>
        </w:fldChar>
      </w:r>
      <w:r w:rsidR="00E01E2A" w:rsidRPr="00B45F1A">
        <w:rPr>
          <w:szCs w:val="24"/>
        </w:rPr>
        <w:instrText xml:space="preserve"> ADDIN EN.CITE </w:instrText>
      </w:r>
      <w:r w:rsidR="00E01E2A" w:rsidRPr="00B45F1A">
        <w:rPr>
          <w:szCs w:val="24"/>
        </w:rPr>
        <w:fldChar w:fldCharType="begin">
          <w:fldData xml:space="preserve">PEVuZE5vdGU+PENpdGU+PEF1dGhvcj5NY0xhdWdobGluPC9BdXRob3I+PFllYXI+MjAwOTwvWWVh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</w:fldData>
        </w:fldChar>
      </w:r>
      <w:r w:rsidR="00E01E2A" w:rsidRPr="00B45F1A">
        <w:rPr>
          <w:szCs w:val="24"/>
        </w:rPr>
        <w:instrText xml:space="preserve"> ADDIN EN.CITE.DATA </w:instrText>
      </w:r>
      <w:r w:rsidR="00E01E2A" w:rsidRPr="00B45F1A">
        <w:rPr>
          <w:szCs w:val="24"/>
        </w:rPr>
      </w:r>
      <w:r w:rsidR="00E01E2A" w:rsidRPr="00B45F1A">
        <w:rPr>
          <w:szCs w:val="24"/>
        </w:rPr>
        <w:fldChar w:fldCharType="end"/>
      </w:r>
      <w:r w:rsidRPr="00B45F1A">
        <w:rPr>
          <w:szCs w:val="24"/>
        </w:rPr>
        <w:fldChar w:fldCharType="separate"/>
      </w:r>
      <w:r w:rsidR="00E01E2A" w:rsidRPr="00B45F1A">
        <w:rPr>
          <w:noProof/>
          <w:szCs w:val="24"/>
        </w:rPr>
        <w:t>(Tanabe, Watanabe, and Sugiyama 2002; McLaughlin et al. 2009; Stentiford et al. 2016)</w:t>
      </w:r>
      <w:r w:rsidRPr="00B45F1A">
        <w:rPr>
          <w:szCs w:val="24"/>
        </w:rPr>
        <w:fldChar w:fldCharType="end"/>
      </w:r>
      <w:r w:rsidRPr="00B45F1A">
        <w:rPr>
          <w:szCs w:val="24"/>
        </w:rPr>
        <w:t xml:space="preserve">. This uncertainty is mostly due to the poor taxon sampling of the previous studies, as well as the </w:t>
      </w:r>
      <w:r w:rsidR="00CF6404" w:rsidRPr="00B45F1A">
        <w:rPr>
          <w:szCs w:val="24"/>
        </w:rPr>
        <w:t>artifact of the phylogenetic analyses based on a</w:t>
      </w:r>
      <w:r w:rsidRPr="00B45F1A">
        <w:rPr>
          <w:szCs w:val="24"/>
        </w:rPr>
        <w:t xml:space="preserve"> single gene</w:t>
      </w:r>
      <w:r w:rsidR="0032240C" w:rsidRPr="00B45F1A">
        <w:rPr>
          <w:szCs w:val="24"/>
        </w:rPr>
        <w:t xml:space="preserve"> </w:t>
      </w:r>
      <w:r w:rsidR="0032240C" w:rsidRPr="00B45F1A">
        <w:rPr>
          <w:szCs w:val="24"/>
        </w:rPr>
        <w:fldChar w:fldCharType="begin">
          <w:fldData xml:space="preserve">PEVuZE5vdGU+PENpdGU+PEF1dGhvcj5UaG9tYXJhdDwvQXV0aG9yPjxZZWFyPjIwMDQ8L1llYXI+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</w:fldData>
        </w:fldChar>
      </w:r>
      <w:r w:rsidR="0022536E" w:rsidRPr="00B45F1A">
        <w:rPr>
          <w:szCs w:val="24"/>
        </w:rPr>
        <w:instrText xml:space="preserve"> ADDIN EN.CITE </w:instrText>
      </w:r>
      <w:r w:rsidR="0022536E" w:rsidRPr="00B45F1A">
        <w:rPr>
          <w:szCs w:val="24"/>
        </w:rPr>
        <w:fldChar w:fldCharType="begin">
          <w:fldData xml:space="preserve">PEVuZE5vdGU+PENpdGU+PEF1dGhvcj5UaG9tYXJhdDwvQXV0aG9yPjxZZWFyPjIwMDQ8L1llYXI+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</w:fldData>
        </w:fldChar>
      </w:r>
      <w:r w:rsidR="0022536E" w:rsidRPr="00B45F1A">
        <w:rPr>
          <w:szCs w:val="24"/>
        </w:rPr>
        <w:instrText xml:space="preserve"> ADDIN EN.CITE.DATA </w:instrText>
      </w:r>
      <w:r w:rsidR="0022536E" w:rsidRPr="00B45F1A">
        <w:rPr>
          <w:szCs w:val="24"/>
        </w:rPr>
      </w:r>
      <w:r w:rsidR="0022536E" w:rsidRPr="00B45F1A">
        <w:rPr>
          <w:szCs w:val="24"/>
        </w:rPr>
        <w:fldChar w:fldCharType="end"/>
      </w:r>
      <w:r w:rsidR="0032240C" w:rsidRPr="00B45F1A">
        <w:rPr>
          <w:szCs w:val="24"/>
        </w:rPr>
      </w:r>
      <w:r w:rsidR="0032240C" w:rsidRPr="00B45F1A">
        <w:rPr>
          <w:szCs w:val="24"/>
        </w:rPr>
        <w:fldChar w:fldCharType="separate"/>
      </w:r>
      <w:r w:rsidR="0022536E" w:rsidRPr="00B45F1A">
        <w:rPr>
          <w:noProof/>
          <w:szCs w:val="24"/>
        </w:rPr>
        <w:t>(Keeling and Fast 2002; Tanabe, Watanabe, and Sugiyama 2002; Thomarat, Vivarès, and Gouy 2004)</w:t>
      </w:r>
      <w:r w:rsidR="0032240C" w:rsidRPr="00B45F1A">
        <w:rPr>
          <w:szCs w:val="24"/>
        </w:rPr>
        <w:fldChar w:fldCharType="end"/>
      </w:r>
      <w:r w:rsidR="006E5831" w:rsidRPr="00B45F1A">
        <w:rPr>
          <w:szCs w:val="24"/>
        </w:rPr>
        <w:t xml:space="preserve">. The multiple genes approach of </w:t>
      </w:r>
      <w:r w:rsidR="0032240C" w:rsidRPr="00B45F1A">
        <w:rPr>
          <w:szCs w:val="24"/>
        </w:rPr>
        <w:fldChar w:fldCharType="begin"/>
      </w:r>
      <w:r w:rsidR="0032240C" w:rsidRPr="00B45F1A">
        <w:rPr>
          <w:szCs w:val="24"/>
        </w:rPr>
        <w:instrText xml:space="preserve"> ADDIN EN.CITE &lt;EndNote&gt;&lt;Cite&gt;&lt;Author&gt;Capella-Gutiérrez&lt;/Author&gt;&lt;Year&gt;2012&lt;/Year&gt;&lt;RecNum&gt;298&lt;/RecNum&gt;&lt;DisplayText&gt;(Capella-Gutiérrez, Marcet-Houben, and Gabaldón 2012)&lt;/DisplayText&gt;&lt;record&gt;&lt;rec-number&gt;298&lt;/rec-number&gt;&lt;foreign-keys&gt;&lt;key app="EN" db-id="zvzepeve9vwad9e0r2nxazrm0x0w25x9w9er" timestamp="1522917510"&gt;298&lt;/key&gt;&lt;/foreign-keys&gt;&lt;ref-type name="Journal Article"&gt;17&lt;/ref-type&gt;&lt;contributors&gt;&lt;authors&gt;&lt;author&gt;Capella-Gutiérrez, Salvador&lt;/author&gt;&lt;author&gt;Marcet-Houben, Marina&lt;/author&gt;&lt;author&gt;Gabaldón, Toni&lt;/author&gt;&lt;/authors&gt;&lt;/contributors&gt;&lt;titles&gt;&lt;title&gt;Phylogenomics supports microsporidia as the earliest diverging clade of sequenced fungi.&lt;/title&gt;&lt;secondary-title&gt;BMC biology&lt;/secondary-title&gt;&lt;/titles&gt;&lt;periodical&gt;&lt;full-title&gt;BMC biology&lt;/full-title&gt;&lt;/periodical&gt;&lt;pages&gt;47-47&lt;/pages&gt;&lt;volume&gt;10&lt;/volume&gt;&lt;keywords&gt;&lt;keyword&gt;Microsporidia&lt;/keyword&gt;&lt;keyword&gt;Phylogeny&lt;/keyword&gt;&lt;keyword&gt;Microsporidia: genetics&lt;/keyword&gt;&lt;keyword&gt;Microsporidia: classification&lt;/keyword&gt;&lt;keyword&gt;Genes, Fungal&lt;/keyword&gt;&lt;keyword&gt;Chromosomes, Fungal&lt;/keyword&gt;&lt;keyword&gt;Chromosomes, Fungal: genetics&lt;/keyword&gt;&lt;/keywords&gt;&lt;dates&gt;&lt;year&gt;2012&lt;/year&gt;&lt;pub-dates&gt;&lt;date&gt;January 2012&lt;/date&gt;&lt;/pub-dates&gt;&lt;/dates&gt;&lt;urls&gt;&lt;/urls&gt;&lt;electronic-resource-num&gt;10.1186/1741-7007-10-47&lt;/electronic-resource-num&gt;&lt;research-notes&gt;ML tree between microsporidia and fungi&lt;/research-notes&gt;&lt;/record&gt;&lt;/Cite&gt;&lt;/EndNote&gt;</w:instrText>
      </w:r>
      <w:r w:rsidR="0032240C" w:rsidRPr="00B45F1A">
        <w:rPr>
          <w:szCs w:val="24"/>
        </w:rPr>
        <w:fldChar w:fldCharType="separate"/>
      </w:r>
      <w:r w:rsidR="0032240C" w:rsidRPr="00B45F1A">
        <w:rPr>
          <w:noProof/>
          <w:szCs w:val="24"/>
        </w:rPr>
        <w:t>(Capella-Gutiérrez, Marcet-Houben, and Gabaldón 2012)</w:t>
      </w:r>
      <w:r w:rsidR="0032240C" w:rsidRPr="00B45F1A">
        <w:rPr>
          <w:szCs w:val="24"/>
        </w:rPr>
        <w:fldChar w:fldCharType="end"/>
      </w:r>
      <w:r w:rsidR="006E5831" w:rsidRPr="00B45F1A">
        <w:rPr>
          <w:szCs w:val="24"/>
        </w:rPr>
        <w:t xml:space="preserve"> was nonetheless not convinced enough to conclude the fungal sister clade hypothesis</w:t>
      </w:r>
      <w:r w:rsidR="009A7391" w:rsidRPr="00B45F1A">
        <w:rPr>
          <w:szCs w:val="24"/>
        </w:rPr>
        <w:t xml:space="preserve"> of microsporidia. </w:t>
      </w:r>
      <w:r w:rsidR="0051721B" w:rsidRPr="00B45F1A">
        <w:rPr>
          <w:szCs w:val="24"/>
        </w:rPr>
        <w:t xml:space="preserve">Although they increased the taxon sampling with six microsporidia, </w:t>
      </w:r>
      <w:r w:rsidR="00211F6E" w:rsidRPr="00B45F1A">
        <w:rPr>
          <w:szCs w:val="24"/>
        </w:rPr>
        <w:t>twelve</w:t>
      </w:r>
      <w:r w:rsidR="0051721B" w:rsidRPr="00B45F1A">
        <w:rPr>
          <w:szCs w:val="24"/>
        </w:rPr>
        <w:t xml:space="preserve"> representative </w:t>
      </w:r>
      <w:r w:rsidR="00211F6E" w:rsidRPr="00B45F1A">
        <w:rPr>
          <w:szCs w:val="24"/>
        </w:rPr>
        <w:t>species</w:t>
      </w:r>
      <w:r w:rsidR="0051721B" w:rsidRPr="00B45F1A">
        <w:rPr>
          <w:szCs w:val="24"/>
        </w:rPr>
        <w:t xml:space="preserve"> from </w:t>
      </w:r>
      <w:r w:rsidR="00D226FA" w:rsidRPr="00B45F1A">
        <w:rPr>
          <w:szCs w:val="24"/>
        </w:rPr>
        <w:t>six</w:t>
      </w:r>
      <w:r w:rsidR="0051721B" w:rsidRPr="00B45F1A">
        <w:rPr>
          <w:szCs w:val="24"/>
        </w:rPr>
        <w:t xml:space="preserve"> different </w:t>
      </w:r>
      <w:r w:rsidR="00211F6E" w:rsidRPr="00B45F1A">
        <w:rPr>
          <w:szCs w:val="24"/>
        </w:rPr>
        <w:t xml:space="preserve">fungal </w:t>
      </w:r>
      <w:r w:rsidR="0051721B" w:rsidRPr="00B45F1A">
        <w:rPr>
          <w:szCs w:val="24"/>
        </w:rPr>
        <w:t xml:space="preserve">phyla, and </w:t>
      </w:r>
      <w:proofErr w:type="gramStart"/>
      <w:r w:rsidR="0051721B" w:rsidRPr="00B45F1A">
        <w:rPr>
          <w:szCs w:val="24"/>
        </w:rPr>
        <w:t xml:space="preserve">an </w:t>
      </w:r>
      <w:r w:rsidR="001E59CC" w:rsidRPr="00B45F1A">
        <w:rPr>
          <w:szCs w:val="24"/>
        </w:rPr>
        <w:t>outgroup</w:t>
      </w:r>
      <w:proofErr w:type="gramEnd"/>
      <w:r w:rsidR="0051721B" w:rsidRPr="00B45F1A">
        <w:rPr>
          <w:szCs w:val="24"/>
        </w:rPr>
        <w:t xml:space="preserve"> containing two animals together with </w:t>
      </w:r>
      <w:r w:rsidR="0051721B" w:rsidRPr="00B45F1A">
        <w:rPr>
          <w:i/>
          <w:szCs w:val="24"/>
        </w:rPr>
        <w:t>Monosiga brevicollis</w:t>
      </w:r>
      <w:r w:rsidR="0051721B" w:rsidRPr="00B45F1A">
        <w:rPr>
          <w:szCs w:val="24"/>
        </w:rPr>
        <w:t xml:space="preserve"> and </w:t>
      </w:r>
      <w:r w:rsidR="0051721B" w:rsidRPr="00B45F1A">
        <w:rPr>
          <w:i/>
          <w:szCs w:val="24"/>
        </w:rPr>
        <w:t xml:space="preserve">Capsaspora </w:t>
      </w:r>
      <w:r w:rsidR="0051721B" w:rsidRPr="00B45F1A">
        <w:rPr>
          <w:i/>
          <w:szCs w:val="24"/>
        </w:rPr>
        <w:lastRenderedPageBreak/>
        <w:t>owczarzaki</w:t>
      </w:r>
      <w:r w:rsidR="009A7391" w:rsidRPr="00B45F1A">
        <w:rPr>
          <w:szCs w:val="24"/>
        </w:rPr>
        <w:t xml:space="preserve">, it is not sufficient to </w:t>
      </w:r>
      <w:r w:rsidR="000037BF" w:rsidRPr="00B45F1A">
        <w:rPr>
          <w:szCs w:val="24"/>
        </w:rPr>
        <w:t>root the species tree using</w:t>
      </w:r>
      <w:r w:rsidR="009A7391" w:rsidRPr="00B45F1A">
        <w:rPr>
          <w:szCs w:val="24"/>
        </w:rPr>
        <w:t xml:space="preserve"> </w:t>
      </w:r>
      <w:r w:rsidR="0051721B" w:rsidRPr="00B45F1A">
        <w:rPr>
          <w:szCs w:val="24"/>
        </w:rPr>
        <w:t xml:space="preserve">the </w:t>
      </w:r>
      <w:r w:rsidR="001E59CC" w:rsidRPr="00B45F1A">
        <w:rPr>
          <w:szCs w:val="24"/>
        </w:rPr>
        <w:t>outgroup</w:t>
      </w:r>
      <w:r w:rsidR="009A7391" w:rsidRPr="00B45F1A">
        <w:rPr>
          <w:szCs w:val="24"/>
        </w:rPr>
        <w:t xml:space="preserve"> unless </w:t>
      </w:r>
      <w:r w:rsidR="008B1324" w:rsidRPr="00B45F1A">
        <w:rPr>
          <w:szCs w:val="24"/>
        </w:rPr>
        <w:t>the fungal relationship of microsporidia is definitely confirmed.</w:t>
      </w:r>
    </w:p>
    <w:p w14:paraId="2B5CD1DF" w14:textId="7A2FE2B2" w:rsidR="00F72D39" w:rsidRPr="002F3773" w:rsidRDefault="00F72D39" w:rsidP="00324278">
      <w:pPr>
        <w:pStyle w:val="Heading2"/>
        <w:jc w:val="both"/>
      </w:pPr>
      <w:bookmarkStart w:id="20" w:name="_Toc384627477"/>
      <w:bookmarkStart w:id="21" w:name="_Ref384630816"/>
      <w:bookmarkStart w:id="22" w:name="_Toc386295372"/>
      <w:r w:rsidRPr="002F3773">
        <w:t xml:space="preserve">The reduction of microsporidian genomes and </w:t>
      </w:r>
      <w:r w:rsidR="006135E9" w:rsidRPr="002F3773">
        <w:t>metabolism</w:t>
      </w:r>
      <w:bookmarkEnd w:id="20"/>
      <w:bookmarkEnd w:id="21"/>
      <w:bookmarkEnd w:id="22"/>
    </w:p>
    <w:p w14:paraId="2F411A6D" w14:textId="6D27C4A5" w:rsidR="00E85049" w:rsidRDefault="00EC3A9D" w:rsidP="00324278">
      <w:pPr>
        <w:tabs>
          <w:tab w:val="left" w:pos="3964"/>
        </w:tabs>
        <w:spacing w:after="0" w:line="360" w:lineRule="auto"/>
        <w:jc w:val="both"/>
        <w:rPr>
          <w:szCs w:val="24"/>
        </w:rPr>
      </w:pPr>
      <w:r>
        <w:rPr>
          <w:szCs w:val="24"/>
        </w:rPr>
        <w:t>Microsporidia in general have very small genomes ranging in size</w:t>
      </w:r>
      <w:r w:rsidRPr="00076E91">
        <w:rPr>
          <w:szCs w:val="24"/>
        </w:rPr>
        <w:t xml:space="preserve"> </w:t>
      </w:r>
      <w:r>
        <w:rPr>
          <w:szCs w:val="24"/>
        </w:rPr>
        <w:t>between</w:t>
      </w:r>
      <w:r w:rsidR="001F3B6A" w:rsidRPr="00076E91">
        <w:rPr>
          <w:szCs w:val="24"/>
        </w:rPr>
        <w:t xml:space="preserve"> </w:t>
      </w:r>
      <w:r w:rsidR="008005A9" w:rsidRPr="00076E91">
        <w:rPr>
          <w:szCs w:val="24"/>
        </w:rPr>
        <w:t>2.</w:t>
      </w:r>
      <w:r w:rsidR="001956FF" w:rsidRPr="00076E91">
        <w:rPr>
          <w:szCs w:val="24"/>
        </w:rPr>
        <w:t>3 Mb</w:t>
      </w:r>
      <w:r w:rsidR="002A5B9A" w:rsidRPr="00076E91">
        <w:rPr>
          <w:szCs w:val="24"/>
        </w:rPr>
        <w:t>p</w:t>
      </w:r>
      <w:r w:rsidR="001F3B6A" w:rsidRPr="00076E91">
        <w:rPr>
          <w:szCs w:val="24"/>
        </w:rPr>
        <w:t xml:space="preserve"> </w:t>
      </w:r>
      <w:r>
        <w:rPr>
          <w:szCs w:val="24"/>
        </w:rPr>
        <w:t xml:space="preserve">for </w:t>
      </w:r>
      <w:r w:rsidR="00D80A6A" w:rsidRPr="00D80A6A">
        <w:rPr>
          <w:i/>
          <w:szCs w:val="24"/>
        </w:rPr>
        <w:t>Encephalitozoon intestinalis</w:t>
      </w:r>
      <w:r>
        <w:rPr>
          <w:szCs w:val="24"/>
        </w:rPr>
        <w:t xml:space="preserve"> up </w:t>
      </w:r>
      <w:r w:rsidR="001F3B6A" w:rsidRPr="00076E91">
        <w:rPr>
          <w:szCs w:val="24"/>
        </w:rPr>
        <w:t xml:space="preserve">to </w:t>
      </w:r>
      <w:r w:rsidR="001956FF" w:rsidRPr="00076E91">
        <w:rPr>
          <w:szCs w:val="24"/>
        </w:rPr>
        <w:t>23 Mb</w:t>
      </w:r>
      <w:r w:rsidR="002A5B9A" w:rsidRPr="00076E91">
        <w:rPr>
          <w:szCs w:val="24"/>
        </w:rPr>
        <w:t>p</w:t>
      </w:r>
      <w:r w:rsidR="00121447">
        <w:rPr>
          <w:szCs w:val="24"/>
        </w:rPr>
        <w:t xml:space="preserve"> </w:t>
      </w:r>
      <w:r>
        <w:rPr>
          <w:szCs w:val="24"/>
        </w:rPr>
        <w:t xml:space="preserve">for </w:t>
      </w:r>
      <w:r w:rsidR="000D16A3" w:rsidRPr="000D16A3">
        <w:rPr>
          <w:i/>
          <w:szCs w:val="24"/>
        </w:rPr>
        <w:t>Anncaliia algerae</w:t>
      </w:r>
      <w:r>
        <w:rPr>
          <w:szCs w:val="24"/>
        </w:rPr>
        <w:t xml:space="preserve"> </w:t>
      </w:r>
      <w:r w:rsidR="00D80A6A">
        <w:rPr>
          <w:szCs w:val="24"/>
        </w:rPr>
        <w:fldChar w:fldCharType="begin">
          <w:fldData xml:space="preserve">PEVuZE5vdGU+PENpdGU+PEF1dGhvcj5Db3JyYWRpPC9BdXRob3I+PFllYXI+MjAxMDwvWWVhcj48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</w:fldData>
        </w:fldChar>
      </w:r>
      <w:r w:rsidR="00D80A6A">
        <w:rPr>
          <w:szCs w:val="24"/>
        </w:rPr>
        <w:instrText xml:space="preserve"> ADDIN EN.CITE </w:instrText>
      </w:r>
      <w:r w:rsidR="00D80A6A">
        <w:rPr>
          <w:szCs w:val="24"/>
        </w:rPr>
        <w:fldChar w:fldCharType="begin">
          <w:fldData xml:space="preserve">PEVuZE5vdGU+PENpdGU+PEF1dGhvcj5Db3JyYWRpPC9BdXRob3I+PFllYXI+MjAxMDwvWWVhcj48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</w:fldData>
        </w:fldChar>
      </w:r>
      <w:r w:rsidR="00D80A6A">
        <w:rPr>
          <w:szCs w:val="24"/>
        </w:rPr>
        <w:instrText xml:space="preserve"> ADDIN EN.CITE.DATA </w:instrText>
      </w:r>
      <w:r w:rsidR="00D80A6A">
        <w:rPr>
          <w:szCs w:val="24"/>
        </w:rPr>
      </w:r>
      <w:r w:rsidR="00D80A6A">
        <w:rPr>
          <w:szCs w:val="24"/>
        </w:rPr>
        <w:fldChar w:fldCharType="end"/>
      </w:r>
      <w:r w:rsidR="00D80A6A">
        <w:rPr>
          <w:szCs w:val="24"/>
        </w:rPr>
      </w:r>
      <w:r w:rsidR="00D80A6A">
        <w:rPr>
          <w:szCs w:val="24"/>
        </w:rPr>
        <w:fldChar w:fldCharType="separate"/>
      </w:r>
      <w:r w:rsidR="00D80A6A">
        <w:rPr>
          <w:noProof/>
          <w:szCs w:val="24"/>
        </w:rPr>
        <w:t>(Belkorchia et al. 2008; Corradi et al. 2010)</w:t>
      </w:r>
      <w:r w:rsidR="00D80A6A">
        <w:rPr>
          <w:szCs w:val="24"/>
        </w:rPr>
        <w:fldChar w:fldCharType="end"/>
      </w:r>
      <w:r w:rsidR="00F7283D" w:rsidRPr="00076E91">
        <w:rPr>
          <w:szCs w:val="24"/>
        </w:rPr>
        <w:t>.</w:t>
      </w:r>
      <w:r w:rsidR="008617D3">
        <w:rPr>
          <w:szCs w:val="24"/>
        </w:rPr>
        <w:t xml:space="preserve"> </w:t>
      </w:r>
      <w:commentRangeStart w:id="23"/>
      <w:r w:rsidR="0037131F">
        <w:rPr>
          <w:szCs w:val="24"/>
        </w:rPr>
        <w:t xml:space="preserve">They range among </w:t>
      </w:r>
      <w:commentRangeEnd w:id="23"/>
      <w:r w:rsidR="00640582">
        <w:rPr>
          <w:rStyle w:val="CommentReference"/>
        </w:rPr>
        <w:commentReference w:id="23"/>
      </w:r>
      <w:r w:rsidR="0037131F">
        <w:rPr>
          <w:szCs w:val="24"/>
        </w:rPr>
        <w:t>the smallest eukaryotic genomes</w:t>
      </w:r>
      <w:r w:rsidR="00640582">
        <w:rPr>
          <w:szCs w:val="24"/>
        </w:rPr>
        <w:t xml:space="preserve"> </w:t>
      </w:r>
      <w:r w:rsidR="008617D3">
        <w:rPr>
          <w:szCs w:val="24"/>
        </w:rPr>
        <w:fldChar w:fldCharType="begin"/>
      </w:r>
      <w:r w:rsidR="008617D3">
        <w:rPr>
          <w:szCs w:val="24"/>
        </w:rPr>
        <w:instrText xml:space="preserve"> ADDIN EN.CITE &lt;EndNote&gt;&lt;Cite&gt;&lt;Author&gt;Vivarès&lt;/Author&gt;&lt;Year&gt;2001&lt;/Year&gt;&lt;RecNum&gt;293&lt;/RecNum&gt;&lt;DisplayText&gt;(Vivarès and Méténier 2001)&lt;/DisplayText&gt;&lt;record&gt;&lt;rec-number&gt;293&lt;/rec-number&gt;&lt;foreign-keys&gt;&lt;key app="EN" db-id="zvzepeve9vwad9e0r2nxazrm0x0w25x9w9er" timestamp="1522917510"&gt;293&lt;/key&gt;&lt;/foreign-keys&gt;&lt;ref-type name="Journal Article"&gt;17&lt;/ref-type&gt;&lt;contributors&gt;&lt;authors&gt;&lt;author&gt;Vivarès, CP&lt;/author&gt;&lt;author&gt;Méténier, G&lt;/author&gt;&lt;/authors&gt;&lt;/contributors&gt;&lt;titles&gt;&lt;title&gt;The microsporidian Encephalitozoon&lt;/title&gt;&lt;secondary-title&gt;Bioessays&lt;/secondary-title&gt;&lt;/titles&gt;&lt;periodical&gt;&lt;full-title&gt;Bioessays&lt;/full-title&gt;&lt;/periodical&gt;&lt;pages&gt;194-202&lt;/pages&gt;&lt;dates&gt;&lt;year&gt;2001&lt;/year&gt;&lt;pub-dates&gt;&lt;date&gt;2001&lt;/date&gt;&lt;/pub-dates&gt;&lt;/dates&gt;&lt;urls&gt;&lt;/urls&gt;&lt;/record&gt;&lt;/Cite&gt;&lt;/EndNote&gt;</w:instrText>
      </w:r>
      <w:r w:rsidR="008617D3">
        <w:rPr>
          <w:szCs w:val="24"/>
        </w:rPr>
        <w:fldChar w:fldCharType="separate"/>
      </w:r>
      <w:r w:rsidR="008617D3">
        <w:rPr>
          <w:noProof/>
          <w:szCs w:val="24"/>
        </w:rPr>
        <w:t>(Vivarès and Méténier 2001)</w:t>
      </w:r>
      <w:r w:rsidR="008617D3">
        <w:rPr>
          <w:szCs w:val="24"/>
        </w:rPr>
        <w:fldChar w:fldCharType="end"/>
      </w:r>
      <w:r w:rsidR="0037131F">
        <w:rPr>
          <w:szCs w:val="24"/>
        </w:rPr>
        <w:t>, and</w:t>
      </w:r>
      <w:r w:rsidR="00640582">
        <w:rPr>
          <w:szCs w:val="24"/>
        </w:rPr>
        <w:t xml:space="preserve"> are in some instances even smaller than typical bacterial genomes. For example, </w:t>
      </w:r>
      <w:r w:rsidR="008617D3">
        <w:rPr>
          <w:szCs w:val="24"/>
        </w:rPr>
        <w:t xml:space="preserve">the </w:t>
      </w:r>
      <w:r w:rsidR="00324520">
        <w:rPr>
          <w:szCs w:val="24"/>
        </w:rPr>
        <w:t xml:space="preserve">genome </w:t>
      </w:r>
      <w:r w:rsidR="00E606CE">
        <w:rPr>
          <w:szCs w:val="24"/>
        </w:rPr>
        <w:t xml:space="preserve">of </w:t>
      </w:r>
      <w:r w:rsidR="00E606CE" w:rsidRPr="00076E91">
        <w:rPr>
          <w:szCs w:val="24"/>
        </w:rPr>
        <w:t>Encephalitozoon</w:t>
      </w:r>
      <w:r w:rsidR="008617D3" w:rsidRPr="00876FBB">
        <w:rPr>
          <w:i/>
          <w:szCs w:val="24"/>
        </w:rPr>
        <w:t xml:space="preserve"> intestinalis</w:t>
      </w:r>
      <w:r w:rsidR="00E606CE" w:rsidRPr="00E606CE">
        <w:rPr>
          <w:szCs w:val="24"/>
        </w:rPr>
        <w:t xml:space="preserve"> </w:t>
      </w:r>
      <w:r w:rsidR="00E606CE" w:rsidRPr="00076E91">
        <w:rPr>
          <w:szCs w:val="24"/>
        </w:rPr>
        <w:t xml:space="preserve">is known as the smallest </w:t>
      </w:r>
      <w:r w:rsidR="00E606CE">
        <w:rPr>
          <w:szCs w:val="24"/>
        </w:rPr>
        <w:t>eukaryotic genome, which</w:t>
      </w:r>
      <w:r w:rsidR="008617D3" w:rsidRPr="00076E91">
        <w:rPr>
          <w:szCs w:val="24"/>
        </w:rPr>
        <w:t xml:space="preserve"> is just half the size of th</w:t>
      </w:r>
      <w:r w:rsidR="008617D3">
        <w:rPr>
          <w:szCs w:val="24"/>
        </w:rPr>
        <w:t>at of</w:t>
      </w:r>
      <w:r w:rsidR="008617D3" w:rsidRPr="00076E91">
        <w:rPr>
          <w:szCs w:val="24"/>
        </w:rPr>
        <w:t xml:space="preserve"> </w:t>
      </w:r>
      <w:r w:rsidR="008617D3" w:rsidRPr="00482706">
        <w:rPr>
          <w:i/>
          <w:szCs w:val="24"/>
        </w:rPr>
        <w:t>Escherichia coli</w:t>
      </w:r>
      <w:r w:rsidR="008617D3" w:rsidRPr="00076E91">
        <w:rPr>
          <w:szCs w:val="24"/>
        </w:rPr>
        <w:t xml:space="preserve"> </w:t>
      </w:r>
      <w:r w:rsidR="008617D3">
        <w:rPr>
          <w:szCs w:val="24"/>
        </w:rPr>
        <w:fldChar w:fldCharType="begin"/>
      </w:r>
      <w:r w:rsidR="008617D3">
        <w:rPr>
          <w:szCs w:val="24"/>
        </w:rPr>
        <w:instrText xml:space="preserve"> ADDIN EN.CITE &lt;EndNote&gt;&lt;Cite&gt;&lt;Author&gt;Corradi&lt;/Author&gt;&lt;Year&gt;2010&lt;/Year&gt;&lt;RecNum&gt;302&lt;/RecNum&gt;&lt;DisplayText&gt;(Corradi et al. 2010)&lt;/DisplayText&gt;&lt;record&gt;&lt;rec-number&gt;302&lt;/rec-number&gt;&lt;foreign-keys&gt;&lt;key app="EN" db-id="zvzepeve9vwad9e0r2nxazrm0x0w25x9w9er" timestamp="1522917510"&gt;302&lt;/key&gt;&lt;/foreign-keys&gt;&lt;ref-type name="Journal Article"&gt;17&lt;/ref-type&gt;&lt;contributors&gt;&lt;authors&gt;&lt;author&gt;Corradi, Nicolas&lt;/author&gt;&lt;author&gt;Pombert, Jean-François&lt;/author&gt;&lt;author&gt;Farinelli, Laurent&lt;/author&gt;&lt;author&gt;Didier, Elizabeth S.&lt;/author&gt;&lt;author&gt;Keeling, Patrick J.&lt;/author&gt;&lt;/authors&gt;&lt;/contributors&gt;&lt;titles&gt;&lt;title&gt;The complete sequence of the smallest known nuclear genome from the microsporidian Encephalitozoon intestinalis&lt;/title&gt;&lt;secondary-title&gt;Nature Communications&lt;/secondary-title&gt;&lt;/titles&gt;&lt;periodical&gt;&lt;full-title&gt;Nature Communications&lt;/full-title&gt;&lt;/periodical&gt;&lt;pages&gt;77&lt;/pages&gt;&lt;volume&gt;1&lt;/volume&gt;&lt;dates&gt;&lt;year&gt;2010&lt;/year&gt;&lt;pub-dates&gt;&lt;date&gt;2010-09-21&lt;/date&gt;&lt;/pub-dates&gt;&lt;/dates&gt;&lt;isbn&gt;2041-1723&lt;/isbn&gt;&lt;urls&gt;&lt;/urls&gt;&lt;electronic-resource-num&gt;10.1038/ncomms1082&lt;/electronic-resource-num&gt;&lt;remote-database-name&gt;PubMed Central&lt;/remote-database-name&gt;&lt;access-date&gt;2018-03-22 13:49:13&lt;/access-date&gt;&lt;/record&gt;&lt;/Cite&gt;&lt;/EndNote&gt;</w:instrText>
      </w:r>
      <w:r w:rsidR="008617D3">
        <w:rPr>
          <w:szCs w:val="24"/>
        </w:rPr>
        <w:fldChar w:fldCharType="separate"/>
      </w:r>
      <w:r w:rsidR="008617D3">
        <w:rPr>
          <w:noProof/>
          <w:szCs w:val="24"/>
        </w:rPr>
        <w:t>(Corradi et al. 2010)</w:t>
      </w:r>
      <w:r w:rsidR="008617D3">
        <w:rPr>
          <w:szCs w:val="24"/>
        </w:rPr>
        <w:fldChar w:fldCharType="end"/>
      </w:r>
      <w:r w:rsidR="00324520">
        <w:rPr>
          <w:szCs w:val="24"/>
        </w:rPr>
        <w:t>.</w:t>
      </w:r>
      <w:r w:rsidR="00967DB8">
        <w:rPr>
          <w:szCs w:val="24"/>
        </w:rPr>
        <w:t xml:space="preserve"> </w:t>
      </w:r>
      <w:r w:rsidR="00F7283D" w:rsidRPr="00076E91">
        <w:rPr>
          <w:szCs w:val="24"/>
        </w:rPr>
        <w:t xml:space="preserve">Although </w:t>
      </w:r>
      <w:r>
        <w:rPr>
          <w:szCs w:val="24"/>
        </w:rPr>
        <w:t>microsporidia</w:t>
      </w:r>
      <w:r w:rsidR="00D232B0">
        <w:rPr>
          <w:szCs w:val="24"/>
        </w:rPr>
        <w:t>n genomes</w:t>
      </w:r>
      <w:r w:rsidRPr="00076E91">
        <w:rPr>
          <w:szCs w:val="24"/>
        </w:rPr>
        <w:t xml:space="preserve"> </w:t>
      </w:r>
      <w:r>
        <w:rPr>
          <w:szCs w:val="24"/>
        </w:rPr>
        <w:t>clearly show</w:t>
      </w:r>
      <w:r w:rsidRPr="00076E91">
        <w:rPr>
          <w:szCs w:val="24"/>
        </w:rPr>
        <w:t xml:space="preserve"> </w:t>
      </w:r>
      <w:r w:rsidR="00234D0C" w:rsidRPr="00076E91">
        <w:rPr>
          <w:szCs w:val="24"/>
        </w:rPr>
        <w:t>eukaryotic characteristics such as</w:t>
      </w:r>
      <w:r w:rsidR="00F7283D" w:rsidRPr="00076E91">
        <w:rPr>
          <w:szCs w:val="24"/>
        </w:rPr>
        <w:t xml:space="preserve"> multiple linear chromosomes or telomeres, their small size makes microsporidia become a model organism for studying </w:t>
      </w:r>
      <w:r w:rsidR="00302532" w:rsidRPr="00076E91">
        <w:rPr>
          <w:szCs w:val="24"/>
        </w:rPr>
        <w:t>reduction in eukaryotic genomes and metabolomes</w:t>
      </w:r>
      <w:r w:rsidR="003B2815">
        <w:rPr>
          <w:szCs w:val="24"/>
        </w:rPr>
        <w:t xml:space="preserve"> </w:t>
      </w:r>
      <w:r w:rsidR="003B2815">
        <w:rPr>
          <w:szCs w:val="24"/>
        </w:rPr>
        <w:fldChar w:fldCharType="begin">
          <w:fldData xml:space="preserve">PEVuZE5vdGU+PENpdGU+PEF1dGhvcj5XaWxsaWFtczwvQXV0aG9yPjxZZWFyPjIwMTE8L1llYXI+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</w:fldData>
        </w:fldChar>
      </w:r>
      <w:r w:rsidR="003B2815">
        <w:rPr>
          <w:szCs w:val="24"/>
        </w:rPr>
        <w:instrText xml:space="preserve"> ADDIN EN.CITE </w:instrText>
      </w:r>
      <w:r w:rsidR="003B2815">
        <w:rPr>
          <w:szCs w:val="24"/>
        </w:rPr>
        <w:fldChar w:fldCharType="begin">
          <w:fldData xml:space="preserve">PEVuZE5vdGU+PENpdGU+PEF1dGhvcj5XaWxsaWFtczwvQXV0aG9yPjxZZWFyPjIwMTE8L1llYXI+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</w:fldData>
        </w:fldChar>
      </w:r>
      <w:r w:rsidR="003B2815">
        <w:rPr>
          <w:szCs w:val="24"/>
        </w:rPr>
        <w:instrText xml:space="preserve"> ADDIN EN.CITE.DATA </w:instrText>
      </w:r>
      <w:r w:rsidR="003B2815">
        <w:rPr>
          <w:szCs w:val="24"/>
        </w:rPr>
      </w:r>
      <w:r w:rsidR="003B2815">
        <w:rPr>
          <w:szCs w:val="24"/>
        </w:rPr>
        <w:fldChar w:fldCharType="end"/>
      </w:r>
      <w:r w:rsidR="003B2815">
        <w:rPr>
          <w:szCs w:val="24"/>
        </w:rPr>
      </w:r>
      <w:r w:rsidR="003B2815">
        <w:rPr>
          <w:szCs w:val="24"/>
        </w:rPr>
        <w:fldChar w:fldCharType="separate"/>
      </w:r>
      <w:r w:rsidR="003B2815">
        <w:rPr>
          <w:noProof/>
          <w:szCs w:val="24"/>
        </w:rPr>
        <w:t>(Williams and Keeling 2011; Wiredu Boakye et al. 2017)</w:t>
      </w:r>
      <w:r w:rsidR="003B2815">
        <w:rPr>
          <w:szCs w:val="24"/>
        </w:rPr>
        <w:fldChar w:fldCharType="end"/>
      </w:r>
      <w:r w:rsidR="0046049F">
        <w:rPr>
          <w:szCs w:val="24"/>
        </w:rPr>
        <w:t xml:space="preserve">. </w:t>
      </w:r>
    </w:p>
    <w:p w14:paraId="40D4004A" w14:textId="17DA8D26" w:rsidR="009E32F9" w:rsidRDefault="009E32F9" w:rsidP="00324278">
      <w:pPr>
        <w:tabs>
          <w:tab w:val="left" w:pos="3964"/>
        </w:tabs>
        <w:spacing w:after="0" w:line="360" w:lineRule="auto"/>
        <w:jc w:val="both"/>
        <w:rPr>
          <w:szCs w:val="24"/>
        </w:rPr>
      </w:pPr>
      <w:r>
        <w:rPr>
          <w:szCs w:val="24"/>
        </w:rPr>
        <w:t xml:space="preserve">Microsporidia have only between 1,700 to </w:t>
      </w:r>
      <w:r w:rsidRPr="00076E91">
        <w:rPr>
          <w:szCs w:val="24"/>
        </w:rPr>
        <w:t>3,</w:t>
      </w:r>
      <w:r>
        <w:rPr>
          <w:szCs w:val="24"/>
        </w:rPr>
        <w:t>300</w:t>
      </w:r>
      <w:r w:rsidRPr="00076E91">
        <w:rPr>
          <w:szCs w:val="24"/>
        </w:rPr>
        <w:t xml:space="preserve"> protein coding genes, which are thought to be essential for their parasitic survival</w:t>
      </w:r>
      <w:r>
        <w:rPr>
          <w:szCs w:val="24"/>
        </w:rPr>
        <w:t xml:space="preserve"> </w:t>
      </w:r>
      <w:r>
        <w:rPr>
          <w:szCs w:val="24"/>
        </w:rPr>
        <w:fldChar w:fldCharType="begin">
          <w:fldData xml:space="preserve">PEVuZE5vdGU+PENpdGU+PEF1dGhvcj5BZ25ldzwvQXV0aG9yPjxZZWFyPjIwMDM8L1llYXI+PFJl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</w:fldData>
        </w:fldChar>
      </w:r>
      <w:r>
        <w:rPr>
          <w:szCs w:val="24"/>
        </w:rPr>
        <w:instrText xml:space="preserve"> ADDIN EN.CITE </w:instrText>
      </w:r>
      <w:r>
        <w:rPr>
          <w:szCs w:val="24"/>
        </w:rPr>
        <w:fldChar w:fldCharType="begin">
          <w:fldData xml:space="preserve">PEVuZE5vdGU+PENpdGU+PEF1dGhvcj5BZ25ldzwvQXV0aG9yPjxZZWFyPjIwMDM8L1llYXI+PFJl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(Agnew et al. 2003; Nakjang et al. 2013)</w:t>
      </w:r>
      <w:r>
        <w:rPr>
          <w:szCs w:val="24"/>
        </w:rPr>
        <w:fldChar w:fldCharType="end"/>
      </w:r>
      <w:r w:rsidRPr="00076E91">
        <w:rPr>
          <w:szCs w:val="24"/>
        </w:rPr>
        <w:t>.</w:t>
      </w:r>
      <w:r>
        <w:rPr>
          <w:szCs w:val="24"/>
        </w:rPr>
        <w:t xml:space="preserve"> Those</w:t>
      </w:r>
      <w:r w:rsidRPr="00076E91">
        <w:rPr>
          <w:szCs w:val="24"/>
        </w:rPr>
        <w:t xml:space="preserve"> genes are </w:t>
      </w:r>
      <w:r>
        <w:rPr>
          <w:szCs w:val="24"/>
        </w:rPr>
        <w:t xml:space="preserve">mostly shorter than their orthologs from other organisms </w:t>
      </w:r>
      <w:r>
        <w:rPr>
          <w:szCs w:val="24"/>
        </w:rPr>
        <w:fldChar w:fldCharType="begin"/>
      </w:r>
      <w:r>
        <w:rPr>
          <w:szCs w:val="24"/>
        </w:rPr>
        <w:instrText xml:space="preserve"> ADDIN EN.CITE &lt;EndNote&gt;&lt;Cite&gt;&lt;Author&gt;Katinka&lt;/Author&gt;&lt;Year&gt;2001&lt;/Year&gt;&lt;RecNum&gt;188&lt;/RecNum&gt;&lt;DisplayText&gt;(Katinka et al. 2001)&lt;/DisplayText&gt;&lt;record&gt;&lt;rec-number&gt;188&lt;/rec-number&gt;&lt;foreign-keys&gt;&lt;key app="EN" db-id="zvzepeve9vwad9e0r2nxazrm0x0w25x9w9er" timestamp="1522917510"&gt;188&lt;/key&gt;&lt;/foreign-keys&gt;&lt;ref-type name="Journal Article"&gt;17&lt;/ref-type&gt;&lt;contributors&gt;&lt;authors&gt;&lt;author&gt;Katinka, M D&lt;/author&gt;&lt;author&gt;Duprat, S&lt;/author&gt;&lt;author&gt;Cornillot, E&lt;/author&gt;&lt;author&gt;Méténier, G&lt;/author&gt;&lt;author&gt;Thomarat, F&lt;/author&gt;&lt;author&gt;Prensier, G&lt;/author&gt;&lt;author&gt;Barbe, V&lt;/author&gt;&lt;author&gt;Peyretaillade, E&lt;/author&gt;&lt;author&gt;Brottier, P&lt;/author&gt;&lt;author&gt;Wincker, P&lt;/author&gt;&lt;author&gt;Delbac, F&lt;/author&gt;&lt;author&gt;El Alaoui, H&lt;/author&gt;&lt;author&gt;Peyret, P&lt;/author&gt;&lt;author&gt;Saurin, W&lt;/author&gt;&lt;author&gt;Gouy, M&lt;/author&gt;&lt;author&gt;Weissenbach, J&lt;/author&gt;&lt;author&gt;Vivarès, C P&lt;/author&gt;&lt;/authors&gt;&lt;/contributors&gt;&lt;titles&gt;&lt;title&gt;Genome sequence and gene compaction of the eukaryote parasite Encephalitozoon cuniculi.&lt;/title&gt;&lt;secondary-title&gt;Nature&lt;/secondary-title&gt;&lt;/titles&gt;&lt;periodical&gt;&lt;full-title&gt;Nature&lt;/full-title&gt;&lt;/periodical&gt;&lt;pages&gt;450-453&lt;/pages&gt;&lt;volume&gt;414&lt;/volume&gt;&lt;dates&gt;&lt;year&gt;2001&lt;/year&gt;&lt;pub-dates&gt;&lt;date&gt;2001&lt;/date&gt;&lt;/pub-dates&gt;&lt;/dates&gt;&lt;isbn&gt;0028-0836&lt;/isbn&gt;&lt;urls&gt;&lt;/urls&gt;&lt;electronic-resource-num&gt;10.1038/35106579&lt;/electronic-resource-num&gt;&lt;/record&gt;&lt;/Cite&gt;&lt;/EndNote&gt;</w:instrText>
      </w:r>
      <w:r>
        <w:rPr>
          <w:szCs w:val="24"/>
        </w:rPr>
        <w:fldChar w:fldCharType="separate"/>
      </w:r>
      <w:r>
        <w:rPr>
          <w:noProof/>
          <w:szCs w:val="24"/>
        </w:rPr>
        <w:t>(Katinka et al. 2001)</w:t>
      </w:r>
      <w:r>
        <w:rPr>
          <w:szCs w:val="24"/>
        </w:rPr>
        <w:fldChar w:fldCharType="end"/>
      </w:r>
      <w:r>
        <w:rPr>
          <w:szCs w:val="24"/>
        </w:rPr>
        <w:t xml:space="preserve">. They are flanked by short intergenic spaces, have few introns and repeat sequences </w:t>
      </w:r>
      <w:r>
        <w:rPr>
          <w:szCs w:val="24"/>
        </w:rPr>
        <w:fldChar w:fldCharType="begin">
          <w:fldData xml:space="preserve">PEVuZE5vdGU+PENpdGU+PEF1dGhvcj5LZWVsaW5nPC9BdXRob3I+PFllYXI+MjAwMjwvWWVhcj48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</w:fldData>
        </w:fldChar>
      </w:r>
      <w:r>
        <w:rPr>
          <w:szCs w:val="24"/>
        </w:rPr>
        <w:instrText xml:space="preserve"> ADDIN EN.CITE </w:instrText>
      </w:r>
      <w:r>
        <w:rPr>
          <w:szCs w:val="24"/>
        </w:rPr>
        <w:fldChar w:fldCharType="begin">
          <w:fldData xml:space="preserve">PEVuZE5vdGU+PENpdGU+PEF1dGhvcj5LZWVsaW5nPC9BdXRob3I+PFllYXI+MjAwMjwvWWVhcj48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(Keeling and Fast 2002; Corradi et al. 2010)</w:t>
      </w:r>
      <w:r>
        <w:rPr>
          <w:szCs w:val="24"/>
        </w:rPr>
        <w:fldChar w:fldCharType="end"/>
      </w:r>
      <w:r w:rsidR="002E4113">
        <w:rPr>
          <w:szCs w:val="24"/>
        </w:rPr>
        <w:t xml:space="preserve"> as </w:t>
      </w:r>
      <w:r w:rsidR="005632D2">
        <w:rPr>
          <w:szCs w:val="24"/>
        </w:rPr>
        <w:t xml:space="preserve">well as lack minisatellite and transposable elements </w:t>
      </w:r>
      <w:r w:rsidR="00A45282">
        <w:rPr>
          <w:szCs w:val="24"/>
        </w:rPr>
        <w:fldChar w:fldCharType="begin"/>
      </w:r>
      <w:r w:rsidR="00A45282">
        <w:rPr>
          <w:szCs w:val="24"/>
        </w:rPr>
        <w:instrText xml:space="preserve"> ADDIN EN.CITE &lt;EndNote&gt;&lt;Cite&gt;&lt;Author&gt;Agnew&lt;/Author&gt;&lt;Year&gt;2003&lt;/Year&gt;&lt;RecNum&gt;292&lt;/RecNum&gt;&lt;DisplayText&gt;(Agnew et al. 2003)&lt;/DisplayText&gt;&lt;record&gt;&lt;rec-number&gt;292&lt;/rec-number&gt;&lt;foreign-keys&gt;&lt;key app="EN" db-id="zvzepeve9vwad9e0r2nxazrm0x0w25x9w9er" timestamp="1522917510"&gt;292&lt;/key&gt;&lt;/foreign-keys&gt;&lt;ref-type name="Journal Article"&gt;17&lt;/ref-type&gt;&lt;contributors&gt;&lt;authors&gt;&lt;author&gt;Agnew, Philip&lt;/author&gt;&lt;author&gt;Becnel, JJ&lt;/author&gt;&lt;author&gt;Ebert, Dieter&lt;/author&gt;&lt;author&gt;Michalakis, Y&lt;/author&gt;&lt;/authors&gt;&lt;/contributors&gt;&lt;titles&gt;&lt;title&gt;Symbiosis of microsporidia and insects&lt;/title&gt;&lt;secondary-title&gt;Insect Symbiosis. Volume&lt;/secondary-title&gt;&lt;/titles&gt;&lt;periodical&gt;&lt;full-title&gt;Insect Symbiosis. Volume&lt;/full-title&gt;&lt;/periodical&gt;&lt;pages&gt;145-164&lt;/pages&gt;&lt;dates&gt;&lt;year&gt;2003&lt;/year&gt;&lt;pub-dates&gt;&lt;date&gt;2003&lt;/date&gt;&lt;/pub-dates&gt;&lt;/dates&gt;&lt;isbn&gt;0849312868&lt;/isbn&gt;&lt;urls&gt;&lt;/urls&gt;&lt;/record&gt;&lt;/Cite&gt;&lt;/EndNote&gt;</w:instrText>
      </w:r>
      <w:r w:rsidR="00A45282">
        <w:rPr>
          <w:szCs w:val="24"/>
        </w:rPr>
        <w:fldChar w:fldCharType="separate"/>
      </w:r>
      <w:r w:rsidR="00A45282">
        <w:rPr>
          <w:noProof/>
          <w:szCs w:val="24"/>
        </w:rPr>
        <w:t>(Agnew et al. 2003)</w:t>
      </w:r>
      <w:r w:rsidR="00A45282">
        <w:rPr>
          <w:szCs w:val="24"/>
        </w:rPr>
        <w:fldChar w:fldCharType="end"/>
      </w:r>
      <w:r>
        <w:rPr>
          <w:szCs w:val="24"/>
        </w:rPr>
        <w:t xml:space="preserve">. Moreover, some of the genes are overlapping with each other </w:t>
      </w:r>
      <w:r>
        <w:rPr>
          <w:szCs w:val="24"/>
        </w:rPr>
        <w:fldChar w:fldCharType="begin"/>
      </w:r>
      <w:r>
        <w:rPr>
          <w:szCs w:val="24"/>
        </w:rPr>
        <w:instrText xml:space="preserve"> ADDIN EN.CITE &lt;EndNote&gt;&lt;Cite&gt;&lt;Author&gt;Corradi&lt;/Author&gt;&lt;Year&gt;2010&lt;/Year&gt;&lt;RecNum&gt;302&lt;/RecNum&gt;&lt;DisplayText&gt;(Corradi et al. 2010)&lt;/DisplayText&gt;&lt;record&gt;&lt;rec-number&gt;302&lt;/rec-number&gt;&lt;foreign-keys&gt;&lt;key app="EN" db-id="zvzepeve9vwad9e0r2nxazrm0x0w25x9w9er" timestamp="1522917510"&gt;302&lt;/key&gt;&lt;/foreign-keys&gt;&lt;ref-type name="Journal Article"&gt;17&lt;/ref-type&gt;&lt;contributors&gt;&lt;authors&gt;&lt;author&gt;Corradi, Nicolas&lt;/author&gt;&lt;author&gt;Pombert, Jean-François&lt;/author&gt;&lt;author&gt;Farinelli, Laurent&lt;/author&gt;&lt;author&gt;Didier, Elizabeth S.&lt;/author&gt;&lt;author&gt;Keeling, Patrick J.&lt;/author&gt;&lt;/authors&gt;&lt;/contributors&gt;&lt;titles&gt;&lt;title&gt;The complete sequence of the smallest known nuclear genome from the microsporidian Encephalitozoon intestinalis&lt;/title&gt;&lt;secondary-title&gt;Nature Communications&lt;/secondary-title&gt;&lt;/titles&gt;&lt;periodical&gt;&lt;full-title&gt;Nature Communications&lt;/full-title&gt;&lt;/periodical&gt;&lt;pages&gt;77&lt;/pages&gt;&lt;volume&gt;1&lt;/volume&gt;&lt;dates&gt;&lt;year&gt;2010&lt;/year&gt;&lt;pub-dates&gt;&lt;date&gt;2010-09-21&lt;/date&gt;&lt;/pub-dates&gt;&lt;/dates&gt;&lt;isbn&gt;2041-1723&lt;/isbn&gt;&lt;urls&gt;&lt;/urls&gt;&lt;electronic-resource-num&gt;10.1038/ncomms1082&lt;/electronic-resource-num&gt;&lt;remote-database-name&gt;PubMed Central&lt;/remote-database-name&gt;&lt;access-date&gt;2018-03-22 13:49:13&lt;/access-date&gt;&lt;/record&gt;&lt;/Cite&gt;&lt;/EndNote&gt;</w:instrText>
      </w:r>
      <w:r>
        <w:rPr>
          <w:szCs w:val="24"/>
        </w:rPr>
        <w:fldChar w:fldCharType="separate"/>
      </w:r>
      <w:r>
        <w:rPr>
          <w:noProof/>
          <w:szCs w:val="24"/>
        </w:rPr>
        <w:t>(Corradi et al. 2010)</w:t>
      </w:r>
      <w:r>
        <w:rPr>
          <w:szCs w:val="24"/>
        </w:rPr>
        <w:fldChar w:fldCharType="end"/>
      </w:r>
      <w:r>
        <w:rPr>
          <w:szCs w:val="24"/>
        </w:rPr>
        <w:t>.</w:t>
      </w:r>
      <w:r w:rsidRPr="00984FA9">
        <w:rPr>
          <w:szCs w:val="24"/>
        </w:rPr>
        <w:t xml:space="preserve"> </w:t>
      </w:r>
    </w:p>
    <w:p w14:paraId="5D0A6EF4" w14:textId="3058EFE2" w:rsidR="004938BA" w:rsidRDefault="000A1E48" w:rsidP="00324278">
      <w:pPr>
        <w:tabs>
          <w:tab w:val="left" w:pos="3964"/>
        </w:tabs>
        <w:spacing w:after="0" w:line="360" w:lineRule="auto"/>
        <w:jc w:val="both"/>
        <w:rPr>
          <w:szCs w:val="24"/>
        </w:rPr>
      </w:pPr>
      <w:r>
        <w:rPr>
          <w:szCs w:val="24"/>
        </w:rPr>
        <w:t xml:space="preserve">Although being </w:t>
      </w:r>
      <w:r w:rsidR="00BE4446">
        <w:rPr>
          <w:szCs w:val="24"/>
        </w:rPr>
        <w:t xml:space="preserve">originally classified as the early branching eukaryotes, </w:t>
      </w:r>
      <w:r w:rsidR="003B4CF8">
        <w:rPr>
          <w:szCs w:val="24"/>
        </w:rPr>
        <w:t xml:space="preserve">the </w:t>
      </w:r>
      <w:r w:rsidR="00DA5DFF">
        <w:rPr>
          <w:szCs w:val="24"/>
        </w:rPr>
        <w:t>variability in</w:t>
      </w:r>
      <w:r w:rsidR="003B4CF8">
        <w:rPr>
          <w:szCs w:val="24"/>
        </w:rPr>
        <w:t xml:space="preserve"> genome</w:t>
      </w:r>
      <w:r w:rsidR="00DA5DFF">
        <w:rPr>
          <w:szCs w:val="24"/>
        </w:rPr>
        <w:t xml:space="preserve"> size</w:t>
      </w:r>
      <w:r w:rsidR="003B4CF8">
        <w:rPr>
          <w:szCs w:val="24"/>
        </w:rPr>
        <w:t xml:space="preserve"> </w:t>
      </w:r>
      <w:r w:rsidR="002E4113">
        <w:rPr>
          <w:szCs w:val="24"/>
        </w:rPr>
        <w:t xml:space="preserve">along with </w:t>
      </w:r>
      <w:r w:rsidR="00DA5DFF">
        <w:rPr>
          <w:szCs w:val="24"/>
        </w:rPr>
        <w:t xml:space="preserve">the number of genes in microsporidia is </w:t>
      </w:r>
      <w:r w:rsidR="0043530C">
        <w:rPr>
          <w:szCs w:val="24"/>
        </w:rPr>
        <w:t xml:space="preserve">thought to be </w:t>
      </w:r>
      <w:r w:rsidR="00DA5DFF">
        <w:rPr>
          <w:szCs w:val="24"/>
        </w:rPr>
        <w:t>the result of a c</w:t>
      </w:r>
      <w:r w:rsidR="005A7DBF">
        <w:rPr>
          <w:szCs w:val="24"/>
        </w:rPr>
        <w:t xml:space="preserve">omplex evolutionary process </w:t>
      </w:r>
      <w:r w:rsidR="005B1403">
        <w:rPr>
          <w:szCs w:val="24"/>
        </w:rPr>
        <w:t>including both reduction and expansion d</w:t>
      </w:r>
      <w:r w:rsidR="007621AB">
        <w:rPr>
          <w:szCs w:val="24"/>
        </w:rPr>
        <w:t>uring the adaptation to their</w:t>
      </w:r>
      <w:r w:rsidR="00EB0B4B">
        <w:rPr>
          <w:szCs w:val="24"/>
        </w:rPr>
        <w:t xml:space="preserve"> obligate intracellular</w:t>
      </w:r>
      <w:r w:rsidR="007621AB">
        <w:rPr>
          <w:szCs w:val="24"/>
        </w:rPr>
        <w:t xml:space="preserve"> parasitic lifestyle </w:t>
      </w:r>
      <w:r w:rsidR="00B22DAC">
        <w:rPr>
          <w:szCs w:val="24"/>
        </w:rPr>
        <w:fldChar w:fldCharType="begin">
          <w:fldData xml:space="preserve">PEVuZE5vdGU+PENpdGU+PEF1dGhvcj5BZ25ldzwvQXV0aG9yPjxZZWFyPjIwMDM8L1llYXI+PFJl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==
</w:fldData>
        </w:fldChar>
      </w:r>
      <w:r w:rsidR="0043530C">
        <w:rPr>
          <w:szCs w:val="24"/>
        </w:rPr>
        <w:instrText xml:space="preserve"> ADDIN EN.CITE </w:instrText>
      </w:r>
      <w:r w:rsidR="0043530C">
        <w:rPr>
          <w:szCs w:val="24"/>
        </w:rPr>
        <w:fldChar w:fldCharType="begin">
          <w:fldData xml:space="preserve">PEVuZE5vdGU+PENpdGU+PEF1dGhvcj5BZ25ldzwvQXV0aG9yPjxZZWFyPjIwMDM8L1llYXI+PFJl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==
</w:fldData>
        </w:fldChar>
      </w:r>
      <w:r w:rsidR="0043530C">
        <w:rPr>
          <w:szCs w:val="24"/>
        </w:rPr>
        <w:instrText xml:space="preserve"> ADDIN EN.CITE.DATA </w:instrText>
      </w:r>
      <w:r w:rsidR="0043530C">
        <w:rPr>
          <w:szCs w:val="24"/>
        </w:rPr>
      </w:r>
      <w:r w:rsidR="0043530C">
        <w:rPr>
          <w:szCs w:val="24"/>
        </w:rPr>
        <w:fldChar w:fldCharType="end"/>
      </w:r>
      <w:r w:rsidR="00B22DAC">
        <w:rPr>
          <w:szCs w:val="24"/>
        </w:rPr>
        <w:fldChar w:fldCharType="separate"/>
      </w:r>
      <w:r w:rsidR="0043530C">
        <w:rPr>
          <w:noProof/>
          <w:szCs w:val="24"/>
        </w:rPr>
        <w:t>(Agnew et al. 2003; Williams 2009; Nakjang et al. 2013)</w:t>
      </w:r>
      <w:r w:rsidR="00B22DAC">
        <w:rPr>
          <w:szCs w:val="24"/>
        </w:rPr>
        <w:fldChar w:fldCharType="end"/>
      </w:r>
      <w:r w:rsidR="00F334C5">
        <w:rPr>
          <w:szCs w:val="24"/>
        </w:rPr>
        <w:t>.</w:t>
      </w:r>
    </w:p>
    <w:p w14:paraId="026E7CBC" w14:textId="20200DD2" w:rsidR="00FD3651" w:rsidRDefault="00446C57" w:rsidP="00324278">
      <w:pPr>
        <w:spacing w:after="0" w:line="360" w:lineRule="auto"/>
        <w:jc w:val="both"/>
        <w:rPr>
          <w:szCs w:val="24"/>
        </w:rPr>
      </w:pPr>
      <w:r>
        <w:rPr>
          <w:szCs w:val="24"/>
        </w:rPr>
        <w:lastRenderedPageBreak/>
        <w:t xml:space="preserve">Due to the lack of mitochondria and genes for many biosynthesis pathways, </w:t>
      </w:r>
      <w:r w:rsidR="00360BBF">
        <w:rPr>
          <w:szCs w:val="24"/>
        </w:rPr>
        <w:t xml:space="preserve">Microsporidia </w:t>
      </w:r>
      <w:r w:rsidR="006F3550">
        <w:rPr>
          <w:szCs w:val="24"/>
        </w:rPr>
        <w:t xml:space="preserve">strongly depend on their host for nutrients </w:t>
      </w:r>
      <w:r w:rsidR="008C6C5A">
        <w:rPr>
          <w:szCs w:val="24"/>
        </w:rPr>
        <w:fldChar w:fldCharType="begin">
          <w:fldData xml:space="preserve">PEVuZE5vdGU+PENpdGU+PEF1dGhvcj5LYXRpbmthPC9BdXRob3I+PFllYXI+MjAwMTwvWWVhcj48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</w:fldData>
        </w:fldChar>
      </w:r>
      <w:r w:rsidR="008C6C5A">
        <w:rPr>
          <w:szCs w:val="24"/>
        </w:rPr>
        <w:instrText xml:space="preserve"> ADDIN EN.CITE </w:instrText>
      </w:r>
      <w:r w:rsidR="008C6C5A">
        <w:rPr>
          <w:szCs w:val="24"/>
        </w:rPr>
        <w:fldChar w:fldCharType="begin">
          <w:fldData xml:space="preserve">PEVuZE5vdGU+PENpdGU+PEF1dGhvcj5LYXRpbmthPC9BdXRob3I+PFllYXI+MjAwMTwvWWVhcj48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</w:fldData>
        </w:fldChar>
      </w:r>
      <w:r w:rsidR="008C6C5A">
        <w:rPr>
          <w:szCs w:val="24"/>
        </w:rPr>
        <w:instrText xml:space="preserve"> ADDIN EN.CITE.DATA </w:instrText>
      </w:r>
      <w:r w:rsidR="008C6C5A">
        <w:rPr>
          <w:szCs w:val="24"/>
        </w:rPr>
      </w:r>
      <w:r w:rsidR="008C6C5A">
        <w:rPr>
          <w:szCs w:val="24"/>
        </w:rPr>
        <w:fldChar w:fldCharType="end"/>
      </w:r>
      <w:r w:rsidR="008C6C5A">
        <w:rPr>
          <w:szCs w:val="24"/>
        </w:rPr>
      </w:r>
      <w:r w:rsidR="008C6C5A">
        <w:rPr>
          <w:szCs w:val="24"/>
        </w:rPr>
        <w:fldChar w:fldCharType="separate"/>
      </w:r>
      <w:r w:rsidR="008C6C5A">
        <w:rPr>
          <w:noProof/>
          <w:szCs w:val="24"/>
        </w:rPr>
        <w:t>(Katinka et al. 2001; Luallen et al. 2016)</w:t>
      </w:r>
      <w:r w:rsidR="008C6C5A">
        <w:rPr>
          <w:szCs w:val="24"/>
        </w:rPr>
        <w:fldChar w:fldCharType="end"/>
      </w:r>
      <w:r w:rsidR="008C6C5A">
        <w:rPr>
          <w:szCs w:val="24"/>
        </w:rPr>
        <w:t>.</w:t>
      </w:r>
      <w:r w:rsidR="00DC4B16">
        <w:rPr>
          <w:szCs w:val="24"/>
        </w:rPr>
        <w:t xml:space="preserve"> </w:t>
      </w:r>
      <w:r w:rsidR="008A5EAA">
        <w:rPr>
          <w:szCs w:val="24"/>
        </w:rPr>
        <w:t xml:space="preserve">They produce </w:t>
      </w:r>
      <w:r w:rsidR="00D234D5">
        <w:rPr>
          <w:szCs w:val="24"/>
        </w:rPr>
        <w:t>a</w:t>
      </w:r>
      <w:r w:rsidR="00D234D5" w:rsidRPr="00D234D5">
        <w:rPr>
          <w:szCs w:val="24"/>
        </w:rPr>
        <w:t xml:space="preserve">denosine triphosphate </w:t>
      </w:r>
      <w:r w:rsidR="00D234D5">
        <w:rPr>
          <w:szCs w:val="24"/>
        </w:rPr>
        <w:t>(</w:t>
      </w:r>
      <w:r w:rsidR="009D1781">
        <w:rPr>
          <w:szCs w:val="24"/>
        </w:rPr>
        <w:t>ATP</w:t>
      </w:r>
      <w:r w:rsidR="00D234D5">
        <w:rPr>
          <w:szCs w:val="24"/>
        </w:rPr>
        <w:t>)</w:t>
      </w:r>
      <w:r w:rsidR="00AC78D5">
        <w:rPr>
          <w:szCs w:val="24"/>
        </w:rPr>
        <w:t xml:space="preserve"> through glycolysis instead of the more efficient </w:t>
      </w:r>
      <w:r w:rsidR="00A73DD3">
        <w:rPr>
          <w:szCs w:val="24"/>
        </w:rPr>
        <w:t>Krebs</w:t>
      </w:r>
      <w:r w:rsidR="00AC78D5">
        <w:rPr>
          <w:szCs w:val="24"/>
        </w:rPr>
        <w:t xml:space="preserve"> c</w:t>
      </w:r>
      <w:r w:rsidR="009D1781">
        <w:rPr>
          <w:szCs w:val="24"/>
        </w:rPr>
        <w:t xml:space="preserve">ycle, or use </w:t>
      </w:r>
      <w:r w:rsidR="008B74D2">
        <w:rPr>
          <w:szCs w:val="24"/>
        </w:rPr>
        <w:t xml:space="preserve">ATP </w:t>
      </w:r>
      <w:r w:rsidR="00AC78D5">
        <w:rPr>
          <w:szCs w:val="24"/>
        </w:rPr>
        <w:t>from the</w:t>
      </w:r>
      <w:r w:rsidR="00FE4FC7">
        <w:rPr>
          <w:szCs w:val="24"/>
        </w:rPr>
        <w:t>ir host species via the</w:t>
      </w:r>
      <w:r w:rsidR="00AC78D5">
        <w:rPr>
          <w:szCs w:val="24"/>
        </w:rPr>
        <w:t xml:space="preserve"> transport system</w:t>
      </w:r>
      <w:r w:rsidR="008C6C5A">
        <w:rPr>
          <w:szCs w:val="24"/>
        </w:rPr>
        <w:t xml:space="preserve"> </w:t>
      </w:r>
      <w:r w:rsidR="008C6C5A">
        <w:rPr>
          <w:szCs w:val="24"/>
        </w:rPr>
        <w:fldChar w:fldCharType="begin">
          <w:fldData xml:space="preserve">PEVuZE5vdGU+PENpdGU+PEF1dGhvcj5Eb2xnaWtoPC9BdXRob3I+PFllYXI+MjAwMDwvWWVhcj48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</w:fldData>
        </w:fldChar>
      </w:r>
      <w:r w:rsidR="008C6C5A">
        <w:rPr>
          <w:szCs w:val="24"/>
        </w:rPr>
        <w:instrText xml:space="preserve"> ADDIN EN.CITE </w:instrText>
      </w:r>
      <w:r w:rsidR="008C6C5A">
        <w:rPr>
          <w:szCs w:val="24"/>
        </w:rPr>
        <w:fldChar w:fldCharType="begin">
          <w:fldData xml:space="preserve">PEVuZE5vdGU+PENpdGU+PEF1dGhvcj5Eb2xnaWtoPC9BdXRob3I+PFllYXI+MjAwMDwvWWVhcj48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</w:fldData>
        </w:fldChar>
      </w:r>
      <w:r w:rsidR="008C6C5A">
        <w:rPr>
          <w:szCs w:val="24"/>
        </w:rPr>
        <w:instrText xml:space="preserve"> ADDIN EN.CITE.DATA </w:instrText>
      </w:r>
      <w:r w:rsidR="008C6C5A">
        <w:rPr>
          <w:szCs w:val="24"/>
        </w:rPr>
      </w:r>
      <w:r w:rsidR="008C6C5A">
        <w:rPr>
          <w:szCs w:val="24"/>
        </w:rPr>
        <w:fldChar w:fldCharType="end"/>
      </w:r>
      <w:r w:rsidR="008C6C5A">
        <w:rPr>
          <w:szCs w:val="24"/>
        </w:rPr>
      </w:r>
      <w:r w:rsidR="008C6C5A">
        <w:rPr>
          <w:szCs w:val="24"/>
        </w:rPr>
        <w:fldChar w:fldCharType="separate"/>
      </w:r>
      <w:r w:rsidR="008C6C5A">
        <w:rPr>
          <w:noProof/>
          <w:szCs w:val="24"/>
        </w:rPr>
        <w:t>(Dolgikh 2000; Keeling and Corradi 2011; Heinz et al. 2012)</w:t>
      </w:r>
      <w:r w:rsidR="008C6C5A">
        <w:rPr>
          <w:szCs w:val="24"/>
        </w:rPr>
        <w:fldChar w:fldCharType="end"/>
      </w:r>
      <w:r w:rsidR="00AC78D5">
        <w:rPr>
          <w:szCs w:val="24"/>
        </w:rPr>
        <w:t xml:space="preserve">. </w:t>
      </w:r>
      <w:r w:rsidR="00E92092">
        <w:rPr>
          <w:szCs w:val="24"/>
        </w:rPr>
        <w:t xml:space="preserve">According to </w:t>
      </w:r>
      <w:r w:rsidR="00E92092">
        <w:rPr>
          <w:szCs w:val="24"/>
        </w:rPr>
        <w:fldChar w:fldCharType="begin">
          <w:fldData xml:space="preserve">PEVuZE5vdGU+PENpdGU+PEF1dGhvcj5IZWluejwvQXV0aG9yPjxZZWFyPjIwMTQ8L1llYXI+PFJl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</w:fldData>
        </w:fldChar>
      </w:r>
      <w:r w:rsidR="00E92092">
        <w:rPr>
          <w:szCs w:val="24"/>
        </w:rPr>
        <w:instrText xml:space="preserve"> ADDIN EN.CITE </w:instrText>
      </w:r>
      <w:r w:rsidR="00E92092">
        <w:rPr>
          <w:szCs w:val="24"/>
        </w:rPr>
        <w:fldChar w:fldCharType="begin">
          <w:fldData xml:space="preserve">PEVuZE5vdGU+PENpdGU+PEF1dGhvcj5IZWluejwvQXV0aG9yPjxZZWFyPjIwMTQ8L1llYXI+PFJl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</w:fldData>
        </w:fldChar>
      </w:r>
      <w:r w:rsidR="00E92092">
        <w:rPr>
          <w:szCs w:val="24"/>
        </w:rPr>
        <w:instrText xml:space="preserve"> ADDIN EN.CITE.DATA </w:instrText>
      </w:r>
      <w:r w:rsidR="00E92092">
        <w:rPr>
          <w:szCs w:val="24"/>
        </w:rPr>
      </w:r>
      <w:r w:rsidR="00E92092">
        <w:rPr>
          <w:szCs w:val="24"/>
        </w:rPr>
        <w:fldChar w:fldCharType="end"/>
      </w:r>
      <w:r w:rsidR="00E92092">
        <w:rPr>
          <w:szCs w:val="24"/>
        </w:rPr>
      </w:r>
      <w:r w:rsidR="00E92092">
        <w:rPr>
          <w:szCs w:val="24"/>
        </w:rPr>
        <w:fldChar w:fldCharType="separate"/>
      </w:r>
      <w:r w:rsidR="00E92092">
        <w:rPr>
          <w:noProof/>
          <w:szCs w:val="24"/>
        </w:rPr>
        <w:t>(Heinz et al. 2014; Dean, Hirt, and Embley 2016)</w:t>
      </w:r>
      <w:r w:rsidR="00E92092">
        <w:rPr>
          <w:szCs w:val="24"/>
        </w:rPr>
        <w:fldChar w:fldCharType="end"/>
      </w:r>
      <w:r w:rsidR="00E92092">
        <w:rPr>
          <w:szCs w:val="24"/>
        </w:rPr>
        <w:t xml:space="preserve">, microsporidia are thought to be incapable to </w:t>
      </w:r>
      <w:r w:rsidR="00E92092" w:rsidRPr="00623ECF">
        <w:rPr>
          <w:i/>
          <w:szCs w:val="24"/>
        </w:rPr>
        <w:t>de</w:t>
      </w:r>
      <w:r w:rsidR="00E92092">
        <w:rPr>
          <w:i/>
          <w:szCs w:val="24"/>
        </w:rPr>
        <w:t xml:space="preserve"> </w:t>
      </w:r>
      <w:r w:rsidR="00E92092" w:rsidRPr="00623ECF">
        <w:rPr>
          <w:i/>
          <w:szCs w:val="24"/>
        </w:rPr>
        <w:t>novo</w:t>
      </w:r>
      <w:r w:rsidR="00E92092">
        <w:rPr>
          <w:szCs w:val="24"/>
        </w:rPr>
        <w:t xml:space="preserve"> synthesize purine and pyrimidine due to the absence of several enzymes that are required to produce essential initial substrates for these pathways. Those missing enzymes are, in particularly, ribose-phosphate </w:t>
      </w:r>
      <w:r w:rsidR="00E92092" w:rsidRPr="00076E91">
        <w:rPr>
          <w:szCs w:val="24"/>
        </w:rPr>
        <w:t>pyrophosphokinase</w:t>
      </w:r>
      <w:r w:rsidR="00E92092">
        <w:rPr>
          <w:szCs w:val="24"/>
        </w:rPr>
        <w:t xml:space="preserve"> that create phosphoribosyl pyrophosphate (PRPP), IMP cyclohydrolase that synthesize inosine monophosphate IMP and UMP synthetase that create UMP from PRPP. Microsporidia must, therefore, import nucleotides from the host using their nucleotide transport proteins NTTs.</w:t>
      </w:r>
    </w:p>
    <w:p w14:paraId="726B37B3" w14:textId="5FC1B414" w:rsidR="000B6719" w:rsidRPr="00076E91" w:rsidRDefault="000B6719" w:rsidP="00324278">
      <w:pPr>
        <w:pStyle w:val="Heading2"/>
        <w:jc w:val="both"/>
      </w:pPr>
      <w:bookmarkStart w:id="24" w:name="_Toc384627479"/>
      <w:bookmarkStart w:id="25" w:name="_Toc386295373"/>
      <w:commentRangeStart w:id="26"/>
      <w:commentRangeStart w:id="27"/>
      <w:r w:rsidRPr="00827DF0">
        <w:rPr>
          <w:strike/>
        </w:rPr>
        <w:t xml:space="preserve">Potential </w:t>
      </w:r>
      <w:r w:rsidR="00C777F8" w:rsidRPr="00827DF0">
        <w:rPr>
          <w:strike/>
        </w:rPr>
        <w:t>research</w:t>
      </w:r>
      <w:r w:rsidRPr="00827DF0">
        <w:rPr>
          <w:strike/>
        </w:rPr>
        <w:t xml:space="preserve"> of microsporidia</w:t>
      </w:r>
      <w:bookmarkEnd w:id="24"/>
      <w:commentRangeEnd w:id="26"/>
      <w:r w:rsidR="00FF60F4" w:rsidRPr="00827DF0">
        <w:rPr>
          <w:rStyle w:val="CommentReference"/>
          <w:rFonts w:eastAsiaTheme="minorHAnsi" w:cstheme="minorBidi"/>
          <w:b w:val="0"/>
          <w:bCs w:val="0"/>
          <w:strike/>
          <w:color w:val="auto"/>
        </w:rPr>
        <w:commentReference w:id="26"/>
      </w:r>
      <w:commentRangeEnd w:id="27"/>
      <w:r w:rsidR="00865BB3">
        <w:t xml:space="preserve"> </w:t>
      </w:r>
      <w:proofErr w:type="gramStart"/>
      <w:r w:rsidR="00865BB3">
        <w:t>The</w:t>
      </w:r>
      <w:proofErr w:type="gramEnd"/>
      <w:r w:rsidR="00865BB3">
        <w:t xml:space="preserve"> threat of microsporidiosis requires a deeper understanding about microsporidia</w:t>
      </w:r>
      <w:r w:rsidR="001E0205">
        <w:rPr>
          <w:rStyle w:val="CommentReference"/>
          <w:rFonts w:eastAsiaTheme="minorHAnsi" w:cstheme="minorBidi"/>
          <w:b w:val="0"/>
          <w:bCs w:val="0"/>
          <w:color w:val="auto"/>
        </w:rPr>
        <w:commentReference w:id="27"/>
      </w:r>
      <w:bookmarkEnd w:id="25"/>
    </w:p>
    <w:p w14:paraId="7B08341F" w14:textId="02E8CF4D" w:rsidR="00670E7A" w:rsidRDefault="00FA0EAB" w:rsidP="00692714">
      <w:pPr>
        <w:spacing w:after="0" w:line="360" w:lineRule="auto"/>
        <w:jc w:val="both"/>
        <w:rPr>
          <w:szCs w:val="24"/>
        </w:rPr>
      </w:pPr>
      <w:r>
        <w:rPr>
          <w:szCs w:val="24"/>
        </w:rPr>
        <w:t>Microsporidia is opportunistic pathogen</w:t>
      </w:r>
      <w:r w:rsidR="005F7E60">
        <w:rPr>
          <w:szCs w:val="24"/>
        </w:rPr>
        <w:t>s</w:t>
      </w:r>
      <w:r>
        <w:rPr>
          <w:szCs w:val="24"/>
        </w:rPr>
        <w:t xml:space="preserve"> that infect not only AIDS patients but also healthy people</w:t>
      </w:r>
      <w:r w:rsidR="005F7E60">
        <w:rPr>
          <w:szCs w:val="24"/>
        </w:rPr>
        <w:t xml:space="preserve">, both children and elderly individuals </w:t>
      </w:r>
      <w:r w:rsidR="005F7E60">
        <w:rPr>
          <w:szCs w:val="24"/>
        </w:rPr>
        <w:fldChar w:fldCharType="begin">
          <w:fldData xml:space="preserve">PEVuZE5vdGU+PENpdGU+PEF1dGhvcj5MaTwvQXV0aG9yPjxZZWFyPjIwMTQ8L1llYXI+PFJlY051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</w:fldData>
        </w:fldChar>
      </w:r>
      <w:r w:rsidR="003C5B71">
        <w:rPr>
          <w:szCs w:val="24"/>
        </w:rPr>
        <w:instrText xml:space="preserve"> ADDIN EN.CITE </w:instrText>
      </w:r>
      <w:r w:rsidR="003C5B71">
        <w:rPr>
          <w:szCs w:val="24"/>
        </w:rPr>
        <w:fldChar w:fldCharType="begin">
          <w:fldData xml:space="preserve">PEVuZE5vdGU+PENpdGU+PEF1dGhvcj5MaTwvQXV0aG9yPjxZZWFyPjIwMTQ8L1llYXI+PFJlY051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</w:fldData>
        </w:fldChar>
      </w:r>
      <w:r w:rsidR="003C5B71">
        <w:rPr>
          <w:szCs w:val="24"/>
        </w:rPr>
        <w:instrText xml:space="preserve"> ADDIN EN.CITE.DATA </w:instrText>
      </w:r>
      <w:r w:rsidR="003C5B71">
        <w:rPr>
          <w:szCs w:val="24"/>
        </w:rPr>
      </w:r>
      <w:r w:rsidR="003C5B71">
        <w:rPr>
          <w:szCs w:val="24"/>
        </w:rPr>
        <w:fldChar w:fldCharType="end"/>
      </w:r>
      <w:r w:rsidR="005F7E60">
        <w:rPr>
          <w:szCs w:val="24"/>
        </w:rPr>
        <w:fldChar w:fldCharType="separate"/>
      </w:r>
      <w:r w:rsidR="003C5B71">
        <w:rPr>
          <w:noProof/>
          <w:szCs w:val="24"/>
        </w:rPr>
        <w:t>(Didier and Weiss 2011; Li, Li, et al. 2014; Stentiford et al. 2016)</w:t>
      </w:r>
      <w:r w:rsidR="005F7E60">
        <w:rPr>
          <w:szCs w:val="24"/>
        </w:rPr>
        <w:fldChar w:fldCharType="end"/>
      </w:r>
      <w:r w:rsidR="00345B0D">
        <w:rPr>
          <w:szCs w:val="24"/>
        </w:rPr>
        <w:t xml:space="preserve">. </w:t>
      </w:r>
      <w:r w:rsidR="005F7E60">
        <w:rPr>
          <w:szCs w:val="24"/>
        </w:rPr>
        <w:t>S</w:t>
      </w:r>
      <w:r w:rsidR="005F7E60" w:rsidRPr="006A2E88">
        <w:rPr>
          <w:szCs w:val="24"/>
        </w:rPr>
        <w:t>elf-limited diarrhea</w:t>
      </w:r>
      <w:r w:rsidR="005F7E60">
        <w:rPr>
          <w:szCs w:val="24"/>
        </w:rPr>
        <w:t xml:space="preserve"> has been reported in approximate 40% of people travelling from the industrialized countries to the developing nations </w:t>
      </w:r>
      <w:r w:rsidR="005F7E60">
        <w:rPr>
          <w:szCs w:val="24"/>
        </w:rPr>
        <w:fldChar w:fldCharType="begin"/>
      </w:r>
      <w:r w:rsidR="005F7E60">
        <w:rPr>
          <w:szCs w:val="24"/>
        </w:rPr>
        <w:instrText xml:space="preserve"> ADDIN EN.CITE &lt;EndNote&gt;&lt;Cite&gt;&lt;Author&gt;Rogelio&lt;/Author&gt;&lt;Year&gt;2006&lt;/Year&gt;&lt;RecNum&gt;407&lt;/RecNum&gt;&lt;DisplayText&gt;(Rogelio et al. 2006)&lt;/DisplayText&gt;&lt;record&gt;&lt;rec-number&gt;407&lt;/rec-number&gt;&lt;foreign-keys&gt;&lt;key app="EN" db-id="zvzepeve9vwad9e0r2nxazrm0x0w25x9w9er" timestamp="1524471303"&gt;407&lt;/key&gt;&lt;/foreign-keys&gt;&lt;ref-type name="Journal Article"&gt;17&lt;/ref-type&gt;&lt;contributors&gt;&lt;authors&gt;&lt;author&gt;López‐Vélez Rogelio&lt;/author&gt;&lt;author&gt;Turrientes M. Carmen&lt;/author&gt;&lt;author&gt;Garrón Carla&lt;/author&gt;&lt;author&gt;Montilla Pedro&lt;/author&gt;&lt;author&gt;Navajas Raquel&lt;/author&gt;&lt;author&gt;Fenoy Soledad&lt;/author&gt;&lt;author&gt;Aguila Carmen&lt;/author&gt;&lt;/authors&gt;&lt;/contributors&gt;&lt;titles&gt;&lt;title&gt;Microsporidiosis in Travelers with Diarrhea from the Tropics&lt;/title&gt;&lt;secondary-title&gt;Journal of Travel Medicine&lt;/secondary-title&gt;&lt;/titles&gt;&lt;periodical&gt;&lt;full-title&gt;Journal of Travel Medicine&lt;/full-title&gt;&lt;/periodical&gt;&lt;pages&gt;223-227&lt;/pages&gt;&lt;volume&gt;6&lt;/volume&gt;&lt;dates&gt;&lt;year&gt;2006&lt;/year&gt;&lt;pub-dates&gt;&lt;date&gt;July 26, 2006&lt;/date&gt;&lt;/pub-dates&gt;&lt;/dates&gt;&lt;isbn&gt;1195-1982&lt;/isbn&gt;&lt;urls&gt;&lt;/urls&gt;&lt;electronic-resource-num&gt;10.1111/j.1708-8305.1999.tb00522.x&lt;/electronic-resource-num&gt;&lt;remote-database-name&gt;onlinelibrary.wiley.com (Atypon)&lt;/remote-database-name&gt;&lt;access-date&gt;2018-04-23 08:14:15&lt;/access-date&gt;&lt;/record&gt;&lt;/Cite&gt;&lt;/EndNote&gt;</w:instrText>
      </w:r>
      <w:r w:rsidR="005F7E60">
        <w:rPr>
          <w:szCs w:val="24"/>
        </w:rPr>
        <w:fldChar w:fldCharType="separate"/>
      </w:r>
      <w:r w:rsidR="005F7E60">
        <w:rPr>
          <w:noProof/>
          <w:szCs w:val="24"/>
        </w:rPr>
        <w:t>(Rogelio et al. 2006)</w:t>
      </w:r>
      <w:r w:rsidR="005F7E60">
        <w:rPr>
          <w:szCs w:val="24"/>
        </w:rPr>
        <w:fldChar w:fldCharType="end"/>
      </w:r>
      <w:r w:rsidR="005F7E60">
        <w:rPr>
          <w:szCs w:val="24"/>
        </w:rPr>
        <w:t>.</w:t>
      </w:r>
      <w:r w:rsidR="00AD3471">
        <w:rPr>
          <w:szCs w:val="24"/>
        </w:rPr>
        <w:t xml:space="preserve"> </w:t>
      </w:r>
      <w:r w:rsidR="00527A2B">
        <w:rPr>
          <w:szCs w:val="24"/>
        </w:rPr>
        <w:t xml:space="preserve">17% of HIV-negative elderly patients in the study of </w:t>
      </w:r>
      <w:r w:rsidR="00527A2B">
        <w:rPr>
          <w:szCs w:val="24"/>
        </w:rPr>
        <w:fldChar w:fldCharType="begin"/>
      </w:r>
      <w:r w:rsidR="00527A2B">
        <w:rPr>
          <w:szCs w:val="24"/>
        </w:rPr>
        <w:instrText xml:space="preserve"> ADDIN EN.CITE &lt;EndNote&gt;&lt;Cite&gt;&lt;Author&gt;Lores&lt;/Author&gt;&lt;Year&gt;2002&lt;/Year&gt;&lt;RecNum&gt;408&lt;/RecNum&gt;&lt;DisplayText&gt;(Lores et al. 2002)&lt;/DisplayText&gt;&lt;record&gt;&lt;rec-number&gt;408&lt;/rec-number&gt;&lt;foreign-keys&gt;&lt;key app="EN" db-id="zvzepeve9vwad9e0r2nxazrm0x0w25x9w9er" timestamp="1524471686"&gt;408&lt;/key&gt;&lt;/foreign-keys&gt;&lt;ref-type name="Journal Article"&gt;17&lt;/ref-type&gt;&lt;contributors&gt;&lt;authors&gt;&lt;author&gt;Lores, Beatriz&lt;/author&gt;&lt;author&gt;Lopez‐Miragaya, Isabel&lt;/author&gt;&lt;author&gt;Arias, Cristina&lt;/author&gt;&lt;author&gt;Fenoy, Soledad&lt;/author&gt;&lt;author&gt;Torres, Julio&lt;/author&gt;&lt;author&gt;del Aguila, Carmen&lt;/author&gt;&lt;/authors&gt;&lt;/contributors&gt;&lt;titles&gt;&lt;title&gt;Intestinal Microsporidiosis Due to Enterocytozoon bieneusi in Elderly Human Immunodeficiency Virus–Negative Patients from Vigo, Spain&lt;/title&gt;&lt;secondary-title&gt;Clinical Infectious Diseases&lt;/secondary-title&gt;&lt;/titles&gt;&lt;periodical&gt;&lt;full-title&gt;Clinical Infectious Diseases&lt;/full-title&gt;&lt;/periodical&gt;&lt;pages&gt;918-921&lt;/pages&gt;&lt;volume&gt;34&lt;/volume&gt;&lt;dates&gt;&lt;year&gt;2002&lt;/year&gt;&lt;pub-dates&gt;&lt;date&gt;04/2002&lt;/date&gt;&lt;/pub-dates&gt;&lt;/dates&gt;&lt;isbn&gt;1058-4838, 1537-6591&lt;/isbn&gt;&lt;urls&gt;&lt;/urls&gt;&lt;electronic-resource-num&gt;10.1086/339205&lt;/electronic-resource-num&gt;&lt;remote-database-name&gt;Crossref&lt;/remote-database-name&gt;&lt;language&gt;en&lt;/language&gt;&lt;access-date&gt;2018-04-23 08:20:23&lt;/access-date&gt;&lt;/record&gt;&lt;/Cite&gt;&lt;/EndNote&gt;</w:instrText>
      </w:r>
      <w:r w:rsidR="00527A2B">
        <w:rPr>
          <w:szCs w:val="24"/>
        </w:rPr>
        <w:fldChar w:fldCharType="separate"/>
      </w:r>
      <w:r w:rsidR="00527A2B">
        <w:rPr>
          <w:noProof/>
          <w:szCs w:val="24"/>
        </w:rPr>
        <w:t>(Lores et al. 2002)</w:t>
      </w:r>
      <w:r w:rsidR="00527A2B">
        <w:rPr>
          <w:szCs w:val="24"/>
        </w:rPr>
        <w:fldChar w:fldCharType="end"/>
      </w:r>
      <w:r w:rsidR="00527A2B">
        <w:rPr>
          <w:szCs w:val="24"/>
        </w:rPr>
        <w:t xml:space="preserve"> suffered from i</w:t>
      </w:r>
      <w:r w:rsidR="00527A2B" w:rsidRPr="00527A2B">
        <w:rPr>
          <w:szCs w:val="24"/>
        </w:rPr>
        <w:t>ntestinal microsporidiosi</w:t>
      </w:r>
      <w:r w:rsidR="00527A2B">
        <w:rPr>
          <w:szCs w:val="24"/>
        </w:rPr>
        <w:t xml:space="preserve">s caused by </w:t>
      </w:r>
      <w:r w:rsidR="00527A2B" w:rsidRPr="00527A2B">
        <w:rPr>
          <w:i/>
          <w:szCs w:val="24"/>
        </w:rPr>
        <w:t>E.bieneusi</w:t>
      </w:r>
      <w:r w:rsidR="00527A2B">
        <w:rPr>
          <w:szCs w:val="24"/>
        </w:rPr>
        <w:t xml:space="preserve">. </w:t>
      </w:r>
      <w:r w:rsidR="00865BB3">
        <w:rPr>
          <w:szCs w:val="24"/>
        </w:rPr>
        <w:t>This disease was</w:t>
      </w:r>
      <w:r w:rsidR="00BC3C15">
        <w:rPr>
          <w:szCs w:val="24"/>
        </w:rPr>
        <w:t xml:space="preserve"> also detected in</w:t>
      </w:r>
      <w:r w:rsidR="00C930B2">
        <w:rPr>
          <w:szCs w:val="24"/>
        </w:rPr>
        <w:t xml:space="preserve"> up to 22.5%</w:t>
      </w:r>
      <w:r w:rsidR="000F6223">
        <w:rPr>
          <w:szCs w:val="24"/>
        </w:rPr>
        <w:t xml:space="preserve"> healthy</w:t>
      </w:r>
      <w:r w:rsidR="00BC3C15">
        <w:rPr>
          <w:szCs w:val="24"/>
        </w:rPr>
        <w:t xml:space="preserve"> children in Africa and Asia </w:t>
      </w:r>
      <w:r w:rsidR="000F6223">
        <w:rPr>
          <w:szCs w:val="24"/>
        </w:rPr>
        <w:fldChar w:fldCharType="begin">
          <w:fldData xml:space="preserve">PEVuZE5vdGU+PENpdGU+PEF1dGhvcj5NYXRoaXM8L0F1dGhvcj48WWVhcj4yMDA1PC9ZZWFyPjxS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</w:fldData>
        </w:fldChar>
      </w:r>
      <w:r w:rsidR="00C930B2">
        <w:rPr>
          <w:szCs w:val="24"/>
        </w:rPr>
        <w:instrText xml:space="preserve"> ADDIN EN.CITE </w:instrText>
      </w:r>
      <w:r w:rsidR="00C930B2">
        <w:rPr>
          <w:szCs w:val="24"/>
        </w:rPr>
        <w:fldChar w:fldCharType="begin">
          <w:fldData xml:space="preserve">PEVuZE5vdGU+PENpdGU+PEF1dGhvcj5NYXRoaXM8L0F1dGhvcj48WWVhcj4yMDA1PC9ZZWFyPjxS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</w:fldData>
        </w:fldChar>
      </w:r>
      <w:r w:rsidR="00C930B2">
        <w:rPr>
          <w:szCs w:val="24"/>
        </w:rPr>
        <w:instrText xml:space="preserve"> ADDIN EN.CITE.DATA </w:instrText>
      </w:r>
      <w:r w:rsidR="00C930B2">
        <w:rPr>
          <w:szCs w:val="24"/>
        </w:rPr>
      </w:r>
      <w:r w:rsidR="00C930B2">
        <w:rPr>
          <w:szCs w:val="24"/>
        </w:rPr>
        <w:fldChar w:fldCharType="end"/>
      </w:r>
      <w:r w:rsidR="000F6223">
        <w:rPr>
          <w:szCs w:val="24"/>
        </w:rPr>
        <w:fldChar w:fldCharType="separate"/>
      </w:r>
      <w:r w:rsidR="00C930B2">
        <w:rPr>
          <w:noProof/>
          <w:szCs w:val="24"/>
        </w:rPr>
        <w:t>(Bretagne et al. 1993; Mungthin et al. 2001; Mathis, Weber, and Deplazes 2005; Matos, Lobo, and Xiao 2012)</w:t>
      </w:r>
      <w:r w:rsidR="000F6223">
        <w:rPr>
          <w:szCs w:val="24"/>
        </w:rPr>
        <w:fldChar w:fldCharType="end"/>
      </w:r>
      <w:r w:rsidR="00B52F2B">
        <w:rPr>
          <w:szCs w:val="24"/>
        </w:rPr>
        <w:t xml:space="preserve">. </w:t>
      </w:r>
      <w:r w:rsidR="00170F78">
        <w:rPr>
          <w:szCs w:val="24"/>
        </w:rPr>
        <w:t xml:space="preserve">Especially, microsporidia can cause asymptomatic infections in both immunocompetent and immunocompromised patients </w:t>
      </w:r>
      <w:r w:rsidR="00170F78">
        <w:rPr>
          <w:szCs w:val="24"/>
        </w:rPr>
        <w:fldChar w:fldCharType="begin">
          <w:fldData xml:space="preserve">PEVuZE5vdGU+PENpdGU+PEF1dGhvcj5NYXRvczwvQXV0aG9yPjxZZWFyPjIwMTI8L1llYXI+PFJl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</w:fldData>
        </w:fldChar>
      </w:r>
      <w:r w:rsidR="00170F78">
        <w:rPr>
          <w:szCs w:val="24"/>
        </w:rPr>
        <w:instrText xml:space="preserve"> ADDIN EN.CITE </w:instrText>
      </w:r>
      <w:r w:rsidR="00170F78">
        <w:rPr>
          <w:szCs w:val="24"/>
        </w:rPr>
        <w:fldChar w:fldCharType="begin">
          <w:fldData xml:space="preserve">PEVuZE5vdGU+PENpdGU+PEF1dGhvcj5NYXRvczwvQXV0aG9yPjxZZWFyPjIwMTI8L1llYXI+PFJl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</w:fldData>
        </w:fldChar>
      </w:r>
      <w:r w:rsidR="00170F78">
        <w:rPr>
          <w:szCs w:val="24"/>
        </w:rPr>
        <w:instrText xml:space="preserve"> ADDIN EN.CITE.DATA </w:instrText>
      </w:r>
      <w:r w:rsidR="00170F78">
        <w:rPr>
          <w:szCs w:val="24"/>
        </w:rPr>
      </w:r>
      <w:r w:rsidR="00170F78">
        <w:rPr>
          <w:szCs w:val="24"/>
        </w:rPr>
        <w:fldChar w:fldCharType="end"/>
      </w:r>
      <w:r w:rsidR="00170F78">
        <w:rPr>
          <w:szCs w:val="24"/>
        </w:rPr>
        <w:fldChar w:fldCharType="separate"/>
      </w:r>
      <w:r w:rsidR="00170F78">
        <w:rPr>
          <w:noProof/>
          <w:szCs w:val="24"/>
        </w:rPr>
        <w:t xml:space="preserve">(Matos, Lobo, </w:t>
      </w:r>
      <w:r w:rsidR="00170F78">
        <w:rPr>
          <w:noProof/>
          <w:szCs w:val="24"/>
        </w:rPr>
        <w:lastRenderedPageBreak/>
        <w:t>and Xiao 2012; Stentiford et al. 2016)</w:t>
      </w:r>
      <w:r w:rsidR="00170F78">
        <w:rPr>
          <w:szCs w:val="24"/>
        </w:rPr>
        <w:fldChar w:fldCharType="end"/>
      </w:r>
      <w:r w:rsidR="00170F78">
        <w:rPr>
          <w:szCs w:val="24"/>
        </w:rPr>
        <w:t xml:space="preserve">, </w:t>
      </w:r>
      <w:r w:rsidR="00A26214">
        <w:rPr>
          <w:szCs w:val="24"/>
        </w:rPr>
        <w:t xml:space="preserve">which consequently make difficulty for </w:t>
      </w:r>
      <w:r w:rsidR="00670E7A">
        <w:rPr>
          <w:szCs w:val="24"/>
        </w:rPr>
        <w:t xml:space="preserve">early detection and treatment. </w:t>
      </w:r>
    </w:p>
    <w:p w14:paraId="4F118EE3" w14:textId="11A52C56" w:rsidR="007D79B8" w:rsidRDefault="00B8023F" w:rsidP="00692714">
      <w:pPr>
        <w:spacing w:after="0" w:line="360" w:lineRule="auto"/>
        <w:jc w:val="both"/>
        <w:rPr>
          <w:szCs w:val="24"/>
        </w:rPr>
      </w:pPr>
      <w:r>
        <w:rPr>
          <w:szCs w:val="24"/>
        </w:rPr>
        <w:t>Furthermore, m</w:t>
      </w:r>
      <w:r w:rsidR="009A21CE">
        <w:rPr>
          <w:szCs w:val="24"/>
        </w:rPr>
        <w:t>icrosporidiosis can</w:t>
      </w:r>
      <w:r>
        <w:rPr>
          <w:szCs w:val="24"/>
        </w:rPr>
        <w:t xml:space="preserve"> </w:t>
      </w:r>
      <w:r w:rsidR="009A21CE">
        <w:rPr>
          <w:szCs w:val="24"/>
        </w:rPr>
        <w:t xml:space="preserve">harm the human </w:t>
      </w:r>
      <w:r w:rsidR="008F72F8">
        <w:rPr>
          <w:szCs w:val="24"/>
        </w:rPr>
        <w:t>food chain</w:t>
      </w:r>
      <w:r w:rsidR="001B4AA8">
        <w:rPr>
          <w:szCs w:val="24"/>
        </w:rPr>
        <w:t xml:space="preserve"> through foodborne and</w:t>
      </w:r>
      <w:r w:rsidR="008F72F8">
        <w:rPr>
          <w:szCs w:val="24"/>
        </w:rPr>
        <w:t xml:space="preserve"> water</w:t>
      </w:r>
      <w:r w:rsidR="001B4AA8">
        <w:rPr>
          <w:szCs w:val="24"/>
        </w:rPr>
        <w:t>borne routes</w:t>
      </w:r>
      <w:r w:rsidR="005D41F9">
        <w:rPr>
          <w:szCs w:val="24"/>
        </w:rPr>
        <w:t xml:space="preserve"> </w:t>
      </w:r>
      <w:r w:rsidR="005D41F9">
        <w:rPr>
          <w:szCs w:val="24"/>
        </w:rPr>
        <w:fldChar w:fldCharType="begin"/>
      </w:r>
      <w:r w:rsidR="005D41F9">
        <w:rPr>
          <w:szCs w:val="24"/>
        </w:rPr>
        <w:instrText xml:space="preserve"> ADDIN EN.CITE &lt;EndNote&gt;&lt;Cite&gt;&lt;Author&gt;Stentiford&lt;/Author&gt;&lt;Year&gt;2016&lt;/Year&gt;&lt;RecNum&gt;368&lt;/RecNum&gt;&lt;DisplayText&gt;(Stentiford et al. 2016)&lt;/DisplayText&gt;&lt;record&gt;&lt;rec-number&gt;368&lt;/rec-number&gt;&lt;foreign-keys&gt;&lt;key app="EN" db-id="zvzepeve9vwad9e0r2nxazrm0x0w25x9w9er" timestamp="1523266521"&gt;368&lt;/key&gt;&lt;/foreign-keys&gt;&lt;ref-type name="Journal Article"&gt;17&lt;/ref-type&gt;&lt;contributors&gt;&lt;authors&gt;&lt;author&gt;Stentiford, G.D.&lt;/author&gt;&lt;author&gt;Becnel, J.J.&lt;/author&gt;&lt;author&gt;Weiss, L.M.&lt;/author&gt;&lt;author&gt;Keeling, P.J.&lt;/author&gt;&lt;author&gt;Didier, E.S.&lt;/author&gt;&lt;author&gt;Williams, B.A.P.&lt;/author&gt;&lt;author&gt;Bjornson, S.&lt;/author&gt;&lt;author&gt;Kent, M.L.&lt;/author&gt;&lt;author&gt;Freeman, M.A.&lt;/author&gt;&lt;author&gt;Brown, M.J.F.&lt;/author&gt;&lt;author&gt;Troemel, E.R.&lt;/author&gt;&lt;author&gt;Roesel, K.&lt;/author&gt;&lt;author&gt;Sokolova, Y.&lt;/author&gt;&lt;author&gt;Snowden, K.F.&lt;/author&gt;&lt;author&gt;Solter, L.&lt;/author&gt;&lt;/authors&gt;&lt;/contributors&gt;&lt;titles&gt;&lt;title&gt;Microsporidia – Emergent Pathogens in the Global Food Chain&lt;/title&gt;&lt;secondary-title&gt;Trends in parasitology&lt;/secondary-title&gt;&lt;/titles&gt;&lt;periodical&gt;&lt;full-title&gt;Trends in parasitology&lt;/full-title&gt;&lt;/periodical&gt;&lt;pages&gt;336-348&lt;/pages&gt;&lt;volume&gt;32&lt;/volume&gt;&lt;dates&gt;&lt;year&gt;2016&lt;/year&gt;&lt;pub-dates&gt;&lt;date&gt;2016-4&lt;/date&gt;&lt;/pub-dates&gt;&lt;/dates&gt;&lt;isbn&gt;1471-4922&lt;/isbn&gt;&lt;urls&gt;&lt;/urls&gt;&lt;electronic-resource-num&gt;10.1016/j.pt.2015.12.004&lt;/electronic-resource-num&gt;&lt;remote-database-name&gt;PubMed Central&lt;/remote-database-name&gt;&lt;access-date&gt;2018-04-09 09:34:59&lt;/access-date&gt;&lt;/record&gt;&lt;/Cite&gt;&lt;/EndNote&gt;</w:instrText>
      </w:r>
      <w:r w:rsidR="005D41F9">
        <w:rPr>
          <w:szCs w:val="24"/>
        </w:rPr>
        <w:fldChar w:fldCharType="separate"/>
      </w:r>
      <w:r w:rsidR="005D41F9">
        <w:rPr>
          <w:noProof/>
          <w:szCs w:val="24"/>
        </w:rPr>
        <w:t>(Stentiford et al. 2016)</w:t>
      </w:r>
      <w:r w:rsidR="005D41F9">
        <w:rPr>
          <w:szCs w:val="24"/>
        </w:rPr>
        <w:fldChar w:fldCharType="end"/>
      </w:r>
      <w:r w:rsidR="005D41F9">
        <w:rPr>
          <w:szCs w:val="24"/>
        </w:rPr>
        <w:t>.</w:t>
      </w:r>
      <w:r w:rsidR="003F719C">
        <w:rPr>
          <w:szCs w:val="24"/>
        </w:rPr>
        <w:t xml:space="preserve"> From the summary of that study, pathogens transmitted via food and water caused many deaths, notably in children under 15 year olds</w:t>
      </w:r>
      <w:r w:rsidR="00692714">
        <w:rPr>
          <w:szCs w:val="24"/>
        </w:rPr>
        <w:t xml:space="preserve"> </w:t>
      </w:r>
      <w:r w:rsidR="00A05B78">
        <w:rPr>
          <w:szCs w:val="24"/>
        </w:rPr>
        <w:t xml:space="preserve">in low-income countries </w:t>
      </w:r>
      <w:r w:rsidR="00692714">
        <w:rPr>
          <w:szCs w:val="24"/>
        </w:rPr>
        <w:t>where</w:t>
      </w:r>
      <w:r w:rsidR="003F719C">
        <w:rPr>
          <w:szCs w:val="24"/>
        </w:rPr>
        <w:t xml:space="preserve"> </w:t>
      </w:r>
      <w:r w:rsidR="00692714">
        <w:rPr>
          <w:szCs w:val="24"/>
        </w:rPr>
        <w:t>40% of the cases were largely due to infectious diseases, and elderly people over 70</w:t>
      </w:r>
      <w:r w:rsidR="00A05B78">
        <w:rPr>
          <w:szCs w:val="24"/>
        </w:rPr>
        <w:t xml:space="preserve"> in high-income countries</w:t>
      </w:r>
      <w:r w:rsidR="00692714">
        <w:rPr>
          <w:szCs w:val="24"/>
        </w:rPr>
        <w:t>, in which 70% of deaths were the result of chronic conditions.</w:t>
      </w:r>
      <w:r w:rsidR="00670E7A">
        <w:rPr>
          <w:szCs w:val="24"/>
        </w:rPr>
        <w:t xml:space="preserve"> </w:t>
      </w:r>
      <w:r w:rsidR="00A34959">
        <w:rPr>
          <w:szCs w:val="24"/>
        </w:rPr>
        <w:t xml:space="preserve">Hence, microsporidia are </w:t>
      </w:r>
      <w:r w:rsidR="00670E7A">
        <w:rPr>
          <w:szCs w:val="24"/>
        </w:rPr>
        <w:t>becoming emergent pathogens that affect crop production as well as life stock, and thus play a relevant role when it comes to securing human food supply</w:t>
      </w:r>
      <w:r w:rsidR="00D1585B">
        <w:rPr>
          <w:szCs w:val="24"/>
        </w:rPr>
        <w:t xml:space="preserve"> </w:t>
      </w:r>
      <w:r w:rsidR="00D1585B">
        <w:rPr>
          <w:szCs w:val="24"/>
        </w:rPr>
        <w:fldChar w:fldCharType="begin"/>
      </w:r>
      <w:r w:rsidR="00D1585B">
        <w:rPr>
          <w:szCs w:val="24"/>
        </w:rPr>
        <w:instrText xml:space="preserve"> ADDIN EN.CITE &lt;EndNote&gt;&lt;Cite&gt;&lt;Author&gt;Stentiford&lt;/Author&gt;&lt;Year&gt;2016&lt;/Year&gt;&lt;RecNum&gt;368&lt;/RecNum&gt;&lt;DisplayText&gt;(Stentiford et al. 2016)&lt;/DisplayText&gt;&lt;record&gt;&lt;rec-number&gt;368&lt;/rec-number&gt;&lt;foreign-keys&gt;&lt;key app="EN" db-id="zvzepeve9vwad9e0r2nxazrm0x0w25x9w9er" timestamp="1523266521"&gt;368&lt;/key&gt;&lt;/foreign-keys&gt;&lt;ref-type name="Journal Article"&gt;17&lt;/ref-type&gt;&lt;contributors&gt;&lt;authors&gt;&lt;author&gt;Stentiford, G.D.&lt;/author&gt;&lt;author&gt;Becnel, J.J.&lt;/author&gt;&lt;author&gt;Weiss, L.M.&lt;/author&gt;&lt;author&gt;Keeling, P.J.&lt;/author&gt;&lt;author&gt;Didier, E.S.&lt;/author&gt;&lt;author&gt;Williams, B.A.P.&lt;/author&gt;&lt;author&gt;Bjornson, S.&lt;/author&gt;&lt;author&gt;Kent, M.L.&lt;/author&gt;&lt;author&gt;Freeman, M.A.&lt;/author&gt;&lt;author&gt;Brown, M.J.F.&lt;/author&gt;&lt;author&gt;Troemel, E.R.&lt;/author&gt;&lt;author&gt;Roesel, K.&lt;/author&gt;&lt;author&gt;Sokolova, Y.&lt;/author&gt;&lt;author&gt;Snowden, K.F.&lt;/author&gt;&lt;author&gt;Solter, L.&lt;/author&gt;&lt;/authors&gt;&lt;/contributors&gt;&lt;titles&gt;&lt;title&gt;Microsporidia – Emergent Pathogens in the Global Food Chain&lt;/title&gt;&lt;secondary-title&gt;Trends in parasitology&lt;/secondary-title&gt;&lt;/titles&gt;&lt;periodical&gt;&lt;full-title&gt;Trends in parasitology&lt;/full-title&gt;&lt;/periodical&gt;&lt;pages&gt;336-348&lt;/pages&gt;&lt;volume&gt;32&lt;/volume&gt;&lt;dates&gt;&lt;year&gt;2016&lt;/year&gt;&lt;pub-dates&gt;&lt;date&gt;2016-4&lt;/date&gt;&lt;/pub-dates&gt;&lt;/dates&gt;&lt;isbn&gt;1471-4922&lt;/isbn&gt;&lt;urls&gt;&lt;/urls&gt;&lt;electronic-resource-num&gt;10.1016/j.pt.2015.12.004&lt;/electronic-resource-num&gt;&lt;remote-database-name&gt;PubMed Central&lt;/remote-database-name&gt;&lt;access-date&gt;2018-04-09 09:34:59&lt;/access-date&gt;&lt;/record&gt;&lt;/Cite&gt;&lt;/EndNote&gt;</w:instrText>
      </w:r>
      <w:r w:rsidR="00D1585B">
        <w:rPr>
          <w:szCs w:val="24"/>
        </w:rPr>
        <w:fldChar w:fldCharType="separate"/>
      </w:r>
      <w:r w:rsidR="00D1585B">
        <w:rPr>
          <w:noProof/>
          <w:szCs w:val="24"/>
        </w:rPr>
        <w:t>(Stentiford et al. 2016)</w:t>
      </w:r>
      <w:r w:rsidR="00D1585B">
        <w:rPr>
          <w:szCs w:val="24"/>
        </w:rPr>
        <w:fldChar w:fldCharType="end"/>
      </w:r>
      <w:r w:rsidR="00670E7A">
        <w:rPr>
          <w:szCs w:val="24"/>
        </w:rPr>
        <w:t>.</w:t>
      </w:r>
    </w:p>
    <w:p w14:paraId="6F82683F" w14:textId="36049C4A" w:rsidR="00C03825" w:rsidRDefault="00A0183A" w:rsidP="00324278">
      <w:pPr>
        <w:spacing w:after="0" w:line="360" w:lineRule="auto"/>
        <w:jc w:val="both"/>
        <w:rPr>
          <w:color w:val="FF0000"/>
          <w:szCs w:val="24"/>
        </w:rPr>
      </w:pPr>
      <w:r>
        <w:rPr>
          <w:szCs w:val="24"/>
        </w:rPr>
        <w:t xml:space="preserve">As microsporidiosis being considered as life-threatening infectious diseases that involve in almost any organ system of both immunocompetent and immunocompromised people </w:t>
      </w:r>
      <w:r>
        <w:rPr>
          <w:szCs w:val="24"/>
        </w:rPr>
        <w:fldChar w:fldCharType="begin"/>
      </w:r>
      <w:r w:rsidR="006F39B7">
        <w:rPr>
          <w:szCs w:val="24"/>
        </w:rPr>
        <w:instrText xml:space="preserve"> ADDIN EN.CITE &lt;EndNote&gt;&lt;Cite&gt;&lt;Author&gt;Ramanan&lt;/Author&gt;&lt;Year&gt;2014&lt;/Year&gt;&lt;RecNum&gt;394&lt;/RecNum&gt;&lt;DisplayText&gt;(Didier and Weiss 2008; Ramanan and Pritt 2014)&lt;/DisplayText&gt;&lt;record&gt;&lt;rec-number&gt;394&lt;/rec-number&gt;&lt;foreign-keys&gt;&lt;key app="EN" db-id="zvzepeve9vwad9e0r2nxazrm0x0w25x9w9er" timestamp="1524393574"&gt;394&lt;/key&gt;&lt;/foreign-keys&gt;&lt;ref-type name="Journal Article"&gt;17&lt;/ref-type&gt;&lt;contributors&gt;&lt;authors&gt;&lt;author&gt;Ramanan, P.&lt;/author&gt;&lt;author&gt;Pritt, B. S.&lt;/author&gt;&lt;/authors&gt;&lt;/contributors&gt;&lt;titles&gt;&lt;title&gt;Extraintestinal Microsporidiosis&lt;/title&gt;&lt;secondary-title&gt;Journal of Clinical Microbiology&lt;/secondary-title&gt;&lt;/titles&gt;&lt;periodical&gt;&lt;full-title&gt;Journal of Clinical Microbiology&lt;/full-title&gt;&lt;/periodical&gt;&lt;pages&gt;3839-3844&lt;/pages&gt;&lt;volume&gt;52&lt;/volume&gt;&lt;dates&gt;&lt;year&gt;2014&lt;/year&gt;&lt;pub-dates&gt;&lt;date&gt;2014-11-01&lt;/date&gt;&lt;/pub-dates&gt;&lt;/dates&gt;&lt;isbn&gt;0095-1137, 1098-660X&lt;/isbn&gt;&lt;urls&gt;&lt;/urls&gt;&lt;electronic-resource-num&gt;10.1128/JCM.00971-14&lt;/electronic-resource-num&gt;&lt;remote-database-name&gt;Crossref&lt;/remote-database-name&gt;&lt;language&gt;en&lt;/language&gt;&lt;access-date&gt;2018-04-22 10:38:18&lt;/access-date&gt;&lt;/record&gt;&lt;/Cite&gt;&lt;Cite&gt;&lt;Author&gt;Didier&lt;/Author&gt;&lt;Year&gt;2008&lt;/Year&gt;&lt;RecNum&gt;361&lt;/RecNum&gt;&lt;record&gt;&lt;rec-number&gt;361&lt;/rec-number&gt;&lt;foreign-keys&gt;&lt;key app="EN" db-id="zvzepeve9vwad9e0r2nxazrm0x0w25x9w9er" timestamp="1523189127"&gt;361&lt;/key&gt;&lt;/foreign-keys&gt;&lt;ref-type name="Journal Article"&gt;17&lt;/ref-type&gt;&lt;contributors&gt;&lt;authors&gt;&lt;author&gt;Didier, Elizabeth S&lt;/author&gt;&lt;author&gt;Weiss, Louis M&lt;/author&gt;&lt;/authors&gt;&lt;/contributors&gt;&lt;titles&gt;&lt;title&gt;Overview of microsporidia and microsporidiosis&lt;/title&gt;&lt;secondary-title&gt;Protistology&lt;/secondary-title&gt;&lt;/titles&gt;&lt;periodical&gt;&lt;full-title&gt;Protistology&lt;/full-title&gt;&lt;/periodical&gt;&lt;pages&gt;243–255&lt;/pages&gt;&lt;volume&gt;4&lt;/volume&gt;&lt;number&gt;5&lt;/number&gt;&lt;dates&gt;&lt;year&gt;2008&lt;/year&gt;&lt;/dates&gt;&lt;urls&gt;&lt;/urls&gt;&lt;remote-database-name&gt;Zotero&lt;/remote-database-name&gt;&lt;language&gt;en&lt;/language&gt;&lt;/record&gt;&lt;/Cite&gt;&lt;/EndNote&gt;</w:instrText>
      </w:r>
      <w:r>
        <w:rPr>
          <w:szCs w:val="24"/>
        </w:rPr>
        <w:fldChar w:fldCharType="separate"/>
      </w:r>
      <w:r w:rsidR="006F39B7">
        <w:rPr>
          <w:noProof/>
          <w:szCs w:val="24"/>
        </w:rPr>
        <w:t>(Didier and Weiss 2008; Ramanan and Pritt 2014)</w:t>
      </w:r>
      <w:r>
        <w:rPr>
          <w:szCs w:val="24"/>
        </w:rPr>
        <w:fldChar w:fldCharType="end"/>
      </w:r>
      <w:r>
        <w:rPr>
          <w:szCs w:val="24"/>
        </w:rPr>
        <w:t xml:space="preserve">, </w:t>
      </w:r>
      <w:r w:rsidR="006F39B7">
        <w:rPr>
          <w:szCs w:val="24"/>
        </w:rPr>
        <w:t>it require</w:t>
      </w:r>
      <w:r w:rsidR="0089465A">
        <w:rPr>
          <w:szCs w:val="24"/>
        </w:rPr>
        <w:t>s a deep</w:t>
      </w:r>
      <w:r w:rsidR="006F39B7">
        <w:rPr>
          <w:szCs w:val="24"/>
        </w:rPr>
        <w:t xml:space="preserve"> understanding of</w:t>
      </w:r>
      <w:r w:rsidR="0063577C">
        <w:rPr>
          <w:szCs w:val="24"/>
        </w:rPr>
        <w:t xml:space="preserve"> the parasitic lifestyle </w:t>
      </w:r>
      <w:r w:rsidR="006F39B7">
        <w:rPr>
          <w:szCs w:val="24"/>
        </w:rPr>
        <w:t>a</w:t>
      </w:r>
      <w:r w:rsidR="0063577C">
        <w:rPr>
          <w:szCs w:val="24"/>
        </w:rPr>
        <w:t>nd the pathobiology</w:t>
      </w:r>
      <w:r w:rsidR="006F39B7">
        <w:rPr>
          <w:szCs w:val="24"/>
        </w:rPr>
        <w:t xml:space="preserve"> of the parasites microsporidia</w:t>
      </w:r>
      <w:r w:rsidR="0063577C">
        <w:rPr>
          <w:szCs w:val="24"/>
        </w:rPr>
        <w:t xml:space="preserve"> </w:t>
      </w:r>
      <w:r w:rsidR="0063577C">
        <w:rPr>
          <w:szCs w:val="24"/>
        </w:rPr>
        <w:fldChar w:fldCharType="begin">
          <w:fldData xml:space="preserve">PEVuZE5vdGU+PENpdGU+PEF1dGhvcj5CasO4cm5zb248L0F1dGhvcj48WWVhcj4yMDE0PC9ZZWFy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</w:fldData>
        </w:fldChar>
      </w:r>
      <w:r w:rsidR="004408D6">
        <w:rPr>
          <w:szCs w:val="24"/>
        </w:rPr>
        <w:instrText xml:space="preserve"> ADDIN EN.CITE </w:instrText>
      </w:r>
      <w:r w:rsidR="004408D6">
        <w:rPr>
          <w:szCs w:val="24"/>
        </w:rPr>
        <w:fldChar w:fldCharType="begin">
          <w:fldData xml:space="preserve">PEVuZE5vdGU+PENpdGU+PEF1dGhvcj5CasO4cm5zb248L0F1dGhvcj48WWVhcj4yMDE0PC9ZZWFy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</w:fldData>
        </w:fldChar>
      </w:r>
      <w:r w:rsidR="004408D6">
        <w:rPr>
          <w:szCs w:val="24"/>
        </w:rPr>
        <w:instrText xml:space="preserve"> ADDIN EN.CITE.DATA </w:instrText>
      </w:r>
      <w:r w:rsidR="004408D6">
        <w:rPr>
          <w:szCs w:val="24"/>
        </w:rPr>
      </w:r>
      <w:r w:rsidR="004408D6">
        <w:rPr>
          <w:szCs w:val="24"/>
        </w:rPr>
        <w:fldChar w:fldCharType="end"/>
      </w:r>
      <w:r w:rsidR="0063577C">
        <w:rPr>
          <w:szCs w:val="24"/>
        </w:rPr>
        <w:fldChar w:fldCharType="separate"/>
      </w:r>
      <w:r w:rsidR="0063577C">
        <w:rPr>
          <w:noProof/>
          <w:szCs w:val="24"/>
        </w:rPr>
        <w:t>(Kaya and M. 2012; Bjørnson and Oi 2014)</w:t>
      </w:r>
      <w:r w:rsidR="0063577C">
        <w:rPr>
          <w:szCs w:val="24"/>
        </w:rPr>
        <w:fldChar w:fldCharType="end"/>
      </w:r>
      <w:r w:rsidR="0063577C">
        <w:rPr>
          <w:szCs w:val="24"/>
        </w:rPr>
        <w:t>. However, the</w:t>
      </w:r>
      <w:r w:rsidR="0003192E">
        <w:rPr>
          <w:szCs w:val="24"/>
        </w:rPr>
        <w:t xml:space="preserve"> knowledge about both</w:t>
      </w:r>
      <w:r w:rsidR="00EF7E7C">
        <w:rPr>
          <w:szCs w:val="24"/>
        </w:rPr>
        <w:t xml:space="preserve"> </w:t>
      </w:r>
      <w:r w:rsidR="004454D4">
        <w:rPr>
          <w:szCs w:val="24"/>
        </w:rPr>
        <w:t xml:space="preserve">the particularities of </w:t>
      </w:r>
      <w:r w:rsidR="005F024D">
        <w:rPr>
          <w:szCs w:val="24"/>
        </w:rPr>
        <w:t>microsporidia</w:t>
      </w:r>
      <w:r w:rsidR="004454D4">
        <w:rPr>
          <w:szCs w:val="24"/>
        </w:rPr>
        <w:t>n</w:t>
      </w:r>
      <w:r w:rsidR="0003192E">
        <w:rPr>
          <w:szCs w:val="24"/>
        </w:rPr>
        <w:t xml:space="preserve"> evolution and </w:t>
      </w:r>
      <w:r w:rsidR="004454D4">
        <w:rPr>
          <w:szCs w:val="24"/>
        </w:rPr>
        <w:t xml:space="preserve">of </w:t>
      </w:r>
      <w:r w:rsidR="0003192E">
        <w:rPr>
          <w:szCs w:val="24"/>
        </w:rPr>
        <w:t xml:space="preserve">their metabolism </w:t>
      </w:r>
      <w:r w:rsidR="00C03825">
        <w:rPr>
          <w:szCs w:val="24"/>
        </w:rPr>
        <w:t>is</w:t>
      </w:r>
      <w:r w:rsidR="0003192E">
        <w:rPr>
          <w:szCs w:val="24"/>
        </w:rPr>
        <w:t xml:space="preserve"> </w:t>
      </w:r>
      <w:r w:rsidR="004454D4">
        <w:rPr>
          <w:szCs w:val="24"/>
        </w:rPr>
        <w:t xml:space="preserve">still </w:t>
      </w:r>
      <w:r w:rsidR="0003192E">
        <w:rPr>
          <w:szCs w:val="24"/>
        </w:rPr>
        <w:t>considerably poorly understood</w:t>
      </w:r>
      <w:r w:rsidR="00C5501E">
        <w:rPr>
          <w:szCs w:val="24"/>
        </w:rPr>
        <w:t xml:space="preserve"> </w:t>
      </w:r>
      <w:r w:rsidR="00C5501E">
        <w:rPr>
          <w:szCs w:val="24"/>
        </w:rPr>
        <w:fldChar w:fldCharType="begin">
          <w:fldData xml:space="preserve">PEVuZE5vdGU+PENpdGU+PEF1dGhvcj5IZWluejwvQXV0aG9yPjxZZWFyPjIwMTI8L1llYXI+PFJl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</w:fldData>
        </w:fldChar>
      </w:r>
      <w:r w:rsidR="00C5501E">
        <w:rPr>
          <w:szCs w:val="24"/>
        </w:rPr>
        <w:instrText xml:space="preserve"> ADDIN EN.CITE </w:instrText>
      </w:r>
      <w:r w:rsidR="00C5501E">
        <w:rPr>
          <w:szCs w:val="24"/>
        </w:rPr>
        <w:fldChar w:fldCharType="begin">
          <w:fldData xml:space="preserve">PEVuZE5vdGU+PENpdGU+PEF1dGhvcj5IZWluejwvQXV0aG9yPjxZZWFyPjIwMTI8L1llYXI+PFJl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</w:fldData>
        </w:fldChar>
      </w:r>
      <w:r w:rsidR="00C5501E">
        <w:rPr>
          <w:szCs w:val="24"/>
        </w:rPr>
        <w:instrText xml:space="preserve"> ADDIN EN.CITE.DATA </w:instrText>
      </w:r>
      <w:r w:rsidR="00C5501E">
        <w:rPr>
          <w:szCs w:val="24"/>
        </w:rPr>
      </w:r>
      <w:r w:rsidR="00C5501E">
        <w:rPr>
          <w:szCs w:val="24"/>
        </w:rPr>
        <w:fldChar w:fldCharType="end"/>
      </w:r>
      <w:r w:rsidR="00C5501E">
        <w:rPr>
          <w:szCs w:val="24"/>
        </w:rPr>
      </w:r>
      <w:r w:rsidR="00C5501E">
        <w:rPr>
          <w:szCs w:val="24"/>
        </w:rPr>
        <w:fldChar w:fldCharType="separate"/>
      </w:r>
      <w:r w:rsidR="00C5501E">
        <w:rPr>
          <w:noProof/>
          <w:szCs w:val="24"/>
        </w:rPr>
        <w:t>(Heinz et al. 2012; Nakjang et al. 2013)</w:t>
      </w:r>
      <w:r w:rsidR="00C5501E">
        <w:rPr>
          <w:szCs w:val="24"/>
        </w:rPr>
        <w:fldChar w:fldCharType="end"/>
      </w:r>
      <w:r w:rsidR="0003192E">
        <w:rPr>
          <w:szCs w:val="24"/>
        </w:rPr>
        <w:t>.</w:t>
      </w:r>
      <w:r w:rsidR="004454D4">
        <w:rPr>
          <w:szCs w:val="24"/>
        </w:rPr>
        <w:t xml:space="preserve"> Research has been mainly hindered by two aspects: First, their lifestyle as an obligate intracellular parasite is a substantial obstacle </w:t>
      </w:r>
      <w:r w:rsidR="005449F4">
        <w:rPr>
          <w:szCs w:val="24"/>
        </w:rPr>
        <w:t>to any experimental access</w:t>
      </w:r>
      <w:r w:rsidR="00E52F57">
        <w:rPr>
          <w:szCs w:val="24"/>
        </w:rPr>
        <w:t xml:space="preserve">, the purified samples can contain only the microsporidian spores </w:t>
      </w:r>
      <w:r w:rsidR="00E52F57">
        <w:rPr>
          <w:szCs w:val="24"/>
        </w:rPr>
        <w:fldChar w:fldCharType="begin"/>
      </w:r>
      <w:r w:rsidR="00E52F57">
        <w:rPr>
          <w:szCs w:val="24"/>
        </w:rPr>
        <w:instrText xml:space="preserve"> ADDIN EN.CITE &lt;EndNote&gt;&lt;Cite&gt;&lt;Author&gt;Méténier&lt;/Author&gt;&lt;Year&gt;2001&lt;/Year&gt;&lt;RecNum&gt;244&lt;/RecNum&gt;&lt;DisplayText&gt;(Méténier and Vivarès 2001)&lt;/DisplayText&gt;&lt;record&gt;&lt;rec-number&gt;244&lt;/rec-number&gt;&lt;foreign-keys&gt;&lt;key app="EN" db-id="zvzepeve9vwad9e0r2nxazrm0x0w25x9w9er" timestamp="1522917510"&gt;244&lt;/key&gt;&lt;/foreign-keys&gt;&lt;ref-type name="Journal Article"&gt;17&lt;/ref-type&gt;&lt;contributors&gt;&lt;authors&gt;&lt;author&gt;Méténier, Guy&lt;/author&gt;&lt;author&gt;Vivarès, Christian P.&lt;/author&gt;&lt;/authors&gt;&lt;/contributors&gt;&lt;titles&gt;&lt;title&gt;Molecular characteristics and physiology of microsporidia&lt;/title&gt;&lt;secondary-title&gt;Microbes and Infection&lt;/secondary-title&gt;&lt;/titles&gt;&lt;periodical&gt;&lt;full-title&gt;Microbes and Infection&lt;/full-title&gt;&lt;/periodical&gt;&lt;pages&gt;407-415&lt;/pages&gt;&lt;volume&gt;3&lt;/volume&gt;&lt;keywords&gt;&lt;keyword&gt;Microsporidia&lt;/keyword&gt;&lt;keyword&gt;Genome&lt;/keyword&gt;&lt;keyword&gt;Biochemistry&lt;/keyword&gt;&lt;keyword&gt;Gene&lt;/keyword&gt;&lt;keyword&gt;Metabolism&lt;/keyword&gt;&lt;keyword&gt;Variability&lt;/keyword&gt;&lt;/keywords&gt;&lt;dates&gt;&lt;year&gt;2001&lt;/year&gt;&lt;pub-dates&gt;&lt;date&gt;2001&lt;/date&gt;&lt;/pub-dates&gt;&lt;/dates&gt;&lt;urls&gt;&lt;/urls&gt;&lt;electronic-resource-num&gt;10.1016/S1286-4579(01)01398-3&lt;/electronic-resource-num&gt;&lt;/record&gt;&lt;/Cite&gt;&lt;/EndNote&gt;</w:instrText>
      </w:r>
      <w:r w:rsidR="00E52F57">
        <w:rPr>
          <w:szCs w:val="24"/>
        </w:rPr>
        <w:fldChar w:fldCharType="separate"/>
      </w:r>
      <w:r w:rsidR="00E52F57">
        <w:rPr>
          <w:noProof/>
          <w:szCs w:val="24"/>
        </w:rPr>
        <w:t>(Méténier and Vivarès 2001)</w:t>
      </w:r>
      <w:r w:rsidR="00E52F57">
        <w:rPr>
          <w:szCs w:val="24"/>
        </w:rPr>
        <w:fldChar w:fldCharType="end"/>
      </w:r>
      <w:r w:rsidR="005449F4">
        <w:rPr>
          <w:szCs w:val="24"/>
        </w:rPr>
        <w:t xml:space="preserve">. </w:t>
      </w:r>
      <w:r w:rsidR="00E52F57">
        <w:rPr>
          <w:szCs w:val="24"/>
        </w:rPr>
        <w:t xml:space="preserve">Nevertheless, the physiology of the sporal stage is thought to be different from the developmental stages inside the host cell </w:t>
      </w:r>
      <w:r w:rsidR="00E52F57">
        <w:rPr>
          <w:szCs w:val="24"/>
        </w:rPr>
        <w:fldChar w:fldCharType="begin"/>
      </w:r>
      <w:r w:rsidR="00E52F57">
        <w:rPr>
          <w:szCs w:val="24"/>
        </w:rPr>
        <w:instrText xml:space="preserve"> ADDIN EN.CITE &lt;EndNote&gt;&lt;Cite&gt;&lt;Author&gt;Dolgikh&lt;/Author&gt;&lt;Year&gt;1997&lt;/Year&gt;&lt;RecNum&gt;184&lt;/RecNum&gt;&lt;DisplayText&gt;(Dolgikh, Sokolova, and Issi 1997)&lt;/DisplayText&gt;&lt;record&gt;&lt;rec-number&gt;184&lt;/rec-number&gt;&lt;foreign-keys&gt;&lt;key app="EN" db-id="zvzepeve9vwad9e0r2nxazrm0x0w25x9w9er" timestamp="1522917510"&gt;184&lt;/key&gt;&lt;/foreign-keys&gt;&lt;ref-type name="Journal Article"&gt;17&lt;/ref-type&gt;&lt;contributors&gt;&lt;authors&gt;&lt;author&gt;Dolgikh, Viacheslav V.&lt;/author&gt;&lt;author&gt;Sokolova, Julia J.&lt;/author&gt;&lt;author&gt;Issi, Irma V.&lt;/author&gt;&lt;/authors&gt;&lt;/contributors&gt;&lt;titles&gt;&lt;title&gt;Activities of enzymes of carbohydrate and energy metabolism of the spores of the microsporidian, Nosema grylli&lt;/title&gt;&lt;secondary-title&gt;Journal of Eukaryotic Microbiology&lt;/secondary-title&gt;&lt;/titles&gt;&lt;periodical&gt;&lt;full-title&gt;Journal of Eukaryotic Microbiology&lt;/full-title&gt;&lt;/periodical&gt;&lt;pages&gt;246-249&lt;/pages&gt;&lt;volume&gt;44&lt;/volume&gt;&lt;keywords&gt;&lt;keyword&gt;Enzymes&lt;/keyword&gt;&lt;keyword&gt;Microsporidia&lt;/keyword&gt;&lt;keyword&gt;Spores&lt;/keyword&gt;&lt;/keywords&gt;&lt;dates&gt;&lt;year&gt;1997&lt;/year&gt;&lt;pub-dates&gt;&lt;date&gt;1997&lt;/date&gt;&lt;/pub-dates&gt;&lt;/dates&gt;&lt;isbn&gt;1066-5234 (Print)&lt;/isbn&gt;&lt;urls&gt;&lt;/urls&gt;&lt;electronic-resource-num&gt;10.1111/j.1550-7408.1997.tb05707.x&lt;/electronic-resource-num&gt;&lt;/record&gt;&lt;/Cite&gt;&lt;/EndNote&gt;</w:instrText>
      </w:r>
      <w:r w:rsidR="00E52F57">
        <w:rPr>
          <w:szCs w:val="24"/>
        </w:rPr>
        <w:fldChar w:fldCharType="separate"/>
      </w:r>
      <w:r w:rsidR="00E52F57">
        <w:rPr>
          <w:noProof/>
          <w:szCs w:val="24"/>
        </w:rPr>
        <w:t>(Dolgikh, Sokolova, and Issi 1997)</w:t>
      </w:r>
      <w:r w:rsidR="00E52F57">
        <w:rPr>
          <w:szCs w:val="24"/>
        </w:rPr>
        <w:fldChar w:fldCharType="end"/>
      </w:r>
      <w:r w:rsidR="00E52F57">
        <w:rPr>
          <w:szCs w:val="24"/>
        </w:rPr>
        <w:t xml:space="preserve">. </w:t>
      </w:r>
      <w:r w:rsidR="005449F4">
        <w:rPr>
          <w:szCs w:val="24"/>
        </w:rPr>
        <w:t xml:space="preserve">This has, so far, prevented the establishment of a microsporidian model system. At the same time, </w:t>
      </w:r>
      <w:r w:rsidR="004454D4">
        <w:rPr>
          <w:szCs w:val="24"/>
        </w:rPr>
        <w:t xml:space="preserve">the tremendous evolutionary rates of microsporidian </w:t>
      </w:r>
      <w:r w:rsidR="005449F4">
        <w:rPr>
          <w:szCs w:val="24"/>
        </w:rPr>
        <w:t>proteins</w:t>
      </w:r>
      <w:r w:rsidR="004454D4">
        <w:rPr>
          <w:szCs w:val="24"/>
        </w:rPr>
        <w:t>, which are among the highest in the eukaryotic domain</w:t>
      </w:r>
      <w:r w:rsidR="009809AC">
        <w:rPr>
          <w:szCs w:val="24"/>
        </w:rPr>
        <w:t xml:space="preserve"> </w:t>
      </w:r>
      <w:r w:rsidR="009809AC">
        <w:rPr>
          <w:szCs w:val="24"/>
        </w:rPr>
        <w:fldChar w:fldCharType="begin"/>
      </w:r>
      <w:r w:rsidR="009809AC">
        <w:rPr>
          <w:szCs w:val="24"/>
        </w:rPr>
        <w:instrText xml:space="preserve"> ADDIN EN.CITE &lt;EndNote&gt;&lt;Cite&gt;&lt;Author&gt;Slamovits&lt;/Author&gt;&lt;Year&gt;2004&lt;/Year&gt;&lt;RecNum&gt;385&lt;/RecNum&gt;&lt;DisplayText&gt;(Slamovits et al. 2004)&lt;/DisplayText&gt;&lt;record&gt;&lt;rec-number&gt;385&lt;/rec-number&gt;&lt;foreign-keys&gt;&lt;key app="EN" db-id="zvzepeve9vwad9e0r2nxazrm0x0w25x9w9er" timestamp="1523969881"&gt;385&lt;/key&gt;&lt;/foreign-keys&gt;&lt;ref-type name="Journal Article"&gt;17&lt;/ref-type&gt;&lt;contributors&gt;&lt;authors&gt;&lt;author&gt;Slamovits, Claudio H&lt;/author&gt;&lt;author&gt;Fast, Naomi M&lt;/author&gt;&lt;author&gt;Law, Joyce S&lt;/author&gt;&lt;author&gt;Keeling, Patrick J&lt;/author&gt;&lt;/authors&gt;&lt;/contributors&gt;&lt;titles&gt;&lt;title&gt;Genome Compaction and Stability in Microsporidian Intracellular Parasites&lt;/title&gt;&lt;secondary-title&gt;Current Biology&lt;/secondary-title&gt;&lt;/titles&gt;&lt;periodical&gt;&lt;full-title&gt;Current Biology&lt;/full-title&gt;&lt;/periodical&gt;&lt;pages&gt;891-896&lt;/pages&gt;&lt;volume&gt;14&lt;/volume&gt;&lt;dates&gt;&lt;year&gt;2004&lt;/year&gt;&lt;pub-dates&gt;&lt;date&gt;05/2004&lt;/date&gt;&lt;/pub-dates&gt;&lt;/dates&gt;&lt;isbn&gt;09609822&lt;/isbn&gt;&lt;urls&gt;&lt;/urls&gt;&lt;electronic-resource-num&gt;10.1016/j.cub.2004.04.041&lt;/electronic-resource-num&gt;&lt;remote-database-name&gt;CrossRef&lt;/remote-database-name&gt;&lt;language&gt;en&lt;/language&gt;&lt;access-date&gt;2018-04-17 12:57:19&lt;/access-date&gt;&lt;/record&gt;&lt;/Cite&gt;&lt;/EndNote&gt;</w:instrText>
      </w:r>
      <w:r w:rsidR="009809AC">
        <w:rPr>
          <w:szCs w:val="24"/>
        </w:rPr>
        <w:fldChar w:fldCharType="separate"/>
      </w:r>
      <w:r w:rsidR="009809AC">
        <w:rPr>
          <w:noProof/>
          <w:szCs w:val="24"/>
        </w:rPr>
        <w:t>(Slamovits et al. 2004)</w:t>
      </w:r>
      <w:r w:rsidR="009809AC">
        <w:rPr>
          <w:szCs w:val="24"/>
        </w:rPr>
        <w:fldChar w:fldCharType="end"/>
      </w:r>
      <w:r w:rsidR="004454D4">
        <w:rPr>
          <w:szCs w:val="24"/>
        </w:rPr>
        <w:t xml:space="preserve">, renders the </w:t>
      </w:r>
      <w:r w:rsidR="005449F4">
        <w:rPr>
          <w:szCs w:val="24"/>
        </w:rPr>
        <w:t>inference</w:t>
      </w:r>
      <w:r w:rsidR="004454D4">
        <w:rPr>
          <w:szCs w:val="24"/>
        </w:rPr>
        <w:t xml:space="preserve"> of homology relationships to</w:t>
      </w:r>
      <w:r w:rsidR="005449F4">
        <w:rPr>
          <w:szCs w:val="24"/>
        </w:rPr>
        <w:t xml:space="preserve"> experimentally characterized </w:t>
      </w:r>
      <w:r w:rsidR="004454D4">
        <w:rPr>
          <w:szCs w:val="24"/>
        </w:rPr>
        <w:t xml:space="preserve">proteins in </w:t>
      </w:r>
      <w:r w:rsidR="005449F4">
        <w:rPr>
          <w:szCs w:val="24"/>
        </w:rPr>
        <w:t xml:space="preserve">other </w:t>
      </w:r>
      <w:r w:rsidR="004454D4">
        <w:rPr>
          <w:szCs w:val="24"/>
        </w:rPr>
        <w:lastRenderedPageBreak/>
        <w:t xml:space="preserve">model organism hard. As a consequence, any </w:t>
      </w:r>
      <w:r w:rsidR="004454D4">
        <w:rPr>
          <w:i/>
          <w:szCs w:val="24"/>
        </w:rPr>
        <w:t xml:space="preserve">in silico </w:t>
      </w:r>
      <w:r w:rsidR="004454D4">
        <w:rPr>
          <w:szCs w:val="24"/>
        </w:rPr>
        <w:t xml:space="preserve">functional annotation transfer to microsporidian proteins </w:t>
      </w:r>
      <w:r w:rsidR="005449F4">
        <w:rPr>
          <w:szCs w:val="24"/>
        </w:rPr>
        <w:t>suffers from a substantial lack of sensitivity</w:t>
      </w:r>
      <w:r w:rsidR="003D01AA">
        <w:rPr>
          <w:szCs w:val="24"/>
        </w:rPr>
        <w:t>.</w:t>
      </w:r>
      <w:r w:rsidR="009165C2">
        <w:rPr>
          <w:szCs w:val="24"/>
        </w:rPr>
        <w:t xml:space="preserve"> </w:t>
      </w:r>
      <w:r w:rsidR="00545A74">
        <w:rPr>
          <w:szCs w:val="24"/>
        </w:rPr>
        <w:t>The investigation of the microsporidia ancestor and n</w:t>
      </w:r>
      <w:r w:rsidR="009165C2">
        <w:rPr>
          <w:szCs w:val="24"/>
        </w:rPr>
        <w:t xml:space="preserve">ovel approaches for a better functional annotating in term of accuracy and sensitivity could </w:t>
      </w:r>
      <w:r w:rsidR="00437830">
        <w:rPr>
          <w:szCs w:val="24"/>
        </w:rPr>
        <w:t>give more insight</w:t>
      </w:r>
      <w:r w:rsidR="00ED717F">
        <w:rPr>
          <w:szCs w:val="24"/>
        </w:rPr>
        <w:t>s</w:t>
      </w:r>
      <w:r w:rsidR="00437830">
        <w:rPr>
          <w:szCs w:val="24"/>
        </w:rPr>
        <w:t xml:space="preserve"> about the </w:t>
      </w:r>
      <w:r w:rsidR="00F51BEB">
        <w:rPr>
          <w:szCs w:val="24"/>
        </w:rPr>
        <w:t>parasitic lifestyle</w:t>
      </w:r>
      <w:r w:rsidR="00545A74">
        <w:rPr>
          <w:szCs w:val="24"/>
        </w:rPr>
        <w:t xml:space="preserve"> as well as the metabolic system </w:t>
      </w:r>
      <w:r w:rsidR="00DF0D0E">
        <w:rPr>
          <w:szCs w:val="24"/>
        </w:rPr>
        <w:t xml:space="preserve">of </w:t>
      </w:r>
      <w:r w:rsidR="00ED717F">
        <w:rPr>
          <w:szCs w:val="24"/>
        </w:rPr>
        <w:t xml:space="preserve">the </w:t>
      </w:r>
      <w:r w:rsidR="00DF0D0E">
        <w:rPr>
          <w:szCs w:val="24"/>
        </w:rPr>
        <w:t>microsporidia</w:t>
      </w:r>
      <w:r w:rsidR="005A3A57">
        <w:rPr>
          <w:szCs w:val="24"/>
        </w:rPr>
        <w:t>,</w:t>
      </w:r>
      <w:r w:rsidR="00DF0D0E">
        <w:rPr>
          <w:szCs w:val="24"/>
        </w:rPr>
        <w:t xml:space="preserve"> and can therefore </w:t>
      </w:r>
      <w:r w:rsidR="005A71B1">
        <w:rPr>
          <w:szCs w:val="24"/>
        </w:rPr>
        <w:t xml:space="preserve">provide a better </w:t>
      </w:r>
      <w:r w:rsidR="000D459B">
        <w:rPr>
          <w:szCs w:val="24"/>
        </w:rPr>
        <w:t xml:space="preserve">knowledge </w:t>
      </w:r>
      <w:r w:rsidR="002932C4">
        <w:rPr>
          <w:szCs w:val="24"/>
        </w:rPr>
        <w:t>for developing</w:t>
      </w:r>
      <w:r w:rsidR="00A15536">
        <w:rPr>
          <w:szCs w:val="24"/>
        </w:rPr>
        <w:t xml:space="preserve"> effective</w:t>
      </w:r>
      <w:r w:rsidR="002932C4">
        <w:rPr>
          <w:szCs w:val="24"/>
        </w:rPr>
        <w:t xml:space="preserve"> treatment methods against this emergent </w:t>
      </w:r>
      <w:r w:rsidR="002F4385">
        <w:rPr>
          <w:szCs w:val="24"/>
        </w:rPr>
        <w:t>pathogen</w:t>
      </w:r>
      <w:r w:rsidR="00545A74">
        <w:rPr>
          <w:szCs w:val="24"/>
        </w:rPr>
        <w:t>.</w:t>
      </w:r>
    </w:p>
    <w:p w14:paraId="78780C74" w14:textId="77777777" w:rsidR="00F75D21" w:rsidRPr="00606C6E" w:rsidRDefault="00F75D21" w:rsidP="00324278">
      <w:pPr>
        <w:spacing w:after="0" w:line="360" w:lineRule="auto"/>
        <w:jc w:val="both"/>
        <w:rPr>
          <w:color w:val="FF0000"/>
          <w:szCs w:val="24"/>
        </w:rPr>
      </w:pPr>
    </w:p>
    <w:p w14:paraId="6302161E" w14:textId="5B60E8F9" w:rsidR="00632E10" w:rsidRDefault="00CA6B2F" w:rsidP="00F73171">
      <w:pPr>
        <w:spacing w:after="0" w:line="360" w:lineRule="auto"/>
        <w:jc w:val="both"/>
        <w:rPr>
          <w:szCs w:val="24"/>
        </w:rPr>
      </w:pPr>
      <w:r w:rsidRPr="00A17841">
        <w:t>To put any evolutionary analysis on microsporidia on a solid basis, we first pursued a phylogenomics approach to establish a robust phylogeny of microsporidia and their placement in the eukaryotic tree of life. In chapter 2</w:t>
      </w:r>
      <w:r w:rsidR="009C4486">
        <w:t>,</w:t>
      </w:r>
      <w:r w:rsidR="009C4486" w:rsidRPr="009C4486">
        <w:rPr>
          <w:szCs w:val="24"/>
        </w:rPr>
        <w:t xml:space="preserve"> </w:t>
      </w:r>
      <w:r w:rsidR="009C4486">
        <w:rPr>
          <w:szCs w:val="24"/>
        </w:rPr>
        <w:t>"</w:t>
      </w:r>
      <w:r w:rsidR="009C4486" w:rsidRPr="00AF4EC3">
        <w:rPr>
          <w:szCs w:val="24"/>
        </w:rPr>
        <w:t xml:space="preserve"> </w:t>
      </w:r>
      <w:r w:rsidR="009C4486" w:rsidRPr="00076E91">
        <w:rPr>
          <w:szCs w:val="24"/>
        </w:rPr>
        <w:t xml:space="preserve">The estimation of the microsporidian </w:t>
      </w:r>
      <w:r w:rsidR="009C4486">
        <w:rPr>
          <w:szCs w:val="24"/>
        </w:rPr>
        <w:t>last common ancestor</w:t>
      </w:r>
      <w:r w:rsidR="009C4486" w:rsidRPr="00076E91">
        <w:rPr>
          <w:szCs w:val="24"/>
        </w:rPr>
        <w:t xml:space="preserve"> protein set</w:t>
      </w:r>
      <w:r w:rsidR="009C4486">
        <w:rPr>
          <w:szCs w:val="24"/>
        </w:rPr>
        <w:t xml:space="preserve"> ",</w:t>
      </w:r>
      <w:r w:rsidRPr="00A17841">
        <w:t xml:space="preserve"> we traced the evolution of proteins within the microsporidian lineage and inferred the gene set of the last common ancestor</w:t>
      </w:r>
      <w:r w:rsidR="009C4486">
        <w:t xml:space="preserve"> (LCA)</w:t>
      </w:r>
      <w:r w:rsidRPr="00A17841">
        <w:t xml:space="preserve"> of the contemporary microsporidia.</w:t>
      </w:r>
      <w:r w:rsidR="00CD23A9">
        <w:rPr>
          <w:szCs w:val="24"/>
        </w:rPr>
        <w:t xml:space="preserve"> </w:t>
      </w:r>
      <w:commentRangeStart w:id="28"/>
      <w:r w:rsidR="00C51711">
        <w:rPr>
          <w:szCs w:val="24"/>
        </w:rPr>
        <w:t xml:space="preserve">In order to </w:t>
      </w:r>
      <w:r w:rsidR="008F66EC">
        <w:rPr>
          <w:szCs w:val="24"/>
        </w:rPr>
        <w:t>analyze the phylogenetic distribution of the microsporidia</w:t>
      </w:r>
      <w:r w:rsidR="00620C5D">
        <w:rPr>
          <w:szCs w:val="24"/>
        </w:rPr>
        <w:t>n</w:t>
      </w:r>
      <w:r w:rsidR="008F66EC">
        <w:rPr>
          <w:szCs w:val="24"/>
        </w:rPr>
        <w:t xml:space="preserve"> LCA proteins</w:t>
      </w:r>
      <w:r w:rsidR="008C3886">
        <w:rPr>
          <w:szCs w:val="24"/>
        </w:rPr>
        <w:t xml:space="preserve"> in a</w:t>
      </w:r>
      <w:r w:rsidR="00CB20EA">
        <w:rPr>
          <w:szCs w:val="24"/>
        </w:rPr>
        <w:t>n</w:t>
      </w:r>
      <w:r w:rsidR="0057472F">
        <w:rPr>
          <w:szCs w:val="24"/>
        </w:rPr>
        <w:t xml:space="preserve"> effective</w:t>
      </w:r>
      <w:r w:rsidR="008C3886">
        <w:rPr>
          <w:szCs w:val="24"/>
        </w:rPr>
        <w:t xml:space="preserve"> and informative manner</w:t>
      </w:r>
      <w:r w:rsidR="008F66EC">
        <w:rPr>
          <w:szCs w:val="24"/>
        </w:rPr>
        <w:t>,</w:t>
      </w:r>
      <w:r w:rsidR="00C51711">
        <w:rPr>
          <w:szCs w:val="24"/>
        </w:rPr>
        <w:t xml:space="preserve"> </w:t>
      </w:r>
      <w:r w:rsidR="008F66EC">
        <w:rPr>
          <w:szCs w:val="24"/>
        </w:rPr>
        <w:t>we</w:t>
      </w:r>
      <w:r w:rsidR="00C51711">
        <w:rPr>
          <w:szCs w:val="24"/>
        </w:rPr>
        <w:t xml:space="preserve"> </w:t>
      </w:r>
      <w:r w:rsidR="00CF4581">
        <w:rPr>
          <w:szCs w:val="24"/>
        </w:rPr>
        <w:t>created</w:t>
      </w:r>
      <w:r w:rsidR="00B93FFF">
        <w:rPr>
          <w:szCs w:val="24"/>
        </w:rPr>
        <w:t xml:space="preserve"> a</w:t>
      </w:r>
      <w:r w:rsidR="00C51711">
        <w:rPr>
          <w:szCs w:val="24"/>
        </w:rPr>
        <w:t xml:space="preserve"> phylogenetic visualization and analysis tool name</w:t>
      </w:r>
      <w:r w:rsidR="008F66EC">
        <w:rPr>
          <w:szCs w:val="24"/>
        </w:rPr>
        <w:t>d</w:t>
      </w:r>
      <w:r w:rsidR="00C51711">
        <w:rPr>
          <w:szCs w:val="24"/>
        </w:rPr>
        <w:t xml:space="preserve"> PhyloProfile</w:t>
      </w:r>
      <w:r w:rsidR="008F66EC">
        <w:rPr>
          <w:szCs w:val="24"/>
        </w:rPr>
        <w:t>,</w:t>
      </w:r>
      <w:r w:rsidR="00C51711">
        <w:rPr>
          <w:szCs w:val="24"/>
        </w:rPr>
        <w:t xml:space="preserve"> which is </w:t>
      </w:r>
      <w:r w:rsidR="008F66EC">
        <w:rPr>
          <w:szCs w:val="24"/>
        </w:rPr>
        <w:t>introduced i</w:t>
      </w:r>
      <w:r w:rsidR="00E47943">
        <w:rPr>
          <w:szCs w:val="24"/>
        </w:rPr>
        <w:t>n Chapter 3, "PhyloProfile: an interactive visualization tool for exploring complex phylogenetic profile</w:t>
      </w:r>
      <w:r w:rsidR="00FA093A">
        <w:rPr>
          <w:szCs w:val="24"/>
        </w:rPr>
        <w:t>s</w:t>
      </w:r>
      <w:commentRangeEnd w:id="28"/>
      <w:r w:rsidR="0033702A">
        <w:rPr>
          <w:rStyle w:val="CommentReference"/>
        </w:rPr>
        <w:commentReference w:id="28"/>
      </w:r>
      <w:r w:rsidR="00E47943">
        <w:rPr>
          <w:szCs w:val="24"/>
        </w:rPr>
        <w:t>"</w:t>
      </w:r>
      <w:r w:rsidR="008F66EC">
        <w:rPr>
          <w:szCs w:val="24"/>
        </w:rPr>
        <w:t xml:space="preserve">. </w:t>
      </w:r>
      <w:commentRangeStart w:id="29"/>
      <w:r w:rsidR="00B21B1B">
        <w:rPr>
          <w:szCs w:val="24"/>
        </w:rPr>
        <w:t>In Chapter 4, "</w:t>
      </w:r>
      <w:r w:rsidR="00620C5D">
        <w:rPr>
          <w:szCs w:val="24"/>
        </w:rPr>
        <w:t xml:space="preserve">Distribution analysis of microsporidian LCA proteins", we applied </w:t>
      </w:r>
      <w:r w:rsidR="0050208A">
        <w:rPr>
          <w:szCs w:val="24"/>
        </w:rPr>
        <w:t xml:space="preserve">PhyloProfile to </w:t>
      </w:r>
      <w:r w:rsidR="001431A9">
        <w:rPr>
          <w:szCs w:val="24"/>
        </w:rPr>
        <w:t>the protein se</w:t>
      </w:r>
      <w:r w:rsidR="008335A2">
        <w:rPr>
          <w:szCs w:val="24"/>
        </w:rPr>
        <w:t>t of the</w:t>
      </w:r>
      <w:r w:rsidR="00225E7D">
        <w:rPr>
          <w:szCs w:val="24"/>
        </w:rPr>
        <w:t xml:space="preserve"> microsporidian LCA </w:t>
      </w:r>
      <w:commentRangeStart w:id="30"/>
      <w:r w:rsidR="003D4FD2">
        <w:rPr>
          <w:szCs w:val="24"/>
        </w:rPr>
        <w:t xml:space="preserve">to </w:t>
      </w:r>
      <w:r w:rsidR="00764E1B">
        <w:rPr>
          <w:szCs w:val="24"/>
        </w:rPr>
        <w:t>measure the evolutionary ages of those sequences</w:t>
      </w:r>
      <w:r w:rsidR="001F41F5">
        <w:rPr>
          <w:szCs w:val="24"/>
        </w:rPr>
        <w:t>, as well as to investigate the microsporidian genes that are shared with other species, especially the essential genes that should be retained in all organisms</w:t>
      </w:r>
      <w:r w:rsidR="00A4694C">
        <w:rPr>
          <w:szCs w:val="24"/>
        </w:rPr>
        <w:t>.</w:t>
      </w:r>
      <w:r w:rsidR="00B92546">
        <w:rPr>
          <w:szCs w:val="24"/>
        </w:rPr>
        <w:t xml:space="preserve"> </w:t>
      </w:r>
      <w:commentRangeEnd w:id="30"/>
      <w:r w:rsidR="0033702A">
        <w:rPr>
          <w:rStyle w:val="CommentReference"/>
        </w:rPr>
        <w:commentReference w:id="30"/>
      </w:r>
      <w:commentRangeEnd w:id="29"/>
      <w:r w:rsidR="00CF13C3">
        <w:rPr>
          <w:rStyle w:val="CommentReference"/>
        </w:rPr>
        <w:commentReference w:id="29"/>
      </w:r>
      <w:r w:rsidR="00B92546">
        <w:rPr>
          <w:szCs w:val="24"/>
        </w:rPr>
        <w:t xml:space="preserve">Recognized the influence of the orthology </w:t>
      </w:r>
      <w:r w:rsidR="00B92962">
        <w:rPr>
          <w:szCs w:val="24"/>
        </w:rPr>
        <w:t>assignment</w:t>
      </w:r>
      <w:r w:rsidR="00B92546">
        <w:rPr>
          <w:szCs w:val="24"/>
        </w:rPr>
        <w:t xml:space="preserve"> to the</w:t>
      </w:r>
      <w:r w:rsidR="00A238A1">
        <w:rPr>
          <w:szCs w:val="24"/>
        </w:rPr>
        <w:t xml:space="preserve"> protein</w:t>
      </w:r>
      <w:r w:rsidR="00B92546">
        <w:rPr>
          <w:szCs w:val="24"/>
        </w:rPr>
        <w:t xml:space="preserve"> functional annotation, </w:t>
      </w:r>
      <w:r w:rsidR="00CF4581">
        <w:rPr>
          <w:szCs w:val="24"/>
        </w:rPr>
        <w:t>we developed a</w:t>
      </w:r>
      <w:r w:rsidR="00B92546">
        <w:rPr>
          <w:szCs w:val="24"/>
        </w:rPr>
        <w:t xml:space="preserve"> novel </w:t>
      </w:r>
      <w:r w:rsidR="003E166E">
        <w:rPr>
          <w:szCs w:val="24"/>
        </w:rPr>
        <w:t>functional</w:t>
      </w:r>
      <w:r w:rsidR="00B92546">
        <w:rPr>
          <w:szCs w:val="24"/>
        </w:rPr>
        <w:t xml:space="preserve"> </w:t>
      </w:r>
      <w:r w:rsidR="003E166E">
        <w:rPr>
          <w:szCs w:val="24"/>
        </w:rPr>
        <w:t>annotation</w:t>
      </w:r>
      <w:r w:rsidR="00B92546">
        <w:rPr>
          <w:szCs w:val="24"/>
        </w:rPr>
        <w:t xml:space="preserve"> approach HamFAS, which </w:t>
      </w:r>
      <w:r w:rsidR="003E166E">
        <w:rPr>
          <w:szCs w:val="24"/>
        </w:rPr>
        <w:t xml:space="preserve">utilize both evolutionary relationship and domain </w:t>
      </w:r>
      <w:r w:rsidR="008D0692">
        <w:rPr>
          <w:szCs w:val="24"/>
        </w:rPr>
        <w:t xml:space="preserve">similarity </w:t>
      </w:r>
      <w:r w:rsidR="003E166E">
        <w:rPr>
          <w:szCs w:val="24"/>
        </w:rPr>
        <w:t xml:space="preserve">information to transfer </w:t>
      </w:r>
      <w:r w:rsidR="004115B6">
        <w:rPr>
          <w:szCs w:val="24"/>
        </w:rPr>
        <w:t xml:space="preserve">functional </w:t>
      </w:r>
      <w:r w:rsidR="003E166E">
        <w:rPr>
          <w:szCs w:val="24"/>
        </w:rPr>
        <w:t>annotations</w:t>
      </w:r>
      <w:r w:rsidR="004115B6">
        <w:rPr>
          <w:szCs w:val="24"/>
        </w:rPr>
        <w:t xml:space="preserve"> from one protein to another</w:t>
      </w:r>
      <w:r w:rsidR="003F390E">
        <w:rPr>
          <w:szCs w:val="24"/>
        </w:rPr>
        <w:t xml:space="preserve">. This approach is described in </w:t>
      </w:r>
      <w:r w:rsidR="003F390E">
        <w:rPr>
          <w:szCs w:val="24"/>
        </w:rPr>
        <w:lastRenderedPageBreak/>
        <w:t>Chapter 5, "</w:t>
      </w:r>
      <w:r w:rsidR="00334552" w:rsidRPr="00334552">
        <w:t xml:space="preserve"> </w:t>
      </w:r>
      <w:r w:rsidR="00334552" w:rsidRPr="00334552">
        <w:rPr>
          <w:szCs w:val="24"/>
        </w:rPr>
        <w:t xml:space="preserve">HamFAS: a novel functional annotation approach based on feature-aware orthology inference </w:t>
      </w:r>
      <w:r w:rsidR="003F390E">
        <w:rPr>
          <w:szCs w:val="24"/>
        </w:rPr>
        <w:t>"</w:t>
      </w:r>
      <w:r w:rsidR="00B92546">
        <w:rPr>
          <w:szCs w:val="24"/>
        </w:rPr>
        <w:t xml:space="preserve">. </w:t>
      </w:r>
      <w:r w:rsidR="00334552">
        <w:rPr>
          <w:szCs w:val="24"/>
        </w:rPr>
        <w:t xml:space="preserve">In </w:t>
      </w:r>
      <w:r w:rsidR="00437E33">
        <w:rPr>
          <w:szCs w:val="24"/>
        </w:rPr>
        <w:t>C</w:t>
      </w:r>
      <w:r w:rsidR="00BD50E6">
        <w:rPr>
          <w:szCs w:val="24"/>
        </w:rPr>
        <w:t>hapter</w:t>
      </w:r>
      <w:r w:rsidR="00437E33">
        <w:rPr>
          <w:szCs w:val="24"/>
        </w:rPr>
        <w:t xml:space="preserve"> 6</w:t>
      </w:r>
      <w:r w:rsidR="00BD50E6">
        <w:rPr>
          <w:szCs w:val="24"/>
        </w:rPr>
        <w:t>, "</w:t>
      </w:r>
      <w:r w:rsidR="003E19DD" w:rsidRPr="003E19DD">
        <w:rPr>
          <w:szCs w:val="24"/>
        </w:rPr>
        <w:t xml:space="preserve"> </w:t>
      </w:r>
      <w:r w:rsidR="003E19DD" w:rsidRPr="00076E91">
        <w:rPr>
          <w:szCs w:val="24"/>
        </w:rPr>
        <w:t xml:space="preserve">Metabolic pathway analysis of </w:t>
      </w:r>
      <w:r w:rsidR="003E19DD">
        <w:rPr>
          <w:szCs w:val="24"/>
        </w:rPr>
        <w:t xml:space="preserve">the </w:t>
      </w:r>
      <w:r w:rsidR="003E19DD" w:rsidRPr="00076E91">
        <w:rPr>
          <w:szCs w:val="24"/>
        </w:rPr>
        <w:t>microsporidian LCA proteins</w:t>
      </w:r>
      <w:r w:rsidR="00BD50E6">
        <w:rPr>
          <w:szCs w:val="24"/>
        </w:rPr>
        <w:t>"</w:t>
      </w:r>
      <w:r w:rsidR="00AC4A66">
        <w:rPr>
          <w:szCs w:val="24"/>
        </w:rPr>
        <w:t xml:space="preserve">, </w:t>
      </w:r>
      <w:r w:rsidR="00334552">
        <w:rPr>
          <w:szCs w:val="24"/>
        </w:rPr>
        <w:t>we applied HamFAS</w:t>
      </w:r>
      <w:r w:rsidR="00E662B3">
        <w:rPr>
          <w:szCs w:val="24"/>
        </w:rPr>
        <w:t xml:space="preserve"> </w:t>
      </w:r>
      <w:r w:rsidR="008A70C6">
        <w:rPr>
          <w:szCs w:val="24"/>
        </w:rPr>
        <w:t xml:space="preserve">to assign </w:t>
      </w:r>
      <w:r w:rsidR="0007693E">
        <w:rPr>
          <w:szCs w:val="24"/>
        </w:rPr>
        <w:t xml:space="preserve">the </w:t>
      </w:r>
      <w:r w:rsidR="008A70C6">
        <w:rPr>
          <w:szCs w:val="24"/>
        </w:rPr>
        <w:t>functional annotations to the microsporidia LCA proteins and</w:t>
      </w:r>
      <w:r w:rsidR="00FF65F3">
        <w:rPr>
          <w:szCs w:val="24"/>
        </w:rPr>
        <w:t xml:space="preserve"> </w:t>
      </w:r>
      <w:r w:rsidR="00AF602B">
        <w:rPr>
          <w:szCs w:val="24"/>
        </w:rPr>
        <w:t>based on those annotations, the microsporidian LCA</w:t>
      </w:r>
      <w:r w:rsidR="00B8299D">
        <w:rPr>
          <w:szCs w:val="24"/>
        </w:rPr>
        <w:t xml:space="preserve"> metabolic network </w:t>
      </w:r>
      <w:r w:rsidR="00AF602B">
        <w:rPr>
          <w:szCs w:val="24"/>
        </w:rPr>
        <w:t xml:space="preserve">was compared </w:t>
      </w:r>
      <w:r w:rsidR="00B8299D">
        <w:rPr>
          <w:szCs w:val="24"/>
        </w:rPr>
        <w:t>w</w:t>
      </w:r>
      <w:r w:rsidR="00AF602B">
        <w:rPr>
          <w:szCs w:val="24"/>
        </w:rPr>
        <w:t>ith those of the extant species.</w:t>
      </w:r>
    </w:p>
    <w:p w14:paraId="0CCD56B7" w14:textId="3C847197" w:rsidR="00231D1C" w:rsidRDefault="00231D1C" w:rsidP="00F73171">
      <w:pPr>
        <w:spacing w:after="0" w:line="360" w:lineRule="auto"/>
        <w:jc w:val="both"/>
        <w:rPr>
          <w:szCs w:val="24"/>
        </w:rPr>
      </w:pPr>
      <w:r w:rsidRPr="00231D1C">
        <w:rPr>
          <w:szCs w:val="24"/>
          <w:highlight w:val="yellow"/>
        </w:rPr>
        <w:t>*** CHANGE THE ORDER ***</w:t>
      </w:r>
    </w:p>
    <w:p w14:paraId="736A06BD" w14:textId="77777777" w:rsidR="00D3196D" w:rsidRPr="00076E91" w:rsidRDefault="00D3196D" w:rsidP="00324278">
      <w:pPr>
        <w:spacing w:after="0" w:line="360" w:lineRule="auto"/>
        <w:jc w:val="both"/>
        <w:rPr>
          <w:szCs w:val="24"/>
        </w:rPr>
      </w:pPr>
    </w:p>
    <w:p w14:paraId="5043E34E" w14:textId="77777777" w:rsidR="003F708E" w:rsidRPr="00076E91" w:rsidRDefault="003F708E" w:rsidP="00324278">
      <w:pPr>
        <w:spacing w:after="0" w:line="360" w:lineRule="auto"/>
        <w:jc w:val="both"/>
        <w:rPr>
          <w:szCs w:val="24"/>
        </w:rPr>
        <w:sectPr w:rsidR="003F708E" w:rsidRPr="00076E91" w:rsidSect="00531770">
          <w:footerReference w:type="default" r:id="rId17"/>
          <w:footnotePr>
            <w:pos w:val="beneathText"/>
          </w:footnotePr>
          <w:endnotePr>
            <w:numFmt w:val="decimal"/>
          </w:endnotePr>
          <w:pgSz w:w="11906" w:h="16838"/>
          <w:pgMar w:top="1418" w:right="1814" w:bottom="1418" w:left="1814" w:header="709" w:footer="709" w:gutter="0"/>
          <w:pgNumType w:start="1"/>
          <w:cols w:space="708"/>
          <w:docGrid w:linePitch="360"/>
        </w:sectPr>
      </w:pPr>
    </w:p>
    <w:p w14:paraId="5F400FBD" w14:textId="06AD123E" w:rsidR="00F32A99" w:rsidRDefault="00996B2B" w:rsidP="00324278">
      <w:pPr>
        <w:pStyle w:val="Heading1"/>
        <w:jc w:val="both"/>
      </w:pPr>
      <w:bookmarkStart w:id="31" w:name="_Toc386295374"/>
      <w:r>
        <w:lastRenderedPageBreak/>
        <w:t>The evolutionary</w:t>
      </w:r>
      <w:r w:rsidR="00F26C27">
        <w:t xml:space="preserve"> history</w:t>
      </w:r>
      <w:r>
        <w:t xml:space="preserve"> of microsporidian proteins and the</w:t>
      </w:r>
      <w:r w:rsidR="00D766BF">
        <w:t xml:space="preserve"> origin of microsporidia</w:t>
      </w:r>
      <w:bookmarkEnd w:id="31"/>
    </w:p>
    <w:p w14:paraId="703950FF" w14:textId="77777777" w:rsidR="00843059" w:rsidRPr="00843059" w:rsidRDefault="00843059" w:rsidP="00324278">
      <w:pPr>
        <w:jc w:val="both"/>
      </w:pPr>
    </w:p>
    <w:p w14:paraId="09B1DE4B" w14:textId="0263E976" w:rsidR="006A07B1" w:rsidRPr="007D7C63" w:rsidRDefault="00AD08DF" w:rsidP="00324278">
      <w:pPr>
        <w:pStyle w:val="Heading2"/>
        <w:jc w:val="both"/>
      </w:pPr>
      <w:bookmarkStart w:id="32" w:name="_Toc386295375"/>
      <w:commentRangeStart w:id="33"/>
      <w:r w:rsidRPr="00A7099E">
        <w:t>Introduction</w:t>
      </w:r>
      <w:commentRangeEnd w:id="33"/>
      <w:r w:rsidR="004115B6">
        <w:rPr>
          <w:rStyle w:val="CommentReference"/>
          <w:rFonts w:eastAsiaTheme="minorHAnsi" w:cstheme="minorBidi"/>
          <w:b w:val="0"/>
          <w:bCs w:val="0"/>
          <w:color w:val="auto"/>
        </w:rPr>
        <w:commentReference w:id="33"/>
      </w:r>
      <w:bookmarkEnd w:id="32"/>
    </w:p>
    <w:p w14:paraId="70EC40E2" w14:textId="77777777" w:rsidR="009E4958" w:rsidRDefault="009E4958" w:rsidP="009E4958">
      <w:pPr>
        <w:pStyle w:val="Heading3"/>
      </w:pPr>
      <w:bookmarkStart w:id="34" w:name="_Toc385094318"/>
      <w:bookmarkStart w:id="35" w:name="_Toc386295376"/>
      <w:r>
        <w:t>Phylogenetic tree</w:t>
      </w:r>
      <w:bookmarkEnd w:id="34"/>
      <w:bookmarkEnd w:id="35"/>
    </w:p>
    <w:p w14:paraId="32821DEE" w14:textId="77777777" w:rsidR="009E4958" w:rsidRDefault="009E4958" w:rsidP="009E4958">
      <w:pPr>
        <w:spacing w:after="0" w:line="360" w:lineRule="auto"/>
        <w:jc w:val="both"/>
        <w:rPr>
          <w:szCs w:val="24"/>
        </w:rPr>
      </w:pPr>
      <w:r>
        <w:rPr>
          <w:szCs w:val="24"/>
        </w:rPr>
        <w:t xml:space="preserve">The evolutionary relationship between genes or species is typically represented as a phylogenetic tree. Originally phylogenetic tree was used for systematic classification of species </w:t>
      </w:r>
      <w:r>
        <w:rPr>
          <w:szCs w:val="24"/>
        </w:rPr>
        <w:fldChar w:fldCharType="begin"/>
      </w:r>
      <w:r>
        <w:rPr>
          <w:szCs w:val="24"/>
        </w:rPr>
        <w:instrText xml:space="preserve"> ADDIN EN.CITE &lt;EndNote&gt;&lt;Cite&gt;&lt;Author&gt;Choudhuri&lt;/Author&gt;&lt;Year&gt;2014&lt;/Year&gt;&lt;RecNum&gt;370&lt;/RecNum&gt;&lt;DisplayText&gt;(Choudhuri 2014)&lt;/DisplayText&gt;&lt;record&gt;&lt;rec-number&gt;370&lt;/rec-number&gt;&lt;foreign-keys&gt;&lt;key app="EN" db-id="zvzepeve9vwad9e0r2nxazrm0x0w25x9w9er" timestamp="1523454908"&gt;370&lt;/key&gt;&lt;/foreign-keys&gt;&lt;ref-type name="Book Section"&gt;5&lt;/ref-type&gt;&lt;contributors&gt;&lt;authors&gt;&lt;author&gt;Choudhuri, Supratim&lt;/author&gt;&lt;/authors&gt;&lt;/contributors&gt;&lt;titles&gt;&lt;title&gt;Phylogenetic Analysis&lt;/title&gt;&lt;secondary-title&gt;Bioinformatics for Beginners&lt;/secondary-title&gt;&lt;/titles&gt;&lt;pages&gt;209-218&lt;/pages&gt;&lt;keywords&gt;&lt;keyword&gt;Bayesian&lt;/keyword&gt;&lt;keyword&gt;bootstrapping&lt;/keyword&gt;&lt;keyword&gt;maximum likelihood&lt;/keyword&gt;&lt;keyword&gt;maximum parsimony&lt;/keyword&gt;&lt;keyword&gt;monophyly&lt;/keyword&gt;&lt;keyword&gt;neighbor joining&lt;/keyword&gt;&lt;keyword&gt;phylogenetic tree&lt;/keyword&gt;&lt;keyword&gt;phylogenetics&lt;/keyword&gt;&lt;keyword&gt;UPGMA&lt;/keyword&gt;&lt;/keywords&gt;&lt;dates&gt;&lt;year&gt;2014&lt;/year&gt;&lt;pub-dates&gt;&lt;date&gt;2014&lt;/date&gt;&lt;/pub-dates&gt;&lt;/dates&gt;&lt;pub-location&gt;Oxford&lt;/pub-location&gt;&lt;publisher&gt;Academic Press&lt;/publisher&gt;&lt;isbn&gt;978-0-12-410471-6&lt;/isbn&gt;&lt;urls&gt;&lt;/urls&gt;&lt;remote-database-name&gt;ScienceDirect&lt;/remote-database-name&gt;&lt;access-date&gt;2018-04-11 13:44:37&lt;/access-date&gt;&lt;/record&gt;&lt;/Cite&gt;&lt;/EndNote&gt;</w:instrText>
      </w:r>
      <w:r>
        <w:rPr>
          <w:szCs w:val="24"/>
        </w:rPr>
        <w:fldChar w:fldCharType="separate"/>
      </w:r>
      <w:r>
        <w:rPr>
          <w:noProof/>
          <w:szCs w:val="24"/>
        </w:rPr>
        <w:t>(Choudhuri 2014)</w:t>
      </w:r>
      <w:r>
        <w:rPr>
          <w:szCs w:val="24"/>
        </w:rPr>
        <w:fldChar w:fldCharType="end"/>
      </w:r>
      <w:r>
        <w:rPr>
          <w:szCs w:val="24"/>
        </w:rPr>
        <w:t xml:space="preserve">. Nowadays, with the development sequencing techniques, it also provides the fundamental background for comparative genomic analysis, likewise for tracing the evolutionary history of genes or protein domains through time </w:t>
      </w:r>
      <w:r>
        <w:rPr>
          <w:szCs w:val="24"/>
        </w:rPr>
        <w:fldChar w:fldCharType="begin">
          <w:fldData xml:space="preserve">PEVuZE5vdGU+PENpdGU+PEF1dGhvcj5HYWJhbGTDs248L0F1dGhvcj48WWVhcj4yMDA3PC9ZZWFy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</w:fldData>
        </w:fldChar>
      </w:r>
      <w:r>
        <w:rPr>
          <w:szCs w:val="24"/>
        </w:rPr>
        <w:instrText xml:space="preserve"> ADDIN EN.CITE </w:instrText>
      </w:r>
      <w:r>
        <w:rPr>
          <w:szCs w:val="24"/>
        </w:rPr>
        <w:fldChar w:fldCharType="begin">
          <w:fldData xml:space="preserve">PEVuZE5vdGU+PENpdGU+PEF1dGhvcj5HYWJhbGTDs248L0F1dGhvcj48WWVhcj4yMDA3PC9ZZWFy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(Soltis and Soltis 2003; Gabaldón 2007; Gaucher, Kratzer, and Randall 2010)</w:t>
      </w:r>
      <w:r>
        <w:rPr>
          <w:szCs w:val="24"/>
        </w:rPr>
        <w:fldChar w:fldCharType="end"/>
      </w:r>
      <w:r>
        <w:rPr>
          <w:szCs w:val="24"/>
        </w:rPr>
        <w:t>.</w:t>
      </w:r>
    </w:p>
    <w:p w14:paraId="3C804BA5" w14:textId="77777777" w:rsidR="00E5453E" w:rsidRDefault="00E5453E" w:rsidP="00E5453E">
      <w:pPr>
        <w:keepNext/>
        <w:spacing w:after="0" w:line="360" w:lineRule="auto"/>
        <w:jc w:val="both"/>
      </w:pPr>
      <w:r>
        <w:rPr>
          <w:noProof/>
          <w:szCs w:val="24"/>
        </w:rPr>
        <w:drawing>
          <wp:inline distT="0" distB="0" distL="0" distR="0" wp14:anchorId="40B38FE9" wp14:editId="1281D663">
            <wp:extent cx="1716606" cy="1397534"/>
            <wp:effectExtent l="0" t="0" r="1079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yloTree.pdf"/>
                    <pic:cNvPicPr/>
                  </pic:nvPicPr>
                  <pic:blipFill>
                    <a:blip r:embed="rId18">
                      <a:extLst>
                        <a:ext uri="{28A0092B-C50C-407E-A947-70E740481C1C}">
                          <a14:useLocalDpi xmlns:a14="http://schemas.microsoft.com/office/drawing/2010/main" val="0"/>
                        </a:ext>
                      </a:extLst>
                    </a:blip>
                    <a:stretch>
                      <a:fillRect/>
                    </a:stretch>
                  </pic:blipFill>
                  <pic:spPr>
                    <a:xfrm>
                      <a:off x="0" y="0"/>
                      <a:ext cx="1716765" cy="1397663"/>
                    </a:xfrm>
                    <a:prstGeom prst="rect">
                      <a:avLst/>
                    </a:prstGeom>
                  </pic:spPr>
                </pic:pic>
              </a:graphicData>
            </a:graphic>
          </wp:inline>
        </w:drawing>
      </w:r>
    </w:p>
    <w:p w14:paraId="0FB3C2EA" w14:textId="4CBF88C9" w:rsidR="00E5453E" w:rsidRDefault="00E5453E" w:rsidP="00E5453E">
      <w:pPr>
        <w:pStyle w:val="Caption"/>
        <w:jc w:val="both"/>
        <w:rPr>
          <w:szCs w:val="24"/>
        </w:rPr>
      </w:pPr>
      <w:bookmarkStart w:id="36" w:name="_Ref385665794"/>
      <w:bookmarkStart w:id="37" w:name="_Toc386295440"/>
      <w:r>
        <w:t xml:space="preserve">Figure </w:t>
      </w:r>
      <w:r w:rsidR="00FF05FE">
        <w:fldChar w:fldCharType="begin"/>
      </w:r>
      <w:r w:rsidR="00FF05FE">
        <w:instrText xml:space="preserve"> STYLEREF 1 \s </w:instrText>
      </w:r>
      <w:r w:rsidR="00FF05FE">
        <w:fldChar w:fldCharType="separate"/>
      </w:r>
      <w:r w:rsidR="00CF13C3">
        <w:rPr>
          <w:noProof/>
        </w:rPr>
        <w:t>2</w:t>
      </w:r>
      <w:r w:rsidR="00FF05FE">
        <w:fldChar w:fldCharType="end"/>
      </w:r>
      <w:r w:rsidR="00FF05FE">
        <w:noBreakHyphen/>
      </w:r>
      <w:r w:rsidR="00FF05FE">
        <w:fldChar w:fldCharType="begin"/>
      </w:r>
      <w:r w:rsidR="00FF05FE">
        <w:instrText xml:space="preserve"> SEQ Figure \* ARABIC \s 1 </w:instrText>
      </w:r>
      <w:r w:rsidR="00FF05FE">
        <w:fldChar w:fldCharType="separate"/>
      </w:r>
      <w:r w:rsidR="00CF13C3">
        <w:rPr>
          <w:noProof/>
        </w:rPr>
        <w:t>1</w:t>
      </w:r>
      <w:r w:rsidR="00FF05FE">
        <w:fldChar w:fldCharType="end"/>
      </w:r>
      <w:bookmarkEnd w:id="36"/>
      <w:r>
        <w:t>: A schematic</w:t>
      </w:r>
      <w:r w:rsidR="00322B8C">
        <w:t xml:space="preserve"> species</w:t>
      </w:r>
      <w:r w:rsidR="007053EA">
        <w:t xml:space="preserve"> tree </w:t>
      </w:r>
      <w:r w:rsidR="00DC69B2">
        <w:t>demonstrates the phylogeny of five species A, B, C, D and E.</w:t>
      </w:r>
      <w:r w:rsidR="001150D7">
        <w:t xml:space="preserve"> Each terminal node represents</w:t>
      </w:r>
      <w:r w:rsidR="00B04092">
        <w:t xml:space="preserve"> an</w:t>
      </w:r>
      <w:r w:rsidR="001150D7">
        <w:t xml:space="preserve"> individual species, while an internal node denotes the common ancestry of its belonging descendant taxa.</w:t>
      </w:r>
      <w:r w:rsidR="00192986">
        <w:t xml:space="preserve"> For instance, I</w:t>
      </w:r>
      <w:r w:rsidR="00192986" w:rsidRPr="00192986">
        <w:rPr>
          <w:vertAlign w:val="subscript"/>
        </w:rPr>
        <w:t>1</w:t>
      </w:r>
      <w:r w:rsidR="00192986">
        <w:t xml:space="preserve"> is the last common ancestor of A, B and C. </w:t>
      </w:r>
      <w:r w:rsidR="00E7520D">
        <w:t>Similarly,</w:t>
      </w:r>
      <w:r w:rsidR="00192986">
        <w:t xml:space="preserve"> I</w:t>
      </w:r>
      <w:r w:rsidR="00192986" w:rsidRPr="00192986">
        <w:rPr>
          <w:vertAlign w:val="subscript"/>
        </w:rPr>
        <w:t>2</w:t>
      </w:r>
      <w:r w:rsidR="00192986">
        <w:t xml:space="preserve"> is the last common ancestor of D and E.</w:t>
      </w:r>
      <w:bookmarkEnd w:id="37"/>
    </w:p>
    <w:p w14:paraId="663871AD" w14:textId="513EBB3A" w:rsidR="005872FF" w:rsidRDefault="004B11E0" w:rsidP="009E4958">
      <w:pPr>
        <w:spacing w:after="0" w:line="360" w:lineRule="auto"/>
        <w:jc w:val="both"/>
        <w:rPr>
          <w:szCs w:val="24"/>
        </w:rPr>
      </w:pPr>
      <w:r>
        <w:rPr>
          <w:szCs w:val="24"/>
        </w:rPr>
        <w:t xml:space="preserve">In </w:t>
      </w:r>
      <w:r w:rsidR="00F556D6">
        <w:rPr>
          <w:szCs w:val="24"/>
        </w:rPr>
        <w:t>a</w:t>
      </w:r>
      <w:r>
        <w:rPr>
          <w:szCs w:val="24"/>
        </w:rPr>
        <w:t xml:space="preserve"> phylogenetic species tree</w:t>
      </w:r>
      <w:r w:rsidR="00F556D6">
        <w:rPr>
          <w:szCs w:val="24"/>
        </w:rPr>
        <w:t xml:space="preserve"> (</w:t>
      </w:r>
      <w:r w:rsidR="00A869CC">
        <w:rPr>
          <w:szCs w:val="24"/>
        </w:rPr>
        <w:fldChar w:fldCharType="begin"/>
      </w:r>
      <w:r w:rsidR="00A869CC">
        <w:rPr>
          <w:szCs w:val="24"/>
        </w:rPr>
        <w:instrText xml:space="preserve"> REF _Ref385665794 \h </w:instrText>
      </w:r>
      <w:r w:rsidR="00A869CC">
        <w:rPr>
          <w:szCs w:val="24"/>
        </w:rPr>
      </w:r>
      <w:r w:rsidR="00A869CC">
        <w:rPr>
          <w:szCs w:val="24"/>
        </w:rPr>
        <w:fldChar w:fldCharType="separate"/>
      </w:r>
      <w:r w:rsidR="00CF13C3">
        <w:t xml:space="preserve">Figure </w:t>
      </w:r>
      <w:r w:rsidR="00CF13C3">
        <w:rPr>
          <w:noProof/>
        </w:rPr>
        <w:t>2</w:t>
      </w:r>
      <w:r w:rsidR="00CF13C3">
        <w:noBreakHyphen/>
      </w:r>
      <w:r w:rsidR="00CF13C3">
        <w:rPr>
          <w:noProof/>
        </w:rPr>
        <w:t>1</w:t>
      </w:r>
      <w:r w:rsidR="00A869CC">
        <w:rPr>
          <w:szCs w:val="24"/>
        </w:rPr>
        <w:fldChar w:fldCharType="end"/>
      </w:r>
      <w:r w:rsidR="00F556D6">
        <w:rPr>
          <w:szCs w:val="24"/>
        </w:rPr>
        <w:t>)</w:t>
      </w:r>
      <w:r>
        <w:rPr>
          <w:szCs w:val="24"/>
        </w:rPr>
        <w:t xml:space="preserve">, </w:t>
      </w:r>
      <w:r w:rsidR="00735008">
        <w:rPr>
          <w:szCs w:val="24"/>
        </w:rPr>
        <w:t>a</w:t>
      </w:r>
      <w:r w:rsidR="006E23C9">
        <w:rPr>
          <w:szCs w:val="24"/>
        </w:rPr>
        <w:t>n</w:t>
      </w:r>
      <w:r w:rsidR="00F172C8">
        <w:rPr>
          <w:szCs w:val="24"/>
        </w:rPr>
        <w:t xml:space="preserve"> internal node denotes t</w:t>
      </w:r>
      <w:r w:rsidR="005B521B">
        <w:rPr>
          <w:szCs w:val="24"/>
        </w:rPr>
        <w:t>he representative of the common anc</w:t>
      </w:r>
      <w:r w:rsidR="009F5EA4">
        <w:rPr>
          <w:szCs w:val="24"/>
        </w:rPr>
        <w:t xml:space="preserve">estry - </w:t>
      </w:r>
      <w:r w:rsidR="005B521B">
        <w:rPr>
          <w:szCs w:val="24"/>
        </w:rPr>
        <w:t>the recent ancestor or the last common ancestor (LCA)</w:t>
      </w:r>
      <w:r w:rsidR="009F5EA4">
        <w:rPr>
          <w:szCs w:val="24"/>
        </w:rPr>
        <w:t xml:space="preserve"> -</w:t>
      </w:r>
      <w:r w:rsidR="005B521B">
        <w:rPr>
          <w:szCs w:val="24"/>
        </w:rPr>
        <w:t xml:space="preserve"> </w:t>
      </w:r>
      <w:r w:rsidR="009F5EA4">
        <w:rPr>
          <w:szCs w:val="24"/>
        </w:rPr>
        <w:t>that</w:t>
      </w:r>
      <w:r w:rsidR="001376D3">
        <w:rPr>
          <w:szCs w:val="24"/>
        </w:rPr>
        <w:t xml:space="preserve"> gives rise to the descendant species at the terminal nodes</w:t>
      </w:r>
      <w:r w:rsidR="00002D87">
        <w:rPr>
          <w:szCs w:val="24"/>
        </w:rPr>
        <w:t xml:space="preserve"> </w:t>
      </w:r>
      <w:r w:rsidR="00002D87">
        <w:rPr>
          <w:szCs w:val="24"/>
        </w:rPr>
        <w:fldChar w:fldCharType="begin"/>
      </w:r>
      <w:r w:rsidR="00002D87">
        <w:rPr>
          <w:szCs w:val="24"/>
        </w:rPr>
        <w:instrText xml:space="preserve"> ADDIN EN.CITE &lt;EndNote&gt;&lt;Cite&gt;&lt;Author&gt;Gregory&lt;/Author&gt;&lt;Year&gt;2008&lt;/Year&gt;&lt;RecNum&gt;390&lt;/RecNum&gt;&lt;DisplayText&gt;(Gregory 2008)&lt;/DisplayText&gt;&lt;record&gt;&lt;rec-number&gt;390&lt;/rec-number&gt;&lt;foreign-keys&gt;&lt;key app="EN" db-id="zvzepeve9vwad9e0r2nxazrm0x0w25x9w9er" timestamp="1524028385"&gt;390&lt;/key&gt;&lt;/foreign-keys&gt;&lt;ref-type name="Journal Article"&gt;17&lt;/ref-type&gt;&lt;contributors&gt;&lt;authors&gt;&lt;author&gt;Gregory, T. Ryan&lt;/author&gt;&lt;/authors&gt;&lt;/contributors&gt;&lt;titles&gt;&lt;title&gt;Understanding Evolutionary Trees&lt;/title&gt;&lt;secondary-title&gt;Evolution: Education and Outreach&lt;/secondary-title&gt;&lt;/titles&gt;&lt;periodical&gt;&lt;full-title&gt;Evolution: Education and Outreach&lt;/full-title&gt;&lt;/periodical&gt;&lt;pages&gt;121-137&lt;/pages&gt;&lt;volume&gt;1&lt;/volume&gt;&lt;dates&gt;&lt;year&gt;2008&lt;/year&gt;&lt;pub-dates&gt;&lt;date&gt;4/2008&lt;/date&gt;&lt;/pub-dates&gt;&lt;/dates&gt;&lt;isbn&gt;1936-6426, 1936-6434&lt;/isbn&gt;&lt;urls&gt;&lt;/urls&gt;&lt;electronic-resource-num&gt;10.1007/s12052-008-0035-x&lt;/electronic-resource-num&gt;&lt;remote-database-name&gt;CrossRef&lt;/remote-database-name&gt;&lt;language&gt;en&lt;/language&gt;&lt;access-date&gt;2018-04-17 16:13:37&lt;/access-date&gt;&lt;/record&gt;&lt;/Cite&gt;&lt;/EndNote&gt;</w:instrText>
      </w:r>
      <w:r w:rsidR="00002D87">
        <w:rPr>
          <w:szCs w:val="24"/>
        </w:rPr>
        <w:fldChar w:fldCharType="separate"/>
      </w:r>
      <w:r w:rsidR="00002D87">
        <w:rPr>
          <w:noProof/>
          <w:szCs w:val="24"/>
        </w:rPr>
        <w:t>(Gregory 2008)</w:t>
      </w:r>
      <w:r w:rsidR="00002D87">
        <w:rPr>
          <w:szCs w:val="24"/>
        </w:rPr>
        <w:fldChar w:fldCharType="end"/>
      </w:r>
      <w:r w:rsidR="001376D3">
        <w:rPr>
          <w:szCs w:val="24"/>
        </w:rPr>
        <w:t>.</w:t>
      </w:r>
      <w:r w:rsidR="0033479C">
        <w:rPr>
          <w:szCs w:val="24"/>
        </w:rPr>
        <w:t xml:space="preserve"> </w:t>
      </w:r>
      <w:r w:rsidR="002D4A8B">
        <w:rPr>
          <w:szCs w:val="24"/>
        </w:rPr>
        <w:t xml:space="preserve">The LCA </w:t>
      </w:r>
      <w:r w:rsidR="00DD79A2">
        <w:rPr>
          <w:szCs w:val="24"/>
        </w:rPr>
        <w:t xml:space="preserve">could be a </w:t>
      </w:r>
      <w:r w:rsidR="00291180">
        <w:rPr>
          <w:szCs w:val="24"/>
        </w:rPr>
        <w:t xml:space="preserve">single </w:t>
      </w:r>
      <w:r w:rsidR="002E35D9">
        <w:rPr>
          <w:szCs w:val="24"/>
        </w:rPr>
        <w:t xml:space="preserve">organism </w:t>
      </w:r>
      <w:r w:rsidR="0024605E">
        <w:rPr>
          <w:szCs w:val="24"/>
        </w:rPr>
        <w:t>or</w:t>
      </w:r>
      <w:r w:rsidR="002E35D9">
        <w:rPr>
          <w:szCs w:val="24"/>
        </w:rPr>
        <w:t xml:space="preserve"> a</w:t>
      </w:r>
      <w:r w:rsidR="0024605E">
        <w:rPr>
          <w:szCs w:val="24"/>
        </w:rPr>
        <w:t xml:space="preserve"> population</w:t>
      </w:r>
      <w:r w:rsidR="002D3606">
        <w:rPr>
          <w:szCs w:val="24"/>
        </w:rPr>
        <w:t xml:space="preserve"> of cells that </w:t>
      </w:r>
      <w:r w:rsidR="00DF5046">
        <w:rPr>
          <w:szCs w:val="24"/>
        </w:rPr>
        <w:t>contained most of the shared</w:t>
      </w:r>
      <w:r w:rsidR="00C56C21">
        <w:rPr>
          <w:szCs w:val="24"/>
        </w:rPr>
        <w:t xml:space="preserve"> features and encoded</w:t>
      </w:r>
      <w:r w:rsidR="00DF5046">
        <w:rPr>
          <w:szCs w:val="24"/>
        </w:rPr>
        <w:t xml:space="preserve"> genes between its descendants </w:t>
      </w:r>
      <w:r w:rsidR="005A5BF5">
        <w:rPr>
          <w:szCs w:val="24"/>
        </w:rPr>
        <w:fldChar w:fldCharType="begin"/>
      </w:r>
      <w:r w:rsidR="005A5BF5">
        <w:rPr>
          <w:szCs w:val="24"/>
        </w:rPr>
        <w:instrText xml:space="preserve"> ADDIN EN.CITE &lt;EndNote&gt;&lt;Cite&gt;&lt;Author&gt;Moreira&lt;/Author&gt;&lt;Year&gt;2007&lt;/Year&gt;&lt;RecNum&gt;387&lt;/RecNum&gt;&lt;DisplayText&gt;(Moreira and López-García 2007)&lt;/DisplayText&gt;&lt;record&gt;&lt;rec-number&gt;387&lt;/rec-number&gt;&lt;foreign-keys&gt;&lt;key app="EN" db-id="zvzepeve9vwad9e0r2nxazrm0x0w25x9w9er" timestamp="1524028385"&gt;387&lt;/key&gt;&lt;/foreign-keys&gt;&lt;ref-type name="Book Section"&gt;5&lt;/ref-type&gt;&lt;contributors&gt;&lt;authors&gt;&lt;author&gt;Moreira, David&lt;/author&gt;&lt;author&gt;López-García, Purificación&lt;/author&gt;&lt;/authors&gt;&lt;secondary-authors&gt;&lt;author&gt;Gargaud, Muriel&lt;/author&gt;&lt;author&gt;Martin, Hervé&lt;/author&gt;&lt;author&gt;Claeys, Philippe&lt;/author&gt;&lt;/secondary-authors&gt;&lt;/contributors&gt;&lt;titles&gt;&lt;title&gt;The Last Common Ancestor of Modern Cells&lt;/title&gt;&lt;secondary-title&gt;Lectures in Astrobiology&lt;/secondary-title&gt;&lt;/titles&gt;&lt;pages&gt;305-317&lt;/pages&gt;&lt;dates&gt;&lt;year&gt;2007&lt;/year&gt;&lt;pub-dates&gt;&lt;date&gt;2007&lt;/date&gt;&lt;/pub-dates&gt;&lt;/dates&gt;&lt;pub-location&gt;Berlin, Heidelberg&lt;/pub-location&gt;&lt;publisher&gt;Springer Berlin Heidelberg&lt;/publisher&gt;&lt;isbn&gt;978-3-540-33692-1&lt;/isbn&gt;&lt;urls&gt;&lt;/urls&gt;&lt;remote-database-name&gt;CrossRef&lt;/remote-database-name&gt;&lt;language&gt;en&lt;/language&gt;&lt;access-date&gt;2018-04-17 15:25:30&lt;/access-date&gt;&lt;/record&gt;&lt;/Cite&gt;&lt;/EndNote&gt;</w:instrText>
      </w:r>
      <w:r w:rsidR="005A5BF5">
        <w:rPr>
          <w:szCs w:val="24"/>
        </w:rPr>
        <w:fldChar w:fldCharType="separate"/>
      </w:r>
      <w:r w:rsidR="005A5BF5">
        <w:rPr>
          <w:noProof/>
          <w:szCs w:val="24"/>
        </w:rPr>
        <w:t>(Moreira and López-García 2007)</w:t>
      </w:r>
      <w:r w:rsidR="005A5BF5">
        <w:rPr>
          <w:szCs w:val="24"/>
        </w:rPr>
        <w:fldChar w:fldCharType="end"/>
      </w:r>
      <w:r w:rsidR="005A5BF5">
        <w:rPr>
          <w:szCs w:val="24"/>
        </w:rPr>
        <w:t xml:space="preserve">. </w:t>
      </w:r>
      <w:r w:rsidR="000877EC">
        <w:rPr>
          <w:szCs w:val="24"/>
        </w:rPr>
        <w:t>This</w:t>
      </w:r>
      <w:r w:rsidR="00F172C8">
        <w:rPr>
          <w:szCs w:val="24"/>
        </w:rPr>
        <w:t xml:space="preserve"> common ancestry, the core of evolutionary theory, provides a basic for understanding the evolution</w:t>
      </w:r>
      <w:r w:rsidR="00DD4E5D">
        <w:rPr>
          <w:szCs w:val="24"/>
        </w:rPr>
        <w:t xml:space="preserve"> of </w:t>
      </w:r>
      <w:r w:rsidR="00FF43EB">
        <w:rPr>
          <w:szCs w:val="24"/>
        </w:rPr>
        <w:t xml:space="preserve">the </w:t>
      </w:r>
      <w:r w:rsidR="00DD4E5D">
        <w:rPr>
          <w:szCs w:val="24"/>
        </w:rPr>
        <w:t>contemporary species</w:t>
      </w:r>
      <w:r w:rsidR="00F172C8">
        <w:rPr>
          <w:szCs w:val="24"/>
        </w:rPr>
        <w:t xml:space="preserve"> </w:t>
      </w:r>
      <w:r w:rsidR="00F172C8">
        <w:rPr>
          <w:szCs w:val="24"/>
        </w:rPr>
        <w:fldChar w:fldCharType="begin"/>
      </w:r>
      <w:r w:rsidR="00F172C8">
        <w:rPr>
          <w:szCs w:val="24"/>
        </w:rPr>
        <w:instrText xml:space="preserve"> ADDIN EN.CITE &lt;EndNote&gt;&lt;Cite&gt;&lt;Author&gt;Baum&lt;/Author&gt;&lt;Year&gt;2005&lt;/Year&gt;&lt;RecNum&gt;386&lt;/RecNum&gt;&lt;DisplayText&gt;(Baum, Smith, and Donovan 2005)&lt;/DisplayText&gt;&lt;record&gt;&lt;rec-number&gt;386&lt;/rec-number&gt;&lt;foreign-keys&gt;&lt;key app="EN" db-id="zvzepeve9vwad9e0r2nxazrm0x0w25x9w9er" timestamp="1524028385"&gt;386&lt;/key&gt;&lt;/foreign-keys&gt;&lt;ref-type name="Journal Article"&gt;17&lt;/ref-type&gt;&lt;contributors&gt;&lt;authors&gt;&lt;author&gt;Baum, David A.&lt;/author&gt;&lt;author&gt;Smith, Stacey DeWitt&lt;/author&gt;&lt;author&gt;Donovan, Samuel S. S.&lt;/author&gt;&lt;/authors&gt;&lt;/contributors&gt;&lt;titles&gt;&lt;title&gt;The Tree-Thinking Challenge&lt;/title&gt;&lt;secondary-title&gt;Science&lt;/secondary-title&gt;&lt;/titles&gt;&lt;periodical&gt;&lt;full-title&gt;Science&lt;/full-title&gt;&lt;/periodical&gt;&lt;pages&gt;979-980&lt;/pages&gt;&lt;volume&gt;310&lt;/volume&gt;&lt;dates&gt;&lt;year&gt;2005&lt;/year&gt;&lt;pub-dates&gt;&lt;date&gt;2005/11/11&lt;/date&gt;&lt;/pub-dates&gt;&lt;/dates&gt;&lt;isbn&gt;0036-8075, 1095-9203&lt;/isbn&gt;&lt;urls&gt;&lt;/urls&gt;&lt;electronic-resource-num&gt;10.1126/science.1117727&lt;/electronic-resource-num&gt;&lt;remote-database-name&gt;science.sciencemag.org&lt;/remote-database-name&gt;&lt;language&gt;en&lt;/language&gt;&lt;access-date&gt;2018-04-17 15:25:01&lt;/access-date&gt;&lt;/record&gt;&lt;/Cite&gt;&lt;/EndNote&gt;</w:instrText>
      </w:r>
      <w:r w:rsidR="00F172C8">
        <w:rPr>
          <w:szCs w:val="24"/>
        </w:rPr>
        <w:fldChar w:fldCharType="separate"/>
      </w:r>
      <w:r w:rsidR="00F172C8">
        <w:rPr>
          <w:noProof/>
          <w:szCs w:val="24"/>
        </w:rPr>
        <w:t>(Baum, Smith, and Donovan 2005)</w:t>
      </w:r>
      <w:r w:rsidR="00F172C8">
        <w:rPr>
          <w:szCs w:val="24"/>
        </w:rPr>
        <w:fldChar w:fldCharType="end"/>
      </w:r>
      <w:r w:rsidR="00F172C8">
        <w:rPr>
          <w:szCs w:val="24"/>
        </w:rPr>
        <w:t>.</w:t>
      </w:r>
    </w:p>
    <w:p w14:paraId="3C96920F" w14:textId="01734EED" w:rsidR="004151AA" w:rsidRDefault="004151AA" w:rsidP="009E4958">
      <w:pPr>
        <w:spacing w:after="0" w:line="360" w:lineRule="auto"/>
        <w:jc w:val="both"/>
        <w:rPr>
          <w:szCs w:val="24"/>
        </w:rPr>
      </w:pPr>
    </w:p>
    <w:p w14:paraId="44C308CE" w14:textId="77777777" w:rsidR="009E4958" w:rsidRDefault="009E4958" w:rsidP="009E4958">
      <w:pPr>
        <w:pStyle w:val="Heading3"/>
      </w:pPr>
      <w:bookmarkStart w:id="38" w:name="_Toc385094319"/>
      <w:bookmarkStart w:id="39" w:name="_Toc386295377"/>
      <w:r>
        <w:t>Orthology prediction</w:t>
      </w:r>
      <w:bookmarkEnd w:id="38"/>
      <w:bookmarkEnd w:id="39"/>
    </w:p>
    <w:p w14:paraId="09359C68" w14:textId="77777777" w:rsidR="009E4958" w:rsidRDefault="009E4958" w:rsidP="009E4958">
      <w:pPr>
        <w:spacing w:after="0" w:line="360" w:lineRule="auto"/>
        <w:jc w:val="both"/>
        <w:rPr>
          <w:szCs w:val="24"/>
        </w:rPr>
      </w:pPr>
      <w:r>
        <w:rPr>
          <w:szCs w:val="24"/>
        </w:rPr>
        <w:t xml:space="preserve">Homologous genes, genes that are shared a common ancestor, can be divided into orthologs and paralogs. In which, orthologs are genes that derived from a speciation event, while paralogs are the results of from a duplication event </w:t>
      </w:r>
      <w:r>
        <w:rPr>
          <w:szCs w:val="24"/>
        </w:rPr>
        <w:fldChar w:fldCharType="begin"/>
      </w:r>
      <w:r>
        <w:rPr>
          <w:szCs w:val="24"/>
        </w:rPr>
        <w:instrText xml:space="preserve"> ADDIN EN.CITE &lt;EndNote&gt;&lt;Cite&gt;&lt;Author&gt;Fitch&lt;/Author&gt;&lt;Year&gt;1970&lt;/Year&gt;&lt;RecNum&gt;374&lt;/RecNum&gt;&lt;DisplayText&gt;(Fitch 1970)&lt;/DisplayText&gt;&lt;record&gt;&lt;rec-number&gt;374&lt;/rec-number&gt;&lt;foreign-keys&gt;&lt;key app="EN" db-id="zvzepeve9vwad9e0r2nxazrm0x0w25x9w9er" timestamp="1523456477"&gt;374&lt;/key&gt;&lt;/foreign-keys&gt;&lt;ref-type name="Journal Article"&gt;17&lt;/ref-type&gt;&lt;contributors&gt;&lt;authors&gt;&lt;author&gt;Fitch, Walter M.&lt;/author&gt;&lt;/authors&gt;&lt;/contributors&gt;&lt;titles&gt;&lt;title&gt;Distinguishing Homologous from Analogous Proteins&lt;/title&gt;&lt;secondary-title&gt;Systematic Zoology&lt;/secondary-title&gt;&lt;/titles&gt;&lt;periodical&gt;&lt;full-title&gt;Systematic Zoology&lt;/full-title&gt;&lt;/periodical&gt;&lt;pages&gt;99&lt;/pages&gt;&lt;volume&gt;19&lt;/volume&gt;&lt;dates&gt;&lt;year&gt;1970&lt;/year&gt;&lt;pub-dates&gt;&lt;date&gt;06/1970&lt;/date&gt;&lt;/pub-dates&gt;&lt;/dates&gt;&lt;isbn&gt;00397989&lt;/isbn&gt;&lt;urls&gt;&lt;/urls&gt;&lt;electronic-resource-num&gt;10.2307/2412448&lt;/electronic-resource-num&gt;&lt;remote-database-name&gt;CrossRef&lt;/remote-database-name&gt;&lt;language&gt;en&lt;/language&gt;&lt;access-date&gt;2018-04-11 14:19:47&lt;/access-date&gt;&lt;/record&gt;&lt;/Cite&gt;&lt;/EndNote&gt;</w:instrText>
      </w:r>
      <w:r>
        <w:rPr>
          <w:szCs w:val="24"/>
        </w:rPr>
        <w:fldChar w:fldCharType="separate"/>
      </w:r>
      <w:r>
        <w:rPr>
          <w:noProof/>
          <w:szCs w:val="24"/>
        </w:rPr>
        <w:t>(Fitch 1970)</w:t>
      </w:r>
      <w:r>
        <w:rPr>
          <w:szCs w:val="24"/>
        </w:rPr>
        <w:fldChar w:fldCharType="end"/>
      </w:r>
      <w:r>
        <w:rPr>
          <w:szCs w:val="24"/>
        </w:rPr>
        <w:t xml:space="preserve">. </w:t>
      </w:r>
    </w:p>
    <w:p w14:paraId="68BE05E4" w14:textId="50C30441" w:rsidR="009E4958" w:rsidRDefault="009E4958" w:rsidP="009E4958">
      <w:pPr>
        <w:spacing w:after="0" w:line="360" w:lineRule="auto"/>
        <w:jc w:val="both"/>
        <w:rPr>
          <w:szCs w:val="24"/>
        </w:rPr>
      </w:pPr>
      <w:r>
        <w:rPr>
          <w:szCs w:val="24"/>
        </w:rPr>
        <w:t xml:space="preserve">Orthology assessment is the crucial step for comparative genomics </w:t>
      </w:r>
      <w:r>
        <w:rPr>
          <w:szCs w:val="24"/>
        </w:rPr>
        <w:fldChar w:fldCharType="begin"/>
      </w:r>
      <w:r>
        <w:rPr>
          <w:szCs w:val="24"/>
        </w:rPr>
        <w:instrText xml:space="preserve"> ADDIN EN.CITE &lt;EndNote&gt;&lt;Cite&gt;&lt;Author&gt;Gabaldón&lt;/Author&gt;&lt;Year&gt;2008&lt;/Year&gt;&lt;RecNum&gt;375&lt;/RecNum&gt;&lt;DisplayText&gt;(Gabaldón 2008)&lt;/DisplayText&gt;&lt;record&gt;&lt;rec-number&gt;375&lt;/rec-number&gt;&lt;foreign-keys&gt;&lt;key app="EN" db-id="zvzepeve9vwad9e0r2nxazrm0x0w25x9w9er" timestamp="1523460424"&gt;375&lt;/key&gt;&lt;/foreign-keys&gt;&lt;ref-type name="Journal Article"&gt;17&lt;/ref-type&gt;&lt;contributors&gt;&lt;authors&gt;&lt;author&gt;Gabaldón, Toni&lt;/author&gt;&lt;/authors&gt;&lt;/contributors&gt;&lt;titles&gt;&lt;title&gt;Large-scale assignment of orthology: back to phylogenetics?&lt;/title&gt;&lt;secondary-title&gt;Genome Biology&lt;/secondary-title&gt;&lt;short-title&gt;Large-scale assignment of orthology&lt;/short-title&gt;&lt;/titles&gt;&lt;periodical&gt;&lt;full-title&gt;Genome Biology&lt;/full-title&gt;&lt;abbr-1&gt;Genome Biol&lt;/abbr-1&gt;&lt;/periodical&gt;&lt;pages&gt;235&lt;/pages&gt;&lt;volume&gt;9&lt;/volume&gt;&lt;dates&gt;&lt;year&gt;2008&lt;/year&gt;&lt;pub-dates&gt;&lt;date&gt;2008&lt;/date&gt;&lt;/pub-dates&gt;&lt;/dates&gt;&lt;isbn&gt;1465-6906&lt;/isbn&gt;&lt;urls&gt;&lt;/urls&gt;&lt;electronic-resource-num&gt;10.1186/gb-2008-9-10-235&lt;/electronic-resource-num&gt;&lt;remote-database-name&gt;PubMed Central&lt;/remote-database-name&gt;&lt;access-date&gt;2018-04-11 15:26:41&lt;/access-date&gt;&lt;/record&gt;&lt;/Cite&gt;&lt;/EndNote&gt;</w:instrText>
      </w:r>
      <w:r>
        <w:rPr>
          <w:szCs w:val="24"/>
        </w:rPr>
        <w:fldChar w:fldCharType="separate"/>
      </w:r>
      <w:r>
        <w:rPr>
          <w:noProof/>
          <w:szCs w:val="24"/>
        </w:rPr>
        <w:t>(Gabaldón 2008)</w:t>
      </w:r>
      <w:r>
        <w:rPr>
          <w:szCs w:val="24"/>
        </w:rPr>
        <w:fldChar w:fldCharType="end"/>
      </w:r>
      <w:r>
        <w:rPr>
          <w:szCs w:val="24"/>
        </w:rPr>
        <w:t xml:space="preserve">. Several automatic orthology prediction methods based on sequence similarity and / or phylogenetic tree have been developed </w:t>
      </w:r>
      <w:r>
        <w:rPr>
          <w:szCs w:val="24"/>
        </w:rPr>
        <w:fldChar w:fldCharType="begin"/>
      </w:r>
      <w:r>
        <w:rPr>
          <w:szCs w:val="24"/>
        </w:rPr>
        <w:instrText xml:space="preserve"> ADDIN EN.CITE &lt;EndNote&gt;&lt;Cite&gt;&lt;Author&gt;Kristensen&lt;/Author&gt;&lt;Year&gt;2011&lt;/Year&gt;&lt;RecNum&gt;376&lt;/RecNum&gt;&lt;DisplayText&gt;(Kristensen et al. 2011)&lt;/DisplayText&gt;&lt;record&gt;&lt;rec-number&gt;376&lt;/rec-number&gt;&lt;foreign-keys&gt;&lt;key app="EN" db-id="zvzepeve9vwad9e0r2nxazrm0x0w25x9w9er" timestamp="1523461749"&gt;376&lt;/key&gt;&lt;/foreign-keys&gt;&lt;ref-type name="Journal Article"&gt;17&lt;/ref-type&gt;&lt;contributors&gt;&lt;authors&gt;&lt;author&gt;Kristensen, D. M.&lt;/author&gt;&lt;author&gt;Wolf, Y. I.&lt;/author&gt;&lt;author&gt;Mushegian, A. R.&lt;/author&gt;&lt;author&gt;Koonin, E. V.&lt;/author&gt;&lt;/authors&gt;&lt;/contributors&gt;&lt;titles&gt;&lt;title&gt;Computational methods for Gene Orthology inference&lt;/title&gt;&lt;secondary-title&gt;Briefings in Bioinformatics&lt;/secondary-title&gt;&lt;/titles&gt;&lt;periodical&gt;&lt;full-title&gt;Briefings in Bioinformatics&lt;/full-title&gt;&lt;/periodical&gt;&lt;pages&gt;379-391&lt;/pages&gt;&lt;volume&gt;12&lt;/volume&gt;&lt;dates&gt;&lt;year&gt;2011&lt;/year&gt;&lt;pub-dates&gt;&lt;date&gt;2011-09-01&lt;/date&gt;&lt;/pub-dates&gt;&lt;/dates&gt;&lt;isbn&gt;1467-5463, 1477-4054&lt;/isbn&gt;&lt;urls&gt;&lt;/urls&gt;&lt;electronic-resource-num&gt;10.1093/bib/bbr030&lt;/electronic-resource-num&gt;&lt;remote-database-name&gt;CrossRef&lt;/remote-database-name&gt;&lt;language&gt;en&lt;/language&gt;&lt;access-date&gt;2018-04-11 15:48:42&lt;/access-date&gt;&lt;/record&gt;&lt;/Cite&gt;&lt;/EndNote&gt;</w:instrText>
      </w:r>
      <w:r>
        <w:rPr>
          <w:szCs w:val="24"/>
        </w:rPr>
        <w:fldChar w:fldCharType="separate"/>
      </w:r>
      <w:r>
        <w:rPr>
          <w:noProof/>
          <w:szCs w:val="24"/>
        </w:rPr>
        <w:t>(Kristensen et al. 2011)</w:t>
      </w:r>
      <w:r>
        <w:rPr>
          <w:szCs w:val="24"/>
        </w:rPr>
        <w:fldChar w:fldCharType="end"/>
      </w:r>
      <w:r>
        <w:rPr>
          <w:szCs w:val="24"/>
        </w:rPr>
        <w:t xml:space="preserve">. Although a phylogenetic tree can explain best the homologous relationship between genes, the tree-based approaches are time-consuming depending on the complexity of the data. In contrary, the sequence similarity-based </w:t>
      </w:r>
      <w:r w:rsidR="000D1502">
        <w:rPr>
          <w:szCs w:val="24"/>
        </w:rPr>
        <w:t>methods</w:t>
      </w:r>
      <w:r>
        <w:rPr>
          <w:szCs w:val="24"/>
        </w:rPr>
        <w:t xml:space="preserve">, can be applied for a large amount of data in an </w:t>
      </w:r>
      <w:r w:rsidRPr="00F40C8A">
        <w:rPr>
          <w:szCs w:val="24"/>
        </w:rPr>
        <w:t>affordable</w:t>
      </w:r>
      <w:r>
        <w:rPr>
          <w:szCs w:val="24"/>
        </w:rPr>
        <w:t xml:space="preserve"> time </w:t>
      </w:r>
      <w:r>
        <w:rPr>
          <w:szCs w:val="24"/>
        </w:rPr>
        <w:fldChar w:fldCharType="begin"/>
      </w:r>
      <w:r>
        <w:rPr>
          <w:szCs w:val="24"/>
        </w:rPr>
        <w:instrText xml:space="preserve"> ADDIN EN.CITE &lt;EndNote&gt;&lt;Cite&gt;&lt;Author&gt;Trachana&lt;/Author&gt;&lt;Year&gt;2011&lt;/Year&gt;&lt;RecNum&gt;260&lt;/RecNum&gt;&lt;DisplayText&gt;(Trachana et al. 2011)&lt;/DisplayText&gt;&lt;record&gt;&lt;rec-number&gt;260&lt;/rec-number&gt;&lt;foreign-keys&gt;&lt;key app="EN" db-id="zvzepeve9vwad9e0r2nxazrm0x0w25x9w9er" timestamp="1522917510"&gt;260&lt;/key&gt;&lt;/foreign-keys&gt;&lt;ref-type name="Journal Article"&gt;17&lt;/ref-type&gt;&lt;contributors&gt;&lt;authors&gt;&lt;author&gt;Trachana, Kalliopi&lt;/author&gt;&lt;author&gt;Larsson, Tomas a&lt;/author&gt;&lt;author&gt;Powell, Sean&lt;/author&gt;&lt;author&gt;Chen, Wei-Hua&lt;/author&gt;&lt;author&gt;Doerks, Tobias&lt;/author&gt;&lt;author&gt;Muller, Jean&lt;/author&gt;&lt;author&gt;Bork, Peer&lt;/author&gt;&lt;/authors&gt;&lt;/contributors&gt;&lt;titles&gt;&lt;title&gt;Orthology prediction methods: a quality assessment using curated protein families.&lt;/title&gt;&lt;secondary-title&gt;BioEssays : news and reviews in molecular, cellular and developmental biology&lt;/secondary-title&gt;&lt;/titles&gt;&lt;periodical&gt;&lt;full-title&gt;BioEssays : news and reviews in molecular, cellular and developmental biology&lt;/full-title&gt;&lt;/periodical&gt;&lt;pages&gt;769-80&lt;/pages&gt;&lt;volume&gt;33&lt;/volume&gt;&lt;keywords&gt;&lt;keyword&gt;Phylogeny&lt;/keyword&gt;&lt;keyword&gt;Animals&lt;/keyword&gt;&lt;keyword&gt;Proteins&lt;/keyword&gt;&lt;keyword&gt;Databases&lt;/keyword&gt;&lt;keyword&gt;Protein&lt;/keyword&gt;&lt;keyword&gt;Proteins: genetics&lt;/keyword&gt;&lt;keyword&gt;Proteins: metabolism&lt;/keyword&gt;&lt;keyword&gt;Computational Biology&lt;/keyword&gt;&lt;keyword&gt;Computational Biology: methods&lt;/keyword&gt;&lt;keyword&gt;Species Specificity&lt;/keyword&gt;&lt;keyword&gt;Molecular Sequence Annotation&lt;/keyword&gt;&lt;keyword&gt;Genetic&lt;/keyword&gt;&lt;keyword&gt;Algorithms&lt;/keyword&gt;&lt;keyword&gt;Genes&lt;/keyword&gt;&lt;keyword&gt;Internet&lt;/keyword&gt;&lt;keyword&gt;Mucins&lt;/keyword&gt;&lt;keyword&gt;Mucins: genetics&lt;/keyword&gt;&lt;keyword&gt;Mucins: metabolism&lt;/keyword&gt;&lt;keyword&gt;Reproducibility of Results&lt;/keyword&gt;&lt;keyword&gt;User-Computer Interface&lt;/keyword&gt;&lt;/keywords&gt;&lt;dates&gt;&lt;year&gt;2011&lt;/year&gt;&lt;pub-dates&gt;&lt;date&gt;October 2011&lt;/date&gt;&lt;/pub-dates&gt;&lt;/dates&gt;&lt;urls&gt;&lt;/urls&gt;&lt;electronic-resource-num&gt;10.1002/bies.201100062&lt;/electronic-resource-num&gt;&lt;/record&gt;&lt;/Cite&gt;&lt;/EndNote&gt;</w:instrText>
      </w:r>
      <w:r>
        <w:rPr>
          <w:szCs w:val="24"/>
        </w:rPr>
        <w:fldChar w:fldCharType="separate"/>
      </w:r>
      <w:r>
        <w:rPr>
          <w:noProof/>
          <w:szCs w:val="24"/>
        </w:rPr>
        <w:t>(Trachana et al. 2011)</w:t>
      </w:r>
      <w:r>
        <w:rPr>
          <w:szCs w:val="24"/>
        </w:rPr>
        <w:fldChar w:fldCharType="end"/>
      </w:r>
      <w:r>
        <w:rPr>
          <w:szCs w:val="24"/>
        </w:rPr>
        <w:t xml:space="preserve">. </w:t>
      </w:r>
      <w:r w:rsidR="00DF472B">
        <w:rPr>
          <w:szCs w:val="24"/>
        </w:rPr>
        <w:t>In out study</w:t>
      </w:r>
      <w:r w:rsidR="0062227C">
        <w:rPr>
          <w:szCs w:val="24"/>
        </w:rPr>
        <w:t xml:space="preserve">, we used </w:t>
      </w:r>
      <w:r w:rsidR="005C3358">
        <w:rPr>
          <w:szCs w:val="24"/>
        </w:rPr>
        <w:t>the latter</w:t>
      </w:r>
      <w:r w:rsidR="00A806A4">
        <w:rPr>
          <w:szCs w:val="24"/>
        </w:rPr>
        <w:t xml:space="preserve"> approaches </w:t>
      </w:r>
      <w:r w:rsidR="005C3358">
        <w:rPr>
          <w:szCs w:val="24"/>
        </w:rPr>
        <w:t>for the orthology predictions</w:t>
      </w:r>
      <w:r w:rsidR="00A806A4">
        <w:rPr>
          <w:szCs w:val="24"/>
        </w:rPr>
        <w:t>.</w:t>
      </w:r>
    </w:p>
    <w:p w14:paraId="0EB48D23" w14:textId="77891034" w:rsidR="00EA04B0" w:rsidRDefault="001F79D2" w:rsidP="00E46024">
      <w:pPr>
        <w:pStyle w:val="Heading3"/>
      </w:pPr>
      <w:bookmarkStart w:id="40" w:name="_Toc386295378"/>
      <w:r>
        <w:t>The role of</w:t>
      </w:r>
      <w:r w:rsidR="007C7DDF">
        <w:t xml:space="preserve"> </w:t>
      </w:r>
      <w:r w:rsidR="00F43AF8">
        <w:t xml:space="preserve">the </w:t>
      </w:r>
      <w:r w:rsidR="007C7DDF">
        <w:t>microsporidian</w:t>
      </w:r>
      <w:r>
        <w:t xml:space="preserve"> LCA in </w:t>
      </w:r>
      <w:r w:rsidR="00566755">
        <w:t xml:space="preserve">the understanding of their </w:t>
      </w:r>
      <w:r w:rsidR="00E46024">
        <w:t>evolution</w:t>
      </w:r>
      <w:bookmarkEnd w:id="40"/>
    </w:p>
    <w:p w14:paraId="6EB69B3B" w14:textId="61B91879" w:rsidR="00B35617" w:rsidRDefault="007D7C63" w:rsidP="00324278">
      <w:pPr>
        <w:spacing w:after="0" w:line="360" w:lineRule="auto"/>
        <w:jc w:val="both"/>
        <w:rPr>
          <w:szCs w:val="24"/>
        </w:rPr>
      </w:pPr>
      <w:r>
        <w:rPr>
          <w:szCs w:val="24"/>
        </w:rPr>
        <w:t xml:space="preserve">The analysis of phylogenies can give insight into the evolutionary history of species, such as what is the systematic relationship between </w:t>
      </w:r>
      <w:r w:rsidR="005D7D3D">
        <w:rPr>
          <w:szCs w:val="24"/>
        </w:rPr>
        <w:t>species</w:t>
      </w:r>
      <w:r>
        <w:rPr>
          <w:szCs w:val="24"/>
        </w:rPr>
        <w:t xml:space="preserve"> phylogenetic tree of life, or how their pathways evolved across </w:t>
      </w:r>
      <w:r w:rsidR="005D7D3D">
        <w:rPr>
          <w:szCs w:val="24"/>
        </w:rPr>
        <w:t>taxa</w:t>
      </w:r>
      <w:r>
        <w:rPr>
          <w:szCs w:val="24"/>
        </w:rPr>
        <w:t xml:space="preserve"> and time </w:t>
      </w:r>
      <w:r>
        <w:rPr>
          <w:szCs w:val="24"/>
        </w:rPr>
        <w:fldChar w:fldCharType="begin"/>
      </w:r>
      <w:r>
        <w:rPr>
          <w:szCs w:val="24"/>
        </w:rPr>
        <w:instrText xml:space="preserve"> ADDIN EN.CITE &lt;EndNote&gt;&lt;Cite&gt;&lt;Author&gt;Futuyma&lt;/Author&gt;&lt;Year&gt;2005&lt;/Year&gt;&lt;RecNum&gt;320&lt;/RecNum&gt;&lt;DisplayText&gt;(Futuyma 2005)&lt;/DisplayText&gt;&lt;record&gt;&lt;rec-number&gt;320&lt;/rec-number&gt;&lt;foreign-keys&gt;&lt;key app="EN" db-id="zvzepeve9vwad9e0r2nxazrm0x0w25x9w9er" timestamp="1522917510"&gt;320&lt;/key&gt;&lt;/foreign-keys&gt;&lt;ref-type name="Book"&gt;6&lt;/ref-type&gt;&lt;contributors&gt;&lt;authors&gt;&lt;author&gt;Futuyma, Douglas J.&lt;/author&gt;&lt;/authors&gt;&lt;/contributors&gt;&lt;titles&gt;&lt;title&gt;Evolution&lt;/title&gt;&lt;/titles&gt;&lt;dates&gt;&lt;year&gt;2005&lt;/year&gt;&lt;pub-dates&gt;&lt;date&gt;2005&lt;/date&gt;&lt;/pub-dates&gt;&lt;/dates&gt;&lt;publisher&gt;Sinauer Associates Inc&lt;/publisher&gt;&lt;isbn&gt;0-87893-187-2&lt;/isbn&gt;&lt;urls&gt;&lt;/urls&gt;&lt;/record&gt;&lt;/Cite&gt;&lt;/EndNote&gt;</w:instrText>
      </w:r>
      <w:r>
        <w:rPr>
          <w:szCs w:val="24"/>
        </w:rPr>
        <w:fldChar w:fldCharType="separate"/>
      </w:r>
      <w:r>
        <w:rPr>
          <w:noProof/>
          <w:szCs w:val="24"/>
        </w:rPr>
        <w:t>(Futuyma 2005)</w:t>
      </w:r>
      <w:r>
        <w:rPr>
          <w:szCs w:val="24"/>
        </w:rPr>
        <w:fldChar w:fldCharType="end"/>
      </w:r>
      <w:r>
        <w:rPr>
          <w:szCs w:val="24"/>
        </w:rPr>
        <w:t xml:space="preserve">. Since the evolutionary process of microsporidia is still poorly understood, a comparative analysis between the contemporary microsporidia and their ancestor is required </w:t>
      </w:r>
      <w:r>
        <w:rPr>
          <w:szCs w:val="24"/>
        </w:rPr>
        <w:fldChar w:fldCharType="begin"/>
      </w:r>
      <w:r>
        <w:rPr>
          <w:szCs w:val="24"/>
        </w:rPr>
        <w:instrText xml:space="preserve"> ADDIN EN.CITE &lt;EndNote&gt;&lt;Cite&gt;&lt;Author&gt;Keeling&lt;/Author&gt;&lt;Year&gt;2002&lt;/Year&gt;&lt;RecNum&gt;289&lt;/RecNum&gt;&lt;DisplayText&gt;(Keeling and Fast 2002)&lt;/DisplayText&gt;&lt;record&gt;&lt;rec-number&gt;289&lt;/rec-number&gt;&lt;foreign-keys&gt;&lt;key app="EN" db-id="zvzepeve9vwad9e0r2nxazrm0x0w25x9w9er" timestamp="1522917510"&gt;289&lt;/key&gt;&lt;/foreign-keys&gt;&lt;ref-type name="Journal Article"&gt;17&lt;/ref-type&gt;&lt;contributors&gt;&lt;authors&gt;&lt;author&gt;Keeling, Patrick J&lt;/author&gt;&lt;author&gt;Fast, Naomi M&lt;/author&gt;&lt;/authors&gt;&lt;/contributors&gt;&lt;titles&gt;&lt;title&gt;Microsporidia: biology and evolution of highly reduced intracellular parasites.&lt;/title&gt;&lt;secondary-title&gt;Annual review of microbiology&lt;/secondary-title&gt;&lt;/titles&gt;&lt;periodical&gt;&lt;full-title&gt;Annual review of microbiology&lt;/full-title&gt;&lt;/periodical&gt;&lt;pages&gt;93-116&lt;/pages&gt;&lt;volume&gt;56&lt;/volume&gt;&lt;keywords&gt;&lt;keyword&gt;Microsporidia&lt;/keyword&gt;&lt;keyword&gt;Phylogeny&lt;/keyword&gt;&lt;keyword&gt;Animals&lt;/keyword&gt;&lt;keyword&gt;Humans&lt;/keyword&gt;&lt;keyword&gt;Models, Biological&lt;/keyword&gt;&lt;keyword&gt;Evolution, Molecular&lt;/keyword&gt;&lt;keyword&gt;Microsporidia: genetics&lt;/keyword&gt;&lt;keyword&gt;Carbon&lt;/keyword&gt;&lt;keyword&gt;Carbon: metabolism&lt;/keyword&gt;&lt;keyword&gt;Intracellular Fluid&lt;/keyword&gt;&lt;keyword&gt;Intracellular Fluid: metabolism&lt;/keyword&gt;&lt;keyword&gt;Microsporidia: growth &amp;amp; development&lt;/keyword&gt;&lt;keyword&gt;Microsporidiosis&lt;/keyword&gt;&lt;keyword&gt;Microsporidiosis: metabolism&lt;/keyword&gt;&lt;keyword&gt;Spores, Fungal&lt;/keyword&gt;&lt;keyword&gt;Spores, Fungal: cytology&lt;/keyword&gt;&lt;keyword&gt;Spores, Fungal: growth &amp;amp; development&lt;/keyword&gt;&lt;keyword&gt;Spores, Fungal: metabolism&lt;/keyword&gt;&lt;/keywords&gt;&lt;dates&gt;&lt;year&gt;2002&lt;/year&gt;&lt;pub-dates&gt;&lt;date&gt;January 2002&lt;/date&gt;&lt;/pub-dates&gt;&lt;/dates&gt;&lt;urls&gt;&lt;/urls&gt;&lt;electronic-resource-num&gt;10.1146/annurev.micro.56.012302.160854&lt;/electronic-resource-num&gt;&lt;/record&gt;&lt;/Cite&gt;&lt;/EndNote&gt;</w:instrText>
      </w:r>
      <w:r>
        <w:rPr>
          <w:szCs w:val="24"/>
        </w:rPr>
        <w:fldChar w:fldCharType="separate"/>
      </w:r>
      <w:r>
        <w:rPr>
          <w:noProof/>
          <w:szCs w:val="24"/>
        </w:rPr>
        <w:t>(Keeling and Fast 2002)</w:t>
      </w:r>
      <w:r>
        <w:rPr>
          <w:szCs w:val="24"/>
        </w:rPr>
        <w:fldChar w:fldCharType="end"/>
      </w:r>
      <w:r>
        <w:rPr>
          <w:szCs w:val="24"/>
        </w:rPr>
        <w:t xml:space="preserve">. </w:t>
      </w:r>
      <w:r w:rsidR="008C6158">
        <w:rPr>
          <w:szCs w:val="24"/>
        </w:rPr>
        <w:t>Investigation of the last common ancestor of microsporidia can give insight to</w:t>
      </w:r>
      <w:r w:rsidR="00182DEA">
        <w:rPr>
          <w:szCs w:val="24"/>
        </w:rPr>
        <w:t xml:space="preserve"> many aspects of their evolutionary history. Such as,</w:t>
      </w:r>
      <w:r w:rsidR="008C6158">
        <w:rPr>
          <w:szCs w:val="24"/>
        </w:rPr>
        <w:t xml:space="preserve"> </w:t>
      </w:r>
      <w:r w:rsidR="0041644D">
        <w:rPr>
          <w:szCs w:val="24"/>
        </w:rPr>
        <w:t>the compact genome</w:t>
      </w:r>
      <w:r w:rsidR="000C10CA">
        <w:rPr>
          <w:szCs w:val="24"/>
        </w:rPr>
        <w:t>s of the extant microsporidia</w:t>
      </w:r>
      <w:r w:rsidR="00156D8A">
        <w:rPr>
          <w:szCs w:val="24"/>
        </w:rPr>
        <w:t xml:space="preserve"> were</w:t>
      </w:r>
      <w:r w:rsidR="0041644D">
        <w:rPr>
          <w:szCs w:val="24"/>
        </w:rPr>
        <w:t xml:space="preserve"> the ancestral state or the result of a </w:t>
      </w:r>
      <w:r w:rsidR="003232CD">
        <w:rPr>
          <w:szCs w:val="24"/>
        </w:rPr>
        <w:t xml:space="preserve">reduction process, </w:t>
      </w:r>
      <w:r w:rsidR="004E626B">
        <w:rPr>
          <w:szCs w:val="24"/>
        </w:rPr>
        <w:t>the different fraction between</w:t>
      </w:r>
      <w:r w:rsidR="00A80F40">
        <w:rPr>
          <w:szCs w:val="24"/>
        </w:rPr>
        <w:t xml:space="preserve"> microsporidian</w:t>
      </w:r>
      <w:r w:rsidR="004E626B">
        <w:rPr>
          <w:szCs w:val="24"/>
        </w:rPr>
        <w:t xml:space="preserve"> gene sets </w:t>
      </w:r>
      <w:r w:rsidR="00F05B9C">
        <w:rPr>
          <w:szCs w:val="24"/>
        </w:rPr>
        <w:t xml:space="preserve">was </w:t>
      </w:r>
      <w:r w:rsidR="004E626B">
        <w:rPr>
          <w:szCs w:val="24"/>
        </w:rPr>
        <w:t xml:space="preserve">the </w:t>
      </w:r>
      <w:r w:rsidR="007402AE">
        <w:rPr>
          <w:szCs w:val="24"/>
        </w:rPr>
        <w:t>result</w:t>
      </w:r>
      <w:r w:rsidR="00A328A3">
        <w:rPr>
          <w:szCs w:val="24"/>
        </w:rPr>
        <w:t xml:space="preserve"> of the losses </w:t>
      </w:r>
      <w:r w:rsidR="007402AE">
        <w:rPr>
          <w:szCs w:val="24"/>
        </w:rPr>
        <w:t xml:space="preserve">from the </w:t>
      </w:r>
      <w:r w:rsidR="007402AE">
        <w:rPr>
          <w:szCs w:val="24"/>
        </w:rPr>
        <w:lastRenderedPageBreak/>
        <w:t>ancestral gene set or gain event</w:t>
      </w:r>
      <w:r w:rsidR="00424196">
        <w:rPr>
          <w:szCs w:val="24"/>
        </w:rPr>
        <w:t>s</w:t>
      </w:r>
      <w:r w:rsidR="004E626B">
        <w:rPr>
          <w:szCs w:val="24"/>
        </w:rPr>
        <w:t xml:space="preserve"> in the individual </w:t>
      </w:r>
      <w:r w:rsidR="00C0353C">
        <w:rPr>
          <w:szCs w:val="24"/>
        </w:rPr>
        <w:t>species</w:t>
      </w:r>
      <w:r w:rsidR="00E50982">
        <w:rPr>
          <w:szCs w:val="24"/>
        </w:rPr>
        <w:t>,</w:t>
      </w:r>
      <w:r w:rsidR="00FB4036">
        <w:rPr>
          <w:szCs w:val="24"/>
        </w:rPr>
        <w:t xml:space="preserve"> </w:t>
      </w:r>
      <w:r w:rsidR="00F11AEC">
        <w:rPr>
          <w:szCs w:val="24"/>
        </w:rPr>
        <w:t xml:space="preserve">or </w:t>
      </w:r>
      <w:r w:rsidR="00935297">
        <w:rPr>
          <w:szCs w:val="24"/>
        </w:rPr>
        <w:t xml:space="preserve">what the ancient metabolism was and how it related </w:t>
      </w:r>
      <w:r w:rsidR="00032EF8">
        <w:rPr>
          <w:szCs w:val="24"/>
        </w:rPr>
        <w:t>to</w:t>
      </w:r>
      <w:r w:rsidR="00935297">
        <w:rPr>
          <w:szCs w:val="24"/>
        </w:rPr>
        <w:t xml:space="preserve"> the parasitic lifestyle of microsporidia.</w:t>
      </w:r>
    </w:p>
    <w:p w14:paraId="662A0404" w14:textId="25F0FB65" w:rsidR="000A6116" w:rsidRDefault="00A27060" w:rsidP="00324278">
      <w:pPr>
        <w:spacing w:after="0" w:line="360" w:lineRule="auto"/>
        <w:jc w:val="both"/>
        <w:rPr>
          <w:szCs w:val="24"/>
        </w:rPr>
      </w:pPr>
      <w:r>
        <w:rPr>
          <w:szCs w:val="24"/>
        </w:rPr>
        <w:t>For that</w:t>
      </w:r>
      <w:r w:rsidR="007D7C63">
        <w:rPr>
          <w:szCs w:val="24"/>
        </w:rPr>
        <w:t xml:space="preserve"> reason, in this chapter we describe an orthology-based approach for estimating the microsporidian </w:t>
      </w:r>
      <w:r w:rsidR="00C701F1">
        <w:rPr>
          <w:szCs w:val="24"/>
        </w:rPr>
        <w:t>LCA</w:t>
      </w:r>
      <w:r w:rsidR="007D7C63">
        <w:rPr>
          <w:szCs w:val="24"/>
        </w:rPr>
        <w:t xml:space="preserve"> protein set, which was served as an initial data for further analyses.</w:t>
      </w:r>
      <w:r w:rsidR="00DF31FE">
        <w:rPr>
          <w:szCs w:val="24"/>
        </w:rPr>
        <w:t xml:space="preserve"> </w:t>
      </w:r>
      <w:r w:rsidR="000A6116">
        <w:rPr>
          <w:szCs w:val="24"/>
        </w:rPr>
        <w:t xml:space="preserve">Furthermore, we </w:t>
      </w:r>
      <w:r w:rsidR="00FF69E1">
        <w:rPr>
          <w:szCs w:val="24"/>
        </w:rPr>
        <w:t>investigated the evolutionary history of microsporidian proteins and confirmed the fungal-relationship of microsporidia</w:t>
      </w:r>
      <w:r w:rsidR="00CE0BD4">
        <w:rPr>
          <w:szCs w:val="24"/>
        </w:rPr>
        <w:t xml:space="preserve"> based on their phylogeny.</w:t>
      </w:r>
    </w:p>
    <w:p w14:paraId="3E12A933" w14:textId="74E909C2" w:rsidR="007D7C63" w:rsidRDefault="00F93AF1" w:rsidP="00324278">
      <w:pPr>
        <w:spacing w:after="0" w:line="360" w:lineRule="auto"/>
        <w:jc w:val="both"/>
        <w:rPr>
          <w:szCs w:val="24"/>
        </w:rPr>
      </w:pPr>
      <w:r>
        <w:rPr>
          <w:szCs w:val="24"/>
        </w:rPr>
        <w:t>Throughout this study</w:t>
      </w:r>
      <w:r w:rsidR="00813662">
        <w:rPr>
          <w:szCs w:val="24"/>
        </w:rPr>
        <w:t xml:space="preserve">, we </w:t>
      </w:r>
      <w:r w:rsidR="00914697">
        <w:rPr>
          <w:szCs w:val="24"/>
        </w:rPr>
        <w:t xml:space="preserve">analyzed the sequences in </w:t>
      </w:r>
      <w:r w:rsidR="00383F20">
        <w:rPr>
          <w:szCs w:val="24"/>
        </w:rPr>
        <w:t xml:space="preserve">the </w:t>
      </w:r>
      <w:r w:rsidR="00914697">
        <w:rPr>
          <w:szCs w:val="24"/>
        </w:rPr>
        <w:t>amino acid level</w:t>
      </w:r>
      <w:r w:rsidR="00813662">
        <w:rPr>
          <w:szCs w:val="24"/>
        </w:rPr>
        <w:t>. Therefore</w:t>
      </w:r>
      <w:r w:rsidR="005758A0">
        <w:rPr>
          <w:szCs w:val="24"/>
        </w:rPr>
        <w:t>,</w:t>
      </w:r>
      <w:r w:rsidR="00813662">
        <w:rPr>
          <w:szCs w:val="24"/>
        </w:rPr>
        <w:t xml:space="preserve"> we </w:t>
      </w:r>
      <w:r w:rsidR="00914697">
        <w:rPr>
          <w:szCs w:val="24"/>
        </w:rPr>
        <w:t xml:space="preserve">treated the term </w:t>
      </w:r>
      <w:r w:rsidR="00914697" w:rsidRPr="00914697">
        <w:rPr>
          <w:i/>
          <w:szCs w:val="24"/>
        </w:rPr>
        <w:t>protein</w:t>
      </w:r>
      <w:r w:rsidR="00914697">
        <w:rPr>
          <w:szCs w:val="24"/>
        </w:rPr>
        <w:t xml:space="preserve"> and </w:t>
      </w:r>
      <w:r w:rsidR="00914697" w:rsidRPr="00914697">
        <w:rPr>
          <w:i/>
          <w:szCs w:val="24"/>
        </w:rPr>
        <w:t>gene</w:t>
      </w:r>
      <w:r w:rsidR="00914697">
        <w:rPr>
          <w:szCs w:val="24"/>
        </w:rPr>
        <w:t xml:space="preserve"> as synonym. </w:t>
      </w:r>
    </w:p>
    <w:p w14:paraId="4C56EEC4" w14:textId="77777777" w:rsidR="007D7C63" w:rsidRPr="00076E91" w:rsidRDefault="007D7C63" w:rsidP="00324278">
      <w:pPr>
        <w:spacing w:after="0" w:line="360" w:lineRule="auto"/>
        <w:jc w:val="both"/>
        <w:rPr>
          <w:szCs w:val="24"/>
        </w:rPr>
      </w:pPr>
    </w:p>
    <w:p w14:paraId="64D41BFA" w14:textId="0FBE176F" w:rsidR="00AD08DF" w:rsidRDefault="00AD08DF" w:rsidP="00324278">
      <w:pPr>
        <w:pStyle w:val="Heading2"/>
        <w:jc w:val="both"/>
      </w:pPr>
      <w:bookmarkStart w:id="41" w:name="_Toc386295379"/>
      <w:r w:rsidRPr="00A7099E">
        <w:t>Methods</w:t>
      </w:r>
      <w:bookmarkEnd w:id="41"/>
    </w:p>
    <w:p w14:paraId="57E25CB8" w14:textId="3D834359" w:rsidR="00E612B8" w:rsidRDefault="00E612B8" w:rsidP="00DB3CE4">
      <w:pPr>
        <w:pStyle w:val="Heading3"/>
        <w:jc w:val="both"/>
      </w:pPr>
      <w:bookmarkStart w:id="42" w:name="_Ref386155502"/>
      <w:bookmarkStart w:id="43" w:name="_Toc386295380"/>
      <w:r>
        <w:t>Identification of homologous and orphan proteins within the microsporidia</w:t>
      </w:r>
      <w:r w:rsidR="00DB3CE4">
        <w:t>n</w:t>
      </w:r>
      <w:r>
        <w:t xml:space="preserve"> lineage</w:t>
      </w:r>
      <w:bookmarkEnd w:id="42"/>
      <w:bookmarkEnd w:id="43"/>
    </w:p>
    <w:p w14:paraId="2F6C1F1E" w14:textId="77777777" w:rsidR="002246AA" w:rsidRDefault="002246AA" w:rsidP="002246AA">
      <w:pPr>
        <w:spacing w:after="0" w:line="360" w:lineRule="auto"/>
        <w:jc w:val="both"/>
        <w:rPr>
          <w:szCs w:val="24"/>
        </w:rPr>
      </w:pPr>
      <w:r>
        <w:rPr>
          <w:szCs w:val="24"/>
        </w:rPr>
        <w:t xml:space="preserve">In the scope of this study, we used a microsporidian data set comprising eleven species downloaded from the genome portal of the JGI database of Join Genome Institute </w:t>
      </w:r>
      <w:r>
        <w:rPr>
          <w:szCs w:val="24"/>
        </w:rPr>
        <w:fldChar w:fldCharType="begin"/>
      </w:r>
      <w:r>
        <w:rPr>
          <w:szCs w:val="24"/>
        </w:rPr>
        <w:instrText xml:space="preserve"> ADDIN EN.CITE &lt;EndNote&gt;&lt;Cite&gt;&lt;Author&gt;Nordberg&lt;/Author&gt;&lt;Year&gt;2014&lt;/Year&gt;&lt;RecNum&gt;322&lt;/RecNum&gt;&lt;DisplayText&gt;(Nordberg et al. 2014)&lt;/DisplayText&gt;&lt;record&gt;&lt;rec-number&gt;322&lt;/rec-number&gt;&lt;foreign-keys&gt;&lt;key app="EN" db-id="zvzepeve9vwad9e0r2nxazrm0x0w25x9w9er" timestamp="1522917510"&gt;322&lt;/key&gt;&lt;/foreign-keys&gt;&lt;ref-type name="Journal Article"&gt;17&lt;/ref-type&gt;&lt;contributors&gt;&lt;authors&gt;&lt;author&gt;Nordberg, Henrik&lt;/author&gt;&lt;author&gt;Cantor, Michael&lt;/author&gt;&lt;author&gt;Dusheyko, Serge&lt;/author&gt;&lt;author&gt;Hua, Susan&lt;/author&gt;&lt;author&gt;Poliakov, Alexander&lt;/author&gt;&lt;author&gt;Shabalov, Igor&lt;/author&gt;&lt;author&gt;Smirnova, Tatyana&lt;/author&gt;&lt;author&gt;Grigoriev, Igor V.&lt;/author&gt;&lt;author&gt;Dubchak, Inna&lt;/author&gt;&lt;/authors&gt;&lt;/contributors&gt;&lt;titles&gt;&lt;title&gt;The genome portal of the Department of Energy Joint Genome Institute: 2014 updates&lt;/title&gt;&lt;secondary-title&gt;Nucleic Acids Research&lt;/secondary-title&gt;&lt;short-title&gt;The genome portal of the Department of Energy Joint Genome Institute&lt;/short-title&gt;&lt;/titles&gt;&lt;periodical&gt;&lt;full-title&gt;Nucleic Acids Research&lt;/full-title&gt;&lt;/periodical&gt;&lt;pages&gt;D26-D31&lt;/pages&gt;&lt;volume&gt;42&lt;/volume&gt;&lt;dates&gt;&lt;year&gt;2014&lt;/year&gt;&lt;pub-dates&gt;&lt;date&gt;2014-1-1&lt;/date&gt;&lt;/pub-dates&gt;&lt;/dates&gt;&lt;isbn&gt;0305-1048&lt;/isbn&gt;&lt;urls&gt;&lt;/urls&gt;&lt;electronic-resource-num&gt;10.1093/nar/gkt1069&lt;/electronic-resource-num&gt;&lt;remote-database-name&gt;PubMed Central&lt;/remote-database-name&gt;&lt;access-date&gt;2018-03-26 13:50:52&lt;/access-date&gt;&lt;/record&gt;&lt;/Cite&gt;&lt;/EndNote&gt;</w:instrText>
      </w:r>
      <w:r>
        <w:rPr>
          <w:szCs w:val="24"/>
        </w:rPr>
        <w:fldChar w:fldCharType="separate"/>
      </w:r>
      <w:r>
        <w:rPr>
          <w:noProof/>
          <w:szCs w:val="24"/>
        </w:rPr>
        <w:t>(Nordberg et al. 2014)</w:t>
      </w:r>
      <w:r>
        <w:rPr>
          <w:szCs w:val="24"/>
        </w:rPr>
        <w:fldChar w:fldCharType="end"/>
      </w:r>
      <w:r>
        <w:rPr>
          <w:szCs w:val="24"/>
        </w:rPr>
        <w:t xml:space="preserve"> and the MicrosporidiaDB </w:t>
      </w:r>
      <w:r>
        <w:fldChar w:fldCharType="begin"/>
      </w:r>
      <w:r>
        <w:instrText xml:space="preserve"> ADDIN EN.CITE &lt;EndNote&gt;&lt;Cite&gt;&lt;Author&gt;Aurrecoechea&lt;/Author&gt;&lt;Year&gt;2011&lt;/Year&gt;&lt;RecNum&gt;277&lt;/RecNum&gt;&lt;DisplayText&gt;(Aurrecoechea et al. 2011)&lt;/DisplayText&gt;&lt;record&gt;&lt;rec-number&gt;277&lt;/rec-number&gt;&lt;foreign-keys&gt;&lt;key app="EN" db-id="zvzepeve9vwad9e0r2nxazrm0x0w25x9w9er" timestamp="1522917510"&gt;277&lt;/key&gt;&lt;/foreign-keys&gt;&lt;ref-type name="Journal Article"&gt;17&lt;/ref-type&gt;&lt;contributors&gt;&lt;authors&gt;&lt;author&gt;Aurrecoechea, Cristina&lt;/author&gt;&lt;author&gt;Barreto, Ana&lt;/author&gt;&lt;author&gt;Brestelli, John&lt;/author&gt;&lt;author&gt;Brunk, Brian P&lt;/author&gt;&lt;author&gt;Caler, Elisabet V&lt;/author&gt;&lt;author&gt;Fischer, Steve&lt;/author&gt;&lt;author&gt;Gajria, Bindu&lt;/author&gt;&lt;author&gt;Gao, Xin&lt;/author&gt;&lt;author&gt;Gingle, Alan&lt;/author&gt;&lt;author&gt;Grant, Greg&lt;/author&gt;&lt;author&gt;Harb, Omar S&lt;/author&gt;&lt;author&gt;Heiges, Mark&lt;/author&gt;&lt;author&gt;Iodice, John&lt;/author&gt;&lt;author&gt;Kissinger, Jessica C&lt;/author&gt;&lt;author&gt;Kraemer, Eileen T&lt;/author&gt;&lt;author&gt;Li, Wei&lt;/author&gt;&lt;author&gt;Nayak, Vishal&lt;/author&gt;&lt;author&gt;Pennington, Cary&lt;/author&gt;&lt;author&gt;Pinney, Deborah F&lt;/author&gt;&lt;author&gt;Pitts, Brian&lt;/author&gt;&lt;author&gt;Roos, David S&lt;/author&gt;&lt;author&gt;Srinivasamoorthy, Ganesh&lt;/author&gt;&lt;author&gt;Stoeckert, Christian J&lt;/author&gt;&lt;author&gt;Treatman, Charles&lt;/author&gt;&lt;author&gt;Wang, Haiming&lt;/author&gt;&lt;/authors&gt;&lt;/contributors&gt;&lt;titles&gt;&lt;title&gt;AmoebaDB and MicrosporidiaDB: functional genomic resources for Amoebozoa and Microsporidia species.&lt;/title&gt;&lt;secondary-title&gt;Nucleic acids research&lt;/secondary-title&gt;&lt;/titles&gt;&lt;periodical&gt;&lt;full-title&gt;Nucleic Acids Research&lt;/full-title&gt;&lt;/periodical&gt;&lt;pages&gt;D612-9&lt;/pages&gt;&lt;volume&gt;39&lt;/volume&gt;&lt;keywords&gt;&lt;keyword&gt;Encephalitozoon&lt;/keyword&gt;&lt;keyword&gt;Genomics&lt;/keyword&gt;&lt;keyword&gt;Genome, Fungal&lt;/keyword&gt;&lt;keyword&gt;Databases, Genetic&lt;/keyword&gt;&lt;keyword&gt;Encephalitozoon: genetics&lt;/keyword&gt;&lt;keyword&gt;Entamoeba&lt;/keyword&gt;&lt;keyword&gt;Entamoeba: genetics&lt;/keyword&gt;&lt;keyword&gt;Genome, Protozoan&lt;/keyword&gt;&lt;/keywords&gt;&lt;dates&gt;&lt;year&gt;2011&lt;/year&gt;&lt;pub-dates&gt;&lt;date&gt;January 2011&lt;/date&gt;&lt;/pub-dates&gt;&lt;/dates&gt;&lt;urls&gt;&lt;/urls&gt;&lt;electronic-resource-num&gt;10.1093/nar/gkq1006&lt;/electronic-resource-num&gt;&lt;/record&gt;&lt;/Cite&gt;&lt;/EndNote&gt;</w:instrText>
      </w:r>
      <w:r>
        <w:fldChar w:fldCharType="separate"/>
      </w:r>
      <w:r>
        <w:rPr>
          <w:noProof/>
        </w:rPr>
        <w:t>(Aurrecoechea et al. 2011)</w:t>
      </w:r>
      <w:r>
        <w:fldChar w:fldCharType="end"/>
      </w:r>
      <w:r>
        <w:rPr>
          <w:szCs w:val="24"/>
        </w:rPr>
        <w:t xml:space="preserve"> from the microsporidia genome sequencing project of the Broad Institute </w:t>
      </w:r>
      <w:r>
        <w:rPr>
          <w:szCs w:val="24"/>
        </w:rPr>
        <w:fldChar w:fldCharType="begin">
          <w:fldData xml:space="preserve">PEVuZE5vdGU+PENpdGU+PEF1dGhvcj5DdW9tbzwvQXV0aG9yPjxZZWFyPjIwMTI8L1llYXI+PFJl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</w:fldData>
        </w:fldChar>
      </w:r>
      <w:r>
        <w:rPr>
          <w:szCs w:val="24"/>
        </w:rPr>
        <w:instrText xml:space="preserve"> ADDIN EN.CITE </w:instrText>
      </w:r>
      <w:r>
        <w:rPr>
          <w:szCs w:val="24"/>
        </w:rPr>
        <w:fldChar w:fldCharType="begin">
          <w:fldData xml:space="preserve">PEVuZE5vdGU+PENpdGU+PEF1dGhvcj5DdW9tbzwvQXV0aG9yPjxZZWFyPjIwMTI8L1llYXI+PFJl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(Cuomo et al. 2012; Pombert et al. 2013; Bakowski et al. 2014; Desjardins et al. 2015)</w:t>
      </w:r>
      <w:r>
        <w:rPr>
          <w:szCs w:val="24"/>
        </w:rPr>
        <w:fldChar w:fldCharType="end"/>
      </w:r>
      <w:r>
        <w:rPr>
          <w:szCs w:val="24"/>
        </w:rPr>
        <w:t xml:space="preserve">. The species name, strain name, number of proteins as well as the source database of those eleven microsporidia can be found in </w:t>
      </w:r>
      <w:r w:rsidRPr="0096265A">
        <w:rPr>
          <w:szCs w:val="24"/>
        </w:rPr>
        <w:fldChar w:fldCharType="begin"/>
      </w:r>
      <w:r w:rsidRPr="0096265A">
        <w:rPr>
          <w:szCs w:val="24"/>
        </w:rPr>
        <w:instrText xml:space="preserve"> REF _Ref381275723 \h </w:instrText>
      </w:r>
      <w:r w:rsidRPr="0096265A">
        <w:rPr>
          <w:szCs w:val="24"/>
        </w:rPr>
      </w:r>
      <w:r w:rsidRPr="0096265A">
        <w:rPr>
          <w:szCs w:val="24"/>
        </w:rPr>
        <w:fldChar w:fldCharType="separate"/>
      </w:r>
      <w:r w:rsidR="00CF13C3" w:rsidRPr="00076E91">
        <w:t xml:space="preserve">Table </w:t>
      </w:r>
      <w:r w:rsidR="00CF13C3">
        <w:rPr>
          <w:noProof/>
        </w:rPr>
        <w:t>2</w:t>
      </w:r>
      <w:r w:rsidR="00CF13C3">
        <w:noBreakHyphen/>
      </w:r>
      <w:r w:rsidR="00CF13C3">
        <w:rPr>
          <w:noProof/>
        </w:rPr>
        <w:t>1</w:t>
      </w:r>
      <w:r w:rsidRPr="0096265A">
        <w:rPr>
          <w:szCs w:val="24"/>
        </w:rPr>
        <w:fldChar w:fldCharType="end"/>
      </w:r>
      <w:r w:rsidRPr="0096265A">
        <w:rPr>
          <w:szCs w:val="24"/>
        </w:rPr>
        <w:t>.</w:t>
      </w:r>
    </w:p>
    <w:p w14:paraId="61F2827C" w14:textId="77777777" w:rsidR="002246AA" w:rsidRPr="00076E91" w:rsidRDefault="002246AA" w:rsidP="002246AA">
      <w:pPr>
        <w:pStyle w:val="Caption"/>
        <w:keepNext/>
        <w:spacing w:after="0" w:line="360" w:lineRule="auto"/>
        <w:jc w:val="both"/>
      </w:pPr>
      <w:bookmarkStart w:id="44" w:name="_Ref381275723"/>
      <w:bookmarkStart w:id="45" w:name="_Toc386295496"/>
      <w:r w:rsidRPr="00076E91">
        <w:t xml:space="preserve">Table </w:t>
      </w:r>
      <w:r>
        <w:fldChar w:fldCharType="begin"/>
      </w:r>
      <w:r>
        <w:instrText xml:space="preserve"> STYLEREF 1 \s </w:instrText>
      </w:r>
      <w:r>
        <w:fldChar w:fldCharType="separate"/>
      </w:r>
      <w:r w:rsidR="00CF13C3">
        <w:rPr>
          <w:noProof/>
        </w:rPr>
        <w:t>2</w:t>
      </w:r>
      <w:r>
        <w:fldChar w:fldCharType="end"/>
      </w:r>
      <w:r>
        <w:noBreakHyphen/>
      </w:r>
      <w:r>
        <w:fldChar w:fldCharType="begin"/>
      </w:r>
      <w:r>
        <w:instrText xml:space="preserve"> SEQ Table \* ARABIC \s 1 </w:instrText>
      </w:r>
      <w:r>
        <w:fldChar w:fldCharType="separate"/>
      </w:r>
      <w:r w:rsidR="00CF13C3">
        <w:rPr>
          <w:noProof/>
        </w:rPr>
        <w:t>1</w:t>
      </w:r>
      <w:r>
        <w:fldChar w:fldCharType="end"/>
      </w:r>
      <w:bookmarkEnd w:id="44"/>
      <w:r w:rsidRPr="00076E91">
        <w:t xml:space="preserve">: </w:t>
      </w:r>
      <w:r>
        <w:t>The microsporidia data set</w:t>
      </w:r>
      <w:r w:rsidRPr="00076E91">
        <w:t xml:space="preserve"> </w:t>
      </w:r>
      <w:r>
        <w:t>that was used for the estimation of the microsporidia last common ancestor protein set. The columns denote species name, strain, number of protein and the source, where their proteomes were downloaded.</w:t>
      </w:r>
      <w:bookmarkEnd w:id="45"/>
    </w:p>
    <w:tbl>
      <w:tblPr>
        <w:tblStyle w:val="TableGrid"/>
        <w:tblW w:w="0" w:type="auto"/>
        <w:tblLook w:val="0000" w:firstRow="0" w:lastRow="0" w:firstColumn="0" w:lastColumn="0" w:noHBand="0" w:noVBand="0"/>
      </w:tblPr>
      <w:tblGrid>
        <w:gridCol w:w="3652"/>
        <w:gridCol w:w="1559"/>
        <w:gridCol w:w="1985"/>
        <w:gridCol w:w="1524"/>
      </w:tblGrid>
      <w:tr w:rsidR="002246AA" w:rsidRPr="00893F92" w14:paraId="3E2CDB82" w14:textId="77777777" w:rsidTr="00FD48E3">
        <w:tc>
          <w:tcPr>
            <w:tcW w:w="3652" w:type="dxa"/>
          </w:tcPr>
          <w:p w14:paraId="2F84BEEB"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Name</w:t>
            </w:r>
          </w:p>
        </w:tc>
        <w:tc>
          <w:tcPr>
            <w:tcW w:w="1559" w:type="dxa"/>
          </w:tcPr>
          <w:p w14:paraId="129CF81E"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Strain</w:t>
            </w:r>
          </w:p>
        </w:tc>
        <w:tc>
          <w:tcPr>
            <w:tcW w:w="1985" w:type="dxa"/>
          </w:tcPr>
          <w:p w14:paraId="2AE759F6"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Number of proteins</w:t>
            </w:r>
          </w:p>
        </w:tc>
        <w:tc>
          <w:tcPr>
            <w:tcW w:w="1524" w:type="dxa"/>
          </w:tcPr>
          <w:p w14:paraId="0872FBA7" w14:textId="77777777" w:rsidR="002246AA" w:rsidRPr="00893F92" w:rsidRDefault="002246AA" w:rsidP="003671FB">
            <w:pPr>
              <w:widowControl w:val="0"/>
              <w:tabs>
                <w:tab w:val="left" w:pos="1406"/>
              </w:tabs>
              <w:autoSpaceDE w:val="0"/>
              <w:autoSpaceDN w:val="0"/>
              <w:adjustRightInd w:val="0"/>
              <w:spacing w:line="360" w:lineRule="auto"/>
              <w:rPr>
                <w:rFonts w:cs="Times"/>
                <w:color w:val="000000" w:themeColor="text1"/>
                <w:sz w:val="20"/>
                <w:szCs w:val="20"/>
              </w:rPr>
            </w:pPr>
            <w:r w:rsidRPr="00893F92">
              <w:rPr>
                <w:rFonts w:cs="Times"/>
                <w:bCs/>
                <w:color w:val="000000" w:themeColor="text1"/>
                <w:sz w:val="20"/>
                <w:szCs w:val="20"/>
              </w:rPr>
              <w:t>Source</w:t>
            </w:r>
            <w:r w:rsidRPr="00893F92">
              <w:rPr>
                <w:rFonts w:cs="Times"/>
                <w:bCs/>
                <w:color w:val="000000" w:themeColor="text1"/>
                <w:sz w:val="20"/>
                <w:szCs w:val="20"/>
              </w:rPr>
              <w:tab/>
            </w:r>
          </w:p>
        </w:tc>
      </w:tr>
      <w:tr w:rsidR="002246AA" w:rsidRPr="00893F92" w14:paraId="4B996749" w14:textId="77777777" w:rsidTr="00FD48E3">
        <w:tc>
          <w:tcPr>
            <w:tcW w:w="3652" w:type="dxa"/>
          </w:tcPr>
          <w:p w14:paraId="59EDD9A6"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Encephalitozoon hellem</w:t>
            </w:r>
          </w:p>
        </w:tc>
        <w:tc>
          <w:tcPr>
            <w:tcW w:w="1559" w:type="dxa"/>
          </w:tcPr>
          <w:p w14:paraId="14C3A3D4"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ATCC 50504</w:t>
            </w:r>
          </w:p>
        </w:tc>
        <w:tc>
          <w:tcPr>
            <w:tcW w:w="1985" w:type="dxa"/>
          </w:tcPr>
          <w:p w14:paraId="3070AC6C"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1827</w:t>
            </w:r>
          </w:p>
        </w:tc>
        <w:tc>
          <w:tcPr>
            <w:tcW w:w="1524" w:type="dxa"/>
          </w:tcPr>
          <w:p w14:paraId="6D936BBF"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JGI</w:t>
            </w:r>
          </w:p>
        </w:tc>
      </w:tr>
      <w:tr w:rsidR="002246AA" w:rsidRPr="00893F92" w14:paraId="00D6A2C5" w14:textId="77777777" w:rsidTr="00FD48E3">
        <w:tc>
          <w:tcPr>
            <w:tcW w:w="3652" w:type="dxa"/>
          </w:tcPr>
          <w:p w14:paraId="571C40BF"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Encephalitozoon intestinalis</w:t>
            </w:r>
          </w:p>
        </w:tc>
        <w:tc>
          <w:tcPr>
            <w:tcW w:w="1559" w:type="dxa"/>
          </w:tcPr>
          <w:p w14:paraId="71ECC86F"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ATCC 50506</w:t>
            </w:r>
          </w:p>
        </w:tc>
        <w:tc>
          <w:tcPr>
            <w:tcW w:w="1985" w:type="dxa"/>
          </w:tcPr>
          <w:p w14:paraId="23D23D7E"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1657</w:t>
            </w:r>
          </w:p>
        </w:tc>
        <w:tc>
          <w:tcPr>
            <w:tcW w:w="1524" w:type="dxa"/>
          </w:tcPr>
          <w:p w14:paraId="538DC54B"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Broad Inst</w:t>
            </w:r>
          </w:p>
        </w:tc>
      </w:tr>
      <w:tr w:rsidR="002246AA" w:rsidRPr="00893F92" w14:paraId="70327449" w14:textId="77777777" w:rsidTr="00FD48E3">
        <w:tc>
          <w:tcPr>
            <w:tcW w:w="3652" w:type="dxa"/>
          </w:tcPr>
          <w:p w14:paraId="452F0ED9"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Encephalitozoon cuniculi</w:t>
            </w:r>
          </w:p>
        </w:tc>
        <w:tc>
          <w:tcPr>
            <w:tcW w:w="1559" w:type="dxa"/>
          </w:tcPr>
          <w:p w14:paraId="395965E9"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GB-M1</w:t>
            </w:r>
          </w:p>
        </w:tc>
        <w:tc>
          <w:tcPr>
            <w:tcW w:w="1985" w:type="dxa"/>
          </w:tcPr>
          <w:p w14:paraId="35A78119"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1896</w:t>
            </w:r>
          </w:p>
        </w:tc>
        <w:tc>
          <w:tcPr>
            <w:tcW w:w="1524" w:type="dxa"/>
          </w:tcPr>
          <w:p w14:paraId="761073AC"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Broad Inst</w:t>
            </w:r>
          </w:p>
        </w:tc>
      </w:tr>
      <w:tr w:rsidR="002246AA" w:rsidRPr="00893F92" w14:paraId="7DB817DC" w14:textId="77777777" w:rsidTr="00FD48E3">
        <w:tc>
          <w:tcPr>
            <w:tcW w:w="3652" w:type="dxa"/>
          </w:tcPr>
          <w:p w14:paraId="5AA3F673"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Nosema ceranae</w:t>
            </w:r>
          </w:p>
        </w:tc>
        <w:tc>
          <w:tcPr>
            <w:tcW w:w="1559" w:type="dxa"/>
          </w:tcPr>
          <w:p w14:paraId="5F328333"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BRL01</w:t>
            </w:r>
          </w:p>
        </w:tc>
        <w:tc>
          <w:tcPr>
            <w:tcW w:w="1985" w:type="dxa"/>
          </w:tcPr>
          <w:p w14:paraId="2FE02B2C"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2057</w:t>
            </w:r>
          </w:p>
        </w:tc>
        <w:tc>
          <w:tcPr>
            <w:tcW w:w="1524" w:type="dxa"/>
          </w:tcPr>
          <w:p w14:paraId="45E50330"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Broad Inst</w:t>
            </w:r>
          </w:p>
        </w:tc>
      </w:tr>
      <w:tr w:rsidR="002246AA" w:rsidRPr="00893F92" w14:paraId="0107D106" w14:textId="77777777" w:rsidTr="00FD48E3">
        <w:tc>
          <w:tcPr>
            <w:tcW w:w="3652" w:type="dxa"/>
          </w:tcPr>
          <w:p w14:paraId="1A784172"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lastRenderedPageBreak/>
              <w:t>Enterocytozoon bieneusi</w:t>
            </w:r>
          </w:p>
        </w:tc>
        <w:tc>
          <w:tcPr>
            <w:tcW w:w="1559" w:type="dxa"/>
          </w:tcPr>
          <w:p w14:paraId="127362E5"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H348</w:t>
            </w:r>
          </w:p>
        </w:tc>
        <w:tc>
          <w:tcPr>
            <w:tcW w:w="1985" w:type="dxa"/>
          </w:tcPr>
          <w:p w14:paraId="6FA5B2AC"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3312</w:t>
            </w:r>
          </w:p>
        </w:tc>
        <w:tc>
          <w:tcPr>
            <w:tcW w:w="1524" w:type="dxa"/>
          </w:tcPr>
          <w:p w14:paraId="42C45543"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JGI</w:t>
            </w:r>
          </w:p>
        </w:tc>
      </w:tr>
      <w:tr w:rsidR="002246AA" w:rsidRPr="00893F92" w14:paraId="07F681F7" w14:textId="77777777" w:rsidTr="00FD48E3">
        <w:tc>
          <w:tcPr>
            <w:tcW w:w="3652" w:type="dxa"/>
          </w:tcPr>
          <w:p w14:paraId="23EA72F4"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Vittaforma corneae</w:t>
            </w:r>
          </w:p>
        </w:tc>
        <w:tc>
          <w:tcPr>
            <w:tcW w:w="1559" w:type="dxa"/>
          </w:tcPr>
          <w:p w14:paraId="7448AEB7"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ATCC 50505</w:t>
            </w:r>
          </w:p>
        </w:tc>
        <w:tc>
          <w:tcPr>
            <w:tcW w:w="1985" w:type="dxa"/>
          </w:tcPr>
          <w:p w14:paraId="2363910A"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2243</w:t>
            </w:r>
          </w:p>
        </w:tc>
        <w:tc>
          <w:tcPr>
            <w:tcW w:w="1524" w:type="dxa"/>
          </w:tcPr>
          <w:p w14:paraId="3DBFF3BD"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Broad Inst</w:t>
            </w:r>
          </w:p>
        </w:tc>
      </w:tr>
      <w:tr w:rsidR="002246AA" w:rsidRPr="00893F92" w14:paraId="4F6F5372" w14:textId="77777777" w:rsidTr="00FD48E3">
        <w:tc>
          <w:tcPr>
            <w:tcW w:w="3652" w:type="dxa"/>
          </w:tcPr>
          <w:p w14:paraId="16E48E37"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Anncaliia algerae</w:t>
            </w:r>
          </w:p>
        </w:tc>
        <w:tc>
          <w:tcPr>
            <w:tcW w:w="1559" w:type="dxa"/>
          </w:tcPr>
          <w:p w14:paraId="59309145"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PRA339</w:t>
            </w:r>
          </w:p>
        </w:tc>
        <w:tc>
          <w:tcPr>
            <w:tcW w:w="1985" w:type="dxa"/>
          </w:tcPr>
          <w:p w14:paraId="3741F43C"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3576</w:t>
            </w:r>
          </w:p>
        </w:tc>
        <w:tc>
          <w:tcPr>
            <w:tcW w:w="1524" w:type="dxa"/>
          </w:tcPr>
          <w:p w14:paraId="78437869"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Broad Inst</w:t>
            </w:r>
          </w:p>
        </w:tc>
      </w:tr>
      <w:tr w:rsidR="002246AA" w:rsidRPr="00893F92" w14:paraId="153EEFAD" w14:textId="77777777" w:rsidTr="00FD48E3">
        <w:trPr>
          <w:trHeight w:val="67"/>
        </w:trPr>
        <w:tc>
          <w:tcPr>
            <w:tcW w:w="3652" w:type="dxa"/>
          </w:tcPr>
          <w:p w14:paraId="7CE12DA1"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Antonospora locustae</w:t>
            </w:r>
          </w:p>
        </w:tc>
        <w:tc>
          <w:tcPr>
            <w:tcW w:w="1559" w:type="dxa"/>
          </w:tcPr>
          <w:p w14:paraId="65A064EF"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HM-2013</w:t>
            </w:r>
          </w:p>
        </w:tc>
        <w:tc>
          <w:tcPr>
            <w:tcW w:w="1985" w:type="dxa"/>
          </w:tcPr>
          <w:p w14:paraId="554D10F2"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2191</w:t>
            </w:r>
          </w:p>
        </w:tc>
        <w:tc>
          <w:tcPr>
            <w:tcW w:w="1524" w:type="dxa"/>
          </w:tcPr>
          <w:p w14:paraId="088FF1E1"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JGI</w:t>
            </w:r>
          </w:p>
        </w:tc>
      </w:tr>
      <w:tr w:rsidR="002246AA" w:rsidRPr="00893F92" w14:paraId="35C85897" w14:textId="77777777" w:rsidTr="00FD48E3">
        <w:tc>
          <w:tcPr>
            <w:tcW w:w="3652" w:type="dxa"/>
          </w:tcPr>
          <w:p w14:paraId="2A7D7666"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Edhazardia aedis</w:t>
            </w:r>
          </w:p>
        </w:tc>
        <w:tc>
          <w:tcPr>
            <w:tcW w:w="1559" w:type="dxa"/>
          </w:tcPr>
          <w:p w14:paraId="2A33E386"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USNM 41457</w:t>
            </w:r>
          </w:p>
        </w:tc>
        <w:tc>
          <w:tcPr>
            <w:tcW w:w="1985" w:type="dxa"/>
          </w:tcPr>
          <w:p w14:paraId="23AC5590"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4208</w:t>
            </w:r>
          </w:p>
        </w:tc>
        <w:tc>
          <w:tcPr>
            <w:tcW w:w="1524" w:type="dxa"/>
          </w:tcPr>
          <w:p w14:paraId="255B2C89"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Broad Inst</w:t>
            </w:r>
          </w:p>
        </w:tc>
      </w:tr>
      <w:tr w:rsidR="002246AA" w:rsidRPr="00893F92" w14:paraId="15DDABB3" w14:textId="77777777" w:rsidTr="00FD48E3">
        <w:tc>
          <w:tcPr>
            <w:tcW w:w="3652" w:type="dxa"/>
          </w:tcPr>
          <w:p w14:paraId="61FB6402"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 xml:space="preserve">Vavraia culicis </w:t>
            </w:r>
            <w:r w:rsidRPr="00893F92">
              <w:rPr>
                <w:rFonts w:cs="Times"/>
                <w:iCs/>
                <w:color w:val="000000" w:themeColor="text1"/>
                <w:sz w:val="20"/>
                <w:szCs w:val="20"/>
              </w:rPr>
              <w:t>subsp. floridensis</w:t>
            </w:r>
          </w:p>
        </w:tc>
        <w:tc>
          <w:tcPr>
            <w:tcW w:w="1559" w:type="dxa"/>
          </w:tcPr>
          <w:p w14:paraId="043881B0"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 -</w:t>
            </w:r>
          </w:p>
        </w:tc>
        <w:tc>
          <w:tcPr>
            <w:tcW w:w="1985" w:type="dxa"/>
          </w:tcPr>
          <w:p w14:paraId="06D3F211"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2775</w:t>
            </w:r>
          </w:p>
        </w:tc>
        <w:tc>
          <w:tcPr>
            <w:tcW w:w="1524" w:type="dxa"/>
          </w:tcPr>
          <w:p w14:paraId="0BFA2157"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Broad Inst</w:t>
            </w:r>
          </w:p>
        </w:tc>
      </w:tr>
      <w:tr w:rsidR="002246AA" w:rsidRPr="00893F92" w14:paraId="6122E24C" w14:textId="77777777" w:rsidTr="00FD48E3">
        <w:tc>
          <w:tcPr>
            <w:tcW w:w="3652" w:type="dxa"/>
          </w:tcPr>
          <w:p w14:paraId="7410A221"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Nematocida parisii</w:t>
            </w:r>
          </w:p>
        </w:tc>
        <w:tc>
          <w:tcPr>
            <w:tcW w:w="1559" w:type="dxa"/>
          </w:tcPr>
          <w:p w14:paraId="3D28BD5B"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ERTm1</w:t>
            </w:r>
          </w:p>
        </w:tc>
        <w:tc>
          <w:tcPr>
            <w:tcW w:w="1985" w:type="dxa"/>
          </w:tcPr>
          <w:p w14:paraId="5EF51F27"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2659</w:t>
            </w:r>
          </w:p>
        </w:tc>
        <w:tc>
          <w:tcPr>
            <w:tcW w:w="1524" w:type="dxa"/>
          </w:tcPr>
          <w:p w14:paraId="7CB905DD"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Broad Inst</w:t>
            </w:r>
          </w:p>
        </w:tc>
      </w:tr>
    </w:tbl>
    <w:p w14:paraId="125076EC" w14:textId="77777777" w:rsidR="002246AA" w:rsidRDefault="002246AA" w:rsidP="002246AA">
      <w:pPr>
        <w:spacing w:after="0" w:line="360" w:lineRule="auto"/>
        <w:jc w:val="both"/>
        <w:rPr>
          <w:szCs w:val="24"/>
        </w:rPr>
      </w:pPr>
    </w:p>
    <w:p w14:paraId="6EF01B61" w14:textId="557F39E3" w:rsidR="00E612B8" w:rsidRDefault="00EE6039" w:rsidP="00F43EBC">
      <w:pPr>
        <w:spacing w:after="0" w:line="360" w:lineRule="auto"/>
        <w:jc w:val="both"/>
      </w:pPr>
      <w:r>
        <w:rPr>
          <w:szCs w:val="24"/>
        </w:rPr>
        <w:t>W</w:t>
      </w:r>
      <w:r w:rsidR="00111422" w:rsidRPr="00076E91">
        <w:rPr>
          <w:szCs w:val="24"/>
        </w:rPr>
        <w:t>e used OrthoMCL</w:t>
      </w:r>
      <w:r w:rsidR="00111422">
        <w:rPr>
          <w:szCs w:val="24"/>
        </w:rPr>
        <w:t xml:space="preserve"> v2.0.9 </w:t>
      </w:r>
      <w:r w:rsidR="00111422">
        <w:rPr>
          <w:szCs w:val="24"/>
        </w:rPr>
        <w:fldChar w:fldCharType="begin"/>
      </w:r>
      <w:r w:rsidR="00111422">
        <w:rPr>
          <w:szCs w:val="24"/>
        </w:rPr>
        <w:instrText xml:space="preserve"> ADDIN EN.CITE &lt;EndNote&gt;&lt;Cite&gt;&lt;Author&gt;Li&lt;/Author&gt;&lt;Year&gt;2003&lt;/Year&gt;&lt;RecNum&gt;241&lt;/RecNum&gt;&lt;DisplayText&gt;(Li, Stoeckert, and Roos 2003)&lt;/DisplayText&gt;&lt;record&gt;&lt;rec-number&gt;241&lt;/rec-number&gt;&lt;foreign-keys&gt;&lt;key app="EN" db-id="zvzepeve9vwad9e0r2nxazrm0x0w25x9w9er" timestamp="1522917510"&gt;241&lt;/key&gt;&lt;/foreign-keys&gt;&lt;ref-type name="Journal Article"&gt;17&lt;/ref-type&gt;&lt;contributors&gt;&lt;authors&gt;&lt;author&gt;Li, Li&lt;/author&gt;&lt;author&gt;Stoeckert, Christian J&lt;/author&gt;&lt;author&gt;Roos, David S&lt;/author&gt;&lt;/authors&gt;&lt;/contributors&gt;&lt;titles&gt;&lt;title&gt;OrthoMCL: identification of ortholog groups for eukaryotic genomes.&lt;/title&gt;&lt;secondary-title&gt;Genome research&lt;/secondary-title&gt;&lt;/titles&gt;&lt;periodical&gt;&lt;full-title&gt;Genome Research&lt;/full-title&gt;&lt;/periodical&gt;&lt;pages&gt;2178-89&lt;/pages&gt;&lt;volume&gt;13&lt;/volume&gt;&lt;dates&gt;&lt;year&gt;2003&lt;/year&gt;&lt;pub-dates&gt;&lt;date&gt;2003&lt;/date&gt;&lt;/pub-dates&gt;&lt;/dates&gt;&lt;isbn&gt;1088-9051 (Print)\n1088-9051 (Linking)&lt;/isbn&gt;&lt;urls&gt;&lt;/urls&gt;&lt;electronic-resource-num&gt;10.1101/gr.1224503&lt;/electronic-resource-num&gt;&lt;/record&gt;&lt;/Cite&gt;&lt;/EndNote&gt;</w:instrText>
      </w:r>
      <w:r w:rsidR="00111422">
        <w:rPr>
          <w:szCs w:val="24"/>
        </w:rPr>
        <w:fldChar w:fldCharType="separate"/>
      </w:r>
      <w:r w:rsidR="00111422">
        <w:rPr>
          <w:noProof/>
          <w:szCs w:val="24"/>
        </w:rPr>
        <w:t>(Li, Stoeckert, and Roos 2003)</w:t>
      </w:r>
      <w:r w:rsidR="00111422">
        <w:rPr>
          <w:szCs w:val="24"/>
        </w:rPr>
        <w:fldChar w:fldCharType="end"/>
      </w:r>
      <w:r w:rsidR="00111422" w:rsidRPr="00076E91">
        <w:rPr>
          <w:szCs w:val="24"/>
        </w:rPr>
        <w:t xml:space="preserve"> to search for homologous proteins </w:t>
      </w:r>
      <w:r w:rsidR="00111422">
        <w:rPr>
          <w:szCs w:val="24"/>
        </w:rPr>
        <w:t xml:space="preserve">within the selected </w:t>
      </w:r>
      <w:r w:rsidR="00111422" w:rsidRPr="00076E91">
        <w:rPr>
          <w:szCs w:val="24"/>
        </w:rPr>
        <w:t xml:space="preserve">microsporidia </w:t>
      </w:r>
      <w:r w:rsidR="00111422">
        <w:rPr>
          <w:szCs w:val="24"/>
        </w:rPr>
        <w:t>taxon set</w:t>
      </w:r>
      <w:r w:rsidR="00111422" w:rsidRPr="00076E91">
        <w:rPr>
          <w:szCs w:val="24"/>
        </w:rPr>
        <w:t>. OrthoMCL pe</w:t>
      </w:r>
      <w:r w:rsidR="00111422">
        <w:rPr>
          <w:szCs w:val="24"/>
        </w:rPr>
        <w:t>rforms</w:t>
      </w:r>
      <w:r w:rsidR="00111422" w:rsidRPr="00076E91">
        <w:rPr>
          <w:szCs w:val="24"/>
        </w:rPr>
        <w:t xml:space="preserve"> </w:t>
      </w:r>
      <w:r w:rsidR="00111422">
        <w:rPr>
          <w:szCs w:val="24"/>
        </w:rPr>
        <w:t xml:space="preserve">an </w:t>
      </w:r>
      <w:r w:rsidR="00111422" w:rsidRPr="00076E91">
        <w:rPr>
          <w:szCs w:val="24"/>
        </w:rPr>
        <w:t>al</w:t>
      </w:r>
      <w:r w:rsidR="00111422">
        <w:rPr>
          <w:szCs w:val="24"/>
        </w:rPr>
        <w:t>l-against-all BLASTP comparison</w:t>
      </w:r>
      <w:r w:rsidR="00111422" w:rsidRPr="00076E91">
        <w:rPr>
          <w:szCs w:val="24"/>
        </w:rPr>
        <w:t xml:space="preserve"> for </w:t>
      </w:r>
      <w:r w:rsidR="00111422">
        <w:rPr>
          <w:szCs w:val="24"/>
        </w:rPr>
        <w:t xml:space="preserve">all input </w:t>
      </w:r>
      <w:r w:rsidR="00465CE8">
        <w:rPr>
          <w:szCs w:val="24"/>
        </w:rPr>
        <w:t>taxa</w:t>
      </w:r>
      <w:r w:rsidR="00111422">
        <w:rPr>
          <w:szCs w:val="24"/>
        </w:rPr>
        <w:t xml:space="preserve"> and clusters</w:t>
      </w:r>
      <w:r w:rsidR="00111422" w:rsidRPr="00076E91">
        <w:rPr>
          <w:szCs w:val="24"/>
        </w:rPr>
        <w:t xml:space="preserve"> homologous groups</w:t>
      </w:r>
      <w:r w:rsidR="00111422">
        <w:rPr>
          <w:szCs w:val="24"/>
        </w:rPr>
        <w:t xml:space="preserve"> together</w:t>
      </w:r>
      <w:r w:rsidR="00111422" w:rsidRPr="00076E91">
        <w:rPr>
          <w:szCs w:val="24"/>
        </w:rPr>
        <w:t xml:space="preserve"> using </w:t>
      </w:r>
      <w:r w:rsidR="00111422">
        <w:rPr>
          <w:szCs w:val="24"/>
        </w:rPr>
        <w:t xml:space="preserve">the </w:t>
      </w:r>
      <w:r w:rsidR="00111422" w:rsidRPr="00076E91">
        <w:rPr>
          <w:szCs w:val="24"/>
        </w:rPr>
        <w:t>Markov Cluster algorithm MCL</w:t>
      </w:r>
      <w:r w:rsidR="00111422">
        <w:rPr>
          <w:szCs w:val="24"/>
        </w:rPr>
        <w:t xml:space="preserve"> </w:t>
      </w:r>
      <w:r w:rsidR="00111422" w:rsidRPr="009F4437">
        <w:rPr>
          <w:szCs w:val="24"/>
        </w:rPr>
        <w:fldChar w:fldCharType="begin"/>
      </w:r>
      <w:r w:rsidR="00111422" w:rsidRPr="009F4437">
        <w:rPr>
          <w:szCs w:val="24"/>
        </w:rPr>
        <w:instrText xml:space="preserve"> ADDIN EN.CITE &lt;EndNote&gt;&lt;Cite&gt;&lt;Author&gt;van Dongen&lt;/Author&gt;&lt;Year&gt;2000&lt;/Year&gt;&lt;RecNum&gt;199&lt;/RecNum&gt;&lt;DisplayText&gt;(van Dongen 2000)&lt;/DisplayText&gt;&lt;record&gt;&lt;rec-number&gt;199&lt;/rec-number&gt;&lt;foreign-keys&gt;&lt;key app="EN" db-id="zvzepeve9vwad9e0r2nxazrm0x0w25x9w9er" timestamp="1522917510"&gt;199&lt;/key&gt;&lt;/foreign-keys&gt;&lt;ref-type name="Journal Article"&gt;17&lt;/ref-type&gt;&lt;contributors&gt;&lt;authors&gt;&lt;author&gt;van Dongen, Stjin&lt;/author&gt;&lt;/authors&gt;&lt;/contributors&gt;&lt;titles&gt;&lt;title&gt;Graph clustering by flow simulation&lt;/title&gt;&lt;secondary-title&gt;Graph stimulation by flow clustering&lt;/secondary-title&gt;&lt;/titles&gt;&lt;periodical&gt;&lt;full-title&gt;Graph stimulation by flow clustering&lt;/full-title&gt;&lt;/periodical&gt;&lt;pages&gt;University of Utrecht-University of Utrecht&lt;/pages&gt;&lt;volume&gt;PhD thesis&lt;/volume&gt;&lt;dates&gt;&lt;year&gt;2000&lt;/year&gt;&lt;pub-dates&gt;&lt;date&gt;2000&lt;/date&gt;&lt;/pub-dates&gt;&lt;/dates&gt;&lt;isbn&gt;90-393-2408-5&lt;/isbn&gt;&lt;urls&gt;&lt;/urls&gt;&lt;electronic-resource-num&gt;10.1016/j.cosrev.2007.05.001&lt;/electronic-resource-num&gt;&lt;/record&gt;&lt;/Cite&gt;&lt;/EndNote&gt;</w:instrText>
      </w:r>
      <w:r w:rsidR="00111422" w:rsidRPr="009F4437">
        <w:rPr>
          <w:szCs w:val="24"/>
        </w:rPr>
        <w:fldChar w:fldCharType="separate"/>
      </w:r>
      <w:r w:rsidR="00111422" w:rsidRPr="009F4437">
        <w:rPr>
          <w:noProof/>
          <w:szCs w:val="24"/>
        </w:rPr>
        <w:t>(van Dongen 2000)</w:t>
      </w:r>
      <w:r w:rsidR="00111422" w:rsidRPr="009F4437">
        <w:rPr>
          <w:szCs w:val="24"/>
        </w:rPr>
        <w:fldChar w:fldCharType="end"/>
      </w:r>
      <w:r w:rsidR="00111422" w:rsidRPr="009F4437">
        <w:rPr>
          <w:szCs w:val="24"/>
        </w:rPr>
        <w:t xml:space="preserve">. OrthoMCL was run with standard parameters i.e. </w:t>
      </w:r>
      <w:r w:rsidR="00111422" w:rsidRPr="009F4437">
        <w:rPr>
          <w:rFonts w:ascii="Courier New" w:hAnsi="Courier New" w:cs="Courier New"/>
          <w:i/>
          <w:szCs w:val="24"/>
        </w:rPr>
        <w:t>-v 100000 -b 100000 -z 0 -e 1e-5</w:t>
      </w:r>
      <w:r w:rsidR="00111422" w:rsidRPr="009F4437">
        <w:rPr>
          <w:szCs w:val="24"/>
        </w:rPr>
        <w:t xml:space="preserve"> for the BLAST search and an MCL inflation parameter of 1.5.</w:t>
      </w:r>
    </w:p>
    <w:p w14:paraId="33EE8060" w14:textId="0B6605E8" w:rsidR="00280B87" w:rsidRPr="00A73C47" w:rsidRDefault="00B54B29" w:rsidP="00F43EBC">
      <w:pPr>
        <w:spacing w:after="0" w:line="360" w:lineRule="auto"/>
        <w:jc w:val="both"/>
        <w:rPr>
          <w:szCs w:val="24"/>
        </w:rPr>
      </w:pPr>
      <w:r>
        <w:t>W</w:t>
      </w:r>
      <w:r w:rsidR="00C0353C">
        <w:t>e</w:t>
      </w:r>
      <w:r>
        <w:t xml:space="preserve"> </w:t>
      </w:r>
      <w:r w:rsidR="003F3750">
        <w:t>further</w:t>
      </w:r>
      <w:r w:rsidR="00C0353C">
        <w:t xml:space="preserve"> characterized </w:t>
      </w:r>
      <w:r w:rsidR="00F312BF">
        <w:t>the microsporidian homologous and non-homologous proteins</w:t>
      </w:r>
      <w:r w:rsidR="00C878B5">
        <w:t xml:space="preserve"> to gain more</w:t>
      </w:r>
      <w:r w:rsidR="00C0353C">
        <w:t xml:space="preserve"> detail.</w:t>
      </w:r>
      <w:r w:rsidR="00E91FF8">
        <w:rPr>
          <w:szCs w:val="24"/>
        </w:rPr>
        <w:t xml:space="preserve"> F</w:t>
      </w:r>
      <w:r w:rsidR="008C4321">
        <w:rPr>
          <w:szCs w:val="24"/>
        </w:rPr>
        <w:t>irst, we compare the length distributions of those two</w:t>
      </w:r>
      <w:r w:rsidR="00C878B5">
        <w:rPr>
          <w:szCs w:val="24"/>
        </w:rPr>
        <w:t xml:space="preserve"> gene</w:t>
      </w:r>
      <w:r w:rsidR="008C4321">
        <w:rPr>
          <w:szCs w:val="24"/>
        </w:rPr>
        <w:t xml:space="preserve"> categories with</w:t>
      </w:r>
      <w:r w:rsidR="00280B87">
        <w:rPr>
          <w:szCs w:val="24"/>
        </w:rPr>
        <w:t xml:space="preserve"> the nonparametric U-test</w:t>
      </w:r>
      <w:r w:rsidR="00280B87" w:rsidRPr="00076E91">
        <w:rPr>
          <w:szCs w:val="24"/>
        </w:rPr>
        <w:t xml:space="preserve"> Wilcoxon-Mann-Whitney</w:t>
      </w:r>
      <w:r w:rsidR="00280B87">
        <w:rPr>
          <w:szCs w:val="24"/>
        </w:rPr>
        <w:t xml:space="preserve"> </w:t>
      </w:r>
      <w:r w:rsidR="00280B87">
        <w:rPr>
          <w:szCs w:val="24"/>
        </w:rPr>
        <w:fldChar w:fldCharType="begin"/>
      </w:r>
      <w:r w:rsidR="00280B87">
        <w:rPr>
          <w:szCs w:val="24"/>
        </w:rPr>
        <w:instrText xml:space="preserve"> ADDIN EN.CITE &lt;EndNote&gt;&lt;Cite&gt;&lt;Author&gt;Mann&lt;/Author&gt;&lt;Year&gt;1947&lt;/Year&gt;&lt;RecNum&gt;329&lt;/RecNum&gt;&lt;DisplayText&gt;(Mann and Whitney 1947)&lt;/DisplayText&gt;&lt;record&gt;&lt;rec-number&gt;329&lt;/rec-number&gt;&lt;foreign-keys&gt;&lt;key app="EN" db-id="zvzepeve9vwad9e0r2nxazrm0x0w25x9w9er" timestamp="1522917510"&gt;329&lt;/key&gt;&lt;/foreign-keys&gt;&lt;ref-type name="Journal Article"&gt;17&lt;/ref-type&gt;&lt;contributors&gt;&lt;authors&gt;&lt;author&gt;Mann, H. B.&lt;/author&gt;&lt;author&gt;Whitney, D. R.&lt;/author&gt;&lt;/authors&gt;&lt;/contributors&gt;&lt;titles&gt;&lt;title&gt;On a Test of Whether one of Two Random Variables is Stochastically Larger than the Other&lt;/title&gt;&lt;secondary-title&gt;The Annals of Mathematical Statistics&lt;/secondary-title&gt;&lt;/titles&gt;&lt;periodical&gt;&lt;full-title&gt;The Annals of Mathematical Statistics&lt;/full-title&gt;&lt;/periodical&gt;&lt;pages&gt;50-60&lt;/pages&gt;&lt;volume&gt;18&lt;/volume&gt;&lt;dates&gt;&lt;year&gt;1947&lt;/year&gt;&lt;pub-dates&gt;&lt;date&gt;1947&lt;/date&gt;&lt;/pub-dates&gt;&lt;/dates&gt;&lt;isbn&gt;0003-4851&lt;/isbn&gt;&lt;urls&gt;&lt;/urls&gt;&lt;remote-database-name&gt;JSTOR&lt;/remote-database-name&gt;&lt;access-date&gt;2018-03-27 08:46:31&lt;/access-date&gt;&lt;/record&gt;&lt;/Cite&gt;&lt;/EndNote&gt;</w:instrText>
      </w:r>
      <w:r w:rsidR="00280B87">
        <w:rPr>
          <w:szCs w:val="24"/>
        </w:rPr>
        <w:fldChar w:fldCharType="separate"/>
      </w:r>
      <w:r w:rsidR="00280B87">
        <w:rPr>
          <w:noProof/>
          <w:szCs w:val="24"/>
        </w:rPr>
        <w:t>(Mann and Whitney 1947)</w:t>
      </w:r>
      <w:r w:rsidR="00280B87">
        <w:rPr>
          <w:szCs w:val="24"/>
        </w:rPr>
        <w:fldChar w:fldCharType="end"/>
      </w:r>
      <w:r w:rsidR="00280B87" w:rsidRPr="00076E91">
        <w:rPr>
          <w:szCs w:val="24"/>
        </w:rPr>
        <w:t>.</w:t>
      </w:r>
      <w:r w:rsidR="008C4321">
        <w:rPr>
          <w:szCs w:val="24"/>
        </w:rPr>
        <w:t xml:space="preserve"> Then,</w:t>
      </w:r>
      <w:r w:rsidR="00280B87">
        <w:rPr>
          <w:szCs w:val="24"/>
        </w:rPr>
        <w:t xml:space="preserve"> we performed a protein family</w:t>
      </w:r>
      <w:r w:rsidR="00DC0EBF">
        <w:rPr>
          <w:szCs w:val="24"/>
        </w:rPr>
        <w:t xml:space="preserve"> (PFAM)</w:t>
      </w:r>
      <w:r w:rsidR="00280B87">
        <w:rPr>
          <w:szCs w:val="24"/>
        </w:rPr>
        <w:t xml:space="preserve"> domain annotation analysis for the orphan and orthologous proteins in each microsporidia species.</w:t>
      </w:r>
      <w:r w:rsidR="00DC0EBF">
        <w:rPr>
          <w:szCs w:val="24"/>
        </w:rPr>
        <w:t xml:space="preserve"> To this end, we use hmmscan from the HMMER package</w:t>
      </w:r>
      <w:r w:rsidR="009155CE">
        <w:rPr>
          <w:szCs w:val="24"/>
        </w:rPr>
        <w:t xml:space="preserve"> v</w:t>
      </w:r>
      <w:r w:rsidR="00360F83">
        <w:rPr>
          <w:szCs w:val="24"/>
        </w:rPr>
        <w:t>3.1b2</w:t>
      </w:r>
      <w:r w:rsidR="00DC0EBF">
        <w:rPr>
          <w:szCs w:val="24"/>
        </w:rPr>
        <w:t xml:space="preserve"> </w:t>
      </w:r>
      <w:r w:rsidR="00DC0EBF">
        <w:rPr>
          <w:szCs w:val="24"/>
        </w:rPr>
        <w:fldChar w:fldCharType="begin"/>
      </w:r>
      <w:r w:rsidR="00DC0EBF">
        <w:rPr>
          <w:szCs w:val="24"/>
        </w:rPr>
        <w:instrText xml:space="preserve"> ADDIN EN.CITE &lt;EndNote&gt;&lt;Cite&gt;&lt;Author&gt;Eddy&lt;/Author&gt;&lt;Year&gt;1998&lt;/Year&gt;&lt;RecNum&gt;331&lt;/RecNum&gt;&lt;DisplayText&gt;(Eddy 1998)&lt;/DisplayText&gt;&lt;record&gt;&lt;rec-number&gt;331&lt;/rec-number&gt;&lt;foreign-keys&gt;&lt;key app="EN" db-id="zvzepeve9vwad9e0r2nxazrm0x0w25x9w9er" timestamp="1522917510"&gt;331&lt;/key&gt;&lt;/foreign-keys&gt;&lt;ref-type name="Journal Article"&gt;17&lt;/ref-type&gt;&lt;contributors&gt;&lt;authors&gt;&lt;author&gt;Eddy, S. R.&lt;/author&gt;&lt;/authors&gt;&lt;/contributors&gt;&lt;titles&gt;&lt;title&gt;Profile hidden Markov models&lt;/title&gt;&lt;secondary-title&gt;Bioinformatics (Oxford, England)&lt;/secondary-title&gt;&lt;/titles&gt;&lt;periodical&gt;&lt;full-title&gt;Bioinformatics (Oxford, England)&lt;/full-title&gt;&lt;/periodical&gt;&lt;pages&gt;755-763&lt;/pages&gt;&lt;volume&gt;14&lt;/volume&gt;&lt;keywords&gt;&lt;keyword&gt;Humans&lt;/keyword&gt;&lt;keyword&gt;Sequence Alignment&lt;/keyword&gt;&lt;keyword&gt;Software&lt;/keyword&gt;&lt;keyword&gt;Markov Chains&lt;/keyword&gt;&lt;keyword&gt;Peptide Library&lt;/keyword&gt;&lt;/keywords&gt;&lt;dates&gt;&lt;year&gt;1998&lt;/year&gt;&lt;pub-dates&gt;&lt;date&gt;1998&lt;/date&gt;&lt;/pub-dates&gt;&lt;/dates&gt;&lt;isbn&gt;1367-4803&lt;/isbn&gt;&lt;urls&gt;&lt;/urls&gt;&lt;remote-database-name&gt;PubMed&lt;/remote-database-name&gt;&lt;language&gt;eng&lt;/language&gt;&lt;/record&gt;&lt;/Cite&gt;&lt;/EndNote&gt;</w:instrText>
      </w:r>
      <w:r w:rsidR="00DC0EBF">
        <w:rPr>
          <w:szCs w:val="24"/>
        </w:rPr>
        <w:fldChar w:fldCharType="separate"/>
      </w:r>
      <w:r w:rsidR="00DC0EBF">
        <w:rPr>
          <w:noProof/>
          <w:szCs w:val="24"/>
        </w:rPr>
        <w:t>(Eddy 1998)</w:t>
      </w:r>
      <w:r w:rsidR="00DC0EBF">
        <w:rPr>
          <w:szCs w:val="24"/>
        </w:rPr>
        <w:fldChar w:fldCharType="end"/>
      </w:r>
      <w:r w:rsidR="00DC0EBF">
        <w:rPr>
          <w:szCs w:val="24"/>
        </w:rPr>
        <w:t xml:space="preserve"> </w:t>
      </w:r>
      <w:r w:rsidR="00DC0EBF">
        <w:t>in combination with the profile hidden Markov models from the Pfam-A database</w:t>
      </w:r>
      <w:r w:rsidR="00E04809">
        <w:t xml:space="preserve"> </w:t>
      </w:r>
      <w:r w:rsidR="00E04809">
        <w:fldChar w:fldCharType="begin"/>
      </w:r>
      <w:r w:rsidR="00E04809">
        <w:instrText xml:space="preserve"> ADDIN EN.CITE &lt;EndNote&gt;&lt;Cite&gt;&lt;Author&gt;Finn&lt;/Author&gt;&lt;Year&gt;2008&lt;/Year&gt;&lt;RecNum&gt;358&lt;/RecNum&gt;&lt;DisplayText&gt;(Finn et al. 2008)&lt;/DisplayText&gt;&lt;record&gt;&lt;rec-number&gt;358&lt;/rec-number&gt;&lt;foreign-keys&gt;&lt;key app="EN" db-id="zvzepeve9vwad9e0r2nxazrm0x0w25x9w9er" timestamp="1522917510"&gt;358&lt;/key&gt;&lt;/foreign-keys&gt;&lt;ref-type name="Journal Article"&gt;17&lt;/ref-type&gt;&lt;contributors&gt;&lt;authors&gt;&lt;author&gt;Finn, Robert D.&lt;/author&gt;&lt;author&gt;Tate, John&lt;/author&gt;&lt;author&gt;Mistry, Jaina&lt;/author&gt;&lt;author&gt;Coggill, Penny C.&lt;/author&gt;&lt;author&gt;Sammut, Stephen John&lt;/author&gt;&lt;author&gt;Hotz, Hans-Rudolf&lt;/author&gt;&lt;author&gt;Ceric, Goran&lt;/author&gt;&lt;author&gt;Forslund, Kristoffer&lt;/author&gt;&lt;author&gt;Eddy, Sean R.&lt;/author&gt;&lt;author&gt;Sonnhammer, Erik L. L.&lt;/author&gt;&lt;author&gt;Bateman, Alex&lt;/author&gt;&lt;/authors&gt;&lt;/contributors&gt;&lt;titles&gt;&lt;title&gt;The Pfam protein families database&lt;/title&gt;&lt;secondary-title&gt;Nucleic Acids Research&lt;/secondary-title&gt;&lt;/titles&gt;&lt;periodical&gt;&lt;full-title&gt;Nucleic Acids Research&lt;/full-title&gt;&lt;/periodical&gt;&lt;pages&gt;D281-D288&lt;/pages&gt;&lt;volume&gt;36&lt;/volume&gt;&lt;dates&gt;&lt;year&gt;2008&lt;/year&gt;&lt;pub-dates&gt;&lt;date&gt;2008-1&lt;/date&gt;&lt;/pub-dates&gt;&lt;/dates&gt;&lt;isbn&gt;0305-1048&lt;/isbn&gt;&lt;urls&gt;&lt;/urls&gt;&lt;electronic-resource-num&gt;10.1093/nar/gkm960&lt;/electronic-resource-num&gt;&lt;remote-database-name&gt;PubMed Central&lt;/remote-database-name&gt;&lt;access-date&gt;2018-03-30 21:22:51&lt;/access-date&gt;&lt;/record&gt;&lt;/Cite&gt;&lt;/EndNote&gt;</w:instrText>
      </w:r>
      <w:r w:rsidR="00E04809">
        <w:fldChar w:fldCharType="separate"/>
      </w:r>
      <w:r w:rsidR="00E04809">
        <w:rPr>
          <w:noProof/>
        </w:rPr>
        <w:t>(Finn et al. 2008)</w:t>
      </w:r>
      <w:r w:rsidR="00E04809">
        <w:fldChar w:fldCharType="end"/>
      </w:r>
      <w:r w:rsidR="00DC0EBF">
        <w:rPr>
          <w:szCs w:val="24"/>
        </w:rPr>
        <w:t>.</w:t>
      </w:r>
      <w:r w:rsidR="00280B87">
        <w:rPr>
          <w:szCs w:val="24"/>
        </w:rPr>
        <w:t xml:space="preserve"> PFAM domains are the conserved regions in the sequences, which can be used to classify the proteins into different functional families </w:t>
      </w:r>
      <w:r w:rsidR="00280B87">
        <w:rPr>
          <w:szCs w:val="24"/>
        </w:rPr>
        <w:fldChar w:fldCharType="begin"/>
      </w:r>
      <w:r w:rsidR="00280B87">
        <w:rPr>
          <w:szCs w:val="24"/>
        </w:rPr>
        <w:instrText xml:space="preserve"> ADDIN EN.CITE &lt;EndNote&gt;&lt;Cite&gt;&lt;Author&gt;Finn&lt;/Author&gt;&lt;Year&gt;2014&lt;/Year&gt;&lt;RecNum&gt;196&lt;/RecNum&gt;&lt;DisplayText&gt;(Finn et al. 2014)&lt;/DisplayText&gt;&lt;record&gt;&lt;rec-number&gt;196&lt;/rec-number&gt;&lt;foreign-keys&gt;&lt;key app="EN" db-id="zvzepeve9vwad9e0r2nxazrm0x0w25x9w9er" timestamp="1522917510"&gt;196&lt;/key&gt;&lt;/foreign-keys&gt;&lt;ref-type name="Journal Article"&gt;17&lt;/ref-type&gt;&lt;contributors&gt;&lt;authors&gt;&lt;author&gt;Finn, Robert D.&lt;/author&gt;&lt;author&gt;Bateman, Alex&lt;/author&gt;&lt;author&gt;Clements, Jody&lt;/author&gt;&lt;author&gt;Coggill, Penelope&lt;/author&gt;&lt;author&gt;Eberhardt, Ruth Y.&lt;/author&gt;&lt;author&gt;Eddy, Sean R.&lt;/author&gt;&lt;author&gt;Heger, Andreas&lt;/author&gt;&lt;author&gt;Hetherington, Kirstie&lt;/author&gt;&lt;author&gt;Holm, Liisa&lt;/author&gt;&lt;author&gt;Mistry, Jaina&lt;/author&gt;&lt;author&gt;Sonnhammer, Erik L.L.&lt;/author&gt;&lt;author&gt;Tate, John&lt;/author&gt;&lt;author&gt;Punta, Marco&lt;/author&gt;&lt;/authors&gt;&lt;/contributors&gt;&lt;titles&gt;&lt;title&gt;Pfam: The protein families database&lt;/title&gt;&lt;secondary-title&gt;Nucleic Acids Research&lt;/secondary-title&gt;&lt;/titles&gt;&lt;periodical&gt;&lt;full-title&gt;Nucleic Acids Research&lt;/full-title&gt;&lt;/periodical&gt;&lt;volume&gt;42&lt;/volume&gt;&lt;dates&gt;&lt;year&gt;2014&lt;/year&gt;&lt;pub-dates&gt;&lt;date&gt;2014&lt;/date&gt;&lt;/pub-dates&gt;&lt;/dates&gt;&lt;isbn&gt;1362-4962 (Electronic)\r0305-1048 (Linking)&lt;/isbn&gt;&lt;urls&gt;&lt;/urls&gt;&lt;electronic-resource-num&gt;10.1093/nar/gkt1223&lt;/electronic-resource-num&gt;&lt;/record&gt;&lt;/Cite&gt;&lt;/EndNote&gt;</w:instrText>
      </w:r>
      <w:r w:rsidR="00280B87">
        <w:rPr>
          <w:szCs w:val="24"/>
        </w:rPr>
        <w:fldChar w:fldCharType="separate"/>
      </w:r>
      <w:r w:rsidR="00280B87">
        <w:rPr>
          <w:noProof/>
          <w:szCs w:val="24"/>
        </w:rPr>
        <w:t>(Finn et al. 2014)</w:t>
      </w:r>
      <w:r w:rsidR="00280B87">
        <w:rPr>
          <w:szCs w:val="24"/>
        </w:rPr>
        <w:fldChar w:fldCharType="end"/>
      </w:r>
      <w:r w:rsidR="00280B87">
        <w:rPr>
          <w:szCs w:val="24"/>
        </w:rPr>
        <w:t>.</w:t>
      </w:r>
    </w:p>
    <w:p w14:paraId="0DA1E500" w14:textId="23BBE75C" w:rsidR="00E612B8" w:rsidRDefault="00D22520" w:rsidP="00E612B8">
      <w:pPr>
        <w:pStyle w:val="Heading3"/>
      </w:pPr>
      <w:bookmarkStart w:id="46" w:name="_Ref386159633"/>
      <w:bookmarkStart w:id="47" w:name="_Toc386295381"/>
      <w:r>
        <w:t>M</w:t>
      </w:r>
      <w:r w:rsidR="00E612B8">
        <w:t xml:space="preserve">icrosporidian LCA protein set </w:t>
      </w:r>
      <w:r>
        <w:t>estimation</w:t>
      </w:r>
      <w:bookmarkEnd w:id="46"/>
      <w:bookmarkEnd w:id="47"/>
    </w:p>
    <w:p w14:paraId="7457976A" w14:textId="7D8EC984" w:rsidR="00C9562B" w:rsidRDefault="00C9562B" w:rsidP="00C9562B">
      <w:pPr>
        <w:spacing w:after="0" w:line="360" w:lineRule="auto"/>
        <w:jc w:val="both"/>
        <w:rPr>
          <w:szCs w:val="24"/>
        </w:rPr>
      </w:pPr>
      <w:r w:rsidRPr="009F4437">
        <w:rPr>
          <w:szCs w:val="24"/>
        </w:rPr>
        <w:t xml:space="preserve">For estimating the microsporidian LCA proteins, we additionally selected 17 opisthokonts comprising of 13 fungi, 2 mammals, </w:t>
      </w:r>
      <w:r w:rsidRPr="009F4437">
        <w:rPr>
          <w:i/>
          <w:szCs w:val="24"/>
        </w:rPr>
        <w:t>Monosiga brevicollis</w:t>
      </w:r>
      <w:r w:rsidRPr="009F4437">
        <w:rPr>
          <w:szCs w:val="24"/>
        </w:rPr>
        <w:t xml:space="preserve"> and </w:t>
      </w:r>
      <w:r w:rsidRPr="009F4437">
        <w:rPr>
          <w:i/>
          <w:szCs w:val="24"/>
        </w:rPr>
        <w:t>Capsaspora owczarzaki</w:t>
      </w:r>
      <w:r w:rsidRPr="009F4437">
        <w:rPr>
          <w:szCs w:val="24"/>
        </w:rPr>
        <w:t xml:space="preserve"> based on the study of </w:t>
      </w:r>
      <w:r w:rsidRPr="009F4437">
        <w:rPr>
          <w:szCs w:val="24"/>
        </w:rPr>
        <w:fldChar w:fldCharType="begin"/>
      </w:r>
      <w:r w:rsidRPr="009F4437">
        <w:rPr>
          <w:szCs w:val="24"/>
        </w:rPr>
        <w:instrText xml:space="preserve"> ADDIN EN.CITE &lt;EndNote&gt;&lt;Cite&gt;&lt;Author&gt;Capella-Gutiérrez&lt;/Author&gt;&lt;Year&gt;2012&lt;/Year&gt;&lt;RecNum&gt;298&lt;/RecNum&gt;&lt;DisplayText&gt;(Capella-Gutiérrez, Marcet-Houben, and Gabaldón 2012)&lt;/DisplayText&gt;&lt;record&gt;&lt;rec-number&gt;298&lt;/rec-number&gt;&lt;foreign-keys&gt;&lt;key app="EN" db-id="zvzepeve9vwad9e0r2nxazrm0x0w25x9w9er" timestamp="1522917510"&gt;298&lt;/key&gt;&lt;/foreign-keys&gt;&lt;ref-type name="Journal Article"&gt;17&lt;/ref-type&gt;&lt;contributors&gt;&lt;authors&gt;&lt;author&gt;Capella-Gutiérrez, Salvador&lt;/author&gt;&lt;author&gt;Marcet-Houben, Marina&lt;/author&gt;&lt;author&gt;Gabaldón, Toni&lt;/author&gt;&lt;/authors&gt;&lt;/contributors&gt;&lt;titles&gt;&lt;title&gt;Phylogenomics supports microsporidia as the earliest diverging clade of sequenced fungi.&lt;/title&gt;&lt;secondary-title&gt;BMC biology&lt;/secondary-title&gt;&lt;/titles&gt;&lt;periodical&gt;&lt;full-title&gt;BMC biology&lt;/full-title&gt;&lt;/periodical&gt;&lt;pages&gt;47-47&lt;/pages&gt;&lt;volume&gt;10&lt;/volume&gt;&lt;keywords&gt;&lt;keyword&gt;Microsporidia&lt;/keyword&gt;&lt;keyword&gt;Phylogeny&lt;/keyword&gt;&lt;keyword&gt;Microsporidia: genetics&lt;/keyword&gt;&lt;keyword&gt;Microsporidia: classification&lt;/keyword&gt;&lt;keyword&gt;Genes, Fungal&lt;/keyword&gt;&lt;keyword&gt;Chromosomes, Fungal&lt;/keyword&gt;&lt;keyword&gt;Chromosomes, Fungal: genetics&lt;/keyword&gt;&lt;/keywords&gt;&lt;dates&gt;&lt;year&gt;2012&lt;/year&gt;&lt;pub-dates&gt;&lt;date&gt;January 2012&lt;/date&gt;&lt;/pub-dates&gt;&lt;/dates&gt;&lt;urls&gt;&lt;/urls&gt;&lt;electronic-resource-num&gt;10.1186/1741-7007-10-47&lt;/electronic-resource-num&gt;&lt;research-notes&gt;ML tree between microsporidia and fungi&lt;/research-notes&gt;&lt;/record&gt;&lt;/Cite&gt;&lt;/EndNote&gt;</w:instrText>
      </w:r>
      <w:r w:rsidRPr="009F4437">
        <w:rPr>
          <w:szCs w:val="24"/>
        </w:rPr>
        <w:fldChar w:fldCharType="separate"/>
      </w:r>
      <w:r w:rsidRPr="009F4437">
        <w:rPr>
          <w:noProof/>
          <w:szCs w:val="24"/>
        </w:rPr>
        <w:t xml:space="preserve">(Capella-Gutiérrez, Marcet-Houben, </w:t>
      </w:r>
      <w:r w:rsidRPr="009F4437">
        <w:rPr>
          <w:noProof/>
          <w:szCs w:val="24"/>
        </w:rPr>
        <w:lastRenderedPageBreak/>
        <w:t>and Gabaldón 2012)</w:t>
      </w:r>
      <w:r w:rsidRPr="009F4437">
        <w:rPr>
          <w:szCs w:val="24"/>
        </w:rPr>
        <w:fldChar w:fldCharType="end"/>
      </w:r>
      <w:r w:rsidRPr="009F4437">
        <w:rPr>
          <w:szCs w:val="24"/>
        </w:rPr>
        <w:t xml:space="preserve">, together with 7 other taxa to use as the non-microsporidian group for the phylogenetic analysis. </w:t>
      </w:r>
      <w:r w:rsidR="00727371">
        <w:t>The sources for those proteomes are JGI (</w:t>
      </w:r>
      <w:r w:rsidR="00727371" w:rsidRPr="0092384A">
        <w:t>https://jgi.doe.gov</w:t>
      </w:r>
      <w:r w:rsidR="00727371">
        <w:t>), Broad Institute (</w:t>
      </w:r>
      <w:r w:rsidR="00727371" w:rsidRPr="00F265E6">
        <w:t>https://www.broadinstitute.org</w:t>
      </w:r>
      <w:r w:rsidR="00727371">
        <w:t>), UniProt (</w:t>
      </w:r>
      <w:r w:rsidR="00727371" w:rsidRPr="00782768">
        <w:t>http://www.uniprot.org</w:t>
      </w:r>
      <w:r w:rsidR="00727371">
        <w:t>), Ensembl (</w:t>
      </w:r>
      <w:r w:rsidR="00727371" w:rsidRPr="004830C1">
        <w:t>https://www.ensembl.org/index.html</w:t>
      </w:r>
      <w:r w:rsidR="00727371">
        <w:t>), NCBI (</w:t>
      </w:r>
      <w:r w:rsidR="00727371" w:rsidRPr="000329B1">
        <w:t>https://www.ncbi.nlm.nih.gov</w:t>
      </w:r>
      <w:r w:rsidR="00727371">
        <w:t xml:space="preserve">), Candida Genome Database (CGD, </w:t>
      </w:r>
      <w:r w:rsidR="00727371" w:rsidRPr="00116F47">
        <w:t>http://www.candidagenome.org</w:t>
      </w:r>
      <w:r w:rsidR="00727371">
        <w:t>), PlasmoDB (</w:t>
      </w:r>
      <w:r w:rsidR="00727371" w:rsidRPr="00116F47">
        <w:t>http://plasmodb.org/plasmo/</w:t>
      </w:r>
      <w:r w:rsidR="00727371">
        <w:t>) and Sanger Institute (</w:t>
      </w:r>
      <w:r w:rsidR="00727371" w:rsidRPr="009F1D7C">
        <w:t>http://www.sanger.ac.uk/science/data</w:t>
      </w:r>
      <w:r w:rsidR="00727371">
        <w:t xml:space="preserve">). </w:t>
      </w:r>
      <w:r w:rsidRPr="009F4437">
        <w:rPr>
          <w:szCs w:val="24"/>
        </w:rPr>
        <w:t xml:space="preserve">We provide the information about the taxon names together with their NCBI taxonomy IDs, phylum and kingdom names, and the sources where the proteomes were acquired in </w:t>
      </w:r>
      <w:r w:rsidRPr="009F4437">
        <w:rPr>
          <w:szCs w:val="24"/>
        </w:rPr>
        <w:fldChar w:fldCharType="begin"/>
      </w:r>
      <w:r w:rsidRPr="009F4437">
        <w:rPr>
          <w:szCs w:val="24"/>
        </w:rPr>
        <w:instrText xml:space="preserve"> REF _Ref384422965 \h </w:instrText>
      </w:r>
      <w:r w:rsidRPr="009F4437">
        <w:rPr>
          <w:szCs w:val="24"/>
        </w:rPr>
      </w:r>
      <w:r w:rsidRPr="009F4437">
        <w:rPr>
          <w:szCs w:val="24"/>
        </w:rPr>
        <w:fldChar w:fldCharType="separate"/>
      </w:r>
      <w:r w:rsidR="00CF13C3">
        <w:t xml:space="preserve">Table </w:t>
      </w:r>
      <w:r w:rsidR="00CF13C3">
        <w:rPr>
          <w:noProof/>
        </w:rPr>
        <w:t>2</w:t>
      </w:r>
      <w:r w:rsidR="00CF13C3">
        <w:noBreakHyphen/>
      </w:r>
      <w:r w:rsidR="00CF13C3">
        <w:rPr>
          <w:noProof/>
        </w:rPr>
        <w:t>2</w:t>
      </w:r>
      <w:r w:rsidRPr="009F4437">
        <w:rPr>
          <w:szCs w:val="24"/>
        </w:rPr>
        <w:fldChar w:fldCharType="end"/>
      </w:r>
      <w:r w:rsidRPr="009F4437">
        <w:rPr>
          <w:szCs w:val="24"/>
        </w:rPr>
        <w:t>.</w:t>
      </w:r>
    </w:p>
    <w:p w14:paraId="1F613F47" w14:textId="6C4033FE" w:rsidR="00127297" w:rsidRDefault="00127297" w:rsidP="00127297">
      <w:pPr>
        <w:pStyle w:val="Caption"/>
        <w:keepNext/>
      </w:pPr>
      <w:bookmarkStart w:id="48" w:name="_Ref384422965"/>
      <w:bookmarkStart w:id="49" w:name="_Toc386295497"/>
      <w:r>
        <w:t xml:space="preserve">Table </w:t>
      </w:r>
      <w:r>
        <w:fldChar w:fldCharType="begin"/>
      </w:r>
      <w:r>
        <w:instrText xml:space="preserve"> STYLEREF 1 \s </w:instrText>
      </w:r>
      <w:r>
        <w:fldChar w:fldCharType="separate"/>
      </w:r>
      <w:r w:rsidR="00CF13C3">
        <w:rPr>
          <w:noProof/>
        </w:rPr>
        <w:t>2</w:t>
      </w:r>
      <w:r>
        <w:fldChar w:fldCharType="end"/>
      </w:r>
      <w:r>
        <w:noBreakHyphen/>
      </w:r>
      <w:r>
        <w:fldChar w:fldCharType="begin"/>
      </w:r>
      <w:r>
        <w:instrText xml:space="preserve"> SEQ Table \* ARABIC \s 1 </w:instrText>
      </w:r>
      <w:r>
        <w:fldChar w:fldCharType="separate"/>
      </w:r>
      <w:r w:rsidR="00CF13C3">
        <w:rPr>
          <w:noProof/>
        </w:rPr>
        <w:t>2</w:t>
      </w:r>
      <w:r>
        <w:fldChar w:fldCharType="end"/>
      </w:r>
      <w:bookmarkEnd w:id="48"/>
      <w:r>
        <w:t xml:space="preserve">: </w:t>
      </w:r>
      <w:r w:rsidRPr="00076E91">
        <w:t>24 taxa used for extent the initial homologous groups</w:t>
      </w:r>
      <w:r>
        <w:t xml:space="preserve"> including 17 non-microsporidia species used in the phylogenetic study </w:t>
      </w:r>
      <w:r w:rsidRPr="002A7762">
        <w:t>of</w:t>
      </w:r>
      <w:r>
        <w:t xml:space="preserve"> </w:t>
      </w:r>
      <w:r>
        <w:fldChar w:fldCharType="begin"/>
      </w:r>
      <w:r>
        <w:instrText xml:space="preserve"> ADDIN EN.CITE &lt;EndNote&gt;&lt;Cite&gt;&lt;Author&gt;Capella-Gutiérrez&lt;/Author&gt;&lt;Year&gt;2012&lt;/Year&gt;&lt;RecNum&gt;298&lt;/RecNum&gt;&lt;DisplayText&gt;(Capella-Gutiérrez, Marcet-Houben, and Gabaldón 2012)&lt;/DisplayText&gt;&lt;record&gt;&lt;rec-number&gt;298&lt;/rec-number&gt;&lt;foreign-keys&gt;&lt;key app="EN" db-id="zvzepeve9vwad9e0r2nxazrm0x0w25x9w9er" timestamp="1522917510"&gt;298&lt;/key&gt;&lt;/foreign-keys&gt;&lt;ref-type name="Journal Article"&gt;17&lt;/ref-type&gt;&lt;contributors&gt;&lt;authors&gt;&lt;author&gt;Capella-Gutiérrez, Salvador&lt;/author&gt;&lt;author&gt;Marcet-Houben, Marina&lt;/author&gt;&lt;author&gt;Gabaldón, Toni&lt;/author&gt;&lt;/authors&gt;&lt;/contributors&gt;&lt;titles&gt;&lt;title&gt;Phylogenomics supports microsporidia as the earliest diverging clade of sequenced fungi.&lt;/title&gt;&lt;secondary-title&gt;BMC biology&lt;/secondary-title&gt;&lt;/titles&gt;&lt;periodical&gt;&lt;full-title&gt;BMC biology&lt;/full-title&gt;&lt;/periodical&gt;&lt;pages&gt;47-47&lt;/pages&gt;&lt;volume&gt;10&lt;/volume&gt;&lt;keywords&gt;&lt;keyword&gt;Microsporidia&lt;/keyword&gt;&lt;keyword&gt;Phylogeny&lt;/keyword&gt;&lt;keyword&gt;Microsporidia: genetics&lt;/keyword&gt;&lt;keyword&gt;Microsporidia: classification&lt;/keyword&gt;&lt;keyword&gt;Genes, Fungal&lt;/keyword&gt;&lt;keyword&gt;Chromosomes, Fungal&lt;/keyword&gt;&lt;keyword&gt;Chromosomes, Fungal: genetics&lt;/keyword&gt;&lt;/keywords&gt;&lt;dates&gt;&lt;year&gt;2012&lt;/year&gt;&lt;pub-dates&gt;&lt;date&gt;January 2012&lt;/date&gt;&lt;/pub-dates&gt;&lt;/dates&gt;&lt;urls&gt;&lt;/urls&gt;&lt;electronic-resource-num&gt;10.1186/1741-7007-10-47&lt;/electronic-resource-num&gt;&lt;research-notes&gt;ML tree between microsporidia and fungi&lt;/research-notes&gt;&lt;/record&gt;&lt;/Cite&gt;&lt;/EndNote&gt;</w:instrText>
      </w:r>
      <w:r>
        <w:fldChar w:fldCharType="separate"/>
      </w:r>
      <w:r>
        <w:rPr>
          <w:noProof/>
        </w:rPr>
        <w:t>(Capella-Gutiérrez, Marcet-Houben, and Gabaldón 2012)</w:t>
      </w:r>
      <w:r>
        <w:fldChar w:fldCharType="end"/>
      </w:r>
      <w:r w:rsidRPr="002A7762">
        <w:t xml:space="preserve"> </w:t>
      </w:r>
      <w:r>
        <w:t>and other 7 outgroup taxa (highlighted in red). Columns indicate NCBI taxonomy ID, taxon name, phylum, kingdom and the source where the proteomes were downloaded.</w:t>
      </w:r>
      <w:bookmarkEnd w:id="49"/>
      <w:r>
        <w:t xml:space="preserve"> </w:t>
      </w:r>
    </w:p>
    <w:tbl>
      <w:tblPr>
        <w:tblStyle w:val="TableGrid"/>
        <w:tblW w:w="5000" w:type="pct"/>
        <w:tblLayout w:type="fixed"/>
        <w:tblLook w:val="04A0" w:firstRow="1" w:lastRow="0" w:firstColumn="1" w:lastColumn="0" w:noHBand="0" w:noVBand="1"/>
      </w:tblPr>
      <w:tblGrid>
        <w:gridCol w:w="959"/>
        <w:gridCol w:w="2771"/>
        <w:gridCol w:w="2081"/>
        <w:gridCol w:w="1427"/>
        <w:gridCol w:w="1482"/>
      </w:tblGrid>
      <w:tr w:rsidR="00127297" w:rsidRPr="00893F92" w14:paraId="75D56C7B" w14:textId="77777777" w:rsidTr="003671FB">
        <w:trPr>
          <w:trHeight w:val="300"/>
        </w:trPr>
        <w:tc>
          <w:tcPr>
            <w:tcW w:w="550" w:type="pct"/>
            <w:noWrap/>
            <w:hideMark/>
          </w:tcPr>
          <w:p w14:paraId="70C55624" w14:textId="77777777" w:rsidR="00127297" w:rsidRPr="00893F92" w:rsidRDefault="00127297" w:rsidP="003671FB">
            <w:pPr>
              <w:spacing w:line="360" w:lineRule="auto"/>
              <w:rPr>
                <w:sz w:val="20"/>
                <w:szCs w:val="20"/>
              </w:rPr>
            </w:pPr>
            <w:r w:rsidRPr="00893F92">
              <w:rPr>
                <w:sz w:val="20"/>
                <w:szCs w:val="20"/>
              </w:rPr>
              <w:t>ID</w:t>
            </w:r>
          </w:p>
        </w:tc>
        <w:tc>
          <w:tcPr>
            <w:tcW w:w="1589" w:type="pct"/>
            <w:noWrap/>
            <w:hideMark/>
          </w:tcPr>
          <w:p w14:paraId="5D868AA1" w14:textId="77777777" w:rsidR="00127297" w:rsidRPr="00893F92" w:rsidRDefault="00127297" w:rsidP="003671FB">
            <w:pPr>
              <w:spacing w:line="360" w:lineRule="auto"/>
              <w:rPr>
                <w:sz w:val="20"/>
                <w:szCs w:val="20"/>
              </w:rPr>
            </w:pPr>
            <w:r w:rsidRPr="00893F92">
              <w:rPr>
                <w:sz w:val="20"/>
                <w:szCs w:val="20"/>
              </w:rPr>
              <w:t>Taxon name</w:t>
            </w:r>
          </w:p>
        </w:tc>
        <w:tc>
          <w:tcPr>
            <w:tcW w:w="1193" w:type="pct"/>
            <w:noWrap/>
            <w:hideMark/>
          </w:tcPr>
          <w:p w14:paraId="0D811D88" w14:textId="77777777" w:rsidR="00127297" w:rsidRPr="00893F92" w:rsidRDefault="00127297" w:rsidP="003671FB">
            <w:pPr>
              <w:spacing w:line="360" w:lineRule="auto"/>
              <w:rPr>
                <w:sz w:val="20"/>
                <w:szCs w:val="20"/>
              </w:rPr>
            </w:pPr>
            <w:r w:rsidRPr="00893F92">
              <w:rPr>
                <w:sz w:val="20"/>
                <w:szCs w:val="20"/>
              </w:rPr>
              <w:t>Phylum</w:t>
            </w:r>
          </w:p>
        </w:tc>
        <w:tc>
          <w:tcPr>
            <w:tcW w:w="818" w:type="pct"/>
            <w:noWrap/>
            <w:hideMark/>
          </w:tcPr>
          <w:p w14:paraId="2D56921F" w14:textId="77777777" w:rsidR="00127297" w:rsidRPr="00893F92" w:rsidRDefault="00127297" w:rsidP="003671FB">
            <w:pPr>
              <w:spacing w:line="360" w:lineRule="auto"/>
              <w:rPr>
                <w:sz w:val="20"/>
                <w:szCs w:val="20"/>
              </w:rPr>
            </w:pPr>
            <w:r w:rsidRPr="00893F92">
              <w:rPr>
                <w:sz w:val="20"/>
                <w:szCs w:val="20"/>
              </w:rPr>
              <w:t>Kingdom</w:t>
            </w:r>
          </w:p>
        </w:tc>
        <w:tc>
          <w:tcPr>
            <w:tcW w:w="850" w:type="pct"/>
          </w:tcPr>
          <w:p w14:paraId="6D306D13" w14:textId="77777777" w:rsidR="00127297" w:rsidRPr="00893F92" w:rsidRDefault="00127297" w:rsidP="003671FB">
            <w:pPr>
              <w:spacing w:line="360" w:lineRule="auto"/>
              <w:rPr>
                <w:sz w:val="20"/>
                <w:szCs w:val="20"/>
              </w:rPr>
            </w:pPr>
            <w:r w:rsidRPr="00893F92">
              <w:rPr>
                <w:sz w:val="20"/>
                <w:szCs w:val="20"/>
              </w:rPr>
              <w:t>Source</w:t>
            </w:r>
          </w:p>
        </w:tc>
      </w:tr>
      <w:tr w:rsidR="00127297" w:rsidRPr="00893F92" w14:paraId="5DF4A8AA" w14:textId="77777777" w:rsidTr="003671FB">
        <w:trPr>
          <w:trHeight w:val="300"/>
        </w:trPr>
        <w:tc>
          <w:tcPr>
            <w:tcW w:w="550" w:type="pct"/>
            <w:noWrap/>
            <w:hideMark/>
          </w:tcPr>
          <w:p w14:paraId="17AFB12F" w14:textId="77777777" w:rsidR="00127297" w:rsidRPr="00893F92" w:rsidRDefault="00127297" w:rsidP="003671FB">
            <w:pPr>
              <w:spacing w:line="360" w:lineRule="auto"/>
              <w:rPr>
                <w:sz w:val="20"/>
                <w:szCs w:val="20"/>
              </w:rPr>
            </w:pPr>
            <w:r w:rsidRPr="00893F92">
              <w:rPr>
                <w:sz w:val="20"/>
                <w:szCs w:val="20"/>
              </w:rPr>
              <w:t>4932</w:t>
            </w:r>
          </w:p>
        </w:tc>
        <w:tc>
          <w:tcPr>
            <w:tcW w:w="1589" w:type="pct"/>
            <w:noWrap/>
            <w:hideMark/>
          </w:tcPr>
          <w:p w14:paraId="4A2D0D59" w14:textId="77777777" w:rsidR="00127297" w:rsidRPr="00893F92" w:rsidRDefault="00127297" w:rsidP="003671FB">
            <w:pPr>
              <w:spacing w:line="360" w:lineRule="auto"/>
              <w:rPr>
                <w:i/>
                <w:sz w:val="20"/>
                <w:szCs w:val="20"/>
              </w:rPr>
            </w:pPr>
            <w:r w:rsidRPr="00893F92">
              <w:rPr>
                <w:i/>
                <w:sz w:val="20"/>
                <w:szCs w:val="20"/>
              </w:rPr>
              <w:t>Saccharomyces cerevisiae</w:t>
            </w:r>
          </w:p>
        </w:tc>
        <w:tc>
          <w:tcPr>
            <w:tcW w:w="1193" w:type="pct"/>
            <w:noWrap/>
            <w:hideMark/>
          </w:tcPr>
          <w:p w14:paraId="3D65EECB" w14:textId="77777777" w:rsidR="00127297" w:rsidRPr="00893F92" w:rsidRDefault="00127297" w:rsidP="003671FB">
            <w:pPr>
              <w:spacing w:line="360" w:lineRule="auto"/>
              <w:rPr>
                <w:sz w:val="20"/>
                <w:szCs w:val="20"/>
              </w:rPr>
            </w:pPr>
            <w:r w:rsidRPr="00893F92">
              <w:rPr>
                <w:sz w:val="20"/>
                <w:szCs w:val="20"/>
              </w:rPr>
              <w:t>Ascomycota</w:t>
            </w:r>
          </w:p>
        </w:tc>
        <w:tc>
          <w:tcPr>
            <w:tcW w:w="818" w:type="pct"/>
            <w:noWrap/>
            <w:hideMark/>
          </w:tcPr>
          <w:p w14:paraId="0A86A4F6" w14:textId="77777777" w:rsidR="00127297" w:rsidRPr="00893F92" w:rsidRDefault="00127297" w:rsidP="003671FB">
            <w:pPr>
              <w:spacing w:line="360" w:lineRule="auto"/>
              <w:rPr>
                <w:sz w:val="20"/>
                <w:szCs w:val="20"/>
              </w:rPr>
            </w:pPr>
            <w:r w:rsidRPr="00893F92">
              <w:rPr>
                <w:sz w:val="20"/>
                <w:szCs w:val="20"/>
              </w:rPr>
              <w:t>Fungi</w:t>
            </w:r>
          </w:p>
        </w:tc>
        <w:tc>
          <w:tcPr>
            <w:tcW w:w="850" w:type="pct"/>
          </w:tcPr>
          <w:p w14:paraId="6A732238" w14:textId="77777777" w:rsidR="00127297" w:rsidRPr="00893F92" w:rsidRDefault="00127297" w:rsidP="003671FB">
            <w:pPr>
              <w:spacing w:line="360" w:lineRule="auto"/>
              <w:rPr>
                <w:sz w:val="20"/>
                <w:szCs w:val="20"/>
                <w:lang w:val="de-DE"/>
              </w:rPr>
            </w:pPr>
            <w:r w:rsidRPr="00893F92">
              <w:rPr>
                <w:sz w:val="20"/>
                <w:szCs w:val="20"/>
              </w:rPr>
              <w:t>Ensembl</w:t>
            </w:r>
          </w:p>
        </w:tc>
      </w:tr>
      <w:tr w:rsidR="00127297" w:rsidRPr="00893F92" w14:paraId="5E9C36F7" w14:textId="77777777" w:rsidTr="003671FB">
        <w:trPr>
          <w:trHeight w:val="300"/>
        </w:trPr>
        <w:tc>
          <w:tcPr>
            <w:tcW w:w="550" w:type="pct"/>
            <w:noWrap/>
            <w:hideMark/>
          </w:tcPr>
          <w:p w14:paraId="0DF7784C" w14:textId="77777777" w:rsidR="00127297" w:rsidRPr="00893F92" w:rsidRDefault="00127297" w:rsidP="003671FB">
            <w:pPr>
              <w:spacing w:line="360" w:lineRule="auto"/>
              <w:rPr>
                <w:sz w:val="20"/>
                <w:szCs w:val="20"/>
              </w:rPr>
            </w:pPr>
            <w:r w:rsidRPr="00893F92">
              <w:rPr>
                <w:sz w:val="20"/>
                <w:szCs w:val="20"/>
              </w:rPr>
              <w:t>5476</w:t>
            </w:r>
          </w:p>
        </w:tc>
        <w:tc>
          <w:tcPr>
            <w:tcW w:w="1589" w:type="pct"/>
            <w:noWrap/>
            <w:hideMark/>
          </w:tcPr>
          <w:p w14:paraId="69CEBCB8" w14:textId="77777777" w:rsidR="00127297" w:rsidRPr="00893F92" w:rsidRDefault="00127297" w:rsidP="003671FB">
            <w:pPr>
              <w:spacing w:line="360" w:lineRule="auto"/>
              <w:rPr>
                <w:i/>
                <w:sz w:val="20"/>
                <w:szCs w:val="20"/>
              </w:rPr>
            </w:pPr>
            <w:r w:rsidRPr="00893F92">
              <w:rPr>
                <w:i/>
                <w:sz w:val="20"/>
                <w:szCs w:val="20"/>
              </w:rPr>
              <w:t>Candida albicans</w:t>
            </w:r>
          </w:p>
        </w:tc>
        <w:tc>
          <w:tcPr>
            <w:tcW w:w="1193" w:type="pct"/>
            <w:noWrap/>
            <w:hideMark/>
          </w:tcPr>
          <w:p w14:paraId="3B2AD921" w14:textId="77777777" w:rsidR="00127297" w:rsidRPr="00893F92" w:rsidRDefault="00127297" w:rsidP="003671FB">
            <w:pPr>
              <w:spacing w:line="360" w:lineRule="auto"/>
              <w:rPr>
                <w:sz w:val="20"/>
                <w:szCs w:val="20"/>
              </w:rPr>
            </w:pPr>
            <w:r w:rsidRPr="00893F92">
              <w:rPr>
                <w:sz w:val="20"/>
                <w:szCs w:val="20"/>
              </w:rPr>
              <w:t>Ascomycota</w:t>
            </w:r>
          </w:p>
        </w:tc>
        <w:tc>
          <w:tcPr>
            <w:tcW w:w="818" w:type="pct"/>
            <w:noWrap/>
            <w:hideMark/>
          </w:tcPr>
          <w:p w14:paraId="75D88B3F" w14:textId="77777777" w:rsidR="00127297" w:rsidRPr="00893F92" w:rsidRDefault="00127297" w:rsidP="003671FB">
            <w:pPr>
              <w:spacing w:line="360" w:lineRule="auto"/>
              <w:rPr>
                <w:sz w:val="20"/>
                <w:szCs w:val="20"/>
              </w:rPr>
            </w:pPr>
            <w:r w:rsidRPr="00893F92">
              <w:rPr>
                <w:sz w:val="20"/>
                <w:szCs w:val="20"/>
              </w:rPr>
              <w:t>Fungi</w:t>
            </w:r>
          </w:p>
        </w:tc>
        <w:tc>
          <w:tcPr>
            <w:tcW w:w="850" w:type="pct"/>
          </w:tcPr>
          <w:p w14:paraId="0F62DBF0" w14:textId="77777777" w:rsidR="00127297" w:rsidRPr="00893F92" w:rsidRDefault="00127297" w:rsidP="003671FB">
            <w:pPr>
              <w:spacing w:line="360" w:lineRule="auto"/>
              <w:rPr>
                <w:sz w:val="20"/>
                <w:szCs w:val="20"/>
              </w:rPr>
            </w:pPr>
            <w:r w:rsidRPr="00893F92">
              <w:rPr>
                <w:sz w:val="20"/>
                <w:szCs w:val="20"/>
              </w:rPr>
              <w:t>CGD</w:t>
            </w:r>
          </w:p>
        </w:tc>
      </w:tr>
      <w:tr w:rsidR="00127297" w:rsidRPr="00893F92" w14:paraId="7655C449" w14:textId="77777777" w:rsidTr="003671FB">
        <w:trPr>
          <w:trHeight w:val="300"/>
        </w:trPr>
        <w:tc>
          <w:tcPr>
            <w:tcW w:w="550" w:type="pct"/>
            <w:noWrap/>
            <w:hideMark/>
          </w:tcPr>
          <w:p w14:paraId="29F58516" w14:textId="77777777" w:rsidR="00127297" w:rsidRPr="00893F92" w:rsidRDefault="00127297" w:rsidP="003671FB">
            <w:pPr>
              <w:spacing w:line="360" w:lineRule="auto"/>
              <w:rPr>
                <w:sz w:val="20"/>
                <w:szCs w:val="20"/>
              </w:rPr>
            </w:pPr>
            <w:r w:rsidRPr="00893F92">
              <w:rPr>
                <w:sz w:val="20"/>
                <w:szCs w:val="20"/>
              </w:rPr>
              <w:t>5141</w:t>
            </w:r>
          </w:p>
        </w:tc>
        <w:tc>
          <w:tcPr>
            <w:tcW w:w="1589" w:type="pct"/>
            <w:noWrap/>
            <w:hideMark/>
          </w:tcPr>
          <w:p w14:paraId="4AFF7149" w14:textId="77777777" w:rsidR="00127297" w:rsidRPr="00893F92" w:rsidRDefault="00127297" w:rsidP="003671FB">
            <w:pPr>
              <w:spacing w:line="360" w:lineRule="auto"/>
              <w:rPr>
                <w:i/>
                <w:sz w:val="20"/>
                <w:szCs w:val="20"/>
              </w:rPr>
            </w:pPr>
            <w:r w:rsidRPr="00893F92">
              <w:rPr>
                <w:i/>
                <w:sz w:val="20"/>
                <w:szCs w:val="20"/>
              </w:rPr>
              <w:t>Neurospora crassa</w:t>
            </w:r>
          </w:p>
        </w:tc>
        <w:tc>
          <w:tcPr>
            <w:tcW w:w="1193" w:type="pct"/>
            <w:noWrap/>
            <w:hideMark/>
          </w:tcPr>
          <w:p w14:paraId="44A9E49F" w14:textId="77777777" w:rsidR="00127297" w:rsidRPr="00893F92" w:rsidRDefault="00127297" w:rsidP="003671FB">
            <w:pPr>
              <w:spacing w:line="360" w:lineRule="auto"/>
              <w:rPr>
                <w:sz w:val="20"/>
                <w:szCs w:val="20"/>
              </w:rPr>
            </w:pPr>
            <w:r w:rsidRPr="00893F92">
              <w:rPr>
                <w:sz w:val="20"/>
                <w:szCs w:val="20"/>
              </w:rPr>
              <w:t>Ascomycota</w:t>
            </w:r>
          </w:p>
        </w:tc>
        <w:tc>
          <w:tcPr>
            <w:tcW w:w="818" w:type="pct"/>
            <w:noWrap/>
            <w:hideMark/>
          </w:tcPr>
          <w:p w14:paraId="44B47F34" w14:textId="77777777" w:rsidR="00127297" w:rsidRPr="00893F92" w:rsidRDefault="00127297" w:rsidP="003671FB">
            <w:pPr>
              <w:spacing w:line="360" w:lineRule="auto"/>
              <w:rPr>
                <w:sz w:val="20"/>
                <w:szCs w:val="20"/>
              </w:rPr>
            </w:pPr>
            <w:r w:rsidRPr="00893F92">
              <w:rPr>
                <w:sz w:val="20"/>
                <w:szCs w:val="20"/>
              </w:rPr>
              <w:t>Fungi</w:t>
            </w:r>
          </w:p>
        </w:tc>
        <w:tc>
          <w:tcPr>
            <w:tcW w:w="850" w:type="pct"/>
          </w:tcPr>
          <w:p w14:paraId="5B80C6C1" w14:textId="77777777" w:rsidR="00127297" w:rsidRPr="00893F92" w:rsidRDefault="00127297" w:rsidP="003671FB">
            <w:pPr>
              <w:spacing w:line="360" w:lineRule="auto"/>
              <w:rPr>
                <w:sz w:val="20"/>
                <w:szCs w:val="20"/>
              </w:rPr>
            </w:pPr>
            <w:r w:rsidRPr="00893F92">
              <w:rPr>
                <w:sz w:val="20"/>
                <w:szCs w:val="20"/>
              </w:rPr>
              <w:t>UniProt</w:t>
            </w:r>
          </w:p>
        </w:tc>
      </w:tr>
      <w:tr w:rsidR="00127297" w:rsidRPr="00893F92" w14:paraId="76645086" w14:textId="77777777" w:rsidTr="003671FB">
        <w:trPr>
          <w:trHeight w:val="300"/>
        </w:trPr>
        <w:tc>
          <w:tcPr>
            <w:tcW w:w="550" w:type="pct"/>
            <w:noWrap/>
            <w:hideMark/>
          </w:tcPr>
          <w:p w14:paraId="53580D1E" w14:textId="77777777" w:rsidR="00127297" w:rsidRPr="00893F92" w:rsidRDefault="00127297" w:rsidP="003671FB">
            <w:pPr>
              <w:spacing w:line="360" w:lineRule="auto"/>
              <w:rPr>
                <w:sz w:val="20"/>
                <w:szCs w:val="20"/>
              </w:rPr>
            </w:pPr>
            <w:r w:rsidRPr="00893F92">
              <w:rPr>
                <w:sz w:val="20"/>
                <w:szCs w:val="20"/>
              </w:rPr>
              <w:t>162425</w:t>
            </w:r>
          </w:p>
        </w:tc>
        <w:tc>
          <w:tcPr>
            <w:tcW w:w="1589" w:type="pct"/>
            <w:noWrap/>
            <w:hideMark/>
          </w:tcPr>
          <w:p w14:paraId="73FC279D" w14:textId="77777777" w:rsidR="00127297" w:rsidRPr="00893F92" w:rsidRDefault="00127297" w:rsidP="003671FB">
            <w:pPr>
              <w:spacing w:line="360" w:lineRule="auto"/>
              <w:rPr>
                <w:i/>
                <w:sz w:val="20"/>
                <w:szCs w:val="20"/>
              </w:rPr>
            </w:pPr>
            <w:r w:rsidRPr="00893F92">
              <w:rPr>
                <w:i/>
                <w:sz w:val="20"/>
                <w:szCs w:val="20"/>
              </w:rPr>
              <w:t>Aspergillus nidulans</w:t>
            </w:r>
          </w:p>
        </w:tc>
        <w:tc>
          <w:tcPr>
            <w:tcW w:w="1193" w:type="pct"/>
            <w:noWrap/>
            <w:hideMark/>
          </w:tcPr>
          <w:p w14:paraId="2B88AB92" w14:textId="77777777" w:rsidR="00127297" w:rsidRPr="00893F92" w:rsidRDefault="00127297" w:rsidP="003671FB">
            <w:pPr>
              <w:spacing w:line="360" w:lineRule="auto"/>
              <w:rPr>
                <w:sz w:val="20"/>
                <w:szCs w:val="20"/>
              </w:rPr>
            </w:pPr>
            <w:r w:rsidRPr="00893F92">
              <w:rPr>
                <w:sz w:val="20"/>
                <w:szCs w:val="20"/>
              </w:rPr>
              <w:t>Ascomycota</w:t>
            </w:r>
          </w:p>
        </w:tc>
        <w:tc>
          <w:tcPr>
            <w:tcW w:w="818" w:type="pct"/>
            <w:noWrap/>
            <w:hideMark/>
          </w:tcPr>
          <w:p w14:paraId="352ACB7E" w14:textId="77777777" w:rsidR="00127297" w:rsidRPr="00893F92" w:rsidRDefault="00127297" w:rsidP="003671FB">
            <w:pPr>
              <w:spacing w:line="360" w:lineRule="auto"/>
              <w:rPr>
                <w:sz w:val="20"/>
                <w:szCs w:val="20"/>
              </w:rPr>
            </w:pPr>
            <w:r w:rsidRPr="00893F92">
              <w:rPr>
                <w:sz w:val="20"/>
                <w:szCs w:val="20"/>
              </w:rPr>
              <w:t>Fungi</w:t>
            </w:r>
          </w:p>
        </w:tc>
        <w:tc>
          <w:tcPr>
            <w:tcW w:w="850" w:type="pct"/>
          </w:tcPr>
          <w:p w14:paraId="45CD773E" w14:textId="77777777" w:rsidR="00127297" w:rsidRPr="00893F92" w:rsidRDefault="00127297" w:rsidP="003671FB">
            <w:pPr>
              <w:spacing w:line="360" w:lineRule="auto"/>
              <w:rPr>
                <w:sz w:val="20"/>
                <w:szCs w:val="20"/>
              </w:rPr>
            </w:pPr>
            <w:r w:rsidRPr="00893F92">
              <w:rPr>
                <w:sz w:val="20"/>
                <w:szCs w:val="20"/>
              </w:rPr>
              <w:t>Broad Inst</w:t>
            </w:r>
          </w:p>
        </w:tc>
      </w:tr>
      <w:tr w:rsidR="00127297" w:rsidRPr="00893F92" w14:paraId="5D9D17C4" w14:textId="77777777" w:rsidTr="003671FB">
        <w:trPr>
          <w:trHeight w:val="300"/>
        </w:trPr>
        <w:tc>
          <w:tcPr>
            <w:tcW w:w="550" w:type="pct"/>
            <w:noWrap/>
            <w:hideMark/>
          </w:tcPr>
          <w:p w14:paraId="01721E11" w14:textId="77777777" w:rsidR="00127297" w:rsidRPr="00893F92" w:rsidRDefault="00127297" w:rsidP="003671FB">
            <w:pPr>
              <w:spacing w:line="360" w:lineRule="auto"/>
              <w:rPr>
                <w:sz w:val="20"/>
                <w:szCs w:val="20"/>
              </w:rPr>
            </w:pPr>
            <w:r w:rsidRPr="00893F92">
              <w:rPr>
                <w:sz w:val="20"/>
                <w:szCs w:val="20"/>
              </w:rPr>
              <w:t>4896</w:t>
            </w:r>
          </w:p>
        </w:tc>
        <w:tc>
          <w:tcPr>
            <w:tcW w:w="1589" w:type="pct"/>
            <w:noWrap/>
            <w:hideMark/>
          </w:tcPr>
          <w:p w14:paraId="11F82F8C" w14:textId="77777777" w:rsidR="00127297" w:rsidRPr="00893F92" w:rsidRDefault="00127297" w:rsidP="003671FB">
            <w:pPr>
              <w:spacing w:line="360" w:lineRule="auto"/>
              <w:rPr>
                <w:i/>
                <w:sz w:val="20"/>
                <w:szCs w:val="20"/>
              </w:rPr>
            </w:pPr>
            <w:r w:rsidRPr="00893F92">
              <w:rPr>
                <w:i/>
                <w:sz w:val="20"/>
                <w:szCs w:val="20"/>
              </w:rPr>
              <w:t>Schizosaccharomyces pombe</w:t>
            </w:r>
          </w:p>
        </w:tc>
        <w:tc>
          <w:tcPr>
            <w:tcW w:w="1193" w:type="pct"/>
            <w:noWrap/>
            <w:hideMark/>
          </w:tcPr>
          <w:p w14:paraId="7944B844" w14:textId="77777777" w:rsidR="00127297" w:rsidRPr="00893F92" w:rsidRDefault="00127297" w:rsidP="003671FB">
            <w:pPr>
              <w:spacing w:line="360" w:lineRule="auto"/>
              <w:rPr>
                <w:sz w:val="20"/>
                <w:szCs w:val="20"/>
              </w:rPr>
            </w:pPr>
            <w:r w:rsidRPr="00893F92">
              <w:rPr>
                <w:sz w:val="20"/>
                <w:szCs w:val="20"/>
              </w:rPr>
              <w:t>Ascomycota</w:t>
            </w:r>
          </w:p>
        </w:tc>
        <w:tc>
          <w:tcPr>
            <w:tcW w:w="818" w:type="pct"/>
            <w:noWrap/>
            <w:hideMark/>
          </w:tcPr>
          <w:p w14:paraId="5C5E0D10" w14:textId="77777777" w:rsidR="00127297" w:rsidRPr="00893F92" w:rsidRDefault="00127297" w:rsidP="003671FB">
            <w:pPr>
              <w:spacing w:line="360" w:lineRule="auto"/>
              <w:rPr>
                <w:sz w:val="20"/>
                <w:szCs w:val="20"/>
              </w:rPr>
            </w:pPr>
            <w:r w:rsidRPr="00893F92">
              <w:rPr>
                <w:sz w:val="20"/>
                <w:szCs w:val="20"/>
              </w:rPr>
              <w:t>Fungi</w:t>
            </w:r>
          </w:p>
        </w:tc>
        <w:tc>
          <w:tcPr>
            <w:tcW w:w="850" w:type="pct"/>
          </w:tcPr>
          <w:p w14:paraId="1F2806E4" w14:textId="77777777" w:rsidR="00127297" w:rsidRPr="00893F92" w:rsidRDefault="00127297" w:rsidP="003671FB">
            <w:pPr>
              <w:spacing w:line="360" w:lineRule="auto"/>
              <w:rPr>
                <w:sz w:val="20"/>
                <w:szCs w:val="20"/>
              </w:rPr>
            </w:pPr>
            <w:r w:rsidRPr="00893F92">
              <w:rPr>
                <w:sz w:val="20"/>
                <w:szCs w:val="20"/>
              </w:rPr>
              <w:t>UniProt</w:t>
            </w:r>
          </w:p>
        </w:tc>
      </w:tr>
      <w:tr w:rsidR="00127297" w:rsidRPr="00893F92" w14:paraId="0CAE13E7" w14:textId="77777777" w:rsidTr="003671FB">
        <w:trPr>
          <w:trHeight w:val="300"/>
        </w:trPr>
        <w:tc>
          <w:tcPr>
            <w:tcW w:w="550" w:type="pct"/>
            <w:noWrap/>
            <w:hideMark/>
          </w:tcPr>
          <w:p w14:paraId="6EA5AA38" w14:textId="77777777" w:rsidR="00127297" w:rsidRPr="00893F92" w:rsidRDefault="00127297" w:rsidP="003671FB">
            <w:pPr>
              <w:spacing w:line="360" w:lineRule="auto"/>
              <w:rPr>
                <w:sz w:val="20"/>
                <w:szCs w:val="20"/>
              </w:rPr>
            </w:pPr>
            <w:r w:rsidRPr="00893F92">
              <w:rPr>
                <w:sz w:val="20"/>
                <w:szCs w:val="20"/>
              </w:rPr>
              <w:t>29883</w:t>
            </w:r>
          </w:p>
        </w:tc>
        <w:tc>
          <w:tcPr>
            <w:tcW w:w="1589" w:type="pct"/>
            <w:noWrap/>
            <w:hideMark/>
          </w:tcPr>
          <w:p w14:paraId="64801563" w14:textId="77777777" w:rsidR="00127297" w:rsidRPr="00893F92" w:rsidRDefault="00127297" w:rsidP="003671FB">
            <w:pPr>
              <w:spacing w:line="360" w:lineRule="auto"/>
              <w:rPr>
                <w:i/>
                <w:sz w:val="20"/>
                <w:szCs w:val="20"/>
              </w:rPr>
            </w:pPr>
            <w:r w:rsidRPr="00893F92">
              <w:rPr>
                <w:i/>
                <w:sz w:val="20"/>
                <w:szCs w:val="20"/>
              </w:rPr>
              <w:t>Laccaria bicolor</w:t>
            </w:r>
          </w:p>
        </w:tc>
        <w:tc>
          <w:tcPr>
            <w:tcW w:w="1193" w:type="pct"/>
            <w:noWrap/>
            <w:hideMark/>
          </w:tcPr>
          <w:p w14:paraId="20C1584D" w14:textId="77777777" w:rsidR="00127297" w:rsidRPr="00893F92" w:rsidRDefault="00127297" w:rsidP="003671FB">
            <w:pPr>
              <w:spacing w:line="360" w:lineRule="auto"/>
              <w:rPr>
                <w:sz w:val="20"/>
                <w:szCs w:val="20"/>
              </w:rPr>
            </w:pPr>
            <w:r w:rsidRPr="00893F92">
              <w:rPr>
                <w:sz w:val="20"/>
                <w:szCs w:val="20"/>
              </w:rPr>
              <w:t>Basidiomycota</w:t>
            </w:r>
          </w:p>
        </w:tc>
        <w:tc>
          <w:tcPr>
            <w:tcW w:w="818" w:type="pct"/>
            <w:noWrap/>
            <w:hideMark/>
          </w:tcPr>
          <w:p w14:paraId="34653394" w14:textId="77777777" w:rsidR="00127297" w:rsidRPr="00893F92" w:rsidRDefault="00127297" w:rsidP="003671FB">
            <w:pPr>
              <w:spacing w:line="360" w:lineRule="auto"/>
              <w:rPr>
                <w:sz w:val="20"/>
                <w:szCs w:val="20"/>
              </w:rPr>
            </w:pPr>
            <w:r w:rsidRPr="00893F92">
              <w:rPr>
                <w:sz w:val="20"/>
                <w:szCs w:val="20"/>
              </w:rPr>
              <w:t>Fungi</w:t>
            </w:r>
          </w:p>
        </w:tc>
        <w:tc>
          <w:tcPr>
            <w:tcW w:w="850" w:type="pct"/>
          </w:tcPr>
          <w:p w14:paraId="297871AF" w14:textId="77777777" w:rsidR="00127297" w:rsidRPr="00893F92" w:rsidRDefault="00127297" w:rsidP="003671FB">
            <w:pPr>
              <w:spacing w:line="360" w:lineRule="auto"/>
              <w:rPr>
                <w:sz w:val="20"/>
                <w:szCs w:val="20"/>
              </w:rPr>
            </w:pPr>
            <w:r w:rsidRPr="00893F92">
              <w:rPr>
                <w:sz w:val="20"/>
                <w:szCs w:val="20"/>
              </w:rPr>
              <w:t>JGI</w:t>
            </w:r>
          </w:p>
        </w:tc>
      </w:tr>
      <w:tr w:rsidR="00127297" w:rsidRPr="00893F92" w14:paraId="67B2F8CD" w14:textId="77777777" w:rsidTr="003671FB">
        <w:trPr>
          <w:trHeight w:val="300"/>
        </w:trPr>
        <w:tc>
          <w:tcPr>
            <w:tcW w:w="550" w:type="pct"/>
            <w:noWrap/>
            <w:hideMark/>
          </w:tcPr>
          <w:p w14:paraId="0D3E49C8" w14:textId="77777777" w:rsidR="00127297" w:rsidRPr="00893F92" w:rsidRDefault="00127297" w:rsidP="003671FB">
            <w:pPr>
              <w:spacing w:line="360" w:lineRule="auto"/>
              <w:rPr>
                <w:sz w:val="20"/>
                <w:szCs w:val="20"/>
              </w:rPr>
            </w:pPr>
            <w:r w:rsidRPr="00893F92">
              <w:rPr>
                <w:sz w:val="20"/>
                <w:szCs w:val="20"/>
              </w:rPr>
              <w:t>5297</w:t>
            </w:r>
          </w:p>
        </w:tc>
        <w:tc>
          <w:tcPr>
            <w:tcW w:w="1589" w:type="pct"/>
            <w:noWrap/>
            <w:hideMark/>
          </w:tcPr>
          <w:p w14:paraId="29A12E5D" w14:textId="77777777" w:rsidR="00127297" w:rsidRPr="00893F92" w:rsidRDefault="00127297" w:rsidP="003671FB">
            <w:pPr>
              <w:spacing w:line="360" w:lineRule="auto"/>
              <w:rPr>
                <w:i/>
                <w:sz w:val="20"/>
                <w:szCs w:val="20"/>
              </w:rPr>
            </w:pPr>
            <w:r w:rsidRPr="00893F92">
              <w:rPr>
                <w:i/>
                <w:sz w:val="20"/>
                <w:szCs w:val="20"/>
              </w:rPr>
              <w:t>Puccinia graminis</w:t>
            </w:r>
          </w:p>
        </w:tc>
        <w:tc>
          <w:tcPr>
            <w:tcW w:w="1193" w:type="pct"/>
            <w:noWrap/>
            <w:hideMark/>
          </w:tcPr>
          <w:p w14:paraId="277C5BCF" w14:textId="77777777" w:rsidR="00127297" w:rsidRPr="00893F92" w:rsidRDefault="00127297" w:rsidP="003671FB">
            <w:pPr>
              <w:spacing w:line="360" w:lineRule="auto"/>
              <w:rPr>
                <w:sz w:val="20"/>
                <w:szCs w:val="20"/>
              </w:rPr>
            </w:pPr>
            <w:r w:rsidRPr="00893F92">
              <w:rPr>
                <w:sz w:val="20"/>
                <w:szCs w:val="20"/>
              </w:rPr>
              <w:t>Basidiomycota</w:t>
            </w:r>
          </w:p>
        </w:tc>
        <w:tc>
          <w:tcPr>
            <w:tcW w:w="818" w:type="pct"/>
            <w:noWrap/>
            <w:hideMark/>
          </w:tcPr>
          <w:p w14:paraId="68DAEC9D" w14:textId="77777777" w:rsidR="00127297" w:rsidRPr="00893F92" w:rsidRDefault="00127297" w:rsidP="003671FB">
            <w:pPr>
              <w:spacing w:line="360" w:lineRule="auto"/>
              <w:rPr>
                <w:sz w:val="20"/>
                <w:szCs w:val="20"/>
              </w:rPr>
            </w:pPr>
            <w:r w:rsidRPr="00893F92">
              <w:rPr>
                <w:sz w:val="20"/>
                <w:szCs w:val="20"/>
              </w:rPr>
              <w:t>Fungi</w:t>
            </w:r>
          </w:p>
        </w:tc>
        <w:tc>
          <w:tcPr>
            <w:tcW w:w="850" w:type="pct"/>
          </w:tcPr>
          <w:p w14:paraId="31B429C3" w14:textId="77777777" w:rsidR="00127297" w:rsidRPr="00893F92" w:rsidRDefault="00127297" w:rsidP="003671FB">
            <w:pPr>
              <w:spacing w:line="360" w:lineRule="auto"/>
              <w:rPr>
                <w:sz w:val="20"/>
                <w:szCs w:val="20"/>
              </w:rPr>
            </w:pPr>
            <w:r w:rsidRPr="00893F92">
              <w:rPr>
                <w:sz w:val="20"/>
                <w:szCs w:val="20"/>
              </w:rPr>
              <w:t>Broad</w:t>
            </w:r>
          </w:p>
        </w:tc>
      </w:tr>
      <w:tr w:rsidR="00127297" w:rsidRPr="00893F92" w14:paraId="4127DA8E" w14:textId="77777777" w:rsidTr="003671FB">
        <w:trPr>
          <w:trHeight w:val="300"/>
        </w:trPr>
        <w:tc>
          <w:tcPr>
            <w:tcW w:w="550" w:type="pct"/>
            <w:noWrap/>
            <w:hideMark/>
          </w:tcPr>
          <w:p w14:paraId="57FFBDF1" w14:textId="77777777" w:rsidR="00127297" w:rsidRPr="00893F92" w:rsidRDefault="00127297" w:rsidP="003671FB">
            <w:pPr>
              <w:spacing w:line="360" w:lineRule="auto"/>
              <w:rPr>
                <w:sz w:val="20"/>
                <w:szCs w:val="20"/>
              </w:rPr>
            </w:pPr>
            <w:r w:rsidRPr="00893F92">
              <w:rPr>
                <w:sz w:val="20"/>
                <w:szCs w:val="20"/>
              </w:rPr>
              <w:t>36080</w:t>
            </w:r>
          </w:p>
        </w:tc>
        <w:tc>
          <w:tcPr>
            <w:tcW w:w="1589" w:type="pct"/>
            <w:noWrap/>
            <w:hideMark/>
          </w:tcPr>
          <w:p w14:paraId="0926AEDB" w14:textId="77777777" w:rsidR="00127297" w:rsidRPr="00893F92" w:rsidRDefault="00127297" w:rsidP="003671FB">
            <w:pPr>
              <w:spacing w:line="360" w:lineRule="auto"/>
              <w:rPr>
                <w:i/>
                <w:sz w:val="20"/>
                <w:szCs w:val="20"/>
              </w:rPr>
            </w:pPr>
            <w:r w:rsidRPr="00893F92">
              <w:rPr>
                <w:i/>
                <w:sz w:val="20"/>
                <w:szCs w:val="20"/>
              </w:rPr>
              <w:t>Mucor circinelloides</w:t>
            </w:r>
          </w:p>
        </w:tc>
        <w:tc>
          <w:tcPr>
            <w:tcW w:w="1193" w:type="pct"/>
            <w:noWrap/>
            <w:hideMark/>
          </w:tcPr>
          <w:p w14:paraId="2C0EB50B" w14:textId="77777777" w:rsidR="00127297" w:rsidRPr="00893F92" w:rsidRDefault="00127297" w:rsidP="003671FB">
            <w:pPr>
              <w:spacing w:line="360" w:lineRule="auto"/>
              <w:rPr>
                <w:sz w:val="20"/>
                <w:szCs w:val="20"/>
              </w:rPr>
            </w:pPr>
            <w:r w:rsidRPr="00893F92">
              <w:rPr>
                <w:sz w:val="20"/>
                <w:szCs w:val="20"/>
              </w:rPr>
              <w:t>Mucoromycota</w:t>
            </w:r>
          </w:p>
        </w:tc>
        <w:tc>
          <w:tcPr>
            <w:tcW w:w="818" w:type="pct"/>
            <w:noWrap/>
            <w:hideMark/>
          </w:tcPr>
          <w:p w14:paraId="4B442449" w14:textId="77777777" w:rsidR="00127297" w:rsidRPr="00893F92" w:rsidRDefault="00127297" w:rsidP="003671FB">
            <w:pPr>
              <w:spacing w:line="360" w:lineRule="auto"/>
              <w:rPr>
                <w:sz w:val="20"/>
                <w:szCs w:val="20"/>
              </w:rPr>
            </w:pPr>
            <w:r w:rsidRPr="00893F92">
              <w:rPr>
                <w:sz w:val="20"/>
                <w:szCs w:val="20"/>
              </w:rPr>
              <w:t>Fungi</w:t>
            </w:r>
          </w:p>
        </w:tc>
        <w:tc>
          <w:tcPr>
            <w:tcW w:w="850" w:type="pct"/>
          </w:tcPr>
          <w:p w14:paraId="1030F4B1" w14:textId="77777777" w:rsidR="00127297" w:rsidRPr="00893F92" w:rsidRDefault="00127297" w:rsidP="003671FB">
            <w:pPr>
              <w:spacing w:line="360" w:lineRule="auto"/>
              <w:rPr>
                <w:sz w:val="20"/>
                <w:szCs w:val="20"/>
              </w:rPr>
            </w:pPr>
            <w:r w:rsidRPr="00893F92">
              <w:rPr>
                <w:sz w:val="20"/>
                <w:szCs w:val="20"/>
              </w:rPr>
              <w:t>JGI</w:t>
            </w:r>
          </w:p>
        </w:tc>
      </w:tr>
      <w:tr w:rsidR="00127297" w:rsidRPr="00893F92" w14:paraId="0CD01A0A" w14:textId="77777777" w:rsidTr="003671FB">
        <w:trPr>
          <w:trHeight w:val="300"/>
        </w:trPr>
        <w:tc>
          <w:tcPr>
            <w:tcW w:w="550" w:type="pct"/>
            <w:noWrap/>
            <w:hideMark/>
          </w:tcPr>
          <w:p w14:paraId="30F85287" w14:textId="77777777" w:rsidR="00127297" w:rsidRPr="00893F92" w:rsidRDefault="00127297" w:rsidP="003671FB">
            <w:pPr>
              <w:spacing w:line="360" w:lineRule="auto"/>
              <w:rPr>
                <w:sz w:val="20"/>
                <w:szCs w:val="20"/>
              </w:rPr>
            </w:pPr>
            <w:r w:rsidRPr="00893F92">
              <w:rPr>
                <w:sz w:val="20"/>
                <w:szCs w:val="20"/>
              </w:rPr>
              <w:t>64495</w:t>
            </w:r>
          </w:p>
        </w:tc>
        <w:tc>
          <w:tcPr>
            <w:tcW w:w="1589" w:type="pct"/>
            <w:noWrap/>
            <w:hideMark/>
          </w:tcPr>
          <w:p w14:paraId="4182CFD2" w14:textId="77777777" w:rsidR="00127297" w:rsidRPr="00893F92" w:rsidRDefault="00127297" w:rsidP="003671FB">
            <w:pPr>
              <w:spacing w:line="360" w:lineRule="auto"/>
              <w:rPr>
                <w:i/>
                <w:sz w:val="20"/>
                <w:szCs w:val="20"/>
              </w:rPr>
            </w:pPr>
            <w:r w:rsidRPr="00893F92">
              <w:rPr>
                <w:i/>
                <w:sz w:val="20"/>
                <w:szCs w:val="20"/>
              </w:rPr>
              <w:t>Rhizopus oryzae</w:t>
            </w:r>
          </w:p>
        </w:tc>
        <w:tc>
          <w:tcPr>
            <w:tcW w:w="1193" w:type="pct"/>
            <w:noWrap/>
            <w:hideMark/>
          </w:tcPr>
          <w:p w14:paraId="526B8FC4" w14:textId="77777777" w:rsidR="00127297" w:rsidRPr="00893F92" w:rsidRDefault="00127297" w:rsidP="003671FB">
            <w:pPr>
              <w:spacing w:line="360" w:lineRule="auto"/>
              <w:rPr>
                <w:sz w:val="20"/>
                <w:szCs w:val="20"/>
              </w:rPr>
            </w:pPr>
            <w:r w:rsidRPr="00893F92">
              <w:rPr>
                <w:sz w:val="20"/>
                <w:szCs w:val="20"/>
              </w:rPr>
              <w:t>Mucoromycota</w:t>
            </w:r>
          </w:p>
        </w:tc>
        <w:tc>
          <w:tcPr>
            <w:tcW w:w="818" w:type="pct"/>
            <w:noWrap/>
            <w:hideMark/>
          </w:tcPr>
          <w:p w14:paraId="0377424D" w14:textId="77777777" w:rsidR="00127297" w:rsidRPr="00893F92" w:rsidRDefault="00127297" w:rsidP="003671FB">
            <w:pPr>
              <w:spacing w:line="360" w:lineRule="auto"/>
              <w:rPr>
                <w:sz w:val="20"/>
                <w:szCs w:val="20"/>
              </w:rPr>
            </w:pPr>
            <w:r w:rsidRPr="00893F92">
              <w:rPr>
                <w:sz w:val="20"/>
                <w:szCs w:val="20"/>
              </w:rPr>
              <w:t>Fungi</w:t>
            </w:r>
          </w:p>
        </w:tc>
        <w:tc>
          <w:tcPr>
            <w:tcW w:w="850" w:type="pct"/>
          </w:tcPr>
          <w:p w14:paraId="11372D43" w14:textId="77777777" w:rsidR="00127297" w:rsidRPr="00893F92" w:rsidRDefault="00127297" w:rsidP="003671FB">
            <w:pPr>
              <w:spacing w:line="360" w:lineRule="auto"/>
              <w:rPr>
                <w:sz w:val="20"/>
                <w:szCs w:val="20"/>
              </w:rPr>
            </w:pPr>
            <w:r w:rsidRPr="00893F92">
              <w:rPr>
                <w:sz w:val="20"/>
                <w:szCs w:val="20"/>
              </w:rPr>
              <w:t>Broad Inst</w:t>
            </w:r>
          </w:p>
        </w:tc>
      </w:tr>
      <w:tr w:rsidR="00127297" w:rsidRPr="00893F92" w14:paraId="11C0594D" w14:textId="77777777" w:rsidTr="003671FB">
        <w:trPr>
          <w:trHeight w:val="300"/>
        </w:trPr>
        <w:tc>
          <w:tcPr>
            <w:tcW w:w="550" w:type="pct"/>
            <w:noWrap/>
            <w:hideMark/>
          </w:tcPr>
          <w:p w14:paraId="2683BC0A" w14:textId="77777777" w:rsidR="00127297" w:rsidRPr="00893F92" w:rsidRDefault="00127297" w:rsidP="003671FB">
            <w:pPr>
              <w:spacing w:line="360" w:lineRule="auto"/>
              <w:rPr>
                <w:sz w:val="20"/>
                <w:szCs w:val="20"/>
              </w:rPr>
            </w:pPr>
            <w:r w:rsidRPr="00893F92">
              <w:rPr>
                <w:sz w:val="20"/>
                <w:szCs w:val="20"/>
              </w:rPr>
              <w:t>4837</w:t>
            </w:r>
          </w:p>
        </w:tc>
        <w:tc>
          <w:tcPr>
            <w:tcW w:w="1589" w:type="pct"/>
            <w:noWrap/>
            <w:hideMark/>
          </w:tcPr>
          <w:p w14:paraId="26D18D46" w14:textId="77777777" w:rsidR="00127297" w:rsidRPr="00893F92" w:rsidRDefault="00127297" w:rsidP="003671FB">
            <w:pPr>
              <w:spacing w:line="360" w:lineRule="auto"/>
              <w:rPr>
                <w:i/>
                <w:sz w:val="20"/>
                <w:szCs w:val="20"/>
              </w:rPr>
            </w:pPr>
            <w:r w:rsidRPr="00893F92">
              <w:rPr>
                <w:i/>
                <w:sz w:val="20"/>
                <w:szCs w:val="20"/>
              </w:rPr>
              <w:t>Phycomyces blakesleeanus</w:t>
            </w:r>
          </w:p>
        </w:tc>
        <w:tc>
          <w:tcPr>
            <w:tcW w:w="1193" w:type="pct"/>
            <w:noWrap/>
            <w:hideMark/>
          </w:tcPr>
          <w:p w14:paraId="50256E67" w14:textId="77777777" w:rsidR="00127297" w:rsidRPr="00893F92" w:rsidRDefault="00127297" w:rsidP="003671FB">
            <w:pPr>
              <w:spacing w:line="360" w:lineRule="auto"/>
              <w:rPr>
                <w:sz w:val="20"/>
                <w:szCs w:val="20"/>
              </w:rPr>
            </w:pPr>
            <w:r w:rsidRPr="00893F92">
              <w:rPr>
                <w:sz w:val="20"/>
                <w:szCs w:val="20"/>
              </w:rPr>
              <w:t>Mucoromycota</w:t>
            </w:r>
          </w:p>
        </w:tc>
        <w:tc>
          <w:tcPr>
            <w:tcW w:w="818" w:type="pct"/>
            <w:noWrap/>
            <w:hideMark/>
          </w:tcPr>
          <w:p w14:paraId="47093332" w14:textId="77777777" w:rsidR="00127297" w:rsidRPr="00893F92" w:rsidRDefault="00127297" w:rsidP="003671FB">
            <w:pPr>
              <w:spacing w:line="360" w:lineRule="auto"/>
              <w:rPr>
                <w:sz w:val="20"/>
                <w:szCs w:val="20"/>
              </w:rPr>
            </w:pPr>
            <w:r w:rsidRPr="00893F92">
              <w:rPr>
                <w:sz w:val="20"/>
                <w:szCs w:val="20"/>
              </w:rPr>
              <w:t>Fungi</w:t>
            </w:r>
          </w:p>
        </w:tc>
        <w:tc>
          <w:tcPr>
            <w:tcW w:w="850" w:type="pct"/>
          </w:tcPr>
          <w:p w14:paraId="46FDCD78" w14:textId="77777777" w:rsidR="00127297" w:rsidRPr="00893F92" w:rsidRDefault="00127297" w:rsidP="003671FB">
            <w:pPr>
              <w:spacing w:line="360" w:lineRule="auto"/>
              <w:rPr>
                <w:sz w:val="20"/>
                <w:szCs w:val="20"/>
              </w:rPr>
            </w:pPr>
            <w:r w:rsidRPr="00893F92">
              <w:rPr>
                <w:sz w:val="20"/>
                <w:szCs w:val="20"/>
              </w:rPr>
              <w:t>JGI</w:t>
            </w:r>
          </w:p>
        </w:tc>
      </w:tr>
      <w:tr w:rsidR="00127297" w:rsidRPr="00893F92" w14:paraId="11C0B77C" w14:textId="77777777" w:rsidTr="003671FB">
        <w:trPr>
          <w:trHeight w:val="300"/>
        </w:trPr>
        <w:tc>
          <w:tcPr>
            <w:tcW w:w="550" w:type="pct"/>
            <w:noWrap/>
            <w:hideMark/>
          </w:tcPr>
          <w:p w14:paraId="1B2E973F" w14:textId="77777777" w:rsidR="00127297" w:rsidRPr="00893F92" w:rsidRDefault="00127297" w:rsidP="003671FB">
            <w:pPr>
              <w:spacing w:line="360" w:lineRule="auto"/>
              <w:rPr>
                <w:sz w:val="20"/>
                <w:szCs w:val="20"/>
              </w:rPr>
            </w:pPr>
            <w:r w:rsidRPr="00893F92">
              <w:rPr>
                <w:sz w:val="20"/>
                <w:szCs w:val="20"/>
              </w:rPr>
              <w:t>109871</w:t>
            </w:r>
          </w:p>
        </w:tc>
        <w:tc>
          <w:tcPr>
            <w:tcW w:w="1589" w:type="pct"/>
            <w:noWrap/>
            <w:hideMark/>
          </w:tcPr>
          <w:p w14:paraId="656D0F2C" w14:textId="77777777" w:rsidR="00127297" w:rsidRPr="00893F92" w:rsidRDefault="00127297" w:rsidP="003671FB">
            <w:pPr>
              <w:spacing w:line="360" w:lineRule="auto"/>
              <w:rPr>
                <w:i/>
                <w:sz w:val="20"/>
                <w:szCs w:val="20"/>
              </w:rPr>
            </w:pPr>
            <w:r w:rsidRPr="00893F92">
              <w:rPr>
                <w:i/>
                <w:sz w:val="20"/>
                <w:szCs w:val="20"/>
              </w:rPr>
              <w:t>Batrachochytrium dendrobatidis</w:t>
            </w:r>
          </w:p>
        </w:tc>
        <w:tc>
          <w:tcPr>
            <w:tcW w:w="1193" w:type="pct"/>
            <w:noWrap/>
            <w:hideMark/>
          </w:tcPr>
          <w:p w14:paraId="23EBE92C" w14:textId="77777777" w:rsidR="00127297" w:rsidRPr="00893F92" w:rsidRDefault="00127297" w:rsidP="003671FB">
            <w:pPr>
              <w:spacing w:line="360" w:lineRule="auto"/>
              <w:rPr>
                <w:sz w:val="20"/>
                <w:szCs w:val="20"/>
              </w:rPr>
            </w:pPr>
            <w:r w:rsidRPr="00893F92">
              <w:rPr>
                <w:sz w:val="20"/>
                <w:szCs w:val="20"/>
              </w:rPr>
              <w:t>Chytridiomycota</w:t>
            </w:r>
          </w:p>
        </w:tc>
        <w:tc>
          <w:tcPr>
            <w:tcW w:w="818" w:type="pct"/>
            <w:noWrap/>
            <w:hideMark/>
          </w:tcPr>
          <w:p w14:paraId="2C5CFCD3" w14:textId="77777777" w:rsidR="00127297" w:rsidRPr="00893F92" w:rsidRDefault="00127297" w:rsidP="003671FB">
            <w:pPr>
              <w:spacing w:line="360" w:lineRule="auto"/>
              <w:rPr>
                <w:sz w:val="20"/>
                <w:szCs w:val="20"/>
              </w:rPr>
            </w:pPr>
            <w:r w:rsidRPr="00893F92">
              <w:rPr>
                <w:sz w:val="20"/>
                <w:szCs w:val="20"/>
              </w:rPr>
              <w:t>Fungi</w:t>
            </w:r>
          </w:p>
        </w:tc>
        <w:tc>
          <w:tcPr>
            <w:tcW w:w="850" w:type="pct"/>
          </w:tcPr>
          <w:p w14:paraId="065BFB34" w14:textId="77777777" w:rsidR="00127297" w:rsidRPr="00893F92" w:rsidRDefault="00127297" w:rsidP="003671FB">
            <w:pPr>
              <w:spacing w:line="360" w:lineRule="auto"/>
              <w:rPr>
                <w:sz w:val="20"/>
                <w:szCs w:val="20"/>
              </w:rPr>
            </w:pPr>
            <w:r w:rsidRPr="00893F92">
              <w:rPr>
                <w:sz w:val="20"/>
                <w:szCs w:val="20"/>
              </w:rPr>
              <w:t>JGI</w:t>
            </w:r>
          </w:p>
        </w:tc>
      </w:tr>
      <w:tr w:rsidR="00127297" w:rsidRPr="00893F92" w14:paraId="5647AB47" w14:textId="77777777" w:rsidTr="003671FB">
        <w:trPr>
          <w:trHeight w:val="300"/>
        </w:trPr>
        <w:tc>
          <w:tcPr>
            <w:tcW w:w="550" w:type="pct"/>
            <w:noWrap/>
            <w:hideMark/>
          </w:tcPr>
          <w:p w14:paraId="294BCF5D" w14:textId="77777777" w:rsidR="00127297" w:rsidRPr="00893F92" w:rsidRDefault="00127297" w:rsidP="003671FB">
            <w:pPr>
              <w:spacing w:line="360" w:lineRule="auto"/>
              <w:rPr>
                <w:sz w:val="20"/>
                <w:szCs w:val="20"/>
              </w:rPr>
            </w:pPr>
            <w:r w:rsidRPr="00893F92">
              <w:rPr>
                <w:sz w:val="20"/>
                <w:szCs w:val="20"/>
              </w:rPr>
              <w:t>109760</w:t>
            </w:r>
          </w:p>
        </w:tc>
        <w:tc>
          <w:tcPr>
            <w:tcW w:w="1589" w:type="pct"/>
            <w:noWrap/>
            <w:hideMark/>
          </w:tcPr>
          <w:p w14:paraId="5C5EE8EB" w14:textId="77777777" w:rsidR="00127297" w:rsidRPr="00893F92" w:rsidRDefault="00127297" w:rsidP="003671FB">
            <w:pPr>
              <w:spacing w:line="360" w:lineRule="auto"/>
              <w:rPr>
                <w:i/>
                <w:sz w:val="20"/>
                <w:szCs w:val="20"/>
              </w:rPr>
            </w:pPr>
            <w:r w:rsidRPr="00893F92">
              <w:rPr>
                <w:i/>
                <w:sz w:val="20"/>
                <w:szCs w:val="20"/>
              </w:rPr>
              <w:t>Spizellomyces punctatus</w:t>
            </w:r>
          </w:p>
        </w:tc>
        <w:tc>
          <w:tcPr>
            <w:tcW w:w="1193" w:type="pct"/>
            <w:noWrap/>
            <w:hideMark/>
          </w:tcPr>
          <w:p w14:paraId="401A59CF" w14:textId="77777777" w:rsidR="00127297" w:rsidRPr="00893F92" w:rsidRDefault="00127297" w:rsidP="003671FB">
            <w:pPr>
              <w:spacing w:line="360" w:lineRule="auto"/>
              <w:rPr>
                <w:sz w:val="20"/>
                <w:szCs w:val="20"/>
              </w:rPr>
            </w:pPr>
            <w:r w:rsidRPr="00893F92">
              <w:rPr>
                <w:sz w:val="20"/>
                <w:szCs w:val="20"/>
              </w:rPr>
              <w:t>Chytridiomycota</w:t>
            </w:r>
          </w:p>
        </w:tc>
        <w:tc>
          <w:tcPr>
            <w:tcW w:w="818" w:type="pct"/>
            <w:noWrap/>
            <w:hideMark/>
          </w:tcPr>
          <w:p w14:paraId="4DF43D41" w14:textId="77777777" w:rsidR="00127297" w:rsidRPr="00893F92" w:rsidRDefault="00127297" w:rsidP="003671FB">
            <w:pPr>
              <w:spacing w:line="360" w:lineRule="auto"/>
              <w:rPr>
                <w:sz w:val="20"/>
                <w:szCs w:val="20"/>
              </w:rPr>
            </w:pPr>
            <w:r w:rsidRPr="00893F92">
              <w:rPr>
                <w:sz w:val="20"/>
                <w:szCs w:val="20"/>
              </w:rPr>
              <w:t>Fungi</w:t>
            </w:r>
          </w:p>
        </w:tc>
        <w:tc>
          <w:tcPr>
            <w:tcW w:w="850" w:type="pct"/>
          </w:tcPr>
          <w:p w14:paraId="2DDEC566" w14:textId="77777777" w:rsidR="00127297" w:rsidRPr="00893F92" w:rsidRDefault="00127297" w:rsidP="003671FB">
            <w:pPr>
              <w:spacing w:line="360" w:lineRule="auto"/>
              <w:rPr>
                <w:sz w:val="20"/>
                <w:szCs w:val="20"/>
              </w:rPr>
            </w:pPr>
            <w:r w:rsidRPr="00893F92">
              <w:rPr>
                <w:sz w:val="20"/>
                <w:szCs w:val="20"/>
              </w:rPr>
              <w:t>Broad Inst</w:t>
            </w:r>
          </w:p>
        </w:tc>
      </w:tr>
      <w:tr w:rsidR="00127297" w:rsidRPr="00893F92" w14:paraId="02A457DA" w14:textId="77777777" w:rsidTr="003671FB">
        <w:trPr>
          <w:trHeight w:val="320"/>
        </w:trPr>
        <w:tc>
          <w:tcPr>
            <w:tcW w:w="550" w:type="pct"/>
            <w:noWrap/>
            <w:hideMark/>
          </w:tcPr>
          <w:p w14:paraId="168298BD" w14:textId="77777777" w:rsidR="00127297" w:rsidRPr="00893F92" w:rsidRDefault="00127297" w:rsidP="003671FB">
            <w:pPr>
              <w:spacing w:line="360" w:lineRule="auto"/>
              <w:rPr>
                <w:sz w:val="20"/>
                <w:szCs w:val="20"/>
              </w:rPr>
            </w:pPr>
            <w:r w:rsidRPr="00893F92">
              <w:rPr>
                <w:sz w:val="20"/>
                <w:szCs w:val="20"/>
              </w:rPr>
              <w:t>281847</w:t>
            </w:r>
          </w:p>
        </w:tc>
        <w:tc>
          <w:tcPr>
            <w:tcW w:w="1589" w:type="pct"/>
            <w:noWrap/>
            <w:hideMark/>
          </w:tcPr>
          <w:p w14:paraId="2B2A4B40" w14:textId="77777777" w:rsidR="00127297" w:rsidRPr="00893F92" w:rsidRDefault="00127297" w:rsidP="003671FB">
            <w:pPr>
              <w:spacing w:line="360" w:lineRule="auto"/>
              <w:rPr>
                <w:bCs/>
                <w:i/>
                <w:sz w:val="20"/>
                <w:szCs w:val="20"/>
              </w:rPr>
            </w:pPr>
            <w:r w:rsidRPr="00893F92">
              <w:rPr>
                <w:bCs/>
                <w:i/>
                <w:sz w:val="20"/>
                <w:szCs w:val="20"/>
              </w:rPr>
              <w:t>Rozella allomycis</w:t>
            </w:r>
          </w:p>
        </w:tc>
        <w:tc>
          <w:tcPr>
            <w:tcW w:w="1193" w:type="pct"/>
            <w:noWrap/>
            <w:hideMark/>
          </w:tcPr>
          <w:p w14:paraId="10959FC2" w14:textId="77777777" w:rsidR="00127297" w:rsidRPr="00893F92" w:rsidRDefault="00127297" w:rsidP="003671FB">
            <w:pPr>
              <w:spacing w:line="360" w:lineRule="auto"/>
              <w:rPr>
                <w:sz w:val="20"/>
                <w:szCs w:val="20"/>
              </w:rPr>
            </w:pPr>
            <w:r w:rsidRPr="00893F92">
              <w:rPr>
                <w:sz w:val="20"/>
                <w:szCs w:val="20"/>
              </w:rPr>
              <w:t>Cryptomycota</w:t>
            </w:r>
          </w:p>
        </w:tc>
        <w:tc>
          <w:tcPr>
            <w:tcW w:w="818" w:type="pct"/>
            <w:noWrap/>
            <w:hideMark/>
          </w:tcPr>
          <w:p w14:paraId="571E9038" w14:textId="77777777" w:rsidR="00127297" w:rsidRPr="00893F92" w:rsidRDefault="00127297" w:rsidP="003671FB">
            <w:pPr>
              <w:spacing w:line="360" w:lineRule="auto"/>
              <w:rPr>
                <w:sz w:val="20"/>
                <w:szCs w:val="20"/>
              </w:rPr>
            </w:pPr>
            <w:r w:rsidRPr="00893F92">
              <w:rPr>
                <w:sz w:val="20"/>
                <w:szCs w:val="20"/>
              </w:rPr>
              <w:t>Fungi</w:t>
            </w:r>
          </w:p>
        </w:tc>
        <w:tc>
          <w:tcPr>
            <w:tcW w:w="850" w:type="pct"/>
          </w:tcPr>
          <w:p w14:paraId="4A8F9DC4" w14:textId="77777777" w:rsidR="00127297" w:rsidRPr="00893F92" w:rsidRDefault="00127297" w:rsidP="003671FB">
            <w:pPr>
              <w:spacing w:line="360" w:lineRule="auto"/>
              <w:rPr>
                <w:sz w:val="20"/>
                <w:szCs w:val="20"/>
              </w:rPr>
            </w:pPr>
            <w:r w:rsidRPr="00893F92">
              <w:rPr>
                <w:sz w:val="20"/>
                <w:szCs w:val="20"/>
              </w:rPr>
              <w:t>UniProt</w:t>
            </w:r>
          </w:p>
        </w:tc>
      </w:tr>
      <w:tr w:rsidR="00127297" w:rsidRPr="00893F92" w14:paraId="57A456B8" w14:textId="77777777" w:rsidTr="003671FB">
        <w:trPr>
          <w:trHeight w:val="300"/>
        </w:trPr>
        <w:tc>
          <w:tcPr>
            <w:tcW w:w="550" w:type="pct"/>
            <w:noWrap/>
            <w:hideMark/>
          </w:tcPr>
          <w:p w14:paraId="75CAEC08" w14:textId="77777777" w:rsidR="00127297" w:rsidRPr="00893F92" w:rsidRDefault="00127297" w:rsidP="003671FB">
            <w:pPr>
              <w:spacing w:line="360" w:lineRule="auto"/>
              <w:rPr>
                <w:sz w:val="20"/>
                <w:szCs w:val="20"/>
              </w:rPr>
            </w:pPr>
            <w:r w:rsidRPr="00893F92">
              <w:rPr>
                <w:sz w:val="20"/>
                <w:szCs w:val="20"/>
              </w:rPr>
              <w:t>45351</w:t>
            </w:r>
          </w:p>
        </w:tc>
        <w:tc>
          <w:tcPr>
            <w:tcW w:w="1589" w:type="pct"/>
            <w:noWrap/>
            <w:hideMark/>
          </w:tcPr>
          <w:p w14:paraId="04CDE4B3" w14:textId="77777777" w:rsidR="00127297" w:rsidRPr="00893F92" w:rsidRDefault="00127297" w:rsidP="003671FB">
            <w:pPr>
              <w:spacing w:line="360" w:lineRule="auto"/>
              <w:rPr>
                <w:i/>
                <w:sz w:val="20"/>
                <w:szCs w:val="20"/>
              </w:rPr>
            </w:pPr>
            <w:r w:rsidRPr="00893F92">
              <w:rPr>
                <w:i/>
                <w:sz w:val="20"/>
                <w:szCs w:val="20"/>
              </w:rPr>
              <w:t>Nematostella vectensis</w:t>
            </w:r>
          </w:p>
        </w:tc>
        <w:tc>
          <w:tcPr>
            <w:tcW w:w="1193" w:type="pct"/>
            <w:noWrap/>
            <w:hideMark/>
          </w:tcPr>
          <w:p w14:paraId="69CB5FE5" w14:textId="77777777" w:rsidR="00127297" w:rsidRPr="00893F92" w:rsidRDefault="00127297" w:rsidP="003671FB">
            <w:pPr>
              <w:spacing w:line="360" w:lineRule="auto"/>
              <w:rPr>
                <w:sz w:val="20"/>
                <w:szCs w:val="20"/>
              </w:rPr>
            </w:pPr>
            <w:r w:rsidRPr="00893F92">
              <w:rPr>
                <w:sz w:val="20"/>
                <w:szCs w:val="20"/>
              </w:rPr>
              <w:t>Cnidaria</w:t>
            </w:r>
          </w:p>
        </w:tc>
        <w:tc>
          <w:tcPr>
            <w:tcW w:w="818" w:type="pct"/>
            <w:noWrap/>
            <w:hideMark/>
          </w:tcPr>
          <w:p w14:paraId="3A2ACF39" w14:textId="77777777" w:rsidR="00127297" w:rsidRPr="00893F92" w:rsidRDefault="00127297" w:rsidP="003671FB">
            <w:pPr>
              <w:spacing w:line="360" w:lineRule="auto"/>
              <w:rPr>
                <w:sz w:val="20"/>
                <w:szCs w:val="20"/>
              </w:rPr>
            </w:pPr>
            <w:r w:rsidRPr="00893F92">
              <w:rPr>
                <w:sz w:val="20"/>
                <w:szCs w:val="20"/>
              </w:rPr>
              <w:t>Metazoa</w:t>
            </w:r>
          </w:p>
        </w:tc>
        <w:tc>
          <w:tcPr>
            <w:tcW w:w="850" w:type="pct"/>
          </w:tcPr>
          <w:p w14:paraId="175CA14A" w14:textId="77777777" w:rsidR="00127297" w:rsidRPr="00893F92" w:rsidRDefault="00127297" w:rsidP="003671FB">
            <w:pPr>
              <w:spacing w:line="360" w:lineRule="auto"/>
              <w:rPr>
                <w:sz w:val="20"/>
                <w:szCs w:val="20"/>
              </w:rPr>
            </w:pPr>
            <w:r w:rsidRPr="00893F92">
              <w:rPr>
                <w:sz w:val="20"/>
                <w:szCs w:val="20"/>
              </w:rPr>
              <w:t>JGI</w:t>
            </w:r>
          </w:p>
        </w:tc>
      </w:tr>
      <w:tr w:rsidR="00127297" w:rsidRPr="00893F92" w14:paraId="27429FE5" w14:textId="77777777" w:rsidTr="003671FB">
        <w:trPr>
          <w:trHeight w:val="300"/>
        </w:trPr>
        <w:tc>
          <w:tcPr>
            <w:tcW w:w="550" w:type="pct"/>
            <w:noWrap/>
            <w:hideMark/>
          </w:tcPr>
          <w:p w14:paraId="569FAB95" w14:textId="77777777" w:rsidR="00127297" w:rsidRPr="00893F92" w:rsidRDefault="00127297" w:rsidP="003671FB">
            <w:pPr>
              <w:spacing w:line="360" w:lineRule="auto"/>
              <w:rPr>
                <w:sz w:val="20"/>
                <w:szCs w:val="20"/>
              </w:rPr>
            </w:pPr>
            <w:r w:rsidRPr="00893F92">
              <w:rPr>
                <w:sz w:val="20"/>
                <w:szCs w:val="20"/>
              </w:rPr>
              <w:t>400682</w:t>
            </w:r>
          </w:p>
        </w:tc>
        <w:tc>
          <w:tcPr>
            <w:tcW w:w="1589" w:type="pct"/>
            <w:noWrap/>
            <w:hideMark/>
          </w:tcPr>
          <w:p w14:paraId="46864BB2" w14:textId="77777777" w:rsidR="00127297" w:rsidRPr="00893F92" w:rsidRDefault="00127297" w:rsidP="003671FB">
            <w:pPr>
              <w:spacing w:line="360" w:lineRule="auto"/>
              <w:rPr>
                <w:i/>
                <w:sz w:val="20"/>
                <w:szCs w:val="20"/>
              </w:rPr>
            </w:pPr>
            <w:r w:rsidRPr="00893F92">
              <w:rPr>
                <w:i/>
                <w:sz w:val="20"/>
                <w:szCs w:val="20"/>
              </w:rPr>
              <w:t>Amphimedon queenslandica</w:t>
            </w:r>
          </w:p>
        </w:tc>
        <w:tc>
          <w:tcPr>
            <w:tcW w:w="1193" w:type="pct"/>
            <w:noWrap/>
            <w:hideMark/>
          </w:tcPr>
          <w:p w14:paraId="2912B9F7" w14:textId="77777777" w:rsidR="00127297" w:rsidRPr="00893F92" w:rsidRDefault="00127297" w:rsidP="003671FB">
            <w:pPr>
              <w:spacing w:line="360" w:lineRule="auto"/>
              <w:rPr>
                <w:sz w:val="20"/>
                <w:szCs w:val="20"/>
              </w:rPr>
            </w:pPr>
            <w:r w:rsidRPr="00893F92">
              <w:rPr>
                <w:sz w:val="20"/>
                <w:szCs w:val="20"/>
              </w:rPr>
              <w:t>Porifera</w:t>
            </w:r>
          </w:p>
        </w:tc>
        <w:tc>
          <w:tcPr>
            <w:tcW w:w="818" w:type="pct"/>
            <w:noWrap/>
            <w:hideMark/>
          </w:tcPr>
          <w:p w14:paraId="4E750B73" w14:textId="77777777" w:rsidR="00127297" w:rsidRPr="00893F92" w:rsidRDefault="00127297" w:rsidP="003671FB">
            <w:pPr>
              <w:spacing w:line="360" w:lineRule="auto"/>
              <w:rPr>
                <w:sz w:val="20"/>
                <w:szCs w:val="20"/>
              </w:rPr>
            </w:pPr>
            <w:r w:rsidRPr="00893F92">
              <w:rPr>
                <w:sz w:val="20"/>
                <w:szCs w:val="20"/>
              </w:rPr>
              <w:t>Metazoa</w:t>
            </w:r>
          </w:p>
        </w:tc>
        <w:tc>
          <w:tcPr>
            <w:tcW w:w="850" w:type="pct"/>
          </w:tcPr>
          <w:p w14:paraId="7B4528FE" w14:textId="77777777" w:rsidR="00127297" w:rsidRPr="00893F92" w:rsidRDefault="00127297" w:rsidP="003671FB">
            <w:pPr>
              <w:spacing w:line="360" w:lineRule="auto"/>
              <w:rPr>
                <w:sz w:val="20"/>
                <w:szCs w:val="20"/>
              </w:rPr>
            </w:pPr>
            <w:r w:rsidRPr="00893F92">
              <w:rPr>
                <w:sz w:val="20"/>
                <w:szCs w:val="20"/>
              </w:rPr>
              <w:t>UniProt</w:t>
            </w:r>
          </w:p>
        </w:tc>
      </w:tr>
      <w:tr w:rsidR="00127297" w:rsidRPr="00893F92" w14:paraId="366BE144" w14:textId="77777777" w:rsidTr="003671FB">
        <w:trPr>
          <w:trHeight w:val="300"/>
        </w:trPr>
        <w:tc>
          <w:tcPr>
            <w:tcW w:w="550" w:type="pct"/>
            <w:noWrap/>
            <w:hideMark/>
          </w:tcPr>
          <w:p w14:paraId="41FCE557" w14:textId="77777777" w:rsidR="00127297" w:rsidRPr="00893F92" w:rsidRDefault="00127297" w:rsidP="003671FB">
            <w:pPr>
              <w:spacing w:line="360" w:lineRule="auto"/>
              <w:rPr>
                <w:sz w:val="20"/>
                <w:szCs w:val="20"/>
              </w:rPr>
            </w:pPr>
            <w:r w:rsidRPr="00893F92">
              <w:rPr>
                <w:sz w:val="20"/>
                <w:szCs w:val="20"/>
              </w:rPr>
              <w:t>81824</w:t>
            </w:r>
          </w:p>
        </w:tc>
        <w:tc>
          <w:tcPr>
            <w:tcW w:w="1589" w:type="pct"/>
            <w:noWrap/>
            <w:hideMark/>
          </w:tcPr>
          <w:p w14:paraId="1DF70995" w14:textId="77777777" w:rsidR="00127297" w:rsidRPr="00893F92" w:rsidRDefault="00127297" w:rsidP="003671FB">
            <w:pPr>
              <w:spacing w:line="360" w:lineRule="auto"/>
              <w:rPr>
                <w:i/>
                <w:sz w:val="20"/>
                <w:szCs w:val="20"/>
              </w:rPr>
            </w:pPr>
            <w:r w:rsidRPr="00893F92">
              <w:rPr>
                <w:i/>
                <w:sz w:val="20"/>
                <w:szCs w:val="20"/>
              </w:rPr>
              <w:t>Monosiga brevicollis</w:t>
            </w:r>
          </w:p>
        </w:tc>
        <w:tc>
          <w:tcPr>
            <w:tcW w:w="1193" w:type="pct"/>
            <w:noWrap/>
            <w:hideMark/>
          </w:tcPr>
          <w:p w14:paraId="29375DD7" w14:textId="77777777" w:rsidR="00127297" w:rsidRPr="00893F92" w:rsidRDefault="00127297" w:rsidP="003671FB">
            <w:pPr>
              <w:spacing w:line="360" w:lineRule="auto"/>
              <w:rPr>
                <w:sz w:val="20"/>
                <w:szCs w:val="20"/>
              </w:rPr>
            </w:pPr>
            <w:r w:rsidRPr="00893F92">
              <w:rPr>
                <w:i/>
                <w:sz w:val="20"/>
                <w:szCs w:val="20"/>
              </w:rPr>
              <w:t>Monosiga</w:t>
            </w:r>
            <w:r w:rsidRPr="00893F92">
              <w:rPr>
                <w:sz w:val="20"/>
                <w:szCs w:val="20"/>
              </w:rPr>
              <w:t xml:space="preserve"> (genus)</w:t>
            </w:r>
          </w:p>
        </w:tc>
        <w:tc>
          <w:tcPr>
            <w:tcW w:w="818" w:type="pct"/>
            <w:noWrap/>
            <w:hideMark/>
          </w:tcPr>
          <w:p w14:paraId="4C17CA3C" w14:textId="77777777" w:rsidR="00127297" w:rsidRPr="00893F92" w:rsidRDefault="00127297" w:rsidP="003671FB">
            <w:pPr>
              <w:spacing w:line="360" w:lineRule="auto"/>
              <w:rPr>
                <w:sz w:val="20"/>
                <w:szCs w:val="20"/>
              </w:rPr>
            </w:pPr>
            <w:r w:rsidRPr="00893F92">
              <w:rPr>
                <w:sz w:val="20"/>
                <w:szCs w:val="20"/>
              </w:rPr>
              <w:t>NA</w:t>
            </w:r>
          </w:p>
        </w:tc>
        <w:tc>
          <w:tcPr>
            <w:tcW w:w="850" w:type="pct"/>
          </w:tcPr>
          <w:p w14:paraId="47B6446D" w14:textId="77777777" w:rsidR="00127297" w:rsidRPr="00893F92" w:rsidRDefault="00127297" w:rsidP="003671FB">
            <w:pPr>
              <w:spacing w:line="360" w:lineRule="auto"/>
              <w:rPr>
                <w:sz w:val="20"/>
                <w:szCs w:val="20"/>
              </w:rPr>
            </w:pPr>
            <w:r w:rsidRPr="00893F92">
              <w:rPr>
                <w:sz w:val="20"/>
                <w:szCs w:val="20"/>
              </w:rPr>
              <w:t>JGI</w:t>
            </w:r>
          </w:p>
        </w:tc>
      </w:tr>
      <w:tr w:rsidR="00127297" w:rsidRPr="00893F92" w14:paraId="1CFD79B5" w14:textId="77777777" w:rsidTr="003671FB">
        <w:trPr>
          <w:trHeight w:val="300"/>
        </w:trPr>
        <w:tc>
          <w:tcPr>
            <w:tcW w:w="550" w:type="pct"/>
            <w:noWrap/>
            <w:hideMark/>
          </w:tcPr>
          <w:p w14:paraId="63ADB51C" w14:textId="77777777" w:rsidR="00127297" w:rsidRPr="00893F92" w:rsidRDefault="00127297" w:rsidP="003671FB">
            <w:pPr>
              <w:spacing w:line="360" w:lineRule="auto"/>
              <w:rPr>
                <w:sz w:val="20"/>
                <w:szCs w:val="20"/>
              </w:rPr>
            </w:pPr>
            <w:r w:rsidRPr="00893F92">
              <w:rPr>
                <w:sz w:val="20"/>
                <w:szCs w:val="20"/>
              </w:rPr>
              <w:lastRenderedPageBreak/>
              <w:t>192875</w:t>
            </w:r>
          </w:p>
        </w:tc>
        <w:tc>
          <w:tcPr>
            <w:tcW w:w="1589" w:type="pct"/>
            <w:noWrap/>
            <w:hideMark/>
          </w:tcPr>
          <w:p w14:paraId="1A09D0FC" w14:textId="77777777" w:rsidR="00127297" w:rsidRPr="00893F92" w:rsidRDefault="00127297" w:rsidP="003671FB">
            <w:pPr>
              <w:spacing w:line="360" w:lineRule="auto"/>
              <w:rPr>
                <w:i/>
                <w:sz w:val="20"/>
                <w:szCs w:val="20"/>
              </w:rPr>
            </w:pPr>
            <w:r w:rsidRPr="00893F92">
              <w:rPr>
                <w:i/>
                <w:sz w:val="20"/>
                <w:szCs w:val="20"/>
              </w:rPr>
              <w:t>Capsaspora owczarzaki</w:t>
            </w:r>
          </w:p>
        </w:tc>
        <w:tc>
          <w:tcPr>
            <w:tcW w:w="1193" w:type="pct"/>
            <w:noWrap/>
            <w:hideMark/>
          </w:tcPr>
          <w:p w14:paraId="05A316E9" w14:textId="77777777" w:rsidR="00127297" w:rsidRPr="00893F92" w:rsidRDefault="00127297" w:rsidP="003671FB">
            <w:pPr>
              <w:spacing w:line="360" w:lineRule="auto"/>
              <w:rPr>
                <w:sz w:val="20"/>
                <w:szCs w:val="20"/>
              </w:rPr>
            </w:pPr>
            <w:r w:rsidRPr="00893F92">
              <w:rPr>
                <w:i/>
                <w:sz w:val="20"/>
                <w:szCs w:val="20"/>
              </w:rPr>
              <w:t>Capsaspora</w:t>
            </w:r>
            <w:r w:rsidRPr="00893F92">
              <w:rPr>
                <w:sz w:val="20"/>
                <w:szCs w:val="20"/>
              </w:rPr>
              <w:t xml:space="preserve"> (genus)</w:t>
            </w:r>
          </w:p>
        </w:tc>
        <w:tc>
          <w:tcPr>
            <w:tcW w:w="818" w:type="pct"/>
            <w:noWrap/>
            <w:hideMark/>
          </w:tcPr>
          <w:p w14:paraId="5CB2A76F" w14:textId="77777777" w:rsidR="00127297" w:rsidRPr="00893F92" w:rsidRDefault="00127297" w:rsidP="003671FB">
            <w:pPr>
              <w:spacing w:line="360" w:lineRule="auto"/>
              <w:rPr>
                <w:sz w:val="20"/>
                <w:szCs w:val="20"/>
              </w:rPr>
            </w:pPr>
            <w:r w:rsidRPr="00893F92">
              <w:rPr>
                <w:sz w:val="20"/>
                <w:szCs w:val="20"/>
              </w:rPr>
              <w:t>NA</w:t>
            </w:r>
          </w:p>
        </w:tc>
        <w:tc>
          <w:tcPr>
            <w:tcW w:w="850" w:type="pct"/>
          </w:tcPr>
          <w:p w14:paraId="4CCE2F68" w14:textId="77777777" w:rsidR="00127297" w:rsidRPr="00893F92" w:rsidRDefault="00127297" w:rsidP="003671FB">
            <w:pPr>
              <w:spacing w:line="360" w:lineRule="auto"/>
              <w:rPr>
                <w:sz w:val="20"/>
                <w:szCs w:val="20"/>
              </w:rPr>
            </w:pPr>
            <w:r w:rsidRPr="00893F92">
              <w:rPr>
                <w:sz w:val="20"/>
                <w:szCs w:val="20"/>
              </w:rPr>
              <w:t>Broad Inst</w:t>
            </w:r>
          </w:p>
        </w:tc>
      </w:tr>
      <w:tr w:rsidR="00127297" w:rsidRPr="00893F92" w14:paraId="54ABA764" w14:textId="77777777" w:rsidTr="003671FB">
        <w:trPr>
          <w:trHeight w:val="300"/>
        </w:trPr>
        <w:tc>
          <w:tcPr>
            <w:tcW w:w="550" w:type="pct"/>
            <w:noWrap/>
            <w:hideMark/>
          </w:tcPr>
          <w:p w14:paraId="4332CED3" w14:textId="77777777" w:rsidR="00127297" w:rsidRPr="00893F92" w:rsidRDefault="00127297" w:rsidP="003671FB">
            <w:pPr>
              <w:spacing w:line="360" w:lineRule="auto"/>
              <w:rPr>
                <w:color w:val="FF0000"/>
                <w:sz w:val="20"/>
                <w:szCs w:val="20"/>
              </w:rPr>
            </w:pPr>
            <w:r w:rsidRPr="00893F92">
              <w:rPr>
                <w:color w:val="FF0000"/>
                <w:sz w:val="20"/>
                <w:szCs w:val="20"/>
              </w:rPr>
              <w:t>5833</w:t>
            </w:r>
          </w:p>
        </w:tc>
        <w:tc>
          <w:tcPr>
            <w:tcW w:w="1589" w:type="pct"/>
            <w:noWrap/>
            <w:hideMark/>
          </w:tcPr>
          <w:p w14:paraId="0F3545BA" w14:textId="77777777" w:rsidR="00127297" w:rsidRPr="00893F92" w:rsidRDefault="00127297" w:rsidP="003671FB">
            <w:pPr>
              <w:spacing w:line="360" w:lineRule="auto"/>
              <w:rPr>
                <w:i/>
                <w:color w:val="FF0000"/>
                <w:sz w:val="20"/>
                <w:szCs w:val="20"/>
              </w:rPr>
            </w:pPr>
            <w:r w:rsidRPr="00893F92">
              <w:rPr>
                <w:i/>
                <w:color w:val="FF0000"/>
                <w:sz w:val="20"/>
                <w:szCs w:val="20"/>
              </w:rPr>
              <w:t>Plasmodium falciparum</w:t>
            </w:r>
          </w:p>
        </w:tc>
        <w:tc>
          <w:tcPr>
            <w:tcW w:w="1193" w:type="pct"/>
            <w:noWrap/>
            <w:hideMark/>
          </w:tcPr>
          <w:p w14:paraId="09C0B894" w14:textId="77777777" w:rsidR="00127297" w:rsidRPr="00893F92" w:rsidRDefault="00127297" w:rsidP="003671FB">
            <w:pPr>
              <w:spacing w:line="360" w:lineRule="auto"/>
              <w:rPr>
                <w:color w:val="FF0000"/>
                <w:sz w:val="20"/>
                <w:szCs w:val="20"/>
              </w:rPr>
            </w:pPr>
            <w:r w:rsidRPr="00893F92">
              <w:rPr>
                <w:color w:val="FF0000"/>
                <w:sz w:val="20"/>
                <w:szCs w:val="20"/>
              </w:rPr>
              <w:t>Apicomplexa</w:t>
            </w:r>
          </w:p>
        </w:tc>
        <w:tc>
          <w:tcPr>
            <w:tcW w:w="818" w:type="pct"/>
            <w:noWrap/>
            <w:hideMark/>
          </w:tcPr>
          <w:p w14:paraId="4175CE99" w14:textId="77777777" w:rsidR="00127297" w:rsidRPr="00893F92" w:rsidRDefault="00127297" w:rsidP="003671FB">
            <w:pPr>
              <w:spacing w:line="360" w:lineRule="auto"/>
              <w:rPr>
                <w:color w:val="FF0000"/>
                <w:sz w:val="20"/>
                <w:szCs w:val="20"/>
              </w:rPr>
            </w:pPr>
            <w:r w:rsidRPr="00893F92">
              <w:rPr>
                <w:color w:val="FF0000"/>
                <w:sz w:val="20"/>
                <w:szCs w:val="20"/>
              </w:rPr>
              <w:t>NA</w:t>
            </w:r>
          </w:p>
        </w:tc>
        <w:tc>
          <w:tcPr>
            <w:tcW w:w="850" w:type="pct"/>
          </w:tcPr>
          <w:p w14:paraId="5F838C56" w14:textId="77777777" w:rsidR="00127297" w:rsidRPr="00893F92" w:rsidRDefault="00127297" w:rsidP="003671FB">
            <w:pPr>
              <w:spacing w:line="360" w:lineRule="auto"/>
              <w:rPr>
                <w:color w:val="FF0000"/>
                <w:sz w:val="20"/>
                <w:szCs w:val="20"/>
              </w:rPr>
            </w:pPr>
            <w:proofErr w:type="gramStart"/>
            <w:r w:rsidRPr="00893F92">
              <w:rPr>
                <w:color w:val="FF0000"/>
                <w:sz w:val="20"/>
                <w:szCs w:val="20"/>
              </w:rPr>
              <w:t>plasmodb.org</w:t>
            </w:r>
            <w:proofErr w:type="gramEnd"/>
          </w:p>
        </w:tc>
      </w:tr>
      <w:tr w:rsidR="00127297" w:rsidRPr="00893F92" w14:paraId="755A68CB" w14:textId="77777777" w:rsidTr="003671FB">
        <w:trPr>
          <w:trHeight w:val="300"/>
        </w:trPr>
        <w:tc>
          <w:tcPr>
            <w:tcW w:w="550" w:type="pct"/>
            <w:noWrap/>
            <w:hideMark/>
          </w:tcPr>
          <w:p w14:paraId="58419399" w14:textId="77777777" w:rsidR="00127297" w:rsidRPr="00893F92" w:rsidRDefault="00127297" w:rsidP="003671FB">
            <w:pPr>
              <w:spacing w:line="360" w:lineRule="auto"/>
              <w:rPr>
                <w:color w:val="FF0000"/>
                <w:sz w:val="20"/>
                <w:szCs w:val="20"/>
              </w:rPr>
            </w:pPr>
            <w:r w:rsidRPr="00893F92">
              <w:rPr>
                <w:color w:val="FF0000"/>
                <w:sz w:val="20"/>
                <w:szCs w:val="20"/>
              </w:rPr>
              <w:t>237895</w:t>
            </w:r>
          </w:p>
        </w:tc>
        <w:tc>
          <w:tcPr>
            <w:tcW w:w="1589" w:type="pct"/>
            <w:noWrap/>
            <w:hideMark/>
          </w:tcPr>
          <w:p w14:paraId="66C8407A" w14:textId="77777777" w:rsidR="00127297" w:rsidRPr="00893F92" w:rsidRDefault="00127297" w:rsidP="003671FB">
            <w:pPr>
              <w:spacing w:line="360" w:lineRule="auto"/>
              <w:rPr>
                <w:i/>
                <w:color w:val="FF0000"/>
                <w:sz w:val="20"/>
                <w:szCs w:val="20"/>
              </w:rPr>
            </w:pPr>
            <w:r w:rsidRPr="00893F92">
              <w:rPr>
                <w:i/>
                <w:color w:val="FF0000"/>
                <w:sz w:val="20"/>
                <w:szCs w:val="20"/>
              </w:rPr>
              <w:t>Cryptosporidium hominis</w:t>
            </w:r>
          </w:p>
        </w:tc>
        <w:tc>
          <w:tcPr>
            <w:tcW w:w="1193" w:type="pct"/>
            <w:noWrap/>
            <w:hideMark/>
          </w:tcPr>
          <w:p w14:paraId="2B5E77BE" w14:textId="77777777" w:rsidR="00127297" w:rsidRPr="00893F92" w:rsidRDefault="00127297" w:rsidP="003671FB">
            <w:pPr>
              <w:spacing w:line="360" w:lineRule="auto"/>
              <w:rPr>
                <w:color w:val="FF0000"/>
                <w:sz w:val="20"/>
                <w:szCs w:val="20"/>
              </w:rPr>
            </w:pPr>
            <w:r w:rsidRPr="00893F92">
              <w:rPr>
                <w:color w:val="FF0000"/>
                <w:sz w:val="20"/>
                <w:szCs w:val="20"/>
              </w:rPr>
              <w:t>Apicomplexa</w:t>
            </w:r>
          </w:p>
        </w:tc>
        <w:tc>
          <w:tcPr>
            <w:tcW w:w="818" w:type="pct"/>
            <w:noWrap/>
            <w:hideMark/>
          </w:tcPr>
          <w:p w14:paraId="62246B52" w14:textId="77777777" w:rsidR="00127297" w:rsidRPr="00893F92" w:rsidRDefault="00127297" w:rsidP="003671FB">
            <w:pPr>
              <w:spacing w:line="360" w:lineRule="auto"/>
              <w:rPr>
                <w:color w:val="FF0000"/>
                <w:sz w:val="20"/>
                <w:szCs w:val="20"/>
              </w:rPr>
            </w:pPr>
            <w:r w:rsidRPr="00893F92">
              <w:rPr>
                <w:color w:val="FF0000"/>
                <w:sz w:val="20"/>
                <w:szCs w:val="20"/>
              </w:rPr>
              <w:t>NA</w:t>
            </w:r>
          </w:p>
        </w:tc>
        <w:tc>
          <w:tcPr>
            <w:tcW w:w="850" w:type="pct"/>
          </w:tcPr>
          <w:p w14:paraId="2A360494" w14:textId="77777777" w:rsidR="00127297" w:rsidRPr="00893F92" w:rsidRDefault="00127297" w:rsidP="003671FB">
            <w:pPr>
              <w:spacing w:line="360" w:lineRule="auto"/>
              <w:rPr>
                <w:color w:val="FF0000"/>
                <w:sz w:val="20"/>
                <w:szCs w:val="20"/>
              </w:rPr>
            </w:pPr>
            <w:r w:rsidRPr="00893F92">
              <w:rPr>
                <w:color w:val="FF0000"/>
                <w:sz w:val="20"/>
                <w:szCs w:val="20"/>
              </w:rPr>
              <w:t>NCBI</w:t>
            </w:r>
          </w:p>
        </w:tc>
      </w:tr>
      <w:tr w:rsidR="00127297" w:rsidRPr="00893F92" w14:paraId="3AE67AFC" w14:textId="77777777" w:rsidTr="003671FB">
        <w:trPr>
          <w:trHeight w:val="300"/>
        </w:trPr>
        <w:tc>
          <w:tcPr>
            <w:tcW w:w="550" w:type="pct"/>
            <w:noWrap/>
            <w:hideMark/>
          </w:tcPr>
          <w:p w14:paraId="28733B71" w14:textId="77777777" w:rsidR="00127297" w:rsidRPr="00893F92" w:rsidRDefault="00127297" w:rsidP="003671FB">
            <w:pPr>
              <w:spacing w:line="360" w:lineRule="auto"/>
              <w:rPr>
                <w:color w:val="FF0000"/>
                <w:sz w:val="20"/>
                <w:szCs w:val="20"/>
              </w:rPr>
            </w:pPr>
            <w:r w:rsidRPr="00893F92">
              <w:rPr>
                <w:color w:val="FF0000"/>
                <w:sz w:val="20"/>
                <w:szCs w:val="20"/>
              </w:rPr>
              <w:t>5691</w:t>
            </w:r>
          </w:p>
        </w:tc>
        <w:tc>
          <w:tcPr>
            <w:tcW w:w="1589" w:type="pct"/>
            <w:noWrap/>
            <w:hideMark/>
          </w:tcPr>
          <w:p w14:paraId="67BC3617" w14:textId="77777777" w:rsidR="00127297" w:rsidRPr="00893F92" w:rsidRDefault="00127297" w:rsidP="003671FB">
            <w:pPr>
              <w:spacing w:line="360" w:lineRule="auto"/>
              <w:rPr>
                <w:i/>
                <w:color w:val="FF0000"/>
                <w:sz w:val="20"/>
                <w:szCs w:val="20"/>
              </w:rPr>
            </w:pPr>
            <w:r w:rsidRPr="00893F92">
              <w:rPr>
                <w:i/>
                <w:color w:val="FF0000"/>
                <w:sz w:val="20"/>
                <w:szCs w:val="20"/>
              </w:rPr>
              <w:t>Trypanosoma brucei</w:t>
            </w:r>
          </w:p>
        </w:tc>
        <w:tc>
          <w:tcPr>
            <w:tcW w:w="1193" w:type="pct"/>
            <w:noWrap/>
            <w:hideMark/>
          </w:tcPr>
          <w:p w14:paraId="3A73FA9B" w14:textId="77777777" w:rsidR="00127297" w:rsidRPr="00893F92" w:rsidRDefault="00127297" w:rsidP="003671FB">
            <w:pPr>
              <w:spacing w:line="360" w:lineRule="auto"/>
              <w:rPr>
                <w:color w:val="FF0000"/>
                <w:sz w:val="20"/>
                <w:szCs w:val="20"/>
              </w:rPr>
            </w:pPr>
            <w:r w:rsidRPr="00893F92">
              <w:rPr>
                <w:i/>
                <w:color w:val="FF0000"/>
                <w:sz w:val="20"/>
                <w:szCs w:val="20"/>
              </w:rPr>
              <w:t>Trypanosoma</w:t>
            </w:r>
            <w:r w:rsidRPr="00893F92">
              <w:rPr>
                <w:color w:val="FF0000"/>
                <w:sz w:val="20"/>
                <w:szCs w:val="20"/>
              </w:rPr>
              <w:t xml:space="preserve"> (genus)</w:t>
            </w:r>
          </w:p>
        </w:tc>
        <w:tc>
          <w:tcPr>
            <w:tcW w:w="818" w:type="pct"/>
            <w:noWrap/>
            <w:hideMark/>
          </w:tcPr>
          <w:p w14:paraId="0E61D584" w14:textId="77777777" w:rsidR="00127297" w:rsidRPr="00893F92" w:rsidRDefault="00127297" w:rsidP="003671FB">
            <w:pPr>
              <w:spacing w:line="360" w:lineRule="auto"/>
              <w:rPr>
                <w:color w:val="FF0000"/>
                <w:sz w:val="20"/>
                <w:szCs w:val="20"/>
              </w:rPr>
            </w:pPr>
            <w:r w:rsidRPr="00893F92">
              <w:rPr>
                <w:color w:val="FF0000"/>
                <w:sz w:val="20"/>
                <w:szCs w:val="20"/>
              </w:rPr>
              <w:t>NA</w:t>
            </w:r>
          </w:p>
        </w:tc>
        <w:tc>
          <w:tcPr>
            <w:tcW w:w="850" w:type="pct"/>
          </w:tcPr>
          <w:p w14:paraId="5A48EE30" w14:textId="5D757760" w:rsidR="00127297" w:rsidRPr="00893F92" w:rsidRDefault="00127297" w:rsidP="003671FB">
            <w:pPr>
              <w:spacing w:line="360" w:lineRule="auto"/>
              <w:rPr>
                <w:color w:val="FF0000"/>
                <w:sz w:val="20"/>
                <w:szCs w:val="20"/>
              </w:rPr>
            </w:pPr>
            <w:r w:rsidRPr="00893F92">
              <w:rPr>
                <w:color w:val="FF0000"/>
                <w:sz w:val="20"/>
                <w:szCs w:val="20"/>
              </w:rPr>
              <w:t>Sanger</w:t>
            </w:r>
            <w:r w:rsidR="007B1E02">
              <w:rPr>
                <w:color w:val="FF0000"/>
                <w:sz w:val="20"/>
                <w:szCs w:val="20"/>
              </w:rPr>
              <w:t xml:space="preserve"> Inst</w:t>
            </w:r>
          </w:p>
        </w:tc>
      </w:tr>
      <w:tr w:rsidR="00127297" w:rsidRPr="00893F92" w14:paraId="10734B35" w14:textId="77777777" w:rsidTr="003671FB">
        <w:trPr>
          <w:trHeight w:val="300"/>
        </w:trPr>
        <w:tc>
          <w:tcPr>
            <w:tcW w:w="550" w:type="pct"/>
            <w:noWrap/>
            <w:hideMark/>
          </w:tcPr>
          <w:p w14:paraId="3708DD54" w14:textId="77777777" w:rsidR="00127297" w:rsidRPr="00893F92" w:rsidRDefault="00127297" w:rsidP="003671FB">
            <w:pPr>
              <w:spacing w:line="360" w:lineRule="auto"/>
              <w:rPr>
                <w:color w:val="FF0000"/>
                <w:sz w:val="20"/>
                <w:szCs w:val="20"/>
              </w:rPr>
            </w:pPr>
            <w:r w:rsidRPr="00893F92">
              <w:rPr>
                <w:color w:val="FF0000"/>
                <w:sz w:val="20"/>
                <w:szCs w:val="20"/>
              </w:rPr>
              <w:t>5762</w:t>
            </w:r>
          </w:p>
        </w:tc>
        <w:tc>
          <w:tcPr>
            <w:tcW w:w="1589" w:type="pct"/>
            <w:noWrap/>
            <w:hideMark/>
          </w:tcPr>
          <w:p w14:paraId="6A1FB9CD" w14:textId="77777777" w:rsidR="00127297" w:rsidRPr="00893F92" w:rsidRDefault="00127297" w:rsidP="003671FB">
            <w:pPr>
              <w:spacing w:line="360" w:lineRule="auto"/>
              <w:rPr>
                <w:i/>
                <w:color w:val="FF0000"/>
                <w:sz w:val="20"/>
                <w:szCs w:val="20"/>
              </w:rPr>
            </w:pPr>
            <w:r w:rsidRPr="00893F92">
              <w:rPr>
                <w:i/>
                <w:color w:val="FF0000"/>
                <w:sz w:val="20"/>
                <w:szCs w:val="20"/>
              </w:rPr>
              <w:t>Naegleria gruberi</w:t>
            </w:r>
          </w:p>
        </w:tc>
        <w:tc>
          <w:tcPr>
            <w:tcW w:w="1193" w:type="pct"/>
            <w:noWrap/>
            <w:hideMark/>
          </w:tcPr>
          <w:p w14:paraId="5E27E8F4" w14:textId="77777777" w:rsidR="00127297" w:rsidRPr="00893F92" w:rsidRDefault="00127297" w:rsidP="003671FB">
            <w:pPr>
              <w:spacing w:line="360" w:lineRule="auto"/>
              <w:rPr>
                <w:color w:val="FF0000"/>
                <w:sz w:val="20"/>
                <w:szCs w:val="20"/>
              </w:rPr>
            </w:pPr>
            <w:r w:rsidRPr="00893F92">
              <w:rPr>
                <w:i/>
                <w:color w:val="FF0000"/>
                <w:sz w:val="20"/>
                <w:szCs w:val="20"/>
              </w:rPr>
              <w:t>Naegleria</w:t>
            </w:r>
            <w:r w:rsidRPr="00893F92">
              <w:rPr>
                <w:color w:val="FF0000"/>
                <w:sz w:val="20"/>
                <w:szCs w:val="20"/>
              </w:rPr>
              <w:t xml:space="preserve"> (genus)</w:t>
            </w:r>
          </w:p>
        </w:tc>
        <w:tc>
          <w:tcPr>
            <w:tcW w:w="818" w:type="pct"/>
            <w:noWrap/>
            <w:hideMark/>
          </w:tcPr>
          <w:p w14:paraId="3C20BFAB" w14:textId="77777777" w:rsidR="00127297" w:rsidRPr="00893F92" w:rsidRDefault="00127297" w:rsidP="003671FB">
            <w:pPr>
              <w:spacing w:line="360" w:lineRule="auto"/>
              <w:rPr>
                <w:color w:val="FF0000"/>
                <w:sz w:val="20"/>
                <w:szCs w:val="20"/>
              </w:rPr>
            </w:pPr>
            <w:r w:rsidRPr="00893F92">
              <w:rPr>
                <w:color w:val="FF0000"/>
                <w:sz w:val="20"/>
                <w:szCs w:val="20"/>
              </w:rPr>
              <w:t>NA</w:t>
            </w:r>
          </w:p>
        </w:tc>
        <w:tc>
          <w:tcPr>
            <w:tcW w:w="850" w:type="pct"/>
          </w:tcPr>
          <w:p w14:paraId="4F65D398" w14:textId="77777777" w:rsidR="00127297" w:rsidRPr="00893F92" w:rsidRDefault="00127297" w:rsidP="003671FB">
            <w:pPr>
              <w:spacing w:line="360" w:lineRule="auto"/>
              <w:rPr>
                <w:color w:val="FF0000"/>
                <w:sz w:val="20"/>
                <w:szCs w:val="20"/>
              </w:rPr>
            </w:pPr>
            <w:r w:rsidRPr="00893F92">
              <w:rPr>
                <w:color w:val="FF0000"/>
                <w:sz w:val="20"/>
                <w:szCs w:val="20"/>
              </w:rPr>
              <w:t>JGI</w:t>
            </w:r>
          </w:p>
        </w:tc>
      </w:tr>
      <w:tr w:rsidR="00127297" w:rsidRPr="00893F92" w14:paraId="0A464093" w14:textId="77777777" w:rsidTr="003671FB">
        <w:trPr>
          <w:trHeight w:val="300"/>
        </w:trPr>
        <w:tc>
          <w:tcPr>
            <w:tcW w:w="550" w:type="pct"/>
            <w:noWrap/>
            <w:hideMark/>
          </w:tcPr>
          <w:p w14:paraId="3218F3B1" w14:textId="77777777" w:rsidR="00127297" w:rsidRPr="00893F92" w:rsidRDefault="00127297" w:rsidP="003671FB">
            <w:pPr>
              <w:spacing w:line="360" w:lineRule="auto"/>
              <w:rPr>
                <w:color w:val="FF0000"/>
                <w:sz w:val="20"/>
                <w:szCs w:val="20"/>
              </w:rPr>
            </w:pPr>
            <w:r w:rsidRPr="00893F92">
              <w:rPr>
                <w:color w:val="FF0000"/>
                <w:sz w:val="20"/>
                <w:szCs w:val="20"/>
              </w:rPr>
              <w:t>3702</w:t>
            </w:r>
          </w:p>
        </w:tc>
        <w:tc>
          <w:tcPr>
            <w:tcW w:w="1589" w:type="pct"/>
            <w:noWrap/>
            <w:hideMark/>
          </w:tcPr>
          <w:p w14:paraId="02499310" w14:textId="77777777" w:rsidR="00127297" w:rsidRPr="00893F92" w:rsidRDefault="00127297" w:rsidP="003671FB">
            <w:pPr>
              <w:spacing w:line="360" w:lineRule="auto"/>
              <w:rPr>
                <w:i/>
                <w:color w:val="FF0000"/>
                <w:sz w:val="20"/>
                <w:szCs w:val="20"/>
              </w:rPr>
            </w:pPr>
            <w:r w:rsidRPr="00893F92">
              <w:rPr>
                <w:i/>
                <w:color w:val="FF0000"/>
                <w:sz w:val="20"/>
                <w:szCs w:val="20"/>
              </w:rPr>
              <w:t>Arabidopsis thaliana</w:t>
            </w:r>
          </w:p>
        </w:tc>
        <w:tc>
          <w:tcPr>
            <w:tcW w:w="1193" w:type="pct"/>
            <w:noWrap/>
            <w:hideMark/>
          </w:tcPr>
          <w:p w14:paraId="5B9B8468" w14:textId="77777777" w:rsidR="00127297" w:rsidRPr="00893F92" w:rsidRDefault="00127297" w:rsidP="003671FB">
            <w:pPr>
              <w:spacing w:line="360" w:lineRule="auto"/>
              <w:rPr>
                <w:color w:val="FF0000"/>
                <w:sz w:val="20"/>
                <w:szCs w:val="20"/>
              </w:rPr>
            </w:pPr>
            <w:r w:rsidRPr="00893F92">
              <w:rPr>
                <w:color w:val="FF0000"/>
                <w:sz w:val="20"/>
                <w:szCs w:val="20"/>
              </w:rPr>
              <w:t>Streptophyta</w:t>
            </w:r>
          </w:p>
        </w:tc>
        <w:tc>
          <w:tcPr>
            <w:tcW w:w="818" w:type="pct"/>
            <w:noWrap/>
            <w:hideMark/>
          </w:tcPr>
          <w:p w14:paraId="78338171" w14:textId="77777777" w:rsidR="00127297" w:rsidRPr="00893F92" w:rsidRDefault="00127297" w:rsidP="003671FB">
            <w:pPr>
              <w:spacing w:line="360" w:lineRule="auto"/>
              <w:rPr>
                <w:color w:val="FF0000"/>
                <w:sz w:val="20"/>
                <w:szCs w:val="20"/>
              </w:rPr>
            </w:pPr>
            <w:r w:rsidRPr="00893F92">
              <w:rPr>
                <w:color w:val="FF0000"/>
                <w:sz w:val="20"/>
                <w:szCs w:val="20"/>
              </w:rPr>
              <w:t>Viridiplantae</w:t>
            </w:r>
          </w:p>
        </w:tc>
        <w:tc>
          <w:tcPr>
            <w:tcW w:w="850" w:type="pct"/>
          </w:tcPr>
          <w:p w14:paraId="6AF9BFF6" w14:textId="77777777" w:rsidR="00127297" w:rsidRPr="00893F92" w:rsidRDefault="00127297" w:rsidP="003671FB">
            <w:pPr>
              <w:spacing w:line="360" w:lineRule="auto"/>
              <w:rPr>
                <w:color w:val="FF0000"/>
                <w:sz w:val="20"/>
                <w:szCs w:val="20"/>
              </w:rPr>
            </w:pPr>
            <w:r w:rsidRPr="00893F92">
              <w:rPr>
                <w:color w:val="FF0000"/>
                <w:sz w:val="20"/>
                <w:szCs w:val="20"/>
              </w:rPr>
              <w:t>UniProt</w:t>
            </w:r>
          </w:p>
        </w:tc>
      </w:tr>
      <w:tr w:rsidR="00127297" w:rsidRPr="00893F92" w14:paraId="6D663968" w14:textId="77777777" w:rsidTr="003671FB">
        <w:trPr>
          <w:trHeight w:val="300"/>
        </w:trPr>
        <w:tc>
          <w:tcPr>
            <w:tcW w:w="550" w:type="pct"/>
            <w:noWrap/>
            <w:hideMark/>
          </w:tcPr>
          <w:p w14:paraId="4427F2C9" w14:textId="77777777" w:rsidR="00127297" w:rsidRPr="00893F92" w:rsidRDefault="00127297" w:rsidP="003671FB">
            <w:pPr>
              <w:spacing w:line="360" w:lineRule="auto"/>
              <w:rPr>
                <w:color w:val="FF0000"/>
                <w:sz w:val="20"/>
                <w:szCs w:val="20"/>
              </w:rPr>
            </w:pPr>
            <w:r w:rsidRPr="00893F92">
              <w:rPr>
                <w:color w:val="FF0000"/>
                <w:sz w:val="20"/>
                <w:szCs w:val="20"/>
              </w:rPr>
              <w:t>3055</w:t>
            </w:r>
          </w:p>
        </w:tc>
        <w:tc>
          <w:tcPr>
            <w:tcW w:w="1589" w:type="pct"/>
            <w:noWrap/>
            <w:hideMark/>
          </w:tcPr>
          <w:p w14:paraId="4B99E960" w14:textId="77777777" w:rsidR="00127297" w:rsidRPr="00893F92" w:rsidRDefault="00127297" w:rsidP="003671FB">
            <w:pPr>
              <w:spacing w:line="360" w:lineRule="auto"/>
              <w:rPr>
                <w:i/>
                <w:color w:val="FF0000"/>
                <w:sz w:val="20"/>
                <w:szCs w:val="20"/>
              </w:rPr>
            </w:pPr>
            <w:r w:rsidRPr="00893F92">
              <w:rPr>
                <w:i/>
                <w:color w:val="FF0000"/>
                <w:sz w:val="20"/>
                <w:szCs w:val="20"/>
              </w:rPr>
              <w:t>Chlamydomonas reinhardtii</w:t>
            </w:r>
          </w:p>
        </w:tc>
        <w:tc>
          <w:tcPr>
            <w:tcW w:w="1193" w:type="pct"/>
            <w:noWrap/>
            <w:hideMark/>
          </w:tcPr>
          <w:p w14:paraId="6A9AF857" w14:textId="77777777" w:rsidR="00127297" w:rsidRPr="00893F92" w:rsidRDefault="00127297" w:rsidP="003671FB">
            <w:pPr>
              <w:spacing w:line="360" w:lineRule="auto"/>
              <w:rPr>
                <w:color w:val="FF0000"/>
                <w:sz w:val="20"/>
                <w:szCs w:val="20"/>
              </w:rPr>
            </w:pPr>
            <w:r w:rsidRPr="00893F92">
              <w:rPr>
                <w:color w:val="FF0000"/>
                <w:sz w:val="20"/>
                <w:szCs w:val="20"/>
              </w:rPr>
              <w:t>Chlorophyta</w:t>
            </w:r>
          </w:p>
        </w:tc>
        <w:tc>
          <w:tcPr>
            <w:tcW w:w="818" w:type="pct"/>
            <w:noWrap/>
            <w:hideMark/>
          </w:tcPr>
          <w:p w14:paraId="56361418" w14:textId="77777777" w:rsidR="00127297" w:rsidRPr="00893F92" w:rsidRDefault="00127297" w:rsidP="003671FB">
            <w:pPr>
              <w:spacing w:line="360" w:lineRule="auto"/>
              <w:rPr>
                <w:color w:val="FF0000"/>
                <w:sz w:val="20"/>
                <w:szCs w:val="20"/>
              </w:rPr>
            </w:pPr>
            <w:r w:rsidRPr="00893F92">
              <w:rPr>
                <w:color w:val="FF0000"/>
                <w:sz w:val="20"/>
                <w:szCs w:val="20"/>
              </w:rPr>
              <w:t>Viridiplantae</w:t>
            </w:r>
          </w:p>
        </w:tc>
        <w:tc>
          <w:tcPr>
            <w:tcW w:w="850" w:type="pct"/>
          </w:tcPr>
          <w:p w14:paraId="73ADCB89" w14:textId="77777777" w:rsidR="00127297" w:rsidRPr="00893F92" w:rsidRDefault="00127297" w:rsidP="003671FB">
            <w:pPr>
              <w:spacing w:line="360" w:lineRule="auto"/>
              <w:rPr>
                <w:color w:val="FF0000"/>
                <w:sz w:val="20"/>
                <w:szCs w:val="20"/>
              </w:rPr>
            </w:pPr>
            <w:r w:rsidRPr="00893F92">
              <w:rPr>
                <w:color w:val="FF0000"/>
                <w:sz w:val="20"/>
                <w:szCs w:val="20"/>
              </w:rPr>
              <w:t>JGI</w:t>
            </w:r>
          </w:p>
        </w:tc>
      </w:tr>
      <w:tr w:rsidR="00127297" w:rsidRPr="00893F92" w14:paraId="5198C7C9" w14:textId="77777777" w:rsidTr="003671FB">
        <w:trPr>
          <w:trHeight w:val="300"/>
        </w:trPr>
        <w:tc>
          <w:tcPr>
            <w:tcW w:w="550" w:type="pct"/>
            <w:noWrap/>
            <w:hideMark/>
          </w:tcPr>
          <w:p w14:paraId="05B547B1" w14:textId="77777777" w:rsidR="00127297" w:rsidRPr="00893F92" w:rsidRDefault="00127297" w:rsidP="003671FB">
            <w:pPr>
              <w:spacing w:line="360" w:lineRule="auto"/>
              <w:rPr>
                <w:color w:val="FF0000"/>
                <w:sz w:val="20"/>
                <w:szCs w:val="20"/>
              </w:rPr>
            </w:pPr>
            <w:r w:rsidRPr="00893F92">
              <w:rPr>
                <w:color w:val="FF0000"/>
                <w:sz w:val="20"/>
                <w:szCs w:val="20"/>
              </w:rPr>
              <w:t>67593</w:t>
            </w:r>
          </w:p>
        </w:tc>
        <w:tc>
          <w:tcPr>
            <w:tcW w:w="1589" w:type="pct"/>
            <w:noWrap/>
            <w:hideMark/>
          </w:tcPr>
          <w:p w14:paraId="168BFCFD" w14:textId="77777777" w:rsidR="00127297" w:rsidRPr="00893F92" w:rsidRDefault="00127297" w:rsidP="003671FB">
            <w:pPr>
              <w:spacing w:line="360" w:lineRule="auto"/>
              <w:rPr>
                <w:i/>
                <w:color w:val="FF0000"/>
                <w:sz w:val="20"/>
                <w:szCs w:val="20"/>
              </w:rPr>
            </w:pPr>
            <w:r w:rsidRPr="00893F92">
              <w:rPr>
                <w:i/>
                <w:color w:val="FF0000"/>
                <w:sz w:val="20"/>
                <w:szCs w:val="20"/>
              </w:rPr>
              <w:t>Phytophthora sojae</w:t>
            </w:r>
          </w:p>
        </w:tc>
        <w:tc>
          <w:tcPr>
            <w:tcW w:w="1193" w:type="pct"/>
            <w:noWrap/>
            <w:hideMark/>
          </w:tcPr>
          <w:p w14:paraId="1375256B" w14:textId="77777777" w:rsidR="00127297" w:rsidRPr="00893F92" w:rsidRDefault="00127297" w:rsidP="003671FB">
            <w:pPr>
              <w:spacing w:line="360" w:lineRule="auto"/>
              <w:rPr>
                <w:color w:val="FF0000"/>
                <w:sz w:val="20"/>
                <w:szCs w:val="20"/>
              </w:rPr>
            </w:pPr>
            <w:r w:rsidRPr="00893F92">
              <w:rPr>
                <w:i/>
                <w:color w:val="FF0000"/>
                <w:sz w:val="20"/>
                <w:szCs w:val="20"/>
              </w:rPr>
              <w:t>Phytophthora</w:t>
            </w:r>
            <w:r w:rsidRPr="00893F92">
              <w:rPr>
                <w:color w:val="FF0000"/>
                <w:sz w:val="20"/>
                <w:szCs w:val="20"/>
              </w:rPr>
              <w:t xml:space="preserve"> (genus)</w:t>
            </w:r>
          </w:p>
        </w:tc>
        <w:tc>
          <w:tcPr>
            <w:tcW w:w="818" w:type="pct"/>
            <w:noWrap/>
            <w:hideMark/>
          </w:tcPr>
          <w:p w14:paraId="1029337F" w14:textId="77777777" w:rsidR="00127297" w:rsidRPr="00893F92" w:rsidRDefault="00127297" w:rsidP="003671FB">
            <w:pPr>
              <w:spacing w:line="360" w:lineRule="auto"/>
              <w:rPr>
                <w:color w:val="FF0000"/>
                <w:sz w:val="20"/>
                <w:szCs w:val="20"/>
              </w:rPr>
            </w:pPr>
            <w:r w:rsidRPr="00893F92">
              <w:rPr>
                <w:color w:val="FF0000"/>
                <w:sz w:val="20"/>
                <w:szCs w:val="20"/>
              </w:rPr>
              <w:t>NA</w:t>
            </w:r>
          </w:p>
        </w:tc>
        <w:tc>
          <w:tcPr>
            <w:tcW w:w="850" w:type="pct"/>
          </w:tcPr>
          <w:p w14:paraId="17A93667" w14:textId="77777777" w:rsidR="00127297" w:rsidRPr="00893F92" w:rsidRDefault="00127297" w:rsidP="003671FB">
            <w:pPr>
              <w:spacing w:line="360" w:lineRule="auto"/>
              <w:rPr>
                <w:color w:val="FF0000"/>
                <w:sz w:val="20"/>
                <w:szCs w:val="20"/>
              </w:rPr>
            </w:pPr>
            <w:r w:rsidRPr="00893F92">
              <w:rPr>
                <w:color w:val="FF0000"/>
                <w:sz w:val="20"/>
                <w:szCs w:val="20"/>
              </w:rPr>
              <w:t>JGI</w:t>
            </w:r>
          </w:p>
        </w:tc>
      </w:tr>
    </w:tbl>
    <w:p w14:paraId="03775B37" w14:textId="43D242C0" w:rsidR="00E612B8" w:rsidRDefault="00E612B8" w:rsidP="00E612B8"/>
    <w:p w14:paraId="61059589" w14:textId="3F1B6D5C" w:rsidR="00314EC1" w:rsidRDefault="00314EC1" w:rsidP="00763B70">
      <w:pPr>
        <w:spacing w:after="0" w:line="360" w:lineRule="auto"/>
        <w:jc w:val="both"/>
      </w:pPr>
      <w:r>
        <w:rPr>
          <w:szCs w:val="24"/>
        </w:rPr>
        <w:t xml:space="preserve">We extended the </w:t>
      </w:r>
      <w:r w:rsidRPr="00076E91">
        <w:rPr>
          <w:szCs w:val="24"/>
        </w:rPr>
        <w:t xml:space="preserve">homologous groups </w:t>
      </w:r>
      <w:r>
        <w:rPr>
          <w:szCs w:val="24"/>
        </w:rPr>
        <w:t xml:space="preserve">retrieved from OrthoMCL </w:t>
      </w:r>
      <w:r w:rsidR="003258D0">
        <w:rPr>
          <w:szCs w:val="24"/>
        </w:rPr>
        <w:t xml:space="preserve">in </w:t>
      </w:r>
      <w:r w:rsidR="003258D0">
        <w:rPr>
          <w:szCs w:val="24"/>
        </w:rPr>
        <w:fldChar w:fldCharType="begin"/>
      </w:r>
      <w:r w:rsidR="003258D0">
        <w:rPr>
          <w:szCs w:val="24"/>
        </w:rPr>
        <w:instrText xml:space="preserve"> REF _Ref386155502 \r \h </w:instrText>
      </w:r>
      <w:r w:rsidR="003258D0">
        <w:rPr>
          <w:szCs w:val="24"/>
        </w:rPr>
      </w:r>
      <w:r w:rsidR="003258D0">
        <w:rPr>
          <w:szCs w:val="24"/>
        </w:rPr>
        <w:fldChar w:fldCharType="separate"/>
      </w:r>
      <w:r w:rsidR="00CF13C3">
        <w:rPr>
          <w:szCs w:val="24"/>
        </w:rPr>
        <w:t>2.2.1</w:t>
      </w:r>
      <w:r w:rsidR="003258D0">
        <w:rPr>
          <w:szCs w:val="24"/>
        </w:rPr>
        <w:fldChar w:fldCharType="end"/>
      </w:r>
      <w:r w:rsidR="003258D0">
        <w:rPr>
          <w:szCs w:val="24"/>
        </w:rPr>
        <w:t xml:space="preserve"> </w:t>
      </w:r>
      <w:r>
        <w:rPr>
          <w:szCs w:val="24"/>
        </w:rPr>
        <w:t>by</w:t>
      </w:r>
      <w:r w:rsidRPr="004127BF">
        <w:rPr>
          <w:szCs w:val="24"/>
        </w:rPr>
        <w:t xml:space="preserve"> </w:t>
      </w:r>
      <w:r>
        <w:rPr>
          <w:szCs w:val="24"/>
        </w:rPr>
        <w:t>s</w:t>
      </w:r>
      <w:r w:rsidRPr="00076E91">
        <w:rPr>
          <w:szCs w:val="24"/>
        </w:rPr>
        <w:t>earch</w:t>
      </w:r>
      <w:r>
        <w:rPr>
          <w:szCs w:val="24"/>
        </w:rPr>
        <w:t>ing</w:t>
      </w:r>
      <w:r w:rsidRPr="00076E91">
        <w:rPr>
          <w:szCs w:val="24"/>
        </w:rPr>
        <w:t xml:space="preserve"> for</w:t>
      </w:r>
      <w:r>
        <w:rPr>
          <w:szCs w:val="24"/>
        </w:rPr>
        <w:t xml:space="preserve"> their</w:t>
      </w:r>
      <w:r w:rsidRPr="00076E91">
        <w:rPr>
          <w:szCs w:val="24"/>
        </w:rPr>
        <w:t xml:space="preserve"> orthologs in </w:t>
      </w:r>
      <w:r w:rsidR="00F2727C">
        <w:rPr>
          <w:szCs w:val="24"/>
        </w:rPr>
        <w:t xml:space="preserve">the </w:t>
      </w:r>
      <w:r w:rsidRPr="00076E91">
        <w:rPr>
          <w:szCs w:val="24"/>
        </w:rPr>
        <w:t xml:space="preserve">other 24 search taxa </w:t>
      </w:r>
      <w:r w:rsidR="00CF61BF">
        <w:rPr>
          <w:szCs w:val="24"/>
        </w:rPr>
        <w:t>in</w:t>
      </w:r>
      <w:r>
        <w:rPr>
          <w:szCs w:val="24"/>
        </w:rPr>
        <w:t xml:space="preserve"> </w:t>
      </w:r>
      <w:r>
        <w:rPr>
          <w:szCs w:val="24"/>
        </w:rPr>
        <w:fldChar w:fldCharType="begin"/>
      </w:r>
      <w:r>
        <w:rPr>
          <w:szCs w:val="24"/>
        </w:rPr>
        <w:instrText xml:space="preserve"> REF _Ref384422965 \h </w:instrText>
      </w:r>
      <w:r>
        <w:rPr>
          <w:szCs w:val="24"/>
        </w:rPr>
      </w:r>
      <w:r>
        <w:rPr>
          <w:szCs w:val="24"/>
        </w:rPr>
        <w:fldChar w:fldCharType="separate"/>
      </w:r>
      <w:r w:rsidR="00CF13C3">
        <w:t xml:space="preserve">Table </w:t>
      </w:r>
      <w:r w:rsidR="00CF13C3">
        <w:rPr>
          <w:noProof/>
        </w:rPr>
        <w:t>2</w:t>
      </w:r>
      <w:r w:rsidR="00CF13C3">
        <w:noBreakHyphen/>
      </w:r>
      <w:r w:rsidR="00CF13C3">
        <w:rPr>
          <w:noProof/>
        </w:rPr>
        <w:t>2</w:t>
      </w:r>
      <w:r>
        <w:rPr>
          <w:szCs w:val="24"/>
        </w:rPr>
        <w:fldChar w:fldCharType="end"/>
      </w:r>
      <w:r>
        <w:rPr>
          <w:szCs w:val="24"/>
        </w:rPr>
        <w:t xml:space="preserve"> with </w:t>
      </w:r>
      <w:commentRangeStart w:id="50"/>
      <w:commentRangeStart w:id="51"/>
      <w:r w:rsidRPr="00076E91">
        <w:rPr>
          <w:szCs w:val="24"/>
        </w:rPr>
        <w:t>HaMStR</w:t>
      </w:r>
      <w:r>
        <w:rPr>
          <w:szCs w:val="24"/>
        </w:rPr>
        <w:t xml:space="preserve"> </w:t>
      </w:r>
      <w:commentRangeEnd w:id="50"/>
      <w:r>
        <w:rPr>
          <w:rStyle w:val="CommentReference"/>
        </w:rPr>
        <w:commentReference w:id="50"/>
      </w:r>
      <w:commentRangeEnd w:id="51"/>
      <w:r>
        <w:rPr>
          <w:rStyle w:val="CommentReference"/>
        </w:rPr>
        <w:commentReference w:id="51"/>
      </w:r>
      <w:r>
        <w:rPr>
          <w:szCs w:val="24"/>
        </w:rPr>
        <w:t xml:space="preserve">v13.2.9 from </w:t>
      </w:r>
      <w:r w:rsidRPr="00DC614C">
        <w:rPr>
          <w:szCs w:val="24"/>
        </w:rPr>
        <w:t>https://github.</w:t>
      </w:r>
      <w:r>
        <w:rPr>
          <w:szCs w:val="24"/>
        </w:rPr>
        <w:t xml:space="preserve">com/BIONF/HaMStR </w:t>
      </w:r>
      <w:r>
        <w:rPr>
          <w:szCs w:val="24"/>
        </w:rPr>
        <w:fldChar w:fldCharType="begin"/>
      </w:r>
      <w:r>
        <w:rPr>
          <w:szCs w:val="24"/>
        </w:rPr>
        <w:instrText xml:space="preserve"> ADDIN EN.CITE &lt;EndNote&gt;&lt;Cite&gt;&lt;Author&gt;Ebersberger&lt;/Author&gt;&lt;Year&gt;2009&lt;/Year&gt;&lt;RecNum&gt;258&lt;/RecNum&gt;&lt;DisplayText&gt;(Ebersberger, Strauss, and von Haeseler 2009)&lt;/DisplayText&gt;&lt;record&gt;&lt;rec-number&gt;258&lt;/rec-number&gt;&lt;foreign-keys&gt;&lt;key app="EN" db-id="zvzepeve9vwad9e0r2nxazrm0x0w25x9w9er" timestamp="1522917510"&gt;258&lt;/key&gt;&lt;/foreign-keys&gt;&lt;ref-type name="Journal Article"&gt;17&lt;/ref-type&gt;&lt;contributors&gt;&lt;authors&gt;&lt;author&gt;Ebersberger, Ingo&lt;/author&gt;&lt;author&gt;Strauss, Sascha&lt;/author&gt;&lt;author&gt;von Haeseler, Arndt&lt;/author&gt;&lt;/authors&gt;&lt;/contributors&gt;&lt;titles&gt;&lt;title&gt;HaMStR: profile hidden markov model based search for orthologs in ESTs.&lt;/title&gt;&lt;secondary-title&gt;BMC evolutionary biology&lt;/secondary-title&gt;&lt;/titles&gt;&lt;periodical&gt;&lt;full-title&gt;BMC Evolutionary Biology&lt;/full-title&gt;&lt;abbr-1&gt;BMC Evol Biol&lt;/abbr-1&gt;&lt;/periodical&gt;&lt;pages&gt;157-157&lt;/pages&gt;&lt;volume&gt;9&lt;/volume&gt;&lt;dates&gt;&lt;year&gt;2009&lt;/year&gt;&lt;pub-dates&gt;&lt;date&gt;2009&lt;/date&gt;&lt;/pub-dates&gt;&lt;/dates&gt;&lt;isbn&gt;1471-2148&lt;/isbn&gt;&lt;urls&gt;&lt;/urls&gt;&lt;electronic-resource-num&gt;10.1186/1471-2148-9-157&lt;/electronic-resource-num&gt;&lt;/record&gt;&lt;/Cite&gt;&lt;/EndNote&gt;</w:instrText>
      </w:r>
      <w:r>
        <w:rPr>
          <w:szCs w:val="24"/>
        </w:rPr>
        <w:fldChar w:fldCharType="separate"/>
      </w:r>
      <w:r>
        <w:rPr>
          <w:noProof/>
          <w:szCs w:val="24"/>
        </w:rPr>
        <w:t>(Ebersberger, Strauss, and von Haeseler 2009)</w:t>
      </w:r>
      <w:r>
        <w:rPr>
          <w:szCs w:val="24"/>
        </w:rPr>
        <w:fldChar w:fldCharType="end"/>
      </w:r>
      <w:r>
        <w:rPr>
          <w:szCs w:val="24"/>
        </w:rPr>
        <w:t>.</w:t>
      </w:r>
      <w:r w:rsidRPr="00076E91">
        <w:rPr>
          <w:szCs w:val="24"/>
        </w:rPr>
        <w:t xml:space="preserve"> </w:t>
      </w:r>
      <w:r>
        <w:rPr>
          <w:szCs w:val="24"/>
        </w:rPr>
        <w:t>To this end, we used each orthologous group predicted by OrthoMCL as training data for a corresponding profile h</w:t>
      </w:r>
      <w:r w:rsidRPr="00076E91">
        <w:rPr>
          <w:szCs w:val="24"/>
        </w:rPr>
        <w:t>idden</w:t>
      </w:r>
      <w:r>
        <w:rPr>
          <w:szCs w:val="24"/>
        </w:rPr>
        <w:t xml:space="preserve"> Markov model (HMM) </w:t>
      </w:r>
      <w:r>
        <w:rPr>
          <w:szCs w:val="24"/>
        </w:rPr>
        <w:fldChar w:fldCharType="begin"/>
      </w:r>
      <w:r>
        <w:rPr>
          <w:szCs w:val="24"/>
        </w:rPr>
        <w:instrText xml:space="preserve"> ADDIN EN.CITE &lt;EndNote&gt;&lt;Cite&gt;&lt;Author&gt;Eddy&lt;/Author&gt;&lt;Year&gt;1998&lt;/Year&gt;&lt;RecNum&gt;331&lt;/RecNum&gt;&lt;DisplayText&gt;(Eddy 1998)&lt;/DisplayText&gt;&lt;record&gt;&lt;rec-number&gt;331&lt;/rec-number&gt;&lt;foreign-keys&gt;&lt;key app="EN" db-id="zvzepeve9vwad9e0r2nxazrm0x0w25x9w9er" timestamp="1522917510"&gt;331&lt;/key&gt;&lt;/foreign-keys&gt;&lt;ref-type name="Journal Article"&gt;17&lt;/ref-type&gt;&lt;contributors&gt;&lt;authors&gt;&lt;author&gt;Eddy, S. R.&lt;/author&gt;&lt;/authors&gt;&lt;/contributors&gt;&lt;titles&gt;&lt;title&gt;Profile hidden Markov models&lt;/title&gt;&lt;secondary-title&gt;Bioinformatics (Oxford, England)&lt;/secondary-title&gt;&lt;/titles&gt;&lt;periodical&gt;&lt;full-title&gt;Bioinformatics (Oxford, England)&lt;/full-title&gt;&lt;/periodical&gt;&lt;pages&gt;755-763&lt;/pages&gt;&lt;volume&gt;14&lt;/volume&gt;&lt;keywords&gt;&lt;keyword&gt;Humans&lt;/keyword&gt;&lt;keyword&gt;Sequence Alignment&lt;/keyword&gt;&lt;keyword&gt;Software&lt;/keyword&gt;&lt;keyword&gt;Markov Chains&lt;/keyword&gt;&lt;keyword&gt;Peptide Library&lt;/keyword&gt;&lt;/keywords&gt;&lt;dates&gt;&lt;year&gt;1998&lt;/year&gt;&lt;pub-dates&gt;&lt;date&gt;1998&lt;/date&gt;&lt;/pub-dates&gt;&lt;/dates&gt;&lt;isbn&gt;1367-4803&lt;/isbn&gt;&lt;urls&gt;&lt;/urls&gt;&lt;remote-database-name&gt;PubMed&lt;/remote-database-name&gt;&lt;language&gt;eng&lt;/language&gt;&lt;/record&gt;&lt;/Cite&gt;&lt;/EndNote&gt;</w:instrText>
      </w:r>
      <w:r>
        <w:rPr>
          <w:szCs w:val="24"/>
        </w:rPr>
        <w:fldChar w:fldCharType="separate"/>
      </w:r>
      <w:r>
        <w:rPr>
          <w:noProof/>
          <w:szCs w:val="24"/>
        </w:rPr>
        <w:t>(Eddy 1998)</w:t>
      </w:r>
      <w:r>
        <w:rPr>
          <w:szCs w:val="24"/>
        </w:rPr>
        <w:fldChar w:fldCharType="end"/>
      </w:r>
      <w:r>
        <w:rPr>
          <w:szCs w:val="24"/>
        </w:rPr>
        <w:t>. HaMStR then used these HMM</w:t>
      </w:r>
      <w:r w:rsidR="00B855A6">
        <w:rPr>
          <w:szCs w:val="24"/>
        </w:rPr>
        <w:t xml:space="preserve"> profile</w:t>
      </w:r>
      <w:r>
        <w:rPr>
          <w:szCs w:val="24"/>
        </w:rPr>
        <w:t xml:space="preserve">s in a targeted search to identify orthologs in further species outside the microsporidia. Each candidate protein obtained by the HMM search were added into the original orthologous group, if it fulfilled the reverse BLAST search </w:t>
      </w:r>
      <w:r>
        <w:rPr>
          <w:szCs w:val="24"/>
        </w:rPr>
        <w:fldChar w:fldCharType="begin"/>
      </w:r>
      <w:r>
        <w:rPr>
          <w:szCs w:val="24"/>
        </w:rPr>
        <w:instrText xml:space="preserve"> ADDIN EN.CITE &lt;EndNote&gt;&lt;Cite&gt;&lt;Author&gt;Altschul&lt;/Author&gt;&lt;Year&gt;1990&lt;/Year&gt;&lt;RecNum&gt;319&lt;/RecNum&gt;&lt;DisplayText&gt;(Altschul et al. 1990)&lt;/DisplayText&gt;&lt;record&gt;&lt;rec-number&gt;319&lt;/rec-number&gt;&lt;foreign-keys&gt;&lt;key app="EN" db-id="zvzepeve9vwad9e0r2nxazrm0x0w25x9w9er" timestamp="1522917510"&gt;319&lt;/key&gt;&lt;/foreign-keys&gt;&lt;ref-type name="Journal Article"&gt;17&lt;/ref-type&gt;&lt;contributors&gt;&lt;authors&gt;&lt;author&gt;Altschul, S. F.&lt;/author&gt;&lt;author&gt;Gish, W.&lt;/author&gt;&lt;author&gt;Miller, W.&lt;/author&gt;&lt;author&gt;Myers, E. W.&lt;/author&gt;&lt;author&gt;Lipman, D. J.&lt;/author&gt;&lt;/authors&gt;&lt;/contributors&gt;&lt;titles&gt;&lt;title&gt;Basic local alignment search tool&lt;/title&gt;&lt;secondary-title&gt;Journal of Molecular Biology&lt;/secondary-title&gt;&lt;/titles&gt;&lt;periodical&gt;&lt;full-title&gt;Journal of Molecular Biology&lt;/full-title&gt;&lt;/periodical&gt;&lt;pages&gt;403-410&lt;/pages&gt;&lt;volume&gt;215&lt;/volume&gt;&lt;keywords&gt;&lt;keyword&gt;Amino Acid Sequence&lt;/keyword&gt;&lt;keyword&gt;Software&lt;/keyword&gt;&lt;keyword&gt;Algorithms&lt;/keyword&gt;&lt;keyword&gt;Base Sequence&lt;/keyword&gt;&lt;keyword&gt;Mutation&lt;/keyword&gt;&lt;keyword&gt;Databases, Factual&lt;/keyword&gt;&lt;keyword&gt;Sensitivity and Specificity&lt;/keyword&gt;&lt;keyword&gt;Sequence Homology, Nucleic Acid&lt;/keyword&gt;&lt;/keywords&gt;&lt;dates&gt;&lt;year&gt;1990&lt;/year&gt;&lt;pub-dates&gt;&lt;date&gt;Oct 05, 1990&lt;/date&gt;&lt;/pub-dates&gt;&lt;/dates&gt;&lt;isbn&gt;0022-2836&lt;/isbn&gt;&lt;urls&gt;&lt;/urls&gt;&lt;electronic-resource-num&gt;10.1016/S0022-2836(05)80360-2&lt;/electronic-resource-num&gt;&lt;remote-database-name&gt;PubMed&lt;/remote-database-name&gt;&lt;language&gt;eng&lt;/language&gt;&lt;/record&gt;&lt;/Cite&gt;&lt;/EndNote&gt;</w:instrText>
      </w:r>
      <w:r>
        <w:rPr>
          <w:szCs w:val="24"/>
        </w:rPr>
        <w:fldChar w:fldCharType="separate"/>
      </w:r>
      <w:r>
        <w:rPr>
          <w:noProof/>
          <w:szCs w:val="24"/>
        </w:rPr>
        <w:t>(Altschul et al. 1990)</w:t>
      </w:r>
      <w:r>
        <w:rPr>
          <w:szCs w:val="24"/>
        </w:rPr>
        <w:fldChar w:fldCharType="end"/>
      </w:r>
      <w:r>
        <w:rPr>
          <w:szCs w:val="24"/>
        </w:rPr>
        <w:t xml:space="preserve"> criteria. In the reverse BLAST search, the candidate protein was searched against the proteomes</w:t>
      </w:r>
      <w:r w:rsidRPr="00076E91">
        <w:rPr>
          <w:szCs w:val="24"/>
        </w:rPr>
        <w:t xml:space="preserve"> of </w:t>
      </w:r>
      <w:r>
        <w:rPr>
          <w:szCs w:val="24"/>
        </w:rPr>
        <w:t xml:space="preserve">the </w:t>
      </w:r>
      <w:r w:rsidRPr="00076E91">
        <w:rPr>
          <w:szCs w:val="24"/>
        </w:rPr>
        <w:t xml:space="preserve">seed </w:t>
      </w:r>
      <w:r>
        <w:rPr>
          <w:szCs w:val="24"/>
        </w:rPr>
        <w:t>species in the original orthologous group</w:t>
      </w:r>
      <w:r w:rsidRPr="00076E91">
        <w:rPr>
          <w:szCs w:val="24"/>
        </w:rPr>
        <w:t>.</w:t>
      </w:r>
      <w:r>
        <w:rPr>
          <w:szCs w:val="24"/>
        </w:rPr>
        <w:t xml:space="preserve"> By default, the candidate protein will be confirmed as a new ortholog, if the best hit from the reverse BLAST search is the same as the seed sequence. As microsporidia genes tend to evolve quickly </w:t>
      </w:r>
      <w:r>
        <w:rPr>
          <w:szCs w:val="24"/>
        </w:rPr>
        <w:fldChar w:fldCharType="begin"/>
      </w:r>
      <w:r>
        <w:rPr>
          <w:szCs w:val="24"/>
        </w:rPr>
        <w:instrText xml:space="preserve"> ADDIN EN.CITE &lt;EndNote&gt;&lt;Cite&gt;&lt;Author&gt;Lee&lt;/Author&gt;&lt;Year&gt;2008&lt;/Year&gt;&lt;RecNum&gt;327&lt;/RecNum&gt;&lt;DisplayText&gt;(Lee et al. 2008)&lt;/DisplayText&gt;&lt;record&gt;&lt;rec-number&gt;327&lt;/rec-number&gt;&lt;foreign-keys&gt;&lt;key app="EN" db-id="zvzepeve9vwad9e0r2nxazrm0x0w25x9w9er" timestamp="1522917510"&gt;327&lt;/key&gt;&lt;/foreign-keys&gt;&lt;ref-type name="Journal Article"&gt;17&lt;/ref-type&gt;&lt;contributors&gt;&lt;authors&gt;&lt;author&gt;Lee, Soo Chan&lt;/author&gt;&lt;author&gt;Corradi, Nicolas&lt;/author&gt;&lt;author&gt;Byrnes, Edmond J.&lt;/author&gt;&lt;author&gt;Torres-Martinez, Santiago&lt;/author&gt;&lt;author&gt;Dietrich, Fred S.&lt;/author&gt;&lt;author&gt;Keeling, Patrick J.&lt;/author&gt;&lt;author&gt;Heitman, Joseph&lt;/author&gt;&lt;/authors&gt;&lt;/contributors&gt;&lt;titles&gt;&lt;title&gt;Microsporidia evolved from ancestral sexual fungi&lt;/title&gt;&lt;secondary-title&gt;Current biology : CB&lt;/secondary-title&gt;&lt;/titles&gt;&lt;periodical&gt;&lt;full-title&gt;Current biology : CB&lt;/full-title&gt;&lt;/periodical&gt;&lt;pages&gt;1675-1679&lt;/pages&gt;&lt;volume&gt;18&lt;/volume&gt;&lt;dates&gt;&lt;year&gt;2008&lt;/year&gt;&lt;pub-dates&gt;&lt;date&gt;2008-11-11&lt;/date&gt;&lt;/pub-dates&gt;&lt;/dates&gt;&lt;isbn&gt;0960-9822&lt;/isbn&gt;&lt;urls&gt;&lt;/urls&gt;&lt;electronic-resource-num&gt;10.1016/j.cub.2008.09.030&lt;/electronic-resource-num&gt;&lt;remote-database-name&gt;PubMed Central&lt;/remote-database-name&gt;&lt;access-date&gt;2018-03-26 15:06:44&lt;/access-date&gt;&lt;/record&gt;&lt;/Cite&gt;&lt;/EndNote&gt;</w:instrText>
      </w:r>
      <w:r>
        <w:rPr>
          <w:szCs w:val="24"/>
        </w:rPr>
        <w:fldChar w:fldCharType="separate"/>
      </w:r>
      <w:r>
        <w:rPr>
          <w:noProof/>
          <w:szCs w:val="24"/>
        </w:rPr>
        <w:t>(Lee et al. 2008)</w:t>
      </w:r>
      <w:r>
        <w:rPr>
          <w:szCs w:val="24"/>
        </w:rPr>
        <w:fldChar w:fldCharType="end"/>
      </w:r>
      <w:r>
        <w:rPr>
          <w:szCs w:val="24"/>
        </w:rPr>
        <w:t xml:space="preserve">, the BLAST search could be false to return the seed sequence as its best hit. We therefore run HaMStR with the options </w:t>
      </w:r>
      <w:r w:rsidRPr="00242AC3">
        <w:rPr>
          <w:rFonts w:ascii="Courier New" w:hAnsi="Courier New" w:cs="Courier New"/>
          <w:i/>
          <w:szCs w:val="24"/>
        </w:rPr>
        <w:t>-checkCoorthologsRef</w:t>
      </w:r>
      <w:r>
        <w:rPr>
          <w:szCs w:val="24"/>
        </w:rPr>
        <w:t xml:space="preserve"> to increased the sensitivity of the prediction by accepting the seed protein to be co-orthologous to the best reverse BLAST hit. Besides, we used other options to increase the specificity of HaMStR, including </w:t>
      </w:r>
      <w:r w:rsidRPr="000B396E">
        <w:rPr>
          <w:rFonts w:ascii="Courier New" w:hAnsi="Courier New" w:cs="Courier New"/>
          <w:i/>
          <w:szCs w:val="24"/>
        </w:rPr>
        <w:t>-hit_limit = 10</w:t>
      </w:r>
      <w:r>
        <w:rPr>
          <w:szCs w:val="24"/>
        </w:rPr>
        <w:t xml:space="preserve"> to take only the first ten hits from the HMM search, </w:t>
      </w:r>
      <w:r w:rsidRPr="000B396E">
        <w:rPr>
          <w:rFonts w:ascii="Courier New" w:hAnsi="Courier New" w:cs="Courier New"/>
          <w:i/>
          <w:szCs w:val="24"/>
        </w:rPr>
        <w:t>-strict</w:t>
      </w:r>
      <w:r>
        <w:rPr>
          <w:szCs w:val="24"/>
        </w:rPr>
        <w:t xml:space="preserve"> to force the candidate protein </w:t>
      </w:r>
      <w:r>
        <w:rPr>
          <w:szCs w:val="24"/>
        </w:rPr>
        <w:lastRenderedPageBreak/>
        <w:t xml:space="preserve">has to be orthologous with all seed proteins in the original group, and </w:t>
      </w:r>
      <w:r w:rsidRPr="000B396E">
        <w:rPr>
          <w:rFonts w:ascii="Courier New" w:hAnsi="Courier New" w:cs="Courier New"/>
          <w:i/>
          <w:szCs w:val="24"/>
        </w:rPr>
        <w:t>-representative</w:t>
      </w:r>
      <w:r>
        <w:rPr>
          <w:szCs w:val="24"/>
        </w:rPr>
        <w:t xml:space="preserve"> to select only one ortholog for each search species.</w:t>
      </w:r>
    </w:p>
    <w:p w14:paraId="314A3793" w14:textId="77777777" w:rsidR="00D3179E" w:rsidRDefault="00D3179E" w:rsidP="00E4039D">
      <w:pPr>
        <w:spacing w:after="0" w:line="360" w:lineRule="auto"/>
        <w:jc w:val="both"/>
        <w:rPr>
          <w:szCs w:val="24"/>
        </w:rPr>
      </w:pPr>
    </w:p>
    <w:p w14:paraId="14F30B53" w14:textId="0C37D3E0" w:rsidR="00E612B8" w:rsidRDefault="00DB1F0E" w:rsidP="00E4039D">
      <w:pPr>
        <w:spacing w:after="0" w:line="360" w:lineRule="auto"/>
        <w:jc w:val="both"/>
        <w:rPr>
          <w:szCs w:val="24"/>
        </w:rPr>
      </w:pPr>
      <w:r>
        <w:rPr>
          <w:szCs w:val="24"/>
        </w:rPr>
        <w:t>Afterward, w</w:t>
      </w:r>
      <w:r w:rsidR="000471BF">
        <w:rPr>
          <w:szCs w:val="24"/>
        </w:rPr>
        <w:t>e</w:t>
      </w:r>
      <w:r w:rsidR="00D3179E">
        <w:rPr>
          <w:szCs w:val="24"/>
        </w:rPr>
        <w:t xml:space="preserve"> then</w:t>
      </w:r>
      <w:r w:rsidR="000471BF">
        <w:rPr>
          <w:szCs w:val="24"/>
        </w:rPr>
        <w:t xml:space="preserve"> identified</w:t>
      </w:r>
      <w:r w:rsidR="000471BF" w:rsidRPr="00076E91">
        <w:rPr>
          <w:szCs w:val="24"/>
        </w:rPr>
        <w:t xml:space="preserve"> a core gene set</w:t>
      </w:r>
      <w:r w:rsidR="000471BF">
        <w:rPr>
          <w:szCs w:val="24"/>
        </w:rPr>
        <w:t xml:space="preserve"> from the extended orthologous groups to reconstruct the maximum likelihood tree of the 35 selected taxa</w:t>
      </w:r>
      <w:r w:rsidR="007C2368">
        <w:rPr>
          <w:szCs w:val="24"/>
        </w:rPr>
        <w:t xml:space="preserve"> </w:t>
      </w:r>
      <w:r w:rsidR="00102FA0">
        <w:rPr>
          <w:szCs w:val="24"/>
        </w:rPr>
        <w:t xml:space="preserve">in </w:t>
      </w:r>
      <w:r w:rsidR="00102FA0">
        <w:rPr>
          <w:szCs w:val="24"/>
        </w:rPr>
        <w:fldChar w:fldCharType="begin"/>
      </w:r>
      <w:r w:rsidR="00102FA0">
        <w:rPr>
          <w:szCs w:val="24"/>
        </w:rPr>
        <w:instrText xml:space="preserve"> REF _Ref381275723 \h </w:instrText>
      </w:r>
      <w:r w:rsidR="00102FA0">
        <w:rPr>
          <w:szCs w:val="24"/>
        </w:rPr>
      </w:r>
      <w:r w:rsidR="00102FA0">
        <w:rPr>
          <w:szCs w:val="24"/>
        </w:rPr>
        <w:fldChar w:fldCharType="separate"/>
      </w:r>
      <w:r w:rsidR="00CF13C3" w:rsidRPr="00076E91">
        <w:t xml:space="preserve">Table </w:t>
      </w:r>
      <w:r w:rsidR="00CF13C3">
        <w:rPr>
          <w:noProof/>
        </w:rPr>
        <w:t>2</w:t>
      </w:r>
      <w:r w:rsidR="00CF13C3">
        <w:noBreakHyphen/>
      </w:r>
      <w:r w:rsidR="00CF13C3">
        <w:rPr>
          <w:noProof/>
        </w:rPr>
        <w:t>1</w:t>
      </w:r>
      <w:r w:rsidR="00102FA0">
        <w:rPr>
          <w:szCs w:val="24"/>
        </w:rPr>
        <w:fldChar w:fldCharType="end"/>
      </w:r>
      <w:r w:rsidR="00102FA0">
        <w:rPr>
          <w:szCs w:val="24"/>
        </w:rPr>
        <w:t xml:space="preserve"> and </w:t>
      </w:r>
      <w:r w:rsidR="00102FA0">
        <w:rPr>
          <w:szCs w:val="24"/>
        </w:rPr>
        <w:fldChar w:fldCharType="begin"/>
      </w:r>
      <w:r w:rsidR="00102FA0">
        <w:rPr>
          <w:szCs w:val="24"/>
        </w:rPr>
        <w:instrText xml:space="preserve"> REF _Ref384422965 \h </w:instrText>
      </w:r>
      <w:r w:rsidR="00102FA0">
        <w:rPr>
          <w:szCs w:val="24"/>
        </w:rPr>
      </w:r>
      <w:r w:rsidR="00102FA0">
        <w:rPr>
          <w:szCs w:val="24"/>
        </w:rPr>
        <w:fldChar w:fldCharType="separate"/>
      </w:r>
      <w:r w:rsidR="00CF13C3">
        <w:t xml:space="preserve">Table </w:t>
      </w:r>
      <w:r w:rsidR="00CF13C3">
        <w:rPr>
          <w:noProof/>
        </w:rPr>
        <w:t>2</w:t>
      </w:r>
      <w:r w:rsidR="00CF13C3">
        <w:noBreakHyphen/>
      </w:r>
      <w:r w:rsidR="00CF13C3">
        <w:rPr>
          <w:noProof/>
        </w:rPr>
        <w:t>2</w:t>
      </w:r>
      <w:r w:rsidR="00102FA0">
        <w:rPr>
          <w:szCs w:val="24"/>
        </w:rPr>
        <w:fldChar w:fldCharType="end"/>
      </w:r>
      <w:r w:rsidR="000471BF">
        <w:rPr>
          <w:szCs w:val="24"/>
        </w:rPr>
        <w:t xml:space="preserve">. </w:t>
      </w:r>
      <w:r w:rsidR="00DF5B29">
        <w:rPr>
          <w:szCs w:val="24"/>
        </w:rPr>
        <w:t>C</w:t>
      </w:r>
      <w:r w:rsidR="000471BF">
        <w:rPr>
          <w:szCs w:val="24"/>
        </w:rPr>
        <w:t>ore genes</w:t>
      </w:r>
      <w:r w:rsidR="00DF5B29">
        <w:rPr>
          <w:szCs w:val="24"/>
        </w:rPr>
        <w:t xml:space="preserve"> were defined</w:t>
      </w:r>
      <w:r w:rsidR="000471BF">
        <w:rPr>
          <w:szCs w:val="24"/>
        </w:rPr>
        <w:t xml:space="preserve"> as orthologous groups that</w:t>
      </w:r>
      <w:r w:rsidR="000471BF" w:rsidRPr="00076E91">
        <w:rPr>
          <w:szCs w:val="24"/>
        </w:rPr>
        <w:t xml:space="preserve"> </w:t>
      </w:r>
      <w:r w:rsidR="000471BF">
        <w:rPr>
          <w:szCs w:val="24"/>
        </w:rPr>
        <w:t>contain</w:t>
      </w:r>
      <w:r w:rsidR="0087619D">
        <w:rPr>
          <w:szCs w:val="24"/>
        </w:rPr>
        <w:t xml:space="preserve"> one-to-one</w:t>
      </w:r>
      <w:r w:rsidR="000471BF" w:rsidRPr="00076E91">
        <w:rPr>
          <w:szCs w:val="24"/>
        </w:rPr>
        <w:t xml:space="preserve"> orthologs in all taxa. Firstly, we </w:t>
      </w:r>
      <w:r w:rsidR="000471BF">
        <w:rPr>
          <w:szCs w:val="24"/>
        </w:rPr>
        <w:t>aligned the sequences of individual orthologous groups of the core genes with the program</w:t>
      </w:r>
      <w:r w:rsidR="000471BF" w:rsidRPr="00076E91">
        <w:rPr>
          <w:szCs w:val="24"/>
        </w:rPr>
        <w:t xml:space="preserve"> ClustalW</w:t>
      </w:r>
      <w:r w:rsidR="007A3FBB">
        <w:rPr>
          <w:szCs w:val="24"/>
        </w:rPr>
        <w:t xml:space="preserve"> v2.1</w:t>
      </w:r>
      <w:r w:rsidR="000471BF">
        <w:rPr>
          <w:szCs w:val="24"/>
        </w:rPr>
        <w:t xml:space="preserve"> </w:t>
      </w:r>
      <w:r w:rsidR="000471BF">
        <w:rPr>
          <w:szCs w:val="24"/>
        </w:rPr>
        <w:fldChar w:fldCharType="begin"/>
      </w:r>
      <w:r w:rsidR="000471BF">
        <w:rPr>
          <w:szCs w:val="24"/>
        </w:rPr>
        <w:instrText xml:space="preserve"> ADDIN EN.CITE &lt;EndNote&gt;&lt;Cite&gt;&lt;Author&gt;Larkin&lt;/Author&gt;&lt;Year&gt;2007&lt;/Year&gt;&lt;RecNum&gt;318&lt;/RecNum&gt;&lt;DisplayText&gt;(Larkin et al. 2007)&lt;/DisplayText&gt;&lt;record&gt;&lt;rec-number&gt;318&lt;/rec-number&gt;&lt;foreign-keys&gt;&lt;key app="EN" db-id="zvzepeve9vwad9e0r2nxazrm0x0w25x9w9er" timestamp="1522917510"&gt;318&lt;/key&gt;&lt;/foreign-keys&gt;&lt;ref-type name="Journal Article"&gt;17&lt;/ref-type&gt;&lt;contributors&gt;&lt;authors&gt;&lt;author&gt;Larkin, M. A.&lt;/author&gt;&lt;author&gt;Blackshields, G.&lt;/author&gt;&lt;author&gt;Brown, N. P.&lt;/author&gt;&lt;author&gt;Chenna, R.&lt;/author&gt;&lt;author&gt;McGettigan, P. A.&lt;/author&gt;&lt;author&gt;McWilliam, H.&lt;/author&gt;&lt;author&gt;Valentin, F.&lt;/author&gt;&lt;author&gt;Wallace, I. M.&lt;/author&gt;&lt;author&gt;Wilm, A.&lt;/author&gt;&lt;author&gt;Lopez, R.&lt;/author&gt;&lt;author&gt;Thompson, J. D.&lt;/author&gt;&lt;author&gt;Gibson, T. J.&lt;/author&gt;&lt;author&gt;Higgins, D. G.&lt;/author&gt;&lt;/authors&gt;&lt;/contributors&gt;&lt;titles&gt;&lt;title&gt;Clustal W and Clustal X version 2.0&lt;/title&gt;&lt;secondary-title&gt;Bioinformatics&lt;/secondary-title&gt;&lt;/titles&gt;&lt;periodical&gt;&lt;full-title&gt;Bioinformatics&lt;/full-title&gt;&lt;/periodical&gt;&lt;pages&gt;2947-2948&lt;/pages&gt;&lt;volume&gt;23&lt;/volume&gt;&lt;dates&gt;&lt;year&gt;2007&lt;/year&gt;&lt;pub-dates&gt;&lt;date&gt;2007/11/01&lt;/date&gt;&lt;/pub-dates&gt;&lt;/dates&gt;&lt;isbn&gt;1367-4803&lt;/isbn&gt;&lt;urls&gt;&lt;/urls&gt;&lt;electronic-resource-num&gt;10.1093/bioinformatics/btm404&lt;/electronic-resource-num&gt;&lt;remote-database-name&gt;academic.oup.com&lt;/remote-database-name&gt;&lt;language&gt;en&lt;/language&gt;&lt;access-date&gt;2018-03-26 00:18:29&lt;/access-date&gt;&lt;/record&gt;&lt;/Cite&gt;&lt;/EndNote&gt;</w:instrText>
      </w:r>
      <w:r w:rsidR="000471BF">
        <w:rPr>
          <w:szCs w:val="24"/>
        </w:rPr>
        <w:fldChar w:fldCharType="separate"/>
      </w:r>
      <w:r w:rsidR="000471BF">
        <w:rPr>
          <w:noProof/>
          <w:szCs w:val="24"/>
        </w:rPr>
        <w:t>(Larkin et al. 2007)</w:t>
      </w:r>
      <w:r w:rsidR="000471BF">
        <w:rPr>
          <w:szCs w:val="24"/>
        </w:rPr>
        <w:fldChar w:fldCharType="end"/>
      </w:r>
      <w:r w:rsidR="000471BF" w:rsidRPr="00076E91">
        <w:rPr>
          <w:szCs w:val="24"/>
        </w:rPr>
        <w:t xml:space="preserve">. </w:t>
      </w:r>
      <w:r w:rsidR="000471BF">
        <w:rPr>
          <w:szCs w:val="24"/>
        </w:rPr>
        <w:t>Secondly,</w:t>
      </w:r>
      <w:r w:rsidR="000471BF" w:rsidRPr="00076E91">
        <w:rPr>
          <w:szCs w:val="24"/>
        </w:rPr>
        <w:t xml:space="preserve"> </w:t>
      </w:r>
      <w:proofErr w:type="gramStart"/>
      <w:r w:rsidR="000471BF">
        <w:rPr>
          <w:szCs w:val="24"/>
        </w:rPr>
        <w:t>a super-alignment was generated by concatenating the individual alignments using a custom Perl script</w:t>
      </w:r>
      <w:proofErr w:type="gramEnd"/>
      <w:r w:rsidR="000471BF">
        <w:rPr>
          <w:szCs w:val="24"/>
        </w:rPr>
        <w:t>.</w:t>
      </w:r>
      <w:r w:rsidR="000471BF" w:rsidRPr="00076E91">
        <w:rPr>
          <w:szCs w:val="24"/>
        </w:rPr>
        <w:t xml:space="preserve"> </w:t>
      </w:r>
      <w:r w:rsidR="000471BF">
        <w:rPr>
          <w:szCs w:val="24"/>
        </w:rPr>
        <w:t>In order to eliminate the data that contain poor phylogenetic signals, we removed alignment columns that have at least 50% of gaps in the super-alignment.</w:t>
      </w:r>
      <w:r w:rsidR="00BA5FAE">
        <w:rPr>
          <w:szCs w:val="24"/>
        </w:rPr>
        <w:t xml:space="preserve"> </w:t>
      </w:r>
      <w:r w:rsidR="000471BF">
        <w:rPr>
          <w:szCs w:val="24"/>
        </w:rPr>
        <w:t>Then, w</w:t>
      </w:r>
      <w:r w:rsidR="000471BF" w:rsidRPr="00076E91">
        <w:rPr>
          <w:szCs w:val="24"/>
        </w:rPr>
        <w:t>e used ProtTest</w:t>
      </w:r>
      <w:r w:rsidR="000471BF">
        <w:rPr>
          <w:szCs w:val="24"/>
        </w:rPr>
        <w:t xml:space="preserve"> v3.4 </w:t>
      </w:r>
      <w:r w:rsidR="000471BF">
        <w:rPr>
          <w:szCs w:val="24"/>
        </w:rPr>
        <w:fldChar w:fldCharType="begin"/>
      </w:r>
      <w:r w:rsidR="000471BF">
        <w:rPr>
          <w:szCs w:val="24"/>
        </w:rPr>
        <w:instrText xml:space="preserve"> ADDIN EN.CITE &lt;EndNote&gt;&lt;Cite&gt;&lt;Author&gt;Abascal&lt;/Author&gt;&lt;Year&gt;2005&lt;/Year&gt;&lt;RecNum&gt;256&lt;/RecNum&gt;&lt;DisplayText&gt;(Abascal, Zardoya, and Posada 2005)&lt;/DisplayText&gt;&lt;record&gt;&lt;rec-number&gt;256&lt;/rec-number&gt;&lt;foreign-keys&gt;&lt;key app="EN" db-id="zvzepeve9vwad9e0r2nxazrm0x0w25x9w9er" timestamp="1522917510"&gt;256&lt;/key&gt;&lt;/foreign-keys&gt;&lt;ref-type name="Journal Article"&gt;17&lt;/ref-type&gt;&lt;contributors&gt;&lt;authors&gt;&lt;author&gt;Abascal, Federico&lt;/author&gt;&lt;author&gt;Zardoya, Rafael&lt;/author&gt;&lt;author&gt;Posada, David&lt;/author&gt;&lt;/authors&gt;&lt;/contributors&gt;&lt;titles&gt;&lt;title&gt;ProtTest: Selection of best-fit models of protein evolution&lt;/title&gt;&lt;secondary-title&gt;Bioinformatics&lt;/secondary-title&gt;&lt;/titles&gt;&lt;periodical&gt;&lt;full-title&gt;Bioinformatics&lt;/full-title&gt;&lt;/periodical&gt;&lt;pages&gt;2104-2105&lt;/pages&gt;&lt;volume&gt;21&lt;/volume&gt;&lt;dates&gt;&lt;year&gt;2005&lt;/year&gt;&lt;pub-dates&gt;&lt;date&gt;2005&lt;/date&gt;&lt;/pub-dates&gt;&lt;/dates&gt;&lt;isbn&gt;1367-4803 (Print)\n1367-4803 (Linking)&lt;/isbn&gt;&lt;urls&gt;&lt;/urls&gt;&lt;electronic-resource-num&gt;10.1093/bioinformatics/bti263&lt;/electronic-resource-num&gt;&lt;/record&gt;&lt;/Cite&gt;&lt;/EndNote&gt;</w:instrText>
      </w:r>
      <w:r w:rsidR="000471BF">
        <w:rPr>
          <w:szCs w:val="24"/>
        </w:rPr>
        <w:fldChar w:fldCharType="separate"/>
      </w:r>
      <w:r w:rsidR="000471BF">
        <w:rPr>
          <w:noProof/>
          <w:szCs w:val="24"/>
        </w:rPr>
        <w:t>(Abascal, Zardoya, and Posada 2005)</w:t>
      </w:r>
      <w:r w:rsidR="000471BF">
        <w:rPr>
          <w:szCs w:val="24"/>
        </w:rPr>
        <w:fldChar w:fldCharType="end"/>
      </w:r>
      <w:r w:rsidR="000471BF" w:rsidRPr="00076E91">
        <w:rPr>
          <w:rStyle w:val="FootnoteReference"/>
          <w:szCs w:val="24"/>
        </w:rPr>
        <w:t xml:space="preserve"> </w:t>
      </w:r>
      <w:r w:rsidR="000471BF" w:rsidRPr="00076E91">
        <w:rPr>
          <w:szCs w:val="24"/>
        </w:rPr>
        <w:t>to find the best fitting model for the tree reconstruction procedure</w:t>
      </w:r>
      <w:r w:rsidR="000471BF">
        <w:rPr>
          <w:szCs w:val="24"/>
        </w:rPr>
        <w:t xml:space="preserve"> using the de-gapped super-alignment.</w:t>
      </w:r>
      <w:r w:rsidR="000471BF" w:rsidRPr="00076E91">
        <w:rPr>
          <w:szCs w:val="24"/>
        </w:rPr>
        <w:t xml:space="preserve"> </w:t>
      </w:r>
      <w:r w:rsidR="000471BF" w:rsidRPr="00E4039D">
        <w:rPr>
          <w:szCs w:val="24"/>
        </w:rPr>
        <w:t xml:space="preserve">Based on the best model parameters obtained from ProtTest, we reconstructed 100 bootstrap trees from the processed super-alignment using the tool RAxML v8.1.9 </w:t>
      </w:r>
      <w:r w:rsidR="000471BF" w:rsidRPr="00E4039D">
        <w:rPr>
          <w:szCs w:val="24"/>
        </w:rPr>
        <w:fldChar w:fldCharType="begin"/>
      </w:r>
      <w:r w:rsidR="000471BF" w:rsidRPr="00E4039D">
        <w:rPr>
          <w:szCs w:val="24"/>
        </w:rPr>
        <w:instrText xml:space="preserve"> ADDIN EN.CITE &lt;EndNote&gt;&lt;Cite&gt;&lt;Author&gt;Stamatakis&lt;/Author&gt;&lt;Year&gt;2014&lt;/Year&gt;&lt;RecNum&gt;259&lt;/RecNum&gt;&lt;DisplayText&gt;(Stamatakis 2014)&lt;/DisplayText&gt;&lt;record&gt;&lt;rec-number&gt;259&lt;/rec-number&gt;&lt;foreign-keys&gt;&lt;key app="EN" db-id="zvzepeve9vwad9e0r2nxazrm0x0w25x9w9er" timestamp="1522917510"&gt;259&lt;/key&gt;&lt;/foreign-keys&gt;&lt;ref-type name="Journal Article"&gt;17&lt;/ref-type&gt;&lt;contributors&gt;&lt;authors&gt;&lt;author&gt;Stamatakis, Alexandros&lt;/author&gt;&lt;/authors&gt;&lt;/contributors&gt;&lt;titles&gt;&lt;title&gt;RAxML version 8: A tool for phylogenetic analysis and post-analysis of large phylogenies&lt;/title&gt;&lt;secondary-title&gt;Bioinformatics&lt;/secondary-title&gt;&lt;/titles&gt;&lt;periodical&gt;&lt;full-title&gt;Bioinformatics&lt;/full-title&gt;&lt;/periodical&gt;&lt;pages&gt;1312-1313&lt;/pages&gt;&lt;volume&gt;30&lt;/volume&gt;&lt;dates&gt;&lt;year&gt;2014&lt;/year&gt;&lt;pub-dates&gt;&lt;date&gt;2014&lt;/date&gt;&lt;/pub-dates&gt;&lt;/dates&gt;&lt;isbn&gt;1367-4811&lt;/isbn&gt;&lt;urls&gt;&lt;/urls&gt;&lt;electronic-resource-num&gt;10.1093/bioinformatics/btu033&lt;/electronic-resource-num&gt;&lt;/record&gt;&lt;/Cite&gt;&lt;/EndNote&gt;</w:instrText>
      </w:r>
      <w:r w:rsidR="000471BF" w:rsidRPr="00E4039D">
        <w:rPr>
          <w:szCs w:val="24"/>
        </w:rPr>
        <w:fldChar w:fldCharType="separate"/>
      </w:r>
      <w:r w:rsidR="000471BF" w:rsidRPr="00E4039D">
        <w:rPr>
          <w:noProof/>
          <w:szCs w:val="24"/>
        </w:rPr>
        <w:t>(Stamatakis 2014)</w:t>
      </w:r>
      <w:r w:rsidR="000471BF" w:rsidRPr="00E4039D">
        <w:rPr>
          <w:szCs w:val="24"/>
        </w:rPr>
        <w:fldChar w:fldCharType="end"/>
      </w:r>
      <w:r w:rsidR="000471BF" w:rsidRPr="00E4039D">
        <w:rPr>
          <w:szCs w:val="24"/>
        </w:rPr>
        <w:t xml:space="preserve"> with the increasing of the random seeds (parameter </w:t>
      </w:r>
      <w:r w:rsidR="000471BF" w:rsidRPr="00E4039D">
        <w:rPr>
          <w:rFonts w:ascii="Courier New" w:hAnsi="Courier New" w:cs="Courier New"/>
          <w:i/>
          <w:szCs w:val="24"/>
        </w:rPr>
        <w:t>-p</w:t>
      </w:r>
      <w:r w:rsidR="000471BF" w:rsidRPr="00E4039D">
        <w:rPr>
          <w:szCs w:val="24"/>
        </w:rPr>
        <w:t xml:space="preserve"> and </w:t>
      </w:r>
      <w:r w:rsidR="000471BF" w:rsidRPr="00E4039D">
        <w:rPr>
          <w:rFonts w:ascii="Courier New" w:hAnsi="Courier New" w:cs="Courier New"/>
          <w:i/>
          <w:szCs w:val="24"/>
        </w:rPr>
        <w:t>-b</w:t>
      </w:r>
      <w:r w:rsidR="000471BF" w:rsidRPr="00E4039D">
        <w:rPr>
          <w:szCs w:val="24"/>
        </w:rPr>
        <w:t xml:space="preserve">) from 5 to 500 by a stepwise of 5. The consensus tree from those 100 </w:t>
      </w:r>
      <w:r w:rsidR="001458DE">
        <w:rPr>
          <w:szCs w:val="24"/>
        </w:rPr>
        <w:t xml:space="preserve">individual </w:t>
      </w:r>
      <w:r w:rsidR="000471BF" w:rsidRPr="00E4039D">
        <w:rPr>
          <w:szCs w:val="24"/>
        </w:rPr>
        <w:t xml:space="preserve">maximum likelihood trees was created by TREE-PUZZLE v5.3.rc16 </w:t>
      </w:r>
      <w:r w:rsidR="000471BF" w:rsidRPr="00E4039D">
        <w:rPr>
          <w:szCs w:val="24"/>
        </w:rPr>
        <w:fldChar w:fldCharType="begin"/>
      </w:r>
      <w:r w:rsidR="000471BF" w:rsidRPr="00E4039D">
        <w:rPr>
          <w:szCs w:val="24"/>
        </w:rPr>
        <w:instrText xml:space="preserve"> ADDIN EN.CITE &lt;EndNote&gt;&lt;Cite&gt;&lt;Author&gt;Schmidt&lt;/Author&gt;&lt;Year&gt;2003&lt;/Year&gt;&lt;RecNum&gt;384&lt;/RecNum&gt;&lt;DisplayText&gt;(Schmidt et al. 2003)&lt;/DisplayText&gt;&lt;record&gt;&lt;rec-number&gt;384&lt;/rec-number&gt;&lt;foreign-keys&gt;&lt;key app="EN" db-id="zvzepeve9vwad9e0r2nxazrm0x0w25x9w9er" timestamp="1523871346"&gt;384&lt;/key&gt;&lt;/foreign-keys&gt;&lt;ref-type name="Journal Article"&gt;17&lt;/ref-type&gt;&lt;contributors&gt;&lt;authors&gt;&lt;author&gt;Schmidt, H.A.&lt;/author&gt;&lt;author&gt;Petzold, E.&lt;/author&gt;&lt;author&gt;Vingron, M.&lt;/author&gt;&lt;author&gt;von Haeseler, A.&lt;/author&gt;&lt;/authors&gt;&lt;/contributors&gt;&lt;titles&gt;&lt;title&gt;Molecular phylogenetics: parallelized parameter estimation and quartet puzzling&lt;/title&gt;&lt;secondary-title&gt;Journal of Parallel and Distributed Computing&lt;/secondary-title&gt;&lt;short-title&gt;Molecular phylogenetics&lt;/short-title&gt;&lt;/titles&gt;&lt;periodical&gt;&lt;full-title&gt;Journal of Parallel and Distributed Computing&lt;/full-title&gt;&lt;/periodical&gt;&lt;pages&gt;719-727&lt;/pages&gt;&lt;volume&gt;63&lt;/volume&gt;&lt;dates&gt;&lt;year&gt;2003&lt;/year&gt;&lt;pub-dates&gt;&lt;date&gt;7/2003&lt;/date&gt;&lt;/pub-dates&gt;&lt;/dates&gt;&lt;isbn&gt;07437315&lt;/isbn&gt;&lt;urls&gt;&lt;/urls&gt;&lt;electronic-resource-num&gt;10.1016/S0743-7315(03)00129-1&lt;/electronic-resource-num&gt;&lt;remote-database-name&gt;CrossRef&lt;/remote-database-name&gt;&lt;language&gt;en&lt;/language&gt;&lt;access-date&gt;2018-04-16 09:35:13&lt;/access-date&gt;&lt;/record&gt;&lt;/Cite&gt;&lt;/EndNote&gt;</w:instrText>
      </w:r>
      <w:r w:rsidR="000471BF" w:rsidRPr="00E4039D">
        <w:rPr>
          <w:szCs w:val="24"/>
        </w:rPr>
        <w:fldChar w:fldCharType="separate"/>
      </w:r>
      <w:r w:rsidR="000471BF" w:rsidRPr="00E4039D">
        <w:rPr>
          <w:noProof/>
          <w:szCs w:val="24"/>
        </w:rPr>
        <w:t>(Schmidt et al. 2003)</w:t>
      </w:r>
      <w:r w:rsidR="000471BF" w:rsidRPr="00E4039D">
        <w:rPr>
          <w:szCs w:val="24"/>
        </w:rPr>
        <w:fldChar w:fldCharType="end"/>
      </w:r>
      <w:r w:rsidR="000471BF" w:rsidRPr="00E4039D">
        <w:rPr>
          <w:szCs w:val="24"/>
        </w:rPr>
        <w:t xml:space="preserve">. Lastly, we added the bootstrap supported values into the consensus tree with RAxML v8.1.9 using the parameter </w:t>
      </w:r>
      <w:r w:rsidR="000471BF" w:rsidRPr="00E4039D">
        <w:rPr>
          <w:rFonts w:ascii="Courier New" w:hAnsi="Courier New" w:cs="Courier New"/>
          <w:i/>
          <w:szCs w:val="24"/>
        </w:rPr>
        <w:t>-p b</w:t>
      </w:r>
      <w:r w:rsidR="000471BF" w:rsidRPr="00E4039D">
        <w:rPr>
          <w:szCs w:val="24"/>
        </w:rPr>
        <w:t>. The final tree was rooted using the taxon group outside of the opisthokonts.</w:t>
      </w:r>
    </w:p>
    <w:p w14:paraId="19F7FA38" w14:textId="77777777" w:rsidR="007F592A" w:rsidRDefault="007F592A" w:rsidP="007F592A">
      <w:pPr>
        <w:spacing w:after="0" w:line="360" w:lineRule="auto"/>
        <w:jc w:val="both"/>
        <w:rPr>
          <w:szCs w:val="24"/>
        </w:rPr>
      </w:pPr>
      <w:r w:rsidRPr="00076E91">
        <w:rPr>
          <w:szCs w:val="24"/>
        </w:rPr>
        <w:t>Using the principle of minimum evolution</w:t>
      </w:r>
      <w:r>
        <w:rPr>
          <w:szCs w:val="24"/>
        </w:rPr>
        <w:t xml:space="preserve"> </w:t>
      </w:r>
      <w:r>
        <w:rPr>
          <w:szCs w:val="24"/>
        </w:rPr>
        <w:fldChar w:fldCharType="begin"/>
      </w:r>
      <w:r>
        <w:rPr>
          <w:szCs w:val="24"/>
        </w:rPr>
        <w:instrText xml:space="preserve"> ADDIN EN.CITE &lt;EndNote&gt;&lt;Cite&gt;&lt;Author&gt;Edwards&lt;/Author&gt;&lt;Year&gt;1996&lt;/Year&gt;&lt;RecNum&gt;197&lt;/RecNum&gt;&lt;DisplayText&gt;(Edwards 1996)&lt;/DisplayText&gt;&lt;record&gt;&lt;rec-number&gt;197&lt;/rec-number&gt;&lt;foreign-keys&gt;&lt;key app="EN" db-id="zvzepeve9vwad9e0r2nxazrm0x0w25x9w9er" timestamp="1522917510"&gt;197&lt;/key&gt;&lt;/foreign-keys&gt;&lt;ref-type name="Journal Article"&gt;17&lt;/ref-type&gt;&lt;contributors&gt;&lt;authors&gt;&lt;author&gt;Edwards, A W F&lt;/author&gt;&lt;/authors&gt;&lt;/contributors&gt;&lt;titles&gt;&lt;title&gt;The Origin and Early Development of the Method of Minimum Evolution for the Reconstruction of …&lt;/title&gt;&lt;secondary-title&gt;Systematic Biology&lt;/secondary-title&gt;&lt;/titles&gt;&lt;periodical&gt;&lt;full-title&gt;Systematic Biology&lt;/full-title&gt;&lt;/periodical&gt;&lt;dates&gt;&lt;year&gt;1996&lt;/year&gt;&lt;pub-dates&gt;&lt;date&gt;1996&lt;/date&gt;&lt;/pub-dates&gt;&lt;/dates&gt;&lt;urls&gt;&lt;/urls&gt;&lt;/record&gt;&lt;/Cite&gt;&lt;/EndNote&gt;</w:instrText>
      </w:r>
      <w:r>
        <w:rPr>
          <w:szCs w:val="24"/>
        </w:rPr>
        <w:fldChar w:fldCharType="separate"/>
      </w:r>
      <w:r>
        <w:rPr>
          <w:noProof/>
          <w:szCs w:val="24"/>
        </w:rPr>
        <w:t>(Edwards 1996)</w:t>
      </w:r>
      <w:r>
        <w:rPr>
          <w:szCs w:val="24"/>
        </w:rPr>
        <w:fldChar w:fldCharType="end"/>
      </w:r>
      <w:r w:rsidRPr="00076E91">
        <w:rPr>
          <w:szCs w:val="24"/>
        </w:rPr>
        <w:t>, we filtered the orthologous group</w:t>
      </w:r>
      <w:r>
        <w:rPr>
          <w:szCs w:val="24"/>
        </w:rPr>
        <w:t>s based on the reconstructed maximum likelihood tree</w:t>
      </w:r>
      <w:r w:rsidRPr="00076E91">
        <w:rPr>
          <w:szCs w:val="24"/>
        </w:rPr>
        <w:t xml:space="preserve"> to </w:t>
      </w:r>
      <w:r>
        <w:rPr>
          <w:szCs w:val="24"/>
        </w:rPr>
        <w:t>identify</w:t>
      </w:r>
      <w:r w:rsidRPr="00076E91">
        <w:rPr>
          <w:szCs w:val="24"/>
        </w:rPr>
        <w:t xml:space="preserve"> the final protein set represen</w:t>
      </w:r>
      <w:r>
        <w:rPr>
          <w:szCs w:val="24"/>
        </w:rPr>
        <w:t>ted</w:t>
      </w:r>
      <w:r w:rsidRPr="00076E91">
        <w:rPr>
          <w:szCs w:val="24"/>
        </w:rPr>
        <w:t xml:space="preserve"> </w:t>
      </w:r>
      <w:r>
        <w:rPr>
          <w:szCs w:val="24"/>
        </w:rPr>
        <w:t xml:space="preserve">in </w:t>
      </w:r>
      <w:r w:rsidRPr="00076E91">
        <w:rPr>
          <w:szCs w:val="24"/>
        </w:rPr>
        <w:t xml:space="preserve">the microsporidian LCA. </w:t>
      </w:r>
      <w:r>
        <w:rPr>
          <w:szCs w:val="24"/>
        </w:rPr>
        <w:t xml:space="preserve">To assign a microsporidian </w:t>
      </w:r>
      <w:commentRangeStart w:id="52"/>
      <w:commentRangeStart w:id="53"/>
      <w:r>
        <w:rPr>
          <w:szCs w:val="24"/>
        </w:rPr>
        <w:t xml:space="preserve">protein </w:t>
      </w:r>
      <w:commentRangeEnd w:id="52"/>
      <w:r>
        <w:rPr>
          <w:rStyle w:val="CommentReference"/>
        </w:rPr>
        <w:commentReference w:id="52"/>
      </w:r>
      <w:commentRangeEnd w:id="53"/>
      <w:r>
        <w:rPr>
          <w:rStyle w:val="CommentReference"/>
        </w:rPr>
        <w:commentReference w:id="53"/>
      </w:r>
      <w:r>
        <w:rPr>
          <w:szCs w:val="24"/>
        </w:rPr>
        <w:t>to the LCA set, we required at least one of the two following conditions to be met (</w:t>
      </w:r>
      <w:r>
        <w:rPr>
          <w:szCs w:val="24"/>
        </w:rPr>
        <w:fldChar w:fldCharType="begin"/>
      </w:r>
      <w:r>
        <w:rPr>
          <w:szCs w:val="24"/>
        </w:rPr>
        <w:instrText xml:space="preserve"> REF _Ref385263048 \h </w:instrText>
      </w:r>
      <w:r>
        <w:rPr>
          <w:szCs w:val="24"/>
        </w:rPr>
      </w:r>
      <w:r>
        <w:rPr>
          <w:szCs w:val="24"/>
        </w:rPr>
        <w:fldChar w:fldCharType="separate"/>
      </w:r>
      <w:r w:rsidR="00CF13C3">
        <w:t xml:space="preserve">Figure </w:t>
      </w:r>
      <w:r w:rsidR="00CF13C3">
        <w:rPr>
          <w:noProof/>
        </w:rPr>
        <w:t>2</w:t>
      </w:r>
      <w:r w:rsidR="00CF13C3">
        <w:noBreakHyphen/>
      </w:r>
      <w:r w:rsidR="00CF13C3">
        <w:rPr>
          <w:noProof/>
        </w:rPr>
        <w:t>2</w:t>
      </w:r>
      <w:r>
        <w:rPr>
          <w:szCs w:val="24"/>
        </w:rPr>
        <w:fldChar w:fldCharType="end"/>
      </w:r>
      <w:r>
        <w:rPr>
          <w:szCs w:val="24"/>
        </w:rPr>
        <w:t>).</w:t>
      </w:r>
      <w:r w:rsidRPr="00076E91">
        <w:rPr>
          <w:szCs w:val="24"/>
        </w:rPr>
        <w:t xml:space="preserve"> </w:t>
      </w:r>
      <w:r>
        <w:rPr>
          <w:szCs w:val="24"/>
        </w:rPr>
        <w:t xml:space="preserve">(1) </w:t>
      </w:r>
      <w:proofErr w:type="gramStart"/>
      <w:r>
        <w:rPr>
          <w:szCs w:val="24"/>
        </w:rPr>
        <w:t>a</w:t>
      </w:r>
      <w:proofErr w:type="gramEnd"/>
      <w:r>
        <w:rPr>
          <w:szCs w:val="24"/>
        </w:rPr>
        <w:t xml:space="preserve"> protein must be represented by an ortholog in the earliest branching microsporidian lineage plus at least in one </w:t>
      </w:r>
      <w:r>
        <w:rPr>
          <w:szCs w:val="24"/>
        </w:rPr>
        <w:lastRenderedPageBreak/>
        <w:t xml:space="preserve">other microsporidian lineage. </w:t>
      </w:r>
      <w:r w:rsidRPr="00076E91">
        <w:rPr>
          <w:szCs w:val="24"/>
        </w:rPr>
        <w:t xml:space="preserve">(2) </w:t>
      </w:r>
      <w:proofErr w:type="gramStart"/>
      <w:r>
        <w:rPr>
          <w:szCs w:val="24"/>
        </w:rPr>
        <w:t>a</w:t>
      </w:r>
      <w:proofErr w:type="gramEnd"/>
      <w:r>
        <w:rPr>
          <w:szCs w:val="24"/>
        </w:rPr>
        <w:t xml:space="preserve"> protein must be represented by at least two </w:t>
      </w:r>
      <w:r w:rsidRPr="00076E91">
        <w:rPr>
          <w:szCs w:val="24"/>
        </w:rPr>
        <w:t>orthologs</w:t>
      </w:r>
      <w:r>
        <w:rPr>
          <w:szCs w:val="24"/>
        </w:rPr>
        <w:t xml:space="preserve"> within the microsporidia </w:t>
      </w:r>
      <w:r w:rsidRPr="00076E91">
        <w:rPr>
          <w:szCs w:val="24"/>
        </w:rPr>
        <w:t xml:space="preserve">and </w:t>
      </w:r>
      <w:r>
        <w:rPr>
          <w:szCs w:val="24"/>
        </w:rPr>
        <w:t xml:space="preserve">additionally in one </w:t>
      </w:r>
      <w:r w:rsidRPr="00076E91">
        <w:rPr>
          <w:szCs w:val="24"/>
        </w:rPr>
        <w:t xml:space="preserve">or more </w:t>
      </w:r>
      <w:r>
        <w:rPr>
          <w:szCs w:val="24"/>
        </w:rPr>
        <w:t>species outside the microsporidia</w:t>
      </w:r>
      <w:r w:rsidRPr="00076E91">
        <w:rPr>
          <w:szCs w:val="24"/>
        </w:rPr>
        <w:t>.</w:t>
      </w:r>
      <w:r>
        <w:rPr>
          <w:szCs w:val="24"/>
        </w:rPr>
        <w:t xml:space="preserve"> The LCA set inference was done with a custom Perl script.</w:t>
      </w:r>
    </w:p>
    <w:p w14:paraId="5946EB9E" w14:textId="77777777" w:rsidR="007F592A" w:rsidRDefault="007F592A" w:rsidP="007F592A">
      <w:pPr>
        <w:keepNext/>
        <w:spacing w:after="0" w:line="360" w:lineRule="auto"/>
        <w:jc w:val="both"/>
      </w:pPr>
      <w:r>
        <w:rPr>
          <w:noProof/>
          <w:szCs w:val="24"/>
        </w:rPr>
        <w:drawing>
          <wp:inline distT="0" distB="0" distL="0" distR="0" wp14:anchorId="2D6A1A22" wp14:editId="5A796191">
            <wp:extent cx="4344748" cy="2486581"/>
            <wp:effectExtent l="0" t="0" r="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_dendrogram.pdf"/>
                    <pic:cNvPicPr/>
                  </pic:nvPicPr>
                  <pic:blipFill>
                    <a:blip r:embed="rId19">
                      <a:extLst>
                        <a:ext uri="{28A0092B-C50C-407E-A947-70E740481C1C}">
                          <a14:useLocalDpi xmlns:a14="http://schemas.microsoft.com/office/drawing/2010/main" val="0"/>
                        </a:ext>
                      </a:extLst>
                    </a:blip>
                    <a:stretch>
                      <a:fillRect/>
                    </a:stretch>
                  </pic:blipFill>
                  <pic:spPr>
                    <a:xfrm>
                      <a:off x="0" y="0"/>
                      <a:ext cx="4344748" cy="2486581"/>
                    </a:xfrm>
                    <a:prstGeom prst="rect">
                      <a:avLst/>
                    </a:prstGeom>
                  </pic:spPr>
                </pic:pic>
              </a:graphicData>
            </a:graphic>
          </wp:inline>
        </w:drawing>
      </w:r>
    </w:p>
    <w:p w14:paraId="4B230808" w14:textId="465007A0" w:rsidR="007F592A" w:rsidRPr="004C7755" w:rsidRDefault="007F592A" w:rsidP="004C7755">
      <w:pPr>
        <w:pStyle w:val="Caption"/>
        <w:jc w:val="both"/>
      </w:pPr>
      <w:bookmarkStart w:id="54" w:name="_Ref385263048"/>
      <w:bookmarkStart w:id="55" w:name="_Toc385094389"/>
      <w:bookmarkStart w:id="56" w:name="_Toc386295441"/>
      <w:r>
        <w:t xml:space="preserve">Figure </w:t>
      </w:r>
      <w:r>
        <w:fldChar w:fldCharType="begin"/>
      </w:r>
      <w:r>
        <w:instrText xml:space="preserve"> STYLEREF 1 \s </w:instrText>
      </w:r>
      <w:r>
        <w:fldChar w:fldCharType="separate"/>
      </w:r>
      <w:r w:rsidR="00CF13C3">
        <w:rPr>
          <w:noProof/>
        </w:rPr>
        <w:t>2</w:t>
      </w:r>
      <w:r>
        <w:fldChar w:fldCharType="end"/>
      </w:r>
      <w:r>
        <w:noBreakHyphen/>
      </w:r>
      <w:r>
        <w:fldChar w:fldCharType="begin"/>
      </w:r>
      <w:r>
        <w:instrText xml:space="preserve"> SEQ Figure \* ARABIC \s 1 </w:instrText>
      </w:r>
      <w:r>
        <w:fldChar w:fldCharType="separate"/>
      </w:r>
      <w:r w:rsidR="00CF13C3">
        <w:rPr>
          <w:noProof/>
        </w:rPr>
        <w:t>2</w:t>
      </w:r>
      <w:r>
        <w:fldChar w:fldCharType="end"/>
      </w:r>
      <w:bookmarkEnd w:id="54"/>
      <w:r>
        <w:t xml:space="preserve">: Dendrogram tree demonstrates the microsporidian phylogeny. The tree topology is derived from </w:t>
      </w:r>
      <w:r>
        <w:fldChar w:fldCharType="begin"/>
      </w:r>
      <w:r>
        <w:instrText xml:space="preserve"> REF _Ref381357941 \h </w:instrText>
      </w:r>
      <w:r>
        <w:fldChar w:fldCharType="separate"/>
      </w:r>
      <w:r w:rsidR="00CF13C3" w:rsidRPr="00076E91">
        <w:t xml:space="preserve">Figure </w:t>
      </w:r>
      <w:r w:rsidR="00CF13C3">
        <w:rPr>
          <w:noProof/>
        </w:rPr>
        <w:t>2</w:t>
      </w:r>
      <w:r w:rsidR="00CF13C3">
        <w:noBreakHyphen/>
      </w:r>
      <w:r w:rsidR="00CF13C3">
        <w:rPr>
          <w:noProof/>
        </w:rPr>
        <w:t>7</w:t>
      </w:r>
      <w:r>
        <w:fldChar w:fldCharType="end"/>
      </w:r>
      <w:r>
        <w:t>.</w:t>
      </w:r>
      <w:bookmarkEnd w:id="55"/>
      <w:r>
        <w:t xml:space="preserve"> This tree gives the basic for identifying the microsporidian LCA ancestor proteins using the principle of minimum evolution </w:t>
      </w:r>
      <w:r>
        <w:rPr>
          <w:szCs w:val="24"/>
        </w:rPr>
        <w:fldChar w:fldCharType="begin"/>
      </w:r>
      <w:r>
        <w:rPr>
          <w:szCs w:val="24"/>
        </w:rPr>
        <w:instrText xml:space="preserve"> ADDIN EN.CITE &lt;EndNote&gt;&lt;Cite&gt;&lt;Author&gt;Edwards&lt;/Author&gt;&lt;Year&gt;1996&lt;/Year&gt;&lt;RecNum&gt;197&lt;/RecNum&gt;&lt;DisplayText&gt;(Edwards 1996)&lt;/DisplayText&gt;&lt;record&gt;&lt;rec-number&gt;197&lt;/rec-number&gt;&lt;foreign-keys&gt;&lt;key app="EN" db-id="zvzepeve9vwad9e0r2nxazrm0x0w25x9w9er" timestamp="1522917510"&gt;197&lt;/key&gt;&lt;/foreign-keys&gt;&lt;ref-type name="Journal Article"&gt;17&lt;/ref-type&gt;&lt;contributors&gt;&lt;authors&gt;&lt;author&gt;Edwards, A W F&lt;/author&gt;&lt;/authors&gt;&lt;/contributors&gt;&lt;titles&gt;&lt;title&gt;The Origin and Early Development of the Method of Minimum Evolution for the Reconstruction of …&lt;/title&gt;&lt;secondary-title&gt;Systematic Biology&lt;/secondary-title&gt;&lt;/titles&gt;&lt;periodical&gt;&lt;full-title&gt;Systematic Biology&lt;/full-title&gt;&lt;/periodical&gt;&lt;dates&gt;&lt;year&gt;1996&lt;/year&gt;&lt;pub-dates&gt;&lt;date&gt;1996&lt;/date&gt;&lt;/pub-dates&gt;&lt;/dates&gt;&lt;urls&gt;&lt;/urls&gt;&lt;/record&gt;&lt;/Cite&gt;&lt;/EndNote&gt;</w:instrText>
      </w:r>
      <w:r>
        <w:rPr>
          <w:szCs w:val="24"/>
        </w:rPr>
        <w:fldChar w:fldCharType="separate"/>
      </w:r>
      <w:r>
        <w:rPr>
          <w:noProof/>
          <w:szCs w:val="24"/>
        </w:rPr>
        <w:t>(Edwards 1996)</w:t>
      </w:r>
      <w:r>
        <w:rPr>
          <w:szCs w:val="24"/>
        </w:rPr>
        <w:fldChar w:fldCharType="end"/>
      </w:r>
      <w:r>
        <w:t>.</w:t>
      </w:r>
      <w:bookmarkEnd w:id="56"/>
    </w:p>
    <w:p w14:paraId="462343E2" w14:textId="4DB70647" w:rsidR="00E612B8" w:rsidRDefault="00E612B8" w:rsidP="00E612B8">
      <w:proofErr w:type="gramStart"/>
      <w:r w:rsidRPr="00E4039D">
        <w:rPr>
          <w:highlight w:val="yellow"/>
        </w:rPr>
        <w:t>fungal</w:t>
      </w:r>
      <w:proofErr w:type="gramEnd"/>
      <w:r w:rsidRPr="00E4039D">
        <w:rPr>
          <w:highlight w:val="yellow"/>
        </w:rPr>
        <w:t xml:space="preserve"> tree</w:t>
      </w:r>
      <w:r w:rsidR="00BA076D">
        <w:rPr>
          <w:highlight w:val="yellow"/>
        </w:rPr>
        <w:t xml:space="preserve"> for support</w:t>
      </w:r>
      <w:r w:rsidR="002421C2">
        <w:rPr>
          <w:highlight w:val="yellow"/>
        </w:rPr>
        <w:t>ing</w:t>
      </w:r>
      <w:r w:rsidR="00BA076D">
        <w:rPr>
          <w:highlight w:val="yellow"/>
        </w:rPr>
        <w:t xml:space="preserve"> the fungal sister group hypothesis</w:t>
      </w:r>
      <w:r w:rsidRPr="00E4039D">
        <w:rPr>
          <w:highlight w:val="yellow"/>
        </w:rPr>
        <w:t>??</w:t>
      </w:r>
    </w:p>
    <w:p w14:paraId="5776FA12" w14:textId="46FE66FD" w:rsidR="00E612B8" w:rsidRDefault="00E612B8" w:rsidP="00D56927">
      <w:pPr>
        <w:pStyle w:val="Heading3"/>
      </w:pPr>
      <w:bookmarkStart w:id="57" w:name="_Toc386295382"/>
      <w:r>
        <w:t>Phylogenetic profile analysis</w:t>
      </w:r>
      <w:bookmarkEnd w:id="57"/>
    </w:p>
    <w:p w14:paraId="02A24D3B" w14:textId="658FD8AC" w:rsidR="00AD1939" w:rsidRPr="00076E91" w:rsidRDefault="00BA076D" w:rsidP="00AD1939">
      <w:pPr>
        <w:spacing w:after="0" w:line="360" w:lineRule="auto"/>
        <w:jc w:val="both"/>
        <w:rPr>
          <w:szCs w:val="24"/>
        </w:rPr>
      </w:pPr>
      <w:r>
        <w:rPr>
          <w:szCs w:val="24"/>
        </w:rPr>
        <w:t>We</w:t>
      </w:r>
      <w:r w:rsidR="00AD1939">
        <w:rPr>
          <w:szCs w:val="24"/>
        </w:rPr>
        <w:t xml:space="preserve"> use</w:t>
      </w:r>
      <w:r>
        <w:rPr>
          <w:szCs w:val="24"/>
        </w:rPr>
        <w:t>d</w:t>
      </w:r>
      <w:r w:rsidR="00AD1939">
        <w:rPr>
          <w:szCs w:val="24"/>
        </w:rPr>
        <w:t xml:space="preserve"> 491 taxa across the tree of life including eukaryote, archaea and bacteria, which are </w:t>
      </w:r>
      <w:r w:rsidR="00AD1939" w:rsidRPr="00076E91">
        <w:rPr>
          <w:szCs w:val="24"/>
        </w:rPr>
        <w:t>grouped into 44 s</w:t>
      </w:r>
      <w:r w:rsidR="00AD1939">
        <w:rPr>
          <w:szCs w:val="24"/>
        </w:rPr>
        <w:t xml:space="preserve">uper taxa as </w:t>
      </w:r>
      <w:r w:rsidR="00333D48">
        <w:rPr>
          <w:szCs w:val="24"/>
        </w:rPr>
        <w:t>demonstrated</w:t>
      </w:r>
      <w:r w:rsidR="00AD1939">
        <w:rPr>
          <w:szCs w:val="24"/>
        </w:rPr>
        <w:t xml:space="preserve"> in the</w:t>
      </w:r>
      <w:r w:rsidR="00AD1939" w:rsidRPr="00076E91">
        <w:rPr>
          <w:szCs w:val="24"/>
        </w:rPr>
        <w:t xml:space="preserve"> schematic species tree in </w:t>
      </w:r>
      <w:r w:rsidR="00AD1939" w:rsidRPr="00076E91">
        <w:rPr>
          <w:szCs w:val="24"/>
        </w:rPr>
        <w:fldChar w:fldCharType="begin"/>
      </w:r>
      <w:r w:rsidR="00AD1939" w:rsidRPr="00076E91">
        <w:rPr>
          <w:szCs w:val="24"/>
        </w:rPr>
        <w:instrText xml:space="preserve"> REF _Ref381452921 \h </w:instrText>
      </w:r>
      <w:r w:rsidR="00AD1939" w:rsidRPr="00076E91">
        <w:rPr>
          <w:szCs w:val="24"/>
        </w:rPr>
      </w:r>
      <w:r w:rsidR="00AD1939" w:rsidRPr="00076E91">
        <w:rPr>
          <w:szCs w:val="24"/>
        </w:rPr>
        <w:fldChar w:fldCharType="separate"/>
      </w:r>
      <w:r w:rsidR="00CF13C3" w:rsidRPr="00076E91">
        <w:t xml:space="preserve">Figure </w:t>
      </w:r>
      <w:r w:rsidR="00CF13C3">
        <w:rPr>
          <w:noProof/>
        </w:rPr>
        <w:t>2</w:t>
      </w:r>
      <w:r w:rsidR="00CF13C3">
        <w:noBreakHyphen/>
      </w:r>
      <w:r w:rsidR="00CF13C3">
        <w:rPr>
          <w:noProof/>
        </w:rPr>
        <w:t>3</w:t>
      </w:r>
      <w:r w:rsidR="00AD1939" w:rsidRPr="00076E91">
        <w:rPr>
          <w:szCs w:val="24"/>
        </w:rPr>
        <w:fldChar w:fldCharType="end"/>
      </w:r>
      <w:r w:rsidR="00E52D93">
        <w:rPr>
          <w:szCs w:val="24"/>
        </w:rPr>
        <w:t xml:space="preserve"> to perform the phylogenetic analysis of the microsporidian LCA proteins</w:t>
      </w:r>
      <w:r w:rsidR="00AD1939" w:rsidRPr="00076E91">
        <w:rPr>
          <w:szCs w:val="24"/>
        </w:rPr>
        <w:t>. The</w:t>
      </w:r>
      <w:r w:rsidR="00AD1939">
        <w:rPr>
          <w:szCs w:val="24"/>
        </w:rPr>
        <w:t xml:space="preserve"> full</w:t>
      </w:r>
      <w:r w:rsidR="00AD1939" w:rsidRPr="00076E91">
        <w:rPr>
          <w:szCs w:val="24"/>
        </w:rPr>
        <w:t xml:space="preserve"> list of the taxa under this analysis is </w:t>
      </w:r>
      <w:r w:rsidR="00AD1939">
        <w:rPr>
          <w:szCs w:val="24"/>
        </w:rPr>
        <w:t>described</w:t>
      </w:r>
      <w:r w:rsidR="00AD1939" w:rsidRPr="00076E91">
        <w:rPr>
          <w:szCs w:val="24"/>
        </w:rPr>
        <w:t xml:space="preserve"> in</w:t>
      </w:r>
      <w:r w:rsidR="00AD1939">
        <w:rPr>
          <w:szCs w:val="24"/>
        </w:rPr>
        <w:t xml:space="preserve"> Appendix,</w:t>
      </w:r>
      <w:r w:rsidR="00AD1939" w:rsidRPr="00076E91">
        <w:rPr>
          <w:szCs w:val="24"/>
        </w:rPr>
        <w:t xml:space="preserve"> </w:t>
      </w:r>
      <w:r w:rsidR="00AD1939" w:rsidRPr="00076E91">
        <w:rPr>
          <w:szCs w:val="24"/>
        </w:rPr>
        <w:fldChar w:fldCharType="begin"/>
      </w:r>
      <w:r w:rsidR="00AD1939" w:rsidRPr="00076E91">
        <w:rPr>
          <w:szCs w:val="24"/>
        </w:rPr>
        <w:instrText xml:space="preserve"> REF _Ref381452965 \h </w:instrText>
      </w:r>
      <w:r w:rsidR="00AD1939" w:rsidRPr="00076E91">
        <w:rPr>
          <w:szCs w:val="24"/>
        </w:rPr>
      </w:r>
      <w:r w:rsidR="00AD1939" w:rsidRPr="00076E91">
        <w:rPr>
          <w:szCs w:val="24"/>
        </w:rPr>
        <w:fldChar w:fldCharType="separate"/>
      </w:r>
      <w:r w:rsidR="00CF13C3" w:rsidRPr="00076E91">
        <w:t xml:space="preserve">Table </w:t>
      </w:r>
      <w:r w:rsidR="00CF13C3">
        <w:rPr>
          <w:noProof/>
        </w:rPr>
        <w:t>A</w:t>
      </w:r>
      <w:r w:rsidR="00CF13C3">
        <w:noBreakHyphen/>
      </w:r>
      <w:r w:rsidR="00CF13C3">
        <w:rPr>
          <w:noProof/>
        </w:rPr>
        <w:t>1</w:t>
      </w:r>
      <w:r w:rsidR="00AD1939" w:rsidRPr="00076E91">
        <w:rPr>
          <w:szCs w:val="24"/>
        </w:rPr>
        <w:fldChar w:fldCharType="end"/>
      </w:r>
      <w:r w:rsidR="00AD1939" w:rsidRPr="00076E91">
        <w:rPr>
          <w:szCs w:val="24"/>
        </w:rPr>
        <w:t xml:space="preserve">. </w:t>
      </w:r>
      <w:r w:rsidR="00AD1939">
        <w:rPr>
          <w:szCs w:val="24"/>
        </w:rPr>
        <w:t>We used</w:t>
      </w:r>
      <w:r w:rsidR="000E08AA">
        <w:rPr>
          <w:szCs w:val="24"/>
        </w:rPr>
        <w:t xml:space="preserve"> HaMStR to search orthologs for</w:t>
      </w:r>
      <w:r w:rsidR="00AD1939" w:rsidRPr="00076E91">
        <w:rPr>
          <w:szCs w:val="24"/>
        </w:rPr>
        <w:t xml:space="preserve"> microsporidian LCA proteins</w:t>
      </w:r>
      <w:r w:rsidR="00AD1939">
        <w:rPr>
          <w:szCs w:val="24"/>
        </w:rPr>
        <w:t xml:space="preserve"> in the 480 non-microsporidia species. </w:t>
      </w:r>
      <w:r w:rsidR="008210C7">
        <w:rPr>
          <w:szCs w:val="24"/>
        </w:rPr>
        <w:t>We also use</w:t>
      </w:r>
      <w:r w:rsidR="000B7AF1">
        <w:rPr>
          <w:szCs w:val="24"/>
        </w:rPr>
        <w:t>d</w:t>
      </w:r>
      <w:r w:rsidR="008210C7">
        <w:rPr>
          <w:szCs w:val="24"/>
        </w:rPr>
        <w:t xml:space="preserve"> </w:t>
      </w:r>
      <w:r w:rsidR="008210C7" w:rsidRPr="00854905">
        <w:rPr>
          <w:rFonts w:ascii="Courier New" w:hAnsi="Courier New" w:cs="Courier New"/>
          <w:i/>
          <w:szCs w:val="24"/>
        </w:rPr>
        <w:t>-checkCoorthologsRef</w:t>
      </w:r>
      <w:r w:rsidR="008210C7">
        <w:rPr>
          <w:szCs w:val="24"/>
        </w:rPr>
        <w:t xml:space="preserve">, </w:t>
      </w:r>
      <w:r w:rsidR="008210C7" w:rsidRPr="00854905">
        <w:rPr>
          <w:rFonts w:ascii="Courier New" w:hAnsi="Courier New" w:cs="Courier New"/>
          <w:i/>
          <w:szCs w:val="24"/>
        </w:rPr>
        <w:t>-hit_limit = 10</w:t>
      </w:r>
      <w:r w:rsidR="00E76FFC">
        <w:rPr>
          <w:szCs w:val="24"/>
        </w:rPr>
        <w:t xml:space="preserve">, </w:t>
      </w:r>
      <w:r w:rsidR="003F6208" w:rsidRPr="00854905">
        <w:rPr>
          <w:rFonts w:ascii="Courier New" w:hAnsi="Courier New" w:cs="Courier New"/>
          <w:i/>
          <w:szCs w:val="24"/>
        </w:rPr>
        <w:t>-strict</w:t>
      </w:r>
      <w:r w:rsidR="00E76FFC" w:rsidRPr="00E76FFC">
        <w:rPr>
          <w:rFonts w:cs="Courier New"/>
          <w:szCs w:val="24"/>
        </w:rPr>
        <w:t xml:space="preserve"> and </w:t>
      </w:r>
      <w:r w:rsidR="00E76FFC">
        <w:rPr>
          <w:rFonts w:ascii="Courier New" w:hAnsi="Courier New" w:cs="Courier New"/>
          <w:i/>
          <w:szCs w:val="24"/>
        </w:rPr>
        <w:t>-representative</w:t>
      </w:r>
      <w:r w:rsidR="003F6208">
        <w:rPr>
          <w:szCs w:val="24"/>
        </w:rPr>
        <w:t xml:space="preserve"> </w:t>
      </w:r>
      <w:r w:rsidR="00E76FFC">
        <w:rPr>
          <w:szCs w:val="24"/>
        </w:rPr>
        <w:t xml:space="preserve">options </w:t>
      </w:r>
      <w:r w:rsidR="003F6208">
        <w:rPr>
          <w:szCs w:val="24"/>
        </w:rPr>
        <w:t xml:space="preserve">as described in </w:t>
      </w:r>
      <w:r w:rsidR="003F6208">
        <w:rPr>
          <w:szCs w:val="24"/>
        </w:rPr>
        <w:fldChar w:fldCharType="begin"/>
      </w:r>
      <w:r w:rsidR="003F6208">
        <w:rPr>
          <w:szCs w:val="24"/>
        </w:rPr>
        <w:instrText xml:space="preserve"> REF _Ref386159633 \r \h </w:instrText>
      </w:r>
      <w:r w:rsidR="003F6208">
        <w:rPr>
          <w:szCs w:val="24"/>
        </w:rPr>
      </w:r>
      <w:r w:rsidR="003F6208">
        <w:rPr>
          <w:szCs w:val="24"/>
        </w:rPr>
        <w:fldChar w:fldCharType="separate"/>
      </w:r>
      <w:r w:rsidR="00CF13C3">
        <w:rPr>
          <w:szCs w:val="24"/>
        </w:rPr>
        <w:t>2.2.2</w:t>
      </w:r>
      <w:r w:rsidR="003F6208">
        <w:rPr>
          <w:szCs w:val="24"/>
        </w:rPr>
        <w:fldChar w:fldCharType="end"/>
      </w:r>
      <w:r w:rsidR="003F6208">
        <w:rPr>
          <w:szCs w:val="24"/>
        </w:rPr>
        <w:t>.</w:t>
      </w:r>
    </w:p>
    <w:p w14:paraId="277981AA" w14:textId="77777777" w:rsidR="00AD1939" w:rsidRPr="00076E91" w:rsidRDefault="00AD1939" w:rsidP="00AD1939">
      <w:pPr>
        <w:keepNext/>
        <w:spacing w:after="0" w:line="360" w:lineRule="auto"/>
        <w:jc w:val="both"/>
        <w:rPr>
          <w:szCs w:val="24"/>
        </w:rPr>
      </w:pPr>
      <w:r w:rsidRPr="00076E91">
        <w:rPr>
          <w:noProof/>
          <w:szCs w:val="24"/>
        </w:rPr>
        <w:lastRenderedPageBreak/>
        <w:drawing>
          <wp:inline distT="0" distB="0" distL="0" distR="0" wp14:anchorId="02F79C22" wp14:editId="702D6DB6">
            <wp:extent cx="3888649" cy="5010544"/>
            <wp:effectExtent l="0" t="0" r="0" b="0"/>
            <wp:docPr id="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3889068" cy="5011084"/>
                    </a:xfrm>
                    <a:prstGeom prst="rect">
                      <a:avLst/>
                    </a:prstGeom>
                    <a:noFill/>
                    <a:ln>
                      <a:noFill/>
                    </a:ln>
                  </pic:spPr>
                </pic:pic>
              </a:graphicData>
            </a:graphic>
          </wp:inline>
        </w:drawing>
      </w:r>
    </w:p>
    <w:p w14:paraId="7B701732" w14:textId="77777777" w:rsidR="00AD1939" w:rsidRPr="00C87C0D" w:rsidRDefault="00AD1939" w:rsidP="00AD1939">
      <w:pPr>
        <w:pStyle w:val="Caption"/>
        <w:spacing w:after="0" w:line="360" w:lineRule="auto"/>
        <w:jc w:val="both"/>
      </w:pPr>
      <w:bookmarkStart w:id="58" w:name="_Ref381452921"/>
      <w:bookmarkStart w:id="59" w:name="_Toc386295442"/>
      <w:r w:rsidRPr="00076E91">
        <w:t xml:space="preserve">Figure </w:t>
      </w:r>
      <w:r>
        <w:fldChar w:fldCharType="begin"/>
      </w:r>
      <w:r>
        <w:instrText xml:space="preserve"> STYLEREF 1 \s </w:instrText>
      </w:r>
      <w:r>
        <w:fldChar w:fldCharType="separate"/>
      </w:r>
      <w:r w:rsidR="00CF13C3">
        <w:rPr>
          <w:noProof/>
        </w:rPr>
        <w:t>2</w:t>
      </w:r>
      <w:r>
        <w:fldChar w:fldCharType="end"/>
      </w:r>
      <w:r>
        <w:noBreakHyphen/>
      </w:r>
      <w:r>
        <w:fldChar w:fldCharType="begin"/>
      </w:r>
      <w:r>
        <w:instrText xml:space="preserve"> SEQ Figure \* ARABIC \s 1 </w:instrText>
      </w:r>
      <w:r>
        <w:fldChar w:fldCharType="separate"/>
      </w:r>
      <w:r w:rsidR="00CF13C3">
        <w:rPr>
          <w:noProof/>
        </w:rPr>
        <w:t>3</w:t>
      </w:r>
      <w:r>
        <w:fldChar w:fldCharType="end"/>
      </w:r>
      <w:bookmarkEnd w:id="58"/>
      <w:r w:rsidRPr="00076E91">
        <w:t>:</w:t>
      </w:r>
      <w:r>
        <w:t xml:space="preserve"> </w:t>
      </w:r>
      <w:r w:rsidRPr="00076E91">
        <w:t xml:space="preserve">A cladogram depicts a species tree for all taxa used in the distribution analysis of microsporidian LCA proteins. The number in parenthesis next to the taxon names denotes the number of species in each </w:t>
      </w:r>
      <w:r>
        <w:t>(</w:t>
      </w:r>
      <w:proofErr w:type="gramStart"/>
      <w:r w:rsidRPr="00076E91">
        <w:t>super</w:t>
      </w:r>
      <w:r>
        <w:t>)</w:t>
      </w:r>
      <w:r w:rsidRPr="00076E91">
        <w:t>taxon</w:t>
      </w:r>
      <w:proofErr w:type="gramEnd"/>
      <w:r w:rsidRPr="00076E91">
        <w:t>.</w:t>
      </w:r>
      <w:bookmarkEnd w:id="59"/>
      <w:r w:rsidRPr="00076E91">
        <w:t xml:space="preserve"> </w:t>
      </w:r>
    </w:p>
    <w:p w14:paraId="5026E984" w14:textId="295937EB" w:rsidR="00AD1939" w:rsidRDefault="001F23AC" w:rsidP="00AD1939">
      <w:pPr>
        <w:spacing w:after="0" w:line="360" w:lineRule="auto"/>
        <w:jc w:val="both"/>
        <w:rPr>
          <w:szCs w:val="24"/>
        </w:rPr>
      </w:pPr>
      <w:r>
        <w:rPr>
          <w:szCs w:val="24"/>
        </w:rPr>
        <w:t>T</w:t>
      </w:r>
      <w:r w:rsidR="00AD1939" w:rsidRPr="00076E91">
        <w:rPr>
          <w:szCs w:val="24"/>
        </w:rPr>
        <w:t>o complement the orthology assignment, we calculated the feature architecture similarity</w:t>
      </w:r>
      <w:r w:rsidR="00AD1939">
        <w:rPr>
          <w:szCs w:val="24"/>
        </w:rPr>
        <w:t xml:space="preserve"> </w:t>
      </w:r>
      <w:r w:rsidR="00AD1939">
        <w:rPr>
          <w:szCs w:val="24"/>
        </w:rPr>
        <w:fldChar w:fldCharType="begin"/>
      </w:r>
      <w:r w:rsidR="00AD1939">
        <w:rPr>
          <w:szCs w:val="24"/>
        </w:rPr>
        <w:instrText xml:space="preserve"> ADDIN EN.CITE &lt;EndNote&gt;&lt;Cite&gt;&lt;Author&gt;Koestler&lt;/Author&gt;&lt;Year&gt;2010&lt;/Year&gt;&lt;RecNum&gt;257&lt;/RecNum&gt;&lt;DisplayText&gt;(Koestler, von Haeseler, and Ebersberger 2010)&lt;/DisplayText&gt;&lt;record&gt;&lt;rec-number&gt;257&lt;/rec-number&gt;&lt;foreign-keys&gt;&lt;key app="EN" db-id="zvzepeve9vwad9e0r2nxazrm0x0w25x9w9er" timestamp="1522917510"&gt;257&lt;/key&gt;&lt;/foreign-keys&gt;&lt;ref-type name="Journal Article"&gt;17&lt;/ref-type&gt;&lt;contributors&gt;&lt;authors&gt;&lt;author&gt;Koestler, Tina&lt;/author&gt;&lt;author&gt;von Haeseler, Arndt&lt;/author&gt;&lt;author&gt;Ebersberger, Ingo&lt;/author&gt;&lt;/authors&gt;&lt;/contributors&gt;&lt;titles&gt;&lt;title&gt;FACT: functional annotation transfer between proteins with similar feature architectures.&lt;/title&gt;&lt;secondary-title&gt;BMC bioinformatics&lt;/secondary-title&gt;&lt;/titles&gt;&lt;periodical&gt;&lt;full-title&gt;BMC Bioinformatics&lt;/full-title&gt;&lt;/periodical&gt;&lt;pages&gt;417-417&lt;/pages&gt;&lt;volume&gt;11&lt;/volume&gt;&lt;dates&gt;&lt;year&gt;2010&lt;/year&gt;&lt;pub-dates&gt;&lt;date&gt;2010&lt;/date&gt;&lt;/pub-dates&gt;&lt;/dates&gt;&lt;urls&gt;&lt;/urls&gt;&lt;electronic-resource-num&gt;10.1186/1471-2105-11-417&lt;/electronic-resource-num&gt;&lt;/record&gt;&lt;/Cite&gt;&lt;/EndNote&gt;</w:instrText>
      </w:r>
      <w:r w:rsidR="00AD1939">
        <w:rPr>
          <w:szCs w:val="24"/>
        </w:rPr>
        <w:fldChar w:fldCharType="separate"/>
      </w:r>
      <w:r w:rsidR="00AD1939">
        <w:rPr>
          <w:noProof/>
          <w:szCs w:val="24"/>
        </w:rPr>
        <w:t>(Koestler, von Haeseler, and Ebersberger 2010)</w:t>
      </w:r>
      <w:r w:rsidR="00AD1939">
        <w:rPr>
          <w:szCs w:val="24"/>
        </w:rPr>
        <w:fldChar w:fldCharType="end"/>
      </w:r>
      <w:r w:rsidR="00AD1939" w:rsidRPr="00076E91">
        <w:rPr>
          <w:szCs w:val="24"/>
        </w:rPr>
        <w:t xml:space="preserve"> scores (FAS scores) for all pair</w:t>
      </w:r>
      <w:r w:rsidR="00AD1939">
        <w:rPr>
          <w:szCs w:val="24"/>
        </w:rPr>
        <w:t>wise proteins between</w:t>
      </w:r>
      <w:r w:rsidR="00AD1939" w:rsidRPr="00076E91">
        <w:rPr>
          <w:szCs w:val="24"/>
        </w:rPr>
        <w:t xml:space="preserve"> microsporidia seed and non-microsporidia</w:t>
      </w:r>
      <w:r w:rsidR="00AD1939">
        <w:rPr>
          <w:szCs w:val="24"/>
        </w:rPr>
        <w:t xml:space="preserve"> ortholog</w:t>
      </w:r>
      <w:r w:rsidR="00AD1939" w:rsidRPr="00076E91">
        <w:rPr>
          <w:szCs w:val="24"/>
        </w:rPr>
        <w:t xml:space="preserve">. </w:t>
      </w:r>
      <w:r w:rsidR="009471EB">
        <w:rPr>
          <w:szCs w:val="24"/>
        </w:rPr>
        <w:t>The f</w:t>
      </w:r>
      <w:r w:rsidR="00AD1939" w:rsidRPr="00076E91">
        <w:rPr>
          <w:szCs w:val="24"/>
        </w:rPr>
        <w:t xml:space="preserve">eature architecture of a protein is the arrangement of different types of protein domains such as PFAM </w:t>
      </w:r>
      <w:r w:rsidR="00AD1939">
        <w:rPr>
          <w:szCs w:val="24"/>
        </w:rPr>
        <w:fldChar w:fldCharType="begin"/>
      </w:r>
      <w:r w:rsidR="00AD1939">
        <w:rPr>
          <w:szCs w:val="24"/>
        </w:rPr>
        <w:instrText xml:space="preserve"> ADDIN EN.CITE &lt;EndNote&gt;&lt;Cite&gt;&lt;Author&gt;Finn&lt;/Author&gt;&lt;Year&gt;2014&lt;/Year&gt;&lt;RecNum&gt;196&lt;/RecNum&gt;&lt;DisplayText&gt;(Finn et al. 2014)&lt;/DisplayText&gt;&lt;record&gt;&lt;rec-number&gt;196&lt;/rec-number&gt;&lt;foreign-keys&gt;&lt;key app="EN" db-id="zvzepeve9vwad9e0r2nxazrm0x0w25x9w9er" timestamp="1522917510"&gt;196&lt;/key&gt;&lt;/foreign-keys&gt;&lt;ref-type name="Journal Article"&gt;17&lt;/ref-type&gt;&lt;contributors&gt;&lt;authors&gt;&lt;author&gt;Finn, Robert D.&lt;/author&gt;&lt;author&gt;Bateman, Alex&lt;/author&gt;&lt;author&gt;Clements, Jody&lt;/author&gt;&lt;author&gt;Coggill, Penelope&lt;/author&gt;&lt;author&gt;Eberhardt, Ruth Y.&lt;/author&gt;&lt;author&gt;Eddy, Sean R.&lt;/author&gt;&lt;author&gt;Heger, Andreas&lt;/author&gt;&lt;author&gt;Hetherington, Kirstie&lt;/author&gt;&lt;author&gt;Holm, Liisa&lt;/author&gt;&lt;author&gt;Mistry, Jaina&lt;/author&gt;&lt;author&gt;Sonnhammer, Erik L.L.&lt;/author&gt;&lt;author&gt;Tate, John&lt;/author&gt;&lt;author&gt;Punta, Marco&lt;/author&gt;&lt;/authors&gt;&lt;/contributors&gt;&lt;titles&gt;&lt;title&gt;Pfam: The protein families database&lt;/title&gt;&lt;secondary-title&gt;Nucleic Acids Research&lt;/secondary-title&gt;&lt;/titles&gt;&lt;periodical&gt;&lt;full-title&gt;Nucleic Acids Research&lt;/full-title&gt;&lt;/periodical&gt;&lt;volume&gt;42&lt;/volume&gt;&lt;dates&gt;&lt;year&gt;2014&lt;/year&gt;&lt;pub-dates&gt;&lt;date&gt;2014&lt;/date&gt;&lt;/pub-dates&gt;&lt;/dates&gt;&lt;isbn&gt;1362-4962 (Electronic)\r0305-1048 (Linking)&lt;/isbn&gt;&lt;urls&gt;&lt;/urls&gt;&lt;electronic-resource-num&gt;10.1093/nar/gkt1223&lt;/electronic-resource-num&gt;&lt;/record&gt;&lt;/Cite&gt;&lt;/EndNote&gt;</w:instrText>
      </w:r>
      <w:r w:rsidR="00AD1939">
        <w:rPr>
          <w:szCs w:val="24"/>
        </w:rPr>
        <w:fldChar w:fldCharType="separate"/>
      </w:r>
      <w:r w:rsidR="00AD1939">
        <w:rPr>
          <w:noProof/>
          <w:szCs w:val="24"/>
        </w:rPr>
        <w:t>(Finn et al. 2014)</w:t>
      </w:r>
      <w:r w:rsidR="00AD1939">
        <w:rPr>
          <w:szCs w:val="24"/>
        </w:rPr>
        <w:fldChar w:fldCharType="end"/>
      </w:r>
      <w:r w:rsidR="00AD1939" w:rsidRPr="00076E91">
        <w:rPr>
          <w:rStyle w:val="FootnoteReference"/>
          <w:szCs w:val="24"/>
        </w:rPr>
        <w:t xml:space="preserve"> </w:t>
      </w:r>
      <w:r w:rsidR="00AD1939" w:rsidRPr="00076E91">
        <w:rPr>
          <w:szCs w:val="24"/>
        </w:rPr>
        <w:t>or SMART</w:t>
      </w:r>
      <w:r w:rsidR="00AD1939">
        <w:rPr>
          <w:szCs w:val="24"/>
        </w:rPr>
        <w:t xml:space="preserve"> </w:t>
      </w:r>
      <w:r w:rsidR="00AD1939">
        <w:rPr>
          <w:szCs w:val="24"/>
        </w:rPr>
        <w:fldChar w:fldCharType="begin"/>
      </w:r>
      <w:r w:rsidR="00AD1939">
        <w:rPr>
          <w:szCs w:val="24"/>
        </w:rPr>
        <w:instrText xml:space="preserve"> ADDIN EN.CITE &lt;EndNote&gt;&lt;Cite&gt;&lt;Author&gt;Letunic&lt;/Author&gt;&lt;Year&gt;2012&lt;/Year&gt;&lt;RecNum&gt;202&lt;/RecNum&gt;&lt;DisplayText&gt;(Letunic, Doerks, and Bork 2012)&lt;/DisplayText&gt;&lt;record&gt;&lt;rec-number&gt;202&lt;/rec-number&gt;&lt;foreign-keys&gt;&lt;key app="EN" db-id="zvzepeve9vwad9e0r2nxazrm0x0w25x9w9er" timestamp="1522917510"&gt;202&lt;/key&gt;&lt;/foreign-keys&gt;&lt;ref-type name="Journal Article"&gt;17&lt;/ref-type&gt;&lt;contributors&gt;&lt;authors&gt;&lt;author&gt;Letunic, Ivica&lt;/author&gt;&lt;author&gt;Doerks, Tobias&lt;/author&gt;&lt;author&gt;Bork, Peer&lt;/author&gt;&lt;/authors&gt;&lt;/contributors&gt;&lt;titles&gt;&lt;title&gt;SMART 7: Recent updates to the protein domain annotation resource&lt;/title&gt;&lt;secondary-title&gt;Nucleic Acids Research&lt;/secondary-title&gt;&lt;/titles&gt;&lt;periodical&gt;&lt;full-title&gt;Nucleic Acids Research&lt;/full-title&gt;&lt;/periodical&gt;&lt;volume&gt;40&lt;/volume&gt;&lt;dates&gt;&lt;year&gt;2012&lt;/year&gt;&lt;pub-dates&gt;&lt;date&gt;2012&lt;/date&gt;&lt;/pub-dates&gt;&lt;/dates&gt;&lt;isbn&gt;0305104813624962&lt;/isbn&gt;&lt;urls&gt;&lt;/urls&gt;&lt;electronic-resource-num&gt;10.1093/nar/gkr931&lt;/electronic-resource-num&gt;&lt;/record&gt;&lt;/Cite&gt;&lt;/EndNote&gt;</w:instrText>
      </w:r>
      <w:r w:rsidR="00AD1939">
        <w:rPr>
          <w:szCs w:val="24"/>
        </w:rPr>
        <w:fldChar w:fldCharType="separate"/>
      </w:r>
      <w:r w:rsidR="00AD1939">
        <w:rPr>
          <w:noProof/>
          <w:szCs w:val="24"/>
        </w:rPr>
        <w:t>(Letunic, Doerks, and Bork 2012)</w:t>
      </w:r>
      <w:r w:rsidR="00AD1939">
        <w:rPr>
          <w:szCs w:val="24"/>
        </w:rPr>
        <w:fldChar w:fldCharType="end"/>
      </w:r>
      <w:r w:rsidR="00AD1939" w:rsidRPr="00076E91">
        <w:rPr>
          <w:szCs w:val="24"/>
        </w:rPr>
        <w:t xml:space="preserve"> domains, transmembrane domains, low complexity regions,</w:t>
      </w:r>
      <w:r w:rsidR="00AD1939">
        <w:rPr>
          <w:szCs w:val="24"/>
        </w:rPr>
        <w:t xml:space="preserve"> or</w:t>
      </w:r>
      <w:r w:rsidR="00AD1939" w:rsidRPr="00076E91">
        <w:rPr>
          <w:szCs w:val="24"/>
        </w:rPr>
        <w:t xml:space="preserve"> </w:t>
      </w:r>
      <w:r w:rsidR="00AD1939">
        <w:rPr>
          <w:szCs w:val="24"/>
        </w:rPr>
        <w:t>secondary structures</w:t>
      </w:r>
      <w:r w:rsidR="00AD1939" w:rsidRPr="00076E91">
        <w:rPr>
          <w:szCs w:val="24"/>
        </w:rPr>
        <w:t xml:space="preserve">. </w:t>
      </w:r>
      <w:r w:rsidR="00F61D10">
        <w:rPr>
          <w:szCs w:val="24"/>
        </w:rPr>
        <w:t>The c</w:t>
      </w:r>
      <w:r w:rsidR="00AD1939" w:rsidRPr="00076E91">
        <w:rPr>
          <w:szCs w:val="24"/>
        </w:rPr>
        <w:t>omparison of feature architecture between two proteins gives a FAS score between 0 and 1. The higher the FAS score, the</w:t>
      </w:r>
      <w:r w:rsidR="00995048">
        <w:rPr>
          <w:szCs w:val="24"/>
        </w:rPr>
        <w:t xml:space="preserve"> more similar those two</w:t>
      </w:r>
      <w:r w:rsidR="00AD1939" w:rsidRPr="00076E91">
        <w:rPr>
          <w:szCs w:val="24"/>
        </w:rPr>
        <w:t xml:space="preserve"> proteins are in term of functional equivalence.</w:t>
      </w:r>
    </w:p>
    <w:p w14:paraId="4C2D5A8C" w14:textId="7C365A63" w:rsidR="00AD1939" w:rsidRDefault="00564776" w:rsidP="00AD1939">
      <w:pPr>
        <w:spacing w:after="0" w:line="360" w:lineRule="auto"/>
        <w:jc w:val="both"/>
        <w:rPr>
          <w:szCs w:val="24"/>
        </w:rPr>
      </w:pPr>
      <w:r>
        <w:rPr>
          <w:szCs w:val="24"/>
        </w:rPr>
        <w:lastRenderedPageBreak/>
        <w:t>At the end, w</w:t>
      </w:r>
      <w:r w:rsidR="00AD1939">
        <w:rPr>
          <w:szCs w:val="24"/>
        </w:rPr>
        <w:t xml:space="preserve">e applied </w:t>
      </w:r>
      <w:r w:rsidR="00AD1939" w:rsidRPr="00076E91">
        <w:rPr>
          <w:szCs w:val="24"/>
        </w:rPr>
        <w:t>PhyloProfile</w:t>
      </w:r>
      <w:r w:rsidR="002C5D74">
        <w:rPr>
          <w:szCs w:val="24"/>
        </w:rPr>
        <w:t xml:space="preserve"> </w:t>
      </w:r>
      <w:r w:rsidR="008673AC">
        <w:rPr>
          <w:szCs w:val="24"/>
        </w:rPr>
        <w:fldChar w:fldCharType="begin"/>
      </w:r>
      <w:r w:rsidR="008673AC">
        <w:rPr>
          <w:szCs w:val="24"/>
        </w:rPr>
        <w:instrText xml:space="preserve"> ADDIN EN.CITE &lt;EndNote&gt;&lt;Cite&gt;&lt;Author&gt;Tran&lt;/Author&gt;&lt;Year&gt;2018&lt;/Year&gt;&lt;RecNum&gt;419&lt;/RecNum&gt;&lt;DisplayText&gt;(Tran, Greshake Tzovaras, and Ebersberger 2018)&lt;/DisplayText&gt;&lt;record&gt;&lt;rec-number&gt;419&lt;/rec-number&gt;&lt;foreign-keys&gt;&lt;key app="EN" db-id="zvzepeve9vwad9e0r2nxazrm0x0w25x9w9er" timestamp="1524529557"&gt;419&lt;/key&gt;&lt;/foreign-keys&gt;&lt;ref-type name="Journal Article"&gt;17&lt;/ref-type&gt;&lt;contributors&gt;&lt;authors&gt;&lt;author&gt;Tran, Ngoc-Vinh&lt;/author&gt;&lt;author&gt;Greshake Tzovaras, Bastian&lt;/author&gt;&lt;author&gt;Ebersberger, Ingo&lt;/author&gt;&lt;/authors&gt;&lt;/contributors&gt;&lt;titles&gt;&lt;title&gt;PhyloProfile: Dynamic visualization and exploration of multi-layered phylogenetic profiles&lt;/title&gt;&lt;secondary-title&gt;Bioinformatics&lt;/secondary-title&gt;&lt;short-title&gt;PhyloProfile&lt;/short-title&gt;&lt;/titles&gt;&lt;periodical&gt;&lt;full-title&gt;Bioinformatics&lt;/full-title&gt;&lt;/periodical&gt;&lt;dates&gt;&lt;year&gt;2018&lt;/year&gt;&lt;/dates&gt;&lt;urls&gt;&lt;/urls&gt;&lt;electronic-resource-num&gt;10.1093/bioinformatics/bty225&lt;/electronic-resource-num&gt;&lt;remote-database-name&gt;academic.oup.com&lt;/remote-database-name&gt;&lt;language&gt;en&lt;/language&gt;&lt;access-date&gt;2018-04-24 00:25:18&lt;/access-date&gt;&lt;/record&gt;&lt;/Cite&gt;&lt;/EndNote&gt;</w:instrText>
      </w:r>
      <w:r w:rsidR="008673AC">
        <w:rPr>
          <w:szCs w:val="24"/>
        </w:rPr>
        <w:fldChar w:fldCharType="separate"/>
      </w:r>
      <w:r w:rsidR="008673AC">
        <w:rPr>
          <w:noProof/>
          <w:szCs w:val="24"/>
        </w:rPr>
        <w:t>(Tran, Greshake Tzovaras, and Ebersberger 2018)</w:t>
      </w:r>
      <w:r w:rsidR="008673AC">
        <w:rPr>
          <w:szCs w:val="24"/>
        </w:rPr>
        <w:fldChar w:fldCharType="end"/>
      </w:r>
      <w:r w:rsidR="00AD1939" w:rsidRPr="00076E91">
        <w:rPr>
          <w:szCs w:val="24"/>
        </w:rPr>
        <w:t xml:space="preserve"> </w:t>
      </w:r>
      <w:r w:rsidR="00AD1939">
        <w:rPr>
          <w:szCs w:val="24"/>
        </w:rPr>
        <w:t>to analyze the phylogenetic profiles of the microsporidia LCA proteins with FAS scores as the complementary information to the presence/absence of the orth</w:t>
      </w:r>
      <w:r w:rsidR="00C76908">
        <w:rPr>
          <w:szCs w:val="24"/>
        </w:rPr>
        <w:t>ologs across 491 selected taxa.</w:t>
      </w:r>
    </w:p>
    <w:p w14:paraId="47AC0513" w14:textId="77777777" w:rsidR="00D56927" w:rsidRDefault="00D56927" w:rsidP="00E612B8"/>
    <w:p w14:paraId="4761530D" w14:textId="57DFB421" w:rsidR="003E464A" w:rsidRDefault="007B20B9" w:rsidP="00A719B5">
      <w:pPr>
        <w:pStyle w:val="Heading2"/>
      </w:pPr>
      <w:bookmarkStart w:id="60" w:name="_Toc386295383"/>
      <w:r>
        <w:t>Results</w:t>
      </w:r>
      <w:bookmarkEnd w:id="60"/>
    </w:p>
    <w:p w14:paraId="7FF0E720" w14:textId="716D6AC9" w:rsidR="007B20B9" w:rsidRDefault="000E6189" w:rsidP="00DF2522">
      <w:pPr>
        <w:pStyle w:val="Heading3"/>
      </w:pPr>
      <w:bookmarkStart w:id="61" w:name="_Toc386295384"/>
      <w:r>
        <w:t>The evolutionary history of microsporidian proteins</w:t>
      </w:r>
      <w:bookmarkEnd w:id="61"/>
    </w:p>
    <w:p w14:paraId="24476951" w14:textId="4A88FFA2" w:rsidR="003671FB" w:rsidRDefault="003671FB" w:rsidP="003671FB">
      <w:pPr>
        <w:spacing w:after="0" w:line="360" w:lineRule="auto"/>
        <w:jc w:val="both"/>
        <w:rPr>
          <w:szCs w:val="24"/>
        </w:rPr>
      </w:pPr>
      <w:r>
        <w:rPr>
          <w:szCs w:val="24"/>
        </w:rPr>
        <w:t xml:space="preserve">Using OrthoMCL, we obtained </w:t>
      </w:r>
      <w:commentRangeStart w:id="62"/>
      <w:commentRangeStart w:id="63"/>
      <w:r>
        <w:rPr>
          <w:szCs w:val="24"/>
        </w:rPr>
        <w:t xml:space="preserve">2904 initial </w:t>
      </w:r>
      <w:del w:id="64" w:author="Ingo Ebersberger" w:date="2018-04-11T22:18:00Z">
        <w:r w:rsidDel="00606BA8">
          <w:rPr>
            <w:szCs w:val="24"/>
          </w:rPr>
          <w:delText xml:space="preserve">homologous </w:delText>
        </w:r>
      </w:del>
      <w:ins w:id="65" w:author="Ingo Ebersberger" w:date="2018-04-11T22:18:00Z">
        <w:r>
          <w:rPr>
            <w:szCs w:val="24"/>
          </w:rPr>
          <w:t>orthologous</w:t>
        </w:r>
      </w:ins>
      <w:r>
        <w:rPr>
          <w:szCs w:val="24"/>
        </w:rPr>
        <w:t xml:space="preserve"> (</w:t>
      </w:r>
      <w:commentRangeStart w:id="66"/>
      <w:r>
        <w:rPr>
          <w:szCs w:val="24"/>
        </w:rPr>
        <w:t>homologous</w:t>
      </w:r>
      <w:commentRangeEnd w:id="66"/>
      <w:r>
        <w:rPr>
          <w:rStyle w:val="CommentReference"/>
        </w:rPr>
        <w:commentReference w:id="66"/>
      </w:r>
      <w:r>
        <w:rPr>
          <w:szCs w:val="24"/>
        </w:rPr>
        <w:t>)</w:t>
      </w:r>
      <w:ins w:id="67" w:author="Ingo Ebersberger" w:date="2018-04-11T22:18:00Z">
        <w:r>
          <w:rPr>
            <w:szCs w:val="24"/>
          </w:rPr>
          <w:t xml:space="preserve"> </w:t>
        </w:r>
      </w:ins>
      <w:commentRangeEnd w:id="62"/>
      <w:ins w:id="68" w:author="Ingo Ebersberger" w:date="2018-04-11T22:19:00Z">
        <w:r>
          <w:rPr>
            <w:rStyle w:val="CommentReference"/>
          </w:rPr>
          <w:commentReference w:id="62"/>
        </w:r>
      </w:ins>
      <w:commentRangeEnd w:id="63"/>
      <w:r>
        <w:rPr>
          <w:rStyle w:val="CommentReference"/>
        </w:rPr>
        <w:commentReference w:id="63"/>
      </w:r>
      <w:r>
        <w:rPr>
          <w:szCs w:val="24"/>
        </w:rPr>
        <w:t>groups for eleven microsporidian species</w:t>
      </w:r>
      <w:r w:rsidR="00E90778">
        <w:rPr>
          <w:szCs w:val="24"/>
        </w:rPr>
        <w:t>.</w:t>
      </w:r>
    </w:p>
    <w:p w14:paraId="6BB6EAE4" w14:textId="4157F006" w:rsidR="00B73579" w:rsidRPr="00076E91" w:rsidRDefault="00B73579" w:rsidP="003671FB">
      <w:pPr>
        <w:spacing w:after="0" w:line="360" w:lineRule="auto"/>
        <w:jc w:val="both"/>
        <w:rPr>
          <w:szCs w:val="24"/>
        </w:rPr>
      </w:pPr>
      <w:r>
        <w:rPr>
          <w:szCs w:val="24"/>
        </w:rPr>
        <w:t xml:space="preserve">Based on the results of the ortholog search, we subsequently investigated the evolutionary history of the genes encoded in the contemporary microsporidian genomes. As a start, we distinguished two fractions, those genes with at least one ortholog in another species, and those genes for which neither </w:t>
      </w:r>
      <w:r w:rsidR="00AD22FA">
        <w:rPr>
          <w:szCs w:val="24"/>
        </w:rPr>
        <w:t>OrthoMCL</w:t>
      </w:r>
      <w:r>
        <w:rPr>
          <w:szCs w:val="24"/>
        </w:rPr>
        <w:t xml:space="preserve"> </w:t>
      </w:r>
      <w:commentRangeStart w:id="69"/>
      <w:r>
        <w:rPr>
          <w:szCs w:val="24"/>
        </w:rPr>
        <w:t>nor HaMStR</w:t>
      </w:r>
      <w:commentRangeEnd w:id="69"/>
      <w:r w:rsidR="00F97458">
        <w:rPr>
          <w:rStyle w:val="CommentReference"/>
        </w:rPr>
        <w:commentReference w:id="69"/>
      </w:r>
      <w:r>
        <w:rPr>
          <w:szCs w:val="24"/>
        </w:rPr>
        <w:t xml:space="preserve"> could detected an orthologs. In the following, we refer </w:t>
      </w:r>
      <w:r w:rsidR="0014338C">
        <w:rPr>
          <w:szCs w:val="24"/>
        </w:rPr>
        <w:t xml:space="preserve">to these latter genes as </w:t>
      </w:r>
      <w:r w:rsidR="0014338C" w:rsidRPr="0014338C">
        <w:rPr>
          <w:i/>
          <w:szCs w:val="24"/>
        </w:rPr>
        <w:t>"orphans"</w:t>
      </w:r>
      <w:r>
        <w:rPr>
          <w:szCs w:val="24"/>
        </w:rPr>
        <w:t>. When focusing on the individual species in our microsporidian set, we noted a considerable variation in the fraction of orphans (</w:t>
      </w:r>
      <w:r w:rsidR="00AD22FA" w:rsidRPr="00B73579">
        <w:rPr>
          <w:szCs w:val="24"/>
          <w:highlight w:val="yellow"/>
        </w:rPr>
        <w:fldChar w:fldCharType="begin"/>
      </w:r>
      <w:r w:rsidR="00AD22FA" w:rsidRPr="00B73579">
        <w:rPr>
          <w:szCs w:val="24"/>
          <w:highlight w:val="yellow"/>
        </w:rPr>
        <w:instrText xml:space="preserve"> REF _Ref384988866 \h </w:instrText>
      </w:r>
      <w:r w:rsidR="00AD22FA" w:rsidRPr="00B73579">
        <w:rPr>
          <w:szCs w:val="24"/>
          <w:highlight w:val="yellow"/>
        </w:rPr>
      </w:r>
      <w:r w:rsidR="00AD22FA" w:rsidRPr="00B73579">
        <w:rPr>
          <w:szCs w:val="24"/>
          <w:highlight w:val="yellow"/>
        </w:rPr>
        <w:fldChar w:fldCharType="separate"/>
      </w:r>
      <w:r w:rsidR="00CF13C3" w:rsidRPr="00076E91">
        <w:t xml:space="preserve">Figure </w:t>
      </w:r>
      <w:r w:rsidR="00CF13C3">
        <w:rPr>
          <w:noProof/>
        </w:rPr>
        <w:t>2</w:t>
      </w:r>
      <w:r w:rsidR="00CF13C3">
        <w:noBreakHyphen/>
      </w:r>
      <w:r w:rsidR="00CF13C3">
        <w:rPr>
          <w:noProof/>
        </w:rPr>
        <w:t>4</w:t>
      </w:r>
      <w:r w:rsidR="00AD22FA" w:rsidRPr="00B73579">
        <w:rPr>
          <w:szCs w:val="24"/>
          <w:highlight w:val="yellow"/>
        </w:rPr>
        <w:fldChar w:fldCharType="end"/>
      </w:r>
      <w:r>
        <w:rPr>
          <w:szCs w:val="24"/>
        </w:rPr>
        <w:t xml:space="preserve">), </w:t>
      </w:r>
      <w:r w:rsidRPr="009B77B2">
        <w:rPr>
          <w:color w:val="FF0000"/>
          <w:szCs w:val="24"/>
        </w:rPr>
        <w:t>where the fraction of orphans increases with the genome size and with the total number of genes annotated in a genome</w:t>
      </w:r>
      <w:r>
        <w:rPr>
          <w:szCs w:val="24"/>
        </w:rPr>
        <w:t xml:space="preserve">. The three species from the genus Encephalitozoon have with </w:t>
      </w:r>
      <w:r w:rsidR="009B77B2">
        <w:rPr>
          <w:szCs w:val="24"/>
        </w:rPr>
        <w:t>27</w:t>
      </w:r>
      <w:r>
        <w:rPr>
          <w:szCs w:val="24"/>
        </w:rPr>
        <w:t xml:space="preserve"> – </w:t>
      </w:r>
      <w:r w:rsidR="009B77B2">
        <w:rPr>
          <w:szCs w:val="24"/>
        </w:rPr>
        <w:t>40</w:t>
      </w:r>
      <w:r>
        <w:rPr>
          <w:szCs w:val="24"/>
        </w:rPr>
        <w:t xml:space="preserve"> the fewest orphans among all microsporidia </w:t>
      </w:r>
      <w:r w:rsidR="009B77B2">
        <w:rPr>
          <w:szCs w:val="24"/>
        </w:rPr>
        <w:t>analyzed</w:t>
      </w:r>
      <w:r>
        <w:rPr>
          <w:szCs w:val="24"/>
        </w:rPr>
        <w:t>. In these species, only 2% of the genes appear as orphans. In turn, orphans make up about 1/5</w:t>
      </w:r>
      <w:r w:rsidRPr="00513705">
        <w:rPr>
          <w:szCs w:val="24"/>
          <w:vertAlign w:val="superscript"/>
        </w:rPr>
        <w:t>th</w:t>
      </w:r>
      <w:r>
        <w:rPr>
          <w:szCs w:val="24"/>
        </w:rPr>
        <w:t xml:space="preserve"> of the annotated genes in </w:t>
      </w:r>
      <w:r w:rsidRPr="009B77B2">
        <w:rPr>
          <w:i/>
          <w:szCs w:val="24"/>
        </w:rPr>
        <w:t>N. ceranae</w:t>
      </w:r>
      <w:r>
        <w:rPr>
          <w:szCs w:val="24"/>
        </w:rPr>
        <w:t xml:space="preserve">, and almost half (49%) of the genes in the genome of </w:t>
      </w:r>
      <w:commentRangeStart w:id="70"/>
      <w:r w:rsidRPr="009B77B2">
        <w:rPr>
          <w:i/>
          <w:szCs w:val="24"/>
        </w:rPr>
        <w:t>E. aedis</w:t>
      </w:r>
      <w:r>
        <w:rPr>
          <w:szCs w:val="24"/>
        </w:rPr>
        <w:t xml:space="preserve">. </w:t>
      </w:r>
      <w:commentRangeEnd w:id="70"/>
      <w:r>
        <w:rPr>
          <w:rStyle w:val="CommentReference"/>
        </w:rPr>
        <w:commentReference w:id="70"/>
      </w:r>
    </w:p>
    <w:p w14:paraId="62A019DF" w14:textId="77777777" w:rsidR="003671FB" w:rsidRPr="00076E91" w:rsidRDefault="003671FB" w:rsidP="003671FB">
      <w:pPr>
        <w:keepNext/>
        <w:spacing w:after="0" w:line="360" w:lineRule="auto"/>
        <w:jc w:val="both"/>
        <w:rPr>
          <w:szCs w:val="24"/>
        </w:rPr>
      </w:pPr>
      <w:r w:rsidRPr="00076E91">
        <w:rPr>
          <w:noProof/>
          <w:szCs w:val="24"/>
        </w:rPr>
        <w:lastRenderedPageBreak/>
        <w:drawing>
          <wp:inline distT="0" distB="0" distL="0" distR="0" wp14:anchorId="24C95483" wp14:editId="738DAB5A">
            <wp:extent cx="5386614" cy="3243399"/>
            <wp:effectExtent l="0" t="0" r="0" b="8255"/>
            <wp:docPr id="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5386614" cy="3243399"/>
                    </a:xfrm>
                    <a:prstGeom prst="rect">
                      <a:avLst/>
                    </a:prstGeom>
                    <a:noFill/>
                    <a:ln>
                      <a:noFill/>
                    </a:ln>
                  </pic:spPr>
                </pic:pic>
              </a:graphicData>
            </a:graphic>
          </wp:inline>
        </w:drawing>
      </w:r>
    </w:p>
    <w:p w14:paraId="330D6ADC" w14:textId="5CCF2F97" w:rsidR="003671FB" w:rsidRDefault="003671FB" w:rsidP="003671FB">
      <w:pPr>
        <w:pStyle w:val="Caption"/>
        <w:spacing w:after="0" w:line="360" w:lineRule="auto"/>
        <w:jc w:val="both"/>
      </w:pPr>
      <w:bookmarkStart w:id="71" w:name="_Ref384988866"/>
      <w:bookmarkStart w:id="72" w:name="_Toc385094390"/>
      <w:bookmarkStart w:id="73" w:name="_Toc386295443"/>
      <w:r w:rsidRPr="00076E91">
        <w:t xml:space="preserve">Figure </w:t>
      </w:r>
      <w:r>
        <w:fldChar w:fldCharType="begin"/>
      </w:r>
      <w:r>
        <w:instrText xml:space="preserve"> STYLEREF 1 \s </w:instrText>
      </w:r>
      <w:r>
        <w:fldChar w:fldCharType="separate"/>
      </w:r>
      <w:r w:rsidR="00CF13C3">
        <w:rPr>
          <w:noProof/>
        </w:rPr>
        <w:t>2</w:t>
      </w:r>
      <w:r>
        <w:fldChar w:fldCharType="end"/>
      </w:r>
      <w:r>
        <w:noBreakHyphen/>
      </w:r>
      <w:r>
        <w:fldChar w:fldCharType="begin"/>
      </w:r>
      <w:r>
        <w:instrText xml:space="preserve"> SEQ Figure \* ARABIC \s 1 </w:instrText>
      </w:r>
      <w:r>
        <w:fldChar w:fldCharType="separate"/>
      </w:r>
      <w:r w:rsidR="00CF13C3">
        <w:rPr>
          <w:noProof/>
        </w:rPr>
        <w:t>4</w:t>
      </w:r>
      <w:r>
        <w:fldChar w:fldCharType="end"/>
      </w:r>
      <w:bookmarkEnd w:id="71"/>
      <w:r w:rsidRPr="00076E91">
        <w:t xml:space="preserve">: </w:t>
      </w:r>
      <w:r w:rsidR="0051579F">
        <w:t>Number of total predicted genes (blue), orphan</w:t>
      </w:r>
      <w:r w:rsidRPr="00076E91">
        <w:t xml:space="preserve"> (orange) and orthologous</w:t>
      </w:r>
      <w:r w:rsidR="0051579F">
        <w:t xml:space="preserve"> proteins</w:t>
      </w:r>
      <w:r w:rsidRPr="00076E91">
        <w:t xml:space="preserve"> (green) in </w:t>
      </w:r>
      <w:r w:rsidR="0051579F">
        <w:t>eleven</w:t>
      </w:r>
      <w:r w:rsidRPr="00076E91">
        <w:t xml:space="preserve"> microsporidia </w:t>
      </w:r>
      <w:commentRangeStart w:id="74"/>
      <w:r w:rsidRPr="00076E91">
        <w:t>species</w:t>
      </w:r>
      <w:commentRangeEnd w:id="74"/>
      <w:r w:rsidR="00F53453">
        <w:rPr>
          <w:rStyle w:val="CommentReference"/>
          <w:b w:val="0"/>
          <w:bCs w:val="0"/>
          <w:color w:val="auto"/>
        </w:rPr>
        <w:commentReference w:id="74"/>
      </w:r>
      <w:r w:rsidRPr="00076E91">
        <w:t>.</w:t>
      </w:r>
      <w:bookmarkEnd w:id="72"/>
      <w:r w:rsidR="003749D3">
        <w:t xml:space="preserve"> Taxa are ordered by increasing genome size (</w:t>
      </w:r>
      <w:r w:rsidR="0051579F">
        <w:t>orange</w:t>
      </w:r>
      <w:r w:rsidR="003749D3">
        <w:t>) from top to bottom.</w:t>
      </w:r>
      <w:bookmarkEnd w:id="73"/>
    </w:p>
    <w:p w14:paraId="529846B0" w14:textId="1F37F392" w:rsidR="00F53453" w:rsidRDefault="00F53453" w:rsidP="00F53453">
      <w:pPr>
        <w:spacing w:after="0" w:line="360" w:lineRule="auto"/>
        <w:jc w:val="both"/>
      </w:pPr>
      <w:r>
        <w:t xml:space="preserve">Subsequently, we characterized the two gene categories in greater detail. First, we compared for each species the length distributions of orphans to that of genes with orthologs in other species. Figure … shows that orphans are, with an average length of XYZ (exemplarily for </w:t>
      </w:r>
      <w:proofErr w:type="gramStart"/>
      <w:r>
        <w:t>species …)</w:t>
      </w:r>
      <w:proofErr w:type="gramEnd"/>
      <w:r>
        <w:t xml:space="preserve"> about ZZZ aa shorter than genes with orthologs (</w:t>
      </w:r>
      <w:r>
        <w:rPr>
          <w:szCs w:val="24"/>
        </w:rPr>
        <w:t>nonparametric U-test</w:t>
      </w:r>
      <w:r w:rsidRPr="00076E91">
        <w:rPr>
          <w:szCs w:val="24"/>
        </w:rPr>
        <w:t xml:space="preserve"> Wilcoxon-Mann-Whitney</w:t>
      </w:r>
      <w:r>
        <w:rPr>
          <w:szCs w:val="24"/>
        </w:rPr>
        <w:t xml:space="preserve"> </w:t>
      </w:r>
      <w:r>
        <w:rPr>
          <w:szCs w:val="24"/>
        </w:rPr>
        <w:fldChar w:fldCharType="begin"/>
      </w:r>
      <w:r>
        <w:rPr>
          <w:szCs w:val="24"/>
        </w:rPr>
        <w:instrText xml:space="preserve"> ADDIN EN.CITE &lt;EndNote&gt;&lt;Cite&gt;&lt;Author&gt;Mann&lt;/Author&gt;&lt;Year&gt;1947&lt;/Year&gt;&lt;RecNum&gt;329&lt;/RecNum&gt;&lt;DisplayText&gt;(Mann and Whitney 1947)&lt;/DisplayText&gt;&lt;record&gt;&lt;rec-number&gt;329&lt;/rec-number&gt;&lt;foreign-keys&gt;&lt;key app="EN" db-id="zvzepeve9vwad9e0r2nxazrm0x0w25x9w9er" timestamp="1522917510"&gt;329&lt;/key&gt;&lt;/foreign-keys&gt;&lt;ref-type name="Journal Article"&gt;17&lt;/ref-type&gt;&lt;contributors&gt;&lt;authors&gt;&lt;author&gt;Mann, H. B.&lt;/author&gt;&lt;author&gt;Whitney, D. R.&lt;/author&gt;&lt;/authors&gt;&lt;/contributors&gt;&lt;titles&gt;&lt;title&gt;On a Test of Whether one of Two Random Variables is Stochastically Larger than the Other&lt;/title&gt;&lt;secondary-title&gt;The Annals of Mathematical Statistics&lt;/secondary-title&gt;&lt;/titles&gt;&lt;periodical&gt;&lt;full-title&gt;The Annals of Mathematical Statistics&lt;/full-title&gt;&lt;/periodical&gt;&lt;pages&gt;50-60&lt;/pages&gt;&lt;volume&gt;18&lt;/volume&gt;&lt;dates&gt;&lt;year&gt;1947&lt;/year&gt;&lt;pub-dates&gt;&lt;date&gt;1947&lt;/date&gt;&lt;/pub-dates&gt;&lt;/dates&gt;&lt;isbn&gt;0003-4851&lt;/isbn&gt;&lt;urls&gt;&lt;/urls&gt;&lt;remote-database-name&gt;JSTOR&lt;/remote-database-name&gt;&lt;access-date&gt;2018-03-27 08:46:31&lt;/access-date&gt;&lt;/record&gt;&lt;/Cite&gt;&lt;/EndNote&gt;</w:instrText>
      </w:r>
      <w:r>
        <w:rPr>
          <w:szCs w:val="24"/>
        </w:rPr>
        <w:fldChar w:fldCharType="separate"/>
      </w:r>
      <w:r>
        <w:rPr>
          <w:noProof/>
          <w:szCs w:val="24"/>
        </w:rPr>
        <w:t>(Mann and Whitney 1947)</w:t>
      </w:r>
      <w:r>
        <w:rPr>
          <w:szCs w:val="24"/>
        </w:rPr>
        <w:fldChar w:fldCharType="end"/>
      </w:r>
      <w:r>
        <w:rPr>
          <w:szCs w:val="24"/>
        </w:rPr>
        <w:t xml:space="preserve">; </w:t>
      </w:r>
      <w:r>
        <w:t xml:space="preserve">p&lt;0.05). The sole exception is </w:t>
      </w:r>
      <w:r w:rsidRPr="00513705">
        <w:rPr>
          <w:i/>
        </w:rPr>
        <w:t>E. hellem</w:t>
      </w:r>
      <w:r>
        <w:t xml:space="preserve">, where the length difference is not significant. However, this species harbors only XYZ orphans, suggesting that the small sample size might interfere with the power of the test (CITE </w:t>
      </w:r>
      <w:r>
        <w:rPr>
          <w:szCs w:val="24"/>
        </w:rPr>
        <w:t>(Noether 1987)</w:t>
      </w:r>
      <w:r w:rsidRPr="00076E91">
        <w:rPr>
          <w:szCs w:val="24"/>
        </w:rPr>
        <w:t>.</w:t>
      </w:r>
      <w:r>
        <w:t>).</w:t>
      </w:r>
    </w:p>
    <w:p w14:paraId="3881372B" w14:textId="77777777" w:rsidR="00AB2C8D" w:rsidRPr="00076E91" w:rsidRDefault="00AB2C8D" w:rsidP="00AB2C8D">
      <w:pPr>
        <w:keepNext/>
        <w:spacing w:after="0" w:line="360" w:lineRule="auto"/>
        <w:jc w:val="both"/>
        <w:rPr>
          <w:szCs w:val="24"/>
        </w:rPr>
      </w:pPr>
      <w:r w:rsidRPr="00076E91">
        <w:rPr>
          <w:noProof/>
          <w:szCs w:val="24"/>
        </w:rPr>
        <w:lastRenderedPageBreak/>
        <w:drawing>
          <wp:inline distT="0" distB="0" distL="0" distR="0" wp14:anchorId="45FC6694" wp14:editId="63E5C9C0">
            <wp:extent cx="5400040" cy="3375025"/>
            <wp:effectExtent l="0" t="0" r="10160" b="3175"/>
            <wp:docPr id="2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5400040" cy="3375025"/>
                    </a:xfrm>
                    <a:prstGeom prst="rect">
                      <a:avLst/>
                    </a:prstGeom>
                    <a:noFill/>
                    <a:ln>
                      <a:noFill/>
                    </a:ln>
                  </pic:spPr>
                </pic:pic>
              </a:graphicData>
            </a:graphic>
          </wp:inline>
        </w:drawing>
      </w:r>
    </w:p>
    <w:p w14:paraId="502E32C1" w14:textId="3AEAA17F" w:rsidR="00AB2C8D" w:rsidRPr="00076E91" w:rsidRDefault="00AB2C8D" w:rsidP="00AB2C8D">
      <w:pPr>
        <w:pStyle w:val="Caption"/>
        <w:spacing w:after="0" w:line="360" w:lineRule="auto"/>
        <w:jc w:val="both"/>
      </w:pPr>
      <w:bookmarkStart w:id="75" w:name="_Toc384637960"/>
      <w:bookmarkStart w:id="76" w:name="_Toc386295444"/>
      <w:commentRangeStart w:id="77"/>
      <w:r w:rsidRPr="00076E91">
        <w:t xml:space="preserve">Figure </w:t>
      </w:r>
      <w:r>
        <w:fldChar w:fldCharType="begin"/>
      </w:r>
      <w:r>
        <w:instrText xml:space="preserve"> STYLEREF 1 \s </w:instrText>
      </w:r>
      <w:r>
        <w:fldChar w:fldCharType="separate"/>
      </w:r>
      <w:r w:rsidR="00CF13C3">
        <w:rPr>
          <w:noProof/>
        </w:rPr>
        <w:t>2</w:t>
      </w:r>
      <w:r>
        <w:fldChar w:fldCharType="end"/>
      </w:r>
      <w:r>
        <w:noBreakHyphen/>
      </w:r>
      <w:r>
        <w:fldChar w:fldCharType="begin"/>
      </w:r>
      <w:r>
        <w:instrText xml:space="preserve"> SEQ Figure \* ARABIC \s 1 </w:instrText>
      </w:r>
      <w:r>
        <w:fldChar w:fldCharType="separate"/>
      </w:r>
      <w:r w:rsidR="00CF13C3">
        <w:rPr>
          <w:noProof/>
        </w:rPr>
        <w:t>5</w:t>
      </w:r>
      <w:r>
        <w:fldChar w:fldCharType="end"/>
      </w:r>
      <w:r w:rsidRPr="00076E91">
        <w:t xml:space="preserve">: </w:t>
      </w:r>
      <w:commentRangeEnd w:id="77"/>
      <w:r>
        <w:rPr>
          <w:rStyle w:val="CommentReference"/>
          <w:b w:val="0"/>
          <w:bCs w:val="0"/>
          <w:color w:val="auto"/>
        </w:rPr>
        <w:commentReference w:id="77"/>
      </w:r>
      <w:r w:rsidRPr="00076E91">
        <w:t>Length distribution of</w:t>
      </w:r>
      <w:r w:rsidR="00425604">
        <w:t xml:space="preserve"> </w:t>
      </w:r>
      <w:r w:rsidR="00425604" w:rsidRPr="00076E91">
        <w:t>orphan proteins (green)</w:t>
      </w:r>
      <w:r w:rsidR="00425604">
        <w:t xml:space="preserve"> and</w:t>
      </w:r>
      <w:r w:rsidRPr="00076E91">
        <w:t xml:space="preserve"> orthologous proteins (orange) in </w:t>
      </w:r>
      <w:r w:rsidR="00E1443D">
        <w:t>the</w:t>
      </w:r>
      <w:r w:rsidRPr="00076E91">
        <w:t xml:space="preserve"> microsporidia taxa.</w:t>
      </w:r>
      <w:bookmarkEnd w:id="75"/>
      <w:bookmarkEnd w:id="76"/>
    </w:p>
    <w:p w14:paraId="175DF08E" w14:textId="77777777" w:rsidR="00AB2C8D" w:rsidRPr="00076E91" w:rsidRDefault="00AB2C8D" w:rsidP="00AB2C8D">
      <w:pPr>
        <w:spacing w:after="0" w:line="360" w:lineRule="auto"/>
        <w:jc w:val="both"/>
        <w:rPr>
          <w:szCs w:val="24"/>
        </w:rPr>
      </w:pPr>
    </w:p>
    <w:p w14:paraId="09E23448" w14:textId="77777777" w:rsidR="00AB2C8D" w:rsidRDefault="00AB2C8D" w:rsidP="00AB2C8D">
      <w:pPr>
        <w:spacing w:after="0" w:line="360" w:lineRule="auto"/>
        <w:jc w:val="both"/>
        <w:rPr>
          <w:szCs w:val="24"/>
        </w:rPr>
      </w:pPr>
      <w:r w:rsidRPr="00AB2C8D">
        <w:rPr>
          <w:szCs w:val="24"/>
          <w:highlight w:val="yellow"/>
        </w:rPr>
        <w:fldChar w:fldCharType="begin"/>
      </w:r>
      <w:r w:rsidRPr="00AB2C8D">
        <w:rPr>
          <w:szCs w:val="24"/>
          <w:highlight w:val="yellow"/>
        </w:rPr>
        <w:instrText xml:space="preserve"> REF _Ref381357979 \h </w:instrText>
      </w:r>
      <w:r w:rsidRPr="00AB2C8D">
        <w:rPr>
          <w:szCs w:val="24"/>
          <w:highlight w:val="yellow"/>
        </w:rPr>
        <w:fldChar w:fldCharType="separate"/>
      </w:r>
      <w:r w:rsidR="00CF13C3">
        <w:rPr>
          <w:b/>
          <w:szCs w:val="24"/>
          <w:highlight w:val="yellow"/>
        </w:rPr>
        <w:t>Error! Reference source not found.</w:t>
      </w:r>
      <w:r w:rsidRPr="00AB2C8D">
        <w:rPr>
          <w:szCs w:val="24"/>
          <w:highlight w:val="yellow"/>
        </w:rPr>
        <w:fldChar w:fldCharType="end"/>
      </w:r>
      <w:r w:rsidRPr="00AB2C8D">
        <w:rPr>
          <w:szCs w:val="24"/>
          <w:highlight w:val="yellow"/>
        </w:rPr>
        <w:t xml:space="preserve"> </w:t>
      </w:r>
      <w:proofErr w:type="gramStart"/>
      <w:r w:rsidRPr="00AB2C8D">
        <w:rPr>
          <w:szCs w:val="24"/>
          <w:highlight w:val="yellow"/>
        </w:rPr>
        <w:t>above</w:t>
      </w:r>
      <w:proofErr w:type="gramEnd"/>
      <w:r w:rsidRPr="00AB2C8D">
        <w:rPr>
          <w:szCs w:val="24"/>
          <w:highlight w:val="yellow"/>
        </w:rPr>
        <w:t xml:space="preserve"> and </w:t>
      </w:r>
      <w:r w:rsidRPr="00AB2C8D">
        <w:rPr>
          <w:szCs w:val="24"/>
          <w:highlight w:val="yellow"/>
        </w:rPr>
        <w:fldChar w:fldCharType="begin"/>
      </w:r>
      <w:r w:rsidRPr="00AB2C8D">
        <w:rPr>
          <w:szCs w:val="24"/>
          <w:highlight w:val="yellow"/>
        </w:rPr>
        <w:instrText xml:space="preserve"> REF _Ref384421859 \h </w:instrText>
      </w:r>
      <w:r w:rsidRPr="00AB2C8D">
        <w:rPr>
          <w:szCs w:val="24"/>
          <w:highlight w:val="yellow"/>
        </w:rPr>
      </w:r>
      <w:r w:rsidRPr="00AB2C8D">
        <w:rPr>
          <w:szCs w:val="24"/>
          <w:highlight w:val="yellow"/>
        </w:rPr>
        <w:fldChar w:fldCharType="separate"/>
      </w:r>
      <w:r w:rsidR="00CF13C3" w:rsidRPr="00076E91">
        <w:t xml:space="preserve">Table </w:t>
      </w:r>
      <w:r w:rsidR="00CF13C3">
        <w:rPr>
          <w:noProof/>
        </w:rPr>
        <w:t>A</w:t>
      </w:r>
      <w:r w:rsidR="00CF13C3">
        <w:noBreakHyphen/>
      </w:r>
      <w:r w:rsidR="00CF13C3">
        <w:rPr>
          <w:noProof/>
        </w:rPr>
        <w:t>3</w:t>
      </w:r>
      <w:r w:rsidRPr="00AB2C8D">
        <w:rPr>
          <w:szCs w:val="24"/>
          <w:highlight w:val="yellow"/>
        </w:rPr>
        <w:fldChar w:fldCharType="end"/>
      </w:r>
      <w:r w:rsidRPr="00AB2C8D">
        <w:rPr>
          <w:szCs w:val="24"/>
          <w:highlight w:val="yellow"/>
        </w:rPr>
        <w:t xml:space="preserve"> in Appendix show the length distribution of orthologous and orphan proteins </w:t>
      </w:r>
      <w:ins w:id="78" w:author="Ingo Ebersberger" w:date="2018-04-19T21:07:00Z">
        <w:r w:rsidRPr="00AB2C8D">
          <w:rPr>
            <w:szCs w:val="24"/>
            <w:highlight w:val="yellow"/>
          </w:rPr>
          <w:t xml:space="preserve">across all </w:t>
        </w:r>
      </w:ins>
      <w:r w:rsidRPr="00AB2C8D">
        <w:rPr>
          <w:szCs w:val="24"/>
          <w:highlight w:val="yellow"/>
        </w:rPr>
        <w:t xml:space="preserve">11 microsporidia taxa. We use the nonparametric U-test Wilcoxon-Mann-Whitney </w:t>
      </w:r>
      <w:r w:rsidRPr="00AB2C8D">
        <w:rPr>
          <w:szCs w:val="24"/>
          <w:highlight w:val="yellow"/>
        </w:rPr>
        <w:fldChar w:fldCharType="begin"/>
      </w:r>
      <w:r w:rsidRPr="00AB2C8D">
        <w:rPr>
          <w:szCs w:val="24"/>
          <w:highlight w:val="yellow"/>
        </w:rPr>
        <w:instrText xml:space="preserve"> ADDIN EN.CITE &lt;EndNote&gt;&lt;Cite&gt;&lt;Author&gt;Mann&lt;/Author&gt;&lt;Year&gt;1947&lt;/Year&gt;&lt;RecNum&gt;329&lt;/RecNum&gt;&lt;DisplayText&gt;(Mann and Whitney 1947)&lt;/DisplayText&gt;&lt;record&gt;&lt;rec-number&gt;329&lt;/rec-number&gt;&lt;foreign-keys&gt;&lt;key app="EN" db-id="zvzepeve9vwad9e0r2nxazrm0x0w25x9w9er" timestamp="1522917510"&gt;329&lt;/key&gt;&lt;/foreign-keys&gt;&lt;ref-type name="Journal Article"&gt;17&lt;/ref-type&gt;&lt;contributors&gt;&lt;authors&gt;&lt;author&gt;Mann, H. B.&lt;/author&gt;&lt;author&gt;Whitney, D. R.&lt;/author&gt;&lt;/authors&gt;&lt;/contributors&gt;&lt;titles&gt;&lt;title&gt;On a Test of Whether one of Two Random Variables is Stochastically Larger than the Other&lt;/title&gt;&lt;secondary-title&gt;The Annals of Mathematical Statistics&lt;/secondary-title&gt;&lt;/titles&gt;&lt;periodical&gt;&lt;full-title&gt;The Annals of Mathematical Statistics&lt;/full-title&gt;&lt;/periodical&gt;&lt;pages&gt;50-60&lt;/pages&gt;&lt;volume&gt;18&lt;/volume&gt;&lt;dates&gt;&lt;year&gt;1947&lt;/year&gt;&lt;pub-dates&gt;&lt;date&gt;1947&lt;/date&gt;&lt;/pub-dates&gt;&lt;/dates&gt;&lt;isbn&gt;0003-4851&lt;/isbn&gt;&lt;urls&gt;&lt;/urls&gt;&lt;remote-database-name&gt;JSTOR&lt;/remote-database-name&gt;&lt;access-date&gt;2018-03-27 08:46:31&lt;/access-date&gt;&lt;/record&gt;&lt;/Cite&gt;&lt;/EndNote&gt;</w:instrText>
      </w:r>
      <w:r w:rsidRPr="00AB2C8D">
        <w:rPr>
          <w:szCs w:val="24"/>
          <w:highlight w:val="yellow"/>
        </w:rPr>
        <w:fldChar w:fldCharType="separate"/>
      </w:r>
      <w:r w:rsidRPr="00AB2C8D">
        <w:rPr>
          <w:noProof/>
          <w:szCs w:val="24"/>
          <w:highlight w:val="yellow"/>
        </w:rPr>
        <w:t>(Mann and Whitney 1947)</w:t>
      </w:r>
      <w:r w:rsidRPr="00AB2C8D">
        <w:rPr>
          <w:szCs w:val="24"/>
          <w:highlight w:val="yellow"/>
        </w:rPr>
        <w:fldChar w:fldCharType="end"/>
      </w:r>
      <w:r w:rsidRPr="00AB2C8D">
        <w:rPr>
          <w:szCs w:val="24"/>
          <w:highlight w:val="yellow"/>
        </w:rPr>
        <w:t xml:space="preserve"> to compare the two length categories. </w:t>
      </w:r>
      <w:ins w:id="79" w:author="Ingo Ebersberger" w:date="2018-04-19T21:10:00Z">
        <w:r w:rsidRPr="00AB2C8D">
          <w:rPr>
            <w:szCs w:val="24"/>
            <w:highlight w:val="yellow"/>
          </w:rPr>
          <w:t>This revealed that</w:t>
        </w:r>
      </w:ins>
      <w:ins w:id="80" w:author="Ingo Ebersberger" w:date="2018-04-19T21:09:00Z">
        <w:r w:rsidRPr="00AB2C8D">
          <w:rPr>
            <w:szCs w:val="24"/>
            <w:highlight w:val="yellow"/>
          </w:rPr>
          <w:t xml:space="preserve"> for all but one species, E. hellem,</w:t>
        </w:r>
      </w:ins>
      <w:r w:rsidRPr="00AB2C8D">
        <w:rPr>
          <w:szCs w:val="24"/>
          <w:highlight w:val="yellow"/>
        </w:rPr>
        <w:t xml:space="preserve"> </w:t>
      </w:r>
      <w:ins w:id="81" w:author="Ingo Ebersberger" w:date="2018-04-19T21:09:00Z">
        <w:r w:rsidRPr="00AB2C8D">
          <w:rPr>
            <w:szCs w:val="24"/>
            <w:highlight w:val="yellow"/>
          </w:rPr>
          <w:t>the</w:t>
        </w:r>
      </w:ins>
      <w:r w:rsidRPr="00AB2C8D">
        <w:rPr>
          <w:szCs w:val="24"/>
          <w:highlight w:val="yellow"/>
        </w:rPr>
        <w:t xml:space="preserve"> orphan proteins are significantly </w:t>
      </w:r>
      <w:ins w:id="82" w:author="Ingo Ebersberger" w:date="2018-04-19T21:09:00Z">
        <w:r w:rsidRPr="00AB2C8D">
          <w:rPr>
            <w:szCs w:val="24"/>
            <w:highlight w:val="yellow"/>
          </w:rPr>
          <w:t xml:space="preserve">shorter </w:t>
        </w:r>
      </w:ins>
      <w:r w:rsidRPr="00AB2C8D">
        <w:rPr>
          <w:szCs w:val="24"/>
          <w:highlight w:val="yellow"/>
        </w:rPr>
        <w:t xml:space="preserve">than </w:t>
      </w:r>
      <w:del w:id="83" w:author="Ingo Ebersberger" w:date="2018-04-19T21:09:00Z">
        <w:r w:rsidRPr="00AB2C8D" w:rsidDel="00E868A2">
          <w:rPr>
            <w:szCs w:val="24"/>
            <w:highlight w:val="yellow"/>
          </w:rPr>
          <w:delText>the one of</w:delText>
        </w:r>
      </w:del>
      <w:ins w:id="84" w:author="Ingo Ebersberger" w:date="2018-04-19T21:09:00Z">
        <w:r w:rsidRPr="00AB2C8D">
          <w:rPr>
            <w:szCs w:val="24"/>
            <w:highlight w:val="yellow"/>
          </w:rPr>
          <w:t>genes with</w:t>
        </w:r>
      </w:ins>
      <w:r w:rsidRPr="00AB2C8D">
        <w:rPr>
          <w:szCs w:val="24"/>
          <w:highlight w:val="yellow"/>
        </w:rPr>
        <w:t xml:space="preserve"> </w:t>
      </w:r>
      <w:del w:id="85" w:author="Ingo Ebersberger" w:date="2018-04-19T21:09:00Z">
        <w:r w:rsidRPr="00AB2C8D" w:rsidDel="00E868A2">
          <w:rPr>
            <w:szCs w:val="24"/>
            <w:highlight w:val="yellow"/>
          </w:rPr>
          <w:delText xml:space="preserve">orthologous </w:delText>
        </w:r>
      </w:del>
      <w:ins w:id="86" w:author="Ingo Ebersberger" w:date="2018-04-19T21:09:00Z">
        <w:r w:rsidRPr="00AB2C8D">
          <w:rPr>
            <w:szCs w:val="24"/>
            <w:highlight w:val="yellow"/>
          </w:rPr>
          <w:t>orthologs in at least one other species</w:t>
        </w:r>
      </w:ins>
      <w:del w:id="87" w:author="Ingo Ebersberger" w:date="2018-04-19T21:10:00Z">
        <w:r w:rsidRPr="00AB2C8D" w:rsidDel="00E868A2">
          <w:rPr>
            <w:szCs w:val="24"/>
            <w:highlight w:val="yellow"/>
          </w:rPr>
          <w:delText>proteins</w:delText>
        </w:r>
      </w:del>
      <w:r w:rsidRPr="00AB2C8D">
        <w:rPr>
          <w:szCs w:val="24"/>
          <w:highlight w:val="yellow"/>
        </w:rPr>
        <w:t xml:space="preserve"> </w:t>
      </w:r>
      <w:del w:id="88" w:author="Ingo Ebersberger" w:date="2018-04-19T21:07:00Z">
        <w:r w:rsidRPr="00AB2C8D" w:rsidDel="00ED32A7">
          <w:rPr>
            <w:szCs w:val="24"/>
            <w:highlight w:val="yellow"/>
          </w:rPr>
          <w:delText xml:space="preserve">with </w:delText>
        </w:r>
      </w:del>
      <w:ins w:id="89" w:author="Ingo Ebersberger" w:date="2018-04-19T21:07:00Z">
        <w:r w:rsidRPr="00AB2C8D">
          <w:rPr>
            <w:szCs w:val="24"/>
            <w:highlight w:val="yellow"/>
          </w:rPr>
          <w:t>(p &lt;</w:t>
        </w:r>
      </w:ins>
      <w:del w:id="90" w:author="Ingo Ebersberger" w:date="2018-04-19T21:07:00Z">
        <w:r w:rsidRPr="00AB2C8D" w:rsidDel="00ED32A7">
          <w:rPr>
            <w:szCs w:val="24"/>
            <w:highlight w:val="yellow"/>
          </w:rPr>
          <w:delText>the significant level of</w:delText>
        </w:r>
      </w:del>
      <w:r w:rsidRPr="00AB2C8D">
        <w:rPr>
          <w:szCs w:val="24"/>
          <w:highlight w:val="yellow"/>
        </w:rPr>
        <w:t xml:space="preserve"> </w:t>
      </w:r>
      <w:ins w:id="91" w:author="Ingo Ebersberger" w:date="2018-04-19T21:07:00Z">
        <w:r w:rsidRPr="00AB2C8D">
          <w:rPr>
            <w:szCs w:val="24"/>
            <w:highlight w:val="yellow"/>
          </w:rPr>
          <w:t>0.0</w:t>
        </w:r>
      </w:ins>
      <w:r w:rsidRPr="00AB2C8D">
        <w:rPr>
          <w:szCs w:val="24"/>
          <w:highlight w:val="yellow"/>
        </w:rPr>
        <w:t>5</w:t>
      </w:r>
      <w:ins w:id="92" w:author="Ingo Ebersberger" w:date="2018-04-19T21:07:00Z">
        <w:r w:rsidRPr="00AB2C8D">
          <w:rPr>
            <w:szCs w:val="24"/>
            <w:highlight w:val="yellow"/>
          </w:rPr>
          <w:t>)</w:t>
        </w:r>
      </w:ins>
      <w:del w:id="93" w:author="Ingo Ebersberger" w:date="2018-04-19T21:07:00Z">
        <w:r w:rsidRPr="00AB2C8D" w:rsidDel="00ED32A7">
          <w:rPr>
            <w:szCs w:val="24"/>
            <w:highlight w:val="yellow"/>
          </w:rPr>
          <w:delText>%</w:delText>
        </w:r>
      </w:del>
      <w:r w:rsidRPr="00AB2C8D">
        <w:rPr>
          <w:szCs w:val="24"/>
          <w:highlight w:val="yellow"/>
        </w:rPr>
        <w:t xml:space="preserve">. </w:t>
      </w:r>
      <w:ins w:id="94" w:author="Ingo Ebersberger" w:date="2018-04-19T21:10:00Z">
        <w:r w:rsidRPr="00AB2C8D">
          <w:rPr>
            <w:szCs w:val="24"/>
            <w:highlight w:val="yellow"/>
          </w:rPr>
          <w:t xml:space="preserve">Note, that </w:t>
        </w:r>
      </w:ins>
      <w:ins w:id="95" w:author="Ingo Ebersberger" w:date="2018-04-19T21:11:00Z">
        <w:r w:rsidRPr="00AB2C8D">
          <w:rPr>
            <w:szCs w:val="24"/>
            <w:highlight w:val="yellow"/>
          </w:rPr>
          <w:t>o</w:t>
        </w:r>
      </w:ins>
      <w:del w:id="96" w:author="Ingo Ebersberger" w:date="2018-04-19T21:11:00Z">
        <w:r w:rsidRPr="00AB2C8D" w:rsidDel="0049181C">
          <w:rPr>
            <w:szCs w:val="24"/>
            <w:highlight w:val="yellow"/>
          </w:rPr>
          <w:delText>O</w:delText>
        </w:r>
      </w:del>
      <w:r w:rsidRPr="00AB2C8D">
        <w:rPr>
          <w:szCs w:val="24"/>
          <w:highlight w:val="yellow"/>
        </w:rPr>
        <w:t xml:space="preserve">nly in the case of </w:t>
      </w:r>
      <w:r w:rsidRPr="00AB2C8D">
        <w:rPr>
          <w:i/>
          <w:szCs w:val="24"/>
          <w:highlight w:val="yellow"/>
        </w:rPr>
        <w:t>E.hellem</w:t>
      </w:r>
      <w:r w:rsidRPr="00AB2C8D">
        <w:rPr>
          <w:szCs w:val="24"/>
          <w:highlight w:val="yellow"/>
        </w:rPr>
        <w:t xml:space="preserve">, the </w:t>
      </w:r>
      <w:del w:id="97" w:author="Ingo Ebersberger" w:date="2018-04-19T21:11:00Z">
        <w:r w:rsidRPr="00AB2C8D" w:rsidDel="0049181C">
          <w:rPr>
            <w:szCs w:val="24"/>
            <w:highlight w:val="yellow"/>
          </w:rPr>
          <w:delText>p-value was 0.20 &gt; 0.05</w:delText>
        </w:r>
      </w:del>
      <w:ins w:id="98" w:author="Ingo Ebersberger" w:date="2018-04-19T21:11:00Z">
        <w:r w:rsidRPr="00AB2C8D">
          <w:rPr>
            <w:szCs w:val="24"/>
            <w:highlight w:val="yellow"/>
          </w:rPr>
          <w:t xml:space="preserve">length differences where not significantly different, yet this species harbors only XYZ orphans suggesting that the small sample size </w:t>
        </w:r>
      </w:ins>
      <w:ins w:id="99" w:author="Ingo Ebersberger" w:date="2018-04-19T21:15:00Z">
        <w:r w:rsidRPr="00AB2C8D">
          <w:rPr>
            <w:szCs w:val="24"/>
            <w:highlight w:val="yellow"/>
          </w:rPr>
          <w:t>affects the power of the</w:t>
        </w:r>
      </w:ins>
      <w:ins w:id="100" w:author="Ingo Ebersberger" w:date="2018-04-19T21:11:00Z">
        <w:r w:rsidRPr="00AB2C8D">
          <w:rPr>
            <w:szCs w:val="24"/>
            <w:highlight w:val="yellow"/>
          </w:rPr>
          <w:t xml:space="preserve"> te</w:t>
        </w:r>
      </w:ins>
      <w:ins w:id="101" w:author="Ingo Ebersberger" w:date="2018-04-19T21:13:00Z">
        <w:r w:rsidRPr="00AB2C8D">
          <w:rPr>
            <w:szCs w:val="24"/>
            <w:highlight w:val="yellow"/>
          </w:rPr>
          <w:t>st</w:t>
        </w:r>
      </w:ins>
      <w:ins w:id="102" w:author="Ingo Ebersberger" w:date="2018-04-19T21:15:00Z">
        <w:r w:rsidRPr="00AB2C8D">
          <w:rPr>
            <w:szCs w:val="24"/>
            <w:highlight w:val="yellow"/>
          </w:rPr>
          <w:t xml:space="preserve"> (Noether 1987)</w:t>
        </w:r>
      </w:ins>
      <w:r w:rsidRPr="00AB2C8D">
        <w:rPr>
          <w:szCs w:val="24"/>
          <w:highlight w:val="yellow"/>
        </w:rPr>
        <w:t xml:space="preserve">. </w:t>
      </w:r>
      <w:commentRangeStart w:id="103"/>
      <w:r w:rsidRPr="00AB2C8D">
        <w:rPr>
          <w:szCs w:val="24"/>
          <w:highlight w:val="yellow"/>
        </w:rPr>
        <w:t xml:space="preserve">However, the comparison in cases </w:t>
      </w:r>
      <w:commentRangeEnd w:id="103"/>
      <w:r w:rsidRPr="00AB2C8D">
        <w:rPr>
          <w:rStyle w:val="CommentReference"/>
          <w:highlight w:val="yellow"/>
        </w:rPr>
        <w:commentReference w:id="103"/>
      </w:r>
      <w:r w:rsidRPr="00AB2C8D">
        <w:rPr>
          <w:szCs w:val="24"/>
          <w:highlight w:val="yellow"/>
        </w:rPr>
        <w:t xml:space="preserve">of </w:t>
      </w:r>
      <w:r w:rsidRPr="00AB2C8D">
        <w:rPr>
          <w:i/>
          <w:szCs w:val="24"/>
          <w:highlight w:val="yellow"/>
        </w:rPr>
        <w:t>Encephalitozoon</w:t>
      </w:r>
      <w:r w:rsidRPr="00AB2C8D">
        <w:rPr>
          <w:szCs w:val="24"/>
          <w:highlight w:val="yellow"/>
        </w:rPr>
        <w:t xml:space="preserve"> taxa should be ignored because of the small number of orphan proteins that leads to a huge difference in sample size between the two datasets, which could shrink the power of the U-test </w:t>
      </w:r>
      <w:r w:rsidRPr="00AB2C8D">
        <w:rPr>
          <w:szCs w:val="24"/>
          <w:highlight w:val="yellow"/>
        </w:rPr>
        <w:fldChar w:fldCharType="begin"/>
      </w:r>
      <w:r w:rsidRPr="00AB2C8D">
        <w:rPr>
          <w:szCs w:val="24"/>
          <w:highlight w:val="yellow"/>
        </w:rPr>
        <w:instrText xml:space="preserve"> ADDIN EN.CITE &lt;EndNote&gt;&lt;Cite&gt;&lt;Author&gt;Noether&lt;/Author&gt;&lt;Year&gt;1987&lt;/Year&gt;&lt;RecNum&gt;330&lt;/RecNum&gt;&lt;DisplayText&gt;(Noether 1987)&lt;/DisplayText&gt;&lt;record&gt;&lt;rec-number&gt;330&lt;/rec-number&gt;&lt;foreign-keys&gt;&lt;key app="EN" db-id="zvzepeve9vwad9e0r2nxazrm0x0w25x9w9er" timestamp="1522917510"&gt;330&lt;/key&gt;&lt;/foreign-keys&gt;&lt;ref-type name="Journal Article"&gt;17&lt;/ref-type&gt;&lt;contributors&gt;&lt;authors&gt;&lt;author&gt;Noether, Gottfried E.&lt;/author&gt;&lt;/authors&gt;&lt;/contributors&gt;&lt;titles&gt;&lt;title&gt;Sample Size Determination for Some Common Nonparametric Tests&lt;/title&gt;&lt;secondary-title&gt;Journal of the American Statistical Association&lt;/secondary-title&gt;&lt;/titles&gt;&lt;periodical&gt;&lt;full-title&gt;Journal of the American Statistical Association&lt;/full-title&gt;&lt;/periodical&gt;&lt;pages&gt;645-647&lt;/pages&gt;&lt;volume&gt;82&lt;/volume&gt;&lt;dates&gt;&lt;year&gt;1987&lt;/year&gt;&lt;pub-dates&gt;&lt;date&gt;1987&lt;/date&gt;&lt;/pub-dates&gt;&lt;/dates&gt;&lt;isbn&gt;0162-1459&lt;/isbn&gt;&lt;urls&gt;&lt;/urls&gt;&lt;electronic-resource-num&gt;10.2307/2289477&lt;/electronic-resource-num&gt;&lt;remote-database-name&gt;JSTOR&lt;/remote-database-name&gt;&lt;access-date&gt;2018-03-27 09:15:04&lt;/access-date&gt;&lt;/record&gt;&lt;/Cite&gt;&lt;/EndNote&gt;</w:instrText>
      </w:r>
      <w:r w:rsidRPr="00AB2C8D">
        <w:rPr>
          <w:szCs w:val="24"/>
          <w:highlight w:val="yellow"/>
        </w:rPr>
        <w:fldChar w:fldCharType="separate"/>
      </w:r>
      <w:r w:rsidRPr="00AB2C8D">
        <w:rPr>
          <w:noProof/>
          <w:szCs w:val="24"/>
          <w:highlight w:val="yellow"/>
        </w:rPr>
        <w:t>(Noether 1987)</w:t>
      </w:r>
      <w:r w:rsidRPr="00AB2C8D">
        <w:rPr>
          <w:szCs w:val="24"/>
          <w:highlight w:val="yellow"/>
        </w:rPr>
        <w:fldChar w:fldCharType="end"/>
      </w:r>
      <w:r w:rsidRPr="00AB2C8D">
        <w:rPr>
          <w:szCs w:val="24"/>
          <w:highlight w:val="yellow"/>
        </w:rPr>
        <w:t>.</w:t>
      </w:r>
    </w:p>
    <w:p w14:paraId="4087E5A1" w14:textId="77777777" w:rsidR="00AB2C8D" w:rsidRDefault="00AB2C8D" w:rsidP="00F53453">
      <w:pPr>
        <w:spacing w:after="0" w:line="360" w:lineRule="auto"/>
        <w:jc w:val="both"/>
      </w:pPr>
    </w:p>
    <w:p w14:paraId="36DCA335" w14:textId="77777777" w:rsidR="00F53453" w:rsidRDefault="00F53453" w:rsidP="00F53453">
      <w:pPr>
        <w:spacing w:after="0" w:line="360" w:lineRule="auto"/>
        <w:jc w:val="both"/>
      </w:pPr>
      <w:r>
        <w:lastRenderedPageBreak/>
        <w:t>In the next step, we determined – again for each species separately - the presence of Pfam domains in the two gene sets. To this end, we used hmmscan from the HMMER package (Finn et al…</w:t>
      </w:r>
      <w:proofErr w:type="gramStart"/>
      <w:r>
        <w:t>. )</w:t>
      </w:r>
      <w:proofErr w:type="gramEnd"/>
      <w:r>
        <w:t xml:space="preserve"> in combination with the profile hidden Markov models from the Pfam-A database (Finn et al. Pfam paper). This revealed that the majority of genes with orthologs in other species do harbor at least one Pfam domain, and only between 15 and 20% of these genes lack a Pfam domain. The situation is reversed for the orphans. Here, the majority of the proteins do not contain a Pfam domain, and only between XYYZ (microsporidium A) and ZZZ (microsporidium B) proteins possess such a domain. In most of the cases, the Pfam domains observed in the orphans are also represented in the fraction of proteins with orthologs (see </w:t>
      </w:r>
      <w:proofErr w:type="gramStart"/>
      <w:r>
        <w:t>figure …)</w:t>
      </w:r>
      <w:proofErr w:type="gramEnd"/>
      <w:r>
        <w:t xml:space="preserve">. In summary, the microsporidian orphan proteins differ in part substantially with respect to protein length and Pfam content from their counterparts that have orthologs in other species. </w:t>
      </w:r>
    </w:p>
    <w:p w14:paraId="45AECF83" w14:textId="77777777" w:rsidR="00AB2C8D" w:rsidRPr="00AB2C8D" w:rsidRDefault="00AB2C8D" w:rsidP="00AB2C8D">
      <w:pPr>
        <w:spacing w:after="0" w:line="360" w:lineRule="auto"/>
        <w:jc w:val="both"/>
        <w:rPr>
          <w:ins w:id="104" w:author="Ingo Ebersberger" w:date="2018-04-19T21:20:00Z"/>
          <w:szCs w:val="24"/>
          <w:highlight w:val="yellow"/>
        </w:rPr>
      </w:pPr>
      <w:ins w:id="105" w:author="Ingo Ebersberger" w:date="2018-04-19T21:20:00Z">
        <w:r w:rsidRPr="00AB2C8D">
          <w:rPr>
            <w:szCs w:val="24"/>
            <w:highlight w:val="yellow"/>
          </w:rPr>
          <w:t xml:space="preserve">As a next step we annotated Pfam domains in the microsporidian protein sets. Pfam domains represent, in general, evolutionarily conserved sub-sequences in a protein, of which a considerable fraction has been associated with a particular function. </w:t>
        </w:r>
      </w:ins>
      <w:ins w:id="106" w:author="Ingo Ebersberger" w:date="2018-04-19T21:23:00Z">
        <w:r w:rsidRPr="00AB2C8D">
          <w:rPr>
            <w:szCs w:val="24"/>
            <w:highlight w:val="yellow"/>
          </w:rPr>
          <w:t>An hmmscan (REF) analysis revealed that the majority of orphan proteins</w:t>
        </w:r>
      </w:ins>
      <w:ins w:id="107" w:author="Ingo Ebersberger" w:date="2018-04-19T21:24:00Z">
        <w:r w:rsidRPr="00AB2C8D">
          <w:rPr>
            <w:szCs w:val="24"/>
            <w:highlight w:val="yellow"/>
          </w:rPr>
          <w:t xml:space="preserve">, between 70 and 80% depending on the species, </w:t>
        </w:r>
      </w:ins>
      <w:ins w:id="108" w:author="Ingo Ebersberger" w:date="2018-04-19T21:23:00Z">
        <w:r w:rsidRPr="00AB2C8D">
          <w:rPr>
            <w:szCs w:val="24"/>
            <w:highlight w:val="yellow"/>
          </w:rPr>
          <w:t>are devoid of any Pfam-A domain (Fig.</w:t>
        </w:r>
      </w:ins>
      <w:ins w:id="109" w:author="Ingo Ebersberger" w:date="2018-04-19T21:24:00Z">
        <w:r w:rsidRPr="00AB2C8D">
          <w:rPr>
            <w:szCs w:val="24"/>
            <w:highlight w:val="yellow"/>
          </w:rPr>
          <w:t xml:space="preserve"> …).</w:t>
        </w:r>
      </w:ins>
    </w:p>
    <w:p w14:paraId="5E5BA6EF" w14:textId="77777777" w:rsidR="00AB2C8D" w:rsidRDefault="00AB2C8D" w:rsidP="00AB2C8D">
      <w:pPr>
        <w:spacing w:after="0" w:line="360" w:lineRule="auto"/>
        <w:jc w:val="both"/>
        <w:rPr>
          <w:szCs w:val="24"/>
        </w:rPr>
      </w:pPr>
      <w:r w:rsidRPr="00AB2C8D">
        <w:rPr>
          <w:szCs w:val="24"/>
          <w:highlight w:val="yellow"/>
        </w:rPr>
        <w:t xml:space="preserve"> To assess those assumptions, we </w:t>
      </w:r>
      <w:ins w:id="110" w:author="Ingo Ebersberger" w:date="2018-04-19T21:20:00Z">
        <w:r w:rsidRPr="00AB2C8D">
          <w:rPr>
            <w:szCs w:val="24"/>
            <w:highlight w:val="yellow"/>
          </w:rPr>
          <w:t xml:space="preserve">identified </w:t>
        </w:r>
      </w:ins>
      <w:r w:rsidRPr="00AB2C8D">
        <w:rPr>
          <w:szCs w:val="24"/>
          <w:highlight w:val="yellow"/>
        </w:rPr>
        <w:t xml:space="preserve">PFAM (Finn et al. 2014) annotation analysis for the orphan and orthologous proteins in each microsporidia species. The PFAM annotation was done using hmmscan </w:t>
      </w:r>
      <w:r w:rsidRPr="00AB2C8D">
        <w:rPr>
          <w:szCs w:val="24"/>
          <w:highlight w:val="yellow"/>
        </w:rPr>
        <w:fldChar w:fldCharType="begin"/>
      </w:r>
      <w:r w:rsidRPr="00AB2C8D">
        <w:rPr>
          <w:szCs w:val="24"/>
          <w:highlight w:val="yellow"/>
        </w:rPr>
        <w:instrText xml:space="preserve"> ADDIN EN.CITE &lt;EndNote&gt;&lt;Cite&gt;&lt;Author&gt;Eddy&lt;/Author&gt;&lt;Year&gt;1998&lt;/Year&gt;&lt;RecNum&gt;331&lt;/RecNum&gt;&lt;DisplayText&gt;(Eddy 1998)&lt;/DisplayText&gt;&lt;record&gt;&lt;rec-number&gt;331&lt;/rec-number&gt;&lt;foreign-keys&gt;&lt;key app="EN" db-id="zvzepeve9vwad9e0r2nxazrm0x0w25x9w9er" timestamp="1522917510"&gt;331&lt;/key&gt;&lt;/foreign-keys&gt;&lt;ref-type name="Journal Article"&gt;17&lt;/ref-type&gt;&lt;contributors&gt;&lt;authors&gt;&lt;author&gt;Eddy, S. R.&lt;/author&gt;&lt;/authors&gt;&lt;/contributors&gt;&lt;titles&gt;&lt;title&gt;Profile hidden Markov models&lt;/title&gt;&lt;secondary-title&gt;Bioinformatics (Oxford, England)&lt;/secondary-title&gt;&lt;/titles&gt;&lt;periodical&gt;&lt;full-title&gt;Bioinformatics (Oxford, England)&lt;/full-title&gt;&lt;/periodical&gt;&lt;pages&gt;755-763&lt;/pages&gt;&lt;volume&gt;14&lt;/volume&gt;&lt;keywords&gt;&lt;keyword&gt;Humans&lt;/keyword&gt;&lt;keyword&gt;Sequence Alignment&lt;/keyword&gt;&lt;keyword&gt;Software&lt;/keyword&gt;&lt;keyword&gt;Markov Chains&lt;/keyword&gt;&lt;keyword&gt;Peptide Library&lt;/keyword&gt;&lt;/keywords&gt;&lt;dates&gt;&lt;year&gt;1998&lt;/year&gt;&lt;pub-dates&gt;&lt;date&gt;1998&lt;/date&gt;&lt;/pub-dates&gt;&lt;/dates&gt;&lt;isbn&gt;1367-4803&lt;/isbn&gt;&lt;urls&gt;&lt;/urls&gt;&lt;remote-database-name&gt;PubMed&lt;/remote-database-name&gt;&lt;language&gt;eng&lt;/language&gt;&lt;/record&gt;&lt;/Cite&gt;&lt;/EndNote&gt;</w:instrText>
      </w:r>
      <w:r w:rsidRPr="00AB2C8D">
        <w:rPr>
          <w:szCs w:val="24"/>
          <w:highlight w:val="yellow"/>
        </w:rPr>
        <w:fldChar w:fldCharType="separate"/>
      </w:r>
      <w:r w:rsidRPr="00AB2C8D">
        <w:rPr>
          <w:noProof/>
          <w:szCs w:val="24"/>
          <w:highlight w:val="yellow"/>
        </w:rPr>
        <w:t>(Eddy 1998)</w:t>
      </w:r>
      <w:r w:rsidRPr="00AB2C8D">
        <w:rPr>
          <w:szCs w:val="24"/>
          <w:highlight w:val="yellow"/>
        </w:rPr>
        <w:fldChar w:fldCharType="end"/>
      </w:r>
      <w:r w:rsidRPr="00AB2C8D">
        <w:rPr>
          <w:szCs w:val="24"/>
          <w:highlight w:val="yellow"/>
        </w:rPr>
        <w:t xml:space="preserve"> to search for similar sequences from the pfam-A database.</w:t>
      </w:r>
      <w:r>
        <w:rPr>
          <w:szCs w:val="24"/>
        </w:rPr>
        <w:t xml:space="preserve">  </w:t>
      </w:r>
    </w:p>
    <w:p w14:paraId="7D201090" w14:textId="77777777" w:rsidR="00AB2C8D" w:rsidRDefault="00AB2C8D" w:rsidP="00AB2C8D">
      <w:pPr>
        <w:spacing w:after="0" w:line="360" w:lineRule="auto"/>
        <w:jc w:val="both"/>
        <w:rPr>
          <w:szCs w:val="24"/>
        </w:rPr>
      </w:pPr>
    </w:p>
    <w:p w14:paraId="52285A2D" w14:textId="77777777" w:rsidR="00AB2C8D" w:rsidRPr="00076E91" w:rsidRDefault="00AB2C8D" w:rsidP="00AB2C8D">
      <w:pPr>
        <w:keepNext/>
        <w:spacing w:after="0" w:line="360" w:lineRule="auto"/>
        <w:jc w:val="both"/>
        <w:rPr>
          <w:szCs w:val="24"/>
        </w:rPr>
      </w:pPr>
      <w:r w:rsidRPr="00076E91">
        <w:rPr>
          <w:noProof/>
          <w:szCs w:val="24"/>
        </w:rPr>
        <w:lastRenderedPageBreak/>
        <w:drawing>
          <wp:inline distT="0" distB="0" distL="0" distR="0" wp14:anchorId="2F6D8017" wp14:editId="16D7B1BF">
            <wp:extent cx="5400040" cy="2759871"/>
            <wp:effectExtent l="0" t="0" r="10160" b="8890"/>
            <wp:docPr id="2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00040" cy="2759871"/>
                    </a:xfrm>
                    <a:prstGeom prst="rect">
                      <a:avLst/>
                    </a:prstGeom>
                    <a:noFill/>
                    <a:ln>
                      <a:noFill/>
                    </a:ln>
                  </pic:spPr>
                </pic:pic>
              </a:graphicData>
            </a:graphic>
          </wp:inline>
        </w:drawing>
      </w:r>
    </w:p>
    <w:p w14:paraId="71183F8B" w14:textId="77777777" w:rsidR="00AB2C8D" w:rsidRPr="00076E91" w:rsidRDefault="00AB2C8D" w:rsidP="00AB2C8D">
      <w:pPr>
        <w:pStyle w:val="Caption"/>
        <w:spacing w:after="0" w:line="360" w:lineRule="auto"/>
        <w:jc w:val="both"/>
      </w:pPr>
      <w:bookmarkStart w:id="111" w:name="_Toc384637961"/>
      <w:bookmarkStart w:id="112" w:name="_Toc386295445"/>
      <w:r w:rsidRPr="00076E91">
        <w:t xml:space="preserve">Figure </w:t>
      </w:r>
      <w:r>
        <w:fldChar w:fldCharType="begin"/>
      </w:r>
      <w:r>
        <w:instrText xml:space="preserve"> STYLEREF 1 \s </w:instrText>
      </w:r>
      <w:r>
        <w:fldChar w:fldCharType="separate"/>
      </w:r>
      <w:r w:rsidR="00CF13C3">
        <w:rPr>
          <w:noProof/>
        </w:rPr>
        <w:t>2</w:t>
      </w:r>
      <w:r>
        <w:fldChar w:fldCharType="end"/>
      </w:r>
      <w:r>
        <w:noBreakHyphen/>
      </w:r>
      <w:r>
        <w:fldChar w:fldCharType="begin"/>
      </w:r>
      <w:r>
        <w:instrText xml:space="preserve"> SEQ Figure \* ARABIC \s 1 </w:instrText>
      </w:r>
      <w:r>
        <w:fldChar w:fldCharType="separate"/>
      </w:r>
      <w:r w:rsidR="00CF13C3">
        <w:rPr>
          <w:noProof/>
        </w:rPr>
        <w:t>6</w:t>
      </w:r>
      <w:r>
        <w:fldChar w:fldCharType="end"/>
      </w:r>
      <w:r w:rsidRPr="00076E91">
        <w:t>: Fractions of orthologous and orphan proteins that have and do not have PFAM annotations. The left columns show the number of orthologous proteins that have PFAM annotations (light green) and do not have PFAM annotations (pink). The right columns show the proportion of orphan proteins that have new PFAM annotations that are not found in orthologous proteins (dark green), do not have any PFAM annotation (orange) and orphans that have the same PFAM annotations as orthologous proteins (purple).</w:t>
      </w:r>
      <w:bookmarkEnd w:id="111"/>
      <w:bookmarkEnd w:id="112"/>
    </w:p>
    <w:p w14:paraId="4A4AB779" w14:textId="77777777" w:rsidR="00AB2C8D" w:rsidRPr="0063753E" w:rsidRDefault="00AB2C8D" w:rsidP="00AB2C8D">
      <w:pPr>
        <w:spacing w:after="0" w:line="360" w:lineRule="auto"/>
        <w:jc w:val="both"/>
      </w:pPr>
      <w:r w:rsidRPr="00AB2C8D">
        <w:rPr>
          <w:szCs w:val="24"/>
          <w:highlight w:val="yellow"/>
        </w:rPr>
        <w:t xml:space="preserve">A large fraction of orphan proteins (from 70% to 86%) do not have any PFAM domain as been shown in </w:t>
      </w:r>
      <w:r w:rsidRPr="00AB2C8D">
        <w:rPr>
          <w:szCs w:val="24"/>
          <w:highlight w:val="yellow"/>
        </w:rPr>
        <w:fldChar w:fldCharType="begin"/>
      </w:r>
      <w:r w:rsidRPr="00AB2C8D">
        <w:rPr>
          <w:szCs w:val="24"/>
          <w:highlight w:val="yellow"/>
        </w:rPr>
        <w:instrText xml:space="preserve"> REF _Ref381359837 \h </w:instrText>
      </w:r>
      <w:r w:rsidRPr="00AB2C8D">
        <w:rPr>
          <w:szCs w:val="24"/>
          <w:highlight w:val="yellow"/>
        </w:rPr>
        <w:fldChar w:fldCharType="separate"/>
      </w:r>
      <w:r w:rsidR="00CF13C3">
        <w:rPr>
          <w:b/>
          <w:szCs w:val="24"/>
          <w:highlight w:val="yellow"/>
        </w:rPr>
        <w:t>Error! Reference source not found.</w:t>
      </w:r>
      <w:r w:rsidRPr="00AB2C8D">
        <w:rPr>
          <w:szCs w:val="24"/>
          <w:highlight w:val="yellow"/>
        </w:rPr>
        <w:fldChar w:fldCharType="end"/>
      </w:r>
      <w:r w:rsidRPr="00AB2C8D">
        <w:rPr>
          <w:szCs w:val="24"/>
          <w:highlight w:val="yellow"/>
        </w:rPr>
        <w:t xml:space="preserve"> </w:t>
      </w:r>
      <w:proofErr w:type="gramStart"/>
      <w:r w:rsidRPr="00AB2C8D">
        <w:rPr>
          <w:szCs w:val="24"/>
          <w:highlight w:val="yellow"/>
        </w:rPr>
        <w:t>suggests</w:t>
      </w:r>
      <w:proofErr w:type="gramEnd"/>
      <w:r w:rsidRPr="00AB2C8D">
        <w:rPr>
          <w:szCs w:val="24"/>
          <w:highlight w:val="yellow"/>
        </w:rPr>
        <w:t xml:space="preserve"> that either most of those orphan proteins are newly invented during the expansion process of microsporidia genomes, or it is just an artifact of the wrong gene prediction. About 12% to 28% of orphan proteins have the same PFAM domains with those from orthologous proteins. According to our assumptions, they could be the fast-evolved proteins that we could not find their orthologs using OrthoMCL and HaMStR approaches.</w:t>
      </w:r>
    </w:p>
    <w:p w14:paraId="0ABB1204" w14:textId="77777777" w:rsidR="00AB2C8D" w:rsidRDefault="00AB2C8D" w:rsidP="00F53453">
      <w:pPr>
        <w:spacing w:after="0" w:line="360" w:lineRule="auto"/>
        <w:jc w:val="both"/>
      </w:pPr>
    </w:p>
    <w:p w14:paraId="22ABC712" w14:textId="603EC4E7" w:rsidR="00950DB8" w:rsidRPr="00AB2C8D" w:rsidRDefault="006C4D59" w:rsidP="002B180A">
      <w:pPr>
        <w:spacing w:after="0" w:line="360" w:lineRule="auto"/>
        <w:jc w:val="both"/>
        <w:rPr>
          <w:color w:val="FF0000"/>
        </w:rPr>
      </w:pPr>
      <w:r w:rsidRPr="00AB2C8D">
        <w:rPr>
          <w:color w:val="FF0000"/>
        </w:rPr>
        <w:t xml:space="preserve">I would now continue with the further description of the gene ages, the LCA reconstruction and core set identification, </w:t>
      </w:r>
      <w:proofErr w:type="gramStart"/>
      <w:r w:rsidRPr="00AB2C8D">
        <w:rPr>
          <w:color w:val="FF0000"/>
        </w:rPr>
        <w:t>Once</w:t>
      </w:r>
      <w:proofErr w:type="gramEnd"/>
      <w:r w:rsidRPr="00AB2C8D">
        <w:rPr>
          <w:color w:val="FF0000"/>
        </w:rPr>
        <w:t xml:space="preserve"> this has been exhaustively described, I would then add a discussion.</w:t>
      </w:r>
    </w:p>
    <w:p w14:paraId="3CA4F759" w14:textId="35627B2E" w:rsidR="00950DB8" w:rsidRDefault="00950DB8" w:rsidP="00DF2522">
      <w:pPr>
        <w:pStyle w:val="Heading3"/>
      </w:pPr>
      <w:bookmarkStart w:id="113" w:name="_Toc386295385"/>
      <w:r>
        <w:t>The microsporidian LCA protein set and the origin of microsporidia</w:t>
      </w:r>
      <w:bookmarkEnd w:id="113"/>
    </w:p>
    <w:p w14:paraId="448E5986" w14:textId="41C3C774" w:rsidR="00022C02" w:rsidRDefault="00022C02" w:rsidP="00022C02">
      <w:pPr>
        <w:spacing w:after="0" w:line="360" w:lineRule="auto"/>
        <w:jc w:val="both"/>
        <w:rPr>
          <w:szCs w:val="24"/>
        </w:rPr>
      </w:pPr>
      <w:r>
        <w:rPr>
          <w:szCs w:val="24"/>
        </w:rPr>
        <w:t>We extended the initial groups by searching for orthologs in non-microsporidia species using HaMStR.</w:t>
      </w:r>
      <w:r>
        <w:rPr>
          <w:szCs w:val="24"/>
          <w:lang w:val="de-DE"/>
        </w:rPr>
        <w:t xml:space="preserve"> </w:t>
      </w:r>
      <w:r w:rsidR="00CE331B">
        <w:rPr>
          <w:szCs w:val="24"/>
        </w:rPr>
        <w:t>Out of 2904</w:t>
      </w:r>
      <w:r w:rsidRPr="00076E91">
        <w:rPr>
          <w:szCs w:val="24"/>
        </w:rPr>
        <w:t xml:space="preserve"> extended groups, we </w:t>
      </w:r>
      <w:r>
        <w:rPr>
          <w:szCs w:val="24"/>
        </w:rPr>
        <w:t>identified</w:t>
      </w:r>
      <w:r w:rsidRPr="00076E91">
        <w:rPr>
          <w:szCs w:val="24"/>
        </w:rPr>
        <w:t xml:space="preserve"> 80 </w:t>
      </w:r>
      <w:r>
        <w:rPr>
          <w:szCs w:val="24"/>
        </w:rPr>
        <w:t>one-to-</w:t>
      </w:r>
      <w:r>
        <w:rPr>
          <w:szCs w:val="24"/>
        </w:rPr>
        <w:lastRenderedPageBreak/>
        <w:t xml:space="preserve">one orthologous </w:t>
      </w:r>
      <w:r w:rsidRPr="00076E91">
        <w:rPr>
          <w:szCs w:val="24"/>
        </w:rPr>
        <w:t>groups</w:t>
      </w:r>
      <w:r>
        <w:rPr>
          <w:szCs w:val="24"/>
        </w:rPr>
        <w:t xml:space="preserve"> between</w:t>
      </w:r>
      <w:r w:rsidRPr="00076E91">
        <w:rPr>
          <w:szCs w:val="24"/>
        </w:rPr>
        <w:t xml:space="preserve"> 11 microsporidia</w:t>
      </w:r>
      <w:r>
        <w:rPr>
          <w:szCs w:val="24"/>
        </w:rPr>
        <w:t xml:space="preserve"> (</w:t>
      </w:r>
      <w:r>
        <w:rPr>
          <w:szCs w:val="24"/>
        </w:rPr>
        <w:fldChar w:fldCharType="begin"/>
      </w:r>
      <w:r>
        <w:rPr>
          <w:szCs w:val="24"/>
        </w:rPr>
        <w:instrText xml:space="preserve"> REF _Ref381275723 \h </w:instrText>
      </w:r>
      <w:r>
        <w:rPr>
          <w:szCs w:val="24"/>
        </w:rPr>
      </w:r>
      <w:r>
        <w:rPr>
          <w:szCs w:val="24"/>
        </w:rPr>
        <w:fldChar w:fldCharType="separate"/>
      </w:r>
      <w:r w:rsidR="00CF13C3" w:rsidRPr="00076E91">
        <w:t xml:space="preserve">Table </w:t>
      </w:r>
      <w:r w:rsidR="00CF13C3">
        <w:rPr>
          <w:noProof/>
        </w:rPr>
        <w:t>2</w:t>
      </w:r>
      <w:r w:rsidR="00CF13C3">
        <w:noBreakHyphen/>
      </w:r>
      <w:r w:rsidR="00CF13C3">
        <w:rPr>
          <w:noProof/>
        </w:rPr>
        <w:t>1</w:t>
      </w:r>
      <w:r>
        <w:rPr>
          <w:szCs w:val="24"/>
        </w:rPr>
        <w:fldChar w:fldCharType="end"/>
      </w:r>
      <w:r>
        <w:rPr>
          <w:szCs w:val="24"/>
        </w:rPr>
        <w:t xml:space="preserve"> in </w:t>
      </w:r>
      <w:r>
        <w:rPr>
          <w:szCs w:val="24"/>
        </w:rPr>
        <w:fldChar w:fldCharType="begin"/>
      </w:r>
      <w:r>
        <w:rPr>
          <w:szCs w:val="24"/>
        </w:rPr>
        <w:instrText xml:space="preserve"> REF _Ref386149742 \r \h </w:instrText>
      </w:r>
      <w:r>
        <w:rPr>
          <w:szCs w:val="24"/>
        </w:rPr>
        <w:fldChar w:fldCharType="separate"/>
      </w:r>
      <w:r w:rsidR="00CF13C3">
        <w:rPr>
          <w:b/>
          <w:szCs w:val="24"/>
        </w:rPr>
        <w:t>Error! Reference source not found.</w:t>
      </w:r>
      <w:r>
        <w:rPr>
          <w:szCs w:val="24"/>
        </w:rPr>
        <w:fldChar w:fldCharType="end"/>
      </w:r>
      <w:r>
        <w:rPr>
          <w:szCs w:val="24"/>
        </w:rPr>
        <w:t>)</w:t>
      </w:r>
      <w:r w:rsidRPr="00076E91">
        <w:rPr>
          <w:szCs w:val="24"/>
        </w:rPr>
        <w:t xml:space="preserve"> </w:t>
      </w:r>
      <w:proofErr w:type="gramStart"/>
      <w:r w:rsidRPr="00076E91">
        <w:rPr>
          <w:szCs w:val="24"/>
        </w:rPr>
        <w:t>and</w:t>
      </w:r>
      <w:proofErr w:type="gramEnd"/>
      <w:r w:rsidRPr="00076E91">
        <w:rPr>
          <w:szCs w:val="24"/>
        </w:rPr>
        <w:t xml:space="preserve"> 24 non-microsporidia taxa</w:t>
      </w:r>
      <w:r>
        <w:rPr>
          <w:szCs w:val="24"/>
        </w:rPr>
        <w:t xml:space="preserve"> (</w:t>
      </w:r>
      <w:r>
        <w:rPr>
          <w:szCs w:val="24"/>
        </w:rPr>
        <w:fldChar w:fldCharType="begin"/>
      </w:r>
      <w:r>
        <w:rPr>
          <w:szCs w:val="24"/>
        </w:rPr>
        <w:instrText xml:space="preserve"> REF _Ref384422965 \h </w:instrText>
      </w:r>
      <w:r>
        <w:rPr>
          <w:szCs w:val="24"/>
        </w:rPr>
      </w:r>
      <w:r>
        <w:rPr>
          <w:szCs w:val="24"/>
        </w:rPr>
        <w:fldChar w:fldCharType="separate"/>
      </w:r>
      <w:r w:rsidR="00CF13C3">
        <w:t xml:space="preserve">Table </w:t>
      </w:r>
      <w:r w:rsidR="00CF13C3">
        <w:rPr>
          <w:noProof/>
        </w:rPr>
        <w:t>2</w:t>
      </w:r>
      <w:r w:rsidR="00CF13C3">
        <w:noBreakHyphen/>
      </w:r>
      <w:r w:rsidR="00CF13C3">
        <w:rPr>
          <w:noProof/>
        </w:rPr>
        <w:t>2</w:t>
      </w:r>
      <w:r>
        <w:rPr>
          <w:szCs w:val="24"/>
        </w:rPr>
        <w:fldChar w:fldCharType="end"/>
      </w:r>
      <w:r>
        <w:rPr>
          <w:szCs w:val="24"/>
        </w:rPr>
        <w:t xml:space="preserve"> in Appendix). Those 80 groups served as our core genes</w:t>
      </w:r>
      <w:r w:rsidRPr="00076E91">
        <w:rPr>
          <w:szCs w:val="24"/>
        </w:rPr>
        <w:t xml:space="preserve"> for the species tree reconstruction. </w:t>
      </w:r>
    </w:p>
    <w:p w14:paraId="240D4CE3" w14:textId="77777777" w:rsidR="00022C02" w:rsidRPr="00076E91" w:rsidRDefault="00022C02" w:rsidP="00022C02">
      <w:pPr>
        <w:spacing w:after="0" w:line="360" w:lineRule="auto"/>
        <w:jc w:val="both"/>
        <w:rPr>
          <w:szCs w:val="24"/>
        </w:rPr>
      </w:pPr>
      <w:r w:rsidRPr="00076E91">
        <w:rPr>
          <w:szCs w:val="24"/>
        </w:rPr>
        <w:t xml:space="preserve">The super-alignment </w:t>
      </w:r>
      <w:r>
        <w:rPr>
          <w:szCs w:val="24"/>
        </w:rPr>
        <w:t xml:space="preserve">concatenated from 80 single alignments of the core gene set has the length of 86.424 positions. Removing columns with more than 50% gaps shortened the super-alignment </w:t>
      </w:r>
      <w:r w:rsidRPr="00076E91">
        <w:rPr>
          <w:szCs w:val="24"/>
        </w:rPr>
        <w:t>36.616</w:t>
      </w:r>
      <w:r>
        <w:rPr>
          <w:szCs w:val="24"/>
        </w:rPr>
        <w:t xml:space="preserve"> positions</w:t>
      </w:r>
      <w:r w:rsidRPr="00076E91">
        <w:rPr>
          <w:szCs w:val="24"/>
        </w:rPr>
        <w:t xml:space="preserve">. </w:t>
      </w:r>
      <w:r>
        <w:rPr>
          <w:szCs w:val="24"/>
        </w:rPr>
        <w:t xml:space="preserve">A ProtTest analysis for the reduced super-alignment identified the LG model of sequence evolution </w:t>
      </w:r>
      <w:r>
        <w:rPr>
          <w:szCs w:val="24"/>
        </w:rPr>
        <w:fldChar w:fldCharType="begin"/>
      </w:r>
      <w:r>
        <w:rPr>
          <w:szCs w:val="24"/>
        </w:rPr>
        <w:instrText xml:space="preserve"> ADDIN EN.CITE &lt;EndNote&gt;&lt;Cite&gt;&lt;Author&gt;Le&lt;/Author&gt;&lt;Year&gt;2008&lt;/Year&gt;&lt;RecNum&gt;198&lt;/RecNum&gt;&lt;DisplayText&gt;(Le and Gascuel 2008)&lt;/DisplayText&gt;&lt;record&gt;&lt;rec-number&gt;198&lt;/rec-number&gt;&lt;foreign-keys&gt;&lt;key app="EN" db-id="zvzepeve9vwad9e0r2nxazrm0x0w25x9w9er" timestamp="1522917510"&gt;198&lt;/key&gt;&lt;/foreign-keys&gt;&lt;ref-type name="Journal Article"&gt;17&lt;/ref-type&gt;&lt;contributors&gt;&lt;authors&gt;&lt;author&gt;Le, Si Quang&lt;/author&gt;&lt;author&gt;Gascuel, Olivier&lt;/author&gt;&lt;/authors&gt;&lt;/contributors&gt;&lt;titles&gt;&lt;title&gt;An improved general amino acid replacement matrix&lt;/title&gt;&lt;secondary-title&gt;Molecular Biology and Evolution&lt;/secondary-title&gt;&lt;/titles&gt;&lt;periodical&gt;&lt;full-title&gt;Molecular Biology and Evolution&lt;/full-title&gt;&lt;/periodical&gt;&lt;pages&gt;1307-1320&lt;/pages&gt;&lt;volume&gt;25&lt;/volume&gt;&lt;keywords&gt;&lt;keyword&gt;Amino acid substitutions&lt;/keyword&gt;&lt;keyword&gt;JTT&lt;/keyword&gt;&lt;keyword&gt;Maximum likelihood estimations&lt;/keyword&gt;&lt;keyword&gt;Phylogenetic inference&lt;/keyword&gt;&lt;keyword&gt;Replacement matrices&lt;/keyword&gt;&lt;keyword&gt;WAG&lt;/keyword&gt;&lt;/keywords&gt;&lt;dates&gt;&lt;year&gt;2008&lt;/year&gt;&lt;pub-dates&gt;&lt;date&gt;2008&lt;/date&gt;&lt;/pub-dates&gt;&lt;/dates&gt;&lt;isbn&gt;1537-1719 (Electronic)\n0737-4038 (Linking)&lt;/isbn&gt;&lt;urls&gt;&lt;/urls&gt;&lt;electronic-resource-num&gt;10.1093/molbev/msn067&lt;/electronic-resource-num&gt;&lt;/record&gt;&lt;/Cite&gt;&lt;/EndNote&gt;</w:instrText>
      </w:r>
      <w:r>
        <w:rPr>
          <w:szCs w:val="24"/>
        </w:rPr>
        <w:fldChar w:fldCharType="separate"/>
      </w:r>
      <w:r>
        <w:rPr>
          <w:noProof/>
          <w:szCs w:val="24"/>
        </w:rPr>
        <w:t>(Le and Gascuel 2008)</w:t>
      </w:r>
      <w:r>
        <w:rPr>
          <w:szCs w:val="24"/>
        </w:rPr>
        <w:fldChar w:fldCharType="end"/>
      </w:r>
      <w:r>
        <w:rPr>
          <w:szCs w:val="24"/>
        </w:rPr>
        <w:t xml:space="preserve"> modeling rate heterogeneity across sites with a </w:t>
      </w:r>
      <w:r w:rsidRPr="002356E2">
        <w:rPr>
          <w:rFonts w:ascii="Symbol" w:hAnsi="Symbol"/>
          <w:szCs w:val="24"/>
        </w:rPr>
        <w:t></w:t>
      </w:r>
      <w:r w:rsidRPr="00076E91">
        <w:rPr>
          <w:szCs w:val="24"/>
        </w:rPr>
        <w:t xml:space="preserve"> distribution </w:t>
      </w:r>
      <w:r>
        <w:rPr>
          <w:szCs w:val="24"/>
        </w:rPr>
        <w:t xml:space="preserve">(Parameter G), </w:t>
      </w:r>
      <w:r w:rsidRPr="00076E91">
        <w:rPr>
          <w:szCs w:val="24"/>
        </w:rPr>
        <w:t>including proportion</w:t>
      </w:r>
      <w:r>
        <w:rPr>
          <w:szCs w:val="24"/>
        </w:rPr>
        <w:t>s</w:t>
      </w:r>
      <w:r w:rsidRPr="00076E91">
        <w:rPr>
          <w:szCs w:val="24"/>
        </w:rPr>
        <w:t xml:space="preserve"> of invariable sites </w:t>
      </w:r>
      <w:r>
        <w:rPr>
          <w:szCs w:val="24"/>
        </w:rPr>
        <w:t xml:space="preserve">(Parameter </w:t>
      </w:r>
      <w:r w:rsidRPr="00076E91">
        <w:rPr>
          <w:szCs w:val="24"/>
        </w:rPr>
        <w:t>I</w:t>
      </w:r>
      <w:r>
        <w:rPr>
          <w:szCs w:val="24"/>
        </w:rPr>
        <w:t xml:space="preserve">) </w:t>
      </w:r>
      <w:r>
        <w:rPr>
          <w:szCs w:val="24"/>
        </w:rPr>
        <w:fldChar w:fldCharType="begin"/>
      </w:r>
      <w:r>
        <w:rPr>
          <w:szCs w:val="24"/>
        </w:rPr>
        <w:instrText xml:space="preserve"> ADDIN EN.CITE &lt;EndNote&gt;&lt;Cite&gt;&lt;Author&gt;Steel&lt;/Author&gt;&lt;Year&gt;2000&lt;/Year&gt;&lt;RecNum&gt;328&lt;/RecNum&gt;&lt;DisplayText&gt;(Steel, Huson, and Lockhart 2000)&lt;/DisplayText&gt;&lt;record&gt;&lt;rec-number&gt;328&lt;/rec-number&gt;&lt;foreign-keys&gt;&lt;key app="EN" db-id="zvzepeve9vwad9e0r2nxazrm0x0w25x9w9er" timestamp="1522917510"&gt;328&lt;/key&gt;&lt;/foreign-keys&gt;&lt;ref-type name="Journal Article"&gt;17&lt;/ref-type&gt;&lt;contributors&gt;&lt;authors&gt;&lt;author&gt;Steel, Mike&lt;/author&gt;&lt;author&gt;Huson, Daniel&lt;/author&gt;&lt;author&gt;Lockhart, Peter J&lt;/author&gt;&lt;/authors&gt;&lt;/contributors&gt;&lt;titles&gt;&lt;title&gt;Invariable Sites Models and Their Use in Phylogeny Reconstruction&lt;/title&gt;&lt;secondary-title&gt;Systematic Biology&lt;/secondary-title&gt;&lt;/titles&gt;&lt;periodical&gt;&lt;full-title&gt;Systematic Biology&lt;/full-title&gt;&lt;/periodical&gt;&lt;pages&gt;8&lt;/pages&gt;&lt;dates&gt;&lt;year&gt;2000&lt;/year&gt;&lt;pub-dates&gt;&lt;date&gt;2000&lt;/date&gt;&lt;/pub-dates&gt;&lt;/dates&gt;&lt;urls&gt;&lt;/urls&gt;&lt;remote-database-name&gt;Zotero&lt;/remote-database-name&gt;&lt;language&gt;en&lt;/language&gt;&lt;/record&gt;&lt;/Cite&gt;&lt;/EndNote&gt;</w:instrText>
      </w:r>
      <w:r>
        <w:rPr>
          <w:szCs w:val="24"/>
        </w:rPr>
        <w:fldChar w:fldCharType="separate"/>
      </w:r>
      <w:r>
        <w:rPr>
          <w:noProof/>
          <w:szCs w:val="24"/>
        </w:rPr>
        <w:t>(Steel, Huson, and Lockhart 2000)</w:t>
      </w:r>
      <w:r>
        <w:rPr>
          <w:szCs w:val="24"/>
        </w:rPr>
        <w:fldChar w:fldCharType="end"/>
      </w:r>
      <w:r w:rsidRPr="00076E91">
        <w:rPr>
          <w:szCs w:val="24"/>
        </w:rPr>
        <w:t xml:space="preserve"> </w:t>
      </w:r>
      <w:r>
        <w:rPr>
          <w:szCs w:val="24"/>
        </w:rPr>
        <w:t>and</w:t>
      </w:r>
      <w:r w:rsidRPr="00076E91">
        <w:rPr>
          <w:szCs w:val="24"/>
        </w:rPr>
        <w:t xml:space="preserve"> empirical </w:t>
      </w:r>
      <w:r>
        <w:rPr>
          <w:szCs w:val="24"/>
        </w:rPr>
        <w:t>amino acid</w:t>
      </w:r>
      <w:r w:rsidRPr="00076E91">
        <w:rPr>
          <w:szCs w:val="24"/>
        </w:rPr>
        <w:t xml:space="preserve"> frequencies </w:t>
      </w:r>
      <w:r>
        <w:rPr>
          <w:szCs w:val="24"/>
        </w:rPr>
        <w:t>(Parameter F) as the best fitting model</w:t>
      </w:r>
      <w:r w:rsidRPr="00076E91">
        <w:rPr>
          <w:szCs w:val="24"/>
        </w:rPr>
        <w:t>.</w:t>
      </w:r>
    </w:p>
    <w:p w14:paraId="2D4B66D3" w14:textId="77777777" w:rsidR="00022C02" w:rsidRPr="00076E91" w:rsidRDefault="00022C02" w:rsidP="00022C02">
      <w:pPr>
        <w:keepNext/>
        <w:spacing w:after="0" w:line="360" w:lineRule="auto"/>
        <w:jc w:val="both"/>
        <w:rPr>
          <w:szCs w:val="24"/>
        </w:rPr>
      </w:pPr>
      <w:r w:rsidRPr="00076E91">
        <w:rPr>
          <w:noProof/>
          <w:szCs w:val="24"/>
        </w:rPr>
        <w:drawing>
          <wp:inline distT="0" distB="0" distL="0" distR="0" wp14:anchorId="4CFC1A67" wp14:editId="7E8DCE6F">
            <wp:extent cx="5400040" cy="3913279"/>
            <wp:effectExtent l="0" t="0" r="1016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SpecTree.tree.renamed.pdf"/>
                    <pic:cNvPicPr/>
                  </pic:nvPicPr>
                  <pic:blipFill>
                    <a:blip r:embed="rId24">
                      <a:extLst>
                        <a:ext uri="{28A0092B-C50C-407E-A947-70E740481C1C}">
                          <a14:useLocalDpi xmlns:a14="http://schemas.microsoft.com/office/drawing/2010/main" val="0"/>
                        </a:ext>
                      </a:extLst>
                    </a:blip>
                    <a:stretch>
                      <a:fillRect/>
                    </a:stretch>
                  </pic:blipFill>
                  <pic:spPr>
                    <a:xfrm>
                      <a:off x="0" y="0"/>
                      <a:ext cx="5400040" cy="3913279"/>
                    </a:xfrm>
                    <a:prstGeom prst="rect">
                      <a:avLst/>
                    </a:prstGeom>
                  </pic:spPr>
                </pic:pic>
              </a:graphicData>
            </a:graphic>
          </wp:inline>
        </w:drawing>
      </w:r>
    </w:p>
    <w:p w14:paraId="40B475A2" w14:textId="77777777" w:rsidR="00022C02" w:rsidRPr="00076E91" w:rsidRDefault="00022C02" w:rsidP="00022C02">
      <w:pPr>
        <w:pStyle w:val="Caption"/>
        <w:spacing w:after="0" w:line="360" w:lineRule="auto"/>
        <w:jc w:val="both"/>
      </w:pPr>
      <w:bookmarkStart w:id="114" w:name="_Ref381357941"/>
      <w:bookmarkStart w:id="115" w:name="_Toc386295446"/>
      <w:r w:rsidRPr="00076E91">
        <w:t xml:space="preserve">Figure </w:t>
      </w:r>
      <w:r>
        <w:fldChar w:fldCharType="begin"/>
      </w:r>
      <w:r>
        <w:instrText xml:space="preserve"> STYLEREF 1 \s </w:instrText>
      </w:r>
      <w:r>
        <w:fldChar w:fldCharType="separate"/>
      </w:r>
      <w:r w:rsidR="00CF13C3">
        <w:rPr>
          <w:noProof/>
        </w:rPr>
        <w:t>2</w:t>
      </w:r>
      <w:r>
        <w:fldChar w:fldCharType="end"/>
      </w:r>
      <w:r>
        <w:noBreakHyphen/>
      </w:r>
      <w:r>
        <w:fldChar w:fldCharType="begin"/>
      </w:r>
      <w:r>
        <w:instrText xml:space="preserve"> SEQ Figure \* ARABIC \s 1 </w:instrText>
      </w:r>
      <w:r>
        <w:fldChar w:fldCharType="separate"/>
      </w:r>
      <w:r w:rsidR="00CF13C3">
        <w:rPr>
          <w:noProof/>
        </w:rPr>
        <w:t>7</w:t>
      </w:r>
      <w:r>
        <w:fldChar w:fldCharType="end"/>
      </w:r>
      <w:bookmarkEnd w:id="114"/>
      <w:r w:rsidRPr="00076E91">
        <w:t xml:space="preserve">: Maximum likelihood tree over 35 species. The </w:t>
      </w:r>
      <w:proofErr w:type="gramStart"/>
      <w:r w:rsidRPr="00076E91">
        <w:t>11 microsporidia</w:t>
      </w:r>
      <w:proofErr w:type="gramEnd"/>
      <w:r w:rsidRPr="00076E91">
        <w:t xml:space="preserve"> taxa are highlighted in red. Other non-microsporidia taxa include 13 Fungi (green), 2 Metazoa and </w:t>
      </w:r>
      <w:r w:rsidRPr="00994FF2">
        <w:rPr>
          <w:i/>
        </w:rPr>
        <w:t>M.brevicollis</w:t>
      </w:r>
      <w:r w:rsidRPr="00076E91">
        <w:t xml:space="preserve">, </w:t>
      </w:r>
      <w:r w:rsidRPr="00994FF2">
        <w:rPr>
          <w:i/>
        </w:rPr>
        <w:t>C.owczarzaki</w:t>
      </w:r>
      <w:r>
        <w:t xml:space="preserve"> (yellow) and 7 out</w:t>
      </w:r>
      <w:r w:rsidRPr="00076E91">
        <w:t xml:space="preserve">group species (purple). </w:t>
      </w:r>
      <w:r>
        <w:t>Internal n</w:t>
      </w:r>
      <w:r w:rsidRPr="00076E91">
        <w:t>ode labels denote the bootstrap support and only v</w:t>
      </w:r>
      <w:r>
        <w:t xml:space="preserve">alues less than </w:t>
      </w:r>
      <w:r w:rsidRPr="00076E91">
        <w:t>100 are shown.</w:t>
      </w:r>
      <w:r>
        <w:t xml:space="preserve"> The tree is rooted according to </w:t>
      </w:r>
      <w:r>
        <w:fldChar w:fldCharType="begin"/>
      </w:r>
      <w:r>
        <w:instrText xml:space="preserve"> ADDIN EN.CITE &lt;EndNote&gt;&lt;Cite&gt;&lt;Author&gt;Roger&lt;/Author&gt;&lt;Year&gt;2009&lt;/Year&gt;&lt;RecNum&gt;418&lt;/RecNum&gt;&lt;DisplayText&gt;(Roger and Simpson 2009)&lt;/DisplayText&gt;&lt;record&gt;&lt;rec-number&gt;418&lt;/rec-number&gt;&lt;foreign-keys&gt;&lt;key app="EN" db-id="zvzepeve9vwad9e0r2nxazrm0x0w25x9w9er" timestamp="1524524749"&gt;418&lt;/key&gt;&lt;/foreign-keys&gt;&lt;ref-type name="Journal Article"&gt;17&lt;/ref-type&gt;&lt;contributors&gt;&lt;authors&gt;&lt;author&gt;Roger, Andrew J.&lt;/author&gt;&lt;author&gt;Simpson, Alastair G.B.&lt;/author&gt;&lt;/authors&gt;&lt;/contributors&gt;&lt;titles&gt;&lt;title&gt;Evolution: Revisiting the Root of the Eukaryote Tree&lt;/title&gt;&lt;secondary-title&gt;Current Biology&lt;/secondary-title&gt;&lt;short-title&gt;Evolution&lt;/short-title&gt;&lt;/titles&gt;&lt;periodical&gt;&lt;full-title&gt;Current Biology&lt;/full-title&gt;&lt;/periodical&gt;&lt;pages&gt;R165-R167&lt;/pages&gt;&lt;volume&gt;19&lt;/volume&gt;&lt;dates&gt;&lt;year&gt;2009&lt;/year&gt;&lt;pub-dates&gt;&lt;date&gt;02/2009&lt;/date&gt;&lt;/pub-dates&gt;&lt;/dates&gt;&lt;isbn&gt;09609822&lt;/isbn&gt;&lt;urls&gt;&lt;/urls&gt;&lt;electronic-resource-num&gt;10.1016/j.cub.2008.12.032&lt;/electronic-resource-num&gt;&lt;remote-database-name&gt;Crossref&lt;/remote-database-name&gt;&lt;language&gt;en&lt;/language&gt;&lt;access-date&gt;2018-04-23 23:04:58&lt;/access-date&gt;&lt;/record&gt;&lt;/Cite&gt;&lt;/EndNote&gt;</w:instrText>
      </w:r>
      <w:r>
        <w:fldChar w:fldCharType="separate"/>
      </w:r>
      <w:r>
        <w:rPr>
          <w:noProof/>
        </w:rPr>
        <w:t>(Roger and Simpson 2009)</w:t>
      </w:r>
      <w:r>
        <w:fldChar w:fldCharType="end"/>
      </w:r>
      <w:r>
        <w:t>.</w:t>
      </w:r>
      <w:bookmarkEnd w:id="115"/>
    </w:p>
    <w:p w14:paraId="66119E8B" w14:textId="77777777" w:rsidR="00022C02" w:rsidRDefault="00022C02" w:rsidP="00022C02">
      <w:pPr>
        <w:spacing w:after="0" w:line="360" w:lineRule="auto"/>
        <w:jc w:val="both"/>
        <w:rPr>
          <w:szCs w:val="24"/>
        </w:rPr>
      </w:pPr>
      <w:r>
        <w:rPr>
          <w:szCs w:val="24"/>
        </w:rPr>
        <w:lastRenderedPageBreak/>
        <w:t xml:space="preserve">The maximum likelihood tree reconstructed from the super-alignment and the optimal model is shown in </w:t>
      </w:r>
      <w:r>
        <w:rPr>
          <w:szCs w:val="24"/>
        </w:rPr>
        <w:fldChar w:fldCharType="begin"/>
      </w:r>
      <w:r>
        <w:rPr>
          <w:szCs w:val="24"/>
        </w:rPr>
        <w:instrText xml:space="preserve"> REF _Ref381357941 \h </w:instrText>
      </w:r>
      <w:r>
        <w:rPr>
          <w:szCs w:val="24"/>
        </w:rPr>
      </w:r>
      <w:r>
        <w:rPr>
          <w:szCs w:val="24"/>
        </w:rPr>
        <w:fldChar w:fldCharType="separate"/>
      </w:r>
      <w:r w:rsidR="00CF13C3" w:rsidRPr="00076E91">
        <w:t xml:space="preserve">Figure </w:t>
      </w:r>
      <w:r w:rsidR="00CF13C3">
        <w:rPr>
          <w:noProof/>
        </w:rPr>
        <w:t>2</w:t>
      </w:r>
      <w:r w:rsidR="00CF13C3">
        <w:noBreakHyphen/>
      </w:r>
      <w:r w:rsidR="00CF13C3">
        <w:rPr>
          <w:noProof/>
        </w:rPr>
        <w:t>7</w:t>
      </w:r>
      <w:r>
        <w:rPr>
          <w:szCs w:val="24"/>
        </w:rPr>
        <w:fldChar w:fldCharType="end"/>
      </w:r>
      <w:r>
        <w:rPr>
          <w:szCs w:val="24"/>
        </w:rPr>
        <w:t xml:space="preserve">. The tree spans the full eukaryotic </w:t>
      </w:r>
      <w:commentRangeStart w:id="116"/>
      <w:r>
        <w:rPr>
          <w:szCs w:val="24"/>
        </w:rPr>
        <w:t xml:space="preserve">diversity and is overall well </w:t>
      </w:r>
      <w:commentRangeEnd w:id="116"/>
      <w:r>
        <w:rPr>
          <w:rStyle w:val="CommentReference"/>
        </w:rPr>
        <w:commentReference w:id="116"/>
      </w:r>
      <w:r>
        <w:rPr>
          <w:szCs w:val="24"/>
        </w:rPr>
        <w:t xml:space="preserve">resolved. All but three splits achieve bootstrap support values of 99 or 100, where the splits with lower support are all within the fast evolving microsporidia. The microsporidia are placed as sister to the fungi to the exclusion of the metazoan and their close relatives, </w:t>
      </w:r>
      <w:r w:rsidRPr="00513705">
        <w:rPr>
          <w:i/>
          <w:szCs w:val="24"/>
        </w:rPr>
        <w:t>M. brevicollis</w:t>
      </w:r>
      <w:r>
        <w:rPr>
          <w:szCs w:val="24"/>
        </w:rPr>
        <w:t xml:space="preserve"> and </w:t>
      </w:r>
      <w:r w:rsidRPr="00513705">
        <w:rPr>
          <w:i/>
          <w:szCs w:val="24"/>
        </w:rPr>
        <w:t>C. owczarzaki</w:t>
      </w:r>
      <w:r>
        <w:rPr>
          <w:szCs w:val="24"/>
        </w:rPr>
        <w:t>.</w:t>
      </w:r>
    </w:p>
    <w:p w14:paraId="0991B1E6" w14:textId="3A13FC57" w:rsidR="00950DB8" w:rsidRDefault="002147F7" w:rsidP="002147F7">
      <w:pPr>
        <w:spacing w:after="0" w:line="360" w:lineRule="auto"/>
        <w:jc w:val="both"/>
        <w:rPr>
          <w:szCs w:val="24"/>
        </w:rPr>
      </w:pPr>
      <w:r>
        <w:rPr>
          <w:szCs w:val="24"/>
        </w:rPr>
        <w:t>Based on the species tree we f</w:t>
      </w:r>
      <w:r w:rsidRPr="00076E91">
        <w:rPr>
          <w:szCs w:val="24"/>
        </w:rPr>
        <w:t xml:space="preserve">iltered the </w:t>
      </w:r>
      <w:r>
        <w:rPr>
          <w:szCs w:val="24"/>
        </w:rPr>
        <w:t>extended homologous groups</w:t>
      </w:r>
      <w:r w:rsidRPr="00076E91">
        <w:rPr>
          <w:szCs w:val="24"/>
        </w:rPr>
        <w:t xml:space="preserve"> that did not match the parsimony criteria</w:t>
      </w:r>
      <w:r>
        <w:rPr>
          <w:szCs w:val="24"/>
        </w:rPr>
        <w:t xml:space="preserve"> as described in the method. </w:t>
      </w:r>
      <w:commentRangeStart w:id="117"/>
      <w:r>
        <w:rPr>
          <w:szCs w:val="24"/>
        </w:rPr>
        <w:t>Finally, we yielded</w:t>
      </w:r>
      <w:r w:rsidRPr="00076E91">
        <w:rPr>
          <w:szCs w:val="24"/>
        </w:rPr>
        <w:t xml:space="preserve"> 1605 final orthologous groups</w:t>
      </w:r>
      <w:r>
        <w:rPr>
          <w:szCs w:val="24"/>
        </w:rPr>
        <w:t>, which</w:t>
      </w:r>
      <w:r w:rsidRPr="00076E91">
        <w:rPr>
          <w:szCs w:val="24"/>
        </w:rPr>
        <w:t xml:space="preserve"> </w:t>
      </w:r>
      <w:r>
        <w:rPr>
          <w:szCs w:val="24"/>
        </w:rPr>
        <w:t>re</w:t>
      </w:r>
      <w:r w:rsidRPr="00076E91">
        <w:rPr>
          <w:szCs w:val="24"/>
        </w:rPr>
        <w:t>present the set of microsporidian LCA proteins.</w:t>
      </w:r>
      <w:commentRangeEnd w:id="117"/>
      <w:r>
        <w:rPr>
          <w:rStyle w:val="CommentReference"/>
        </w:rPr>
        <w:commentReference w:id="117"/>
      </w:r>
    </w:p>
    <w:p w14:paraId="41227539" w14:textId="77777777" w:rsidR="00AB2C8D" w:rsidRDefault="00AB2C8D" w:rsidP="002147F7">
      <w:pPr>
        <w:spacing w:after="0" w:line="360" w:lineRule="auto"/>
        <w:jc w:val="both"/>
        <w:rPr>
          <w:szCs w:val="24"/>
        </w:rPr>
      </w:pPr>
    </w:p>
    <w:p w14:paraId="7B879C0C" w14:textId="77777777" w:rsidR="00AB2C8D" w:rsidRDefault="00AB2C8D" w:rsidP="00AB2C8D">
      <w:pPr>
        <w:spacing w:after="0" w:line="360" w:lineRule="auto"/>
        <w:jc w:val="both"/>
        <w:rPr>
          <w:szCs w:val="24"/>
        </w:rPr>
      </w:pPr>
      <w:r w:rsidRPr="00076E91">
        <w:rPr>
          <w:szCs w:val="24"/>
        </w:rPr>
        <w:t>The 80 core genes</w:t>
      </w:r>
      <w:r>
        <w:rPr>
          <w:szCs w:val="24"/>
        </w:rPr>
        <w:t xml:space="preserve"> we identified and</w:t>
      </w:r>
      <w:r w:rsidRPr="00076E91">
        <w:rPr>
          <w:szCs w:val="24"/>
        </w:rPr>
        <w:t xml:space="preserve"> used for reconstructing the species tree in </w:t>
      </w:r>
      <w:r w:rsidRPr="00076E91">
        <w:rPr>
          <w:szCs w:val="24"/>
        </w:rPr>
        <w:fldChar w:fldCharType="begin"/>
      </w:r>
      <w:r w:rsidRPr="00076E91">
        <w:rPr>
          <w:szCs w:val="24"/>
        </w:rPr>
        <w:instrText xml:space="preserve"> REF _Ref381357941 \h </w:instrText>
      </w:r>
      <w:r w:rsidRPr="00076E91">
        <w:rPr>
          <w:szCs w:val="24"/>
        </w:rPr>
      </w:r>
      <w:r w:rsidRPr="00076E91">
        <w:rPr>
          <w:szCs w:val="24"/>
        </w:rPr>
        <w:fldChar w:fldCharType="separate"/>
      </w:r>
      <w:r w:rsidR="00CF13C3" w:rsidRPr="00076E91">
        <w:t xml:space="preserve">Figure </w:t>
      </w:r>
      <w:r w:rsidR="00CF13C3">
        <w:rPr>
          <w:noProof/>
        </w:rPr>
        <w:t>2</w:t>
      </w:r>
      <w:r w:rsidR="00CF13C3">
        <w:noBreakHyphen/>
      </w:r>
      <w:r w:rsidR="00CF13C3">
        <w:rPr>
          <w:noProof/>
        </w:rPr>
        <w:t>7</w:t>
      </w:r>
      <w:r w:rsidRPr="00076E91">
        <w:rPr>
          <w:szCs w:val="24"/>
        </w:rPr>
        <w:fldChar w:fldCharType="end"/>
      </w:r>
      <w:r>
        <w:rPr>
          <w:szCs w:val="24"/>
        </w:rPr>
        <w:t xml:space="preserve"> proved</w:t>
      </w:r>
      <w:r w:rsidRPr="00076E91">
        <w:rPr>
          <w:szCs w:val="24"/>
        </w:rPr>
        <w:t xml:space="preserve"> to be a very </w:t>
      </w:r>
      <w:r>
        <w:rPr>
          <w:szCs w:val="24"/>
        </w:rPr>
        <w:t>exceptional</w:t>
      </w:r>
      <w:r w:rsidRPr="00076E91">
        <w:rPr>
          <w:szCs w:val="24"/>
        </w:rPr>
        <w:t xml:space="preserve"> set for studying the evolutionary of fungal or even eukaryotic </w:t>
      </w:r>
      <w:r>
        <w:rPr>
          <w:szCs w:val="24"/>
        </w:rPr>
        <w:t>lineage</w:t>
      </w:r>
      <w:r w:rsidRPr="00076E91">
        <w:rPr>
          <w:szCs w:val="24"/>
        </w:rPr>
        <w:t xml:space="preserve">. </w:t>
      </w:r>
      <w:commentRangeStart w:id="118"/>
      <w:r w:rsidRPr="00076E91">
        <w:rPr>
          <w:szCs w:val="24"/>
        </w:rPr>
        <w:t xml:space="preserve">It </w:t>
      </w:r>
      <w:r>
        <w:rPr>
          <w:szCs w:val="24"/>
        </w:rPr>
        <w:t>was</w:t>
      </w:r>
      <w:r w:rsidRPr="00076E91">
        <w:rPr>
          <w:szCs w:val="24"/>
        </w:rPr>
        <w:t xml:space="preserve"> used to investigate the co-evolution of PDI/RhoGID gene clusters</w:t>
      </w:r>
      <w:commentRangeEnd w:id="118"/>
      <w:r>
        <w:rPr>
          <w:rStyle w:val="CommentReference"/>
        </w:rPr>
        <w:commentReference w:id="118"/>
      </w:r>
      <w:r w:rsidRPr="00076E91">
        <w:rPr>
          <w:szCs w:val="24"/>
        </w:rPr>
        <w:t xml:space="preserve"> (protein disulfide isomerases and Rho guanine-dissociation inhibitors) across the animal phylogeny</w:t>
      </w:r>
      <w:r>
        <w:rPr>
          <w:szCs w:val="24"/>
        </w:rPr>
        <w:t xml:space="preserve"> in the research of </w:t>
      </w:r>
      <w:r>
        <w:rPr>
          <w:szCs w:val="24"/>
        </w:rPr>
        <w:fldChar w:fldCharType="begin"/>
      </w:r>
      <w:r>
        <w:rPr>
          <w:szCs w:val="24"/>
        </w:rPr>
        <w:instrText xml:space="preserve"> ADDIN EN.CITE &lt;EndNote&gt;&lt;Cite&gt;&lt;Author&gt;Moretti&lt;/Author&gt;&lt;Year&gt;2017&lt;/Year&gt;&lt;RecNum&gt;187&lt;/RecNum&gt;&lt;DisplayText&gt;(Moretti et al. 2017)&lt;/DisplayText&gt;&lt;record&gt;&lt;rec-number&gt;187&lt;/rec-number&gt;&lt;foreign-keys&gt;&lt;key app="EN" db-id="zvzepeve9vwad9e0r2nxazrm0x0w25x9w9er" timestamp="1522917510"&gt;187&lt;/key&gt;&lt;/foreign-keys&gt;&lt;ref-type name="Journal Article"&gt;17&lt;/ref-type&gt;&lt;contributors&gt;&lt;authors&gt;&lt;author&gt;Moretti, Ana I.S.&lt;/author&gt;&lt;author&gt;Pavanelli, Jessyca C.&lt;/author&gt;&lt;author&gt;Nolasco, Patrícia&lt;/author&gt;&lt;author&gt;Leisegang, Matthias S.&lt;/author&gt;&lt;author&gt;Tanaka, Leonardo Y.&lt;/author&gt;&lt;author&gt;Fernandes, Carolina G.&lt;/author&gt;&lt;author&gt;Wosniak, João&lt;/author&gt;&lt;author&gt;Kajihara, Daniela&lt;/author&gt;&lt;author&gt;DIas, Matheus H.&lt;/author&gt;&lt;author&gt;Fernandes, Denise C.&lt;/author&gt;&lt;author&gt;Jo, Hanjoong&lt;/author&gt;&lt;author&gt;Tran, Ngoc Vinh&lt;/author&gt;&lt;author&gt;Ebersberger, Ingo&lt;/author&gt;&lt;author&gt;Brandes, Ralf P.&lt;/author&gt;&lt;author&gt;Bonatto, Diego&lt;/author&gt;&lt;author&gt;Laurindo, Francisco R.M.&lt;/author&gt;&lt;/authors&gt;&lt;/contributors&gt;&lt;titles&gt;&lt;title&gt;Conserved Gene Microsynteny Unveils Functional Interaction between Protein Disulfide Isomerase and Rho Guanine-Dissociation Inhibitor Families&lt;/title&gt;&lt;secondary-title&gt;Scientific Reports&lt;/secondary-title&gt;&lt;/titles&gt;&lt;periodical&gt;&lt;full-title&gt;Scientific Reports&lt;/full-title&gt;&lt;/periodical&gt;&lt;volume&gt;7&lt;/volume&gt;&lt;dates&gt;&lt;year&gt;2017&lt;/year&gt;&lt;pub-dates&gt;&lt;date&gt;2017&lt;/date&gt;&lt;/pub-dates&gt;&lt;/dates&gt;&lt;urls&gt;&lt;/urls&gt;&lt;electronic-resource-num&gt;10.1038/s41598-017-16947-5&lt;/electronic-resource-num&gt;&lt;/record&gt;&lt;/Cite&gt;&lt;/EndNote&gt;</w:instrText>
      </w:r>
      <w:r>
        <w:rPr>
          <w:szCs w:val="24"/>
        </w:rPr>
        <w:fldChar w:fldCharType="separate"/>
      </w:r>
      <w:r>
        <w:rPr>
          <w:noProof/>
          <w:szCs w:val="24"/>
        </w:rPr>
        <w:t>(Moretti et al. 2017)</w:t>
      </w:r>
      <w:r>
        <w:rPr>
          <w:szCs w:val="24"/>
        </w:rPr>
        <w:fldChar w:fldCharType="end"/>
      </w:r>
      <w:r>
        <w:rPr>
          <w:szCs w:val="24"/>
        </w:rPr>
        <w:t xml:space="preserve">, </w:t>
      </w:r>
      <w:r w:rsidRPr="00991163">
        <w:rPr>
          <w:szCs w:val="24"/>
        </w:rPr>
        <w:t xml:space="preserve">or to study the fungal diversity using a large taxon set with 48 fungi </w:t>
      </w:r>
      <w:r>
        <w:rPr>
          <w:szCs w:val="24"/>
        </w:rPr>
        <w:t>including Ascomycota</w:t>
      </w:r>
      <w:r w:rsidRPr="00991163">
        <w:rPr>
          <w:szCs w:val="24"/>
        </w:rPr>
        <w:t>, Basidiomycota, Blastocladiomycota, Chytridiomycota, Entomophthoromycota, Glomeromycota, Neocallimastigomycota, Kickxellales, Mortierellales and Mucorales, together with 11 microsporidia and 13 other taxa</w:t>
      </w:r>
      <w:r>
        <w:rPr>
          <w:szCs w:val="24"/>
        </w:rPr>
        <w:t xml:space="preserve"> (</w:t>
      </w:r>
      <w:r>
        <w:rPr>
          <w:szCs w:val="24"/>
          <w:highlight w:val="yellow"/>
        </w:rPr>
        <w:fldChar w:fldCharType="begin"/>
      </w:r>
      <w:r>
        <w:rPr>
          <w:szCs w:val="24"/>
        </w:rPr>
        <w:instrText xml:space="preserve"> REF _Ref383775786 \h </w:instrText>
      </w:r>
      <w:r>
        <w:rPr>
          <w:szCs w:val="24"/>
          <w:highlight w:val="yellow"/>
        </w:rPr>
        <w:fldChar w:fldCharType="separate"/>
      </w:r>
      <w:r w:rsidR="00CF13C3">
        <w:rPr>
          <w:b/>
          <w:szCs w:val="24"/>
          <w:highlight w:val="yellow"/>
        </w:rPr>
        <w:t xml:space="preserve">Error! </w:t>
      </w:r>
      <w:proofErr w:type="gramStart"/>
      <w:r w:rsidR="00CF13C3">
        <w:rPr>
          <w:b/>
          <w:szCs w:val="24"/>
          <w:highlight w:val="yellow"/>
        </w:rPr>
        <w:t>Reference source not found.</w:t>
      </w:r>
      <w:r>
        <w:rPr>
          <w:szCs w:val="24"/>
          <w:highlight w:val="yellow"/>
        </w:rPr>
        <w:fldChar w:fldCharType="end"/>
      </w:r>
      <w:r>
        <w:rPr>
          <w:szCs w:val="24"/>
        </w:rPr>
        <w:t>).</w:t>
      </w:r>
      <w:proofErr w:type="gramEnd"/>
    </w:p>
    <w:p w14:paraId="1C7A859A" w14:textId="77777777" w:rsidR="00AB2C8D" w:rsidRDefault="00AB2C8D" w:rsidP="00AB2C8D">
      <w:pPr>
        <w:keepNext/>
        <w:spacing w:after="0" w:line="360" w:lineRule="auto"/>
        <w:jc w:val="both"/>
      </w:pPr>
      <w:r>
        <w:rPr>
          <w:noProof/>
          <w:szCs w:val="24"/>
        </w:rPr>
        <w:lastRenderedPageBreak/>
        <w:drawing>
          <wp:inline distT="0" distB="0" distL="0" distR="0" wp14:anchorId="5D970395" wp14:editId="05715EAC">
            <wp:extent cx="5374549" cy="7133692"/>
            <wp:effectExtent l="0" t="0" r="10795"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gal_div.pdf"/>
                    <pic:cNvPicPr/>
                  </pic:nvPicPr>
                  <pic:blipFill>
                    <a:blip r:embed="rId25">
                      <a:extLst>
                        <a:ext uri="{28A0092B-C50C-407E-A947-70E740481C1C}">
                          <a14:useLocalDpi xmlns:a14="http://schemas.microsoft.com/office/drawing/2010/main" val="0"/>
                        </a:ext>
                      </a:extLst>
                    </a:blip>
                    <a:stretch>
                      <a:fillRect/>
                    </a:stretch>
                  </pic:blipFill>
                  <pic:spPr>
                    <a:xfrm>
                      <a:off x="0" y="0"/>
                      <a:ext cx="5374847" cy="7134087"/>
                    </a:xfrm>
                    <a:prstGeom prst="rect">
                      <a:avLst/>
                    </a:prstGeom>
                  </pic:spPr>
                </pic:pic>
              </a:graphicData>
            </a:graphic>
          </wp:inline>
        </w:drawing>
      </w:r>
    </w:p>
    <w:p w14:paraId="2364278F" w14:textId="77777777" w:rsidR="00AB2C8D" w:rsidRPr="00076E91" w:rsidRDefault="00AB2C8D" w:rsidP="00AB2C8D">
      <w:pPr>
        <w:pStyle w:val="Caption"/>
        <w:jc w:val="both"/>
        <w:rPr>
          <w:szCs w:val="24"/>
        </w:rPr>
      </w:pPr>
      <w:bookmarkStart w:id="119" w:name="_Toc384637962"/>
      <w:bookmarkStart w:id="120" w:name="_Toc386295447"/>
      <w:r>
        <w:t xml:space="preserve">Figure </w:t>
      </w:r>
      <w:r>
        <w:fldChar w:fldCharType="begin"/>
      </w:r>
      <w:r>
        <w:instrText xml:space="preserve"> STYLEREF 1 \s </w:instrText>
      </w:r>
      <w:r>
        <w:fldChar w:fldCharType="separate"/>
      </w:r>
      <w:r w:rsidR="00CF13C3">
        <w:rPr>
          <w:noProof/>
        </w:rPr>
        <w:t>2</w:t>
      </w:r>
      <w:r>
        <w:fldChar w:fldCharType="end"/>
      </w:r>
      <w:r>
        <w:noBreakHyphen/>
      </w:r>
      <w:r>
        <w:fldChar w:fldCharType="begin"/>
      </w:r>
      <w:r>
        <w:instrText xml:space="preserve"> SEQ Figure \* ARABIC \s 1 </w:instrText>
      </w:r>
      <w:r>
        <w:fldChar w:fldCharType="separate"/>
      </w:r>
      <w:r w:rsidR="00CF13C3">
        <w:rPr>
          <w:noProof/>
        </w:rPr>
        <w:t>8</w:t>
      </w:r>
      <w:r>
        <w:fldChar w:fldCharType="end"/>
      </w:r>
      <w:r>
        <w:t xml:space="preserve">: The maximum likelihood fungal tree generated based on the microsporidian core gene set. The tree reconstruction pipeline is similar to the one that was explained in the methods part (point </w:t>
      </w:r>
      <w:r>
        <w:fldChar w:fldCharType="begin"/>
      </w:r>
      <w:r>
        <w:instrText xml:space="preserve"> REF _Ref384631115 \r \h </w:instrText>
      </w:r>
      <w:r>
        <w:fldChar w:fldCharType="separate"/>
      </w:r>
      <w:r w:rsidR="00CF13C3">
        <w:rPr>
          <w:b w:val="0"/>
        </w:rPr>
        <w:t xml:space="preserve">Error! </w:t>
      </w:r>
      <w:proofErr w:type="gramStart"/>
      <w:r w:rsidR="00CF13C3">
        <w:rPr>
          <w:b w:val="0"/>
        </w:rPr>
        <w:t>Reference source not found.</w:t>
      </w:r>
      <w:r>
        <w:fldChar w:fldCharType="end"/>
      </w:r>
      <w:r w:rsidRPr="00757DD5">
        <w:t>)</w:t>
      </w:r>
      <w:r>
        <w:t>.</w:t>
      </w:r>
      <w:proofErr w:type="gramEnd"/>
      <w:r>
        <w:t xml:space="preserve"> Fungal taxa are highlighted in green. Microsporidian species are highlighted in red. Internal n</w:t>
      </w:r>
      <w:r w:rsidRPr="00076E91">
        <w:t xml:space="preserve">ode labels denote </w:t>
      </w:r>
      <w:r>
        <w:t>percent</w:t>
      </w:r>
      <w:r w:rsidRPr="00076E91">
        <w:t xml:space="preserve"> bootstrap support and only v</w:t>
      </w:r>
      <w:r>
        <w:t xml:space="preserve">alues less than </w:t>
      </w:r>
      <w:r w:rsidRPr="00076E91">
        <w:t>100 are shown.</w:t>
      </w:r>
      <w:bookmarkEnd w:id="119"/>
      <w:bookmarkEnd w:id="120"/>
    </w:p>
    <w:p w14:paraId="61F7D3DC" w14:textId="610DF4BB" w:rsidR="00AB2C8D" w:rsidRPr="002147F7" w:rsidRDefault="00AB2C8D" w:rsidP="002147F7">
      <w:pPr>
        <w:spacing w:after="0" w:line="360" w:lineRule="auto"/>
        <w:jc w:val="both"/>
        <w:rPr>
          <w:szCs w:val="24"/>
        </w:rPr>
      </w:pPr>
      <w:r>
        <w:rPr>
          <w:szCs w:val="24"/>
        </w:rPr>
        <w:t xml:space="preserve">Both reconstructed species trees in </w:t>
      </w:r>
      <w:r>
        <w:rPr>
          <w:szCs w:val="24"/>
        </w:rPr>
        <w:fldChar w:fldCharType="begin"/>
      </w:r>
      <w:r>
        <w:rPr>
          <w:szCs w:val="24"/>
        </w:rPr>
        <w:instrText xml:space="preserve"> REF _Ref381357941 \h </w:instrText>
      </w:r>
      <w:r>
        <w:rPr>
          <w:szCs w:val="24"/>
        </w:rPr>
      </w:r>
      <w:r>
        <w:rPr>
          <w:szCs w:val="24"/>
        </w:rPr>
        <w:fldChar w:fldCharType="separate"/>
      </w:r>
      <w:r w:rsidR="00CF13C3" w:rsidRPr="00076E91">
        <w:t xml:space="preserve">Figure </w:t>
      </w:r>
      <w:r w:rsidR="00CF13C3">
        <w:rPr>
          <w:noProof/>
        </w:rPr>
        <w:t>2</w:t>
      </w:r>
      <w:r w:rsidR="00CF13C3">
        <w:noBreakHyphen/>
      </w:r>
      <w:r w:rsidR="00CF13C3">
        <w:rPr>
          <w:noProof/>
        </w:rPr>
        <w:t>7</w:t>
      </w:r>
      <w:r>
        <w:rPr>
          <w:szCs w:val="24"/>
        </w:rPr>
        <w:fldChar w:fldCharType="end"/>
      </w:r>
      <w:r>
        <w:rPr>
          <w:szCs w:val="24"/>
        </w:rPr>
        <w:t xml:space="preserve"> and </w:t>
      </w:r>
      <w:r>
        <w:rPr>
          <w:szCs w:val="24"/>
        </w:rPr>
        <w:fldChar w:fldCharType="begin"/>
      </w:r>
      <w:r>
        <w:rPr>
          <w:szCs w:val="24"/>
        </w:rPr>
        <w:instrText xml:space="preserve"> REF _Ref383775786 \h </w:instrText>
      </w:r>
      <w:r>
        <w:rPr>
          <w:szCs w:val="24"/>
        </w:rPr>
        <w:fldChar w:fldCharType="separate"/>
      </w:r>
      <w:r w:rsidR="00CF13C3">
        <w:rPr>
          <w:b/>
          <w:szCs w:val="24"/>
        </w:rPr>
        <w:t>Error! Reference source not found.</w:t>
      </w:r>
      <w:r>
        <w:rPr>
          <w:szCs w:val="24"/>
        </w:rPr>
        <w:fldChar w:fldCharType="end"/>
      </w:r>
      <w:r>
        <w:rPr>
          <w:szCs w:val="24"/>
        </w:rPr>
        <w:t xml:space="preserve"> </w:t>
      </w:r>
      <w:proofErr w:type="gramStart"/>
      <w:r>
        <w:rPr>
          <w:szCs w:val="24"/>
        </w:rPr>
        <w:t>solidly</w:t>
      </w:r>
      <w:proofErr w:type="gramEnd"/>
      <w:r>
        <w:rPr>
          <w:szCs w:val="24"/>
        </w:rPr>
        <w:t xml:space="preserve"> support the hypothesis that microsporidia </w:t>
      </w:r>
      <w:commentRangeStart w:id="121"/>
      <w:r>
        <w:rPr>
          <w:szCs w:val="24"/>
        </w:rPr>
        <w:t xml:space="preserve">forms the earliest </w:t>
      </w:r>
      <w:r>
        <w:rPr>
          <w:szCs w:val="24"/>
        </w:rPr>
        <w:lastRenderedPageBreak/>
        <w:t xml:space="preserve">diverging clade of fungi. </w:t>
      </w:r>
      <w:commentRangeEnd w:id="121"/>
      <w:r>
        <w:rPr>
          <w:rStyle w:val="CommentReference"/>
        </w:rPr>
        <w:commentReference w:id="121"/>
      </w:r>
      <w:r>
        <w:rPr>
          <w:szCs w:val="24"/>
        </w:rPr>
        <w:t xml:space="preserve">It is also </w:t>
      </w:r>
      <w:r w:rsidRPr="000C0396">
        <w:rPr>
          <w:szCs w:val="24"/>
        </w:rPr>
        <w:t>worthwhile</w:t>
      </w:r>
      <w:r>
        <w:rPr>
          <w:szCs w:val="24"/>
        </w:rPr>
        <w:t xml:space="preserve"> to mention that the topology of this species tree is congruent with the one from the study of </w:t>
      </w:r>
      <w:r>
        <w:rPr>
          <w:szCs w:val="24"/>
        </w:rPr>
        <w:fldChar w:fldCharType="begin"/>
      </w:r>
      <w:r>
        <w:rPr>
          <w:szCs w:val="24"/>
        </w:rPr>
        <w:instrText xml:space="preserve"> ADDIN EN.CITE &lt;EndNote&gt;&lt;Cite&gt;&lt;Author&gt;Capella-Gutiérrez&lt;/Author&gt;&lt;Year&gt;2012&lt;/Year&gt;&lt;RecNum&gt;298&lt;/RecNum&gt;&lt;DisplayText&gt;(Capella-Gutiérrez, Marcet-Houben, and Gabaldón 2012)&lt;/DisplayText&gt;&lt;record&gt;&lt;rec-number&gt;298&lt;/rec-number&gt;&lt;foreign-keys&gt;&lt;key app="EN" db-id="zvzepeve9vwad9e0r2nxazrm0x0w25x9w9er" timestamp="1522917510"&gt;298&lt;/key&gt;&lt;/foreign-keys&gt;&lt;ref-type name="Journal Article"&gt;17&lt;/ref-type&gt;&lt;contributors&gt;&lt;authors&gt;&lt;author&gt;Capella-Gutiérrez, Salvador&lt;/author&gt;&lt;author&gt;Marcet-Houben, Marina&lt;/author&gt;&lt;author&gt;Gabaldón, Toni&lt;/author&gt;&lt;/authors&gt;&lt;/contributors&gt;&lt;titles&gt;&lt;title&gt;Phylogenomics supports microsporidia as the earliest diverging clade of sequenced fungi.&lt;/title&gt;&lt;secondary-title&gt;BMC biology&lt;/secondary-title&gt;&lt;/titles&gt;&lt;periodical&gt;&lt;full-title&gt;BMC biology&lt;/full-title&gt;&lt;/periodical&gt;&lt;pages&gt;47-47&lt;/pages&gt;&lt;volume&gt;10&lt;/volume&gt;&lt;keywords&gt;&lt;keyword&gt;Microsporidia&lt;/keyword&gt;&lt;keyword&gt;Phylogeny&lt;/keyword&gt;&lt;keyword&gt;Microsporidia: genetics&lt;/keyword&gt;&lt;keyword&gt;Microsporidia: classification&lt;/keyword&gt;&lt;keyword&gt;Genes, Fungal&lt;/keyword&gt;&lt;keyword&gt;Chromosomes, Fungal&lt;/keyword&gt;&lt;keyword&gt;Chromosomes, Fungal: genetics&lt;/keyword&gt;&lt;/keywords&gt;&lt;dates&gt;&lt;year&gt;2012&lt;/year&gt;&lt;pub-dates&gt;&lt;date&gt;January 2012&lt;/date&gt;&lt;/pub-dates&gt;&lt;/dates&gt;&lt;urls&gt;&lt;/urls&gt;&lt;electronic-resource-num&gt;10.1186/1741-7007-10-47&lt;/electronic-resource-num&gt;&lt;research-notes&gt;ML tree between microsporidia and fungi&lt;/research-notes&gt;&lt;/record&gt;&lt;/Cite&gt;&lt;/EndNote&gt;</w:instrText>
      </w:r>
      <w:r>
        <w:rPr>
          <w:szCs w:val="24"/>
        </w:rPr>
        <w:fldChar w:fldCharType="separate"/>
      </w:r>
      <w:r>
        <w:rPr>
          <w:noProof/>
          <w:szCs w:val="24"/>
        </w:rPr>
        <w:t>(Capella-Gutiérrez, Marcet-Houben, and Gabaldón 2012)</w:t>
      </w:r>
      <w:r>
        <w:rPr>
          <w:szCs w:val="24"/>
        </w:rPr>
        <w:fldChar w:fldCharType="end"/>
      </w:r>
      <w:r>
        <w:rPr>
          <w:szCs w:val="24"/>
        </w:rPr>
        <w:t xml:space="preserve">, </w:t>
      </w:r>
      <w:commentRangeStart w:id="122"/>
      <w:r>
        <w:rPr>
          <w:szCs w:val="24"/>
        </w:rPr>
        <w:t xml:space="preserve">which also support the same </w:t>
      </w:r>
      <w:r w:rsidRPr="00516550">
        <w:rPr>
          <w:szCs w:val="24"/>
        </w:rPr>
        <w:t>scenario</w:t>
      </w:r>
      <w:r>
        <w:rPr>
          <w:szCs w:val="24"/>
        </w:rPr>
        <w:t>.</w:t>
      </w:r>
      <w:commentRangeEnd w:id="122"/>
      <w:r>
        <w:rPr>
          <w:rStyle w:val="CommentReference"/>
        </w:rPr>
        <w:commentReference w:id="122"/>
      </w:r>
      <w:r>
        <w:rPr>
          <w:szCs w:val="24"/>
        </w:rPr>
        <w:t xml:space="preserve"> </w:t>
      </w:r>
    </w:p>
    <w:p w14:paraId="1E1C5726" w14:textId="2F66DABA" w:rsidR="00950DB8" w:rsidRDefault="00950DB8" w:rsidP="00DF2522">
      <w:pPr>
        <w:pStyle w:val="Heading3"/>
      </w:pPr>
      <w:bookmarkStart w:id="123" w:name="_Toc386295386"/>
      <w:r>
        <w:t>The microsporidia phylogenetic profile</w:t>
      </w:r>
      <w:bookmarkEnd w:id="123"/>
    </w:p>
    <w:p w14:paraId="7044540F" w14:textId="77777777" w:rsidR="00CF3C94" w:rsidRDefault="00CF3C94" w:rsidP="00CF3C94">
      <w:pPr>
        <w:spacing w:after="0" w:line="360" w:lineRule="auto"/>
        <w:jc w:val="both"/>
        <w:rPr>
          <w:szCs w:val="24"/>
        </w:rPr>
      </w:pPr>
      <w:r>
        <w:rPr>
          <w:szCs w:val="24"/>
        </w:rPr>
        <w:t xml:space="preserve">The fast evolving of microsporidia proteins could fail the orthology prediction, especially in the distantly related species. Therefore we additionally used FAS scores as a confidence value for the orthology assignment. </w:t>
      </w:r>
    </w:p>
    <w:p w14:paraId="0859BC50" w14:textId="77777777" w:rsidR="00CF3C94" w:rsidRPr="00076E91" w:rsidRDefault="00CF3C94" w:rsidP="00CF3C94">
      <w:pPr>
        <w:keepNext/>
        <w:spacing w:after="0" w:line="360" w:lineRule="auto"/>
        <w:jc w:val="both"/>
        <w:rPr>
          <w:szCs w:val="24"/>
        </w:rPr>
      </w:pPr>
      <w:r w:rsidRPr="00076E91">
        <w:rPr>
          <w:noProof/>
          <w:szCs w:val="24"/>
        </w:rPr>
        <w:drawing>
          <wp:inline distT="0" distB="0" distL="0" distR="0" wp14:anchorId="778E8506" wp14:editId="31923296">
            <wp:extent cx="2793964" cy="2793964"/>
            <wp:effectExtent l="0" t="0" r="635"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tributionPlotFAS.pdf"/>
                    <pic:cNvPicPr/>
                  </pic:nvPicPr>
                  <pic:blipFill>
                    <a:blip r:embed="rId26">
                      <a:extLst>
                        <a:ext uri="{28A0092B-C50C-407E-A947-70E740481C1C}">
                          <a14:useLocalDpi xmlns:a14="http://schemas.microsoft.com/office/drawing/2010/main" val="0"/>
                        </a:ext>
                      </a:extLst>
                    </a:blip>
                    <a:stretch>
                      <a:fillRect/>
                    </a:stretch>
                  </pic:blipFill>
                  <pic:spPr>
                    <a:xfrm>
                      <a:off x="0" y="0"/>
                      <a:ext cx="2793964" cy="2793964"/>
                    </a:xfrm>
                    <a:prstGeom prst="rect">
                      <a:avLst/>
                    </a:prstGeom>
                  </pic:spPr>
                </pic:pic>
              </a:graphicData>
            </a:graphic>
          </wp:inline>
        </w:drawing>
      </w:r>
    </w:p>
    <w:p w14:paraId="7599FC16" w14:textId="77777777" w:rsidR="00CF3C94" w:rsidRPr="00076E91" w:rsidRDefault="00CF3C94" w:rsidP="00CF3C94">
      <w:pPr>
        <w:pStyle w:val="Caption"/>
        <w:spacing w:after="0" w:line="360" w:lineRule="auto"/>
        <w:jc w:val="both"/>
      </w:pPr>
      <w:bookmarkStart w:id="124" w:name="_Ref381546097"/>
      <w:bookmarkStart w:id="125" w:name="_Toc386295448"/>
      <w:r w:rsidRPr="00076E91">
        <w:t xml:space="preserve">Figure </w:t>
      </w:r>
      <w:r>
        <w:fldChar w:fldCharType="begin"/>
      </w:r>
      <w:r>
        <w:instrText xml:space="preserve"> STYLEREF 1 \s </w:instrText>
      </w:r>
      <w:r>
        <w:fldChar w:fldCharType="separate"/>
      </w:r>
      <w:r w:rsidR="00CF13C3">
        <w:rPr>
          <w:noProof/>
        </w:rPr>
        <w:t>2</w:t>
      </w:r>
      <w:r>
        <w:fldChar w:fldCharType="end"/>
      </w:r>
      <w:r>
        <w:noBreakHyphen/>
      </w:r>
      <w:r>
        <w:fldChar w:fldCharType="begin"/>
      </w:r>
      <w:r>
        <w:instrText xml:space="preserve"> SEQ Figure \* ARABIC \s 1 </w:instrText>
      </w:r>
      <w:r>
        <w:fldChar w:fldCharType="separate"/>
      </w:r>
      <w:r w:rsidR="00CF13C3">
        <w:rPr>
          <w:noProof/>
        </w:rPr>
        <w:t>9</w:t>
      </w:r>
      <w:r>
        <w:fldChar w:fldCharType="end"/>
      </w:r>
      <w:bookmarkEnd w:id="124"/>
      <w:r w:rsidRPr="00076E91">
        <w:t>: The distribution of FAS scores for all orthologs of 1605 microsporidian LCA proteins.</w:t>
      </w:r>
      <w:bookmarkEnd w:id="125"/>
    </w:p>
    <w:p w14:paraId="2F68CC95" w14:textId="77777777" w:rsidR="00CF3C94" w:rsidRPr="00076E91" w:rsidRDefault="00CF3C94" w:rsidP="00CF3C94">
      <w:pPr>
        <w:spacing w:after="0" w:line="360" w:lineRule="auto"/>
        <w:jc w:val="both"/>
        <w:rPr>
          <w:szCs w:val="24"/>
        </w:rPr>
      </w:pPr>
      <w:r>
        <w:rPr>
          <w:szCs w:val="24"/>
        </w:rPr>
        <w:t xml:space="preserve">The FAS score frequency </w:t>
      </w:r>
      <w:r w:rsidRPr="00076E91">
        <w:rPr>
          <w:szCs w:val="24"/>
        </w:rPr>
        <w:t xml:space="preserve">in </w:t>
      </w:r>
      <w:r w:rsidRPr="00076E91">
        <w:rPr>
          <w:szCs w:val="24"/>
        </w:rPr>
        <w:fldChar w:fldCharType="begin"/>
      </w:r>
      <w:r w:rsidRPr="00076E91">
        <w:rPr>
          <w:szCs w:val="24"/>
        </w:rPr>
        <w:instrText xml:space="preserve"> REF _Ref381546097 \h </w:instrText>
      </w:r>
      <w:r w:rsidRPr="00076E91">
        <w:rPr>
          <w:szCs w:val="24"/>
        </w:rPr>
      </w:r>
      <w:r w:rsidRPr="00076E91">
        <w:rPr>
          <w:szCs w:val="24"/>
        </w:rPr>
        <w:fldChar w:fldCharType="separate"/>
      </w:r>
      <w:r w:rsidR="00CF13C3" w:rsidRPr="00076E91">
        <w:t xml:space="preserve">Figure </w:t>
      </w:r>
      <w:r w:rsidR="00CF13C3">
        <w:rPr>
          <w:noProof/>
        </w:rPr>
        <w:t>2</w:t>
      </w:r>
      <w:r w:rsidR="00CF13C3">
        <w:noBreakHyphen/>
      </w:r>
      <w:r w:rsidR="00CF13C3">
        <w:rPr>
          <w:noProof/>
        </w:rPr>
        <w:t>9</w:t>
      </w:r>
      <w:r w:rsidRPr="00076E91">
        <w:rPr>
          <w:szCs w:val="24"/>
        </w:rPr>
        <w:fldChar w:fldCharType="end"/>
      </w:r>
      <w:r>
        <w:rPr>
          <w:szCs w:val="24"/>
        </w:rPr>
        <w:t xml:space="preserve"> revealed the similarity in the domain architectures between the microsporidia proteins and their orthologs. Most of the protein pairs have a FAS score higher than 0.75 and the mean FAS score of in total is up to 0.96.</w:t>
      </w:r>
    </w:p>
    <w:p w14:paraId="627D3BE1" w14:textId="049098D9" w:rsidR="00CF3C94" w:rsidRPr="00076E91" w:rsidRDefault="00CF3C94" w:rsidP="00CF3C94">
      <w:pPr>
        <w:spacing w:after="0" w:line="360" w:lineRule="auto"/>
        <w:jc w:val="both"/>
        <w:rPr>
          <w:szCs w:val="24"/>
        </w:rPr>
      </w:pPr>
      <w:r>
        <w:rPr>
          <w:szCs w:val="24"/>
        </w:rPr>
        <w:t>We clustered 1607 phylogenetic profile</w:t>
      </w:r>
      <w:r w:rsidR="00B51270">
        <w:rPr>
          <w:szCs w:val="24"/>
        </w:rPr>
        <w:t>s</w:t>
      </w:r>
      <w:r>
        <w:rPr>
          <w:szCs w:val="24"/>
        </w:rPr>
        <w:t xml:space="preserve"> of the microsporidia LCA proteins and display the whole profile plot to have an overview about their distribution. </w:t>
      </w:r>
      <w:r w:rsidRPr="00076E91">
        <w:rPr>
          <w:szCs w:val="24"/>
        </w:rPr>
        <w:fldChar w:fldCharType="begin"/>
      </w:r>
      <w:r w:rsidRPr="00076E91">
        <w:rPr>
          <w:szCs w:val="24"/>
        </w:rPr>
        <w:instrText xml:space="preserve"> REF _Ref381546185 \h </w:instrText>
      </w:r>
      <w:r w:rsidRPr="00076E91">
        <w:rPr>
          <w:szCs w:val="24"/>
        </w:rPr>
      </w:r>
      <w:r w:rsidRPr="00076E91">
        <w:rPr>
          <w:szCs w:val="24"/>
        </w:rPr>
        <w:fldChar w:fldCharType="separate"/>
      </w:r>
      <w:r w:rsidR="00CF13C3" w:rsidRPr="00076E91">
        <w:t xml:space="preserve">Figure </w:t>
      </w:r>
      <w:r w:rsidR="00CF13C3">
        <w:rPr>
          <w:noProof/>
        </w:rPr>
        <w:t>2</w:t>
      </w:r>
      <w:r w:rsidR="00CF13C3">
        <w:noBreakHyphen/>
      </w:r>
      <w:r w:rsidR="00CF13C3">
        <w:rPr>
          <w:noProof/>
        </w:rPr>
        <w:t>10</w:t>
      </w:r>
      <w:r w:rsidRPr="00076E91">
        <w:rPr>
          <w:szCs w:val="24"/>
        </w:rPr>
        <w:fldChar w:fldCharType="end"/>
      </w:r>
      <w:r w:rsidRPr="00076E91">
        <w:rPr>
          <w:szCs w:val="24"/>
        </w:rPr>
        <w:t xml:space="preserve"> shows the </w:t>
      </w:r>
      <w:r>
        <w:rPr>
          <w:szCs w:val="24"/>
        </w:rPr>
        <w:t>complete</w:t>
      </w:r>
      <w:r w:rsidRPr="00076E91">
        <w:rPr>
          <w:szCs w:val="24"/>
        </w:rPr>
        <w:t xml:space="preserve"> profile across 491 taxa grouped into phylum level. </w:t>
      </w:r>
      <w:r>
        <w:rPr>
          <w:szCs w:val="24"/>
        </w:rPr>
        <w:t>It can easily be seen that a</w:t>
      </w:r>
      <w:r w:rsidRPr="00076E91">
        <w:rPr>
          <w:szCs w:val="24"/>
        </w:rPr>
        <w:t xml:space="preserve"> large fraction of microsporidia proteins spread through all studied taxa. </w:t>
      </w:r>
    </w:p>
    <w:p w14:paraId="796F1913" w14:textId="77777777" w:rsidR="00CF3C94" w:rsidRPr="00076E91" w:rsidRDefault="00CF3C94" w:rsidP="00CF3C94">
      <w:pPr>
        <w:keepNext/>
        <w:spacing w:after="0" w:line="360" w:lineRule="auto"/>
        <w:jc w:val="both"/>
        <w:rPr>
          <w:szCs w:val="24"/>
        </w:rPr>
      </w:pPr>
      <w:r w:rsidRPr="00076E91">
        <w:rPr>
          <w:noProof/>
          <w:szCs w:val="24"/>
        </w:rPr>
        <w:lastRenderedPageBreak/>
        <w:drawing>
          <wp:inline distT="0" distB="0" distL="0" distR="0" wp14:anchorId="50AB84A0" wp14:editId="5F0BC9B0">
            <wp:extent cx="5330474" cy="5400040"/>
            <wp:effectExtent l="0" t="0" r="3810" b="1016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llProfile.pdf"/>
                    <pic:cNvPicPr/>
                  </pic:nvPicPr>
                  <pic:blipFill>
                    <a:blip r:embed="rId27">
                      <a:extLst>
                        <a:ext uri="{28A0092B-C50C-407E-A947-70E740481C1C}">
                          <a14:useLocalDpi xmlns:a14="http://schemas.microsoft.com/office/drawing/2010/main" val="0"/>
                        </a:ext>
                      </a:extLst>
                    </a:blip>
                    <a:stretch>
                      <a:fillRect/>
                    </a:stretch>
                  </pic:blipFill>
                  <pic:spPr>
                    <a:xfrm>
                      <a:off x="0" y="0"/>
                      <a:ext cx="5330474" cy="5400040"/>
                    </a:xfrm>
                    <a:prstGeom prst="rect">
                      <a:avLst/>
                    </a:prstGeom>
                  </pic:spPr>
                </pic:pic>
              </a:graphicData>
            </a:graphic>
          </wp:inline>
        </w:drawing>
      </w:r>
    </w:p>
    <w:p w14:paraId="3621F526" w14:textId="77777777" w:rsidR="00CF3C94" w:rsidRPr="00076E91" w:rsidRDefault="00CF3C94" w:rsidP="00CF3C94">
      <w:pPr>
        <w:pStyle w:val="Caption"/>
        <w:spacing w:after="0" w:line="360" w:lineRule="auto"/>
        <w:jc w:val="both"/>
      </w:pPr>
      <w:bookmarkStart w:id="126" w:name="_Ref381546185"/>
      <w:bookmarkStart w:id="127" w:name="_Toc386295449"/>
      <w:r w:rsidRPr="00076E91">
        <w:t xml:space="preserve">Figure </w:t>
      </w:r>
      <w:r>
        <w:fldChar w:fldCharType="begin"/>
      </w:r>
      <w:r>
        <w:instrText xml:space="preserve"> STYLEREF 1 \s </w:instrText>
      </w:r>
      <w:r>
        <w:fldChar w:fldCharType="separate"/>
      </w:r>
      <w:r w:rsidR="00CF13C3">
        <w:rPr>
          <w:noProof/>
        </w:rPr>
        <w:t>2</w:t>
      </w:r>
      <w:r>
        <w:fldChar w:fldCharType="end"/>
      </w:r>
      <w:r>
        <w:noBreakHyphen/>
      </w:r>
      <w:r>
        <w:fldChar w:fldCharType="begin"/>
      </w:r>
      <w:r>
        <w:instrText xml:space="preserve"> SEQ Figure \* ARABIC \s 1 </w:instrText>
      </w:r>
      <w:r>
        <w:fldChar w:fldCharType="separate"/>
      </w:r>
      <w:r w:rsidR="00CF13C3">
        <w:rPr>
          <w:noProof/>
        </w:rPr>
        <w:t>10</w:t>
      </w:r>
      <w:r>
        <w:fldChar w:fldCharType="end"/>
      </w:r>
      <w:bookmarkEnd w:id="126"/>
      <w:r w:rsidRPr="00076E91">
        <w:t>: The full phylogenetic profile of 1605 microsporidian LCA protein across 491 taxa grouped in phylum level. The color of the points denotes the FAS score between microsporidia and non-microsporidia protein. The size of the points depicts the percentage of species that have orthologs in each phylum.</w:t>
      </w:r>
      <w:bookmarkEnd w:id="127"/>
    </w:p>
    <w:p w14:paraId="4FC68766" w14:textId="77777777" w:rsidR="00CF3C94" w:rsidRDefault="00CF3C94" w:rsidP="00CF3C94">
      <w:pPr>
        <w:spacing w:after="0" w:line="360" w:lineRule="auto"/>
        <w:jc w:val="both"/>
        <w:rPr>
          <w:szCs w:val="24"/>
        </w:rPr>
      </w:pPr>
    </w:p>
    <w:p w14:paraId="0E4530AB" w14:textId="77777777" w:rsidR="00CF3C94" w:rsidRPr="00076E91" w:rsidRDefault="00CF3C94" w:rsidP="00CF3C94">
      <w:pPr>
        <w:spacing w:after="0" w:line="360" w:lineRule="auto"/>
        <w:jc w:val="both"/>
        <w:rPr>
          <w:szCs w:val="24"/>
        </w:rPr>
      </w:pPr>
      <w:r>
        <w:rPr>
          <w:szCs w:val="24"/>
        </w:rPr>
        <w:t>W</w:t>
      </w:r>
      <w:r w:rsidRPr="00076E91">
        <w:rPr>
          <w:szCs w:val="24"/>
        </w:rPr>
        <w:t>e</w:t>
      </w:r>
      <w:r>
        <w:rPr>
          <w:szCs w:val="24"/>
        </w:rPr>
        <w:t xml:space="preserve"> then</w:t>
      </w:r>
      <w:r w:rsidRPr="00076E91">
        <w:rPr>
          <w:szCs w:val="24"/>
        </w:rPr>
        <w:t xml:space="preserve"> estimated the evolutionary ages for</w:t>
      </w:r>
      <w:r>
        <w:rPr>
          <w:szCs w:val="24"/>
        </w:rPr>
        <w:t xml:space="preserve"> the</w:t>
      </w:r>
      <w:r w:rsidRPr="00076E91">
        <w:rPr>
          <w:szCs w:val="24"/>
        </w:rPr>
        <w:t xml:space="preserve"> microsporidian LCA proteins.</w:t>
      </w:r>
      <w:r>
        <w:rPr>
          <w:szCs w:val="24"/>
        </w:rPr>
        <w:t xml:space="preserve"> In accord with the result in </w:t>
      </w:r>
      <w:r>
        <w:rPr>
          <w:szCs w:val="24"/>
        </w:rPr>
        <w:fldChar w:fldCharType="begin"/>
      </w:r>
      <w:r>
        <w:rPr>
          <w:szCs w:val="24"/>
        </w:rPr>
        <w:instrText xml:space="preserve"> REF _Ref381546185 \h </w:instrText>
      </w:r>
      <w:r>
        <w:rPr>
          <w:szCs w:val="24"/>
        </w:rPr>
      </w:r>
      <w:r>
        <w:rPr>
          <w:szCs w:val="24"/>
        </w:rPr>
        <w:fldChar w:fldCharType="separate"/>
      </w:r>
      <w:r w:rsidR="00CF13C3" w:rsidRPr="00076E91">
        <w:t xml:space="preserve">Figure </w:t>
      </w:r>
      <w:r w:rsidR="00CF13C3">
        <w:rPr>
          <w:noProof/>
        </w:rPr>
        <w:t>2</w:t>
      </w:r>
      <w:r w:rsidR="00CF13C3">
        <w:noBreakHyphen/>
      </w:r>
      <w:r w:rsidR="00CF13C3">
        <w:rPr>
          <w:noProof/>
        </w:rPr>
        <w:t>10</w:t>
      </w:r>
      <w:r>
        <w:rPr>
          <w:szCs w:val="24"/>
        </w:rPr>
        <w:fldChar w:fldCharType="end"/>
      </w:r>
      <w:r w:rsidRPr="00076E91">
        <w:rPr>
          <w:szCs w:val="24"/>
        </w:rPr>
        <w:t>,</w:t>
      </w:r>
      <w:r>
        <w:rPr>
          <w:szCs w:val="24"/>
        </w:rPr>
        <w:t xml:space="preserve"> half of the proteins could be found at the root of the species tree of life and another</w:t>
      </w:r>
      <w:r w:rsidRPr="00076E91">
        <w:rPr>
          <w:szCs w:val="24"/>
        </w:rPr>
        <w:t xml:space="preserve"> </w:t>
      </w:r>
      <w:r>
        <w:rPr>
          <w:szCs w:val="24"/>
        </w:rPr>
        <w:t>44</w:t>
      </w:r>
      <w:r w:rsidRPr="00076E91">
        <w:rPr>
          <w:szCs w:val="24"/>
        </w:rPr>
        <w:t xml:space="preserve">% of the proteins are as old as the </w:t>
      </w:r>
      <w:r>
        <w:rPr>
          <w:szCs w:val="24"/>
        </w:rPr>
        <w:t>last eukaryotic common ancestor. O</w:t>
      </w:r>
      <w:r w:rsidRPr="00076E91">
        <w:rPr>
          <w:szCs w:val="24"/>
        </w:rPr>
        <w:t>nly 3% are specific to microsporidia lineage</w:t>
      </w:r>
      <w:r>
        <w:rPr>
          <w:szCs w:val="24"/>
        </w:rPr>
        <w:t xml:space="preserve"> (</w:t>
      </w:r>
      <w:r w:rsidRPr="00076E91">
        <w:rPr>
          <w:szCs w:val="24"/>
        </w:rPr>
        <w:fldChar w:fldCharType="begin"/>
      </w:r>
      <w:r w:rsidRPr="00076E91">
        <w:rPr>
          <w:szCs w:val="24"/>
        </w:rPr>
        <w:instrText xml:space="preserve"> REF _Ref381546769 \h </w:instrText>
      </w:r>
      <w:r w:rsidRPr="00076E91">
        <w:rPr>
          <w:szCs w:val="24"/>
        </w:rPr>
      </w:r>
      <w:r w:rsidRPr="00076E91">
        <w:rPr>
          <w:szCs w:val="24"/>
        </w:rPr>
        <w:fldChar w:fldCharType="separate"/>
      </w:r>
      <w:r w:rsidR="00CF13C3" w:rsidRPr="00076E91">
        <w:t xml:space="preserve">Figure </w:t>
      </w:r>
      <w:r w:rsidR="00CF13C3">
        <w:rPr>
          <w:noProof/>
        </w:rPr>
        <w:t>2</w:t>
      </w:r>
      <w:r w:rsidR="00CF13C3">
        <w:noBreakHyphen/>
      </w:r>
      <w:r w:rsidR="00CF13C3">
        <w:rPr>
          <w:noProof/>
        </w:rPr>
        <w:t>11</w:t>
      </w:r>
      <w:r w:rsidRPr="00076E91">
        <w:rPr>
          <w:szCs w:val="24"/>
        </w:rPr>
        <w:fldChar w:fldCharType="end"/>
      </w:r>
      <w:r>
        <w:rPr>
          <w:szCs w:val="24"/>
        </w:rPr>
        <w:t>)</w:t>
      </w:r>
      <w:r w:rsidRPr="00076E91">
        <w:rPr>
          <w:szCs w:val="24"/>
        </w:rPr>
        <w:t>.</w:t>
      </w:r>
    </w:p>
    <w:p w14:paraId="0F68D715" w14:textId="77777777" w:rsidR="00CF3C94" w:rsidRPr="00076E91" w:rsidRDefault="00CF3C94" w:rsidP="00CF3C94">
      <w:pPr>
        <w:keepNext/>
        <w:spacing w:after="0" w:line="360" w:lineRule="auto"/>
        <w:jc w:val="both"/>
        <w:rPr>
          <w:szCs w:val="24"/>
        </w:rPr>
      </w:pPr>
      <w:r w:rsidRPr="00076E91">
        <w:rPr>
          <w:noProof/>
          <w:szCs w:val="24"/>
        </w:rPr>
        <w:lastRenderedPageBreak/>
        <w:drawing>
          <wp:inline distT="0" distB="0" distL="0" distR="0" wp14:anchorId="62453D6D" wp14:editId="15526C4C">
            <wp:extent cx="5400040" cy="600004"/>
            <wp:effectExtent l="0" t="0" r="0" b="1016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Age_plot.pdf"/>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00040" cy="600004"/>
                    </a:xfrm>
                    <a:prstGeom prst="rect">
                      <a:avLst/>
                    </a:prstGeom>
                  </pic:spPr>
                </pic:pic>
              </a:graphicData>
            </a:graphic>
          </wp:inline>
        </w:drawing>
      </w:r>
    </w:p>
    <w:p w14:paraId="440FF4A1" w14:textId="77777777" w:rsidR="00CF3C94" w:rsidRPr="00076E91" w:rsidRDefault="00CF3C94" w:rsidP="00CF3C94">
      <w:pPr>
        <w:pStyle w:val="Caption"/>
        <w:spacing w:after="0" w:line="360" w:lineRule="auto"/>
        <w:jc w:val="both"/>
      </w:pPr>
      <w:bookmarkStart w:id="128" w:name="_Ref381546769"/>
      <w:bookmarkStart w:id="129" w:name="_Toc386295450"/>
      <w:r w:rsidRPr="00076E91">
        <w:t xml:space="preserve">Figure </w:t>
      </w:r>
      <w:r>
        <w:fldChar w:fldCharType="begin"/>
      </w:r>
      <w:r>
        <w:instrText xml:space="preserve"> STYLEREF 1 \s </w:instrText>
      </w:r>
      <w:r>
        <w:fldChar w:fldCharType="separate"/>
      </w:r>
      <w:r w:rsidR="00CF13C3">
        <w:rPr>
          <w:noProof/>
        </w:rPr>
        <w:t>2</w:t>
      </w:r>
      <w:r>
        <w:fldChar w:fldCharType="end"/>
      </w:r>
      <w:r>
        <w:noBreakHyphen/>
      </w:r>
      <w:r>
        <w:fldChar w:fldCharType="begin"/>
      </w:r>
      <w:r>
        <w:instrText xml:space="preserve"> SEQ Figure \* ARABIC \s 1 </w:instrText>
      </w:r>
      <w:r>
        <w:fldChar w:fldCharType="separate"/>
      </w:r>
      <w:r w:rsidR="00CF13C3">
        <w:rPr>
          <w:noProof/>
        </w:rPr>
        <w:t>11</w:t>
      </w:r>
      <w:r>
        <w:fldChar w:fldCharType="end"/>
      </w:r>
      <w:bookmarkEnd w:id="128"/>
      <w:r w:rsidRPr="00076E91">
        <w:t>: Gene age estimation of 1605 microsporidian LCA proteins. The fraction and corresponding absolute number of proteins for each estimated evolutionary age are written in each block. The colors denote the estimated ages for query proteins.</w:t>
      </w:r>
      <w:bookmarkEnd w:id="129"/>
    </w:p>
    <w:p w14:paraId="3328A094" w14:textId="77777777" w:rsidR="00CF3C94" w:rsidRDefault="00CF3C94" w:rsidP="00CF3C94">
      <w:pPr>
        <w:spacing w:after="0" w:line="360" w:lineRule="auto"/>
        <w:jc w:val="both"/>
        <w:rPr>
          <w:szCs w:val="24"/>
        </w:rPr>
      </w:pPr>
    </w:p>
    <w:p w14:paraId="38A50A4F" w14:textId="77777777" w:rsidR="00CF3C94" w:rsidRPr="00076E91" w:rsidRDefault="00CF3C94" w:rsidP="00CF3C94">
      <w:pPr>
        <w:spacing w:after="0" w:line="360" w:lineRule="auto"/>
        <w:jc w:val="both"/>
        <w:rPr>
          <w:szCs w:val="24"/>
        </w:rPr>
      </w:pPr>
      <w:r>
        <w:rPr>
          <w:szCs w:val="24"/>
        </w:rPr>
        <w:t xml:space="preserve">To investigate the functionality of the 42 microsporidia specific proteins, we used BlastKOALA </w:t>
      </w:r>
      <w:r>
        <w:rPr>
          <w:szCs w:val="24"/>
        </w:rPr>
        <w:fldChar w:fldCharType="begin"/>
      </w:r>
      <w:r>
        <w:rPr>
          <w:szCs w:val="24"/>
        </w:rPr>
        <w:instrText xml:space="preserve"> ADDIN EN.CITE &lt;EndNote&gt;&lt;Cite&gt;&lt;Author&gt;Kanehisa&lt;/Author&gt;&lt;Year&gt;2016&lt;/Year&gt;&lt;RecNum&gt;236&lt;/RecNum&gt;&lt;DisplayText&gt;(Kanehisa, Sato, and Morishima 2016)&lt;/DisplayText&gt;&lt;record&gt;&lt;rec-number&gt;236&lt;/rec-number&gt;&lt;foreign-keys&gt;&lt;key app="EN" db-id="zvzepeve9vwad9e0r2nxazrm0x0w25x9w9er" timestamp="1522917510"&gt;236&lt;/key&gt;&lt;/foreign-keys&gt;&lt;ref-type name="Journal Article"&gt;17&lt;/ref-type&gt;&lt;contributors&gt;&lt;authors&gt;&lt;author&gt;Kanehisa, Minoru&lt;/author&gt;&lt;author&gt;Sato, Yoko&lt;/author&gt;&lt;author&gt;Morishima, Kanae&lt;/author&gt;&lt;/authors&gt;&lt;/contributors&gt;&lt;titles&gt;&lt;title&gt;BlastKOALA and GhostKOALA: KEGG Tools for Functional Characterization of Genome and Metagenome Sequences&lt;/title&gt;&lt;secondary-title&gt;Journal of Molecular Biology&lt;/secondary-title&gt;&lt;/titles&gt;&lt;periodical&gt;&lt;full-title&gt;Journal of Molecular Biology&lt;/full-title&gt;&lt;/periodical&gt;&lt;pages&gt;726-731&lt;/pages&gt;&lt;volume&gt;428&lt;/volume&gt;&lt;keywords&gt;&lt;keyword&gt;genome annotation&lt;/keyword&gt;&lt;keyword&gt;KEGG Orthology&lt;/keyword&gt;&lt;keyword&gt;KEGG pathway mapping&lt;/keyword&gt;&lt;keyword&gt;metagenome analysis&lt;/keyword&gt;&lt;keyword&gt;taxonomic composition&lt;/keyword&gt;&lt;/keywords&gt;&lt;dates&gt;&lt;year&gt;2016&lt;/year&gt;&lt;pub-dates&gt;&lt;date&gt;2016&lt;/date&gt;&lt;/pub-dates&gt;&lt;/dates&gt;&lt;isbn&gt;1089-8638 (Electronic)\r0022-2836 (Linking)&lt;/isbn&gt;&lt;urls&gt;&lt;/urls&gt;&lt;electronic-resource-num&gt;10.1016/j.jmb.2015.11.006&lt;/electronic-resource-num&gt;&lt;/record&gt;&lt;/Cite&gt;&lt;/EndNote&gt;</w:instrText>
      </w:r>
      <w:r>
        <w:rPr>
          <w:szCs w:val="24"/>
        </w:rPr>
        <w:fldChar w:fldCharType="separate"/>
      </w:r>
      <w:r>
        <w:rPr>
          <w:noProof/>
          <w:szCs w:val="24"/>
        </w:rPr>
        <w:t>(Kanehisa, Sato, and Morishima 2016)</w:t>
      </w:r>
      <w:r>
        <w:rPr>
          <w:szCs w:val="24"/>
        </w:rPr>
        <w:fldChar w:fldCharType="end"/>
      </w:r>
      <w:r>
        <w:rPr>
          <w:szCs w:val="24"/>
        </w:rPr>
        <w:t xml:space="preserve"> to annotate KEGG Orthology</w:t>
      </w:r>
      <w:r w:rsidRPr="00076E91">
        <w:rPr>
          <w:szCs w:val="24"/>
        </w:rPr>
        <w:t xml:space="preserve"> </w:t>
      </w:r>
      <w:r>
        <w:rPr>
          <w:szCs w:val="24"/>
        </w:rPr>
        <w:t xml:space="preserve">identifiers </w:t>
      </w:r>
      <w:r>
        <w:rPr>
          <w:szCs w:val="24"/>
        </w:rPr>
        <w:fldChar w:fldCharType="begin"/>
      </w:r>
      <w:r>
        <w:rPr>
          <w:szCs w:val="24"/>
        </w:rPr>
        <w:instrText xml:space="preserve"> ADDIN EN.CITE &lt;EndNote&gt;&lt;Cite&gt;&lt;Author&gt;Kanehisa&lt;/Author&gt;&lt;Year&gt;2016&lt;/Year&gt;&lt;RecNum&gt;342&lt;/RecNum&gt;&lt;DisplayText&gt;(Kanehisa et al. 2016)&lt;/DisplayText&gt;&lt;record&gt;&lt;rec-number&gt;342&lt;/rec-number&gt;&lt;foreign-keys&gt;&lt;key app="EN" db-id="zvzepeve9vwad9e0r2nxazrm0x0w25x9w9er" timestamp="1522917510"&gt;342&lt;/key&gt;&lt;/foreign-keys&gt;&lt;ref-type name="Journal Article"&gt;17&lt;/ref-type&gt;&lt;contributors&gt;&lt;authors&gt;&lt;author&gt;Kanehisa, Minoru&lt;/author&gt;&lt;author&gt;Sato, Yoko&lt;/author&gt;&lt;author&gt;Kawashima, Masayuki&lt;/author&gt;&lt;author&gt;Furumichi, Miho&lt;/author&gt;&lt;author&gt;Tanabe, Mao&lt;/author&gt;&lt;/authors&gt;&lt;/contributors&gt;&lt;titles&gt;&lt;title&gt;KEGG as a reference resource for gene and protein annotation&lt;/title&gt;&lt;secondary-title&gt;Nucleic Acids Research&lt;/secondary-title&gt;&lt;/titles&gt;&lt;periodical&gt;&lt;full-title&gt;Nucleic Acids Research&lt;/full-title&gt;&lt;/periodical&gt;&lt;pages&gt;D457-D462&lt;/pages&gt;&lt;volume&gt;44&lt;/volume&gt;&lt;dates&gt;&lt;year&gt;2016&lt;/year&gt;&lt;pub-dates&gt;&lt;date&gt;2016-01-04&lt;/date&gt;&lt;/pub-dates&gt;&lt;/dates&gt;&lt;isbn&gt;0305-1048, 1362-4962&lt;/isbn&gt;&lt;urls&gt;&lt;/urls&gt;&lt;electronic-resource-num&gt;10.1093/nar/gkv1070&lt;/electronic-resource-num&gt;&lt;remote-database-name&gt;CrossRef&lt;/remote-database-name&gt;&lt;language&gt;en&lt;/language&gt;&lt;access-date&gt;2018-03-28 16:30:00&lt;/access-date&gt;&lt;/record&gt;&lt;/Cite&gt;&lt;/EndNote&gt;</w:instrText>
      </w:r>
      <w:r>
        <w:rPr>
          <w:szCs w:val="24"/>
        </w:rPr>
        <w:fldChar w:fldCharType="separate"/>
      </w:r>
      <w:r>
        <w:rPr>
          <w:noProof/>
          <w:szCs w:val="24"/>
        </w:rPr>
        <w:t>(Kanehisa et al. 2016)</w:t>
      </w:r>
      <w:r>
        <w:rPr>
          <w:szCs w:val="24"/>
        </w:rPr>
        <w:fldChar w:fldCharType="end"/>
      </w:r>
      <w:r>
        <w:rPr>
          <w:szCs w:val="24"/>
        </w:rPr>
        <w:t xml:space="preserve"> for those proteins</w:t>
      </w:r>
      <w:r w:rsidRPr="00076E91">
        <w:rPr>
          <w:szCs w:val="24"/>
        </w:rPr>
        <w:t>.</w:t>
      </w:r>
      <w:r>
        <w:rPr>
          <w:szCs w:val="24"/>
        </w:rPr>
        <w:t xml:space="preserve"> Only 7 of them were linked to KO identifiers (</w:t>
      </w:r>
      <w:r>
        <w:rPr>
          <w:szCs w:val="24"/>
        </w:rPr>
        <w:fldChar w:fldCharType="begin"/>
      </w:r>
      <w:r>
        <w:rPr>
          <w:szCs w:val="24"/>
        </w:rPr>
        <w:instrText xml:space="preserve"> REF _Ref383849425 \h </w:instrText>
      </w:r>
      <w:r>
        <w:rPr>
          <w:szCs w:val="24"/>
        </w:rPr>
      </w:r>
      <w:r>
        <w:rPr>
          <w:szCs w:val="24"/>
        </w:rPr>
        <w:fldChar w:fldCharType="separate"/>
      </w:r>
      <w:r w:rsidR="00CF13C3" w:rsidRPr="00076E91">
        <w:t xml:space="preserve">Table </w:t>
      </w:r>
      <w:r w:rsidR="00CF13C3">
        <w:rPr>
          <w:noProof/>
        </w:rPr>
        <w:t>2</w:t>
      </w:r>
      <w:r w:rsidR="00CF13C3">
        <w:noBreakHyphen/>
      </w:r>
      <w:r w:rsidR="00CF13C3">
        <w:rPr>
          <w:noProof/>
        </w:rPr>
        <w:t>3</w:t>
      </w:r>
      <w:r>
        <w:rPr>
          <w:szCs w:val="24"/>
        </w:rPr>
        <w:fldChar w:fldCharType="end"/>
      </w:r>
      <w:r>
        <w:rPr>
          <w:szCs w:val="24"/>
        </w:rPr>
        <w:t>).</w:t>
      </w:r>
    </w:p>
    <w:p w14:paraId="2E89498C" w14:textId="77777777" w:rsidR="00CF3C94" w:rsidRPr="00076E91" w:rsidRDefault="00CF3C94" w:rsidP="00CF3C94">
      <w:pPr>
        <w:pStyle w:val="Caption"/>
        <w:keepNext/>
        <w:spacing w:after="0" w:line="360" w:lineRule="auto"/>
        <w:jc w:val="both"/>
      </w:pPr>
      <w:bookmarkStart w:id="130" w:name="_Ref383849425"/>
      <w:bookmarkStart w:id="131" w:name="_Toc386295498"/>
      <w:r w:rsidRPr="00076E91">
        <w:t xml:space="preserve">Table </w:t>
      </w:r>
      <w:r>
        <w:fldChar w:fldCharType="begin"/>
      </w:r>
      <w:r>
        <w:instrText xml:space="preserve"> STYLEREF 1 \s </w:instrText>
      </w:r>
      <w:r>
        <w:fldChar w:fldCharType="separate"/>
      </w:r>
      <w:r w:rsidR="00CF13C3">
        <w:rPr>
          <w:noProof/>
        </w:rPr>
        <w:t>2</w:t>
      </w:r>
      <w:r>
        <w:fldChar w:fldCharType="end"/>
      </w:r>
      <w:r>
        <w:noBreakHyphen/>
      </w:r>
      <w:r>
        <w:fldChar w:fldCharType="begin"/>
      </w:r>
      <w:r>
        <w:instrText xml:space="preserve"> SEQ Table \* ARABIC \s 1 </w:instrText>
      </w:r>
      <w:r>
        <w:fldChar w:fldCharType="separate"/>
      </w:r>
      <w:r w:rsidR="00CF13C3">
        <w:rPr>
          <w:noProof/>
        </w:rPr>
        <w:t>3</w:t>
      </w:r>
      <w:r>
        <w:fldChar w:fldCharType="end"/>
      </w:r>
      <w:bookmarkEnd w:id="130"/>
      <w:r w:rsidRPr="00076E91">
        <w:t>: KO annotation for 42 microsporidia specific proteins using BlastKOALA</w:t>
      </w:r>
      <w:bookmarkEnd w:id="131"/>
    </w:p>
    <w:tbl>
      <w:tblPr>
        <w:tblStyle w:val="TableGrid"/>
        <w:tblW w:w="0" w:type="auto"/>
        <w:tblLook w:val="04A0" w:firstRow="1" w:lastRow="0" w:firstColumn="1" w:lastColumn="0" w:noHBand="0" w:noVBand="1"/>
      </w:tblPr>
      <w:tblGrid>
        <w:gridCol w:w="1809"/>
        <w:gridCol w:w="1843"/>
        <w:gridCol w:w="5068"/>
      </w:tblGrid>
      <w:tr w:rsidR="00CF3C94" w:rsidRPr="00076E91" w14:paraId="49814315" w14:textId="77777777" w:rsidTr="008210C7">
        <w:tc>
          <w:tcPr>
            <w:tcW w:w="1809" w:type="dxa"/>
          </w:tcPr>
          <w:p w14:paraId="63D75952" w14:textId="77777777" w:rsidR="00CF3C94" w:rsidRPr="00076E91" w:rsidRDefault="00CF3C94" w:rsidP="008210C7">
            <w:pPr>
              <w:spacing w:line="360" w:lineRule="auto"/>
              <w:rPr>
                <w:szCs w:val="24"/>
              </w:rPr>
            </w:pPr>
            <w:r w:rsidRPr="00076E91">
              <w:rPr>
                <w:szCs w:val="24"/>
              </w:rPr>
              <w:t>LCA protein</w:t>
            </w:r>
          </w:p>
        </w:tc>
        <w:tc>
          <w:tcPr>
            <w:tcW w:w="1843" w:type="dxa"/>
          </w:tcPr>
          <w:p w14:paraId="578A9A58" w14:textId="77777777" w:rsidR="00CF3C94" w:rsidRPr="00076E91" w:rsidRDefault="00CF3C94" w:rsidP="008210C7">
            <w:pPr>
              <w:spacing w:line="360" w:lineRule="auto"/>
              <w:rPr>
                <w:szCs w:val="24"/>
              </w:rPr>
            </w:pPr>
            <w:r w:rsidRPr="00076E91">
              <w:rPr>
                <w:szCs w:val="24"/>
              </w:rPr>
              <w:t xml:space="preserve">KO </w:t>
            </w:r>
            <w:r>
              <w:rPr>
                <w:szCs w:val="24"/>
              </w:rPr>
              <w:t>identifier</w:t>
            </w:r>
          </w:p>
        </w:tc>
        <w:tc>
          <w:tcPr>
            <w:tcW w:w="5068" w:type="dxa"/>
          </w:tcPr>
          <w:p w14:paraId="7B500FF6" w14:textId="77777777" w:rsidR="00CF3C94" w:rsidRPr="00076E91" w:rsidRDefault="00CF3C94" w:rsidP="008210C7">
            <w:pPr>
              <w:spacing w:line="360" w:lineRule="auto"/>
              <w:rPr>
                <w:szCs w:val="24"/>
              </w:rPr>
            </w:pPr>
            <w:r w:rsidRPr="00076E91">
              <w:rPr>
                <w:szCs w:val="24"/>
              </w:rPr>
              <w:t>Description</w:t>
            </w:r>
          </w:p>
        </w:tc>
      </w:tr>
      <w:tr w:rsidR="00CF3C94" w:rsidRPr="00076E91" w14:paraId="0FCC757F" w14:textId="77777777" w:rsidTr="008210C7">
        <w:tc>
          <w:tcPr>
            <w:tcW w:w="1809" w:type="dxa"/>
          </w:tcPr>
          <w:p w14:paraId="7EF75A10" w14:textId="77777777" w:rsidR="00CF3C94" w:rsidRPr="007813AF" w:rsidRDefault="00CF3C94" w:rsidP="008210C7">
            <w:pPr>
              <w:spacing w:line="360" w:lineRule="auto"/>
              <w:rPr>
                <w:szCs w:val="24"/>
              </w:rPr>
            </w:pPr>
            <w:r w:rsidRPr="007813AF">
              <w:rPr>
                <w:szCs w:val="24"/>
              </w:rPr>
              <w:t>OG_1087</w:t>
            </w:r>
          </w:p>
        </w:tc>
        <w:tc>
          <w:tcPr>
            <w:tcW w:w="1843" w:type="dxa"/>
          </w:tcPr>
          <w:p w14:paraId="7247050E" w14:textId="77777777" w:rsidR="00CF3C94" w:rsidRPr="007813AF" w:rsidRDefault="00CF3C94" w:rsidP="008210C7">
            <w:pPr>
              <w:spacing w:line="360" w:lineRule="auto"/>
              <w:rPr>
                <w:szCs w:val="24"/>
              </w:rPr>
            </w:pPr>
            <w:r w:rsidRPr="007813AF">
              <w:rPr>
                <w:szCs w:val="24"/>
              </w:rPr>
              <w:t>K17866</w:t>
            </w:r>
          </w:p>
        </w:tc>
        <w:tc>
          <w:tcPr>
            <w:tcW w:w="5068" w:type="dxa"/>
          </w:tcPr>
          <w:p w14:paraId="2999E3FF" w14:textId="77777777" w:rsidR="00CF3C94" w:rsidRPr="00076E91" w:rsidRDefault="00CF3C94" w:rsidP="008210C7">
            <w:pPr>
              <w:spacing w:line="360" w:lineRule="auto"/>
              <w:rPr>
                <w:szCs w:val="24"/>
              </w:rPr>
            </w:pPr>
            <w:r>
              <w:rPr>
                <w:szCs w:val="24"/>
              </w:rPr>
              <w:t>D</w:t>
            </w:r>
            <w:r w:rsidRPr="00076E91">
              <w:rPr>
                <w:szCs w:val="24"/>
              </w:rPr>
              <w:t>iphthamide biosynthesis protein 2</w:t>
            </w:r>
          </w:p>
        </w:tc>
      </w:tr>
      <w:tr w:rsidR="00CF3C94" w:rsidRPr="00076E91" w14:paraId="364716BE" w14:textId="77777777" w:rsidTr="008210C7">
        <w:tc>
          <w:tcPr>
            <w:tcW w:w="1809" w:type="dxa"/>
          </w:tcPr>
          <w:p w14:paraId="31C44408" w14:textId="77777777" w:rsidR="00CF3C94" w:rsidRPr="00D80810" w:rsidRDefault="00CF3C94" w:rsidP="008210C7">
            <w:pPr>
              <w:spacing w:line="360" w:lineRule="auto"/>
              <w:rPr>
                <w:szCs w:val="24"/>
              </w:rPr>
            </w:pPr>
            <w:r w:rsidRPr="00D80810">
              <w:rPr>
                <w:szCs w:val="24"/>
              </w:rPr>
              <w:t>OG_1378</w:t>
            </w:r>
          </w:p>
        </w:tc>
        <w:tc>
          <w:tcPr>
            <w:tcW w:w="1843" w:type="dxa"/>
          </w:tcPr>
          <w:p w14:paraId="5172B7E7" w14:textId="77777777" w:rsidR="00CF3C94" w:rsidRPr="00D80810" w:rsidRDefault="00CF3C94" w:rsidP="008210C7">
            <w:pPr>
              <w:spacing w:line="360" w:lineRule="auto"/>
              <w:rPr>
                <w:szCs w:val="24"/>
              </w:rPr>
            </w:pPr>
            <w:r w:rsidRPr="00D80810">
              <w:rPr>
                <w:szCs w:val="24"/>
              </w:rPr>
              <w:t>K09485</w:t>
            </w:r>
          </w:p>
        </w:tc>
        <w:tc>
          <w:tcPr>
            <w:tcW w:w="5068" w:type="dxa"/>
          </w:tcPr>
          <w:p w14:paraId="39060052" w14:textId="77777777" w:rsidR="00CF3C94" w:rsidRPr="00D80810" w:rsidRDefault="00CF3C94" w:rsidP="008210C7">
            <w:pPr>
              <w:spacing w:line="360" w:lineRule="auto"/>
              <w:rPr>
                <w:szCs w:val="24"/>
              </w:rPr>
            </w:pPr>
            <w:r w:rsidRPr="00D80810">
              <w:rPr>
                <w:szCs w:val="24"/>
              </w:rPr>
              <w:t>Heat shock protein 110kDa</w:t>
            </w:r>
          </w:p>
        </w:tc>
      </w:tr>
      <w:tr w:rsidR="00CF3C94" w:rsidRPr="00076E91" w14:paraId="784D78AB" w14:textId="77777777" w:rsidTr="008210C7">
        <w:tc>
          <w:tcPr>
            <w:tcW w:w="1809" w:type="dxa"/>
          </w:tcPr>
          <w:p w14:paraId="60403F67" w14:textId="77777777" w:rsidR="00CF3C94" w:rsidRPr="00D80810" w:rsidRDefault="00CF3C94" w:rsidP="008210C7">
            <w:pPr>
              <w:spacing w:line="360" w:lineRule="auto"/>
              <w:rPr>
                <w:szCs w:val="24"/>
              </w:rPr>
            </w:pPr>
            <w:r w:rsidRPr="00D80810">
              <w:rPr>
                <w:szCs w:val="24"/>
              </w:rPr>
              <w:t>OG_1378</w:t>
            </w:r>
          </w:p>
        </w:tc>
        <w:tc>
          <w:tcPr>
            <w:tcW w:w="1843" w:type="dxa"/>
          </w:tcPr>
          <w:p w14:paraId="1BCD3E18" w14:textId="77777777" w:rsidR="00CF3C94" w:rsidRPr="00D80810" w:rsidRDefault="00CF3C94" w:rsidP="008210C7">
            <w:pPr>
              <w:spacing w:line="360" w:lineRule="auto"/>
              <w:rPr>
                <w:szCs w:val="24"/>
              </w:rPr>
            </w:pPr>
            <w:r w:rsidRPr="00D80810">
              <w:rPr>
                <w:szCs w:val="24"/>
              </w:rPr>
              <w:t>K09489</w:t>
            </w:r>
          </w:p>
        </w:tc>
        <w:tc>
          <w:tcPr>
            <w:tcW w:w="5068" w:type="dxa"/>
          </w:tcPr>
          <w:p w14:paraId="2BD3D2DF" w14:textId="77777777" w:rsidR="00CF3C94" w:rsidRPr="00D80810" w:rsidRDefault="00CF3C94" w:rsidP="008210C7">
            <w:pPr>
              <w:spacing w:line="360" w:lineRule="auto"/>
              <w:rPr>
                <w:szCs w:val="24"/>
              </w:rPr>
            </w:pPr>
            <w:r w:rsidRPr="00D80810">
              <w:rPr>
                <w:szCs w:val="24"/>
              </w:rPr>
              <w:t>Heat shock 70kDa protein 4</w:t>
            </w:r>
          </w:p>
        </w:tc>
      </w:tr>
      <w:tr w:rsidR="00CF3C94" w:rsidRPr="00076E91" w14:paraId="76F3733B" w14:textId="77777777" w:rsidTr="008210C7">
        <w:tc>
          <w:tcPr>
            <w:tcW w:w="1809" w:type="dxa"/>
          </w:tcPr>
          <w:p w14:paraId="4F1B3926" w14:textId="77777777" w:rsidR="00CF3C94" w:rsidRPr="007813AF" w:rsidRDefault="00CF3C94" w:rsidP="008210C7">
            <w:pPr>
              <w:spacing w:line="360" w:lineRule="auto"/>
              <w:rPr>
                <w:szCs w:val="24"/>
              </w:rPr>
            </w:pPr>
            <w:r w:rsidRPr="007813AF">
              <w:rPr>
                <w:szCs w:val="24"/>
              </w:rPr>
              <w:t>OG_1515</w:t>
            </w:r>
          </w:p>
        </w:tc>
        <w:tc>
          <w:tcPr>
            <w:tcW w:w="1843" w:type="dxa"/>
          </w:tcPr>
          <w:p w14:paraId="626C388D" w14:textId="77777777" w:rsidR="00CF3C94" w:rsidRPr="007813AF" w:rsidRDefault="00CF3C94" w:rsidP="008210C7">
            <w:pPr>
              <w:spacing w:line="360" w:lineRule="auto"/>
              <w:rPr>
                <w:szCs w:val="24"/>
              </w:rPr>
            </w:pPr>
            <w:r w:rsidRPr="007813AF">
              <w:rPr>
                <w:szCs w:val="24"/>
              </w:rPr>
              <w:t>K08803</w:t>
            </w:r>
          </w:p>
        </w:tc>
        <w:tc>
          <w:tcPr>
            <w:tcW w:w="5068" w:type="dxa"/>
          </w:tcPr>
          <w:p w14:paraId="6CC25994" w14:textId="77777777" w:rsidR="00CF3C94" w:rsidRPr="00076E91" w:rsidRDefault="00CF3C94" w:rsidP="008210C7">
            <w:pPr>
              <w:spacing w:line="360" w:lineRule="auto"/>
              <w:rPr>
                <w:szCs w:val="24"/>
              </w:rPr>
            </w:pPr>
            <w:r>
              <w:rPr>
                <w:szCs w:val="24"/>
              </w:rPr>
              <w:t>D</w:t>
            </w:r>
            <w:r w:rsidRPr="00076E91">
              <w:rPr>
                <w:szCs w:val="24"/>
              </w:rPr>
              <w:t>eath-associated protein kinase</w:t>
            </w:r>
          </w:p>
        </w:tc>
      </w:tr>
      <w:tr w:rsidR="00CF3C94" w:rsidRPr="00076E91" w14:paraId="5378F1A4" w14:textId="77777777" w:rsidTr="008210C7">
        <w:tc>
          <w:tcPr>
            <w:tcW w:w="1809" w:type="dxa"/>
          </w:tcPr>
          <w:p w14:paraId="749890FF" w14:textId="77777777" w:rsidR="00CF3C94" w:rsidRPr="007813AF" w:rsidRDefault="00CF3C94" w:rsidP="008210C7">
            <w:pPr>
              <w:spacing w:line="360" w:lineRule="auto"/>
              <w:rPr>
                <w:szCs w:val="24"/>
              </w:rPr>
            </w:pPr>
            <w:r w:rsidRPr="007813AF">
              <w:rPr>
                <w:szCs w:val="24"/>
              </w:rPr>
              <w:t>OG_1710</w:t>
            </w:r>
          </w:p>
        </w:tc>
        <w:tc>
          <w:tcPr>
            <w:tcW w:w="1843" w:type="dxa"/>
          </w:tcPr>
          <w:p w14:paraId="1BFF7C80" w14:textId="77777777" w:rsidR="00CF3C94" w:rsidRPr="007813AF" w:rsidRDefault="00CF3C94" w:rsidP="008210C7">
            <w:pPr>
              <w:spacing w:line="360" w:lineRule="auto"/>
              <w:rPr>
                <w:szCs w:val="24"/>
              </w:rPr>
            </w:pPr>
            <w:r w:rsidRPr="007813AF">
              <w:rPr>
                <w:szCs w:val="24"/>
              </w:rPr>
              <w:t>K14848</w:t>
            </w:r>
          </w:p>
        </w:tc>
        <w:tc>
          <w:tcPr>
            <w:tcW w:w="5068" w:type="dxa"/>
          </w:tcPr>
          <w:p w14:paraId="335809B3" w14:textId="77777777" w:rsidR="00CF3C94" w:rsidRPr="00076E91" w:rsidRDefault="00CF3C94" w:rsidP="008210C7">
            <w:pPr>
              <w:spacing w:line="360" w:lineRule="auto"/>
              <w:rPr>
                <w:szCs w:val="24"/>
              </w:rPr>
            </w:pPr>
            <w:r>
              <w:rPr>
                <w:szCs w:val="24"/>
              </w:rPr>
              <w:t>R</w:t>
            </w:r>
            <w:r w:rsidRPr="00076E91">
              <w:rPr>
                <w:szCs w:val="24"/>
              </w:rPr>
              <w:t>ibosome assembly protein RRB1</w:t>
            </w:r>
          </w:p>
        </w:tc>
      </w:tr>
      <w:tr w:rsidR="00CF3C94" w:rsidRPr="00076E91" w14:paraId="563F90D5" w14:textId="77777777" w:rsidTr="008210C7">
        <w:tc>
          <w:tcPr>
            <w:tcW w:w="1809" w:type="dxa"/>
          </w:tcPr>
          <w:p w14:paraId="61DB03B5" w14:textId="77777777" w:rsidR="00CF3C94" w:rsidRPr="00076E91" w:rsidRDefault="00CF3C94" w:rsidP="008210C7">
            <w:pPr>
              <w:spacing w:line="360" w:lineRule="auto"/>
              <w:rPr>
                <w:szCs w:val="24"/>
              </w:rPr>
            </w:pPr>
            <w:r w:rsidRPr="00076E91">
              <w:rPr>
                <w:szCs w:val="24"/>
              </w:rPr>
              <w:t>OG_2013</w:t>
            </w:r>
          </w:p>
        </w:tc>
        <w:tc>
          <w:tcPr>
            <w:tcW w:w="1843" w:type="dxa"/>
          </w:tcPr>
          <w:p w14:paraId="2A2A1C82" w14:textId="77777777" w:rsidR="00CF3C94" w:rsidRPr="00076E91" w:rsidRDefault="00CF3C94" w:rsidP="008210C7">
            <w:pPr>
              <w:spacing w:line="360" w:lineRule="auto"/>
              <w:rPr>
                <w:szCs w:val="24"/>
              </w:rPr>
            </w:pPr>
            <w:r w:rsidRPr="00076E91">
              <w:rPr>
                <w:szCs w:val="24"/>
              </w:rPr>
              <w:t>K02155</w:t>
            </w:r>
          </w:p>
        </w:tc>
        <w:tc>
          <w:tcPr>
            <w:tcW w:w="5068" w:type="dxa"/>
          </w:tcPr>
          <w:p w14:paraId="2C947454" w14:textId="77777777" w:rsidR="00CF3C94" w:rsidRPr="00076E91" w:rsidRDefault="00CF3C94" w:rsidP="008210C7">
            <w:pPr>
              <w:spacing w:line="360" w:lineRule="auto"/>
              <w:rPr>
                <w:szCs w:val="24"/>
              </w:rPr>
            </w:pPr>
            <w:r w:rsidRPr="00076E91">
              <w:rPr>
                <w:szCs w:val="24"/>
              </w:rPr>
              <w:t>V-type H+-transporting ATPase 16kDa proteolipid subunit</w:t>
            </w:r>
          </w:p>
        </w:tc>
      </w:tr>
      <w:tr w:rsidR="00CF3C94" w:rsidRPr="00076E91" w14:paraId="28457FA6" w14:textId="77777777" w:rsidTr="008210C7">
        <w:tc>
          <w:tcPr>
            <w:tcW w:w="1809" w:type="dxa"/>
          </w:tcPr>
          <w:p w14:paraId="5FA41ECF" w14:textId="77777777" w:rsidR="00CF3C94" w:rsidRPr="00076E91" w:rsidRDefault="00CF3C94" w:rsidP="008210C7">
            <w:pPr>
              <w:spacing w:line="360" w:lineRule="auto"/>
              <w:rPr>
                <w:szCs w:val="24"/>
              </w:rPr>
            </w:pPr>
            <w:r w:rsidRPr="00076E91">
              <w:rPr>
                <w:szCs w:val="24"/>
              </w:rPr>
              <w:t>OG_2250</w:t>
            </w:r>
          </w:p>
        </w:tc>
        <w:tc>
          <w:tcPr>
            <w:tcW w:w="1843" w:type="dxa"/>
          </w:tcPr>
          <w:p w14:paraId="363EC676" w14:textId="77777777" w:rsidR="00CF3C94" w:rsidRPr="00076E91" w:rsidRDefault="00CF3C94" w:rsidP="008210C7">
            <w:pPr>
              <w:spacing w:line="360" w:lineRule="auto"/>
              <w:rPr>
                <w:szCs w:val="24"/>
              </w:rPr>
            </w:pPr>
            <w:r w:rsidRPr="00076E91">
              <w:rPr>
                <w:szCs w:val="24"/>
              </w:rPr>
              <w:t>K02896</w:t>
            </w:r>
          </w:p>
        </w:tc>
        <w:tc>
          <w:tcPr>
            <w:tcW w:w="5068" w:type="dxa"/>
          </w:tcPr>
          <w:p w14:paraId="21507FDA" w14:textId="77777777" w:rsidR="00CF3C94" w:rsidRPr="00076E91" w:rsidRDefault="00CF3C94" w:rsidP="008210C7">
            <w:pPr>
              <w:spacing w:line="360" w:lineRule="auto"/>
              <w:rPr>
                <w:szCs w:val="24"/>
              </w:rPr>
            </w:pPr>
            <w:r>
              <w:rPr>
                <w:szCs w:val="24"/>
              </w:rPr>
              <w:t>L</w:t>
            </w:r>
            <w:r w:rsidRPr="00076E91">
              <w:rPr>
                <w:szCs w:val="24"/>
              </w:rPr>
              <w:t>arge subunit ribosomal protein L24e</w:t>
            </w:r>
          </w:p>
        </w:tc>
      </w:tr>
      <w:tr w:rsidR="00CF3C94" w:rsidRPr="00076E91" w14:paraId="70C8A927" w14:textId="77777777" w:rsidTr="008210C7">
        <w:tc>
          <w:tcPr>
            <w:tcW w:w="1809" w:type="dxa"/>
          </w:tcPr>
          <w:p w14:paraId="0D3ED8A7" w14:textId="77777777" w:rsidR="00CF3C94" w:rsidRPr="00076E91" w:rsidRDefault="00CF3C94" w:rsidP="008210C7">
            <w:pPr>
              <w:spacing w:line="360" w:lineRule="auto"/>
              <w:rPr>
                <w:szCs w:val="24"/>
              </w:rPr>
            </w:pPr>
            <w:r w:rsidRPr="00076E91">
              <w:rPr>
                <w:szCs w:val="24"/>
              </w:rPr>
              <w:t>OG_2280</w:t>
            </w:r>
          </w:p>
        </w:tc>
        <w:tc>
          <w:tcPr>
            <w:tcW w:w="1843" w:type="dxa"/>
          </w:tcPr>
          <w:p w14:paraId="3F0A2DE0" w14:textId="77777777" w:rsidR="00CF3C94" w:rsidRPr="00076E91" w:rsidRDefault="00CF3C94" w:rsidP="008210C7">
            <w:pPr>
              <w:spacing w:line="360" w:lineRule="auto"/>
              <w:rPr>
                <w:szCs w:val="24"/>
              </w:rPr>
            </w:pPr>
            <w:r w:rsidRPr="00076E91">
              <w:rPr>
                <w:szCs w:val="24"/>
              </w:rPr>
              <w:t>K02180</w:t>
            </w:r>
          </w:p>
        </w:tc>
        <w:tc>
          <w:tcPr>
            <w:tcW w:w="5068" w:type="dxa"/>
          </w:tcPr>
          <w:p w14:paraId="048EAE7D" w14:textId="77777777" w:rsidR="00CF3C94" w:rsidRPr="00076E91" w:rsidRDefault="00CF3C94" w:rsidP="008210C7">
            <w:pPr>
              <w:spacing w:line="360" w:lineRule="auto"/>
              <w:rPr>
                <w:szCs w:val="24"/>
              </w:rPr>
            </w:pPr>
            <w:r>
              <w:rPr>
                <w:szCs w:val="24"/>
              </w:rPr>
              <w:t>C</w:t>
            </w:r>
            <w:r w:rsidRPr="00076E91">
              <w:rPr>
                <w:szCs w:val="24"/>
              </w:rPr>
              <w:t>ell cycle arrest protein BUB3</w:t>
            </w:r>
          </w:p>
        </w:tc>
      </w:tr>
    </w:tbl>
    <w:p w14:paraId="5D0E42C3" w14:textId="77777777" w:rsidR="00CF3C94" w:rsidRPr="00076E91" w:rsidRDefault="00CF3C94" w:rsidP="00CF3C94">
      <w:pPr>
        <w:spacing w:after="0" w:line="360" w:lineRule="auto"/>
        <w:rPr>
          <w:szCs w:val="24"/>
        </w:rPr>
      </w:pPr>
    </w:p>
    <w:p w14:paraId="07242DF3" w14:textId="77777777" w:rsidR="00CF3C94" w:rsidRDefault="00CF3C94" w:rsidP="00CF3C94">
      <w:pPr>
        <w:spacing w:after="0" w:line="360" w:lineRule="auto"/>
        <w:jc w:val="both"/>
        <w:rPr>
          <w:szCs w:val="24"/>
        </w:rPr>
      </w:pPr>
      <w:r>
        <w:rPr>
          <w:szCs w:val="24"/>
        </w:rPr>
        <w:t>Beside KO annotation, we</w:t>
      </w:r>
      <w:r w:rsidRPr="00076E91">
        <w:rPr>
          <w:szCs w:val="24"/>
        </w:rPr>
        <w:t xml:space="preserve"> </w:t>
      </w:r>
      <w:r>
        <w:rPr>
          <w:szCs w:val="24"/>
        </w:rPr>
        <w:t xml:space="preserve">classified the microsporidia specific proteins based on </w:t>
      </w:r>
      <w:r w:rsidRPr="00076E91">
        <w:rPr>
          <w:szCs w:val="24"/>
        </w:rPr>
        <w:t>Gene Ontology terms</w:t>
      </w:r>
      <w:r>
        <w:rPr>
          <w:szCs w:val="24"/>
        </w:rPr>
        <w:t xml:space="preserve"> </w:t>
      </w:r>
      <w:r>
        <w:rPr>
          <w:szCs w:val="24"/>
        </w:rPr>
        <w:fldChar w:fldCharType="begin"/>
      </w:r>
      <w:r>
        <w:rPr>
          <w:szCs w:val="24"/>
        </w:rPr>
        <w:instrText xml:space="preserve"> ADDIN EN.CITE &lt;EndNote&gt;&lt;Cite&gt;&lt;Author&gt;Ashburner&lt;/Author&gt;&lt;Year&gt;2000&lt;/Year&gt;&lt;RecNum&gt;201&lt;/RecNum&gt;&lt;DisplayText&gt;(Ashburner et al. 2000)&lt;/DisplayText&gt;&lt;record&gt;&lt;rec-number&gt;201&lt;/rec-number&gt;&lt;foreign-keys&gt;&lt;key app="EN" db-id="zvzepeve9vwad9e0r2nxazrm0x0w25x9w9er" timestamp="1522917510"&gt;201&lt;/key&gt;&lt;/foreign-keys&gt;&lt;ref-type name="Journal Article"&gt;17&lt;/ref-type&gt;&lt;contributors&gt;&lt;authors&gt;&lt;author&gt;Ashburner, Michael&lt;/author&gt;&lt;author&gt;Ball, Catherine A.&lt;/author&gt;&lt;author&gt;Blake, Judith A.&lt;/author&gt;&lt;author&gt;Botstein, David&lt;/author&gt;&lt;author&gt;Butler, Heather&lt;/author&gt;&lt;author&gt;Cherry, J. Michael&lt;/author&gt;&lt;author&gt;Davis, Allan P.&lt;/author&gt;&lt;author&gt;Dolinski, Kara&lt;/author&gt;&lt;author&gt;Dwight, Selina S.&lt;/author&gt;&lt;author&gt;Eppig, Janan T.&lt;/author&gt;&lt;author&gt;Harris, Midori A.&lt;/author&gt;&lt;author&gt;Hill, David P.&lt;/author&gt;&lt;author&gt;Issel-Tarver, Laurie&lt;/author&gt;&lt;author&gt;Kasarskis, Andrew&lt;/author&gt;&lt;author&gt;Lewis, Suzanna&lt;/author&gt;&lt;author&gt;Matese, John C.&lt;/author&gt;&lt;author&gt;Richardson, Joel E.&lt;/author&gt;&lt;author&gt;Ringwald, Martin&lt;/author&gt;&lt;author&gt;Rubin, Gerald M.&lt;/author&gt;&lt;author&gt;Sherlock, Gavin&lt;/author&gt;&lt;/authors&gt;&lt;/contributors&gt;&lt;titles&gt;&lt;title&gt;Gene ontology: Tool for the unification of biology&lt;/title&gt;&lt;secondary-title&gt;Nature Genetics&lt;/secondary-title&gt;&lt;/titles&gt;&lt;periodical&gt;&lt;full-title&gt;Nature Genetics&lt;/full-title&gt;&lt;/periodical&gt;&lt;pages&gt;25-29&lt;/pages&gt;&lt;volume&gt;25&lt;/volume&gt;&lt;dates&gt;&lt;year&gt;2000&lt;/year&gt;&lt;pub-dates&gt;&lt;date&gt;2000&lt;/date&gt;&lt;/pub-dates&gt;&lt;/dates&gt;&lt;isbn&gt;1061-4036 (Print)\r1061-4036 (Linking)&lt;/isbn&gt;&lt;urls&gt;&lt;/urls&gt;&lt;electronic-resource-num&gt;10.1038/75556&lt;/electronic-resource-num&gt;&lt;/record&gt;&lt;/Cite&gt;&lt;/EndNote&gt;</w:instrText>
      </w:r>
      <w:r>
        <w:rPr>
          <w:szCs w:val="24"/>
        </w:rPr>
        <w:fldChar w:fldCharType="separate"/>
      </w:r>
      <w:r>
        <w:rPr>
          <w:noProof/>
          <w:szCs w:val="24"/>
        </w:rPr>
        <w:t>(Ashburner et al. 2000)</w:t>
      </w:r>
      <w:r>
        <w:rPr>
          <w:szCs w:val="24"/>
        </w:rPr>
        <w:fldChar w:fldCharType="end"/>
      </w:r>
      <w:r w:rsidRPr="00076E91">
        <w:rPr>
          <w:szCs w:val="24"/>
        </w:rPr>
        <w:t xml:space="preserve"> </w:t>
      </w:r>
      <w:r>
        <w:rPr>
          <w:szCs w:val="24"/>
        </w:rPr>
        <w:t xml:space="preserve">using </w:t>
      </w:r>
      <w:r w:rsidRPr="00076E91">
        <w:rPr>
          <w:szCs w:val="24"/>
        </w:rPr>
        <w:t>Blast2GO v5.0.13</w:t>
      </w:r>
      <w:r>
        <w:rPr>
          <w:szCs w:val="24"/>
        </w:rPr>
        <w:t xml:space="preserve"> </w:t>
      </w:r>
      <w:r>
        <w:rPr>
          <w:szCs w:val="24"/>
        </w:rPr>
        <w:fldChar w:fldCharType="begin"/>
      </w:r>
      <w:r>
        <w:rPr>
          <w:szCs w:val="24"/>
        </w:rPr>
        <w:instrText xml:space="preserve"> ADDIN EN.CITE &lt;EndNote&gt;&lt;Cite&gt;&lt;Author&gt;Götz&lt;/Author&gt;&lt;Year&gt;2008&lt;/Year&gt;&lt;RecNum&gt;200&lt;/RecNum&gt;&lt;DisplayText&gt;(Götz et al. 2008)&lt;/DisplayText&gt;&lt;record&gt;&lt;rec-number&gt;200&lt;/rec-number&gt;&lt;foreign-keys&gt;&lt;key app="EN" db-id="zvzepeve9vwad9e0r2nxazrm0x0w25x9w9er" timestamp="1522917510"&gt;200&lt;/key&gt;&lt;/foreign-keys&gt;&lt;ref-type name="Journal Article"&gt;17&lt;/ref-type&gt;&lt;contributors&gt;&lt;authors&gt;&lt;author&gt;Götz, Stefan&lt;/author&gt;&lt;author&gt;García-Gómez, Juan Miguel&lt;/author&gt;&lt;author&gt;Terol, Javier&lt;/author&gt;&lt;author&gt;Williams, Tim D.&lt;/author&gt;&lt;author&gt;Nagaraj, Shivashankar H.&lt;/author&gt;&lt;author&gt;Nueda, María José&lt;/author&gt;&lt;author&gt;Robles, Montserrat&lt;/author&gt;&lt;author&gt;Talón, Manuel&lt;/author&gt;&lt;author&gt;Dopazo, Joaquín&lt;/author&gt;&lt;author&gt;Conesa, Ana&lt;/author&gt;&lt;/authors&gt;&lt;/contributors&gt;&lt;titles&gt;&lt;title&gt;High-throughput functional annotation and data mining with the Blast2GO suite&lt;/title&gt;&lt;secondary-title&gt;Nucleic Acids Research&lt;/secondary-title&gt;&lt;/titles&gt;&lt;periodical&gt;&lt;full-title&gt;Nucleic Acids Research&lt;/full-title&gt;&lt;/periodical&gt;&lt;pages&gt;3420-3435&lt;/pages&gt;&lt;volume&gt;36&lt;/volume&gt;&lt;dates&gt;&lt;year&gt;2008&lt;/year&gt;&lt;pub-dates&gt;&lt;date&gt;2008&lt;/date&gt;&lt;/pub-dates&gt;&lt;/dates&gt;&lt;isbn&gt;1362-4962 (Electronic)\n0305-1048 (Linking)&lt;/isbn&gt;&lt;urls&gt;&lt;/urls&gt;&lt;electronic-resource-num&gt;10.1093/nar/gkn176&lt;/electronic-resource-num&gt;&lt;/record&gt;&lt;/Cite&gt;&lt;/EndNote&gt;</w:instrText>
      </w:r>
      <w:r>
        <w:rPr>
          <w:szCs w:val="24"/>
        </w:rPr>
        <w:fldChar w:fldCharType="separate"/>
      </w:r>
      <w:r>
        <w:rPr>
          <w:noProof/>
          <w:szCs w:val="24"/>
        </w:rPr>
        <w:t>(Götz et al. 2008)</w:t>
      </w:r>
      <w:r>
        <w:rPr>
          <w:szCs w:val="24"/>
        </w:rPr>
        <w:fldChar w:fldCharType="end"/>
      </w:r>
      <w:r>
        <w:rPr>
          <w:szCs w:val="24"/>
        </w:rPr>
        <w:t>. Additionally, 12 other microsporidian LCA genes were annotated by GO terms (</w:t>
      </w:r>
      <w:r>
        <w:rPr>
          <w:szCs w:val="24"/>
          <w:highlight w:val="yellow"/>
        </w:rPr>
        <w:fldChar w:fldCharType="begin"/>
      </w:r>
      <w:r>
        <w:rPr>
          <w:szCs w:val="24"/>
        </w:rPr>
        <w:instrText xml:space="preserve"> REF _Ref384468516 \h </w:instrText>
      </w:r>
      <w:r>
        <w:rPr>
          <w:szCs w:val="24"/>
          <w:highlight w:val="yellow"/>
        </w:rPr>
      </w:r>
      <w:r>
        <w:rPr>
          <w:szCs w:val="24"/>
          <w:highlight w:val="yellow"/>
        </w:rPr>
        <w:fldChar w:fldCharType="separate"/>
      </w:r>
      <w:r w:rsidR="00CF13C3">
        <w:t xml:space="preserve">Figure </w:t>
      </w:r>
      <w:r w:rsidR="00CF13C3">
        <w:rPr>
          <w:noProof/>
        </w:rPr>
        <w:t>2</w:t>
      </w:r>
      <w:r w:rsidR="00CF13C3">
        <w:noBreakHyphen/>
      </w:r>
      <w:r w:rsidR="00CF13C3">
        <w:rPr>
          <w:noProof/>
        </w:rPr>
        <w:t>12</w:t>
      </w:r>
      <w:r>
        <w:rPr>
          <w:szCs w:val="24"/>
          <w:highlight w:val="yellow"/>
        </w:rPr>
        <w:fldChar w:fldCharType="end"/>
      </w:r>
      <w:r>
        <w:rPr>
          <w:szCs w:val="24"/>
        </w:rPr>
        <w:t xml:space="preserve">, or more detail in Appendix, </w:t>
      </w:r>
      <w:r>
        <w:rPr>
          <w:szCs w:val="24"/>
        </w:rPr>
        <w:fldChar w:fldCharType="begin"/>
      </w:r>
      <w:r>
        <w:rPr>
          <w:szCs w:val="24"/>
        </w:rPr>
        <w:instrText xml:space="preserve"> REF _Ref383861995 \h </w:instrText>
      </w:r>
      <w:r>
        <w:rPr>
          <w:szCs w:val="24"/>
        </w:rPr>
      </w:r>
      <w:r>
        <w:rPr>
          <w:szCs w:val="24"/>
        </w:rPr>
        <w:fldChar w:fldCharType="separate"/>
      </w:r>
      <w:r w:rsidR="00CF13C3">
        <w:t xml:space="preserve">Table </w:t>
      </w:r>
      <w:r w:rsidR="00CF13C3">
        <w:rPr>
          <w:noProof/>
        </w:rPr>
        <w:t>A</w:t>
      </w:r>
      <w:r w:rsidR="00CF13C3">
        <w:noBreakHyphen/>
      </w:r>
      <w:r w:rsidR="00CF13C3">
        <w:rPr>
          <w:noProof/>
        </w:rPr>
        <w:t>4</w:t>
      </w:r>
      <w:r>
        <w:rPr>
          <w:szCs w:val="24"/>
        </w:rPr>
        <w:fldChar w:fldCharType="end"/>
      </w:r>
      <w:r>
        <w:rPr>
          <w:szCs w:val="24"/>
        </w:rPr>
        <w:t>).</w:t>
      </w:r>
    </w:p>
    <w:p w14:paraId="12038777" w14:textId="77777777" w:rsidR="00CF3C94" w:rsidRDefault="00CF3C94" w:rsidP="00CF3C94">
      <w:pPr>
        <w:keepNext/>
        <w:spacing w:after="0" w:line="360" w:lineRule="auto"/>
        <w:jc w:val="both"/>
      </w:pPr>
      <w:r>
        <w:rPr>
          <w:noProof/>
          <w:szCs w:val="24"/>
        </w:rPr>
        <w:lastRenderedPageBreak/>
        <w:drawing>
          <wp:inline distT="0" distB="0" distL="0" distR="0" wp14:anchorId="16115017" wp14:editId="313A49D7">
            <wp:extent cx="4460149" cy="3099468"/>
            <wp:effectExtent l="0" t="0" r="10795" b="0"/>
            <wp:docPr id="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461000" cy="3100059"/>
                    </a:xfrm>
                    <a:prstGeom prst="rect">
                      <a:avLst/>
                    </a:prstGeom>
                    <a:noFill/>
                    <a:ln>
                      <a:noFill/>
                    </a:ln>
                  </pic:spPr>
                </pic:pic>
              </a:graphicData>
            </a:graphic>
          </wp:inline>
        </w:drawing>
      </w:r>
    </w:p>
    <w:p w14:paraId="27FCFC46" w14:textId="242F7B86" w:rsidR="00950DB8" w:rsidRPr="00CF3C94" w:rsidRDefault="00CF3C94" w:rsidP="00CF3C94">
      <w:pPr>
        <w:pStyle w:val="Caption"/>
        <w:jc w:val="both"/>
        <w:rPr>
          <w:szCs w:val="24"/>
        </w:rPr>
      </w:pPr>
      <w:bookmarkStart w:id="132" w:name="_Ref384468516"/>
      <w:bookmarkStart w:id="133" w:name="_Toc386295451"/>
      <w:r>
        <w:t xml:space="preserve">Figure </w:t>
      </w:r>
      <w:r>
        <w:fldChar w:fldCharType="begin"/>
      </w:r>
      <w:r>
        <w:instrText xml:space="preserve"> STYLEREF 1 \s </w:instrText>
      </w:r>
      <w:r>
        <w:fldChar w:fldCharType="separate"/>
      </w:r>
      <w:r w:rsidR="00CF13C3">
        <w:rPr>
          <w:noProof/>
        </w:rPr>
        <w:t>2</w:t>
      </w:r>
      <w:r>
        <w:fldChar w:fldCharType="end"/>
      </w:r>
      <w:r>
        <w:noBreakHyphen/>
      </w:r>
      <w:r>
        <w:fldChar w:fldCharType="begin"/>
      </w:r>
      <w:r>
        <w:instrText xml:space="preserve"> SEQ Figure \* ARABIC \s 1 </w:instrText>
      </w:r>
      <w:r>
        <w:fldChar w:fldCharType="separate"/>
      </w:r>
      <w:r w:rsidR="00CF13C3">
        <w:rPr>
          <w:noProof/>
        </w:rPr>
        <w:t>12</w:t>
      </w:r>
      <w:r>
        <w:fldChar w:fldCharType="end"/>
      </w:r>
      <w:bookmarkEnd w:id="132"/>
      <w:r>
        <w:t>: GO annotation for microsporidia specific proteins.</w:t>
      </w:r>
      <w:bookmarkEnd w:id="133"/>
    </w:p>
    <w:p w14:paraId="238EAE23" w14:textId="51176B7D" w:rsidR="002C6C02" w:rsidRDefault="002C6C02" w:rsidP="002C6C02">
      <w:pPr>
        <w:spacing w:after="0" w:line="360" w:lineRule="auto"/>
        <w:jc w:val="both"/>
        <w:rPr>
          <w:szCs w:val="24"/>
        </w:rPr>
      </w:pPr>
      <w:r>
        <w:rPr>
          <w:szCs w:val="24"/>
        </w:rPr>
        <w:t xml:space="preserve">The stringency of the orthology prediction and the high FAS scores between the microsporidia proteins and their orthologs indicated that they are similar to each other not only in their sequences but also in term of functional equivalence. Because the FAS scores were already high, the result was not affected much by applying different FAS cutoffs (see </w:t>
      </w:r>
      <w:r>
        <w:rPr>
          <w:szCs w:val="24"/>
        </w:rPr>
        <w:fldChar w:fldCharType="begin"/>
      </w:r>
      <w:r>
        <w:rPr>
          <w:szCs w:val="24"/>
        </w:rPr>
        <w:instrText xml:space="preserve"> REF _Ref383866029 \h </w:instrText>
      </w:r>
      <w:r>
        <w:rPr>
          <w:szCs w:val="24"/>
        </w:rPr>
      </w:r>
      <w:r>
        <w:rPr>
          <w:szCs w:val="24"/>
        </w:rPr>
        <w:fldChar w:fldCharType="separate"/>
      </w:r>
      <w:r w:rsidR="00CF13C3">
        <w:t xml:space="preserve">Table </w:t>
      </w:r>
      <w:r w:rsidR="00CF13C3">
        <w:rPr>
          <w:noProof/>
        </w:rPr>
        <w:t>2</w:t>
      </w:r>
      <w:r w:rsidR="00CF13C3">
        <w:noBreakHyphen/>
      </w:r>
      <w:r w:rsidR="00CF13C3">
        <w:rPr>
          <w:noProof/>
        </w:rPr>
        <w:t>4</w:t>
      </w:r>
      <w:r>
        <w:rPr>
          <w:szCs w:val="24"/>
        </w:rPr>
        <w:fldChar w:fldCharType="end"/>
      </w:r>
      <w:r>
        <w:rPr>
          <w:szCs w:val="24"/>
        </w:rPr>
        <w:t>).</w:t>
      </w:r>
    </w:p>
    <w:p w14:paraId="33BB3DFF" w14:textId="77777777" w:rsidR="002C6C02" w:rsidRDefault="002C6C02" w:rsidP="002C6C02">
      <w:pPr>
        <w:pStyle w:val="Caption"/>
        <w:keepNext/>
        <w:jc w:val="both"/>
      </w:pPr>
      <w:bookmarkStart w:id="134" w:name="_Ref383866029"/>
      <w:bookmarkStart w:id="135" w:name="_Toc386295499"/>
      <w:r>
        <w:t xml:space="preserve">Table </w:t>
      </w:r>
      <w:r>
        <w:fldChar w:fldCharType="begin"/>
      </w:r>
      <w:r>
        <w:instrText xml:space="preserve"> STYLEREF 1 \s </w:instrText>
      </w:r>
      <w:r>
        <w:fldChar w:fldCharType="separate"/>
      </w:r>
      <w:r w:rsidR="00CF13C3">
        <w:rPr>
          <w:noProof/>
        </w:rPr>
        <w:t>2</w:t>
      </w:r>
      <w:r>
        <w:fldChar w:fldCharType="end"/>
      </w:r>
      <w:r>
        <w:noBreakHyphen/>
      </w:r>
      <w:r>
        <w:fldChar w:fldCharType="begin"/>
      </w:r>
      <w:r>
        <w:instrText xml:space="preserve"> SEQ Table \* ARABIC \s 1 </w:instrText>
      </w:r>
      <w:r>
        <w:fldChar w:fldCharType="separate"/>
      </w:r>
      <w:r w:rsidR="00CF13C3">
        <w:rPr>
          <w:noProof/>
        </w:rPr>
        <w:t>4</w:t>
      </w:r>
      <w:r>
        <w:fldChar w:fldCharType="end"/>
      </w:r>
      <w:bookmarkEnd w:id="134"/>
      <w:r>
        <w:t>: Estimated microsporidia specific proteins by applying different FAS cutoffs.</w:t>
      </w:r>
      <w:bookmarkEnd w:id="135"/>
    </w:p>
    <w:tbl>
      <w:tblPr>
        <w:tblStyle w:val="TableGrid"/>
        <w:tblW w:w="5000" w:type="pct"/>
        <w:tblLayout w:type="fixed"/>
        <w:tblLook w:val="04A0" w:firstRow="1" w:lastRow="0" w:firstColumn="1" w:lastColumn="0" w:noHBand="0" w:noVBand="1"/>
      </w:tblPr>
      <w:tblGrid>
        <w:gridCol w:w="1386"/>
        <w:gridCol w:w="1842"/>
        <w:gridCol w:w="2975"/>
        <w:gridCol w:w="2517"/>
      </w:tblGrid>
      <w:tr w:rsidR="002C6C02" w14:paraId="41B31403" w14:textId="77777777" w:rsidTr="008210C7">
        <w:tc>
          <w:tcPr>
            <w:tcW w:w="795" w:type="pct"/>
          </w:tcPr>
          <w:p w14:paraId="31462BD7" w14:textId="77777777" w:rsidR="002C6C02" w:rsidRDefault="002C6C02" w:rsidP="008210C7">
            <w:pPr>
              <w:spacing w:line="360" w:lineRule="auto"/>
              <w:rPr>
                <w:szCs w:val="24"/>
              </w:rPr>
            </w:pPr>
            <w:r>
              <w:rPr>
                <w:szCs w:val="24"/>
              </w:rPr>
              <w:t>FAS cutoff</w:t>
            </w:r>
          </w:p>
        </w:tc>
        <w:tc>
          <w:tcPr>
            <w:tcW w:w="1056" w:type="pct"/>
          </w:tcPr>
          <w:p w14:paraId="6C0CA687" w14:textId="77777777" w:rsidR="002C6C02" w:rsidRDefault="002C6C02" w:rsidP="008210C7">
            <w:pPr>
              <w:spacing w:line="360" w:lineRule="auto"/>
              <w:rPr>
                <w:szCs w:val="24"/>
              </w:rPr>
            </w:pPr>
            <w:r>
              <w:rPr>
                <w:szCs w:val="24"/>
              </w:rPr>
              <w:t>Microsporidia specific</w:t>
            </w:r>
          </w:p>
        </w:tc>
        <w:tc>
          <w:tcPr>
            <w:tcW w:w="1706" w:type="pct"/>
          </w:tcPr>
          <w:p w14:paraId="3C5D7790" w14:textId="77777777" w:rsidR="002C6C02" w:rsidRDefault="002C6C02" w:rsidP="008210C7">
            <w:pPr>
              <w:spacing w:line="360" w:lineRule="auto"/>
              <w:rPr>
                <w:szCs w:val="24"/>
              </w:rPr>
            </w:pPr>
            <w:r>
              <w:rPr>
                <w:szCs w:val="24"/>
              </w:rPr>
              <w:t>LCA between microsporidia and fungi</w:t>
            </w:r>
          </w:p>
        </w:tc>
        <w:tc>
          <w:tcPr>
            <w:tcW w:w="1443" w:type="pct"/>
          </w:tcPr>
          <w:p w14:paraId="68C0A627" w14:textId="77777777" w:rsidR="002C6C02" w:rsidRDefault="002C6C02" w:rsidP="008210C7">
            <w:pPr>
              <w:spacing w:line="360" w:lineRule="auto"/>
              <w:rPr>
                <w:szCs w:val="24"/>
              </w:rPr>
            </w:pPr>
            <w:r>
              <w:rPr>
                <w:szCs w:val="24"/>
              </w:rPr>
              <w:t>Last eukaryotic common ancestor</w:t>
            </w:r>
          </w:p>
        </w:tc>
      </w:tr>
      <w:tr w:rsidR="002C6C02" w14:paraId="2A1836E1" w14:textId="77777777" w:rsidTr="008210C7">
        <w:tc>
          <w:tcPr>
            <w:tcW w:w="795" w:type="pct"/>
          </w:tcPr>
          <w:p w14:paraId="0E139BDF" w14:textId="77777777" w:rsidR="002C6C02" w:rsidRDefault="002C6C02" w:rsidP="008210C7">
            <w:pPr>
              <w:spacing w:line="360" w:lineRule="auto"/>
              <w:rPr>
                <w:szCs w:val="24"/>
              </w:rPr>
            </w:pPr>
            <w:r>
              <w:rPr>
                <w:szCs w:val="24"/>
              </w:rPr>
              <w:t>0.5</w:t>
            </w:r>
          </w:p>
        </w:tc>
        <w:tc>
          <w:tcPr>
            <w:tcW w:w="1056" w:type="pct"/>
          </w:tcPr>
          <w:p w14:paraId="214F7941" w14:textId="77777777" w:rsidR="002C6C02" w:rsidRDefault="002C6C02" w:rsidP="008210C7">
            <w:pPr>
              <w:spacing w:line="360" w:lineRule="auto"/>
              <w:rPr>
                <w:szCs w:val="24"/>
              </w:rPr>
            </w:pPr>
            <w:r>
              <w:rPr>
                <w:szCs w:val="24"/>
              </w:rPr>
              <w:t>3%</w:t>
            </w:r>
          </w:p>
        </w:tc>
        <w:tc>
          <w:tcPr>
            <w:tcW w:w="1706" w:type="pct"/>
          </w:tcPr>
          <w:p w14:paraId="00EB71C8" w14:textId="77777777" w:rsidR="002C6C02" w:rsidRDefault="002C6C02" w:rsidP="008210C7">
            <w:pPr>
              <w:spacing w:line="360" w:lineRule="auto"/>
              <w:rPr>
                <w:szCs w:val="24"/>
              </w:rPr>
            </w:pPr>
            <w:r>
              <w:rPr>
                <w:szCs w:val="24"/>
              </w:rPr>
              <w:t>3%</w:t>
            </w:r>
          </w:p>
        </w:tc>
        <w:tc>
          <w:tcPr>
            <w:tcW w:w="1443" w:type="pct"/>
          </w:tcPr>
          <w:p w14:paraId="6378BDDA" w14:textId="77777777" w:rsidR="002C6C02" w:rsidRDefault="002C6C02" w:rsidP="008210C7">
            <w:pPr>
              <w:spacing w:line="360" w:lineRule="auto"/>
              <w:rPr>
                <w:szCs w:val="24"/>
              </w:rPr>
            </w:pPr>
            <w:r>
              <w:rPr>
                <w:szCs w:val="24"/>
              </w:rPr>
              <w:t>94%</w:t>
            </w:r>
          </w:p>
        </w:tc>
      </w:tr>
      <w:tr w:rsidR="002C6C02" w14:paraId="7FEEBDC0" w14:textId="77777777" w:rsidTr="008210C7">
        <w:tc>
          <w:tcPr>
            <w:tcW w:w="795" w:type="pct"/>
          </w:tcPr>
          <w:p w14:paraId="7DFE1D24" w14:textId="77777777" w:rsidR="002C6C02" w:rsidRDefault="002C6C02" w:rsidP="008210C7">
            <w:pPr>
              <w:spacing w:line="360" w:lineRule="auto"/>
              <w:rPr>
                <w:szCs w:val="24"/>
              </w:rPr>
            </w:pPr>
            <w:r>
              <w:rPr>
                <w:szCs w:val="24"/>
              </w:rPr>
              <w:t>0.75</w:t>
            </w:r>
          </w:p>
        </w:tc>
        <w:tc>
          <w:tcPr>
            <w:tcW w:w="1056" w:type="pct"/>
          </w:tcPr>
          <w:p w14:paraId="18B0F241" w14:textId="77777777" w:rsidR="002C6C02" w:rsidRDefault="002C6C02" w:rsidP="008210C7">
            <w:pPr>
              <w:spacing w:line="360" w:lineRule="auto"/>
              <w:rPr>
                <w:szCs w:val="24"/>
              </w:rPr>
            </w:pPr>
            <w:r>
              <w:rPr>
                <w:szCs w:val="24"/>
              </w:rPr>
              <w:t>4%</w:t>
            </w:r>
          </w:p>
        </w:tc>
        <w:tc>
          <w:tcPr>
            <w:tcW w:w="1706" w:type="pct"/>
          </w:tcPr>
          <w:p w14:paraId="574A6AF9" w14:textId="77777777" w:rsidR="002C6C02" w:rsidRDefault="002C6C02" w:rsidP="008210C7">
            <w:pPr>
              <w:spacing w:line="360" w:lineRule="auto"/>
              <w:rPr>
                <w:szCs w:val="24"/>
              </w:rPr>
            </w:pPr>
            <w:r>
              <w:rPr>
                <w:szCs w:val="24"/>
              </w:rPr>
              <w:t>3%</w:t>
            </w:r>
          </w:p>
        </w:tc>
        <w:tc>
          <w:tcPr>
            <w:tcW w:w="1443" w:type="pct"/>
          </w:tcPr>
          <w:p w14:paraId="5CF6B79C" w14:textId="77777777" w:rsidR="002C6C02" w:rsidRDefault="002C6C02" w:rsidP="008210C7">
            <w:pPr>
              <w:spacing w:line="360" w:lineRule="auto"/>
              <w:rPr>
                <w:szCs w:val="24"/>
              </w:rPr>
            </w:pPr>
            <w:r>
              <w:rPr>
                <w:szCs w:val="24"/>
              </w:rPr>
              <w:t>93%</w:t>
            </w:r>
          </w:p>
        </w:tc>
      </w:tr>
      <w:tr w:rsidR="002C6C02" w14:paraId="58A0F310" w14:textId="77777777" w:rsidTr="008210C7">
        <w:tc>
          <w:tcPr>
            <w:tcW w:w="795" w:type="pct"/>
          </w:tcPr>
          <w:p w14:paraId="04F2660A" w14:textId="77777777" w:rsidR="002C6C02" w:rsidRDefault="002C6C02" w:rsidP="008210C7">
            <w:pPr>
              <w:spacing w:line="360" w:lineRule="auto"/>
              <w:rPr>
                <w:szCs w:val="24"/>
              </w:rPr>
            </w:pPr>
            <w:r>
              <w:rPr>
                <w:szCs w:val="24"/>
              </w:rPr>
              <w:t>0.9</w:t>
            </w:r>
          </w:p>
        </w:tc>
        <w:tc>
          <w:tcPr>
            <w:tcW w:w="1056" w:type="pct"/>
          </w:tcPr>
          <w:p w14:paraId="624147B3" w14:textId="77777777" w:rsidR="002C6C02" w:rsidRDefault="002C6C02" w:rsidP="008210C7">
            <w:pPr>
              <w:spacing w:line="360" w:lineRule="auto"/>
              <w:rPr>
                <w:szCs w:val="24"/>
              </w:rPr>
            </w:pPr>
            <w:r>
              <w:rPr>
                <w:szCs w:val="24"/>
              </w:rPr>
              <w:t>5%</w:t>
            </w:r>
          </w:p>
        </w:tc>
        <w:tc>
          <w:tcPr>
            <w:tcW w:w="1706" w:type="pct"/>
          </w:tcPr>
          <w:p w14:paraId="7D689576" w14:textId="77777777" w:rsidR="002C6C02" w:rsidRDefault="002C6C02" w:rsidP="008210C7">
            <w:pPr>
              <w:spacing w:line="360" w:lineRule="auto"/>
              <w:rPr>
                <w:szCs w:val="24"/>
              </w:rPr>
            </w:pPr>
            <w:r>
              <w:rPr>
                <w:szCs w:val="24"/>
              </w:rPr>
              <w:t>3%</w:t>
            </w:r>
          </w:p>
        </w:tc>
        <w:tc>
          <w:tcPr>
            <w:tcW w:w="1443" w:type="pct"/>
          </w:tcPr>
          <w:p w14:paraId="303ABE3D" w14:textId="77777777" w:rsidR="002C6C02" w:rsidRDefault="002C6C02" w:rsidP="008210C7">
            <w:pPr>
              <w:spacing w:line="360" w:lineRule="auto"/>
              <w:rPr>
                <w:szCs w:val="24"/>
              </w:rPr>
            </w:pPr>
            <w:r>
              <w:rPr>
                <w:szCs w:val="24"/>
              </w:rPr>
              <w:t>92%</w:t>
            </w:r>
          </w:p>
        </w:tc>
      </w:tr>
    </w:tbl>
    <w:p w14:paraId="17E1EE7C" w14:textId="77777777" w:rsidR="00950DB8" w:rsidRDefault="00950DB8" w:rsidP="00E612B8"/>
    <w:p w14:paraId="3199A2E7" w14:textId="77777777" w:rsidR="002C6C02" w:rsidRDefault="002C6C02" w:rsidP="00E612B8"/>
    <w:p w14:paraId="5F1FB645" w14:textId="4AE83EF3" w:rsidR="00D212B9" w:rsidRDefault="00D212B9" w:rsidP="006A5853">
      <w:pPr>
        <w:pStyle w:val="Heading2"/>
      </w:pPr>
      <w:bookmarkStart w:id="136" w:name="_Toc386295387"/>
      <w:r>
        <w:t>Discussion</w:t>
      </w:r>
      <w:bookmarkEnd w:id="136"/>
    </w:p>
    <w:p w14:paraId="29CDF0C9" w14:textId="77777777" w:rsidR="00996017" w:rsidRPr="00A7099E" w:rsidRDefault="00996017" w:rsidP="00996017">
      <w:pPr>
        <w:spacing w:after="0" w:line="360" w:lineRule="auto"/>
        <w:jc w:val="both"/>
        <w:rPr>
          <w:rStyle w:val="IntenseEmphasis"/>
        </w:rPr>
      </w:pPr>
      <w:r w:rsidRPr="00A7099E">
        <w:rPr>
          <w:rStyle w:val="IntenseEmphasis"/>
        </w:rPr>
        <w:t>(1</w:t>
      </w:r>
      <w:commentRangeStart w:id="137"/>
      <w:r w:rsidRPr="00A7099E">
        <w:rPr>
          <w:rStyle w:val="IntenseEmphasis"/>
        </w:rPr>
        <w:t>) Wrong gene assignment</w:t>
      </w:r>
      <w:commentRangeEnd w:id="137"/>
      <w:r>
        <w:rPr>
          <w:rStyle w:val="CommentReference"/>
        </w:rPr>
        <w:commentReference w:id="137"/>
      </w:r>
      <w:r w:rsidRPr="00A7099E">
        <w:rPr>
          <w:rStyle w:val="IntenseEmphasis"/>
        </w:rPr>
        <w:t>:</w:t>
      </w:r>
    </w:p>
    <w:p w14:paraId="5C9B23E9" w14:textId="77777777" w:rsidR="00996017" w:rsidRPr="00076E91" w:rsidRDefault="00996017" w:rsidP="00996017">
      <w:pPr>
        <w:spacing w:after="0" w:line="360" w:lineRule="auto"/>
        <w:jc w:val="both"/>
        <w:rPr>
          <w:szCs w:val="24"/>
        </w:rPr>
      </w:pPr>
      <w:commentRangeStart w:id="138"/>
      <w:r>
        <w:rPr>
          <w:szCs w:val="24"/>
        </w:rPr>
        <w:lastRenderedPageBreak/>
        <w:t>As on hypothesis, orphans are the result of errors during gene prediction. To assess this, we compared the sequence length of orphans and orthologous proteins, assuming that falsely predicted genes would on average be shorter than true genes.</w:t>
      </w:r>
      <w:commentRangeEnd w:id="138"/>
      <w:r>
        <w:rPr>
          <w:rStyle w:val="CommentReference"/>
        </w:rPr>
        <w:commentReference w:id="138"/>
      </w:r>
    </w:p>
    <w:p w14:paraId="4C770134" w14:textId="77777777" w:rsidR="00AB2C8D" w:rsidRPr="00A7099E" w:rsidRDefault="00AB2C8D" w:rsidP="00AB2C8D">
      <w:pPr>
        <w:spacing w:after="0" w:line="360" w:lineRule="auto"/>
        <w:jc w:val="both"/>
        <w:rPr>
          <w:rStyle w:val="IntenseEmphasis"/>
        </w:rPr>
      </w:pPr>
      <w:r w:rsidRPr="00A7099E">
        <w:rPr>
          <w:rStyle w:val="IntenseEmphasis"/>
        </w:rPr>
        <w:t>(2</w:t>
      </w:r>
      <w:commentRangeStart w:id="139"/>
      <w:r w:rsidRPr="00A7099E">
        <w:rPr>
          <w:rStyle w:val="IntenseEmphasis"/>
        </w:rPr>
        <w:t>) Orphans are new</w:t>
      </w:r>
      <w:r>
        <w:rPr>
          <w:rStyle w:val="IntenseEmphasis"/>
        </w:rPr>
        <w:t>ly</w:t>
      </w:r>
      <w:r w:rsidRPr="00A7099E">
        <w:rPr>
          <w:rStyle w:val="IntenseEmphasis"/>
        </w:rPr>
        <w:t xml:space="preserve"> invented </w:t>
      </w:r>
      <w:commentRangeEnd w:id="139"/>
      <w:r>
        <w:rPr>
          <w:rStyle w:val="CommentReference"/>
        </w:rPr>
        <w:commentReference w:id="139"/>
      </w:r>
      <w:r w:rsidRPr="00A7099E">
        <w:rPr>
          <w:rStyle w:val="IntenseEmphasis"/>
        </w:rPr>
        <w:t xml:space="preserve">genes, or genes from horizontal gene transfer events, or they </w:t>
      </w:r>
      <w:commentRangeStart w:id="140"/>
      <w:r w:rsidRPr="00A7099E">
        <w:rPr>
          <w:rStyle w:val="IntenseEmphasis"/>
        </w:rPr>
        <w:t>cannot be detectable as orthologs</w:t>
      </w:r>
      <w:commentRangeEnd w:id="140"/>
      <w:r>
        <w:rPr>
          <w:rStyle w:val="CommentReference"/>
        </w:rPr>
        <w:commentReference w:id="140"/>
      </w:r>
      <w:r w:rsidRPr="00A7099E">
        <w:rPr>
          <w:rStyle w:val="IntenseEmphasis"/>
        </w:rPr>
        <w:t>.</w:t>
      </w:r>
    </w:p>
    <w:p w14:paraId="5EA068FB" w14:textId="0433BD07" w:rsidR="00D212B9" w:rsidRPr="00AB2C8D" w:rsidRDefault="00AB2C8D" w:rsidP="00AB2C8D">
      <w:pPr>
        <w:spacing w:after="0" w:line="360" w:lineRule="auto"/>
        <w:jc w:val="both"/>
        <w:rPr>
          <w:szCs w:val="24"/>
        </w:rPr>
      </w:pPr>
      <w:commentRangeStart w:id="141"/>
      <w:r>
        <w:rPr>
          <w:szCs w:val="24"/>
        </w:rPr>
        <w:t>If the orphan genes are correctly predicted</w:t>
      </w:r>
      <w:commentRangeEnd w:id="141"/>
      <w:r>
        <w:rPr>
          <w:rStyle w:val="CommentReference"/>
        </w:rPr>
        <w:commentReference w:id="141"/>
      </w:r>
      <w:r>
        <w:rPr>
          <w:szCs w:val="24"/>
        </w:rPr>
        <w:t>, there are some possible explanations for the absence of their orthologous partners in other species.</w:t>
      </w:r>
    </w:p>
    <w:p w14:paraId="00EEBD12" w14:textId="77777777" w:rsidR="00AB2C8D" w:rsidRDefault="00AB2C8D" w:rsidP="00AB2C8D">
      <w:pPr>
        <w:spacing w:after="0" w:line="360" w:lineRule="auto"/>
        <w:jc w:val="both"/>
        <w:rPr>
          <w:szCs w:val="24"/>
        </w:rPr>
      </w:pPr>
      <w:commentRangeStart w:id="142"/>
      <w:r>
        <w:rPr>
          <w:szCs w:val="24"/>
        </w:rPr>
        <w:t xml:space="preserve">Firstly, the orphans could be new genes, which have been invented after the speciation event within the microsporidia lineages. For those new acquired genes we expect to not find PFAM domains. Secondly, the orphans could be horizontally transferred from other taxa. In this case, they would have PFAM domains, which are otherwise not found in the proteins of microsporidia. </w:t>
      </w:r>
      <w:commentRangeEnd w:id="142"/>
      <w:r>
        <w:rPr>
          <w:rStyle w:val="CommentReference"/>
        </w:rPr>
        <w:commentReference w:id="142"/>
      </w:r>
      <w:commentRangeStart w:id="143"/>
      <w:r>
        <w:rPr>
          <w:szCs w:val="24"/>
        </w:rPr>
        <w:t xml:space="preserve">Lastly, those orphan genes have been evolved quickly so that we could not find their orthologous partners with the current sequence similarity based approaches. </w:t>
      </w:r>
      <w:commentRangeEnd w:id="143"/>
      <w:r>
        <w:rPr>
          <w:rStyle w:val="CommentReference"/>
        </w:rPr>
        <w:commentReference w:id="143"/>
      </w:r>
      <w:commentRangeStart w:id="144"/>
      <w:r>
        <w:rPr>
          <w:szCs w:val="24"/>
        </w:rPr>
        <w:t>However, as PFAM domains are the highly conserved regions throughout sequences and species, we expected to find the domains of microsporidian orthologous genes even in the fast-evolved orphans</w:t>
      </w:r>
      <w:commentRangeEnd w:id="144"/>
      <w:r>
        <w:rPr>
          <w:rStyle w:val="CommentReference"/>
        </w:rPr>
        <w:commentReference w:id="144"/>
      </w:r>
      <w:r>
        <w:rPr>
          <w:szCs w:val="24"/>
        </w:rPr>
        <w:t>.</w:t>
      </w:r>
    </w:p>
    <w:p w14:paraId="3B75571A" w14:textId="77777777" w:rsidR="007C4A81" w:rsidRDefault="007C4A81" w:rsidP="00DB7430">
      <w:pPr>
        <w:spacing w:after="0" w:line="360" w:lineRule="auto"/>
        <w:jc w:val="both"/>
        <w:rPr>
          <w:szCs w:val="24"/>
        </w:rPr>
      </w:pPr>
    </w:p>
    <w:p w14:paraId="1002AD53" w14:textId="77777777" w:rsidR="000D2470" w:rsidRPr="00076E91" w:rsidRDefault="000D2470" w:rsidP="000D2470">
      <w:pPr>
        <w:spacing w:after="0" w:line="360" w:lineRule="auto"/>
        <w:jc w:val="both"/>
        <w:rPr>
          <w:szCs w:val="24"/>
        </w:rPr>
      </w:pPr>
    </w:p>
    <w:p w14:paraId="51BFF489" w14:textId="77777777" w:rsidR="000D2470" w:rsidRDefault="000D2470" w:rsidP="000D2470">
      <w:pPr>
        <w:spacing w:after="0" w:line="360" w:lineRule="auto"/>
        <w:jc w:val="both"/>
        <w:rPr>
          <w:szCs w:val="24"/>
        </w:rPr>
      </w:pPr>
    </w:p>
    <w:p w14:paraId="4C150C20" w14:textId="77777777" w:rsidR="000D2470" w:rsidRDefault="000D2470" w:rsidP="000D2470">
      <w:pPr>
        <w:spacing w:after="0" w:line="360" w:lineRule="auto"/>
        <w:jc w:val="both"/>
        <w:rPr>
          <w:szCs w:val="24"/>
        </w:rPr>
      </w:pPr>
      <w:r w:rsidRPr="00941D80">
        <w:rPr>
          <w:szCs w:val="24"/>
          <w:highlight w:val="yellow"/>
        </w:rPr>
        <w:t xml:space="preserve">Those selected taxa include species with different size of proteomes, from the most compact </w:t>
      </w:r>
      <w:r w:rsidRPr="00941D80">
        <w:rPr>
          <w:i/>
          <w:szCs w:val="24"/>
          <w:highlight w:val="yellow"/>
        </w:rPr>
        <w:t>Encephalitozoon intestinalis</w:t>
      </w:r>
      <w:r w:rsidRPr="00941D80">
        <w:rPr>
          <w:szCs w:val="24"/>
          <w:highlight w:val="yellow"/>
        </w:rPr>
        <w:t xml:space="preserve"> with 1657 proteins to the larger </w:t>
      </w:r>
      <w:r w:rsidRPr="00941D80">
        <w:rPr>
          <w:i/>
          <w:szCs w:val="24"/>
          <w:highlight w:val="yellow"/>
        </w:rPr>
        <w:t>Edhazardia aedis</w:t>
      </w:r>
      <w:r w:rsidRPr="00941D80">
        <w:rPr>
          <w:szCs w:val="24"/>
          <w:highlight w:val="yellow"/>
        </w:rPr>
        <w:t xml:space="preserve"> with 4208 proteins.</w:t>
      </w:r>
      <w:r>
        <w:rPr>
          <w:szCs w:val="24"/>
        </w:rPr>
        <w:t xml:space="preserve"> =&gt; </w:t>
      </w:r>
      <w:proofErr w:type="gramStart"/>
      <w:r>
        <w:rPr>
          <w:szCs w:val="24"/>
        </w:rPr>
        <w:t>to</w:t>
      </w:r>
      <w:proofErr w:type="gramEnd"/>
      <w:r>
        <w:rPr>
          <w:szCs w:val="24"/>
        </w:rPr>
        <w:t xml:space="preserve"> reduce the affect of LBA?</w:t>
      </w:r>
    </w:p>
    <w:p w14:paraId="5E7F1817" w14:textId="77777777" w:rsidR="000D2470" w:rsidRPr="00133214" w:rsidRDefault="000D2470" w:rsidP="000D2470">
      <w:pPr>
        <w:spacing w:after="0" w:line="360" w:lineRule="auto"/>
        <w:jc w:val="both"/>
        <w:rPr>
          <w:color w:val="FF0000"/>
          <w:szCs w:val="24"/>
        </w:rPr>
      </w:pPr>
      <w:r w:rsidRPr="00133214">
        <w:rPr>
          <w:color w:val="FF0000"/>
          <w:szCs w:val="24"/>
        </w:rPr>
        <w:t xml:space="preserve">Long branch attraction could affect the reconstructed phylogeny of microsporidia </w:t>
      </w:r>
      <w:r w:rsidRPr="00133214">
        <w:rPr>
          <w:color w:val="FF0000"/>
          <w:szCs w:val="24"/>
        </w:rPr>
        <w:fldChar w:fldCharType="begin">
          <w:fldData xml:space="preserve">PEVuZE5vdGU+PENpdGU+PEF1dGhvcj5LZWVsaW5nPC9BdXRob3I+PFllYXI+MjAwMjwvWWVhcj48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</w:fldData>
        </w:fldChar>
      </w:r>
      <w:r w:rsidRPr="00133214">
        <w:rPr>
          <w:color w:val="FF0000"/>
          <w:szCs w:val="24"/>
        </w:rPr>
        <w:instrText xml:space="preserve"> ADDIN EN.CITE </w:instrText>
      </w:r>
      <w:r w:rsidRPr="00133214">
        <w:rPr>
          <w:color w:val="FF0000"/>
          <w:szCs w:val="24"/>
        </w:rPr>
        <w:fldChar w:fldCharType="begin">
          <w:fldData xml:space="preserve">PEVuZE5vdGU+PENpdGU+PEF1dGhvcj5LZWVsaW5nPC9BdXRob3I+PFllYXI+MjAwMjwvWWVhcj48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</w:fldData>
        </w:fldChar>
      </w:r>
      <w:r w:rsidRPr="00133214">
        <w:rPr>
          <w:color w:val="FF0000"/>
          <w:szCs w:val="24"/>
        </w:rPr>
        <w:instrText xml:space="preserve"> ADDIN EN.CITE.DATA </w:instrText>
      </w:r>
      <w:r w:rsidRPr="00133214">
        <w:rPr>
          <w:color w:val="FF0000"/>
          <w:szCs w:val="24"/>
        </w:rPr>
      </w:r>
      <w:r w:rsidRPr="00133214">
        <w:rPr>
          <w:color w:val="FF0000"/>
          <w:szCs w:val="24"/>
        </w:rPr>
        <w:fldChar w:fldCharType="end"/>
      </w:r>
      <w:r w:rsidRPr="00133214">
        <w:rPr>
          <w:color w:val="FF0000"/>
          <w:szCs w:val="24"/>
        </w:rPr>
      </w:r>
      <w:r w:rsidRPr="00133214">
        <w:rPr>
          <w:color w:val="FF0000"/>
          <w:szCs w:val="24"/>
        </w:rPr>
        <w:fldChar w:fldCharType="separate"/>
      </w:r>
      <w:r w:rsidRPr="00133214">
        <w:rPr>
          <w:noProof/>
          <w:color w:val="FF0000"/>
          <w:szCs w:val="24"/>
        </w:rPr>
        <w:t>(Keeling and Fast 2002; James et al. 2013)</w:t>
      </w:r>
      <w:r w:rsidRPr="00133214">
        <w:rPr>
          <w:color w:val="FF0000"/>
          <w:szCs w:val="24"/>
        </w:rPr>
        <w:fldChar w:fldCharType="end"/>
      </w:r>
      <w:r w:rsidRPr="00133214">
        <w:rPr>
          <w:color w:val="FF0000"/>
          <w:szCs w:val="24"/>
        </w:rPr>
        <w:t xml:space="preserve">. </w:t>
      </w:r>
    </w:p>
    <w:p w14:paraId="4CCC1CD8" w14:textId="77777777" w:rsidR="000D2470" w:rsidRPr="00252B47" w:rsidRDefault="000D2470" w:rsidP="000D2470">
      <w:pPr>
        <w:spacing w:after="0" w:line="360" w:lineRule="auto"/>
        <w:jc w:val="both"/>
        <w:rPr>
          <w:color w:val="FF0000"/>
          <w:szCs w:val="24"/>
        </w:rPr>
      </w:pPr>
      <w:r w:rsidRPr="007745A9">
        <w:rPr>
          <w:color w:val="FF0000"/>
          <w:szCs w:val="24"/>
        </w:rPr>
        <w:t>Increased taxonomic sampling is particularly important to tackle artifacts such as LBA [26,27], which is known to affect phylogenies of microsporidian sequences (Capella)</w:t>
      </w:r>
    </w:p>
    <w:p w14:paraId="4D7B794A" w14:textId="77777777" w:rsidR="000D2470" w:rsidRDefault="000D2470" w:rsidP="000D2470">
      <w:pPr>
        <w:spacing w:after="0" w:line="360" w:lineRule="auto"/>
        <w:jc w:val="both"/>
        <w:rPr>
          <w:szCs w:val="24"/>
        </w:rPr>
      </w:pPr>
    </w:p>
    <w:p w14:paraId="14E8D82A" w14:textId="77777777" w:rsidR="000D2470" w:rsidRDefault="000D2470" w:rsidP="000D2470">
      <w:pPr>
        <w:spacing w:after="0" w:line="360" w:lineRule="auto"/>
        <w:jc w:val="both"/>
        <w:rPr>
          <w:szCs w:val="24"/>
        </w:rPr>
      </w:pPr>
    </w:p>
    <w:p w14:paraId="43B97349" w14:textId="77777777" w:rsidR="000D2470" w:rsidRDefault="000D2470" w:rsidP="000D2470">
      <w:pPr>
        <w:widowControl w:val="0"/>
        <w:autoSpaceDE w:val="0"/>
        <w:autoSpaceDN w:val="0"/>
        <w:adjustRightInd w:val="0"/>
        <w:spacing w:after="240" w:line="280" w:lineRule="atLeast"/>
        <w:rPr>
          <w:rFonts w:ascii="Times" w:hAnsi="Times" w:cs="Times"/>
          <w:color w:val="000000"/>
          <w:szCs w:val="24"/>
        </w:rPr>
      </w:pPr>
      <w:r>
        <w:rPr>
          <w:rFonts w:ascii="Times" w:hAnsi="Times" w:cs="Times"/>
          <w:color w:val="000000"/>
          <w:szCs w:val="24"/>
        </w:rPr>
        <w:t>The major loss (1123 cases) of Pfam domains mapped to the ancestral microsporidian branch (Figure S8), and corresponds to a dramatic reduction in metabolic pathways and typical eukaryotic features [2,38] upon the transition of Microsporidia to intracellular parasitism. Additional major losses of Pfam domains, but relatively few gains, were mapped to each internal branch, suggesting further lineage-specific reduction in domain diversity (Figure S8). One surprising result of these analyses was the observation that, uniquely among the microsporidians analysed (Figure S8), Enterocytozoon bieneusi appeared to have gained a large (69) number of Pfam domains. (2012 Heinz)</w:t>
      </w:r>
    </w:p>
    <w:p w14:paraId="0A1984A7" w14:textId="77777777" w:rsidR="000D2470" w:rsidRDefault="000D2470" w:rsidP="00DB7430">
      <w:pPr>
        <w:spacing w:after="0" w:line="360" w:lineRule="auto"/>
        <w:jc w:val="both"/>
        <w:rPr>
          <w:szCs w:val="24"/>
        </w:rPr>
      </w:pPr>
    </w:p>
    <w:p w14:paraId="1278C3C9" w14:textId="77777777" w:rsidR="00280B87" w:rsidRDefault="00280B87" w:rsidP="00280B87">
      <w:pPr>
        <w:spacing w:after="0" w:line="360" w:lineRule="auto"/>
        <w:jc w:val="both"/>
        <w:rPr>
          <w:szCs w:val="24"/>
        </w:rPr>
      </w:pPr>
    </w:p>
    <w:p w14:paraId="3DFBA048" w14:textId="77777777" w:rsidR="00280B87" w:rsidRPr="00076E91" w:rsidRDefault="00280B87" w:rsidP="00280B87">
      <w:pPr>
        <w:pStyle w:val="Heading2"/>
        <w:jc w:val="both"/>
      </w:pPr>
      <w:bookmarkStart w:id="145" w:name="_Toc384637898"/>
      <w:bookmarkStart w:id="146" w:name="_Toc386295388"/>
      <w:commentRangeStart w:id="147"/>
      <w:r w:rsidRPr="00A7099E">
        <w:t>Conclusion</w:t>
      </w:r>
      <w:bookmarkEnd w:id="145"/>
      <w:commentRangeEnd w:id="147"/>
      <w:r>
        <w:rPr>
          <w:rStyle w:val="CommentReference"/>
          <w:rFonts w:eastAsiaTheme="minorHAnsi" w:cstheme="minorBidi"/>
          <w:b w:val="0"/>
          <w:bCs w:val="0"/>
          <w:color w:val="auto"/>
        </w:rPr>
        <w:commentReference w:id="147"/>
      </w:r>
      <w:bookmarkEnd w:id="146"/>
    </w:p>
    <w:p w14:paraId="7940AEB6" w14:textId="77777777" w:rsidR="00280B87" w:rsidRDefault="00280B87" w:rsidP="00280B87">
      <w:pPr>
        <w:spacing w:after="0" w:line="360" w:lineRule="auto"/>
        <w:jc w:val="both"/>
        <w:rPr>
          <w:szCs w:val="24"/>
        </w:rPr>
      </w:pPr>
      <w:r w:rsidRPr="00076E91">
        <w:rPr>
          <w:szCs w:val="24"/>
        </w:rPr>
        <w:t xml:space="preserve">The </w:t>
      </w:r>
      <w:r>
        <w:rPr>
          <w:szCs w:val="24"/>
        </w:rPr>
        <w:t>identification</w:t>
      </w:r>
      <w:r w:rsidRPr="00076E91">
        <w:rPr>
          <w:szCs w:val="24"/>
        </w:rPr>
        <w:t xml:space="preserve"> of microsporidian LCA proteins is the basic step for </w:t>
      </w:r>
      <w:r>
        <w:rPr>
          <w:szCs w:val="24"/>
        </w:rPr>
        <w:t>our further analyses</w:t>
      </w:r>
      <w:r w:rsidRPr="00076E91">
        <w:rPr>
          <w:szCs w:val="24"/>
        </w:rPr>
        <w:t xml:space="preserve">. </w:t>
      </w:r>
      <w:r>
        <w:rPr>
          <w:szCs w:val="24"/>
        </w:rPr>
        <w:t xml:space="preserve">By including all eleven microsporidia species for which </w:t>
      </w:r>
      <w:del w:id="148" w:author="Ingo Ebersberger" w:date="2018-04-19T20:48:00Z">
        <w:r w:rsidDel="00CB02DD">
          <w:rPr>
            <w:szCs w:val="24"/>
          </w:rPr>
          <w:delText xml:space="preserve">public </w:delText>
        </w:r>
      </w:del>
      <w:ins w:id="149" w:author="Ingo Ebersberger" w:date="2018-04-19T20:48:00Z">
        <w:r>
          <w:rPr>
            <w:szCs w:val="24"/>
          </w:rPr>
          <w:t xml:space="preserve">genome </w:t>
        </w:r>
      </w:ins>
      <w:r>
        <w:rPr>
          <w:szCs w:val="24"/>
        </w:rPr>
        <w:t xml:space="preserve">sequences were </w:t>
      </w:r>
      <w:ins w:id="150" w:author="Ingo Ebersberger" w:date="2018-04-19T20:48:00Z">
        <w:r>
          <w:rPr>
            <w:szCs w:val="24"/>
          </w:rPr>
          <w:t xml:space="preserve">publicly </w:t>
        </w:r>
      </w:ins>
      <w:r>
        <w:rPr>
          <w:szCs w:val="24"/>
        </w:rPr>
        <w:t xml:space="preserve">available at the start of this study, </w:t>
      </w:r>
      <w:commentRangeStart w:id="151"/>
      <w:r>
        <w:rPr>
          <w:szCs w:val="24"/>
        </w:rPr>
        <w:t xml:space="preserve">we expected to have a sufficient </w:t>
      </w:r>
      <w:commentRangeEnd w:id="151"/>
      <w:r>
        <w:rPr>
          <w:rStyle w:val="CommentReference"/>
        </w:rPr>
        <w:commentReference w:id="151"/>
      </w:r>
      <w:r>
        <w:rPr>
          <w:szCs w:val="24"/>
        </w:rPr>
        <w:t>taxon sampling for this comparative study.</w:t>
      </w:r>
    </w:p>
    <w:p w14:paraId="417B840A" w14:textId="0BFF313C" w:rsidR="00280B87" w:rsidRDefault="00280B87" w:rsidP="00280B87">
      <w:pPr>
        <w:spacing w:after="0" w:line="360" w:lineRule="auto"/>
        <w:jc w:val="both"/>
        <w:rPr>
          <w:szCs w:val="24"/>
        </w:rPr>
      </w:pPr>
      <w:r>
        <w:rPr>
          <w:szCs w:val="24"/>
        </w:rPr>
        <w:t xml:space="preserve">It has been shown that, even with the </w:t>
      </w:r>
      <w:ins w:id="152" w:author="Ingo Ebersberger" w:date="2018-04-19T20:49:00Z">
        <w:r>
          <w:rPr>
            <w:szCs w:val="24"/>
          </w:rPr>
          <w:t xml:space="preserve">pronounced </w:t>
        </w:r>
      </w:ins>
      <w:r>
        <w:rPr>
          <w:szCs w:val="24"/>
        </w:rPr>
        <w:t xml:space="preserve">genome reduction, microsporidia species still have a </w:t>
      </w:r>
      <w:commentRangeStart w:id="153"/>
      <w:r>
        <w:rPr>
          <w:szCs w:val="24"/>
        </w:rPr>
        <w:t xml:space="preserve">fraction of lineage specific genes </w:t>
      </w:r>
      <w:commentRangeEnd w:id="153"/>
      <w:r>
        <w:rPr>
          <w:rStyle w:val="CommentReference"/>
        </w:rPr>
        <w:commentReference w:id="153"/>
      </w:r>
      <w:r>
        <w:rPr>
          <w:szCs w:val="24"/>
        </w:rPr>
        <w:fldChar w:fldCharType="begin"/>
      </w:r>
      <w:r>
        <w:rPr>
          <w:szCs w:val="24"/>
        </w:rPr>
        <w:instrText xml:space="preserve"> ADDIN EN.CITE &lt;EndNote&gt;&lt;Cite&gt;&lt;Author&gt;Peyretaillade&lt;/Author&gt;&lt;Year&gt;2012&lt;/Year&gt;&lt;RecNum&gt;303&lt;/RecNum&gt;&lt;DisplayText&gt;(Peyretaillade et al. 2012)&lt;/DisplayText&gt;&lt;record&gt;&lt;rec-number&gt;303&lt;/rec-number&gt;&lt;foreign-keys&gt;&lt;key app="EN" db-id="zvzepeve9vwad9e0r2nxazrm0x0w25x9w9er" timestamp="1522917510"&gt;303&lt;/key&gt;&lt;/foreign-keys&gt;&lt;ref-type name="Journal Article"&gt;17&lt;/ref-type&gt;&lt;contributors&gt;&lt;authors&gt;&lt;author&gt;Peyretaillade, Eric&lt;/author&gt;&lt;author&gt;Parisot, Nicolas&lt;/author&gt;&lt;author&gt;Polonais, Valérie&lt;/author&gt;&lt;author&gt;Terrat, Sébastien&lt;/author&gt;&lt;author&gt;Denonfoux, Jérémie&lt;/author&gt;&lt;author&gt;Dugat-Bony, Eric&lt;/author&gt;&lt;author&gt;Wawrzyniak, Ivan&lt;/author&gt;&lt;author&gt;Biderre-Petit, Corinne&lt;/author&gt;&lt;author&gt;Mahul, Antoine&lt;/author&gt;&lt;author&gt;Rimour, Sébastien&lt;/author&gt;&lt;author&gt;Gonçalves, Olivier&lt;/author&gt;&lt;author&gt;Bornes, Stéphanie&lt;/author&gt;&lt;author&gt;Delbac, Frédéric&lt;/author&gt;&lt;author&gt;Chebance, Brigitte&lt;/author&gt;&lt;author&gt;Duprat, Simone&lt;/author&gt;&lt;author&gt;Samson, Gaëlle&lt;/author&gt;&lt;author&gt;Katinka, Michael&lt;/author&gt;&lt;author&gt;Weissenbach, Jean&lt;/author&gt;&lt;author&gt;Wincker, Patrick&lt;/author&gt;&lt;author&gt;Peyret, Pierre&lt;/author&gt;&lt;/authors&gt;&lt;/contributors&gt;&lt;titles&gt;&lt;title&gt;Annotation of microsporidian genomes using transcriptional signals&lt;/title&gt;&lt;secondary-title&gt;Nature Communications&lt;/secondary-title&gt;&lt;/titles&gt;&lt;periodical&gt;&lt;full-title&gt;Nature Communications&lt;/full-title&gt;&lt;/periodical&gt;&lt;pages&gt;1137&lt;/pages&gt;&lt;volume&gt;3&lt;/volume&gt;&lt;dates&gt;&lt;year&gt;2012&lt;/year&gt;&lt;pub-dates&gt;&lt;date&gt;2012-10-16&lt;/date&gt;&lt;/pub-dates&gt;&lt;/dates&gt;&lt;isbn&gt;2041-1723&lt;/isbn&gt;&lt;urls&gt;&lt;/urls&gt;&lt;electronic-resource-num&gt;10.1038/ncomms2156&lt;/electronic-resource-num&gt;&lt;remote-database-name&gt;www.nature.com&lt;/remote-database-name&gt;&lt;language&gt;en&lt;/language&gt;&lt;access-date&gt;2018-03-22 15:13:44&lt;/access-date&gt;&lt;/record&gt;&lt;/Cite&gt;&lt;/EndNote&gt;</w:instrText>
      </w:r>
      <w:r>
        <w:rPr>
          <w:szCs w:val="24"/>
        </w:rPr>
        <w:fldChar w:fldCharType="separate"/>
      </w:r>
      <w:r>
        <w:rPr>
          <w:noProof/>
          <w:szCs w:val="24"/>
        </w:rPr>
        <w:t>(Peyretaillade et al. 2012)</w:t>
      </w:r>
      <w:r>
        <w:rPr>
          <w:szCs w:val="24"/>
        </w:rPr>
        <w:fldChar w:fldCharType="end"/>
      </w:r>
      <w:r>
        <w:rPr>
          <w:szCs w:val="24"/>
        </w:rPr>
        <w:t xml:space="preserve">. We found 21% to 49% of the </w:t>
      </w:r>
      <w:commentRangeStart w:id="154"/>
      <w:r>
        <w:rPr>
          <w:szCs w:val="24"/>
        </w:rPr>
        <w:t xml:space="preserve">assigned proteins </w:t>
      </w:r>
      <w:commentRangeEnd w:id="154"/>
      <w:r>
        <w:rPr>
          <w:rStyle w:val="CommentReference"/>
        </w:rPr>
        <w:commentReference w:id="154"/>
      </w:r>
      <w:r>
        <w:rPr>
          <w:szCs w:val="24"/>
        </w:rPr>
        <w:t xml:space="preserve">were the microsporidian </w:t>
      </w:r>
      <w:commentRangeStart w:id="155"/>
      <w:r>
        <w:rPr>
          <w:szCs w:val="24"/>
        </w:rPr>
        <w:t xml:space="preserve">orphan </w:t>
      </w:r>
      <w:commentRangeEnd w:id="155"/>
      <w:r>
        <w:rPr>
          <w:rStyle w:val="CommentReference"/>
        </w:rPr>
        <w:commentReference w:id="155"/>
      </w:r>
      <w:r>
        <w:rPr>
          <w:szCs w:val="24"/>
        </w:rPr>
        <w:t xml:space="preserve">proteins. </w:t>
      </w:r>
      <w:commentRangeStart w:id="156"/>
      <w:r>
        <w:rPr>
          <w:szCs w:val="24"/>
        </w:rPr>
        <w:t>Excluding the false</w:t>
      </w:r>
      <w:ins w:id="157" w:author="Ingo Ebersberger" w:date="2018-04-19T20:54:00Z">
        <w:r>
          <w:rPr>
            <w:szCs w:val="24"/>
          </w:rPr>
          <w:t>ly</w:t>
        </w:r>
      </w:ins>
      <w:r>
        <w:rPr>
          <w:szCs w:val="24"/>
        </w:rPr>
        <w:t xml:space="preserve"> predicted proteins</w:t>
      </w:r>
      <w:commentRangeEnd w:id="156"/>
      <w:r>
        <w:rPr>
          <w:rStyle w:val="CommentReference"/>
        </w:rPr>
        <w:commentReference w:id="156"/>
      </w:r>
      <w:r>
        <w:rPr>
          <w:szCs w:val="24"/>
        </w:rPr>
        <w:t xml:space="preserve">, most of the orphans are newly invented genes in the microsporidia clade and </w:t>
      </w:r>
      <w:commentRangeStart w:id="158"/>
      <w:r>
        <w:rPr>
          <w:szCs w:val="24"/>
        </w:rPr>
        <w:t>some of them are the quickly evolv</w:t>
      </w:r>
      <w:ins w:id="159" w:author="Ingo Ebersberger" w:date="2018-04-19T20:54:00Z">
        <w:r>
          <w:rPr>
            <w:szCs w:val="24"/>
          </w:rPr>
          <w:t>ing</w:t>
        </w:r>
      </w:ins>
      <w:r>
        <w:rPr>
          <w:szCs w:val="24"/>
        </w:rPr>
        <w:t xml:space="preserve"> genes that cannot traceable</w:t>
      </w:r>
      <w:commentRangeEnd w:id="158"/>
      <w:r>
        <w:rPr>
          <w:rStyle w:val="CommentReference"/>
        </w:rPr>
        <w:commentReference w:id="158"/>
      </w:r>
      <w:r>
        <w:rPr>
          <w:szCs w:val="24"/>
        </w:rPr>
        <w:t xml:space="preserve">. This outcome consists with the dynamic evolution of microsporidian genomes, in which they underwent not only the reduction but also the expansion process to adapt to their parasitic lifestyle </w:t>
      </w:r>
      <w:r>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Pr>
          <w:szCs w:val="24"/>
        </w:rPr>
        <w:instrText xml:space="preserve"> ADDIN EN.CITE </w:instrText>
      </w:r>
      <w:r>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(Nakjang et al. 2013)</w:t>
      </w:r>
      <w:r>
        <w:rPr>
          <w:szCs w:val="24"/>
        </w:rPr>
        <w:fldChar w:fldCharType="end"/>
      </w:r>
      <w:r>
        <w:rPr>
          <w:szCs w:val="24"/>
        </w:rPr>
        <w:t>.</w:t>
      </w:r>
    </w:p>
    <w:p w14:paraId="3A853A4A" w14:textId="77777777" w:rsidR="00280B87" w:rsidRDefault="00280B87" w:rsidP="00280B87">
      <w:pPr>
        <w:spacing w:after="0" w:line="360" w:lineRule="auto"/>
        <w:jc w:val="both"/>
        <w:rPr>
          <w:szCs w:val="24"/>
        </w:rPr>
      </w:pPr>
      <w:r>
        <w:rPr>
          <w:szCs w:val="24"/>
        </w:rPr>
        <w:t xml:space="preserve">The phylogenetic trees reconstructed from the microsporidia core gene set strongly support the hypothesis that microsporidia is the sister clade of fungi. With a larger taxon sample including more diverge taxa, our data can clarify this assumption better than the one used by </w:t>
      </w:r>
      <w:r>
        <w:rPr>
          <w:szCs w:val="24"/>
        </w:rPr>
        <w:fldChar w:fldCharType="begin"/>
      </w:r>
      <w:r>
        <w:rPr>
          <w:szCs w:val="24"/>
        </w:rPr>
        <w:instrText xml:space="preserve"> ADDIN EN.CITE &lt;EndNote&gt;&lt;Cite&gt;&lt;Author&gt;Capella-Gutiérrez&lt;/Author&gt;&lt;Year&gt;2012&lt;/Year&gt;&lt;RecNum&gt;298&lt;/RecNum&gt;&lt;DisplayText&gt;(Capella-Gutiérrez, Marcet-Houben, and Gabaldón 2012)&lt;/DisplayText&gt;&lt;record&gt;&lt;rec-number&gt;298&lt;/rec-number&gt;&lt;foreign-keys&gt;&lt;key app="EN" db-id="zvzepeve9vwad9e0r2nxazrm0x0w25x9w9er" timestamp="1522917510"&gt;298&lt;/key&gt;&lt;/foreign-keys&gt;&lt;ref-type name="Journal Article"&gt;17&lt;/ref-type&gt;&lt;contributors&gt;&lt;authors&gt;&lt;author&gt;Capella-Gutiérrez, Salvador&lt;/author&gt;&lt;author&gt;Marcet-Houben, Marina&lt;/author&gt;&lt;author&gt;Gabaldón, Toni&lt;/author&gt;&lt;/authors&gt;&lt;/contributors&gt;&lt;titles&gt;&lt;title&gt;Phylogenomics supports microsporidia as the earliest diverging clade of sequenced fungi.&lt;/title&gt;&lt;secondary-title&gt;BMC biology&lt;/secondary-title&gt;&lt;/titles&gt;&lt;periodical&gt;&lt;full-title&gt;BMC biology&lt;/full-title&gt;&lt;/periodical&gt;&lt;pages&gt;47-47&lt;/pages&gt;&lt;volume&gt;10&lt;/volume&gt;&lt;keywords&gt;&lt;keyword&gt;Microsporidia&lt;/keyword&gt;&lt;keyword&gt;Phylogeny&lt;/keyword&gt;&lt;keyword&gt;Microsporidia: genetics&lt;/keyword&gt;&lt;keyword&gt;Microsporidia: classification&lt;/keyword&gt;&lt;keyword&gt;Genes, Fungal&lt;/keyword&gt;&lt;keyword&gt;Chromosomes, Fungal&lt;/keyword&gt;&lt;keyword&gt;Chromosomes, Fungal: genetics&lt;/keyword&gt;&lt;/keywords&gt;&lt;dates&gt;&lt;year&gt;2012&lt;/year&gt;&lt;pub-dates&gt;&lt;date&gt;January 2012&lt;/date&gt;&lt;/pub-dates&gt;&lt;/dates&gt;&lt;urls&gt;&lt;/urls&gt;&lt;electronic-resource-num&gt;10.1186/1741-7007-10-47&lt;/electronic-resource-num&gt;&lt;research-notes&gt;ML tree between microsporidia and fungi&lt;/research-notes&gt;&lt;/record&gt;&lt;/Cite&gt;&lt;/EndNote&gt;</w:instrText>
      </w:r>
      <w:r>
        <w:rPr>
          <w:szCs w:val="24"/>
        </w:rPr>
        <w:fldChar w:fldCharType="separate"/>
      </w:r>
      <w:r>
        <w:rPr>
          <w:noProof/>
          <w:szCs w:val="24"/>
        </w:rPr>
        <w:t>(Capella-Gutiérrez, Marcet-Houben, and Gabaldón 2012)</w:t>
      </w:r>
      <w:r>
        <w:rPr>
          <w:szCs w:val="24"/>
        </w:rPr>
        <w:fldChar w:fldCharType="end"/>
      </w:r>
      <w:r>
        <w:rPr>
          <w:szCs w:val="24"/>
        </w:rPr>
        <w:t>.</w:t>
      </w:r>
    </w:p>
    <w:p w14:paraId="0C8F6175" w14:textId="30A8EB5B" w:rsidR="00AF327C" w:rsidRDefault="00280B87" w:rsidP="00324278">
      <w:pPr>
        <w:spacing w:after="0" w:line="360" w:lineRule="auto"/>
        <w:jc w:val="both"/>
        <w:rPr>
          <w:szCs w:val="24"/>
        </w:rPr>
      </w:pPr>
      <w:r>
        <w:rPr>
          <w:szCs w:val="24"/>
        </w:rPr>
        <w:lastRenderedPageBreak/>
        <w:t xml:space="preserve">The microsporidia species tree </w:t>
      </w:r>
      <w:r w:rsidRPr="00076E91">
        <w:rPr>
          <w:szCs w:val="24"/>
        </w:rPr>
        <w:t>can serve as a fundamental phylogenetic background for filtering the orthology assignment and estimating the set of 1605 proteins for the LCA of</w:t>
      </w:r>
      <w:r>
        <w:rPr>
          <w:szCs w:val="24"/>
        </w:rPr>
        <w:t xml:space="preserve"> the</w:t>
      </w:r>
      <w:r w:rsidRPr="00076E91">
        <w:rPr>
          <w:szCs w:val="24"/>
        </w:rPr>
        <w:t xml:space="preserve"> microsporidia</w:t>
      </w:r>
      <w:r>
        <w:rPr>
          <w:szCs w:val="24"/>
        </w:rPr>
        <w:t>.</w:t>
      </w:r>
    </w:p>
    <w:p w14:paraId="1E3E9F12" w14:textId="77777777" w:rsidR="002375EF" w:rsidRDefault="002375EF" w:rsidP="00324278">
      <w:pPr>
        <w:spacing w:after="0" w:line="360" w:lineRule="auto"/>
        <w:jc w:val="both"/>
        <w:rPr>
          <w:szCs w:val="24"/>
        </w:rPr>
      </w:pPr>
    </w:p>
    <w:p w14:paraId="53BC171C" w14:textId="77777777" w:rsidR="002375EF" w:rsidRDefault="002375EF" w:rsidP="002375EF">
      <w:pPr>
        <w:spacing w:after="0" w:line="360" w:lineRule="auto"/>
        <w:jc w:val="both"/>
        <w:rPr>
          <w:szCs w:val="24"/>
        </w:rPr>
      </w:pPr>
      <w:r>
        <w:rPr>
          <w:szCs w:val="24"/>
        </w:rPr>
        <w:t xml:space="preserve">Not surprisingly, </w:t>
      </w:r>
      <w:r w:rsidRPr="00076E91">
        <w:rPr>
          <w:szCs w:val="24"/>
        </w:rPr>
        <w:t>due to the compact genomes of</w:t>
      </w:r>
      <w:r>
        <w:rPr>
          <w:szCs w:val="24"/>
        </w:rPr>
        <w:t xml:space="preserve"> the</w:t>
      </w:r>
      <w:r w:rsidRPr="00076E91">
        <w:rPr>
          <w:szCs w:val="24"/>
        </w:rPr>
        <w:t xml:space="preserve"> extant microsporidia taxa, most of the proteins in the microsporidian LCA </w:t>
      </w:r>
      <w:r>
        <w:rPr>
          <w:szCs w:val="24"/>
        </w:rPr>
        <w:t>were</w:t>
      </w:r>
      <w:r w:rsidRPr="00076E91">
        <w:rPr>
          <w:szCs w:val="24"/>
        </w:rPr>
        <w:t xml:space="preserve"> evolutionary old. </w:t>
      </w:r>
      <w:r>
        <w:rPr>
          <w:szCs w:val="24"/>
        </w:rPr>
        <w:t xml:space="preserve">Even with a much larger dataset including taxa from all three domains, our result was consistent with the outcome of </w:t>
      </w:r>
      <w:r>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Pr>
          <w:szCs w:val="24"/>
        </w:rPr>
        <w:instrText xml:space="preserve"> ADDIN EN.CITE </w:instrText>
      </w:r>
      <w:r>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(Nakjang et al. 2013)</w:t>
      </w:r>
      <w:r>
        <w:rPr>
          <w:szCs w:val="24"/>
        </w:rPr>
        <w:fldChar w:fldCharType="end"/>
      </w:r>
      <w:r>
        <w:rPr>
          <w:szCs w:val="24"/>
        </w:rPr>
        <w:t>. About</w:t>
      </w:r>
      <w:r w:rsidRPr="00076E91">
        <w:rPr>
          <w:szCs w:val="24"/>
        </w:rPr>
        <w:t xml:space="preserve"> </w:t>
      </w:r>
      <w:r>
        <w:rPr>
          <w:szCs w:val="24"/>
        </w:rPr>
        <w:t xml:space="preserve">94% the </w:t>
      </w:r>
      <w:r w:rsidRPr="00076E91">
        <w:rPr>
          <w:szCs w:val="24"/>
        </w:rPr>
        <w:t>proteins can be traced to the LCA of all eukaryotes and</w:t>
      </w:r>
      <w:r>
        <w:rPr>
          <w:szCs w:val="24"/>
        </w:rPr>
        <w:t xml:space="preserve"> the other</w:t>
      </w:r>
      <w:r w:rsidRPr="00076E91">
        <w:rPr>
          <w:szCs w:val="24"/>
        </w:rPr>
        <w:t xml:space="preserve"> 3% share the </w:t>
      </w:r>
      <w:r>
        <w:rPr>
          <w:szCs w:val="24"/>
        </w:rPr>
        <w:t xml:space="preserve">same common ancestor with fungal clade. As reported by the authors, they are essential genes for </w:t>
      </w:r>
      <w:r w:rsidRPr="00314502">
        <w:rPr>
          <w:szCs w:val="24"/>
        </w:rPr>
        <w:t>maintenance</w:t>
      </w:r>
      <w:r>
        <w:rPr>
          <w:szCs w:val="24"/>
        </w:rPr>
        <w:t xml:space="preserve"> the survival and development of the microsporidia cells.</w:t>
      </w:r>
    </w:p>
    <w:p w14:paraId="71CF5EEA" w14:textId="77777777" w:rsidR="002375EF" w:rsidRPr="00076E91" w:rsidRDefault="002375EF" w:rsidP="002375EF">
      <w:pPr>
        <w:spacing w:after="0" w:line="360" w:lineRule="auto"/>
        <w:jc w:val="both"/>
        <w:rPr>
          <w:szCs w:val="24"/>
        </w:rPr>
      </w:pPr>
      <w:r>
        <w:rPr>
          <w:szCs w:val="24"/>
        </w:rPr>
        <w:t>Likewise, there are</w:t>
      </w:r>
      <w:r w:rsidRPr="00076E91">
        <w:rPr>
          <w:szCs w:val="24"/>
        </w:rPr>
        <w:t xml:space="preserve"> 3%</w:t>
      </w:r>
      <w:r>
        <w:rPr>
          <w:szCs w:val="24"/>
        </w:rPr>
        <w:t xml:space="preserve"> the LCA proteins that</w:t>
      </w:r>
      <w:r w:rsidRPr="00076E91">
        <w:rPr>
          <w:szCs w:val="24"/>
        </w:rPr>
        <w:t xml:space="preserve"> are specific to</w:t>
      </w:r>
      <w:r>
        <w:rPr>
          <w:szCs w:val="24"/>
        </w:rPr>
        <w:t xml:space="preserve"> the</w:t>
      </w:r>
      <w:r w:rsidRPr="00076E91">
        <w:rPr>
          <w:szCs w:val="24"/>
        </w:rPr>
        <w:t xml:space="preserve"> microsporidia lineage. </w:t>
      </w:r>
      <w:r>
        <w:rPr>
          <w:szCs w:val="24"/>
        </w:rPr>
        <w:t xml:space="preserve">Although the KO and GO annotations could not provide much knowledge about the functions of those microsporidia specific proteins, they were supposed to play an important role in the interactions between microsporidia and the host species for adapting with their parasitic lifestyle </w:t>
      </w:r>
      <w:r>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Pr>
          <w:szCs w:val="24"/>
        </w:rPr>
        <w:instrText xml:space="preserve"> ADDIN EN.CITE </w:instrText>
      </w:r>
      <w:r>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(Nakjang et al. 2013)</w:t>
      </w:r>
      <w:r>
        <w:rPr>
          <w:szCs w:val="24"/>
        </w:rPr>
        <w:fldChar w:fldCharType="end"/>
      </w:r>
      <w:r>
        <w:rPr>
          <w:szCs w:val="24"/>
        </w:rPr>
        <w:t>.</w:t>
      </w:r>
    </w:p>
    <w:p w14:paraId="513D86C3" w14:textId="77777777" w:rsidR="00A2632C" w:rsidRDefault="00A2632C" w:rsidP="00560D81">
      <w:pPr>
        <w:spacing w:after="0" w:line="360" w:lineRule="auto"/>
        <w:jc w:val="both"/>
        <w:rPr>
          <w:szCs w:val="24"/>
        </w:rPr>
      </w:pPr>
    </w:p>
    <w:p w14:paraId="2D9D9A75" w14:textId="77777777" w:rsidR="00231D1C" w:rsidRDefault="00231D1C" w:rsidP="00560D81">
      <w:pPr>
        <w:spacing w:after="0" w:line="360" w:lineRule="auto"/>
        <w:jc w:val="both"/>
        <w:rPr>
          <w:szCs w:val="24"/>
        </w:rPr>
        <w:sectPr w:rsidR="00231D1C" w:rsidSect="00F013CE">
          <w:footnotePr>
            <w:pos w:val="beneathText"/>
          </w:footnotePr>
          <w:endnotePr>
            <w:numFmt w:val="decimal"/>
          </w:endnotePr>
          <w:pgSz w:w="11906" w:h="16838"/>
          <w:pgMar w:top="1418" w:right="1701" w:bottom="851" w:left="1701" w:header="709" w:footer="709" w:gutter="0"/>
          <w:cols w:space="708"/>
          <w:docGrid w:linePitch="360"/>
        </w:sectPr>
      </w:pPr>
    </w:p>
    <w:p w14:paraId="123B516D" w14:textId="77777777" w:rsidR="00231D1C" w:rsidRDefault="00231D1C" w:rsidP="00231D1C">
      <w:pPr>
        <w:pStyle w:val="Heading1"/>
        <w:jc w:val="both"/>
      </w:pPr>
      <w:bookmarkStart w:id="160" w:name="_Toc386295389"/>
      <w:r w:rsidRPr="00756D71">
        <w:lastRenderedPageBreak/>
        <w:t>PhyloProfile: an interactive visualization tool for exploring complex phylogenetic profiles</w:t>
      </w:r>
      <w:bookmarkEnd w:id="160"/>
    </w:p>
    <w:p w14:paraId="08AF6AB0" w14:textId="77777777" w:rsidR="00231D1C" w:rsidRPr="00DC102A" w:rsidRDefault="00231D1C" w:rsidP="00231D1C">
      <w:pPr>
        <w:jc w:val="both"/>
      </w:pPr>
    </w:p>
    <w:p w14:paraId="4C9C9C3B" w14:textId="77777777" w:rsidR="00231D1C" w:rsidRPr="00756D71" w:rsidRDefault="00231D1C" w:rsidP="00231D1C">
      <w:pPr>
        <w:pStyle w:val="Heading2"/>
        <w:jc w:val="both"/>
      </w:pPr>
      <w:bookmarkStart w:id="161" w:name="_Toc386295390"/>
      <w:r w:rsidRPr="00756D71">
        <w:t>Introduction</w:t>
      </w:r>
      <w:bookmarkEnd w:id="161"/>
    </w:p>
    <w:p w14:paraId="2F22696A" w14:textId="77777777" w:rsidR="00231D1C" w:rsidRDefault="00231D1C" w:rsidP="00231D1C">
      <w:pPr>
        <w:spacing w:after="0" w:line="360" w:lineRule="auto"/>
        <w:jc w:val="both"/>
        <w:rPr>
          <w:szCs w:val="24"/>
        </w:rPr>
      </w:pPr>
      <w:r>
        <w:rPr>
          <w:szCs w:val="24"/>
        </w:rPr>
        <w:t xml:space="preserve">In evolutionary biology, the presence/absence pattern of a gene across several species is defined as its phylogenetic profile </w:t>
      </w:r>
      <w:r>
        <w:rPr>
          <w:szCs w:val="24"/>
        </w:rPr>
        <w:fldChar w:fldCharType="begin"/>
      </w:r>
      <w:r>
        <w:rPr>
          <w:szCs w:val="24"/>
        </w:rPr>
        <w:instrText xml:space="preserve"> ADDIN EN.CITE &lt;EndNote&gt;&lt;Cite&gt;&lt;Author&gt;Pellegrini&lt;/Author&gt;&lt;Year&gt;1999&lt;/Year&gt;&lt;RecNum&gt;350&lt;/RecNum&gt;&lt;DisplayText&gt;(Pellegrini et al. 1999)&lt;/DisplayText&gt;&lt;record&gt;&lt;rec-number&gt;350&lt;/rec-number&gt;&lt;foreign-keys&gt;&lt;key app="EN" db-id="zvzepeve9vwad9e0r2nxazrm0x0w25x9w9er" timestamp="1522917510"&gt;350&lt;/key&gt;&lt;/foreign-keys&gt;&lt;ref-type name="Journal Article"&gt;17&lt;/ref-type&gt;&lt;contributors&gt;&lt;authors&gt;&lt;author&gt;Pellegrini, M.&lt;/author&gt;&lt;author&gt;Marcotte, E. M.&lt;/author&gt;&lt;author&gt;Thompson, M. J.&lt;/author&gt;&lt;author&gt;Eisenberg, D.&lt;/author&gt;&lt;author&gt;Yeates, T. O.&lt;/author&gt;&lt;/authors&gt;&lt;/contributors&gt;&lt;titles&gt;&lt;title&gt;Assigning protein functions by comparative genome analysis: Protein phylogenetic profiles&lt;/title&gt;&lt;secondary-title&gt;Proceedings of the National Academy of Sciences&lt;/secondary-title&gt;&lt;short-title&gt;Assigning protein functions by comparative genome analysis&lt;/short-title&gt;&lt;/titles&gt;&lt;periodical&gt;&lt;full-title&gt;Proceedings of the National Academy of Sciences&lt;/full-title&gt;&lt;/periodical&gt;&lt;pages&gt;4285-4288&lt;/pages&gt;&lt;volume&gt;96&lt;/volume&gt;&lt;dates&gt;&lt;year&gt;1999&lt;/year&gt;&lt;pub-dates&gt;&lt;date&gt;1999-04-13&lt;/date&gt;&lt;/pub-dates&gt;&lt;/dates&gt;&lt;isbn&gt;0027-8424, 1091-6490&lt;/isbn&gt;&lt;urls&gt;&lt;/urls&gt;&lt;electronic-resource-num&gt;10.1073/pnas.96.8.4285&lt;/electronic-resource-num&gt;&lt;remote-database-name&gt;CrossRef&lt;/remote-database-name&gt;&lt;language&gt;en&lt;/language&gt;&lt;access-date&gt;2018-03-30 13:59:58&lt;/access-date&gt;&lt;/record&gt;&lt;/Cite&gt;&lt;/EndNote&gt;</w:instrText>
      </w:r>
      <w:r>
        <w:rPr>
          <w:szCs w:val="24"/>
        </w:rPr>
        <w:fldChar w:fldCharType="separate"/>
      </w:r>
      <w:r>
        <w:rPr>
          <w:noProof/>
          <w:szCs w:val="24"/>
        </w:rPr>
        <w:t>(Pellegrini et al. 1999)</w:t>
      </w:r>
      <w:r>
        <w:rPr>
          <w:szCs w:val="24"/>
        </w:rPr>
        <w:fldChar w:fldCharType="end"/>
      </w:r>
      <w:r>
        <w:rPr>
          <w:szCs w:val="24"/>
        </w:rPr>
        <w:t xml:space="preserve">. </w:t>
      </w:r>
      <w:r w:rsidRPr="00A51EE7">
        <w:rPr>
          <w:szCs w:val="24"/>
        </w:rPr>
        <w:t>Quantifying similarity between profiles gives an insight into co-evolving genes and thus can be used to transfer functions between genes</w:t>
      </w:r>
      <w:r>
        <w:rPr>
          <w:szCs w:val="24"/>
        </w:rPr>
        <w:t xml:space="preserve"> </w:t>
      </w:r>
      <w:r>
        <w:rPr>
          <w:szCs w:val="24"/>
        </w:rPr>
        <w:fldChar w:fldCharType="begin">
          <w:fldData xml:space="preserve">PEVuZE5vdGU+PENpdGU+PEF1dGhvcj5Kb3RoaTwvQXV0aG9yPjxZZWFyPjIwMDc8L1llYXI+PFJl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</w:fldData>
        </w:fldChar>
      </w:r>
      <w:r>
        <w:rPr>
          <w:szCs w:val="24"/>
        </w:rPr>
        <w:instrText xml:space="preserve"> ADDIN EN.CITE </w:instrText>
      </w:r>
      <w:r>
        <w:rPr>
          <w:szCs w:val="24"/>
        </w:rPr>
        <w:fldChar w:fldCharType="begin">
          <w:fldData xml:space="preserve">PEVuZE5vdGU+PENpdGU+PEF1dGhvcj5Kb3RoaTwvQXV0aG9yPjxZZWFyPjIwMDc8L1llYXI+PFJl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(Jothi, Przytycka, and Aravind 2007; Date and Peregrín-Alvarez 2008)</w:t>
      </w:r>
      <w:r>
        <w:rPr>
          <w:szCs w:val="24"/>
        </w:rPr>
        <w:fldChar w:fldCharType="end"/>
      </w:r>
      <w:r>
        <w:rPr>
          <w:szCs w:val="24"/>
        </w:rPr>
        <w:t xml:space="preserve">. Moreover, phylogenetic profiles are commonly used for tracing gene clusters or biological pathways across species and time </w:t>
      </w:r>
      <w:r>
        <w:rPr>
          <w:szCs w:val="24"/>
        </w:rPr>
        <w:fldChar w:fldCharType="begin">
          <w:fldData xml:space="preserve">PEVuZE5vdGU+PENpdGU+PEF1dGhvcj5MaTwvQXV0aG9yPjxZZWFyPjIwMTQ8L1llYXI+PFJlY051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</w:fldData>
        </w:fldChar>
      </w:r>
      <w:r>
        <w:rPr>
          <w:szCs w:val="24"/>
        </w:rPr>
        <w:instrText xml:space="preserve"> ADDIN EN.CITE </w:instrText>
      </w:r>
      <w:r>
        <w:rPr>
          <w:szCs w:val="24"/>
        </w:rPr>
        <w:fldChar w:fldCharType="begin">
          <w:fldData xml:space="preserve">PEVuZE5vdGU+PENpdGU+PEF1dGhvcj5MaTwvQXV0aG9yPjxZZWFyPjIwMTQ8L1llYXI+PFJlY051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</w:fldData>
        </w:fldChar>
      </w:r>
      <w:r>
        <w:rPr>
          <w:szCs w:val="24"/>
        </w:rPr>
        <w:instrText xml:space="preserve"> ADDIN EN.CITE.DATA </w:instrText>
      </w:r>
      <w:r>
        <w:rPr>
          <w:szCs w:val="24"/>
        </w:rPr>
      </w:r>
      <w:r>
        <w:rPr>
          <w:szCs w:val="24"/>
        </w:rPr>
        <w:fldChar w:fldCharType="end"/>
      </w:r>
      <w:r>
        <w:rPr>
          <w:szCs w:val="24"/>
        </w:rPr>
        <w:fldChar w:fldCharType="separate"/>
      </w:r>
      <w:r>
        <w:rPr>
          <w:noProof/>
          <w:szCs w:val="24"/>
        </w:rPr>
        <w:t>(Li, Calvo, et al. 2014; Dey et al. 2015; Wang et al. 2017)</w:t>
      </w:r>
      <w:r>
        <w:rPr>
          <w:szCs w:val="24"/>
        </w:rPr>
        <w:fldChar w:fldCharType="end"/>
      </w:r>
      <w:r>
        <w:rPr>
          <w:szCs w:val="24"/>
        </w:rPr>
        <w:t xml:space="preserve">. </w:t>
      </w:r>
      <w:r w:rsidRPr="00A51EE7">
        <w:rPr>
          <w:szCs w:val="24"/>
        </w:rPr>
        <w:t xml:space="preserve">Although the </w:t>
      </w:r>
      <w:r>
        <w:rPr>
          <w:szCs w:val="24"/>
        </w:rPr>
        <w:t>evolutionary relationship</w:t>
      </w:r>
      <w:r w:rsidRPr="00A51EE7">
        <w:rPr>
          <w:szCs w:val="24"/>
        </w:rPr>
        <w:t xml:space="preserve"> is the basal information for phylogenetic profiling, it is not always </w:t>
      </w:r>
      <w:r>
        <w:rPr>
          <w:szCs w:val="24"/>
        </w:rPr>
        <w:t xml:space="preserve">informative enough to confirm the functional equivalence between two orthologs </w:t>
      </w:r>
      <w:r>
        <w:rPr>
          <w:szCs w:val="24"/>
        </w:rPr>
        <w:fldChar w:fldCharType="begin"/>
      </w:r>
      <w:r>
        <w:rPr>
          <w:szCs w:val="24"/>
        </w:rPr>
        <w:instrText xml:space="preserve"> ADDIN EN.CITE &lt;EndNote&gt;&lt;Cite&gt;&lt;Author&gt;Studer&lt;/Author&gt;&lt;Year&gt;2009&lt;/Year&gt;&lt;RecNum&gt;204&lt;/RecNum&gt;&lt;DisplayText&gt;(Studer and Robinson-Rechavi 2009)&lt;/DisplayText&gt;&lt;record&gt;&lt;rec-number&gt;204&lt;/rec-number&gt;&lt;foreign-keys&gt;&lt;key app="EN" db-id="zvzepeve9vwad9e0r2nxazrm0x0w25x9w9er" timestamp="1522917510"&gt;204&lt;/key&gt;&lt;/foreign-keys&gt;&lt;ref-type name="Journal Article"&gt;17&lt;/ref-type&gt;&lt;contributors&gt;&lt;authors&gt;&lt;author&gt;Studer, Romain A.&lt;/author&gt;&lt;author&gt;Robinson-Rechavi, Marc&lt;/author&gt;&lt;/authors&gt;&lt;/contributors&gt;&lt;titles&gt;&lt;title&gt;How confident can we be that orthologs are similar, but paralogs differ?&lt;/title&gt;&lt;secondary-title&gt;Trends in Genetics&lt;/secondary-title&gt;&lt;/titles&gt;&lt;periodical&gt;&lt;full-title&gt;Trends in Genetics&lt;/full-title&gt;&lt;/periodical&gt;&lt;pages&gt;210-216&lt;/pages&gt;&lt;volume&gt;25&lt;/volume&gt;&lt;dates&gt;&lt;year&gt;2009&lt;/year&gt;&lt;pub-dates&gt;&lt;date&gt;2009&lt;/date&gt;&lt;/pub-dates&gt;&lt;/dates&gt;&lt;isbn&gt;0168-9525 (Print)\r0168-9525 (Linking)&lt;/isbn&gt;&lt;urls&gt;&lt;/urls&gt;&lt;electronic-resource-num&gt;10.1016/j.tig.2009.03.004&lt;/electronic-resource-num&gt;&lt;/record&gt;&lt;/Cite&gt;&lt;/EndNote&gt;</w:instrText>
      </w:r>
      <w:r>
        <w:rPr>
          <w:szCs w:val="24"/>
        </w:rPr>
        <w:fldChar w:fldCharType="separate"/>
      </w:r>
      <w:r>
        <w:rPr>
          <w:noProof/>
          <w:szCs w:val="24"/>
        </w:rPr>
        <w:t>(Studer and Robinson-Rechavi 2009)</w:t>
      </w:r>
      <w:r>
        <w:rPr>
          <w:szCs w:val="24"/>
        </w:rPr>
        <w:fldChar w:fldCharType="end"/>
      </w:r>
      <w:r>
        <w:rPr>
          <w:szCs w:val="24"/>
        </w:rPr>
        <w:t xml:space="preserve">. </w:t>
      </w:r>
      <w:r w:rsidRPr="00A51EE7">
        <w:rPr>
          <w:szCs w:val="24"/>
        </w:rPr>
        <w:t>For a more extensive profiling, the binary representation of genes is commonly integrated with additional information layers such as sequence similarity, domain architecture similarity or</w:t>
      </w:r>
      <w:r>
        <w:rPr>
          <w:szCs w:val="24"/>
        </w:rPr>
        <w:t xml:space="preserve"> semantic similarity of</w:t>
      </w:r>
      <w:r w:rsidRPr="00A51EE7">
        <w:rPr>
          <w:szCs w:val="24"/>
        </w:rPr>
        <w:t xml:space="preserve"> Gene Ontology-</w:t>
      </w:r>
      <w:r>
        <w:rPr>
          <w:szCs w:val="24"/>
        </w:rPr>
        <w:t xml:space="preserve">terms </w:t>
      </w:r>
      <w:r>
        <w:rPr>
          <w:szCs w:val="24"/>
        </w:rPr>
        <w:fldChar w:fldCharType="begin"/>
      </w:r>
      <w:r>
        <w:rPr>
          <w:szCs w:val="24"/>
        </w:rPr>
        <w:instrText xml:space="preserve"> ADDIN EN.CITE &lt;EndNote&gt;&lt;Cite&gt;&lt;Author&gt;Kensche&lt;/Author&gt;&lt;Year&gt;2008&lt;/Year&gt;&lt;RecNum&gt;217&lt;/RecNum&gt;&lt;DisplayText&gt;(Kensche et al. 2008)&lt;/DisplayText&gt;&lt;record&gt;&lt;rec-number&gt;217&lt;/rec-number&gt;&lt;foreign-keys&gt;&lt;key app="EN" db-id="zvzepeve9vwad9e0r2nxazrm0x0w25x9w9er" timestamp="1522917510"&gt;217&lt;/key&gt;&lt;/foreign-keys&gt;&lt;ref-type name="Journal Article"&gt;17&lt;/ref-type&gt;&lt;contributors&gt;&lt;authors&gt;&lt;author&gt;Kensche, Philip R&lt;/author&gt;&lt;author&gt;van Noort, Vera&lt;/author&gt;&lt;author&gt;Dutilh, Bas E&lt;/author&gt;&lt;author&gt;Huynen, Martijn A&lt;/author&gt;&lt;/authors&gt;&lt;/contributors&gt;&lt;titles&gt;&lt;title&gt;Practical and theoretical advances in predicting the function of a protein by its phylogenetic distribution&lt;/title&gt;&lt;secondary-title&gt;Journal of the Royal Society, Interface / the Royal Society&lt;/secondary-title&gt;&lt;/titles&gt;&lt;periodical&gt;&lt;full-title&gt;Journal of the Royal Society, Interface / the Royal Society&lt;/full-title&gt;&lt;/periodical&gt;&lt;pages&gt;151-70&lt;/pages&gt;&lt;volume&gt;5&lt;/volume&gt;&lt;keywords&gt;&lt;keyword&gt;Phylogeny&lt;/keyword&gt;&lt;keyword&gt;Animals&lt;/keyword&gt;&lt;keyword&gt;Evolution&lt;/keyword&gt;&lt;keyword&gt;Molecular&lt;/keyword&gt;&lt;keyword&gt;Proteins&lt;/keyword&gt;&lt;keyword&gt;Genome&lt;/keyword&gt;&lt;keyword&gt;Genotype&lt;/keyword&gt;&lt;keyword&gt;Proteins: genetics&lt;/keyword&gt;&lt;keyword&gt;Proteins: metabolism&lt;/keyword&gt;&lt;/keywords&gt;&lt;dates&gt;&lt;year&gt;2008&lt;/year&gt;&lt;pub-dates&gt;&lt;date&gt;2008&lt;/date&gt;&lt;/pub-dates&gt;&lt;/dates&gt;&lt;isbn&gt;1742-5689 (Print)\r1742-5662 (Linking)&lt;/isbn&gt;&lt;urls&gt;&lt;/urls&gt;&lt;electronic-resource-num&gt;10.1098/rsif.2007.1047&lt;/electronic-resource-num&gt;&lt;/record&gt;&lt;/Cite&gt;&lt;/EndNote&gt;</w:instrText>
      </w:r>
      <w:r>
        <w:rPr>
          <w:szCs w:val="24"/>
        </w:rPr>
        <w:fldChar w:fldCharType="separate"/>
      </w:r>
      <w:r>
        <w:rPr>
          <w:noProof/>
          <w:szCs w:val="24"/>
        </w:rPr>
        <w:t>(Kensche et al. 2008)</w:t>
      </w:r>
      <w:r>
        <w:rPr>
          <w:szCs w:val="24"/>
        </w:rPr>
        <w:fldChar w:fldCharType="end"/>
      </w:r>
      <w:r w:rsidRPr="00A51EE7">
        <w:rPr>
          <w:szCs w:val="24"/>
        </w:rPr>
        <w:t>.</w:t>
      </w:r>
    </w:p>
    <w:p w14:paraId="5632C326" w14:textId="77777777" w:rsidR="00231D1C" w:rsidRDefault="00231D1C" w:rsidP="00231D1C">
      <w:pPr>
        <w:spacing w:after="0" w:line="360" w:lineRule="auto"/>
        <w:jc w:val="both"/>
        <w:rPr>
          <w:szCs w:val="24"/>
        </w:rPr>
      </w:pPr>
      <w:r>
        <w:rPr>
          <w:szCs w:val="24"/>
        </w:rPr>
        <w:t xml:space="preserve">Currently, there are resources and tools available for such enriched phylogenetic profiles, such as </w:t>
      </w:r>
      <w:r w:rsidRPr="00D32192">
        <w:rPr>
          <w:szCs w:val="24"/>
        </w:rPr>
        <w:t>D</w:t>
      </w:r>
      <w:r>
        <w:rPr>
          <w:szCs w:val="24"/>
        </w:rPr>
        <w:t xml:space="preserve">oMosaics </w:t>
      </w:r>
      <w:r>
        <w:rPr>
          <w:szCs w:val="24"/>
        </w:rPr>
        <w:fldChar w:fldCharType="begin"/>
      </w:r>
      <w:r>
        <w:rPr>
          <w:szCs w:val="24"/>
        </w:rPr>
        <w:instrText xml:space="preserve"> ADDIN EN.CITE &lt;EndNote&gt;&lt;Cite&gt;&lt;Author&gt;Moore&lt;/Author&gt;&lt;Year&gt;2014&lt;/Year&gt;&lt;RecNum&gt;355&lt;/RecNum&gt;&lt;DisplayText&gt;(Moore et al. 2014)&lt;/DisplayText&gt;&lt;record&gt;&lt;rec-number&gt;355&lt;/rec-number&gt;&lt;foreign-keys&gt;&lt;key app="EN" db-id="zvzepeve9vwad9e0r2nxazrm0x0w25x9w9er" timestamp="1522917510"&gt;355&lt;/key&gt;&lt;/foreign-keys&gt;&lt;ref-type name="Journal Article"&gt;17&lt;/ref-type&gt;&lt;contributors&gt;&lt;authors&gt;&lt;author&gt;Moore, A. D.&lt;/author&gt;&lt;author&gt;Held, A.&lt;/author&gt;&lt;author&gt;Terrapon, N.&lt;/author&gt;&lt;author&gt;Weiner, J.&lt;/author&gt;&lt;author&gt;Bornberg-Bauer, E.&lt;/author&gt;&lt;/authors&gt;&lt;/contributors&gt;&lt;titles&gt;&lt;title&gt;DoMosaics: software for domain arrangement visualization and domain-centric analysis of proteins&lt;/title&gt;&lt;secondary-title&gt;Bioinformatics&lt;/secondary-title&gt;&lt;short-title&gt;DoMosaics&lt;/short-title&gt;&lt;/titles&gt;&lt;periodical&gt;&lt;full-title&gt;Bioinformatics&lt;/full-title&gt;&lt;/periodical&gt;&lt;pages&gt;282-283&lt;/pages&gt;&lt;volume&gt;30&lt;/volume&gt;&lt;dates&gt;&lt;year&gt;2014&lt;/year&gt;&lt;pub-dates&gt;&lt;date&gt;2014-01-15&lt;/date&gt;&lt;/pub-dates&gt;&lt;/dates&gt;&lt;isbn&gt;1367-4803, 1460-2059&lt;/isbn&gt;&lt;urls&gt;&lt;/urls&gt;&lt;electronic-resource-num&gt;10.1093/bioinformatics/btt640&lt;/electronic-resource-num&gt;&lt;remote-database-name&gt;CrossRef&lt;/remote-database-name&gt;&lt;language&gt;en&lt;/language&gt;&lt;access-date&gt;2018-03-30 15:58:28&lt;/access-date&gt;&lt;/record&gt;&lt;/Cite&gt;&lt;/EndNote&gt;</w:instrText>
      </w:r>
      <w:r>
        <w:rPr>
          <w:szCs w:val="24"/>
        </w:rPr>
        <w:fldChar w:fldCharType="separate"/>
      </w:r>
      <w:r>
        <w:rPr>
          <w:noProof/>
          <w:szCs w:val="24"/>
        </w:rPr>
        <w:t>(Moore et al. 2014)</w:t>
      </w:r>
      <w:r>
        <w:rPr>
          <w:szCs w:val="24"/>
        </w:rPr>
        <w:fldChar w:fldCharType="end"/>
      </w:r>
      <w:r>
        <w:rPr>
          <w:szCs w:val="24"/>
        </w:rPr>
        <w:t>,</w:t>
      </w:r>
      <w:r w:rsidRPr="00D32192">
        <w:rPr>
          <w:szCs w:val="24"/>
        </w:rPr>
        <w:t xml:space="preserve"> the ETE3 tool kit</w:t>
      </w:r>
      <w:r>
        <w:rPr>
          <w:szCs w:val="24"/>
        </w:rPr>
        <w:t xml:space="preserve"> </w:t>
      </w:r>
      <w:r>
        <w:rPr>
          <w:szCs w:val="24"/>
        </w:rPr>
        <w:fldChar w:fldCharType="begin"/>
      </w:r>
      <w:r>
        <w:rPr>
          <w:szCs w:val="24"/>
        </w:rPr>
        <w:instrText xml:space="preserve"> ADDIN EN.CITE &lt;EndNote&gt;&lt;Cite&gt;&lt;Author&gt;Huerta-Cepas&lt;/Author&gt;&lt;Year&gt;2016&lt;/Year&gt;&lt;RecNum&gt;357&lt;/RecNum&gt;&lt;DisplayText&gt;(Huerta-Cepas, Serra, and Bork 2016)&lt;/DisplayText&gt;&lt;record&gt;&lt;rec-number&gt;357&lt;/rec-number&gt;&lt;foreign-keys&gt;&lt;key app="EN" db-id="zvzepeve9vwad9e0r2nxazrm0x0w25x9w9er" timestamp="1522917510"&gt;357&lt;/key&gt;&lt;/foreign-keys&gt;&lt;ref-type name="Journal Article"&gt;17&lt;/ref-type&gt;&lt;contributors&gt;&lt;authors&gt;&lt;author&gt;Huerta-Cepas, Jaime&lt;/author&gt;&lt;author&gt;Serra, François&lt;/author&gt;&lt;author&gt;Bork, Peer&lt;/author&gt;&lt;/authors&gt;&lt;/contributors&gt;&lt;titles&gt;&lt;title&gt;ETE 3: Reconstruction, Analysis, and Visualization of Phylogenomic Data&lt;/title&gt;&lt;secondary-title&gt;Molecular Biology and Evolution&lt;/secondary-title&gt;&lt;/titles&gt;&lt;periodical&gt;&lt;full-title&gt;Molecular Biology and Evolution&lt;/full-title&gt;&lt;/periodical&gt;&lt;pages&gt;1635-1638&lt;/pages&gt;&lt;volume&gt;33&lt;/volume&gt;&lt;dates&gt;&lt;year&gt;2016&lt;/year&gt;&lt;pub-dates&gt;&lt;date&gt;2016-6&lt;/date&gt;&lt;/pub-dates&gt;&lt;/dates&gt;&lt;isbn&gt;0737-4038&lt;/isbn&gt;&lt;urls&gt;&lt;/urls&gt;&lt;electronic-resource-num&gt;10.1093/molbev/msw046&lt;/electronic-resource-num&gt;&lt;remote-database-name&gt;PubMed Central&lt;/remote-database-name&gt;&lt;access-date&gt;2018-03-30 16:00:39&lt;/access-date&gt;&lt;/record&gt;&lt;/Cite&gt;&lt;/EndNote&gt;</w:instrText>
      </w:r>
      <w:r>
        <w:rPr>
          <w:szCs w:val="24"/>
        </w:rPr>
        <w:fldChar w:fldCharType="separate"/>
      </w:r>
      <w:r>
        <w:rPr>
          <w:noProof/>
          <w:szCs w:val="24"/>
        </w:rPr>
        <w:t>(Huerta-Cepas, Serra, and Bork 2016)</w:t>
      </w:r>
      <w:r>
        <w:rPr>
          <w:szCs w:val="24"/>
        </w:rPr>
        <w:fldChar w:fldCharType="end"/>
      </w:r>
      <w:r w:rsidRPr="00D32192">
        <w:rPr>
          <w:szCs w:val="24"/>
        </w:rPr>
        <w:t xml:space="preserve"> </w:t>
      </w:r>
      <w:r>
        <w:rPr>
          <w:szCs w:val="24"/>
        </w:rPr>
        <w:t xml:space="preserve">or the recently published </w:t>
      </w:r>
      <w:r w:rsidRPr="00D32192">
        <w:rPr>
          <w:szCs w:val="24"/>
        </w:rPr>
        <w:t>Aquerium</w:t>
      </w:r>
      <w:r>
        <w:rPr>
          <w:szCs w:val="24"/>
        </w:rPr>
        <w:t xml:space="preserve"> </w:t>
      </w:r>
      <w:r>
        <w:rPr>
          <w:szCs w:val="24"/>
        </w:rPr>
        <w:fldChar w:fldCharType="begin"/>
      </w:r>
      <w:r>
        <w:rPr>
          <w:szCs w:val="24"/>
        </w:rPr>
        <w:instrText xml:space="preserve"> ADDIN EN.CITE &lt;EndNote&gt;&lt;Cite&gt;&lt;Author&gt;Adebali&lt;/Author&gt;&lt;Year&gt;2017&lt;/Year&gt;&lt;RecNum&gt;354&lt;/RecNum&gt;&lt;DisplayText&gt;(Adebali and Zhulin 2017)&lt;/DisplayText&gt;&lt;record&gt;&lt;rec-number&gt;354&lt;/rec-number&gt;&lt;foreign-keys&gt;&lt;key app="EN" db-id="zvzepeve9vwad9e0r2nxazrm0x0w25x9w9er" timestamp="1522917510"&gt;354&lt;/key&gt;&lt;/foreign-keys&gt;&lt;ref-type name="Journal Article"&gt;17&lt;/ref-type&gt;&lt;contributors&gt;&lt;authors&gt;&lt;author&gt;Adebali, Ogun&lt;/author&gt;&lt;author&gt;Zhulin, Igor B.&lt;/author&gt;&lt;/authors&gt;&lt;/contributors&gt;&lt;titles&gt;&lt;title&gt;Aquerium: a web application for comparative exploration of domain-based protein occurrences on the taxonomically clustered genome tree&lt;/title&gt;&lt;secondary-title&gt;Proteins&lt;/secondary-title&gt;&lt;short-title&gt;Aquerium&lt;/short-title&gt;&lt;/titles&gt;&lt;periodical&gt;&lt;full-title&gt;Proteins&lt;/full-title&gt;&lt;abbr-1&gt;Proteins&lt;/abbr-1&gt;&lt;/periodical&gt;&lt;pages&gt;72-77&lt;/pages&gt;&lt;volume&gt;85&lt;/volume&gt;&lt;dates&gt;&lt;year&gt;2017&lt;/year&gt;&lt;pub-dates&gt;&lt;date&gt;2017-1&lt;/date&gt;&lt;/pub-dates&gt;&lt;/dates&gt;&lt;isbn&gt;0887-3585&lt;/isbn&gt;&lt;urls&gt;&lt;/urls&gt;&lt;electronic-resource-num&gt;10.1002/prot.25199&lt;/electronic-resource-num&gt;&lt;remote-database-name&gt;PubMed Central&lt;/remote-database-name&gt;&lt;access-date&gt;2018-03-30 15:56:08&lt;/access-date&gt;&lt;/record&gt;&lt;/Cite&gt;&lt;/EndNote&gt;</w:instrText>
      </w:r>
      <w:r>
        <w:rPr>
          <w:szCs w:val="24"/>
        </w:rPr>
        <w:fldChar w:fldCharType="separate"/>
      </w:r>
      <w:r>
        <w:rPr>
          <w:noProof/>
          <w:szCs w:val="24"/>
        </w:rPr>
        <w:t>(Adebali and Zhulin 2017)</w:t>
      </w:r>
      <w:r>
        <w:rPr>
          <w:szCs w:val="24"/>
        </w:rPr>
        <w:fldChar w:fldCharType="end"/>
      </w:r>
      <w:r>
        <w:rPr>
          <w:szCs w:val="24"/>
        </w:rPr>
        <w:t xml:space="preserve"> that are able to display protein</w:t>
      </w:r>
      <w:r w:rsidRPr="00D32192">
        <w:rPr>
          <w:szCs w:val="24"/>
        </w:rPr>
        <w:t xml:space="preserve"> domain architectures </w:t>
      </w:r>
      <w:r>
        <w:rPr>
          <w:szCs w:val="24"/>
        </w:rPr>
        <w:t xml:space="preserve">along a phylogenetic tree. Though, those tools lack a set of comprehensive analysis functions as well as the ability to intensively visualization of multi-layered phylogenetic profiles containing hundreds or thousands of genes and taxa. Hence, we developed PhyloProfile, an interactive visualization tool for dynamically exploring such complex phylogenetic profiles. </w:t>
      </w:r>
    </w:p>
    <w:p w14:paraId="7475791F" w14:textId="77777777" w:rsidR="00231D1C" w:rsidRDefault="00231D1C" w:rsidP="00231D1C">
      <w:pPr>
        <w:spacing w:after="0" w:line="360" w:lineRule="auto"/>
        <w:jc w:val="both"/>
        <w:rPr>
          <w:szCs w:val="24"/>
        </w:rPr>
      </w:pPr>
    </w:p>
    <w:p w14:paraId="59B47ED0" w14:textId="77777777" w:rsidR="00231D1C" w:rsidRPr="00756D71" w:rsidRDefault="00231D1C" w:rsidP="00231D1C">
      <w:pPr>
        <w:pStyle w:val="Heading2"/>
        <w:jc w:val="both"/>
      </w:pPr>
      <w:bookmarkStart w:id="162" w:name="_Toc386295391"/>
      <w:r w:rsidRPr="00756D71">
        <w:lastRenderedPageBreak/>
        <w:t>Features and capabilities</w:t>
      </w:r>
      <w:bookmarkEnd w:id="162"/>
    </w:p>
    <w:p w14:paraId="7C71E8C5" w14:textId="77777777" w:rsidR="00231D1C" w:rsidRPr="00756D71" w:rsidRDefault="00231D1C" w:rsidP="00231D1C">
      <w:pPr>
        <w:pStyle w:val="Heading3"/>
        <w:jc w:val="both"/>
      </w:pPr>
      <w:bookmarkStart w:id="163" w:name="_Toc386295392"/>
      <w:r w:rsidRPr="00756D71">
        <w:t>Multiple input options</w:t>
      </w:r>
      <w:bookmarkEnd w:id="163"/>
    </w:p>
    <w:p w14:paraId="38FBCD65" w14:textId="77777777" w:rsidR="00231D1C" w:rsidRDefault="00231D1C" w:rsidP="00231D1C">
      <w:pPr>
        <w:spacing w:after="0" w:line="360" w:lineRule="auto"/>
        <w:jc w:val="both"/>
        <w:rPr>
          <w:szCs w:val="24"/>
        </w:rPr>
      </w:pPr>
      <w:r>
        <w:rPr>
          <w:szCs w:val="24"/>
        </w:rPr>
        <w:t xml:space="preserve">Main input file for PhyloProfile is the phylogenetic distribution of orthologs or homologs. The regular profile can be complemented with up to two additional information layers, such as proteins domain architecture similarity, sequence similarity or evolutionary distances between the seed proteins and their orthologs. The main input file can be in tab-delimited tab or multiple FASTA format. OrthoXML format </w:t>
      </w:r>
      <w:r>
        <w:rPr>
          <w:szCs w:val="24"/>
        </w:rPr>
        <w:fldChar w:fldCharType="begin"/>
      </w:r>
      <w:r>
        <w:rPr>
          <w:szCs w:val="24"/>
        </w:rPr>
        <w:instrText xml:space="preserve"> ADDIN EN.CITE &lt;EndNote&gt;&lt;Cite&gt;&lt;Author&gt;Schmitt&lt;/Author&gt;&lt;Year&gt;2011&lt;/Year&gt;&lt;RecNum&gt;223&lt;/RecNum&gt;&lt;DisplayText&gt;(Schmitt et al. 2011)&lt;/DisplayText&gt;&lt;record&gt;&lt;rec-number&gt;223&lt;/rec-number&gt;&lt;foreign-keys&gt;&lt;key app="EN" db-id="zvzepeve9vwad9e0r2nxazrm0x0w25x9w9er" timestamp="1522917510"&gt;223&lt;/key&gt;&lt;/foreign-keys&gt;&lt;ref-type name="Journal Article"&gt;17&lt;/ref-type&gt;&lt;contributors&gt;&lt;authors&gt;&lt;author&gt;Schmitt, Thomas&lt;/author&gt;&lt;author&gt;Messina, David N.&lt;/author&gt;&lt;author&gt;Schreiber, Fabian&lt;/author&gt;&lt;author&gt;Sonnhammer, Erik L L&lt;/author&gt;&lt;/authors&gt;&lt;/contributors&gt;&lt;titles&gt;&lt;title&gt;Letter to the Editor: SeqXML and orthoXML: Standards for sequence and orthology information&lt;/title&gt;&lt;secondary-title&gt;Briefings in Bioinformatics&lt;/secondary-title&gt;&lt;/titles&gt;&lt;periodical&gt;&lt;full-title&gt;Briefings in Bioinformatics&lt;/full-title&gt;&lt;/periodical&gt;&lt;pages&gt;485-488&lt;/pages&gt;&lt;volume&gt;12&lt;/volume&gt;&lt;keywords&gt;&lt;keyword&gt;&amp;apos;Orthology format&amp;apos;&lt;/keyword&gt;&lt;keyword&gt;&amp;apos;Sequence format&amp;apos;&lt;/keyword&gt;&lt;keyword&gt;FASTA format&lt;/keyword&gt;&lt;keyword&gt;OrthoXML&lt;/keyword&gt;&lt;keyword&gt;SeqXML&lt;/keyword&gt;&lt;keyword&gt;Xml&lt;/keyword&gt;&lt;/keywords&gt;&lt;dates&gt;&lt;year&gt;2011&lt;/year&gt;&lt;pub-dates&gt;&lt;date&gt;2011&lt;/date&gt;&lt;/pub-dates&gt;&lt;/dates&gt;&lt;isbn&gt;1477-4054 (Electronic)\r1467-5463 (Linking)&lt;/isbn&gt;&lt;urls&gt;&lt;/urls&gt;&lt;electronic-resource-num&gt;10.1093/bib/bbr025&lt;/electronic-resource-num&gt;&lt;/record&gt;&lt;/Cite&gt;&lt;/EndNote&gt;</w:instrText>
      </w:r>
      <w:r>
        <w:rPr>
          <w:szCs w:val="24"/>
        </w:rPr>
        <w:fldChar w:fldCharType="separate"/>
      </w:r>
      <w:r>
        <w:rPr>
          <w:noProof/>
          <w:szCs w:val="24"/>
        </w:rPr>
        <w:t>(Schmitt et al. 2011)</w:t>
      </w:r>
      <w:r>
        <w:rPr>
          <w:szCs w:val="24"/>
        </w:rPr>
        <w:fldChar w:fldCharType="end"/>
      </w:r>
      <w:r>
        <w:rPr>
          <w:szCs w:val="24"/>
        </w:rPr>
        <w:t xml:space="preserve"> is also supported by the standalone version.</w:t>
      </w:r>
    </w:p>
    <w:p w14:paraId="2F037109" w14:textId="77777777" w:rsidR="00231D1C" w:rsidRDefault="00231D1C" w:rsidP="00231D1C">
      <w:pPr>
        <w:spacing w:after="0" w:line="360" w:lineRule="auto"/>
        <w:jc w:val="both"/>
        <w:rPr>
          <w:szCs w:val="24"/>
        </w:rPr>
      </w:pPr>
      <w:r>
        <w:rPr>
          <w:szCs w:val="24"/>
        </w:rPr>
        <w:t>Beside the presence/absence of genes across species, PhyloProfile is able to visualize the domain architecture annotation of the seed and orthologs proteins for a comparison purpose. This information can be optionally uploaded into PhyloProfile.</w:t>
      </w:r>
    </w:p>
    <w:p w14:paraId="32143BD7" w14:textId="77777777" w:rsidR="00231D1C" w:rsidRDefault="00231D1C" w:rsidP="00231D1C">
      <w:pPr>
        <w:spacing w:after="0" w:line="360" w:lineRule="auto"/>
        <w:jc w:val="both"/>
        <w:rPr>
          <w:szCs w:val="24"/>
        </w:rPr>
      </w:pPr>
      <w:r>
        <w:rPr>
          <w:szCs w:val="24"/>
        </w:rPr>
        <w:t>The FASTA sequences can be either obtained directly from the multi-FASTA main input, or optionally added to the tool.</w:t>
      </w:r>
    </w:p>
    <w:p w14:paraId="4D486B37" w14:textId="77777777" w:rsidR="00231D1C" w:rsidRDefault="00231D1C" w:rsidP="00231D1C">
      <w:pPr>
        <w:keepNext/>
        <w:spacing w:after="0" w:line="360" w:lineRule="auto"/>
        <w:jc w:val="both"/>
      </w:pPr>
      <w:r>
        <w:rPr>
          <w:noProof/>
          <w:szCs w:val="24"/>
        </w:rPr>
        <w:drawing>
          <wp:inline distT="0" distB="0" distL="0" distR="0" wp14:anchorId="45BC7591" wp14:editId="69F726BF">
            <wp:extent cx="5400040" cy="3094990"/>
            <wp:effectExtent l="0" t="0" r="10160" b="381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_input.png"/>
                    <pic:cNvPicPr/>
                  </pic:nvPicPr>
                  <pic:blipFill>
                    <a:blip r:embed="rId30">
                      <a:extLst>
                        <a:ext uri="{28A0092B-C50C-407E-A947-70E740481C1C}">
                          <a14:useLocalDpi xmlns:a14="http://schemas.microsoft.com/office/drawing/2010/main" val="0"/>
                        </a:ext>
                      </a:extLst>
                    </a:blip>
                    <a:stretch>
                      <a:fillRect/>
                    </a:stretch>
                  </pic:blipFill>
                  <pic:spPr>
                    <a:xfrm>
                      <a:off x="0" y="0"/>
                      <a:ext cx="5400040" cy="3094990"/>
                    </a:xfrm>
                    <a:prstGeom prst="rect">
                      <a:avLst/>
                    </a:prstGeom>
                  </pic:spPr>
                </pic:pic>
              </a:graphicData>
            </a:graphic>
          </wp:inline>
        </w:drawing>
      </w:r>
    </w:p>
    <w:p w14:paraId="6E45FB17" w14:textId="77777777" w:rsidR="00231D1C" w:rsidRDefault="00231D1C" w:rsidP="00231D1C">
      <w:pPr>
        <w:pStyle w:val="Caption"/>
        <w:jc w:val="both"/>
        <w:rPr>
          <w:szCs w:val="24"/>
        </w:rPr>
      </w:pPr>
      <w:bookmarkStart w:id="164" w:name="_Ref384072234"/>
      <w:bookmarkStart w:id="165" w:name="_Toc386295452"/>
      <w:r>
        <w:t xml:space="preserve">Figure </w:t>
      </w:r>
      <w:r>
        <w:fldChar w:fldCharType="begin"/>
      </w:r>
      <w:r>
        <w:instrText xml:space="preserve"> STYLEREF 1 \s </w:instrText>
      </w:r>
      <w:r>
        <w:fldChar w:fldCharType="separate"/>
      </w:r>
      <w:r w:rsidR="00CF13C3">
        <w:rPr>
          <w:noProof/>
        </w:rPr>
        <w:t>3</w:t>
      </w:r>
      <w:r>
        <w:fldChar w:fldCharType="end"/>
      </w:r>
      <w:r>
        <w:noBreakHyphen/>
      </w:r>
      <w:r>
        <w:fldChar w:fldCharType="begin"/>
      </w:r>
      <w:r>
        <w:instrText xml:space="preserve"> SEQ Figure \* ARABIC \s 1 </w:instrText>
      </w:r>
      <w:r>
        <w:fldChar w:fldCharType="separate"/>
      </w:r>
      <w:r w:rsidR="00CF13C3">
        <w:rPr>
          <w:noProof/>
        </w:rPr>
        <w:t>1</w:t>
      </w:r>
      <w:r>
        <w:fldChar w:fldCharType="end"/>
      </w:r>
      <w:bookmarkEnd w:id="164"/>
      <w:r>
        <w:t xml:space="preserve">: Input &amp; Settings page, where users can upload the main phylogenetic profiles, domain annotation file and FASTA sequences. If the two additional information layers (variables) are not identified in the main input file, users can name them manually. In this page, users have options to analyze the full list of genes from the main input or just a set of selected genes from a separated file. Besides, they can choose ordering the taxa automatically based on their taxonomy tree or according to a user-defined species tree in newick format. After modifying the default colors of the profile plots (if </w:t>
      </w:r>
      <w:r>
        <w:lastRenderedPageBreak/>
        <w:t>needed), users can select the taxonomy rank for their analysis as well as the corresponding taxon of interest.</w:t>
      </w:r>
      <w:bookmarkEnd w:id="165"/>
    </w:p>
    <w:p w14:paraId="0DBE8098" w14:textId="77777777" w:rsidR="00231D1C" w:rsidRDefault="00231D1C" w:rsidP="00231D1C">
      <w:pPr>
        <w:spacing w:after="0" w:line="360" w:lineRule="auto"/>
        <w:jc w:val="both"/>
        <w:rPr>
          <w:szCs w:val="24"/>
        </w:rPr>
      </w:pPr>
      <w:r>
        <w:rPr>
          <w:szCs w:val="24"/>
        </w:rPr>
        <w:t xml:space="preserve">PhyloProfile offers some scripts for directly retrieving the orthologous proteins together with their sequences and domain annotation from OMA Database using their REST-API </w:t>
      </w:r>
      <w:r>
        <w:rPr>
          <w:szCs w:val="24"/>
        </w:rPr>
        <w:fldChar w:fldCharType="begin"/>
      </w:r>
      <w:r>
        <w:rPr>
          <w:szCs w:val="24"/>
        </w:rPr>
        <w:instrText xml:space="preserve"> ADDIN EN.CITE &lt;EndNote&gt;&lt;Cite&gt;&lt;Author&gt;Altenhoff&lt;/Author&gt;&lt;Year&gt;2015&lt;/Year&gt;&lt;RecNum&gt;209&lt;/RecNum&gt;&lt;DisplayText&gt;(Altenhoff et al. 2015)&lt;/DisplayText&gt;&lt;record&gt;&lt;rec-number&gt;209&lt;/rec-number&gt;&lt;foreign-keys&gt;&lt;key app="EN" db-id="zvzepeve9vwad9e0r2nxazrm0x0w25x9w9er" timestamp="1522917510"&gt;209&lt;/key&gt;&lt;/foreign-keys&gt;&lt;ref-type name="Journal Article"&gt;17&lt;/ref-type&gt;&lt;contributors&gt;&lt;authors&gt;&lt;author&gt;Altenhoff, Adrian M.&lt;/author&gt;&lt;author&gt;Šunca, Nives&lt;/author&gt;&lt;author&gt;Glover, Natasha&lt;/author&gt;&lt;author&gt;Train, Clément Marie&lt;/author&gt;&lt;author&gt;Sueki, Anna&lt;/author&gt;&lt;author&gt;Piližota, Ivana&lt;/author&gt;&lt;author&gt;Gori, Kevin&lt;/author&gt;&lt;author&gt;Tomiczek, Bartlomiej&lt;/author&gt;&lt;author&gt;Müller, Steven&lt;/author&gt;&lt;author&gt;Redestig, Henning&lt;/author&gt;&lt;author&gt;Gonnet, Gaston H.&lt;/author&gt;&lt;author&gt;Dessimoz, Christophe&lt;/author&gt;&lt;/authors&gt;&lt;/contributors&gt;&lt;titles&gt;&lt;title&gt;The OMA orthology database in 2015: Function predictions, better plant support, synteny view and other improvements&lt;/title&gt;&lt;secondary-title&gt;Nucleic Acids Research&lt;/secondary-title&gt;&lt;/titles&gt;&lt;periodical&gt;&lt;full-title&gt;Nucleic Acids Research&lt;/full-title&gt;&lt;/periodical&gt;&lt;pages&gt;D240-D249&lt;/pages&gt;&lt;volume&gt;43&lt;/volume&gt;&lt;dates&gt;&lt;year&gt;2015&lt;/year&gt;&lt;pub-dates&gt;&lt;date&gt;2015&lt;/date&gt;&lt;/pub-dates&gt;&lt;/dates&gt;&lt;isbn&gt;1362-4962 (Electronic)\r0305-1048 (Linking)&lt;/isbn&gt;&lt;urls&gt;&lt;/urls&gt;&lt;electronic-resource-num&gt;10.1093/nar/gku1158&lt;/electronic-resource-num&gt;&lt;/record&gt;&lt;/Cite&gt;&lt;/EndNote&gt;</w:instrText>
      </w:r>
      <w:r>
        <w:rPr>
          <w:szCs w:val="24"/>
        </w:rPr>
        <w:fldChar w:fldCharType="separate"/>
      </w:r>
      <w:r>
        <w:rPr>
          <w:noProof/>
          <w:szCs w:val="24"/>
        </w:rPr>
        <w:t>(Altenhoff et al. 2015)</w:t>
      </w:r>
      <w:r>
        <w:rPr>
          <w:szCs w:val="24"/>
        </w:rPr>
        <w:fldChar w:fldCharType="end"/>
      </w:r>
      <w:r>
        <w:rPr>
          <w:szCs w:val="24"/>
        </w:rPr>
        <w:t xml:space="preserve">; likewise parsing the outputs from OMA standalone </w:t>
      </w:r>
      <w:r>
        <w:rPr>
          <w:szCs w:val="24"/>
        </w:rPr>
        <w:fldChar w:fldCharType="begin"/>
      </w:r>
      <w:r>
        <w:rPr>
          <w:szCs w:val="24"/>
        </w:rPr>
        <w:instrText xml:space="preserve"> ADDIN EN.CITE &lt;EndNote&gt;&lt;Cite&gt;&lt;Author&gt;Train&lt;/Author&gt;&lt;Year&gt;2017&lt;/Year&gt;&lt;RecNum&gt;360&lt;/RecNum&gt;&lt;DisplayText&gt;(Train et al. 2017)&lt;/DisplayText&gt;&lt;record&gt;&lt;rec-number&gt;360&lt;/rec-number&gt;&lt;foreign-keys&gt;&lt;key app="EN" db-id="zvzepeve9vwad9e0r2nxazrm0x0w25x9w9er" timestamp="1522917510"&gt;360&lt;/key&gt;&lt;/foreign-keys&gt;&lt;ref-type name="Journal Article"&gt;17&lt;/ref-type&gt;&lt;contributors&gt;&lt;authors&gt;&lt;author&gt;Train, Clément-Marie&lt;/author&gt;&lt;author&gt;Glover, Natasha M.&lt;/author&gt;&lt;author&gt;Gonnet, Gaston H.&lt;/author&gt;&lt;author&gt;Altenhoff, Adrian M.&lt;/author&gt;&lt;author&gt;Dessimoz, Christophe&lt;/author&gt;&lt;/authors&gt;&lt;/contributors&gt;&lt;titles&gt;&lt;title&gt;Orthologous Matrix (OMA) algorithm 2.0: more robust to asymmetric evolutionary rates and more scalable hierarchical orthologous group inference&lt;/title&gt;&lt;secondary-title&gt;Bioinformatics&lt;/secondary-title&gt;&lt;short-title&gt;Orthologous Matrix (OMA) algorithm 2.0&lt;/short-title&gt;&lt;/titles&gt;&lt;periodical&gt;&lt;full-title&gt;Bioinformatics&lt;/full-title&gt;&lt;/periodical&gt;&lt;pages&gt;i75-i82&lt;/pages&gt;&lt;volume&gt;33&lt;/volume&gt;&lt;dates&gt;&lt;year&gt;2017&lt;/year&gt;&lt;pub-dates&gt;&lt;date&gt;2017-07-15&lt;/date&gt;&lt;/pub-dates&gt;&lt;/dates&gt;&lt;isbn&gt;1367-4803, 1460-2059&lt;/isbn&gt;&lt;urls&gt;&lt;/urls&gt;&lt;electronic-resource-num&gt;10.1093/bioinformatics/btx229&lt;/electronic-resource-num&gt;&lt;remote-database-name&gt;CrossRef&lt;/remote-database-name&gt;&lt;language&gt;en&lt;/language&gt;&lt;access-date&gt;2018-03-30 21:29:54&lt;/access-date&gt;&lt;/record&gt;&lt;/Cite&gt;&lt;/EndNote&gt;</w:instrText>
      </w:r>
      <w:r>
        <w:rPr>
          <w:szCs w:val="24"/>
        </w:rPr>
        <w:fldChar w:fldCharType="separate"/>
      </w:r>
      <w:r>
        <w:rPr>
          <w:noProof/>
          <w:szCs w:val="24"/>
        </w:rPr>
        <w:t>(Train et al. 2017)</w:t>
      </w:r>
      <w:r>
        <w:rPr>
          <w:szCs w:val="24"/>
        </w:rPr>
        <w:fldChar w:fldCharType="end"/>
      </w:r>
      <w:r>
        <w:rPr>
          <w:szCs w:val="24"/>
        </w:rPr>
        <w:t xml:space="preserve">, hmmscan (hmmer.org) and pfamscan </w:t>
      </w:r>
      <w:r>
        <w:rPr>
          <w:szCs w:val="24"/>
        </w:rPr>
        <w:fldChar w:fldCharType="begin"/>
      </w:r>
      <w:r>
        <w:rPr>
          <w:szCs w:val="24"/>
        </w:rPr>
        <w:instrText xml:space="preserve"> ADDIN EN.CITE &lt;EndNote&gt;&lt;Cite&gt;&lt;Author&gt;Finn&lt;/Author&gt;&lt;Year&gt;2014&lt;/Year&gt;&lt;RecNum&gt;196&lt;/RecNum&gt;&lt;DisplayText&gt;(Finn et al. 2014)&lt;/DisplayText&gt;&lt;record&gt;&lt;rec-number&gt;196&lt;/rec-number&gt;&lt;foreign-keys&gt;&lt;key app="EN" db-id="zvzepeve9vwad9e0r2nxazrm0x0w25x9w9er" timestamp="1522917510"&gt;196&lt;/key&gt;&lt;/foreign-keys&gt;&lt;ref-type name="Journal Article"&gt;17&lt;/ref-type&gt;&lt;contributors&gt;&lt;authors&gt;&lt;author&gt;Finn, Robert D.&lt;/author&gt;&lt;author&gt;Bateman, Alex&lt;/author&gt;&lt;author&gt;Clements, Jody&lt;/author&gt;&lt;author&gt;Coggill, Penelope&lt;/author&gt;&lt;author&gt;Eberhardt, Ruth Y.&lt;/author&gt;&lt;author&gt;Eddy, Sean R.&lt;/author&gt;&lt;author&gt;Heger, Andreas&lt;/author&gt;&lt;author&gt;Hetherington, Kirstie&lt;/author&gt;&lt;author&gt;Holm, Liisa&lt;/author&gt;&lt;author&gt;Mistry, Jaina&lt;/author&gt;&lt;author&gt;Sonnhammer, Erik L.L.&lt;/author&gt;&lt;author&gt;Tate, John&lt;/author&gt;&lt;author&gt;Punta, Marco&lt;/author&gt;&lt;/authors&gt;&lt;/contributors&gt;&lt;titles&gt;&lt;title&gt;Pfam: The protein families database&lt;/title&gt;&lt;secondary-title&gt;Nucleic Acids Research&lt;/secondary-title&gt;&lt;/titles&gt;&lt;periodical&gt;&lt;full-title&gt;Nucleic Acids Research&lt;/full-title&gt;&lt;/periodical&gt;&lt;volume&gt;42&lt;/volume&gt;&lt;dates&gt;&lt;year&gt;2014&lt;/year&gt;&lt;pub-dates&gt;&lt;date&gt;2014&lt;/date&gt;&lt;/pub-dates&gt;&lt;/dates&gt;&lt;isbn&gt;1362-4962 (Electronic)\r0305-1048 (Linking)&lt;/isbn&gt;&lt;urls&gt;&lt;/urls&gt;&lt;electronic-resource-num&gt;10.1093/nar/gkt1223&lt;/electronic-resource-num&gt;&lt;/record&gt;&lt;/Cite&gt;&lt;/EndNote&gt;</w:instrText>
      </w:r>
      <w:r>
        <w:rPr>
          <w:szCs w:val="24"/>
        </w:rPr>
        <w:fldChar w:fldCharType="separate"/>
      </w:r>
      <w:r>
        <w:rPr>
          <w:noProof/>
          <w:szCs w:val="24"/>
        </w:rPr>
        <w:t>(Finn et al. 2014)</w:t>
      </w:r>
      <w:r>
        <w:rPr>
          <w:szCs w:val="24"/>
        </w:rPr>
        <w:fldChar w:fldCharType="end"/>
      </w:r>
      <w:r>
        <w:rPr>
          <w:szCs w:val="24"/>
        </w:rPr>
        <w:t xml:space="preserve"> to generate the compatible inputs for PhyloProfile tool.</w:t>
      </w:r>
    </w:p>
    <w:p w14:paraId="6057F599" w14:textId="77777777" w:rsidR="00231D1C" w:rsidRDefault="00231D1C" w:rsidP="00231D1C">
      <w:pPr>
        <w:spacing w:after="0" w:line="360" w:lineRule="auto"/>
        <w:jc w:val="both"/>
        <w:rPr>
          <w:szCs w:val="24"/>
        </w:rPr>
      </w:pPr>
      <w:r>
        <w:rPr>
          <w:szCs w:val="24"/>
        </w:rPr>
        <w:t>The last required input information is the systematic taxonomy rank for the analysis and the corresponding reference taxon, which can be selected from the Input &amp; Setting page of the tool (</w:t>
      </w:r>
      <w:r>
        <w:rPr>
          <w:szCs w:val="24"/>
        </w:rPr>
        <w:fldChar w:fldCharType="begin"/>
      </w:r>
      <w:r>
        <w:rPr>
          <w:szCs w:val="24"/>
        </w:rPr>
        <w:instrText xml:space="preserve"> REF _Ref384072234 \h </w:instrText>
      </w:r>
      <w:r>
        <w:rPr>
          <w:szCs w:val="24"/>
        </w:rPr>
      </w:r>
      <w:r>
        <w:rPr>
          <w:szCs w:val="24"/>
        </w:rPr>
        <w:fldChar w:fldCharType="separate"/>
      </w:r>
      <w:r w:rsidR="00CF13C3">
        <w:t xml:space="preserve">Figure </w:t>
      </w:r>
      <w:r w:rsidR="00CF13C3">
        <w:rPr>
          <w:noProof/>
        </w:rPr>
        <w:t>3</w:t>
      </w:r>
      <w:r w:rsidR="00CF13C3">
        <w:noBreakHyphen/>
      </w:r>
      <w:r w:rsidR="00CF13C3">
        <w:rPr>
          <w:noProof/>
        </w:rPr>
        <w:t>1</w:t>
      </w:r>
      <w:r>
        <w:rPr>
          <w:szCs w:val="24"/>
        </w:rPr>
        <w:fldChar w:fldCharType="end"/>
      </w:r>
      <w:r>
        <w:rPr>
          <w:szCs w:val="24"/>
        </w:rPr>
        <w:t>). The co-orthologs can also be represented, if the working taxonomy rank is the most specific one from the input data, namely species or strain in the most cases.</w:t>
      </w:r>
    </w:p>
    <w:p w14:paraId="2975D922" w14:textId="77777777" w:rsidR="00231D1C" w:rsidRPr="00756D71" w:rsidRDefault="00231D1C" w:rsidP="00231D1C">
      <w:pPr>
        <w:pStyle w:val="Heading3"/>
        <w:jc w:val="both"/>
      </w:pPr>
      <w:bookmarkStart w:id="166" w:name="_Toc386295393"/>
      <w:r w:rsidRPr="00756D71">
        <w:t>Interactive visualization</w:t>
      </w:r>
      <w:bookmarkEnd w:id="166"/>
    </w:p>
    <w:p w14:paraId="2917AC11" w14:textId="77777777" w:rsidR="00231D1C" w:rsidRDefault="00231D1C" w:rsidP="00231D1C">
      <w:pPr>
        <w:spacing w:after="0" w:line="360" w:lineRule="auto"/>
        <w:jc w:val="both"/>
        <w:rPr>
          <w:szCs w:val="24"/>
        </w:rPr>
      </w:pPr>
      <w:r>
        <w:rPr>
          <w:szCs w:val="24"/>
        </w:rPr>
        <w:t>PhyloProfile was written mainly in R (R Development Core Team 2011). Because of the robust ability of i</w:t>
      </w:r>
      <w:r w:rsidRPr="00124D24">
        <w:rPr>
          <w:szCs w:val="24"/>
        </w:rPr>
        <w:t>nteractive vis</w:t>
      </w:r>
      <w:r>
        <w:rPr>
          <w:szCs w:val="24"/>
        </w:rPr>
        <w:t>ualization in analyzing informa</w:t>
      </w:r>
      <w:r w:rsidRPr="00124D24">
        <w:rPr>
          <w:szCs w:val="24"/>
        </w:rPr>
        <w:t>tive data</w:t>
      </w:r>
      <w:r>
        <w:rPr>
          <w:szCs w:val="24"/>
        </w:rPr>
        <w:t xml:space="preserve"> </w:t>
      </w:r>
      <w:r>
        <w:rPr>
          <w:szCs w:val="24"/>
        </w:rPr>
        <w:fldChar w:fldCharType="begin"/>
      </w:r>
      <w:r>
        <w:rPr>
          <w:szCs w:val="24"/>
        </w:rPr>
        <w:instrText xml:space="preserve"> ADDIN EN.CITE &lt;EndNote&gt;&lt;Cite&gt;&lt;Author&gt;Zudilova-Seinstra&lt;/Author&gt;&lt;Year&gt;2009&lt;/Year&gt;&lt;RecNum&gt;221&lt;/RecNum&gt;&lt;DisplayText&gt;(Zudilova-Seinstra, Adriaansen, and van Liere 2009)&lt;/DisplayText&gt;&lt;record&gt;&lt;rec-number&gt;221&lt;/rec-number&gt;&lt;foreign-keys&gt;&lt;key app="EN" db-id="zvzepeve9vwad9e0r2nxazrm0x0w25x9w9er" timestamp="1522917510"&gt;221&lt;/key&gt;&lt;/foreign-keys&gt;&lt;ref-type name="Book Section"&gt;5&lt;/ref-type&gt;&lt;contributors&gt;&lt;authors&gt;&lt;author&gt;Zudilova-Seinstra, Elena&lt;/author&gt;&lt;author&gt;Adriaansen, Tony&lt;/author&gt;&lt;author&gt;van Liere, Robert&lt;/author&gt;&lt;/authors&gt;&lt;/contributors&gt;&lt;titles&gt;&lt;title&gt;Overview of Interactive Visualization&lt;/title&gt;&lt;secondary-title&gt;Advanced Information and Knowledge Processing&lt;/secondary-title&gt;&lt;/titles&gt;&lt;pages&gt;3-15&lt;/pages&gt;&lt;volume&gt;36&lt;/volume&gt;&lt;keywords&gt;&lt;keyword&gt;Interactive visualization frameworks&lt;/keyword&gt;&lt;keyword&gt;Interactive visualization model&lt;/keyword&gt;&lt;keyword&gt;Multimodal and Collaborative visualizations&lt;/keyword&gt;&lt;keyword&gt;User interaction&lt;/keyword&gt;&lt;keyword&gt;Virtual and Augmented reality&lt;/keyword&gt;&lt;/keywords&gt;&lt;dates&gt;&lt;year&gt;2009&lt;/year&gt;&lt;pub-dates&gt;&lt;date&gt;2009&lt;/date&gt;&lt;/pub-dates&gt;&lt;/dates&gt;&lt;isbn&gt;978-1-84800-269-2&lt;/isbn&gt;&lt;urls&gt;&lt;/urls&gt;&lt;/record&gt;&lt;/Cite&gt;&lt;/EndNote&gt;</w:instrText>
      </w:r>
      <w:r>
        <w:rPr>
          <w:szCs w:val="24"/>
        </w:rPr>
        <w:fldChar w:fldCharType="separate"/>
      </w:r>
      <w:r>
        <w:rPr>
          <w:noProof/>
          <w:szCs w:val="24"/>
        </w:rPr>
        <w:t>(Zudilova-Seinstra, Adriaansen, and van Liere 2009)</w:t>
      </w:r>
      <w:r>
        <w:rPr>
          <w:szCs w:val="24"/>
        </w:rPr>
        <w:fldChar w:fldCharType="end"/>
      </w:r>
      <w:r>
        <w:rPr>
          <w:szCs w:val="24"/>
        </w:rPr>
        <w:t xml:space="preserve">, we intensively used </w:t>
      </w:r>
      <w:r w:rsidRPr="00076E91">
        <w:rPr>
          <w:szCs w:val="24"/>
        </w:rPr>
        <w:t>the Shiny library (https://CRAN.R-project.org/package=shiny)</w:t>
      </w:r>
      <w:r>
        <w:rPr>
          <w:szCs w:val="24"/>
        </w:rPr>
        <w:t xml:space="preserve"> to brought this feature into PhyloProfile tool.</w:t>
      </w:r>
    </w:p>
    <w:p w14:paraId="0C30E34B" w14:textId="77777777" w:rsidR="00231D1C" w:rsidRDefault="00231D1C" w:rsidP="00231D1C">
      <w:pPr>
        <w:keepNext/>
        <w:spacing w:after="0" w:line="360" w:lineRule="auto"/>
        <w:jc w:val="both"/>
      </w:pPr>
      <w:r>
        <w:rPr>
          <w:noProof/>
          <w:szCs w:val="24"/>
        </w:rPr>
        <w:lastRenderedPageBreak/>
        <w:drawing>
          <wp:inline distT="0" distB="0" distL="0" distR="0" wp14:anchorId="49965CE1" wp14:editId="2876085E">
            <wp:extent cx="5400040" cy="3100070"/>
            <wp:effectExtent l="0" t="0" r="1016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_main.png"/>
                    <pic:cNvPicPr/>
                  </pic:nvPicPr>
                  <pic:blipFill>
                    <a:blip r:embed="rId31">
                      <a:extLst>
                        <a:ext uri="{28A0092B-C50C-407E-A947-70E740481C1C}">
                          <a14:useLocalDpi xmlns:a14="http://schemas.microsoft.com/office/drawing/2010/main" val="0"/>
                        </a:ext>
                      </a:extLst>
                    </a:blip>
                    <a:stretch>
                      <a:fillRect/>
                    </a:stretch>
                  </pic:blipFill>
                  <pic:spPr>
                    <a:xfrm>
                      <a:off x="0" y="0"/>
                      <a:ext cx="5400040" cy="3100070"/>
                    </a:xfrm>
                    <a:prstGeom prst="rect">
                      <a:avLst/>
                    </a:prstGeom>
                  </pic:spPr>
                </pic:pic>
              </a:graphicData>
            </a:graphic>
          </wp:inline>
        </w:drawing>
      </w:r>
    </w:p>
    <w:p w14:paraId="4A8C62ED" w14:textId="77777777" w:rsidR="00231D1C" w:rsidRDefault="00231D1C" w:rsidP="00231D1C">
      <w:pPr>
        <w:pStyle w:val="Caption"/>
        <w:jc w:val="both"/>
      </w:pPr>
      <w:bookmarkStart w:id="167" w:name="_Ref384073005"/>
      <w:bookmarkStart w:id="168" w:name="_Toc386295453"/>
      <w:r>
        <w:t xml:space="preserve">Figure </w:t>
      </w:r>
      <w:r>
        <w:fldChar w:fldCharType="begin"/>
      </w:r>
      <w:r>
        <w:instrText xml:space="preserve"> STYLEREF 1 \s </w:instrText>
      </w:r>
      <w:r>
        <w:fldChar w:fldCharType="separate"/>
      </w:r>
      <w:r w:rsidR="00CF13C3">
        <w:rPr>
          <w:noProof/>
        </w:rPr>
        <w:t>3</w:t>
      </w:r>
      <w:r>
        <w:fldChar w:fldCharType="end"/>
      </w:r>
      <w:r>
        <w:noBreakHyphen/>
      </w:r>
      <w:r>
        <w:fldChar w:fldCharType="begin"/>
      </w:r>
      <w:r>
        <w:instrText xml:space="preserve"> SEQ Figure \* ARABIC \s 1 </w:instrText>
      </w:r>
      <w:r>
        <w:fldChar w:fldCharType="separate"/>
      </w:r>
      <w:r w:rsidR="00CF13C3">
        <w:rPr>
          <w:noProof/>
        </w:rPr>
        <w:t>2</w:t>
      </w:r>
      <w:r>
        <w:fldChar w:fldCharType="end"/>
      </w:r>
      <w:bookmarkEnd w:id="167"/>
      <w:r>
        <w:t xml:space="preserve">: Screenshot for the Main profile page. </w:t>
      </w:r>
      <w:r w:rsidRPr="00FC0CEF">
        <w:t>The phylogenetic profile is repr</w:t>
      </w:r>
      <w:r>
        <w:t>esented by a dot matrix</w:t>
      </w:r>
      <w:r w:rsidRPr="00FC0CEF">
        <w:t>. Cell color and dot color</w:t>
      </w:r>
      <w:r>
        <w:t xml:space="preserve"> denote values of two additional information layers. Dot size is corresponding for the number of species that are present</w:t>
      </w:r>
      <w:r w:rsidRPr="00FC0CEF">
        <w:t xml:space="preserve"> </w:t>
      </w:r>
      <w:r>
        <w:t xml:space="preserve">in the supertaxa. List of taxa and genes on the x and y-axis can be switched. The co-orthologs, if present, will be represented as a small green dot inside the main dot. </w:t>
      </w:r>
      <w:r w:rsidRPr="00FC0CEF">
        <w:t xml:space="preserve">The </w:t>
      </w:r>
      <w:r>
        <w:t>detailed information can be accessed upon a click on the dot.</w:t>
      </w:r>
      <w:bookmarkEnd w:id="168"/>
    </w:p>
    <w:p w14:paraId="06BBFE29" w14:textId="77777777" w:rsidR="00231D1C" w:rsidRDefault="00231D1C" w:rsidP="00231D1C">
      <w:pPr>
        <w:jc w:val="both"/>
      </w:pPr>
      <w:r>
        <w:t xml:space="preserve">As can be seen in </w:t>
      </w:r>
      <w:r>
        <w:fldChar w:fldCharType="begin"/>
      </w:r>
      <w:r>
        <w:instrText xml:space="preserve"> REF _Ref384073005 \h </w:instrText>
      </w:r>
      <w:r>
        <w:fldChar w:fldCharType="separate"/>
      </w:r>
      <w:proofErr w:type="gramStart"/>
      <w:r w:rsidR="00CF13C3">
        <w:t xml:space="preserve">Figure </w:t>
      </w:r>
      <w:r w:rsidR="00CF13C3">
        <w:rPr>
          <w:noProof/>
        </w:rPr>
        <w:t>3</w:t>
      </w:r>
      <w:r w:rsidR="00CF13C3">
        <w:noBreakHyphen/>
      </w:r>
      <w:r w:rsidR="00CF13C3">
        <w:rPr>
          <w:noProof/>
        </w:rPr>
        <w:t>2</w:t>
      </w:r>
      <w:r>
        <w:fldChar w:fldCharType="end"/>
      </w:r>
      <w:r>
        <w:t>, the detailed information of a dot in the profile matrix can be approached by clicking on that dot</w:t>
      </w:r>
      <w:proofErr w:type="gramEnd"/>
      <w:r>
        <w:t>. Beside the main profile, almost all plots generated in PhyloProfile are interactable in order to represent further data or to link between different functions (</w:t>
      </w:r>
      <w:r>
        <w:fldChar w:fldCharType="begin"/>
      </w:r>
      <w:r>
        <w:instrText xml:space="preserve"> REF _Ref384081133 \h </w:instrText>
      </w:r>
      <w:r>
        <w:fldChar w:fldCharType="separate"/>
      </w:r>
      <w:r w:rsidR="00CF13C3">
        <w:t xml:space="preserve">Figure </w:t>
      </w:r>
      <w:r w:rsidR="00CF13C3">
        <w:rPr>
          <w:noProof/>
        </w:rPr>
        <w:t>3</w:t>
      </w:r>
      <w:r w:rsidR="00CF13C3">
        <w:noBreakHyphen/>
      </w:r>
      <w:r w:rsidR="00CF13C3">
        <w:rPr>
          <w:noProof/>
        </w:rPr>
        <w:t>3</w:t>
      </w:r>
      <w:r>
        <w:fldChar w:fldCharType="end"/>
      </w:r>
      <w:r>
        <w:t xml:space="preserve">). </w:t>
      </w:r>
    </w:p>
    <w:p w14:paraId="7512191F" w14:textId="77777777" w:rsidR="00231D1C" w:rsidRDefault="00231D1C" w:rsidP="00231D1C">
      <w:pPr>
        <w:keepNext/>
        <w:jc w:val="both"/>
      </w:pPr>
      <w:r>
        <w:rPr>
          <w:noProof/>
        </w:rPr>
        <w:drawing>
          <wp:inline distT="0" distB="0" distL="0" distR="0" wp14:anchorId="532BD5D0" wp14:editId="53B67A55">
            <wp:extent cx="5400040" cy="3303905"/>
            <wp:effectExtent l="0" t="0" r="1016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_domain_plot.png"/>
                    <pic:cNvPicPr/>
                  </pic:nvPicPr>
                  <pic:blipFill>
                    <a:blip r:embed="rId32">
                      <a:extLst>
                        <a:ext uri="{28A0092B-C50C-407E-A947-70E740481C1C}">
                          <a14:useLocalDpi xmlns:a14="http://schemas.microsoft.com/office/drawing/2010/main" val="0"/>
                        </a:ext>
                      </a:extLst>
                    </a:blip>
                    <a:stretch>
                      <a:fillRect/>
                    </a:stretch>
                  </pic:blipFill>
                  <pic:spPr>
                    <a:xfrm>
                      <a:off x="0" y="0"/>
                      <a:ext cx="5400040" cy="3303905"/>
                    </a:xfrm>
                    <a:prstGeom prst="rect">
                      <a:avLst/>
                    </a:prstGeom>
                  </pic:spPr>
                </pic:pic>
              </a:graphicData>
            </a:graphic>
          </wp:inline>
        </w:drawing>
      </w:r>
    </w:p>
    <w:p w14:paraId="525ABD3C" w14:textId="77777777" w:rsidR="00231D1C" w:rsidRDefault="00231D1C" w:rsidP="00231D1C">
      <w:pPr>
        <w:pStyle w:val="Caption"/>
        <w:jc w:val="both"/>
      </w:pPr>
      <w:bookmarkStart w:id="169" w:name="_Ref384081133"/>
      <w:bookmarkStart w:id="170" w:name="_Toc386295454"/>
      <w:r>
        <w:t xml:space="preserve">Figure </w:t>
      </w:r>
      <w:r>
        <w:fldChar w:fldCharType="begin"/>
      </w:r>
      <w:r>
        <w:instrText xml:space="preserve"> STYLEREF 1 \s </w:instrText>
      </w:r>
      <w:r>
        <w:fldChar w:fldCharType="separate"/>
      </w:r>
      <w:r w:rsidR="00CF13C3">
        <w:rPr>
          <w:noProof/>
        </w:rPr>
        <w:t>3</w:t>
      </w:r>
      <w:r>
        <w:fldChar w:fldCharType="end"/>
      </w:r>
      <w:r>
        <w:noBreakHyphen/>
      </w:r>
      <w:r>
        <w:fldChar w:fldCharType="begin"/>
      </w:r>
      <w:r>
        <w:instrText xml:space="preserve"> SEQ Figure \* ARABIC \s 1 </w:instrText>
      </w:r>
      <w:r>
        <w:fldChar w:fldCharType="separate"/>
      </w:r>
      <w:r w:rsidR="00CF13C3">
        <w:rPr>
          <w:noProof/>
        </w:rPr>
        <w:t>3</w:t>
      </w:r>
      <w:r>
        <w:fldChar w:fldCharType="end"/>
      </w:r>
      <w:bookmarkEnd w:id="169"/>
      <w:r>
        <w:t>: The interactive visualization enables linking between different data.</w:t>
      </w:r>
      <w:bookmarkEnd w:id="170"/>
    </w:p>
    <w:p w14:paraId="7E1A941D" w14:textId="77777777" w:rsidR="00231D1C" w:rsidRDefault="00231D1C" w:rsidP="00231D1C">
      <w:pPr>
        <w:jc w:val="both"/>
      </w:pPr>
      <w:r>
        <w:lastRenderedPageBreak/>
        <w:t>Furthermore, many components of the user-interface can be automatically adapted to the input data or the parameter settings, such as the name of two additional information layers or the taxa list of selected taxonomy rank.</w:t>
      </w:r>
    </w:p>
    <w:p w14:paraId="5CB11D43" w14:textId="77777777" w:rsidR="00231D1C" w:rsidRPr="00756D71" w:rsidRDefault="00231D1C" w:rsidP="00231D1C">
      <w:pPr>
        <w:pStyle w:val="Heading3"/>
        <w:jc w:val="both"/>
      </w:pPr>
      <w:bookmarkStart w:id="171" w:name="_Toc386295394"/>
      <w:r w:rsidRPr="00756D71">
        <w:t>The use of NCBI taxonomy information in PhyloProfile</w:t>
      </w:r>
      <w:bookmarkEnd w:id="171"/>
    </w:p>
    <w:p w14:paraId="11BC6F94" w14:textId="77777777" w:rsidR="00231D1C" w:rsidRDefault="00231D1C" w:rsidP="00231D1C">
      <w:pPr>
        <w:jc w:val="both"/>
        <w:rPr>
          <w:szCs w:val="24"/>
        </w:rPr>
      </w:pPr>
      <w:r>
        <w:rPr>
          <w:szCs w:val="24"/>
        </w:rPr>
        <w:t xml:space="preserve">The species information in the phylogenetic profile loaded into PhyloProfile has to be represented by NCBI taxonomy IDs </w:t>
      </w:r>
      <w:r>
        <w:rPr>
          <w:szCs w:val="24"/>
        </w:rPr>
        <w:fldChar w:fldCharType="begin"/>
      </w:r>
      <w:r>
        <w:rPr>
          <w:szCs w:val="24"/>
        </w:rPr>
        <w:instrText xml:space="preserve"> ADDIN EN.CITE &lt;EndNote&gt;&lt;Cite&gt;&lt;Author&gt;Federhen&lt;/Author&gt;&lt;Year&gt;2012&lt;/Year&gt;&lt;RecNum&gt;216&lt;/RecNum&gt;&lt;DisplayText&gt;(Federhen 2012)&lt;/DisplayText&gt;&lt;record&gt;&lt;rec-number&gt;216&lt;/rec-number&gt;&lt;foreign-keys&gt;&lt;key app="EN" db-id="zvzepeve9vwad9e0r2nxazrm0x0w25x9w9er" timestamp="1522917510"&gt;216&lt;/key&gt;&lt;/foreign-keys&gt;&lt;ref-type name="Journal Article"&gt;17&lt;/ref-type&gt;&lt;contributors&gt;&lt;authors&gt;&lt;author&gt;Federhen, Scott&lt;/author&gt;&lt;/authors&gt;&lt;/contributors&gt;&lt;titles&gt;&lt;title&gt;The NCBI Taxonomy&lt;/title&gt;&lt;secondary-title&gt;Nucleic Acids Res.&lt;/secondary-title&gt;&lt;/titles&gt;&lt;periodical&gt;&lt;full-title&gt;Nucleic Acids Res.&lt;/full-title&gt;&lt;/periodical&gt;&lt;pages&gt;D136-D143&lt;/pages&gt;&lt;volume&gt;40&lt;/volume&gt;&lt;dates&gt;&lt;year&gt;2012&lt;/year&gt;&lt;pub-dates&gt;&lt;date&gt;2012&lt;/date&gt;&lt;/pub-dates&gt;&lt;/dates&gt;&lt;isbn&gt;1362-4962 (Electronic)\r0305-1048 (Linking)&lt;/isbn&gt;&lt;urls&gt;&lt;/urls&gt;&lt;electronic-resource-num&gt;10.1093/nar/gkr1178&lt;/electronic-resource-num&gt;&lt;/record&gt;&lt;/Cite&gt;&lt;/EndNote&gt;</w:instrText>
      </w:r>
      <w:r>
        <w:rPr>
          <w:szCs w:val="24"/>
        </w:rPr>
        <w:fldChar w:fldCharType="separate"/>
      </w:r>
      <w:r>
        <w:rPr>
          <w:noProof/>
          <w:szCs w:val="24"/>
        </w:rPr>
        <w:t>(Federhen 2012)</w:t>
      </w:r>
      <w:r>
        <w:rPr>
          <w:szCs w:val="24"/>
        </w:rPr>
        <w:fldChar w:fldCharType="end"/>
      </w:r>
      <w:r>
        <w:rPr>
          <w:szCs w:val="24"/>
        </w:rPr>
        <w:t>. We collect the full taxonomy information for a list of input taxa including both defined ranks, such as strain, species, genus, ... to superkingdom and undefined ranks, which are named as "norank" by NCBI. Those taxonomy vectors with unequal lengths are aligned to create a taxonomy matrix, in which its rows are the taxonomy IDs and its columns are all available systematic ranks that can be found in the given taxon list. The taxonomy matrix is then used to generate a taxonomy tree. Thereafter, we root the tree based on the user-selected reference taxon and return a list of sorted taxa from the rooted tree.</w:t>
      </w:r>
    </w:p>
    <w:p w14:paraId="05114B40" w14:textId="77777777" w:rsidR="00231D1C" w:rsidRDefault="00231D1C" w:rsidP="00231D1C">
      <w:pPr>
        <w:jc w:val="both"/>
        <w:rPr>
          <w:szCs w:val="24"/>
        </w:rPr>
      </w:pPr>
      <w:r>
        <w:rPr>
          <w:szCs w:val="24"/>
        </w:rPr>
        <w:t xml:space="preserve">This feature </w:t>
      </w:r>
      <w:r w:rsidRPr="00BD2158">
        <w:rPr>
          <w:szCs w:val="24"/>
        </w:rPr>
        <w:t>facilitate</w:t>
      </w:r>
      <w:r>
        <w:rPr>
          <w:szCs w:val="24"/>
        </w:rPr>
        <w:t>s</w:t>
      </w:r>
      <w:r w:rsidRPr="00BD2158">
        <w:rPr>
          <w:szCs w:val="24"/>
        </w:rPr>
        <w:t xml:space="preserve"> </w:t>
      </w:r>
      <w:r>
        <w:rPr>
          <w:szCs w:val="24"/>
        </w:rPr>
        <w:t>the scaling of the analysis from individual species to classes, phyla or entire kingdoms.</w:t>
      </w:r>
    </w:p>
    <w:p w14:paraId="0380787F" w14:textId="77777777" w:rsidR="00231D1C" w:rsidRPr="00861630" w:rsidRDefault="00231D1C" w:rsidP="00231D1C">
      <w:pPr>
        <w:jc w:val="both"/>
        <w:rPr>
          <w:szCs w:val="24"/>
        </w:rPr>
      </w:pPr>
      <w:r>
        <w:rPr>
          <w:szCs w:val="24"/>
        </w:rPr>
        <w:t>Moreover, novel taxa, which do not exist in NCBI taxonomy database, can be manually added into this process.</w:t>
      </w:r>
    </w:p>
    <w:p w14:paraId="729B53FC" w14:textId="77777777" w:rsidR="00231D1C" w:rsidRPr="00756D71" w:rsidRDefault="00231D1C" w:rsidP="00231D1C">
      <w:pPr>
        <w:pStyle w:val="Heading3"/>
        <w:jc w:val="both"/>
      </w:pPr>
      <w:bookmarkStart w:id="172" w:name="_Toc386295395"/>
      <w:r w:rsidRPr="00756D71">
        <w:t>Dynamic data filtering</w:t>
      </w:r>
      <w:bookmarkEnd w:id="172"/>
    </w:p>
    <w:p w14:paraId="4BF1DF0F" w14:textId="77777777" w:rsidR="00231D1C" w:rsidRDefault="00231D1C" w:rsidP="00231D1C">
      <w:pPr>
        <w:spacing w:after="0" w:line="360" w:lineRule="auto"/>
        <w:jc w:val="both"/>
        <w:rPr>
          <w:szCs w:val="24"/>
        </w:rPr>
      </w:pPr>
      <w:r>
        <w:rPr>
          <w:szCs w:val="24"/>
        </w:rPr>
        <w:t xml:space="preserve">In contrary to the main profile plot in </w:t>
      </w:r>
      <w:r>
        <w:fldChar w:fldCharType="begin"/>
      </w:r>
      <w:r>
        <w:instrText xml:space="preserve"> REF _Ref384073005 \h </w:instrText>
      </w:r>
      <w:r>
        <w:fldChar w:fldCharType="separate"/>
      </w:r>
      <w:r w:rsidR="00CF13C3">
        <w:t xml:space="preserve">Figure </w:t>
      </w:r>
      <w:r w:rsidR="00CF13C3">
        <w:rPr>
          <w:noProof/>
        </w:rPr>
        <w:t>3</w:t>
      </w:r>
      <w:r w:rsidR="00CF13C3">
        <w:noBreakHyphen/>
      </w:r>
      <w:r w:rsidR="00CF13C3">
        <w:rPr>
          <w:noProof/>
        </w:rPr>
        <w:t>2</w:t>
      </w:r>
      <w:r>
        <w:fldChar w:fldCharType="end"/>
      </w:r>
      <w:r>
        <w:rPr>
          <w:szCs w:val="24"/>
        </w:rPr>
        <w:t>, the customized profile of PhyloProfile allows a detailed analysis of a subset of genes and taxa, without the need of modifying the input data. The genes and taxa used in customized profile can be manually selected from a pre-defined list or taken from the results of the analysis functions (</w:t>
      </w:r>
      <w:r>
        <w:rPr>
          <w:szCs w:val="24"/>
        </w:rPr>
        <w:fldChar w:fldCharType="begin"/>
      </w:r>
      <w:r>
        <w:rPr>
          <w:szCs w:val="24"/>
        </w:rPr>
        <w:instrText xml:space="preserve"> REF _Ref384081559 \h </w:instrText>
      </w:r>
      <w:r>
        <w:rPr>
          <w:szCs w:val="24"/>
        </w:rPr>
      </w:r>
      <w:r>
        <w:rPr>
          <w:szCs w:val="24"/>
        </w:rPr>
        <w:fldChar w:fldCharType="separate"/>
      </w:r>
      <w:r w:rsidR="00CF13C3">
        <w:t xml:space="preserve">Figure </w:t>
      </w:r>
      <w:r w:rsidR="00CF13C3">
        <w:rPr>
          <w:noProof/>
        </w:rPr>
        <w:t>3</w:t>
      </w:r>
      <w:r w:rsidR="00CF13C3">
        <w:noBreakHyphen/>
      </w:r>
      <w:r w:rsidR="00CF13C3">
        <w:rPr>
          <w:noProof/>
        </w:rPr>
        <w:t>4</w:t>
      </w:r>
      <w:r>
        <w:rPr>
          <w:szCs w:val="24"/>
        </w:rPr>
        <w:fldChar w:fldCharType="end"/>
      </w:r>
      <w:r>
        <w:rPr>
          <w:szCs w:val="24"/>
        </w:rPr>
        <w:t>).</w:t>
      </w:r>
    </w:p>
    <w:p w14:paraId="19072DAD" w14:textId="77777777" w:rsidR="00231D1C" w:rsidRDefault="00231D1C" w:rsidP="00231D1C">
      <w:pPr>
        <w:keepNext/>
        <w:spacing w:after="0" w:line="360" w:lineRule="auto"/>
        <w:jc w:val="both"/>
      </w:pPr>
      <w:r>
        <w:rPr>
          <w:noProof/>
          <w:szCs w:val="24"/>
        </w:rPr>
        <w:lastRenderedPageBreak/>
        <w:drawing>
          <wp:inline distT="0" distB="0" distL="0" distR="0" wp14:anchorId="1A7FECB1" wp14:editId="38A805A9">
            <wp:extent cx="5080000" cy="3390900"/>
            <wp:effectExtent l="0" t="0" r="0" b="1270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_core.png"/>
                    <pic:cNvPicPr/>
                  </pic:nvPicPr>
                  <pic:blipFill>
                    <a:blip r:embed="rId33">
                      <a:extLst>
                        <a:ext uri="{28A0092B-C50C-407E-A947-70E740481C1C}">
                          <a14:useLocalDpi xmlns:a14="http://schemas.microsoft.com/office/drawing/2010/main" val="0"/>
                        </a:ext>
                      </a:extLst>
                    </a:blip>
                    <a:stretch>
                      <a:fillRect/>
                    </a:stretch>
                  </pic:blipFill>
                  <pic:spPr>
                    <a:xfrm>
                      <a:off x="0" y="0"/>
                      <a:ext cx="5080000" cy="3390900"/>
                    </a:xfrm>
                    <a:prstGeom prst="rect">
                      <a:avLst/>
                    </a:prstGeom>
                  </pic:spPr>
                </pic:pic>
              </a:graphicData>
            </a:graphic>
          </wp:inline>
        </w:drawing>
      </w:r>
    </w:p>
    <w:p w14:paraId="436FF68D" w14:textId="77777777" w:rsidR="00231D1C" w:rsidRDefault="00231D1C" w:rsidP="00231D1C">
      <w:pPr>
        <w:pStyle w:val="Caption"/>
        <w:jc w:val="both"/>
        <w:rPr>
          <w:szCs w:val="24"/>
        </w:rPr>
      </w:pPr>
      <w:bookmarkStart w:id="173" w:name="_Ref384081559"/>
      <w:bookmarkStart w:id="174" w:name="_Toc386295455"/>
      <w:r>
        <w:t xml:space="preserve">Figure </w:t>
      </w:r>
      <w:r>
        <w:fldChar w:fldCharType="begin"/>
      </w:r>
      <w:r>
        <w:instrText xml:space="preserve"> STYLEREF 1 \s </w:instrText>
      </w:r>
      <w:r>
        <w:fldChar w:fldCharType="separate"/>
      </w:r>
      <w:r w:rsidR="00CF13C3">
        <w:rPr>
          <w:noProof/>
        </w:rPr>
        <w:t>3</w:t>
      </w:r>
      <w:r>
        <w:fldChar w:fldCharType="end"/>
      </w:r>
      <w:r>
        <w:noBreakHyphen/>
      </w:r>
      <w:r>
        <w:fldChar w:fldCharType="begin"/>
      </w:r>
      <w:r>
        <w:instrText xml:space="preserve"> SEQ Figure \* ARABIC \s 1 </w:instrText>
      </w:r>
      <w:r>
        <w:fldChar w:fldCharType="separate"/>
      </w:r>
      <w:r w:rsidR="00CF13C3">
        <w:rPr>
          <w:noProof/>
        </w:rPr>
        <w:t>4</w:t>
      </w:r>
      <w:r>
        <w:fldChar w:fldCharType="end"/>
      </w:r>
      <w:bookmarkEnd w:id="173"/>
      <w:r>
        <w:t>: List of genes resulting from the Core gene identification function can be directly input to the customized profile for further investigating.</w:t>
      </w:r>
      <w:bookmarkEnd w:id="174"/>
    </w:p>
    <w:p w14:paraId="39525B9C" w14:textId="77777777" w:rsidR="00231D1C" w:rsidRDefault="00231D1C" w:rsidP="00231D1C">
      <w:pPr>
        <w:spacing w:after="0" w:line="360" w:lineRule="auto"/>
        <w:jc w:val="both"/>
        <w:rPr>
          <w:szCs w:val="24"/>
        </w:rPr>
      </w:pPr>
      <w:r w:rsidRPr="009B14AE">
        <w:rPr>
          <w:szCs w:val="24"/>
        </w:rPr>
        <w:t>Furthermore, the software provides</w:t>
      </w:r>
      <w:r>
        <w:rPr>
          <w:szCs w:val="24"/>
        </w:rPr>
        <w:t xml:space="preserve"> </w:t>
      </w:r>
      <w:r w:rsidRPr="009B14AE">
        <w:rPr>
          <w:szCs w:val="24"/>
        </w:rPr>
        <w:t>various options to dynamically filter the data</w:t>
      </w:r>
      <w:r>
        <w:rPr>
          <w:szCs w:val="24"/>
        </w:rPr>
        <w:t xml:space="preserve"> depending to the additional information layers (variables) and the selected taxonomy rank</w:t>
      </w:r>
      <w:r w:rsidRPr="009B14AE">
        <w:rPr>
          <w:szCs w:val="24"/>
        </w:rPr>
        <w:t xml:space="preserve">. </w:t>
      </w:r>
      <w:r w:rsidRPr="0000407E">
        <w:rPr>
          <w:szCs w:val="24"/>
        </w:rPr>
        <w:t>For example, minimizing the fraction of species required in a systematic group having a particular ortholog present can reduce the impact of spurious ortholog identification on evolutionary interpretations.</w:t>
      </w:r>
      <w:r>
        <w:rPr>
          <w:szCs w:val="24"/>
        </w:rPr>
        <w:t xml:space="preserve"> Similarly, increasing the similarity cutoff for the protein feature architecture </w:t>
      </w:r>
      <w:r>
        <w:rPr>
          <w:szCs w:val="24"/>
        </w:rPr>
        <w:fldChar w:fldCharType="begin"/>
      </w:r>
      <w:r>
        <w:rPr>
          <w:szCs w:val="24"/>
        </w:rPr>
        <w:instrText xml:space="preserve"> ADDIN EN.CITE &lt;EndNote&gt;&lt;Cite&gt;&lt;Author&gt;Koestler&lt;/Author&gt;&lt;Year&gt;2010&lt;/Year&gt;&lt;RecNum&gt;257&lt;/RecNum&gt;&lt;DisplayText&gt;(Koestler, von Haeseler, and Ebersberger 2010)&lt;/DisplayText&gt;&lt;record&gt;&lt;rec-number&gt;257&lt;/rec-number&gt;&lt;foreign-keys&gt;&lt;key app="EN" db-id="zvzepeve9vwad9e0r2nxazrm0x0w25x9w9er" timestamp="1522917510"&gt;257&lt;/key&gt;&lt;/foreign-keys&gt;&lt;ref-type name="Journal Article"&gt;17&lt;/ref-type&gt;&lt;contributors&gt;&lt;authors&gt;&lt;author&gt;Koestler, Tina&lt;/author&gt;&lt;author&gt;von Haeseler, Arndt&lt;/author&gt;&lt;author&gt;Ebersberger, Ingo&lt;/author&gt;&lt;/authors&gt;&lt;/contributors&gt;&lt;titles&gt;&lt;title&gt;FACT: functional annotation transfer between proteins with similar feature architectures.&lt;/title&gt;&lt;secondary-title&gt;BMC bioinformatics&lt;/secondary-title&gt;&lt;/titles&gt;&lt;periodical&gt;&lt;full-title&gt;BMC Bioinformatics&lt;/full-title&gt;&lt;/periodical&gt;&lt;pages&gt;417-417&lt;/pages&gt;&lt;volume&gt;11&lt;/volume&gt;&lt;dates&gt;&lt;year&gt;2010&lt;/year&gt;&lt;pub-dates&gt;&lt;date&gt;2010&lt;/date&gt;&lt;/pub-dates&gt;&lt;/dates&gt;&lt;urls&gt;&lt;/urls&gt;&lt;electronic-resource-num&gt;10.1186/1471-2105-11-417&lt;/electronic-resource-num&gt;&lt;/record&gt;&lt;/Cite&gt;&lt;/EndNote&gt;</w:instrText>
      </w:r>
      <w:r>
        <w:rPr>
          <w:szCs w:val="24"/>
        </w:rPr>
        <w:fldChar w:fldCharType="separate"/>
      </w:r>
      <w:r>
        <w:rPr>
          <w:noProof/>
          <w:szCs w:val="24"/>
        </w:rPr>
        <w:t>(Koestler, von Haeseler, and Ebersberger 2010)</w:t>
      </w:r>
      <w:r>
        <w:rPr>
          <w:szCs w:val="24"/>
        </w:rPr>
        <w:fldChar w:fldCharType="end"/>
      </w:r>
      <w:r>
        <w:rPr>
          <w:szCs w:val="24"/>
        </w:rPr>
        <w:t xml:space="preserve"> can help to filter genes that having divergent domain annotations.</w:t>
      </w:r>
    </w:p>
    <w:p w14:paraId="27914817" w14:textId="77777777" w:rsidR="00231D1C" w:rsidRPr="00756D71" w:rsidRDefault="00231D1C" w:rsidP="00231D1C">
      <w:pPr>
        <w:pStyle w:val="Heading3"/>
        <w:jc w:val="both"/>
      </w:pPr>
      <w:bookmarkStart w:id="175" w:name="_Toc386295396"/>
      <w:r w:rsidRPr="00756D71">
        <w:t>Phylogenetic profiling</w:t>
      </w:r>
      <w:bookmarkEnd w:id="175"/>
    </w:p>
    <w:p w14:paraId="0B875AB9" w14:textId="77777777" w:rsidR="00231D1C" w:rsidRDefault="00231D1C" w:rsidP="00231D1C">
      <w:pPr>
        <w:spacing w:after="0" w:line="360" w:lineRule="auto"/>
        <w:jc w:val="both"/>
        <w:rPr>
          <w:szCs w:val="24"/>
        </w:rPr>
      </w:pPr>
      <w:r>
        <w:rPr>
          <w:szCs w:val="24"/>
        </w:rPr>
        <w:t>In addition to the interactive visualization, PhyloProfile further provides several functions for dynamic analyzing the phylogenetic profiles.</w:t>
      </w:r>
    </w:p>
    <w:p w14:paraId="62B01FCE" w14:textId="77777777" w:rsidR="00231D1C" w:rsidRDefault="00231D1C" w:rsidP="00231D1C">
      <w:pPr>
        <w:spacing w:after="0" w:line="360" w:lineRule="auto"/>
        <w:jc w:val="both"/>
        <w:rPr>
          <w:szCs w:val="24"/>
        </w:rPr>
      </w:pPr>
    </w:p>
    <w:p w14:paraId="19C10F4F" w14:textId="77777777" w:rsidR="00231D1C" w:rsidRPr="00756D71" w:rsidRDefault="00231D1C" w:rsidP="00231D1C">
      <w:pPr>
        <w:spacing w:after="0" w:line="360" w:lineRule="auto"/>
        <w:jc w:val="both"/>
        <w:rPr>
          <w:rStyle w:val="IntenseEmphasis"/>
        </w:rPr>
      </w:pPr>
      <w:r w:rsidRPr="00756D71">
        <w:rPr>
          <w:rStyle w:val="IntenseEmphasis"/>
        </w:rPr>
        <w:t>Profile clustering</w:t>
      </w:r>
    </w:p>
    <w:p w14:paraId="1E750BA3" w14:textId="77777777" w:rsidR="00231D1C" w:rsidRDefault="00231D1C" w:rsidP="00231D1C">
      <w:pPr>
        <w:spacing w:after="0" w:line="360" w:lineRule="auto"/>
        <w:jc w:val="both"/>
        <w:rPr>
          <w:szCs w:val="24"/>
        </w:rPr>
      </w:pPr>
      <w:r>
        <w:rPr>
          <w:szCs w:val="24"/>
        </w:rPr>
        <w:t xml:space="preserve">This function </w:t>
      </w:r>
      <w:r w:rsidRPr="00241516">
        <w:rPr>
          <w:szCs w:val="24"/>
        </w:rPr>
        <w:t>cluster</w:t>
      </w:r>
      <w:r>
        <w:rPr>
          <w:szCs w:val="24"/>
        </w:rPr>
        <w:t>s</w:t>
      </w:r>
      <w:r w:rsidRPr="00241516">
        <w:rPr>
          <w:szCs w:val="24"/>
        </w:rPr>
        <w:t xml:space="preserve"> genes according to the distance of their phylogenetic profiles</w:t>
      </w:r>
      <w:r>
        <w:rPr>
          <w:szCs w:val="24"/>
        </w:rPr>
        <w:t xml:space="preserve"> (</w:t>
      </w:r>
      <w:r>
        <w:rPr>
          <w:szCs w:val="24"/>
        </w:rPr>
        <w:fldChar w:fldCharType="begin"/>
      </w:r>
      <w:r>
        <w:rPr>
          <w:szCs w:val="24"/>
        </w:rPr>
        <w:instrText xml:space="preserve"> REF _Ref384080616 \h </w:instrText>
      </w:r>
      <w:r>
        <w:rPr>
          <w:szCs w:val="24"/>
        </w:rPr>
      </w:r>
      <w:r>
        <w:rPr>
          <w:szCs w:val="24"/>
        </w:rPr>
        <w:fldChar w:fldCharType="separate"/>
      </w:r>
      <w:r w:rsidR="00CF13C3">
        <w:t xml:space="preserve">Figure </w:t>
      </w:r>
      <w:r w:rsidR="00CF13C3">
        <w:rPr>
          <w:noProof/>
        </w:rPr>
        <w:t>3</w:t>
      </w:r>
      <w:r w:rsidR="00CF13C3">
        <w:noBreakHyphen/>
      </w:r>
      <w:r w:rsidR="00CF13C3">
        <w:rPr>
          <w:noProof/>
        </w:rPr>
        <w:t>5</w:t>
      </w:r>
      <w:r>
        <w:rPr>
          <w:szCs w:val="24"/>
        </w:rPr>
        <w:fldChar w:fldCharType="end"/>
      </w:r>
      <w:r>
        <w:rPr>
          <w:szCs w:val="24"/>
        </w:rPr>
        <w:t>)</w:t>
      </w:r>
      <w:r w:rsidRPr="00241516">
        <w:rPr>
          <w:szCs w:val="24"/>
        </w:rPr>
        <w:t>. The similarity of</w:t>
      </w:r>
      <w:r>
        <w:rPr>
          <w:szCs w:val="24"/>
        </w:rPr>
        <w:t xml:space="preserve"> phylogenetic</w:t>
      </w:r>
      <w:r w:rsidRPr="00241516">
        <w:rPr>
          <w:szCs w:val="24"/>
        </w:rPr>
        <w:t xml:space="preserve"> profiles can </w:t>
      </w:r>
      <w:r>
        <w:rPr>
          <w:szCs w:val="24"/>
        </w:rPr>
        <w:t xml:space="preserve">be an evidence </w:t>
      </w:r>
      <w:r>
        <w:rPr>
          <w:szCs w:val="24"/>
        </w:rPr>
        <w:lastRenderedPageBreak/>
        <w:t>for the</w:t>
      </w:r>
      <w:r w:rsidRPr="00241516">
        <w:rPr>
          <w:szCs w:val="24"/>
        </w:rPr>
        <w:t xml:space="preserve"> funct</w:t>
      </w:r>
      <w:r>
        <w:rPr>
          <w:szCs w:val="24"/>
        </w:rPr>
        <w:t xml:space="preserve">ional relation between proteins </w:t>
      </w:r>
      <w:r>
        <w:rPr>
          <w:szCs w:val="24"/>
        </w:rPr>
        <w:fldChar w:fldCharType="begin">
          <w:fldData xml:space="preserve">PEVuZE5vdGU+PENpdGU+PEF1dGhvcj5QZWxsZWdyaW5pPC9BdXRob3I+PFllYXI+MTk5OTwvWWVh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</w:fldData>
        </w:fldChar>
      </w:r>
      <w:r>
        <w:rPr>
          <w:szCs w:val="24"/>
        </w:rPr>
        <w:instrText xml:space="preserve"> ADDIN EN.CITE </w:instrText>
      </w:r>
      <w:r>
        <w:rPr>
          <w:szCs w:val="24"/>
        </w:rPr>
        <w:fldChar w:fldCharType="begin">
          <w:fldData xml:space="preserve">PEVuZE5vdGU+PENpdGU+PEF1dGhvcj5QZWxsZWdyaW5pPC9BdXRob3I+PFllYXI+MTk5OTwvWWVh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(Pellegrini et al. 1999; Jothi, Przytycka, and Aravind 2007; Date and Peregrín-Alvarez 2008)</w:t>
      </w:r>
      <w:r>
        <w:rPr>
          <w:szCs w:val="24"/>
        </w:rPr>
        <w:fldChar w:fldCharType="end"/>
      </w:r>
      <w:r>
        <w:rPr>
          <w:szCs w:val="24"/>
        </w:rPr>
        <w:t>.</w:t>
      </w:r>
    </w:p>
    <w:p w14:paraId="0B4C4010" w14:textId="77777777" w:rsidR="00231D1C" w:rsidRDefault="00231D1C" w:rsidP="00231D1C">
      <w:pPr>
        <w:keepNext/>
        <w:spacing w:after="0" w:line="360" w:lineRule="auto"/>
        <w:jc w:val="both"/>
      </w:pPr>
      <w:r>
        <w:rPr>
          <w:noProof/>
          <w:szCs w:val="24"/>
        </w:rPr>
        <w:drawing>
          <wp:inline distT="0" distB="0" distL="0" distR="0" wp14:anchorId="20EE098D" wp14:editId="66F121F0">
            <wp:extent cx="4459048" cy="1833783"/>
            <wp:effectExtent l="0" t="0" r="1143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_cluster.jpg"/>
                    <pic:cNvPicPr/>
                  </pic:nvPicPr>
                  <pic:blipFill>
                    <a:blip r:embed="rId34">
                      <a:extLst>
                        <a:ext uri="{28A0092B-C50C-407E-A947-70E740481C1C}">
                          <a14:useLocalDpi xmlns:a14="http://schemas.microsoft.com/office/drawing/2010/main" val="0"/>
                        </a:ext>
                      </a:extLst>
                    </a:blip>
                    <a:stretch>
                      <a:fillRect/>
                    </a:stretch>
                  </pic:blipFill>
                  <pic:spPr>
                    <a:xfrm>
                      <a:off x="0" y="0"/>
                      <a:ext cx="4460956" cy="1834568"/>
                    </a:xfrm>
                    <a:prstGeom prst="rect">
                      <a:avLst/>
                    </a:prstGeom>
                  </pic:spPr>
                </pic:pic>
              </a:graphicData>
            </a:graphic>
          </wp:inline>
        </w:drawing>
      </w:r>
    </w:p>
    <w:p w14:paraId="0742631C" w14:textId="77777777" w:rsidR="00231D1C" w:rsidRDefault="00231D1C" w:rsidP="00231D1C">
      <w:pPr>
        <w:pStyle w:val="Caption"/>
        <w:jc w:val="both"/>
        <w:rPr>
          <w:szCs w:val="24"/>
        </w:rPr>
      </w:pPr>
      <w:bookmarkStart w:id="176" w:name="_Ref384080616"/>
      <w:bookmarkStart w:id="177" w:name="_Toc386295456"/>
      <w:r>
        <w:t xml:space="preserve">Figure </w:t>
      </w:r>
      <w:r>
        <w:fldChar w:fldCharType="begin"/>
      </w:r>
      <w:r>
        <w:instrText xml:space="preserve"> STYLEREF 1 \s </w:instrText>
      </w:r>
      <w:r>
        <w:fldChar w:fldCharType="separate"/>
      </w:r>
      <w:r w:rsidR="00CF13C3">
        <w:rPr>
          <w:noProof/>
        </w:rPr>
        <w:t>3</w:t>
      </w:r>
      <w:r>
        <w:fldChar w:fldCharType="end"/>
      </w:r>
      <w:r>
        <w:noBreakHyphen/>
      </w:r>
      <w:r>
        <w:fldChar w:fldCharType="begin"/>
      </w:r>
      <w:r>
        <w:instrText xml:space="preserve"> SEQ Figure \* ARABIC \s 1 </w:instrText>
      </w:r>
      <w:r>
        <w:fldChar w:fldCharType="separate"/>
      </w:r>
      <w:r w:rsidR="00CF13C3">
        <w:rPr>
          <w:noProof/>
        </w:rPr>
        <w:t>5</w:t>
      </w:r>
      <w:r>
        <w:fldChar w:fldCharType="end"/>
      </w:r>
      <w:bookmarkEnd w:id="176"/>
      <w:r>
        <w:t>: Phylogenetic profile dot matrix before (left) and after (right) clustering.</w:t>
      </w:r>
      <w:bookmarkEnd w:id="177"/>
    </w:p>
    <w:p w14:paraId="18E0CC9E" w14:textId="77777777" w:rsidR="00231D1C" w:rsidRDefault="00231D1C" w:rsidP="00231D1C">
      <w:pPr>
        <w:spacing w:after="0" w:line="360" w:lineRule="auto"/>
        <w:jc w:val="both"/>
        <w:rPr>
          <w:rStyle w:val="IntenseEmphasis"/>
        </w:rPr>
      </w:pPr>
    </w:p>
    <w:p w14:paraId="031679A8" w14:textId="77777777" w:rsidR="00231D1C" w:rsidRPr="00756D71" w:rsidRDefault="00231D1C" w:rsidP="00231D1C">
      <w:pPr>
        <w:spacing w:after="0" w:line="360" w:lineRule="auto"/>
        <w:jc w:val="both"/>
        <w:rPr>
          <w:rStyle w:val="IntenseEmphasis"/>
        </w:rPr>
      </w:pPr>
      <w:r>
        <w:rPr>
          <w:rStyle w:val="IntenseEmphasis"/>
        </w:rPr>
        <w:t>Gene age estimation</w:t>
      </w:r>
    </w:p>
    <w:p w14:paraId="1045D49C" w14:textId="77777777" w:rsidR="00231D1C" w:rsidRDefault="00231D1C" w:rsidP="00231D1C">
      <w:pPr>
        <w:spacing w:after="0" w:line="360" w:lineRule="auto"/>
        <w:jc w:val="both"/>
        <w:rPr>
          <w:szCs w:val="24"/>
        </w:rPr>
      </w:pPr>
      <w:r>
        <w:rPr>
          <w:szCs w:val="24"/>
        </w:rPr>
        <w:t>T</w:t>
      </w:r>
      <w:r w:rsidRPr="00241516">
        <w:rPr>
          <w:szCs w:val="24"/>
        </w:rPr>
        <w:t xml:space="preserve">he evolutionary age of </w:t>
      </w:r>
      <w:r>
        <w:rPr>
          <w:szCs w:val="24"/>
        </w:rPr>
        <w:t xml:space="preserve">a </w:t>
      </w:r>
      <w:r w:rsidRPr="00241516">
        <w:rPr>
          <w:szCs w:val="24"/>
        </w:rPr>
        <w:t>gen</w:t>
      </w:r>
      <w:r>
        <w:rPr>
          <w:szCs w:val="24"/>
        </w:rPr>
        <w:t xml:space="preserve">e is estimated using an LCA algorithm </w:t>
      </w:r>
      <w:r>
        <w:rPr>
          <w:szCs w:val="24"/>
        </w:rPr>
        <w:fldChar w:fldCharType="begin"/>
      </w:r>
      <w:r>
        <w:rPr>
          <w:szCs w:val="24"/>
        </w:rPr>
        <w:instrText xml:space="preserve"> ADDIN EN.CITE &lt;EndNote&gt;&lt;Cite&gt;&lt;Author&gt;Capra&lt;/Author&gt;&lt;Year&gt;2013&lt;/Year&gt;&lt;RecNum&gt;206&lt;/RecNum&gt;&lt;DisplayText&gt;(Capra et al. 2013)&lt;/DisplayText&gt;&lt;record&gt;&lt;rec-number&gt;206&lt;/rec-number&gt;&lt;foreign-keys&gt;&lt;key app="EN" db-id="zvzepeve9vwad9e0r2nxazrm0x0w25x9w9er" timestamp="1522917510"&gt;206&lt;/key&gt;&lt;/foreign-keys&gt;&lt;ref-type name="Journal Article"&gt;17&lt;/ref-type&gt;&lt;contributors&gt;&lt;authors&gt;&lt;author&gt;Capra, John A.&lt;/author&gt;&lt;author&gt;Stolzer, Maureen&lt;/author&gt;&lt;author&gt;Durand, Dannie&lt;/author&gt;&lt;author&gt;Pollard, Katherine S.&lt;/author&gt;&lt;/authors&gt;&lt;/contributors&gt;&lt;titles&gt;&lt;title&gt;How old is my gene?&lt;/title&gt;&lt;secondary-title&gt;Trends in Genetics&lt;/secondary-title&gt;&lt;/titles&gt;&lt;periodical&gt;&lt;full-title&gt;Trends in Genetics&lt;/full-title&gt;&lt;/periodical&gt;&lt;pages&gt;659-668&lt;/pages&gt;&lt;volume&gt;29&lt;/volume&gt;&lt;keywords&gt;&lt;keyword&gt;Eukaryotes&lt;/keyword&gt;&lt;keyword&gt;Gene age&lt;/keyword&gt;&lt;keyword&gt;Molecular clock&lt;/keyword&gt;&lt;keyword&gt;Phylogenetics&lt;/keyword&gt;&lt;/keywords&gt;&lt;dates&gt;&lt;year&gt;2013&lt;/year&gt;&lt;pub-dates&gt;&lt;date&gt;2013&lt;/date&gt;&lt;/pub-dates&gt;&lt;/dates&gt;&lt;isbn&gt;0168-9525 (Print)\r0168-9525 (Linking)&lt;/isbn&gt;&lt;urls&gt;&lt;/urls&gt;&lt;electronic-resource-num&gt;10.1016/j.tig.2013.07.001&lt;/electronic-resource-num&gt;&lt;/record&gt;&lt;/Cite&gt;&lt;/EndNote&gt;</w:instrText>
      </w:r>
      <w:r>
        <w:rPr>
          <w:szCs w:val="24"/>
        </w:rPr>
        <w:fldChar w:fldCharType="separate"/>
      </w:r>
      <w:r>
        <w:rPr>
          <w:noProof/>
          <w:szCs w:val="24"/>
        </w:rPr>
        <w:t>(Capra et al. 2013)</w:t>
      </w:r>
      <w:r>
        <w:rPr>
          <w:szCs w:val="24"/>
        </w:rPr>
        <w:fldChar w:fldCharType="end"/>
      </w:r>
      <w:r>
        <w:rPr>
          <w:szCs w:val="24"/>
        </w:rPr>
        <w:t xml:space="preserve">. Namely, </w:t>
      </w:r>
      <w:r w:rsidRPr="00241516">
        <w:rPr>
          <w:szCs w:val="24"/>
        </w:rPr>
        <w:t>the last common ancestor of the two most distantly related species in the ortholog group serves as the minimal gene age of that group</w:t>
      </w:r>
      <w:r>
        <w:rPr>
          <w:szCs w:val="24"/>
        </w:rPr>
        <w:t xml:space="preserve"> (</w:t>
      </w:r>
      <w:r>
        <w:rPr>
          <w:szCs w:val="24"/>
        </w:rPr>
        <w:fldChar w:fldCharType="begin"/>
      </w:r>
      <w:r>
        <w:rPr>
          <w:szCs w:val="24"/>
        </w:rPr>
        <w:instrText xml:space="preserve"> REF _Ref384080679 \h </w:instrText>
      </w:r>
      <w:r>
        <w:rPr>
          <w:szCs w:val="24"/>
        </w:rPr>
      </w:r>
      <w:r>
        <w:rPr>
          <w:szCs w:val="24"/>
        </w:rPr>
        <w:fldChar w:fldCharType="separate"/>
      </w:r>
      <w:r w:rsidR="00CF13C3">
        <w:t xml:space="preserve">Figure </w:t>
      </w:r>
      <w:r w:rsidR="00CF13C3">
        <w:rPr>
          <w:noProof/>
        </w:rPr>
        <w:t>3</w:t>
      </w:r>
      <w:r w:rsidR="00CF13C3">
        <w:noBreakHyphen/>
      </w:r>
      <w:r w:rsidR="00CF13C3">
        <w:rPr>
          <w:noProof/>
        </w:rPr>
        <w:t>6</w:t>
      </w:r>
      <w:r>
        <w:rPr>
          <w:szCs w:val="24"/>
        </w:rPr>
        <w:fldChar w:fldCharType="end"/>
      </w:r>
      <w:r>
        <w:rPr>
          <w:szCs w:val="24"/>
        </w:rPr>
        <w:t>)</w:t>
      </w:r>
      <w:r w:rsidRPr="00241516">
        <w:rPr>
          <w:szCs w:val="24"/>
        </w:rPr>
        <w:t>.</w:t>
      </w:r>
    </w:p>
    <w:p w14:paraId="61FA2F73" w14:textId="77777777" w:rsidR="00231D1C" w:rsidRDefault="00231D1C" w:rsidP="00231D1C">
      <w:pPr>
        <w:keepNext/>
        <w:spacing w:after="0" w:line="360" w:lineRule="auto"/>
        <w:jc w:val="both"/>
      </w:pPr>
      <w:r>
        <w:rPr>
          <w:noProof/>
          <w:szCs w:val="24"/>
        </w:rPr>
        <w:drawing>
          <wp:inline distT="0" distB="0" distL="0" distR="0" wp14:anchorId="4BAFEB79" wp14:editId="36E96164">
            <wp:extent cx="5400040" cy="2053590"/>
            <wp:effectExtent l="0" t="0" r="10160" b="381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_age.png"/>
                    <pic:cNvPicPr/>
                  </pic:nvPicPr>
                  <pic:blipFill>
                    <a:blip r:embed="rId35">
                      <a:extLst>
                        <a:ext uri="{28A0092B-C50C-407E-A947-70E740481C1C}">
                          <a14:useLocalDpi xmlns:a14="http://schemas.microsoft.com/office/drawing/2010/main" val="0"/>
                        </a:ext>
                      </a:extLst>
                    </a:blip>
                    <a:stretch>
                      <a:fillRect/>
                    </a:stretch>
                  </pic:blipFill>
                  <pic:spPr>
                    <a:xfrm>
                      <a:off x="0" y="0"/>
                      <a:ext cx="5400040" cy="2053590"/>
                    </a:xfrm>
                    <a:prstGeom prst="rect">
                      <a:avLst/>
                    </a:prstGeom>
                  </pic:spPr>
                </pic:pic>
              </a:graphicData>
            </a:graphic>
          </wp:inline>
        </w:drawing>
      </w:r>
    </w:p>
    <w:p w14:paraId="55FB4A42" w14:textId="77777777" w:rsidR="00231D1C" w:rsidRDefault="00231D1C" w:rsidP="00231D1C">
      <w:pPr>
        <w:pStyle w:val="Caption"/>
        <w:jc w:val="both"/>
        <w:rPr>
          <w:szCs w:val="24"/>
        </w:rPr>
      </w:pPr>
      <w:bookmarkStart w:id="178" w:name="_Ref384080679"/>
      <w:bookmarkStart w:id="179" w:name="_Toc386295457"/>
      <w:r>
        <w:t xml:space="preserve">Figure </w:t>
      </w:r>
      <w:r>
        <w:fldChar w:fldCharType="begin"/>
      </w:r>
      <w:r>
        <w:instrText xml:space="preserve"> STYLEREF 1 \s </w:instrText>
      </w:r>
      <w:r>
        <w:fldChar w:fldCharType="separate"/>
      </w:r>
      <w:r w:rsidR="00CF13C3">
        <w:rPr>
          <w:noProof/>
        </w:rPr>
        <w:t>3</w:t>
      </w:r>
      <w:r>
        <w:fldChar w:fldCharType="end"/>
      </w:r>
      <w:r>
        <w:noBreakHyphen/>
      </w:r>
      <w:r>
        <w:fldChar w:fldCharType="begin"/>
      </w:r>
      <w:r>
        <w:instrText xml:space="preserve"> SEQ Figure \* ARABIC \s 1 </w:instrText>
      </w:r>
      <w:r>
        <w:fldChar w:fldCharType="separate"/>
      </w:r>
      <w:r w:rsidR="00CF13C3">
        <w:rPr>
          <w:noProof/>
        </w:rPr>
        <w:t>6</w:t>
      </w:r>
      <w:r>
        <w:fldChar w:fldCharType="end"/>
      </w:r>
      <w:bookmarkEnd w:id="178"/>
      <w:r>
        <w:t>: Gene age estimation based on LCA algorithm.</w:t>
      </w:r>
      <w:bookmarkEnd w:id="179"/>
      <w:r>
        <w:t xml:space="preserve"> </w:t>
      </w:r>
    </w:p>
    <w:p w14:paraId="245CAD01" w14:textId="77777777" w:rsidR="00231D1C" w:rsidRDefault="00231D1C" w:rsidP="00231D1C">
      <w:pPr>
        <w:spacing w:after="0" w:line="360" w:lineRule="auto"/>
        <w:jc w:val="both"/>
        <w:rPr>
          <w:szCs w:val="24"/>
        </w:rPr>
      </w:pPr>
    </w:p>
    <w:p w14:paraId="1265CFD7" w14:textId="77777777" w:rsidR="00231D1C" w:rsidRPr="00756D71" w:rsidRDefault="00231D1C" w:rsidP="00231D1C">
      <w:pPr>
        <w:spacing w:after="0" w:line="360" w:lineRule="auto"/>
        <w:jc w:val="both"/>
        <w:rPr>
          <w:rStyle w:val="IntenseEmphasis"/>
        </w:rPr>
      </w:pPr>
      <w:r w:rsidRPr="00756D71">
        <w:rPr>
          <w:rStyle w:val="IntenseEmphasis"/>
        </w:rPr>
        <w:t>Core gene identification</w:t>
      </w:r>
    </w:p>
    <w:p w14:paraId="66E321BA" w14:textId="77777777" w:rsidR="00231D1C" w:rsidRDefault="00231D1C" w:rsidP="00231D1C">
      <w:pPr>
        <w:spacing w:after="0" w:line="360" w:lineRule="auto"/>
        <w:jc w:val="both"/>
        <w:rPr>
          <w:szCs w:val="24"/>
        </w:rPr>
      </w:pPr>
      <w:r>
        <w:rPr>
          <w:szCs w:val="24"/>
        </w:rPr>
        <w:t>Core</w:t>
      </w:r>
      <w:r w:rsidRPr="00241516">
        <w:rPr>
          <w:szCs w:val="24"/>
        </w:rPr>
        <w:t xml:space="preserve"> genes are </w:t>
      </w:r>
      <w:r>
        <w:rPr>
          <w:szCs w:val="24"/>
        </w:rPr>
        <w:t xml:space="preserve">genes that are shared in all selected </w:t>
      </w:r>
      <w:r w:rsidRPr="00241516">
        <w:rPr>
          <w:szCs w:val="24"/>
        </w:rPr>
        <w:t>taxa. The core gene set can be used</w:t>
      </w:r>
      <w:r>
        <w:rPr>
          <w:szCs w:val="24"/>
        </w:rPr>
        <w:t xml:space="preserve"> typically for the</w:t>
      </w:r>
      <w:r w:rsidRPr="00241516">
        <w:rPr>
          <w:szCs w:val="24"/>
        </w:rPr>
        <w:t xml:space="preserve"> ph</w:t>
      </w:r>
      <w:r>
        <w:rPr>
          <w:szCs w:val="24"/>
        </w:rPr>
        <w:t xml:space="preserve">ylogenetic tree reconstruction </w:t>
      </w:r>
      <w:r>
        <w:rPr>
          <w:szCs w:val="24"/>
        </w:rPr>
        <w:fldChar w:fldCharType="begin"/>
      </w:r>
      <w:r>
        <w:rPr>
          <w:szCs w:val="24"/>
        </w:rPr>
        <w:instrText xml:space="preserve"> ADDIN EN.CITE &lt;EndNote&gt;&lt;Cite&gt;&lt;Author&gt;Daubin&lt;/Author&gt;&lt;Year&gt;2002&lt;/Year&gt;&lt;RecNum&gt;214&lt;/RecNum&gt;&lt;DisplayText&gt;(Daubin, Gouy, and Perrière 2002)&lt;/DisplayText&gt;&lt;record&gt;&lt;rec-number&gt;214&lt;/rec-number&gt;&lt;foreign-keys&gt;&lt;key app="EN" db-id="zvzepeve9vwad9e0r2nxazrm0x0w25x9w9er" timestamp="1522917510"&gt;214&lt;/key&gt;&lt;/foreign-keys&gt;&lt;ref-type name="Journal Article"&gt;17&lt;/ref-type&gt;&lt;contributors&gt;&lt;authors&gt;&lt;author&gt;Daubin, Vincent&lt;/author&gt;&lt;author&gt;Gouy, Manolo&lt;/author&gt;&lt;author&gt;Perrière, Guy&lt;/author&gt;&lt;/authors&gt;&lt;/contributors&gt;&lt;titles&gt;&lt;title&gt;A phylogenomic approach to bacterial phylogeny: Evidence of a core of genes sharing a common history&lt;/title&gt;&lt;secondary-title&gt;Genome Research&lt;/secondary-title&gt;&lt;/titles&gt;&lt;periodical&gt;&lt;full-title&gt;Genome Research&lt;/full-title&gt;&lt;/periodical&gt;&lt;pages&gt;1080-1090&lt;/pages&gt;&lt;volume&gt;12&lt;/volume&gt;&lt;dates&gt;&lt;year&gt;2002&lt;/year&gt;&lt;pub-dates&gt;&lt;date&gt;2002&lt;/date&gt;&lt;/pub-dates&gt;&lt;/dates&gt;&lt;isbn&gt;1088-9051 (Print)&lt;/isbn&gt;&lt;urls&gt;&lt;/urls&gt;&lt;electronic-resource-num&gt;10.1101/gr.187002&lt;/electronic-resource-num&gt;&lt;/record&gt;&lt;/Cite&gt;&lt;/EndNote&gt;</w:instrText>
      </w:r>
      <w:r>
        <w:rPr>
          <w:szCs w:val="24"/>
        </w:rPr>
        <w:fldChar w:fldCharType="separate"/>
      </w:r>
      <w:r>
        <w:rPr>
          <w:noProof/>
          <w:szCs w:val="24"/>
        </w:rPr>
        <w:t>(Daubin, Gouy, and Perrière 2002)</w:t>
      </w:r>
      <w:r>
        <w:rPr>
          <w:szCs w:val="24"/>
        </w:rPr>
        <w:fldChar w:fldCharType="end"/>
      </w:r>
      <w:r>
        <w:rPr>
          <w:szCs w:val="24"/>
        </w:rPr>
        <w:t>.</w:t>
      </w:r>
    </w:p>
    <w:p w14:paraId="3291C65F" w14:textId="77777777" w:rsidR="00231D1C" w:rsidRPr="00241516" w:rsidRDefault="00231D1C" w:rsidP="00231D1C">
      <w:pPr>
        <w:spacing w:after="0" w:line="360" w:lineRule="auto"/>
        <w:jc w:val="both"/>
        <w:rPr>
          <w:szCs w:val="24"/>
        </w:rPr>
      </w:pPr>
    </w:p>
    <w:p w14:paraId="1D73F046" w14:textId="77777777" w:rsidR="00231D1C" w:rsidRPr="00756D71" w:rsidRDefault="00231D1C" w:rsidP="00231D1C">
      <w:pPr>
        <w:spacing w:after="0" w:line="360" w:lineRule="auto"/>
        <w:jc w:val="both"/>
        <w:rPr>
          <w:rStyle w:val="IntenseEmphasis"/>
        </w:rPr>
      </w:pPr>
      <w:r w:rsidRPr="00756D71">
        <w:rPr>
          <w:rStyle w:val="IntenseEmphasis"/>
        </w:rPr>
        <w:t>Distribution analysis</w:t>
      </w:r>
    </w:p>
    <w:p w14:paraId="03D56508" w14:textId="77777777" w:rsidR="00231D1C" w:rsidRDefault="00231D1C" w:rsidP="00231D1C">
      <w:pPr>
        <w:spacing w:after="0" w:line="360" w:lineRule="auto"/>
        <w:jc w:val="both"/>
        <w:rPr>
          <w:szCs w:val="24"/>
        </w:rPr>
      </w:pPr>
      <w:r>
        <w:rPr>
          <w:szCs w:val="24"/>
        </w:rPr>
        <w:t>T</w:t>
      </w:r>
      <w:r w:rsidRPr="00241516">
        <w:rPr>
          <w:szCs w:val="24"/>
        </w:rPr>
        <w:t>he distribution of the values of two integrated information layers and the percentage taxa summarize</w:t>
      </w:r>
      <w:r>
        <w:rPr>
          <w:szCs w:val="24"/>
        </w:rPr>
        <w:t>d</w:t>
      </w:r>
      <w:r w:rsidRPr="00241516">
        <w:rPr>
          <w:szCs w:val="24"/>
        </w:rPr>
        <w:t xml:space="preserve"> at the chosen taxonomic rank can </w:t>
      </w:r>
      <w:r>
        <w:rPr>
          <w:szCs w:val="24"/>
        </w:rPr>
        <w:t>reveal</w:t>
      </w:r>
      <w:r w:rsidRPr="00241516">
        <w:rPr>
          <w:szCs w:val="24"/>
        </w:rPr>
        <w:t xml:space="preserve"> a</w:t>
      </w:r>
      <w:r>
        <w:rPr>
          <w:szCs w:val="24"/>
        </w:rPr>
        <w:t xml:space="preserve"> reasonable filtering threshold for those variables (</w:t>
      </w:r>
      <w:r>
        <w:rPr>
          <w:szCs w:val="24"/>
        </w:rPr>
        <w:fldChar w:fldCharType="begin"/>
      </w:r>
      <w:r>
        <w:rPr>
          <w:szCs w:val="24"/>
        </w:rPr>
        <w:instrText xml:space="preserve"> REF _Ref384080896 \h </w:instrText>
      </w:r>
      <w:r>
        <w:rPr>
          <w:szCs w:val="24"/>
        </w:rPr>
      </w:r>
      <w:r>
        <w:rPr>
          <w:szCs w:val="24"/>
        </w:rPr>
        <w:fldChar w:fldCharType="separate"/>
      </w:r>
      <w:r w:rsidR="00CF13C3">
        <w:t xml:space="preserve">Figure </w:t>
      </w:r>
      <w:r w:rsidR="00CF13C3">
        <w:rPr>
          <w:noProof/>
        </w:rPr>
        <w:t>3</w:t>
      </w:r>
      <w:r w:rsidR="00CF13C3">
        <w:noBreakHyphen/>
      </w:r>
      <w:r w:rsidR="00CF13C3">
        <w:rPr>
          <w:noProof/>
        </w:rPr>
        <w:t>7</w:t>
      </w:r>
      <w:r>
        <w:rPr>
          <w:szCs w:val="24"/>
        </w:rPr>
        <w:fldChar w:fldCharType="end"/>
      </w:r>
      <w:r>
        <w:rPr>
          <w:szCs w:val="24"/>
        </w:rPr>
        <w:t>).</w:t>
      </w:r>
    </w:p>
    <w:p w14:paraId="2C918ED7" w14:textId="77777777" w:rsidR="00231D1C" w:rsidRDefault="00231D1C" w:rsidP="00231D1C">
      <w:pPr>
        <w:keepNext/>
        <w:spacing w:after="0" w:line="360" w:lineRule="auto"/>
        <w:jc w:val="both"/>
      </w:pPr>
      <w:r>
        <w:rPr>
          <w:noProof/>
          <w:szCs w:val="24"/>
        </w:rPr>
        <w:drawing>
          <wp:inline distT="0" distB="0" distL="0" distR="0" wp14:anchorId="324A0A67" wp14:editId="5D7DD96C">
            <wp:extent cx="5080000" cy="2603500"/>
            <wp:effectExtent l="0" t="0" r="0" b="1270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_distribution.png"/>
                    <pic:cNvPicPr/>
                  </pic:nvPicPr>
                  <pic:blipFill>
                    <a:blip r:embed="rId36">
                      <a:extLst>
                        <a:ext uri="{28A0092B-C50C-407E-A947-70E740481C1C}">
                          <a14:useLocalDpi xmlns:a14="http://schemas.microsoft.com/office/drawing/2010/main" val="0"/>
                        </a:ext>
                      </a:extLst>
                    </a:blip>
                    <a:stretch>
                      <a:fillRect/>
                    </a:stretch>
                  </pic:blipFill>
                  <pic:spPr>
                    <a:xfrm>
                      <a:off x="0" y="0"/>
                      <a:ext cx="5080000" cy="2603500"/>
                    </a:xfrm>
                    <a:prstGeom prst="rect">
                      <a:avLst/>
                    </a:prstGeom>
                  </pic:spPr>
                </pic:pic>
              </a:graphicData>
            </a:graphic>
          </wp:inline>
        </w:drawing>
      </w:r>
    </w:p>
    <w:p w14:paraId="6721AB04" w14:textId="77777777" w:rsidR="00231D1C" w:rsidRDefault="00231D1C" w:rsidP="00231D1C">
      <w:pPr>
        <w:pStyle w:val="Caption"/>
        <w:jc w:val="both"/>
        <w:rPr>
          <w:szCs w:val="24"/>
        </w:rPr>
      </w:pPr>
      <w:bookmarkStart w:id="180" w:name="_Ref384080896"/>
      <w:bookmarkStart w:id="181" w:name="_Toc386295458"/>
      <w:r>
        <w:t xml:space="preserve">Figure </w:t>
      </w:r>
      <w:r>
        <w:fldChar w:fldCharType="begin"/>
      </w:r>
      <w:r>
        <w:instrText xml:space="preserve"> STYLEREF 1 \s </w:instrText>
      </w:r>
      <w:r>
        <w:fldChar w:fldCharType="separate"/>
      </w:r>
      <w:r w:rsidR="00CF13C3">
        <w:rPr>
          <w:noProof/>
        </w:rPr>
        <w:t>3</w:t>
      </w:r>
      <w:r>
        <w:fldChar w:fldCharType="end"/>
      </w:r>
      <w:r>
        <w:noBreakHyphen/>
      </w:r>
      <w:r>
        <w:fldChar w:fldCharType="begin"/>
      </w:r>
      <w:r>
        <w:instrText xml:space="preserve"> SEQ Figure \* ARABIC \s 1 </w:instrText>
      </w:r>
      <w:r>
        <w:fldChar w:fldCharType="separate"/>
      </w:r>
      <w:r w:rsidR="00CF13C3">
        <w:rPr>
          <w:noProof/>
        </w:rPr>
        <w:t>7</w:t>
      </w:r>
      <w:r>
        <w:fldChar w:fldCharType="end"/>
      </w:r>
      <w:bookmarkEnd w:id="180"/>
      <w:r>
        <w:t>: Distribution analysis of two integrated data and the fraction of species in the systematic group. Those distributions can be dynamically changed depending on the defined thresholds of those variables.</w:t>
      </w:r>
      <w:bookmarkEnd w:id="181"/>
    </w:p>
    <w:p w14:paraId="11AA9B49" w14:textId="77777777" w:rsidR="00231D1C" w:rsidRPr="00756D71" w:rsidRDefault="00231D1C" w:rsidP="00231D1C">
      <w:pPr>
        <w:pStyle w:val="Heading3"/>
        <w:jc w:val="both"/>
      </w:pPr>
      <w:bookmarkStart w:id="182" w:name="_Toc386295397"/>
      <w:r w:rsidRPr="00756D71">
        <w:t>Interoperable output</w:t>
      </w:r>
      <w:bookmarkEnd w:id="182"/>
    </w:p>
    <w:p w14:paraId="59140966" w14:textId="77777777" w:rsidR="00231D1C" w:rsidRDefault="00231D1C" w:rsidP="00231D1C">
      <w:pPr>
        <w:spacing w:after="0" w:line="360" w:lineRule="auto"/>
        <w:jc w:val="both"/>
        <w:rPr>
          <w:szCs w:val="24"/>
        </w:rPr>
      </w:pPr>
      <w:r w:rsidRPr="0082108D">
        <w:rPr>
          <w:szCs w:val="24"/>
        </w:rPr>
        <w:t>All plots generated in PhyloProfil</w:t>
      </w:r>
      <w:r>
        <w:rPr>
          <w:szCs w:val="24"/>
        </w:rPr>
        <w:t xml:space="preserve">e can be exported as PDF files. Filtered profiles as well as their sequences </w:t>
      </w:r>
      <w:r w:rsidRPr="0082108D">
        <w:rPr>
          <w:szCs w:val="24"/>
        </w:rPr>
        <w:t>can be down</w:t>
      </w:r>
      <w:r>
        <w:rPr>
          <w:szCs w:val="24"/>
        </w:rPr>
        <w:t>loaded as a list and multi-FASTA</w:t>
      </w:r>
      <w:r w:rsidRPr="0082108D">
        <w:rPr>
          <w:szCs w:val="24"/>
        </w:rPr>
        <w:t xml:space="preserve"> file for f</w:t>
      </w:r>
      <w:r>
        <w:rPr>
          <w:szCs w:val="24"/>
        </w:rPr>
        <w:t>urther downstream study, such as</w:t>
      </w:r>
      <w:r w:rsidRPr="0082108D">
        <w:rPr>
          <w:szCs w:val="24"/>
        </w:rPr>
        <w:t xml:space="preserve"> </w:t>
      </w:r>
      <w:r>
        <w:rPr>
          <w:szCs w:val="24"/>
        </w:rPr>
        <w:t>phylogenetic</w:t>
      </w:r>
      <w:r w:rsidRPr="0082108D">
        <w:rPr>
          <w:szCs w:val="24"/>
        </w:rPr>
        <w:t xml:space="preserve"> tree reconstruction or metabolic pathway </w:t>
      </w:r>
      <w:r>
        <w:rPr>
          <w:szCs w:val="24"/>
        </w:rPr>
        <w:t>analysis</w:t>
      </w:r>
      <w:r w:rsidRPr="0082108D">
        <w:rPr>
          <w:szCs w:val="24"/>
        </w:rPr>
        <w:t>.</w:t>
      </w:r>
    </w:p>
    <w:p w14:paraId="70B96BA3" w14:textId="77777777" w:rsidR="00231D1C" w:rsidRDefault="00231D1C" w:rsidP="00231D1C">
      <w:pPr>
        <w:spacing w:after="0" w:line="360" w:lineRule="auto"/>
        <w:jc w:val="both"/>
        <w:rPr>
          <w:szCs w:val="24"/>
        </w:rPr>
      </w:pPr>
    </w:p>
    <w:p w14:paraId="14634766" w14:textId="77777777" w:rsidR="00231D1C" w:rsidRPr="00756D71" w:rsidRDefault="00231D1C" w:rsidP="00231D1C">
      <w:pPr>
        <w:pStyle w:val="Heading2"/>
        <w:jc w:val="both"/>
      </w:pPr>
      <w:bookmarkStart w:id="183" w:name="_Toc386295398"/>
      <w:r w:rsidRPr="00756D71">
        <w:t>Result</w:t>
      </w:r>
      <w:bookmarkEnd w:id="183"/>
      <w:r w:rsidRPr="00756D71">
        <w:t xml:space="preserve"> </w:t>
      </w:r>
    </w:p>
    <w:p w14:paraId="3FB6DF35" w14:textId="77777777" w:rsidR="00231D1C" w:rsidRPr="00756D71" w:rsidRDefault="00231D1C" w:rsidP="00231D1C">
      <w:pPr>
        <w:pStyle w:val="Heading3"/>
        <w:jc w:val="both"/>
      </w:pPr>
      <w:bookmarkStart w:id="184" w:name="_Toc386295399"/>
      <w:r w:rsidRPr="00756D71">
        <w:t>The availability</w:t>
      </w:r>
      <w:bookmarkEnd w:id="184"/>
    </w:p>
    <w:p w14:paraId="659DD536" w14:textId="77777777" w:rsidR="00231D1C" w:rsidRPr="009C2362" w:rsidRDefault="00231D1C" w:rsidP="00231D1C">
      <w:pPr>
        <w:spacing w:after="0" w:line="360" w:lineRule="auto"/>
        <w:jc w:val="both"/>
        <w:rPr>
          <w:szCs w:val="24"/>
        </w:rPr>
      </w:pPr>
      <w:r>
        <w:rPr>
          <w:szCs w:val="24"/>
        </w:rPr>
        <w:t>PhyloProfile is distributed with an exhaustive documentation (</w:t>
      </w:r>
      <w:r w:rsidRPr="00CC16F2">
        <w:rPr>
          <w:szCs w:val="24"/>
        </w:rPr>
        <w:t>https://github.com/BIONF/PhyloProfile/wiki</w:t>
      </w:r>
      <w:r>
        <w:rPr>
          <w:szCs w:val="24"/>
        </w:rPr>
        <w:t>) and several testing data sets (</w:t>
      </w:r>
      <w:r w:rsidRPr="00CC16F2">
        <w:rPr>
          <w:szCs w:val="24"/>
        </w:rPr>
        <w:t>https://github.com/BIONF/phyloprofile-data/tree/master/expTestData</w:t>
      </w:r>
      <w:r>
        <w:rPr>
          <w:szCs w:val="24"/>
        </w:rPr>
        <w:t xml:space="preserve">). The standalone version as well as the open source code of PhyloProfile can be found </w:t>
      </w:r>
      <w:r>
        <w:rPr>
          <w:szCs w:val="24"/>
        </w:rPr>
        <w:lastRenderedPageBreak/>
        <w:t xml:space="preserve">at </w:t>
      </w:r>
      <w:r w:rsidRPr="00E271D7">
        <w:rPr>
          <w:szCs w:val="24"/>
        </w:rPr>
        <w:t>https://github.com/BIONF/PhyloProfile/releases</w:t>
      </w:r>
      <w:r>
        <w:rPr>
          <w:szCs w:val="24"/>
        </w:rPr>
        <w:t xml:space="preserve">. Besides, we also offer an </w:t>
      </w:r>
      <w:r w:rsidRPr="000F37EC">
        <w:rPr>
          <w:szCs w:val="24"/>
        </w:rPr>
        <w:t>online version at http://applbio.biologie.uni-frankfurt.de/phyloprofile/, which</w:t>
      </w:r>
      <w:r>
        <w:rPr>
          <w:szCs w:val="24"/>
        </w:rPr>
        <w:t xml:space="preserve"> can run directly on the web browser without any installation.</w:t>
      </w:r>
    </w:p>
    <w:p w14:paraId="7309541A" w14:textId="77777777" w:rsidR="00231D1C" w:rsidRPr="00756D71" w:rsidRDefault="00231D1C" w:rsidP="00231D1C">
      <w:pPr>
        <w:pStyle w:val="Heading3"/>
        <w:jc w:val="both"/>
      </w:pPr>
      <w:bookmarkStart w:id="185" w:name="_Toc386295400"/>
      <w:r w:rsidRPr="00756D71">
        <w:t>Performance test</w:t>
      </w:r>
      <w:bookmarkEnd w:id="185"/>
    </w:p>
    <w:p w14:paraId="47EC6155" w14:textId="77777777" w:rsidR="00231D1C" w:rsidRDefault="00231D1C" w:rsidP="00231D1C">
      <w:pPr>
        <w:spacing w:after="0" w:line="360" w:lineRule="auto"/>
        <w:jc w:val="both"/>
        <w:rPr>
          <w:szCs w:val="24"/>
        </w:rPr>
      </w:pPr>
      <w:r w:rsidRPr="00842AB7">
        <w:rPr>
          <w:szCs w:val="24"/>
        </w:rPr>
        <w:t xml:space="preserve">We checked the performance of PhyloProfile </w:t>
      </w:r>
      <w:r>
        <w:rPr>
          <w:szCs w:val="24"/>
        </w:rPr>
        <w:t>by assessing the</w:t>
      </w:r>
      <w:r w:rsidRPr="00842AB7">
        <w:rPr>
          <w:szCs w:val="24"/>
        </w:rPr>
        <w:t xml:space="preserve"> time required for both importing and </w:t>
      </w:r>
      <w:r>
        <w:rPr>
          <w:szCs w:val="24"/>
        </w:rPr>
        <w:t>plotting the full data (</w:t>
      </w:r>
      <w:r>
        <w:rPr>
          <w:szCs w:val="24"/>
        </w:rPr>
        <w:fldChar w:fldCharType="begin"/>
      </w:r>
      <w:r>
        <w:rPr>
          <w:szCs w:val="24"/>
        </w:rPr>
        <w:instrText xml:space="preserve"> REF _Ref384067296 \h </w:instrText>
      </w:r>
      <w:r>
        <w:rPr>
          <w:szCs w:val="24"/>
        </w:rPr>
      </w:r>
      <w:r>
        <w:rPr>
          <w:szCs w:val="24"/>
        </w:rPr>
        <w:fldChar w:fldCharType="separate"/>
      </w:r>
      <w:r w:rsidR="00CF13C3">
        <w:t xml:space="preserve">Figure </w:t>
      </w:r>
      <w:r w:rsidR="00CF13C3">
        <w:rPr>
          <w:noProof/>
        </w:rPr>
        <w:t>3</w:t>
      </w:r>
      <w:r w:rsidR="00CF13C3">
        <w:noBreakHyphen/>
      </w:r>
      <w:r w:rsidR="00CF13C3">
        <w:rPr>
          <w:noProof/>
        </w:rPr>
        <w:t>8</w:t>
      </w:r>
      <w:r>
        <w:rPr>
          <w:szCs w:val="24"/>
        </w:rPr>
        <w:fldChar w:fldCharType="end"/>
      </w:r>
      <w:r w:rsidRPr="00842AB7">
        <w:rPr>
          <w:szCs w:val="24"/>
        </w:rPr>
        <w:t>), and RAM usage (</w:t>
      </w:r>
      <w:r>
        <w:rPr>
          <w:szCs w:val="24"/>
        </w:rPr>
        <w:fldChar w:fldCharType="begin"/>
      </w:r>
      <w:r>
        <w:rPr>
          <w:szCs w:val="24"/>
        </w:rPr>
        <w:instrText xml:space="preserve"> REF _Ref384080946 \h </w:instrText>
      </w:r>
      <w:r>
        <w:rPr>
          <w:szCs w:val="24"/>
        </w:rPr>
      </w:r>
      <w:r>
        <w:rPr>
          <w:szCs w:val="24"/>
        </w:rPr>
        <w:fldChar w:fldCharType="separate"/>
      </w:r>
      <w:r w:rsidR="00CF13C3">
        <w:t xml:space="preserve">Figure </w:t>
      </w:r>
      <w:r w:rsidR="00CF13C3">
        <w:rPr>
          <w:noProof/>
        </w:rPr>
        <w:t>3</w:t>
      </w:r>
      <w:r w:rsidR="00CF13C3">
        <w:noBreakHyphen/>
      </w:r>
      <w:r w:rsidR="00CF13C3">
        <w:rPr>
          <w:noProof/>
        </w:rPr>
        <w:t>9</w:t>
      </w:r>
      <w:r>
        <w:rPr>
          <w:szCs w:val="24"/>
        </w:rPr>
        <w:fldChar w:fldCharType="end"/>
      </w:r>
      <w:r w:rsidRPr="00842AB7">
        <w:rPr>
          <w:szCs w:val="24"/>
        </w:rPr>
        <w:t xml:space="preserve">) </w:t>
      </w:r>
      <w:r>
        <w:rPr>
          <w:szCs w:val="24"/>
        </w:rPr>
        <w:t>with different data size</w:t>
      </w:r>
      <w:r w:rsidRPr="00842AB7">
        <w:rPr>
          <w:szCs w:val="24"/>
        </w:rPr>
        <w:t>. As test data served the phylogenetic profiles of 1,605 microsporidian proteins across 489 species. The full data matrix comprises 784,845 cells. It takes about 70 seconds to load the data and about 180 seconds to plot the entire matrix. We then reduced the data matrix stepwise by either considering fewer genes (</w:t>
      </w:r>
      <w:r>
        <w:rPr>
          <w:szCs w:val="24"/>
        </w:rPr>
        <w:fldChar w:fldCharType="begin"/>
      </w:r>
      <w:r>
        <w:rPr>
          <w:szCs w:val="24"/>
        </w:rPr>
        <w:instrText xml:space="preserve"> REF _Ref384067296 \h </w:instrText>
      </w:r>
      <w:r>
        <w:rPr>
          <w:szCs w:val="24"/>
        </w:rPr>
      </w:r>
      <w:r>
        <w:rPr>
          <w:szCs w:val="24"/>
        </w:rPr>
        <w:fldChar w:fldCharType="separate"/>
      </w:r>
      <w:r w:rsidR="00CF13C3">
        <w:t xml:space="preserve">Figure </w:t>
      </w:r>
      <w:r w:rsidR="00CF13C3">
        <w:rPr>
          <w:noProof/>
        </w:rPr>
        <w:t>3</w:t>
      </w:r>
      <w:r w:rsidR="00CF13C3">
        <w:noBreakHyphen/>
      </w:r>
      <w:r w:rsidR="00CF13C3">
        <w:rPr>
          <w:noProof/>
        </w:rPr>
        <w:t>8</w:t>
      </w:r>
      <w:r>
        <w:rPr>
          <w:szCs w:val="24"/>
        </w:rPr>
        <w:fldChar w:fldCharType="end"/>
      </w:r>
      <w:r>
        <w:rPr>
          <w:szCs w:val="24"/>
        </w:rPr>
        <w:t xml:space="preserve"> a</w:t>
      </w:r>
      <w:r w:rsidRPr="00842AB7">
        <w:rPr>
          <w:szCs w:val="24"/>
        </w:rPr>
        <w:t>) or fewer taxa (</w:t>
      </w:r>
      <w:r>
        <w:rPr>
          <w:szCs w:val="24"/>
        </w:rPr>
        <w:fldChar w:fldCharType="begin"/>
      </w:r>
      <w:r>
        <w:rPr>
          <w:szCs w:val="24"/>
        </w:rPr>
        <w:instrText xml:space="preserve"> REF _Ref384067296 \h </w:instrText>
      </w:r>
      <w:r>
        <w:rPr>
          <w:szCs w:val="24"/>
        </w:rPr>
      </w:r>
      <w:r>
        <w:rPr>
          <w:szCs w:val="24"/>
        </w:rPr>
        <w:fldChar w:fldCharType="separate"/>
      </w:r>
      <w:r w:rsidR="00CF13C3">
        <w:t xml:space="preserve">Figure </w:t>
      </w:r>
      <w:r w:rsidR="00CF13C3">
        <w:rPr>
          <w:noProof/>
        </w:rPr>
        <w:t>3</w:t>
      </w:r>
      <w:r w:rsidR="00CF13C3">
        <w:noBreakHyphen/>
      </w:r>
      <w:r w:rsidR="00CF13C3">
        <w:rPr>
          <w:noProof/>
        </w:rPr>
        <w:t>8</w:t>
      </w:r>
      <w:r>
        <w:rPr>
          <w:szCs w:val="24"/>
        </w:rPr>
        <w:fldChar w:fldCharType="end"/>
      </w:r>
      <w:r>
        <w:rPr>
          <w:szCs w:val="24"/>
        </w:rPr>
        <w:t xml:space="preserve"> b</w:t>
      </w:r>
      <w:r w:rsidRPr="00842AB7">
        <w:rPr>
          <w:szCs w:val="24"/>
        </w:rPr>
        <w:t>), and measured the time to upload and plot the data.</w:t>
      </w:r>
    </w:p>
    <w:p w14:paraId="525EC555" w14:textId="77777777" w:rsidR="00231D1C" w:rsidRDefault="00231D1C" w:rsidP="00231D1C">
      <w:pPr>
        <w:spacing w:after="0" w:line="360" w:lineRule="auto"/>
        <w:jc w:val="both"/>
        <w:rPr>
          <w:szCs w:val="24"/>
        </w:rPr>
      </w:pPr>
    </w:p>
    <w:p w14:paraId="18C52459" w14:textId="77777777" w:rsidR="00231D1C" w:rsidRDefault="00231D1C" w:rsidP="00231D1C">
      <w:pPr>
        <w:keepNext/>
        <w:spacing w:after="0" w:line="360" w:lineRule="auto"/>
        <w:jc w:val="both"/>
      </w:pPr>
      <w:r>
        <w:rPr>
          <w:noProof/>
          <w:szCs w:val="24"/>
        </w:rPr>
        <w:drawing>
          <wp:inline distT="0" distB="0" distL="0" distR="0" wp14:anchorId="400AF36E" wp14:editId="7F298BB6">
            <wp:extent cx="5400040" cy="1720850"/>
            <wp:effectExtent l="0" t="0" r="1016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pdf"/>
                    <pic:cNvPicPr/>
                  </pic:nvPicPr>
                  <pic:blipFill>
                    <a:blip r:embed="rId37">
                      <a:extLst>
                        <a:ext uri="{28A0092B-C50C-407E-A947-70E740481C1C}">
                          <a14:useLocalDpi xmlns:a14="http://schemas.microsoft.com/office/drawing/2010/main" val="0"/>
                        </a:ext>
                      </a:extLst>
                    </a:blip>
                    <a:stretch>
                      <a:fillRect/>
                    </a:stretch>
                  </pic:blipFill>
                  <pic:spPr>
                    <a:xfrm>
                      <a:off x="0" y="0"/>
                      <a:ext cx="5400040" cy="1720850"/>
                    </a:xfrm>
                    <a:prstGeom prst="rect">
                      <a:avLst/>
                    </a:prstGeom>
                  </pic:spPr>
                </pic:pic>
              </a:graphicData>
            </a:graphic>
          </wp:inline>
        </w:drawing>
      </w:r>
    </w:p>
    <w:p w14:paraId="5E103555" w14:textId="77777777" w:rsidR="00231D1C" w:rsidRDefault="00231D1C" w:rsidP="00231D1C">
      <w:pPr>
        <w:pStyle w:val="Caption"/>
        <w:jc w:val="both"/>
        <w:rPr>
          <w:szCs w:val="24"/>
        </w:rPr>
      </w:pPr>
      <w:bookmarkStart w:id="186" w:name="_Ref384067296"/>
      <w:bookmarkStart w:id="187" w:name="_Toc386295459"/>
      <w:r>
        <w:t xml:space="preserve">Figure </w:t>
      </w:r>
      <w:r>
        <w:fldChar w:fldCharType="begin"/>
      </w:r>
      <w:r>
        <w:instrText xml:space="preserve"> STYLEREF 1 \s </w:instrText>
      </w:r>
      <w:r>
        <w:fldChar w:fldCharType="separate"/>
      </w:r>
      <w:r w:rsidR="00CF13C3">
        <w:rPr>
          <w:noProof/>
        </w:rPr>
        <w:t>3</w:t>
      </w:r>
      <w:r>
        <w:fldChar w:fldCharType="end"/>
      </w:r>
      <w:r>
        <w:noBreakHyphen/>
      </w:r>
      <w:r>
        <w:fldChar w:fldCharType="begin"/>
      </w:r>
      <w:r>
        <w:instrText xml:space="preserve"> SEQ Figure \* ARABIC \s 1 </w:instrText>
      </w:r>
      <w:r>
        <w:fldChar w:fldCharType="separate"/>
      </w:r>
      <w:r w:rsidR="00CF13C3">
        <w:rPr>
          <w:noProof/>
        </w:rPr>
        <w:t>8</w:t>
      </w:r>
      <w:r>
        <w:fldChar w:fldCharType="end"/>
      </w:r>
      <w:bookmarkEnd w:id="186"/>
      <w:r>
        <w:t xml:space="preserve">: </w:t>
      </w:r>
      <w:r w:rsidRPr="001E3047">
        <w:t>The running time of PhyloProfile for uploading (yellow) and plotting phylogenetic profiles of all (green) or the first 30 genes (red) scales linearly with data size. (a) Running time as a function of number of genes analyzed. (b) Running time as a function of number of taxa analyzed.</w:t>
      </w:r>
      <w:bookmarkEnd w:id="187"/>
    </w:p>
    <w:p w14:paraId="2EDAF744" w14:textId="77777777" w:rsidR="00231D1C" w:rsidRDefault="00231D1C" w:rsidP="00231D1C">
      <w:pPr>
        <w:spacing w:after="0" w:line="360" w:lineRule="auto"/>
        <w:jc w:val="both"/>
        <w:rPr>
          <w:szCs w:val="24"/>
        </w:rPr>
      </w:pPr>
      <w:r w:rsidRPr="007330C0">
        <w:rPr>
          <w:szCs w:val="24"/>
        </w:rPr>
        <w:t>Plotting of the first 30 genes (default setting) is independent of the data size. The phylogenetic profile of a moderate sized data set comprising 200 genes and 200 species (40,000 cells) takes about 10 seconds to display, both on the standalone version and on the online version.</w:t>
      </w:r>
      <w:r>
        <w:rPr>
          <w:szCs w:val="24"/>
        </w:rPr>
        <w:t xml:space="preserve"> </w:t>
      </w:r>
      <w:r w:rsidRPr="004B135F">
        <w:rPr>
          <w:szCs w:val="24"/>
        </w:rPr>
        <w:t xml:space="preserve">The results indicate that PhyloProfile facilitates a reasonably quick interactive exploration of the data for data comprising up to a few hundreds of genes and taxa. We trust that this will be sufficient for the vast majority of applications, as we expect that a typical </w:t>
      </w:r>
      <w:r w:rsidRPr="004B135F">
        <w:rPr>
          <w:szCs w:val="24"/>
        </w:rPr>
        <w:lastRenderedPageBreak/>
        <w:t>user will be interested in exploring phylogenetic profiles of gene sets representing, e.g. one ore few KEGG pathways. However, the analysis of substantially larger data is also possible, and the option to extract subsets of interest via the customized profile option allows streamlining and speeding up the analysis.</w:t>
      </w:r>
    </w:p>
    <w:p w14:paraId="214CA912" w14:textId="77777777" w:rsidR="00231D1C" w:rsidRDefault="00231D1C" w:rsidP="00231D1C">
      <w:pPr>
        <w:keepNext/>
        <w:spacing w:after="0" w:line="360" w:lineRule="auto"/>
        <w:jc w:val="both"/>
      </w:pPr>
      <w:r>
        <w:rPr>
          <w:noProof/>
          <w:szCs w:val="24"/>
        </w:rPr>
        <w:drawing>
          <wp:inline distT="0" distB="0" distL="0" distR="0" wp14:anchorId="77E1D3A1" wp14:editId="2D80B3E9">
            <wp:extent cx="5400040" cy="1652905"/>
            <wp:effectExtent l="0" t="0" r="1016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nchmark2.pdf"/>
                    <pic:cNvPicPr/>
                  </pic:nvPicPr>
                  <pic:blipFill>
                    <a:blip r:embed="rId38">
                      <a:extLst>
                        <a:ext uri="{28A0092B-C50C-407E-A947-70E740481C1C}">
                          <a14:useLocalDpi xmlns:a14="http://schemas.microsoft.com/office/drawing/2010/main" val="0"/>
                        </a:ext>
                      </a:extLst>
                    </a:blip>
                    <a:stretch>
                      <a:fillRect/>
                    </a:stretch>
                  </pic:blipFill>
                  <pic:spPr>
                    <a:xfrm>
                      <a:off x="0" y="0"/>
                      <a:ext cx="5400040" cy="1652905"/>
                    </a:xfrm>
                    <a:prstGeom prst="rect">
                      <a:avLst/>
                    </a:prstGeom>
                  </pic:spPr>
                </pic:pic>
              </a:graphicData>
            </a:graphic>
          </wp:inline>
        </w:drawing>
      </w:r>
    </w:p>
    <w:p w14:paraId="14FEE851" w14:textId="77777777" w:rsidR="00231D1C" w:rsidRPr="00842AB7" w:rsidRDefault="00231D1C" w:rsidP="00231D1C">
      <w:pPr>
        <w:pStyle w:val="Caption"/>
        <w:jc w:val="both"/>
        <w:rPr>
          <w:szCs w:val="24"/>
        </w:rPr>
      </w:pPr>
      <w:bookmarkStart w:id="188" w:name="_Ref384080946"/>
      <w:bookmarkStart w:id="189" w:name="_Toc386295460"/>
      <w:r>
        <w:t xml:space="preserve">Figure </w:t>
      </w:r>
      <w:r>
        <w:fldChar w:fldCharType="begin"/>
      </w:r>
      <w:r>
        <w:instrText xml:space="preserve"> STYLEREF 1 \s </w:instrText>
      </w:r>
      <w:r>
        <w:fldChar w:fldCharType="separate"/>
      </w:r>
      <w:r w:rsidR="00CF13C3">
        <w:rPr>
          <w:noProof/>
        </w:rPr>
        <w:t>3</w:t>
      </w:r>
      <w:r>
        <w:fldChar w:fldCharType="end"/>
      </w:r>
      <w:r>
        <w:noBreakHyphen/>
      </w:r>
      <w:r>
        <w:fldChar w:fldCharType="begin"/>
      </w:r>
      <w:r>
        <w:instrText xml:space="preserve"> SEQ Figure \* ARABIC \s 1 </w:instrText>
      </w:r>
      <w:r>
        <w:fldChar w:fldCharType="separate"/>
      </w:r>
      <w:r w:rsidR="00CF13C3">
        <w:rPr>
          <w:noProof/>
        </w:rPr>
        <w:t>9</w:t>
      </w:r>
      <w:r>
        <w:fldChar w:fldCharType="end"/>
      </w:r>
      <w:bookmarkEnd w:id="188"/>
      <w:r>
        <w:t xml:space="preserve">: </w:t>
      </w:r>
      <w:r w:rsidRPr="00001AD8">
        <w:t>RAM usage during data display increases linearly as the data matrix grows. (a) RAM usage as a function of number of genes analyzed, and (b) as a function of the number of taxa analyzed.</w:t>
      </w:r>
      <w:bookmarkEnd w:id="189"/>
    </w:p>
    <w:p w14:paraId="12231790" w14:textId="77777777" w:rsidR="00231D1C" w:rsidRDefault="00231D1C" w:rsidP="00231D1C">
      <w:pPr>
        <w:spacing w:after="0" w:line="360" w:lineRule="auto"/>
        <w:jc w:val="both"/>
        <w:rPr>
          <w:szCs w:val="24"/>
        </w:rPr>
      </w:pPr>
    </w:p>
    <w:p w14:paraId="674BA243" w14:textId="77777777" w:rsidR="00231D1C" w:rsidRDefault="00231D1C" w:rsidP="00231D1C">
      <w:pPr>
        <w:spacing w:after="0" w:line="360" w:lineRule="auto"/>
        <w:jc w:val="both"/>
        <w:rPr>
          <w:szCs w:val="24"/>
        </w:rPr>
      </w:pPr>
      <w:r w:rsidRPr="00033638">
        <w:rPr>
          <w:szCs w:val="24"/>
        </w:rPr>
        <w:t xml:space="preserve">The online version of PhyloProfile currently runs on our webserver at http://applbio.biologie.uni-frankfurt.de/phyloprofile/ using the shiny server that is provided as a service to the community by RStudio Inc. The performance of the online version is comparable to the standalone version with respect to speed of data upload and plotting of the profiles. </w:t>
      </w:r>
      <w:r>
        <w:rPr>
          <w:szCs w:val="24"/>
        </w:rPr>
        <w:t>The only difference is</w:t>
      </w:r>
      <w:r w:rsidRPr="00033638">
        <w:rPr>
          <w:szCs w:val="24"/>
        </w:rPr>
        <w:t>,</w:t>
      </w:r>
      <w:r>
        <w:rPr>
          <w:szCs w:val="24"/>
        </w:rPr>
        <w:t xml:space="preserve"> that the online version currently does not support orthoXML format as input</w:t>
      </w:r>
      <w:r w:rsidRPr="00033638">
        <w:rPr>
          <w:szCs w:val="24"/>
        </w:rPr>
        <w:t>.</w:t>
      </w:r>
    </w:p>
    <w:p w14:paraId="5B9CD1F5" w14:textId="77777777" w:rsidR="00231D1C" w:rsidRDefault="00231D1C" w:rsidP="00231D1C">
      <w:pPr>
        <w:spacing w:after="0" w:line="360" w:lineRule="auto"/>
        <w:jc w:val="both"/>
        <w:rPr>
          <w:szCs w:val="24"/>
        </w:rPr>
      </w:pPr>
    </w:p>
    <w:p w14:paraId="2A2F9A3E" w14:textId="77777777" w:rsidR="00231D1C" w:rsidRPr="00756D71" w:rsidRDefault="00231D1C" w:rsidP="00231D1C">
      <w:pPr>
        <w:pStyle w:val="Heading2"/>
        <w:jc w:val="both"/>
      </w:pPr>
      <w:bookmarkStart w:id="190" w:name="_Toc386295401"/>
      <w:r w:rsidRPr="00756D71">
        <w:t>Conclusion</w:t>
      </w:r>
      <w:bookmarkEnd w:id="190"/>
    </w:p>
    <w:p w14:paraId="7F3D081F" w14:textId="77777777" w:rsidR="00231D1C" w:rsidRDefault="00231D1C" w:rsidP="00231D1C">
      <w:pPr>
        <w:spacing w:after="0" w:line="360" w:lineRule="auto"/>
        <w:jc w:val="both"/>
        <w:rPr>
          <w:szCs w:val="24"/>
        </w:rPr>
      </w:pPr>
      <w:r>
        <w:rPr>
          <w:szCs w:val="24"/>
        </w:rPr>
        <w:t>Beside the presence/</w:t>
      </w:r>
      <w:r w:rsidRPr="00076E91">
        <w:rPr>
          <w:szCs w:val="24"/>
        </w:rPr>
        <w:t xml:space="preserve">absence pattern of genes across species, PhyloProfile is able to display two additional layers of information. In particularly, </w:t>
      </w:r>
      <w:r>
        <w:rPr>
          <w:szCs w:val="24"/>
        </w:rPr>
        <w:t>the tool</w:t>
      </w:r>
      <w:r w:rsidRPr="00076E91">
        <w:rPr>
          <w:szCs w:val="24"/>
        </w:rPr>
        <w:t xml:space="preserve"> </w:t>
      </w:r>
      <w:r>
        <w:rPr>
          <w:szCs w:val="24"/>
        </w:rPr>
        <w:t>facilitates</w:t>
      </w:r>
      <w:r w:rsidRPr="00076E91">
        <w:rPr>
          <w:szCs w:val="24"/>
        </w:rPr>
        <w:t xml:space="preserve"> the visualization and exploration of phylogenetic profiles together with the protein feature architectures in an interactive </w:t>
      </w:r>
      <w:r>
        <w:rPr>
          <w:szCs w:val="24"/>
        </w:rPr>
        <w:t xml:space="preserve">and effective </w:t>
      </w:r>
      <w:r w:rsidRPr="00076E91">
        <w:rPr>
          <w:szCs w:val="24"/>
        </w:rPr>
        <w:t xml:space="preserve">way. Implemented with the </w:t>
      </w:r>
      <w:r>
        <w:rPr>
          <w:szCs w:val="24"/>
        </w:rPr>
        <w:t>dynamic</w:t>
      </w:r>
      <w:r w:rsidRPr="00076E91">
        <w:rPr>
          <w:szCs w:val="24"/>
        </w:rPr>
        <w:t xml:space="preserve"> analysis functions, PhyloProfile can offer a reliable analysis of </w:t>
      </w:r>
      <w:r>
        <w:rPr>
          <w:szCs w:val="24"/>
        </w:rPr>
        <w:t xml:space="preserve">complex </w:t>
      </w:r>
      <w:r w:rsidRPr="00076E91">
        <w:rPr>
          <w:szCs w:val="24"/>
        </w:rPr>
        <w:t>phylogenetic profiles</w:t>
      </w:r>
      <w:r>
        <w:rPr>
          <w:szCs w:val="24"/>
        </w:rPr>
        <w:t>.</w:t>
      </w:r>
    </w:p>
    <w:p w14:paraId="636D9807" w14:textId="77777777" w:rsidR="00231D1C" w:rsidRPr="00076E91" w:rsidRDefault="00231D1C" w:rsidP="00231D1C">
      <w:pPr>
        <w:spacing w:after="0" w:line="360" w:lineRule="auto"/>
        <w:jc w:val="both"/>
        <w:rPr>
          <w:szCs w:val="24"/>
        </w:rPr>
        <w:sectPr w:rsidR="00231D1C" w:rsidRPr="00076E91" w:rsidSect="00F013CE">
          <w:footnotePr>
            <w:pos w:val="beneathText"/>
          </w:footnotePr>
          <w:endnotePr>
            <w:numFmt w:val="decimal"/>
          </w:endnotePr>
          <w:pgSz w:w="11906" w:h="16838"/>
          <w:pgMar w:top="1418" w:right="1701" w:bottom="851" w:left="1701" w:header="709" w:footer="709" w:gutter="0"/>
          <w:cols w:space="708"/>
          <w:docGrid w:linePitch="360"/>
        </w:sectPr>
      </w:pPr>
    </w:p>
    <w:p w14:paraId="7E6E2DAA" w14:textId="77777777" w:rsidR="00231D1C" w:rsidRDefault="00231D1C" w:rsidP="00231D1C">
      <w:pPr>
        <w:pStyle w:val="Heading1"/>
        <w:jc w:val="both"/>
      </w:pPr>
      <w:bookmarkStart w:id="191" w:name="_Toc386295402"/>
      <w:r w:rsidRPr="00A115AD">
        <w:lastRenderedPageBreak/>
        <w:t>HamFAS: a novel functional annotation approach based on feature-aware orthology inference</w:t>
      </w:r>
      <w:bookmarkEnd w:id="191"/>
    </w:p>
    <w:p w14:paraId="63DACCE4" w14:textId="77777777" w:rsidR="00231D1C" w:rsidRPr="005E2368" w:rsidRDefault="00231D1C" w:rsidP="00231D1C">
      <w:pPr>
        <w:jc w:val="both"/>
      </w:pPr>
    </w:p>
    <w:p w14:paraId="5BF323AA" w14:textId="77777777" w:rsidR="00231D1C" w:rsidRPr="00A115AD" w:rsidRDefault="00231D1C" w:rsidP="00231D1C">
      <w:pPr>
        <w:pStyle w:val="Heading2"/>
        <w:jc w:val="both"/>
      </w:pPr>
      <w:bookmarkStart w:id="192" w:name="_Toc386295403"/>
      <w:r w:rsidRPr="00A115AD">
        <w:t>Introduction</w:t>
      </w:r>
      <w:bookmarkEnd w:id="192"/>
    </w:p>
    <w:p w14:paraId="19AC0C9F" w14:textId="77777777" w:rsidR="00231D1C" w:rsidRDefault="00231D1C" w:rsidP="00231D1C">
      <w:pPr>
        <w:spacing w:after="0" w:line="360" w:lineRule="auto"/>
        <w:jc w:val="both"/>
        <w:rPr>
          <w:szCs w:val="24"/>
        </w:rPr>
      </w:pPr>
      <w:r>
        <w:rPr>
          <w:szCs w:val="24"/>
        </w:rPr>
        <w:t xml:space="preserve">Function assignment is one of the crucial steps in every sequencing projects to characterize the predicted genes or proteins in the new genomes </w:t>
      </w:r>
      <w:r>
        <w:rPr>
          <w:szCs w:val="24"/>
        </w:rPr>
        <w:fldChar w:fldCharType="begin"/>
      </w:r>
      <w:r>
        <w:rPr>
          <w:szCs w:val="24"/>
        </w:rPr>
        <w:instrText xml:space="preserve"> ADDIN EN.CITE &lt;EndNote&gt;&lt;Cite&gt;&lt;Author&gt;Gabaldón&lt;/Author&gt;&lt;Year&gt;2004&lt;/Year&gt;&lt;RecNum&gt;336&lt;/RecNum&gt;&lt;DisplayText&gt;(Gabaldón and Huynen 2004)&lt;/DisplayText&gt;&lt;record&gt;&lt;rec-number&gt;336&lt;/rec-number&gt;&lt;foreign-keys&gt;&lt;key app="EN" db-id="zvzepeve9vwad9e0r2nxazrm0x0w25x9w9er" timestamp="1522917510"&gt;336&lt;/key&gt;&lt;/foreign-keys&gt;&lt;ref-type name="Journal Article"&gt;17&lt;/ref-type&gt;&lt;contributors&gt;&lt;authors&gt;&lt;author&gt;Gabaldón, T.&lt;/author&gt;&lt;author&gt;Huynen, M. A.&lt;/author&gt;&lt;/authors&gt;&lt;/contributors&gt;&lt;titles&gt;&lt;title&gt;Prediction of protein function and pathways in the genome era&lt;/title&gt;&lt;secondary-title&gt;Cellular and Molecular Life Sciences (CMLS)&lt;/secondary-title&gt;&lt;/titles&gt;&lt;periodical&gt;&lt;full-title&gt;Cellular and Molecular Life Sciences (CMLS)&lt;/full-title&gt;&lt;/periodical&gt;&lt;pages&gt;930-944&lt;/pages&gt;&lt;volume&gt;61&lt;/volume&gt;&lt;dates&gt;&lt;year&gt;2004&lt;/year&gt;&lt;pub-dates&gt;&lt;date&gt;2004-4-1&lt;/date&gt;&lt;/pub-dates&gt;&lt;/dates&gt;&lt;isbn&gt;1420-682X, 1420-9071&lt;/isbn&gt;&lt;urls&gt;&lt;/urls&gt;&lt;electronic-resource-num&gt;10.1007/s00018-003-3387-y&lt;/electronic-resource-num&gt;&lt;remote-database-name&gt;CrossRef&lt;/remote-database-name&gt;&lt;language&gt;en&lt;/language&gt;&lt;access-date&gt;2018-03-28 14:45:45&lt;/access-date&gt;&lt;/record&gt;&lt;/Cite&gt;&lt;/EndNote&gt;</w:instrText>
      </w:r>
      <w:r>
        <w:rPr>
          <w:szCs w:val="24"/>
        </w:rPr>
        <w:fldChar w:fldCharType="separate"/>
      </w:r>
      <w:r>
        <w:rPr>
          <w:noProof/>
          <w:szCs w:val="24"/>
        </w:rPr>
        <w:t>(Gabaldón and Huynen 2004)</w:t>
      </w:r>
      <w:r>
        <w:rPr>
          <w:szCs w:val="24"/>
        </w:rPr>
        <w:fldChar w:fldCharType="end"/>
      </w:r>
      <w:r>
        <w:rPr>
          <w:szCs w:val="24"/>
        </w:rPr>
        <w:t xml:space="preserve">. There are two main kinds of </w:t>
      </w:r>
      <w:r w:rsidRPr="00C9034C">
        <w:rPr>
          <w:i/>
          <w:szCs w:val="24"/>
        </w:rPr>
        <w:t>in-silico</w:t>
      </w:r>
      <w:r>
        <w:rPr>
          <w:szCs w:val="24"/>
        </w:rPr>
        <w:t xml:space="preserve"> methods for functional annotation, including structure-based and sequence-based approaches. Because protein structures evolve exponentially slower than their amino acid sequences </w:t>
      </w:r>
      <w:r>
        <w:rPr>
          <w:szCs w:val="24"/>
        </w:rPr>
        <w:fldChar w:fldCharType="begin"/>
      </w:r>
      <w:r>
        <w:rPr>
          <w:szCs w:val="24"/>
        </w:rPr>
        <w:instrText xml:space="preserve"> ADDIN EN.CITE &lt;EndNote&gt;&lt;Cite&gt;&lt;Author&gt;Chothia&lt;/Author&gt;&lt;Year&gt;1986&lt;/Year&gt;&lt;RecNum&gt;337&lt;/RecNum&gt;&lt;DisplayText&gt;(Chothia and Lesk 1986; Williams and Lovell 2009)&lt;/DisplayText&gt;&lt;record&gt;&lt;rec-number&gt;337&lt;/rec-number&gt;&lt;foreign-keys&gt;&lt;key app="EN" db-id="zvzepeve9vwad9e0r2nxazrm0x0w25x9w9er" timestamp="1522917510"&gt;337&lt;/key&gt;&lt;/foreign-keys&gt;&lt;ref-type name="Journal Article"&gt;17&lt;/ref-type&gt;&lt;contributors&gt;&lt;authors&gt;&lt;author&gt;Chothia, C&lt;/author&gt;&lt;author&gt;Lesk, A M&lt;/author&gt;&lt;/authors&gt;&lt;/contributors&gt;&lt;titles&gt;&lt;title&gt;The relation between the divergence of sequence and structure in proteins.&lt;/title&gt;&lt;secondary-title&gt;The EMBO Journal&lt;/secondary-title&gt;&lt;/titles&gt;&lt;periodical&gt;&lt;full-title&gt;The EMBO Journal&lt;/full-title&gt;&lt;/periodical&gt;&lt;pages&gt;823-826&lt;/pages&gt;&lt;volume&gt;5&lt;/volume&gt;&lt;dates&gt;&lt;year&gt;1986&lt;/year&gt;&lt;pub-dates&gt;&lt;date&gt;1986-4&lt;/date&gt;&lt;/pub-dates&gt;&lt;/dates&gt;&lt;isbn&gt;0261-4189&lt;/isbn&gt;&lt;urls&gt;&lt;/urls&gt;&lt;remote-database-name&gt;PubMed Central&lt;/remote-database-name&gt;&lt;access-date&gt;2018-03-28 15:43:44&lt;/access-date&gt;&lt;/record&gt;&lt;/Cite&gt;&lt;Cite&gt;&lt;Author&gt;Williams&lt;/Author&gt;&lt;Year&gt;2009&lt;/Year&gt;&lt;RecNum&gt;338&lt;/RecNum&gt;&lt;record&gt;&lt;rec-number&gt;338&lt;/rec-number&gt;&lt;foreign-keys&gt;&lt;key app="EN" db-id="zvzepeve9vwad9e0r2nxazrm0x0w25x9w9er" timestamp="1522917510"&gt;338&lt;/key&gt;&lt;/foreign-keys&gt;&lt;ref-type name="Journal Article"&gt;17&lt;/ref-type&gt;&lt;contributors&gt;&lt;authors&gt;&lt;author&gt;Williams, Simon G.&lt;/author&gt;&lt;author&gt;Lovell, Simon C.&lt;/author&gt;&lt;/authors&gt;&lt;/contributors&gt;&lt;titles&gt;&lt;title&gt;The Effect of Sequence Evolution on Protein Structural Divergence&lt;/title&gt;&lt;secondary-title&gt;Molecular Biology and Evolution&lt;/secondary-title&gt;&lt;/titles&gt;&lt;periodical&gt;&lt;full-title&gt;Molecular Biology and Evolution&lt;/full-title&gt;&lt;/periodical&gt;&lt;pages&gt;1055-1065&lt;/pages&gt;&lt;volume&gt;26&lt;/volume&gt;&lt;dates&gt;&lt;year&gt;2009&lt;/year&gt;&lt;pub-dates&gt;&lt;date&gt;5/2009&lt;/date&gt;&lt;/pub-dates&gt;&lt;/dates&gt;&lt;isbn&gt;1537-1719, 0737-4038&lt;/isbn&gt;&lt;urls&gt;&lt;/urls&gt;&lt;electronic-resource-num&gt;10.1093/molbev/msp020&lt;/electronic-resource-num&gt;&lt;remote-database-name&gt;CrossRef&lt;/remote-database-name&gt;&lt;language&gt;en&lt;/language&gt;&lt;access-date&gt;2018-03-28 15:43:52&lt;/access-date&gt;&lt;/record&gt;&lt;/Cite&gt;&lt;/EndNote&gt;</w:instrText>
      </w:r>
      <w:r>
        <w:rPr>
          <w:szCs w:val="24"/>
        </w:rPr>
        <w:fldChar w:fldCharType="separate"/>
      </w:r>
      <w:r>
        <w:rPr>
          <w:noProof/>
          <w:szCs w:val="24"/>
        </w:rPr>
        <w:t>(Chothia and Lesk 1986; Williams and Lovell 2009)</w:t>
      </w:r>
      <w:r>
        <w:rPr>
          <w:szCs w:val="24"/>
        </w:rPr>
        <w:fldChar w:fldCharType="end"/>
      </w:r>
      <w:r>
        <w:rPr>
          <w:szCs w:val="24"/>
        </w:rPr>
        <w:t xml:space="preserve">, the structure-based </w:t>
      </w:r>
      <w:r w:rsidRPr="002926CD">
        <w:rPr>
          <w:szCs w:val="24"/>
        </w:rPr>
        <w:t xml:space="preserve">annotation predictors have advantage over </w:t>
      </w:r>
      <w:r>
        <w:rPr>
          <w:szCs w:val="24"/>
        </w:rPr>
        <w:t xml:space="preserve">the other, when the sequence similarity is not sufficient enough for retaining the orthologous relationship between two proteins </w:t>
      </w:r>
      <w:r>
        <w:rPr>
          <w:szCs w:val="24"/>
        </w:rPr>
        <w:fldChar w:fldCharType="begin"/>
      </w:r>
      <w:r>
        <w:rPr>
          <w:szCs w:val="24"/>
        </w:rPr>
        <w:instrText xml:space="preserve"> ADDIN EN.CITE &lt;EndNote&gt;&lt;Cite&gt;&lt;Author&gt;Adams&lt;/Author&gt;&lt;Year&gt;2007&lt;/Year&gt;&lt;RecNum&gt;339&lt;/RecNum&gt;&lt;DisplayText&gt;(Adams et al. 2007)&lt;/DisplayText&gt;&lt;record&gt;&lt;rec-number&gt;339&lt;/rec-number&gt;&lt;foreign-keys&gt;&lt;key app="EN" db-id="zvzepeve9vwad9e0r2nxazrm0x0w25x9w9er" timestamp="1522917510"&gt;339&lt;/key&gt;&lt;/foreign-keys&gt;&lt;ref-type name="Journal Article"&gt;17&lt;/ref-type&gt;&lt;contributors&gt;&lt;authors&gt;&lt;author&gt;Adams, Melanie A.&lt;/author&gt;&lt;author&gt;Suits, Michael D. L.&lt;/author&gt;&lt;author&gt;Zheng, Jimin&lt;/author&gt;&lt;author&gt;Jia, Zongchao&lt;/author&gt;&lt;/authors&gt;&lt;/contributors&gt;&lt;titles&gt;&lt;title&gt;Piecing together the structure–function puzzle: Experiences in structure‐based functional annotation of hypothetical proteins&lt;/title&gt;&lt;secondary-title&gt;PROTEOMICS&lt;/secondary-title&gt;&lt;short-title&gt;Piecing together the structure–function puzzle&lt;/short-title&gt;&lt;/titles&gt;&lt;periodical&gt;&lt;full-title&gt;PROTEOMICS&lt;/full-title&gt;&lt;/periodical&gt;&lt;pages&gt;2920-2932&lt;/pages&gt;&lt;volume&gt;7&lt;/volume&gt;&lt;dates&gt;&lt;year&gt;2007&lt;/year&gt;&lt;pub-dates&gt;&lt;date&gt;2007/08/01&lt;/date&gt;&lt;/pub-dates&gt;&lt;/dates&gt;&lt;isbn&gt;1615-9861&lt;/isbn&gt;&lt;urls&gt;&lt;/urls&gt;&lt;electronic-resource-num&gt;10.1002/pmic.200700099&lt;/electronic-resource-num&gt;&lt;remote-database-name&gt;onlinelibrary.wiley.com&lt;/remote-database-name&gt;&lt;language&gt;en&lt;/language&gt;&lt;access-date&gt;2018-03-28 15:50:21&lt;/access-date&gt;&lt;/record&gt;&lt;/Cite&gt;&lt;/EndNote&gt;</w:instrText>
      </w:r>
      <w:r>
        <w:rPr>
          <w:szCs w:val="24"/>
        </w:rPr>
        <w:fldChar w:fldCharType="separate"/>
      </w:r>
      <w:r>
        <w:rPr>
          <w:noProof/>
          <w:szCs w:val="24"/>
        </w:rPr>
        <w:t>(Adams et al. 2007)</w:t>
      </w:r>
      <w:r>
        <w:rPr>
          <w:szCs w:val="24"/>
        </w:rPr>
        <w:fldChar w:fldCharType="end"/>
      </w:r>
      <w:r>
        <w:rPr>
          <w:szCs w:val="24"/>
        </w:rPr>
        <w:t xml:space="preserve">. Nonetheless, the protein structure prediction process is time consuming and complicated </w:t>
      </w:r>
      <w:r>
        <w:rPr>
          <w:szCs w:val="24"/>
        </w:rPr>
        <w:fldChar w:fldCharType="begin"/>
      </w:r>
      <w:r>
        <w:rPr>
          <w:szCs w:val="24"/>
        </w:rPr>
        <w:instrText xml:space="preserve"> ADDIN EN.CITE &lt;EndNote&gt;&lt;Cite&gt;&lt;Author&gt;Baker&lt;/Author&gt;&lt;Year&gt;2001&lt;/Year&gt;&lt;RecNum&gt;340&lt;/RecNum&gt;&lt;DisplayText&gt;(Baker 2001)&lt;/DisplayText&gt;&lt;record&gt;&lt;rec-number&gt;340&lt;/rec-number&gt;&lt;foreign-keys&gt;&lt;key app="EN" db-id="zvzepeve9vwad9e0r2nxazrm0x0w25x9w9er" timestamp="1522917510"&gt;340&lt;/key&gt;&lt;/foreign-keys&gt;&lt;ref-type name="Journal Article"&gt;17&lt;/ref-type&gt;&lt;contributors&gt;&lt;authors&gt;&lt;author&gt;Baker, D.&lt;/author&gt;&lt;/authors&gt;&lt;/contributors&gt;&lt;titles&gt;&lt;title&gt;Protein Structure Prediction and Structural Genomics&lt;/title&gt;&lt;secondary-title&gt;Science&lt;/secondary-title&gt;&lt;/titles&gt;&lt;periodical&gt;&lt;full-title&gt;Science&lt;/full-title&gt;&lt;/periodical&gt;&lt;pages&gt;93-96&lt;/pages&gt;&lt;volume&gt;294&lt;/volume&gt;&lt;dates&gt;&lt;year&gt;2001&lt;/year&gt;&lt;pub-dates&gt;&lt;date&gt;2001-10-5&lt;/date&gt;&lt;/pub-dates&gt;&lt;/dates&gt;&lt;isbn&gt;00368075, 10959203&lt;/isbn&gt;&lt;urls&gt;&lt;/urls&gt;&lt;electronic-resource-num&gt;10.1126/science.1065659&lt;/electronic-resource-num&gt;&lt;remote-database-name&gt;CrossRef&lt;/remote-database-name&gt;&lt;language&gt;en&lt;/language&gt;&lt;access-date&gt;2018-03-28 16:06:31&lt;/access-date&gt;&lt;/record&gt;&lt;/Cite&gt;&lt;/EndNote&gt;</w:instrText>
      </w:r>
      <w:r>
        <w:rPr>
          <w:szCs w:val="24"/>
        </w:rPr>
        <w:fldChar w:fldCharType="separate"/>
      </w:r>
      <w:r>
        <w:rPr>
          <w:noProof/>
          <w:szCs w:val="24"/>
        </w:rPr>
        <w:t>(Baker 2001)</w:t>
      </w:r>
      <w:r>
        <w:rPr>
          <w:szCs w:val="24"/>
        </w:rPr>
        <w:fldChar w:fldCharType="end"/>
      </w:r>
      <w:r>
        <w:rPr>
          <w:szCs w:val="24"/>
        </w:rPr>
        <w:t xml:space="preserve">. Thus, the sequence-based methods are still commonly used for functional annotation </w:t>
      </w:r>
      <w:r>
        <w:rPr>
          <w:szCs w:val="24"/>
        </w:rPr>
        <w:fldChar w:fldCharType="begin"/>
      </w:r>
      <w:r>
        <w:rPr>
          <w:szCs w:val="24"/>
        </w:rPr>
        <w:instrText xml:space="preserve"> ADDIN EN.CITE &lt;EndNote&gt;&lt;Cite&gt;&lt;Author&gt;Loewenstein&lt;/Author&gt;&lt;Year&gt;2009&lt;/Year&gt;&lt;RecNum&gt;333&lt;/RecNum&gt;&lt;DisplayText&gt;(Loewenstein et al. 2009)&lt;/DisplayText&gt;&lt;record&gt;&lt;rec-number&gt;333&lt;/rec-number&gt;&lt;foreign-keys&gt;&lt;key app="EN" db-id="zvzepeve9vwad9e0r2nxazrm0x0w25x9w9er" timestamp="1522917510"&gt;333&lt;/key&gt;&lt;/foreign-keys&gt;&lt;ref-type name="Journal Article"&gt;17&lt;/ref-type&gt;&lt;contributors&gt;&lt;authors&gt;&lt;author&gt;Loewenstein, Yaniv&lt;/author&gt;&lt;author&gt;Raimondo, Domenico&lt;/author&gt;&lt;author&gt;Redfern, Oliver C&lt;/author&gt;&lt;author&gt;Watson, James&lt;/author&gt;&lt;author&gt;Frishman, Dmitrij&lt;/author&gt;&lt;author&gt;Linial, Michal&lt;/author&gt;&lt;author&gt;Orengo, Christine&lt;/author&gt;&lt;author&gt;Thornton, Janet&lt;/author&gt;&lt;author&gt;Tramontano, Anna&lt;/author&gt;&lt;/authors&gt;&lt;/contributors&gt;&lt;titles&gt;&lt;title&gt;Protein function annotation by homology-based inference&lt;/title&gt;&lt;secondary-title&gt;Genome Biology&lt;/secondary-title&gt;&lt;/titles&gt;&lt;periodical&gt;&lt;full-title&gt;Genome Biology&lt;/full-title&gt;&lt;abbr-1&gt;Genome Biol&lt;/abbr-1&gt;&lt;/periodical&gt;&lt;pages&gt;207&lt;/pages&gt;&lt;volume&gt;10&lt;/volume&gt;&lt;dates&gt;&lt;year&gt;2009&lt;/year&gt;&lt;pub-dates&gt;&lt;date&gt;2009&lt;/date&gt;&lt;/pub-dates&gt;&lt;/dates&gt;&lt;isbn&gt;1465-6906&lt;/isbn&gt;&lt;urls&gt;&lt;/urls&gt;&lt;electronic-resource-num&gt;10.1186/gb-2009-10-2-207&lt;/electronic-resource-num&gt;&lt;remote-database-name&gt;PubMed Central&lt;/remote-database-name&gt;&lt;access-date&gt;2018-03-28 13:48:21&lt;/access-date&gt;&lt;/record&gt;&lt;/Cite&gt;&lt;/EndNote&gt;</w:instrText>
      </w:r>
      <w:r>
        <w:rPr>
          <w:szCs w:val="24"/>
        </w:rPr>
        <w:fldChar w:fldCharType="separate"/>
      </w:r>
      <w:r>
        <w:rPr>
          <w:noProof/>
          <w:szCs w:val="24"/>
        </w:rPr>
        <w:t>(Loewenstein et al. 2009)</w:t>
      </w:r>
      <w:r>
        <w:rPr>
          <w:szCs w:val="24"/>
        </w:rPr>
        <w:fldChar w:fldCharType="end"/>
      </w:r>
      <w:r>
        <w:rPr>
          <w:szCs w:val="24"/>
        </w:rPr>
        <w:t xml:space="preserve">. Nowadays, with the rapid increase of the newly identified sequences, these methods become more robust since they can be used to automatically annotate a large number of uncharacterized proteins </w:t>
      </w:r>
      <w:r>
        <w:rPr>
          <w:szCs w:val="24"/>
        </w:rPr>
        <w:fldChar w:fldCharType="begin"/>
      </w:r>
      <w:r>
        <w:rPr>
          <w:szCs w:val="24"/>
        </w:rPr>
        <w:instrText xml:space="preserve"> ADDIN EN.CITE &lt;EndNote&gt;&lt;Cite&gt;&lt;Author&gt;Sael&lt;/Author&gt;&lt;Year&gt;2012&lt;/Year&gt;&lt;RecNum&gt;341&lt;/RecNum&gt;&lt;DisplayText&gt;(Sael, Chitale, and Kihara 2012)&lt;/DisplayText&gt;&lt;record&gt;&lt;rec-number&gt;341&lt;/rec-number&gt;&lt;foreign-keys&gt;&lt;key app="EN" db-id="zvzepeve9vwad9e0r2nxazrm0x0w25x9w9er" timestamp="1522917510"&gt;341&lt;/key&gt;&lt;/foreign-keys&gt;&lt;ref-type name="Journal Article"&gt;17&lt;/ref-type&gt;&lt;contributors&gt;&lt;authors&gt;&lt;author&gt;Sael, Lee&lt;/author&gt;&lt;author&gt;Chitale, Meghana&lt;/author&gt;&lt;author&gt;Kihara, Daisuke&lt;/author&gt;&lt;/authors&gt;&lt;/contributors&gt;&lt;titles&gt;&lt;title&gt;Structure- and Sequence-Based Function Prediction for Non-Homologous Proteins&lt;/title&gt;&lt;secondary-title&gt;Journal of Structural and Functional Genomics&lt;/secondary-title&gt;&lt;/titles&gt;&lt;periodical&gt;&lt;full-title&gt;Journal of Structural and Functional Genomics&lt;/full-title&gt;&lt;abbr-1&gt;J Struct Funct Genomics&lt;/abbr-1&gt;&lt;/periodical&gt;&lt;pages&gt;111-123&lt;/pages&gt;&lt;volume&gt;13&lt;/volume&gt;&lt;dates&gt;&lt;year&gt;2012&lt;/year&gt;&lt;pub-dates&gt;&lt;date&gt;2012-6&lt;/date&gt;&lt;/pub-dates&gt;&lt;/dates&gt;&lt;isbn&gt;1345-711X&lt;/isbn&gt;&lt;urls&gt;&lt;/urls&gt;&lt;electronic-resource-num&gt;10.1007/s10969-012-9126-6&lt;/electronic-resource-num&gt;&lt;remote-database-name&gt;PubMed Central&lt;/remote-database-name&gt;&lt;access-date&gt;2018-03-28 16:22:28&lt;/access-date&gt;&lt;/record&gt;&lt;/Cite&gt;&lt;/EndNote&gt;</w:instrText>
      </w:r>
      <w:r>
        <w:rPr>
          <w:szCs w:val="24"/>
        </w:rPr>
        <w:fldChar w:fldCharType="separate"/>
      </w:r>
      <w:r>
        <w:rPr>
          <w:noProof/>
          <w:szCs w:val="24"/>
        </w:rPr>
        <w:t>(Sael, Chitale, and Kihara 2012)</w:t>
      </w:r>
      <w:r>
        <w:rPr>
          <w:szCs w:val="24"/>
        </w:rPr>
        <w:fldChar w:fldCharType="end"/>
      </w:r>
      <w:r>
        <w:rPr>
          <w:szCs w:val="24"/>
        </w:rPr>
        <w:t>.</w:t>
      </w:r>
    </w:p>
    <w:p w14:paraId="786CFDC2" w14:textId="77777777" w:rsidR="00231D1C" w:rsidRDefault="00231D1C" w:rsidP="00231D1C">
      <w:pPr>
        <w:spacing w:after="0" w:line="360" w:lineRule="auto"/>
        <w:jc w:val="both"/>
        <w:rPr>
          <w:szCs w:val="24"/>
        </w:rPr>
      </w:pPr>
      <w:r w:rsidRPr="00076E91">
        <w:rPr>
          <w:szCs w:val="24"/>
        </w:rPr>
        <w:t>Proteins that are orthologous to each other are likely to have similar functions</w:t>
      </w:r>
      <w:r>
        <w:rPr>
          <w:szCs w:val="24"/>
        </w:rPr>
        <w:t xml:space="preserve"> or retain the key properties </w:t>
      </w:r>
      <w:r>
        <w:rPr>
          <w:szCs w:val="24"/>
        </w:rPr>
        <w:fldChar w:fldCharType="begin"/>
      </w:r>
      <w:r>
        <w:rPr>
          <w:szCs w:val="24"/>
        </w:rPr>
        <w:instrText xml:space="preserve"> ADDIN EN.CITE &lt;EndNote&gt;&lt;Cite&gt;&lt;Author&gt;Gabaldón&lt;/Author&gt;&lt;Year&gt;2013&lt;/Year&gt;&lt;RecNum&gt;332&lt;/RecNum&gt;&lt;DisplayText&gt;(Gabaldón and Koonin 2013)&lt;/DisplayText&gt;&lt;record&gt;&lt;rec-number&gt;332&lt;/rec-number&gt;&lt;foreign-keys&gt;&lt;key app="EN" db-id="zvzepeve9vwad9e0r2nxazrm0x0w25x9w9er" timestamp="1522917510"&gt;332&lt;/key&gt;&lt;/foreign-keys&gt;&lt;ref-type name="Journal Article"&gt;17&lt;/ref-type&gt;&lt;contributors&gt;&lt;authors&gt;&lt;author&gt;Gabaldón, Toni&lt;/author&gt;&lt;author&gt;Koonin, Eugene V.&lt;/author&gt;&lt;/authors&gt;&lt;/contributors&gt;&lt;titles&gt;&lt;title&gt;Functional and evolutionary implications of gene orthology&lt;/title&gt;&lt;secondary-title&gt;Nature Reviews Genetics&lt;/secondary-title&gt;&lt;/titles&gt;&lt;periodical&gt;&lt;full-title&gt;Nature Reviews Genetics&lt;/full-title&gt;&lt;/periodical&gt;&lt;pages&gt;360-366&lt;/pages&gt;&lt;volume&gt;14&lt;/volume&gt;&lt;dates&gt;&lt;year&gt;2013&lt;/year&gt;&lt;pub-dates&gt;&lt;date&gt;2013-05&lt;/date&gt;&lt;/pub-dates&gt;&lt;/dates&gt;&lt;isbn&gt;1471-0064&lt;/isbn&gt;&lt;urls&gt;&lt;/urls&gt;&lt;electronic-resource-num&gt;10.1038/nrg3456&lt;/electronic-resource-num&gt;&lt;remote-database-name&gt;www.nature.com&lt;/remote-database-name&gt;&lt;language&gt;en&lt;/language&gt;&lt;access-date&gt;2018-03-28 12:49:23&lt;/access-date&gt;&lt;/record&gt;&lt;/Cite&gt;&lt;/EndNote&gt;</w:instrText>
      </w:r>
      <w:r>
        <w:rPr>
          <w:szCs w:val="24"/>
        </w:rPr>
        <w:fldChar w:fldCharType="separate"/>
      </w:r>
      <w:r>
        <w:rPr>
          <w:noProof/>
          <w:szCs w:val="24"/>
        </w:rPr>
        <w:t>(Gabaldón and Koonin 2013)</w:t>
      </w:r>
      <w:r>
        <w:rPr>
          <w:szCs w:val="24"/>
        </w:rPr>
        <w:fldChar w:fldCharType="end"/>
      </w:r>
      <w:r w:rsidRPr="00076E91">
        <w:rPr>
          <w:szCs w:val="24"/>
        </w:rPr>
        <w:t>. The quality of orthology-based annotation transfer methods</w:t>
      </w:r>
      <w:r>
        <w:rPr>
          <w:szCs w:val="24"/>
        </w:rPr>
        <w:t xml:space="preserve"> therefore</w:t>
      </w:r>
      <w:r w:rsidRPr="00076E91">
        <w:rPr>
          <w:szCs w:val="24"/>
        </w:rPr>
        <w:t xml:space="preserve"> depends strongly on the accuracy of the ortholog prediction. </w:t>
      </w:r>
      <w:r w:rsidRPr="00A40CF6">
        <w:rPr>
          <w:szCs w:val="24"/>
        </w:rPr>
        <w:t>However, orthology inference is indeed a challenging process that is not error-free</w:t>
      </w:r>
      <w:r>
        <w:rPr>
          <w:szCs w:val="24"/>
        </w:rPr>
        <w:t xml:space="preserve"> </w:t>
      </w:r>
      <w:r>
        <w:rPr>
          <w:szCs w:val="24"/>
        </w:rPr>
        <w:fldChar w:fldCharType="begin">
          <w:fldData xml:space="preserve">PEVuZE5vdGU+PENpdGU+PEF1dGhvcj5BbHRlbmhvZmY8L0F1dGhvcj48WWVhcj4yMDE2PC9ZZWFy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</w:fldData>
        </w:fldChar>
      </w:r>
      <w:r>
        <w:rPr>
          <w:szCs w:val="24"/>
        </w:rPr>
        <w:instrText xml:space="preserve"> ADDIN EN.CITE </w:instrText>
      </w:r>
      <w:r>
        <w:rPr>
          <w:szCs w:val="24"/>
        </w:rPr>
        <w:fldChar w:fldCharType="begin">
          <w:fldData xml:space="preserve">PEVuZE5vdGU+PENpdGU+PEF1dGhvcj5BbHRlbmhvZmY8L0F1dGhvcj48WWVhcj4yMDE2PC9ZZWFy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(Altenhoff et al. 2016)</w:t>
      </w:r>
      <w:r>
        <w:rPr>
          <w:szCs w:val="24"/>
        </w:rPr>
        <w:fldChar w:fldCharType="end"/>
      </w:r>
      <w:r w:rsidRPr="00A40CF6">
        <w:rPr>
          <w:szCs w:val="24"/>
        </w:rPr>
        <w:t xml:space="preserve">. </w:t>
      </w:r>
      <w:r w:rsidRPr="00340C30">
        <w:rPr>
          <w:szCs w:val="24"/>
        </w:rPr>
        <w:t xml:space="preserve">Furthermore, the functional similarity </w:t>
      </w:r>
      <w:r>
        <w:rPr>
          <w:szCs w:val="24"/>
        </w:rPr>
        <w:t>can</w:t>
      </w:r>
      <w:r w:rsidRPr="00340C30">
        <w:rPr>
          <w:szCs w:val="24"/>
        </w:rPr>
        <w:t xml:space="preserve">not always be </w:t>
      </w:r>
      <w:r>
        <w:rPr>
          <w:szCs w:val="24"/>
        </w:rPr>
        <w:t>assured</w:t>
      </w:r>
      <w:r w:rsidRPr="00340C30">
        <w:rPr>
          <w:szCs w:val="24"/>
        </w:rPr>
        <w:t xml:space="preserve"> by orthology relationship</w:t>
      </w:r>
      <w:r>
        <w:rPr>
          <w:szCs w:val="24"/>
        </w:rPr>
        <w:t xml:space="preserve"> between proteins </w:t>
      </w:r>
      <w:r>
        <w:rPr>
          <w:szCs w:val="24"/>
        </w:rPr>
        <w:fldChar w:fldCharType="begin"/>
      </w:r>
      <w:r>
        <w:rPr>
          <w:szCs w:val="24"/>
        </w:rPr>
        <w:instrText xml:space="preserve"> ADDIN EN.CITE &lt;EndNote&gt;&lt;Cite&gt;&lt;Author&gt;Studer&lt;/Author&gt;&lt;Year&gt;2009&lt;/Year&gt;&lt;RecNum&gt;204&lt;/RecNum&gt;&lt;DisplayText&gt;(Studer and Robinson-Rechavi 2009)&lt;/DisplayText&gt;&lt;record&gt;&lt;rec-number&gt;204&lt;/rec-number&gt;&lt;foreign-keys&gt;&lt;key app="EN" db-id="zvzepeve9vwad9e0r2nxazrm0x0w25x9w9er" timestamp="1522917510"&gt;204&lt;/key&gt;&lt;/foreign-keys&gt;&lt;ref-type name="Journal Article"&gt;17&lt;/ref-type&gt;&lt;contributors&gt;&lt;authors&gt;&lt;author&gt;Studer, Romain A.&lt;/author&gt;&lt;author&gt;Robinson-Rechavi, Marc&lt;/author&gt;&lt;/authors&gt;&lt;/contributors&gt;&lt;titles&gt;&lt;title&gt;How confident can we be that orthologs are similar, but paralogs differ?&lt;/title&gt;&lt;secondary-title&gt;Trends in Genetics&lt;/secondary-title&gt;&lt;/titles&gt;&lt;periodical&gt;&lt;full-title&gt;Trends in Genetics&lt;/full-title&gt;&lt;/periodical&gt;&lt;pages&gt;210-216&lt;/pages&gt;&lt;volume&gt;25&lt;/volume&gt;&lt;dates&gt;&lt;year&gt;2009&lt;/year&gt;&lt;pub-dates&gt;&lt;date&gt;2009&lt;/date&gt;&lt;/pub-dates&gt;&lt;/dates&gt;&lt;isbn&gt;0168-9525 (Print)\r0168-9525 (Linking)&lt;/isbn&gt;&lt;urls&gt;&lt;/urls&gt;&lt;electronic-resource-num&gt;10.1016/j.tig.2009.03.004&lt;/electronic-resource-num&gt;&lt;/record&gt;&lt;/Cite&gt;&lt;/EndNote&gt;</w:instrText>
      </w:r>
      <w:r>
        <w:rPr>
          <w:szCs w:val="24"/>
        </w:rPr>
        <w:fldChar w:fldCharType="separate"/>
      </w:r>
      <w:r>
        <w:rPr>
          <w:noProof/>
          <w:szCs w:val="24"/>
        </w:rPr>
        <w:t>(Studer and Robinson-Rechavi 2009)</w:t>
      </w:r>
      <w:r>
        <w:rPr>
          <w:szCs w:val="24"/>
        </w:rPr>
        <w:fldChar w:fldCharType="end"/>
      </w:r>
      <w:r w:rsidRPr="00340C30">
        <w:rPr>
          <w:szCs w:val="24"/>
        </w:rPr>
        <w:t>.</w:t>
      </w:r>
      <w:r>
        <w:rPr>
          <w:szCs w:val="24"/>
        </w:rPr>
        <w:t xml:space="preserve"> Therefore, it needs to be combined with other evidences like protein domains for a more accurate function prediction, especially for transferring annotations between distantly </w:t>
      </w:r>
      <w:r>
        <w:rPr>
          <w:szCs w:val="24"/>
        </w:rPr>
        <w:lastRenderedPageBreak/>
        <w:t xml:space="preserve">related species </w:t>
      </w:r>
      <w:r>
        <w:rPr>
          <w:szCs w:val="24"/>
        </w:rPr>
        <w:fldChar w:fldCharType="begin">
          <w:fldData xml:space="preserve">PEVuZE5vdGU+PENpdGU+PEF1dGhvcj5BcGljPC9BdXRob3I+PFllYXI+MjAwMTwvWWVhcj48UmVj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</w:fldData>
        </w:fldChar>
      </w:r>
      <w:r>
        <w:rPr>
          <w:szCs w:val="24"/>
        </w:rPr>
        <w:instrText xml:space="preserve"> ADDIN EN.CITE </w:instrText>
      </w:r>
      <w:r>
        <w:rPr>
          <w:szCs w:val="24"/>
        </w:rPr>
        <w:fldChar w:fldCharType="begin">
          <w:fldData xml:space="preserve">PEVuZE5vdGU+PENpdGU+PEF1dGhvcj5BcGljPC9BdXRob3I+PFllYXI+MjAwMTwvWWVhcj48UmVj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(Apic, Gough, and Teichmann 2001; Reid, Yeats, and Orengo 2007)</w:t>
      </w:r>
      <w:r>
        <w:rPr>
          <w:szCs w:val="24"/>
        </w:rPr>
        <w:fldChar w:fldCharType="end"/>
      </w:r>
      <w:r>
        <w:rPr>
          <w:szCs w:val="24"/>
        </w:rPr>
        <w:t>.</w:t>
      </w:r>
    </w:p>
    <w:p w14:paraId="084FFF0E" w14:textId="77777777" w:rsidR="00231D1C" w:rsidRDefault="00231D1C" w:rsidP="00231D1C">
      <w:pPr>
        <w:spacing w:after="0" w:line="360" w:lineRule="auto"/>
        <w:jc w:val="both"/>
        <w:rPr>
          <w:szCs w:val="24"/>
        </w:rPr>
      </w:pPr>
      <w:r>
        <w:rPr>
          <w:szCs w:val="24"/>
        </w:rPr>
        <w:t>Hence,</w:t>
      </w:r>
      <w:r w:rsidRPr="00076E91">
        <w:rPr>
          <w:szCs w:val="24"/>
        </w:rPr>
        <w:t xml:space="preserve"> we </w:t>
      </w:r>
      <w:r>
        <w:rPr>
          <w:szCs w:val="24"/>
        </w:rPr>
        <w:t>developed</w:t>
      </w:r>
      <w:r w:rsidRPr="00076E91">
        <w:rPr>
          <w:szCs w:val="24"/>
        </w:rPr>
        <w:t xml:space="preserve"> HamFAS, a </w:t>
      </w:r>
      <w:r>
        <w:rPr>
          <w:szCs w:val="24"/>
        </w:rPr>
        <w:t>novel</w:t>
      </w:r>
      <w:r w:rsidRPr="00076E91">
        <w:rPr>
          <w:szCs w:val="24"/>
        </w:rPr>
        <w:t xml:space="preserve"> annotation </w:t>
      </w:r>
      <w:r>
        <w:rPr>
          <w:szCs w:val="24"/>
        </w:rPr>
        <w:t>approach</w:t>
      </w:r>
      <w:r w:rsidRPr="00076E91">
        <w:rPr>
          <w:szCs w:val="24"/>
        </w:rPr>
        <w:t xml:space="preserve"> based on fea</w:t>
      </w:r>
      <w:r>
        <w:rPr>
          <w:szCs w:val="24"/>
        </w:rPr>
        <w:t xml:space="preserve">ture-aware orthology inference. We designed HamFAS to transfer the KEGG Orthology identifiers from the Kyoto </w:t>
      </w:r>
      <w:r w:rsidRPr="00277F16">
        <w:rPr>
          <w:szCs w:val="24"/>
        </w:rPr>
        <w:t>Encyclopedia of Genes and Genomes</w:t>
      </w:r>
      <w:r>
        <w:rPr>
          <w:szCs w:val="24"/>
        </w:rPr>
        <w:t xml:space="preserve"> </w:t>
      </w:r>
      <w:r>
        <w:rPr>
          <w:szCs w:val="24"/>
        </w:rPr>
        <w:fldChar w:fldCharType="begin">
          <w:fldData xml:space="preserve">PEVuZE5vdGU+PENpdGU+PEF1dGhvcj5LYW5laGlzYTwvQXV0aG9yPjxZZWFyPjIwMDA8L1llYXI+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</w:fldData>
        </w:fldChar>
      </w:r>
      <w:r>
        <w:rPr>
          <w:szCs w:val="24"/>
        </w:rPr>
        <w:instrText xml:space="preserve"> ADDIN EN.CITE </w:instrText>
      </w:r>
      <w:r>
        <w:rPr>
          <w:szCs w:val="24"/>
        </w:rPr>
        <w:fldChar w:fldCharType="begin">
          <w:fldData xml:space="preserve">PEVuZE5vdGU+PENpdGU+PEF1dGhvcj5LYW5laGlzYTwvQXV0aG9yPjxZZWFyPjIwMDA8L1llYXI+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(Kanehisa and Goto 2000; Kanehisa et al. 2016)</w:t>
      </w:r>
      <w:r>
        <w:rPr>
          <w:szCs w:val="24"/>
        </w:rPr>
        <w:fldChar w:fldCharType="end"/>
      </w:r>
      <w:r>
        <w:rPr>
          <w:szCs w:val="24"/>
        </w:rPr>
        <w:t xml:space="preserve"> from the already annotated proteins to their unannotated orthologs. KEGG Orthology identifiers (K numbers or KOs) are used to link proteins with their genomic information including sequences and functional annotations; chemical information such as compound, glycan or reaction; and also their biological metabolic pathways </w:t>
      </w:r>
      <w:r>
        <w:rPr>
          <w:szCs w:val="24"/>
        </w:rPr>
        <w:fldChar w:fldCharType="begin"/>
      </w:r>
      <w:r>
        <w:rPr>
          <w:szCs w:val="24"/>
        </w:rPr>
        <w:instrText xml:space="preserve"> ADDIN EN.CITE &lt;EndNote&gt;&lt;Cite&gt;&lt;Author&gt;Kanehisa&lt;/Author&gt;&lt;Year&gt;2014&lt;/Year&gt;&lt;RecNum&gt;233&lt;/RecNum&gt;&lt;DisplayText&gt;(Kanehisa et al. 2014)&lt;/DisplayText&gt;&lt;record&gt;&lt;rec-number&gt;233&lt;/rec-number&gt;&lt;foreign-keys&gt;&lt;key app="EN" db-id="zvzepeve9vwad9e0r2nxazrm0x0w25x9w9er" timestamp="1522917510"&gt;233&lt;/key&gt;&lt;/foreign-keys&gt;&lt;ref-type name="Journal Article"&gt;17&lt;/ref-type&gt;&lt;contributors&gt;&lt;authors&gt;&lt;author&gt;Kanehisa, Minoru&lt;/author&gt;&lt;author&gt;Goto, Susumu&lt;/author&gt;&lt;author&gt;Sato, Yoko&lt;/author&gt;&lt;author&gt;Kawashima, Masayuki&lt;/author&gt;&lt;author&gt;Furumichi, Miho&lt;/author&gt;&lt;author&gt;Tanabe, Mao&lt;/author&gt;&lt;/authors&gt;&lt;/contributors&gt;&lt;titles&gt;&lt;title&gt;Data, information, knowledge and principle: Back to metabolism in KEGG&lt;/title&gt;&lt;secondary-title&gt;Nucleic Acids Research&lt;/secondary-title&gt;&lt;/titles&gt;&lt;periodical&gt;&lt;full-title&gt;Nucleic Acids Research&lt;/full-title&gt;&lt;/periodical&gt;&lt;volume&gt;42&lt;/volume&gt;&lt;dates&gt;&lt;year&gt;2014&lt;/year&gt;&lt;pub-dates&gt;&lt;date&gt;2014&lt;/date&gt;&lt;/pub-dates&gt;&lt;/dates&gt;&lt;isbn&gt;1362-4962 (Electronic)&lt;/isbn&gt;&lt;urls&gt;&lt;/urls&gt;&lt;electronic-resource-num&gt;10.1093/nar/gkt1076&lt;/electronic-resource-num&gt;&lt;/record&gt;&lt;/Cite&gt;&lt;/EndNote&gt;</w:instrText>
      </w:r>
      <w:r>
        <w:rPr>
          <w:szCs w:val="24"/>
        </w:rPr>
        <w:fldChar w:fldCharType="separate"/>
      </w:r>
      <w:r>
        <w:rPr>
          <w:noProof/>
          <w:szCs w:val="24"/>
        </w:rPr>
        <w:t>(Kanehisa et al. 2014)</w:t>
      </w:r>
      <w:r>
        <w:rPr>
          <w:szCs w:val="24"/>
        </w:rPr>
        <w:fldChar w:fldCharType="end"/>
      </w:r>
      <w:r>
        <w:rPr>
          <w:szCs w:val="24"/>
        </w:rPr>
        <w:t>.</w:t>
      </w:r>
    </w:p>
    <w:p w14:paraId="7FF86E0F" w14:textId="77777777" w:rsidR="00231D1C" w:rsidRDefault="00231D1C" w:rsidP="00231D1C">
      <w:pPr>
        <w:spacing w:after="0" w:line="360" w:lineRule="auto"/>
        <w:jc w:val="both"/>
        <w:rPr>
          <w:szCs w:val="24"/>
        </w:rPr>
      </w:pPr>
    </w:p>
    <w:p w14:paraId="78A33B91" w14:textId="77777777" w:rsidR="00231D1C" w:rsidRPr="00A115AD" w:rsidRDefault="00231D1C" w:rsidP="00231D1C">
      <w:pPr>
        <w:pStyle w:val="Heading2"/>
        <w:spacing w:line="276" w:lineRule="auto"/>
        <w:jc w:val="both"/>
      </w:pPr>
      <w:bookmarkStart w:id="193" w:name="_Toc386295404"/>
      <w:r w:rsidRPr="00A115AD">
        <w:t>Methods</w:t>
      </w:r>
      <w:bookmarkEnd w:id="193"/>
    </w:p>
    <w:p w14:paraId="29312F46" w14:textId="77777777" w:rsidR="00231D1C" w:rsidRPr="00A115AD" w:rsidRDefault="00231D1C" w:rsidP="00231D1C">
      <w:pPr>
        <w:pStyle w:val="Heading3"/>
        <w:jc w:val="both"/>
      </w:pPr>
      <w:bookmarkStart w:id="194" w:name="_Toc386295405"/>
      <w:r w:rsidRPr="00A115AD">
        <w:t>HamFAS approach</w:t>
      </w:r>
      <w:bookmarkEnd w:id="194"/>
    </w:p>
    <w:p w14:paraId="5EEF652C" w14:textId="77777777" w:rsidR="00231D1C" w:rsidRPr="00076E91" w:rsidRDefault="00231D1C" w:rsidP="00231D1C">
      <w:pPr>
        <w:spacing w:after="0" w:line="360" w:lineRule="auto"/>
        <w:jc w:val="both"/>
        <w:rPr>
          <w:szCs w:val="24"/>
        </w:rPr>
      </w:pPr>
      <w:r w:rsidRPr="00076E91">
        <w:rPr>
          <w:szCs w:val="24"/>
        </w:rPr>
        <w:t xml:space="preserve">HamFAS </w:t>
      </w:r>
      <w:r>
        <w:rPr>
          <w:szCs w:val="24"/>
        </w:rPr>
        <w:t>is a hybrid approach for KO annotation transfer combining both orthology relationship and protein domain architecture similarity</w:t>
      </w:r>
      <w:r w:rsidRPr="00076E91">
        <w:rPr>
          <w:szCs w:val="24"/>
        </w:rPr>
        <w:t xml:space="preserve">. </w:t>
      </w:r>
      <w:r w:rsidRPr="00076E91">
        <w:rPr>
          <w:szCs w:val="24"/>
        </w:rPr>
        <w:fldChar w:fldCharType="begin"/>
      </w:r>
      <w:r w:rsidRPr="00076E91">
        <w:rPr>
          <w:szCs w:val="24"/>
        </w:rPr>
        <w:instrText xml:space="preserve"> REF _Ref381605755 \h </w:instrText>
      </w:r>
      <w:r w:rsidRPr="00076E91">
        <w:rPr>
          <w:szCs w:val="24"/>
        </w:rPr>
      </w:r>
      <w:r w:rsidRPr="00076E91">
        <w:rPr>
          <w:szCs w:val="24"/>
        </w:rPr>
        <w:fldChar w:fldCharType="separate"/>
      </w:r>
      <w:r w:rsidR="00CF13C3" w:rsidRPr="00076E91">
        <w:t xml:space="preserve">Figure </w:t>
      </w:r>
      <w:r w:rsidR="00CF13C3">
        <w:rPr>
          <w:noProof/>
        </w:rPr>
        <w:t>4</w:t>
      </w:r>
      <w:r w:rsidR="00CF13C3">
        <w:noBreakHyphen/>
      </w:r>
      <w:r w:rsidR="00CF13C3">
        <w:rPr>
          <w:noProof/>
        </w:rPr>
        <w:t>1</w:t>
      </w:r>
      <w:r w:rsidRPr="00076E91">
        <w:rPr>
          <w:szCs w:val="24"/>
        </w:rPr>
        <w:fldChar w:fldCharType="end"/>
      </w:r>
      <w:r w:rsidRPr="00076E91">
        <w:rPr>
          <w:szCs w:val="24"/>
        </w:rPr>
        <w:t xml:space="preserve"> demonstrates the </w:t>
      </w:r>
      <w:r>
        <w:rPr>
          <w:szCs w:val="24"/>
        </w:rPr>
        <w:t>workflow</w:t>
      </w:r>
      <w:r w:rsidRPr="00076E91">
        <w:rPr>
          <w:szCs w:val="24"/>
        </w:rPr>
        <w:t xml:space="preserve"> of HamFAS.</w:t>
      </w:r>
    </w:p>
    <w:p w14:paraId="21093389" w14:textId="77777777" w:rsidR="00231D1C" w:rsidRPr="00076E91" w:rsidRDefault="00231D1C" w:rsidP="00231D1C">
      <w:pPr>
        <w:keepNext/>
        <w:spacing w:after="0" w:line="360" w:lineRule="auto"/>
        <w:jc w:val="both"/>
        <w:rPr>
          <w:szCs w:val="24"/>
        </w:rPr>
      </w:pPr>
      <w:r w:rsidRPr="00076E91">
        <w:rPr>
          <w:noProof/>
          <w:szCs w:val="24"/>
        </w:rPr>
        <w:drawing>
          <wp:inline distT="0" distB="0" distL="0" distR="0" wp14:anchorId="3D82C531" wp14:editId="5CD3B095">
            <wp:extent cx="4374867" cy="3184294"/>
            <wp:effectExtent l="0" t="0" r="0" b="0"/>
            <wp:docPr id="23" name="Picture 23" descr="Macintosh HD:Users:trvinh:Desktop:Screen Shot 2017-11-09 at 08.43.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Macintosh HD:Users:trvinh:Desktop:Screen Shot 2017-11-09 at 08.43.41.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374867" cy="3184294"/>
                    </a:xfrm>
                    <a:prstGeom prst="rect">
                      <a:avLst/>
                    </a:prstGeom>
                    <a:noFill/>
                    <a:ln>
                      <a:noFill/>
                    </a:ln>
                  </pic:spPr>
                </pic:pic>
              </a:graphicData>
            </a:graphic>
          </wp:inline>
        </w:drawing>
      </w:r>
    </w:p>
    <w:p w14:paraId="790ACD7B" w14:textId="77777777" w:rsidR="00231D1C" w:rsidRPr="00076E91" w:rsidRDefault="00231D1C" w:rsidP="00231D1C">
      <w:pPr>
        <w:pStyle w:val="Caption"/>
        <w:spacing w:after="0" w:line="360" w:lineRule="auto"/>
        <w:jc w:val="both"/>
      </w:pPr>
      <w:bookmarkStart w:id="195" w:name="_Ref381605755"/>
      <w:bookmarkStart w:id="196" w:name="_Toc386295461"/>
      <w:r w:rsidRPr="00076E91">
        <w:t xml:space="preserve">Figure </w:t>
      </w:r>
      <w:r>
        <w:fldChar w:fldCharType="begin"/>
      </w:r>
      <w:r>
        <w:instrText xml:space="preserve"> STYLEREF 1 \s </w:instrText>
      </w:r>
      <w:r>
        <w:fldChar w:fldCharType="separate"/>
      </w:r>
      <w:r w:rsidR="00CF13C3">
        <w:rPr>
          <w:noProof/>
        </w:rPr>
        <w:t>4</w:t>
      </w:r>
      <w:r>
        <w:fldChar w:fldCharType="end"/>
      </w:r>
      <w:r>
        <w:noBreakHyphen/>
      </w:r>
      <w:r>
        <w:fldChar w:fldCharType="begin"/>
      </w:r>
      <w:r>
        <w:instrText xml:space="preserve"> SEQ Figure \* ARABIC \s 1 </w:instrText>
      </w:r>
      <w:r>
        <w:fldChar w:fldCharType="separate"/>
      </w:r>
      <w:r w:rsidR="00CF13C3">
        <w:rPr>
          <w:noProof/>
        </w:rPr>
        <w:t>1</w:t>
      </w:r>
      <w:r>
        <w:fldChar w:fldCharType="end"/>
      </w:r>
      <w:bookmarkEnd w:id="195"/>
      <w:r w:rsidRPr="00076E91">
        <w:t>: KO annotation transfer using HamFAS approach.</w:t>
      </w:r>
      <w:bookmarkEnd w:id="196"/>
    </w:p>
    <w:p w14:paraId="2E79E929" w14:textId="77777777" w:rsidR="00231D1C" w:rsidRPr="00076E91" w:rsidRDefault="00231D1C" w:rsidP="00231D1C">
      <w:pPr>
        <w:spacing w:after="0" w:line="360" w:lineRule="auto"/>
        <w:jc w:val="both"/>
        <w:rPr>
          <w:szCs w:val="24"/>
        </w:rPr>
      </w:pPr>
      <w:r>
        <w:rPr>
          <w:szCs w:val="24"/>
        </w:rPr>
        <w:lastRenderedPageBreak/>
        <w:t>First, p</w:t>
      </w:r>
      <w:r w:rsidRPr="00076E91">
        <w:rPr>
          <w:szCs w:val="24"/>
        </w:rPr>
        <w:t>rotein sets of 30 manually KO-annotated reference species (</w:t>
      </w:r>
      <w:r>
        <w:rPr>
          <w:szCs w:val="24"/>
        </w:rPr>
        <w:t xml:space="preserve">Appendix, </w:t>
      </w:r>
      <w:r>
        <w:rPr>
          <w:szCs w:val="24"/>
        </w:rPr>
        <w:fldChar w:fldCharType="begin"/>
      </w:r>
      <w:r>
        <w:rPr>
          <w:szCs w:val="24"/>
        </w:rPr>
        <w:instrText xml:space="preserve"> REF _Ref384424711 \h </w:instrText>
      </w:r>
      <w:r>
        <w:rPr>
          <w:szCs w:val="24"/>
        </w:rPr>
      </w:r>
      <w:r>
        <w:rPr>
          <w:szCs w:val="24"/>
        </w:rPr>
        <w:fldChar w:fldCharType="separate"/>
      </w:r>
      <w:r w:rsidR="00CF13C3">
        <w:t xml:space="preserve">Table </w:t>
      </w:r>
      <w:r w:rsidR="00CF13C3">
        <w:rPr>
          <w:noProof/>
        </w:rPr>
        <w:t>A</w:t>
      </w:r>
      <w:r w:rsidR="00CF13C3">
        <w:noBreakHyphen/>
      </w:r>
      <w:r w:rsidR="00CF13C3">
        <w:rPr>
          <w:noProof/>
        </w:rPr>
        <w:t>2</w:t>
      </w:r>
      <w:r>
        <w:rPr>
          <w:szCs w:val="24"/>
        </w:rPr>
        <w:fldChar w:fldCharType="end"/>
      </w:r>
      <w:r w:rsidRPr="00076E91">
        <w:rPr>
          <w:szCs w:val="24"/>
        </w:rPr>
        <w:t xml:space="preserve">) have been downloaded from KEGG database. </w:t>
      </w:r>
      <w:r>
        <w:rPr>
          <w:szCs w:val="24"/>
        </w:rPr>
        <w:t>We then grouped the obtained sequences by their KEGG Orthology identifiers (KOs). All-vs-all p</w:t>
      </w:r>
      <w:r w:rsidRPr="00076E91">
        <w:rPr>
          <w:szCs w:val="24"/>
        </w:rPr>
        <w:t>airwise FAS scores of all reference proteins within a KO group have been calculated. A group's mean FAS score serves then as a</w:t>
      </w:r>
      <w:r>
        <w:rPr>
          <w:szCs w:val="24"/>
        </w:rPr>
        <w:t xml:space="preserve"> KO specific</w:t>
      </w:r>
      <w:r w:rsidRPr="00076E91">
        <w:rPr>
          <w:szCs w:val="24"/>
        </w:rPr>
        <w:t xml:space="preserve"> cutoff (T</w:t>
      </w:r>
      <w:r w:rsidRPr="00076E91">
        <w:rPr>
          <w:szCs w:val="24"/>
          <w:vertAlign w:val="subscript"/>
        </w:rPr>
        <w:t>FAS_KO</w:t>
      </w:r>
      <w:r w:rsidRPr="00076E91">
        <w:rPr>
          <w:szCs w:val="24"/>
        </w:rPr>
        <w:t>) that must be exceeded to warrant transfer of its KO identifier to the seed proteins.</w:t>
      </w:r>
    </w:p>
    <w:p w14:paraId="15F29EF1" w14:textId="77777777" w:rsidR="00231D1C" w:rsidRPr="00076E91" w:rsidRDefault="00231D1C" w:rsidP="00231D1C">
      <w:pPr>
        <w:spacing w:after="0" w:line="360" w:lineRule="auto"/>
        <w:jc w:val="both"/>
        <w:rPr>
          <w:szCs w:val="24"/>
        </w:rPr>
      </w:pPr>
      <w:r w:rsidRPr="00076E91">
        <w:rPr>
          <w:szCs w:val="24"/>
        </w:rPr>
        <w:t>Given a list of uncharacterized proteins (seed</w:t>
      </w:r>
      <w:r>
        <w:rPr>
          <w:szCs w:val="24"/>
        </w:rPr>
        <w:t>s</w:t>
      </w:r>
      <w:r w:rsidRPr="00076E91">
        <w:rPr>
          <w:szCs w:val="24"/>
        </w:rPr>
        <w:t>), we search</w:t>
      </w:r>
      <w:r>
        <w:rPr>
          <w:szCs w:val="24"/>
        </w:rPr>
        <w:t>ed</w:t>
      </w:r>
      <w:r w:rsidRPr="00076E91">
        <w:rPr>
          <w:szCs w:val="24"/>
        </w:rPr>
        <w:t xml:space="preserve"> for their orthologs in the reference species using HaMStR</w:t>
      </w:r>
      <w:r>
        <w:rPr>
          <w:szCs w:val="24"/>
        </w:rPr>
        <w:t xml:space="preserve">. In order to reduce the number of false positive orthologs, we made the orthology inference </w:t>
      </w:r>
      <w:r w:rsidRPr="005C4256">
        <w:rPr>
          <w:szCs w:val="24"/>
        </w:rPr>
        <w:t>strict</w:t>
      </w:r>
      <w:r>
        <w:rPr>
          <w:szCs w:val="24"/>
        </w:rPr>
        <w:t>er</w:t>
      </w:r>
      <w:r w:rsidRPr="005C4256">
        <w:rPr>
          <w:szCs w:val="24"/>
        </w:rPr>
        <w:t xml:space="preserve"> by accept</w:t>
      </w:r>
      <w:r>
        <w:rPr>
          <w:szCs w:val="24"/>
        </w:rPr>
        <w:t>ing</w:t>
      </w:r>
      <w:r w:rsidRPr="005C4256">
        <w:rPr>
          <w:szCs w:val="24"/>
        </w:rPr>
        <w:t xml:space="preserve"> only </w:t>
      </w:r>
      <w:r>
        <w:rPr>
          <w:szCs w:val="24"/>
        </w:rPr>
        <w:t>the reciprocal best hit from both HMM and reverse BLAST searc</w:t>
      </w:r>
      <w:r w:rsidRPr="002C199C">
        <w:rPr>
          <w:szCs w:val="24"/>
        </w:rPr>
        <w:t xml:space="preserve">h. </w:t>
      </w:r>
      <w:r>
        <w:rPr>
          <w:szCs w:val="24"/>
        </w:rPr>
        <w:t xml:space="preserve">After that, </w:t>
      </w:r>
      <w:r w:rsidRPr="002C199C">
        <w:rPr>
          <w:szCs w:val="24"/>
        </w:rPr>
        <w:t>F</w:t>
      </w:r>
      <w:r w:rsidRPr="00076E91">
        <w:rPr>
          <w:szCs w:val="24"/>
        </w:rPr>
        <w:t xml:space="preserve">AS scores between seed proteins and their orthologs </w:t>
      </w:r>
      <w:r>
        <w:rPr>
          <w:szCs w:val="24"/>
        </w:rPr>
        <w:t>were</w:t>
      </w:r>
      <w:r w:rsidRPr="00076E91">
        <w:rPr>
          <w:szCs w:val="24"/>
        </w:rPr>
        <w:t xml:space="preserve"> identified. </w:t>
      </w:r>
      <w:r>
        <w:rPr>
          <w:szCs w:val="24"/>
        </w:rPr>
        <w:t>Lastly, we compared the</w:t>
      </w:r>
      <w:r w:rsidRPr="00076E91">
        <w:rPr>
          <w:szCs w:val="24"/>
        </w:rPr>
        <w:t xml:space="preserve"> calculated FAS scores </w:t>
      </w:r>
      <w:r>
        <w:rPr>
          <w:szCs w:val="24"/>
        </w:rPr>
        <w:t>with</w:t>
      </w:r>
      <w:r w:rsidRPr="00076E91">
        <w:rPr>
          <w:szCs w:val="24"/>
        </w:rPr>
        <w:t xml:space="preserve"> the corresponding T</w:t>
      </w:r>
      <w:r w:rsidRPr="00076E91">
        <w:rPr>
          <w:szCs w:val="24"/>
          <w:vertAlign w:val="subscript"/>
        </w:rPr>
        <w:t>FAS_KO</w:t>
      </w:r>
      <w:r>
        <w:rPr>
          <w:szCs w:val="24"/>
        </w:rPr>
        <w:t xml:space="preserve"> in order to</w:t>
      </w:r>
      <w:r w:rsidRPr="00076E91">
        <w:rPr>
          <w:szCs w:val="24"/>
        </w:rPr>
        <w:t xml:space="preserve"> </w:t>
      </w:r>
      <w:r>
        <w:rPr>
          <w:szCs w:val="24"/>
        </w:rPr>
        <w:t xml:space="preserve">decide, if </w:t>
      </w:r>
      <w:r w:rsidRPr="00076E91">
        <w:rPr>
          <w:szCs w:val="24"/>
        </w:rPr>
        <w:t>the ava</w:t>
      </w:r>
      <w:r>
        <w:rPr>
          <w:szCs w:val="24"/>
        </w:rPr>
        <w:t>ilable KEGG identifiers of the</w:t>
      </w:r>
      <w:r w:rsidRPr="00076E91">
        <w:rPr>
          <w:szCs w:val="24"/>
        </w:rPr>
        <w:t xml:space="preserve"> paired orthologs </w:t>
      </w:r>
      <w:r>
        <w:rPr>
          <w:szCs w:val="24"/>
        </w:rPr>
        <w:t>can</w:t>
      </w:r>
      <w:r w:rsidRPr="00076E91">
        <w:rPr>
          <w:szCs w:val="24"/>
        </w:rPr>
        <w:t xml:space="preserve"> </w:t>
      </w:r>
      <w:r>
        <w:rPr>
          <w:szCs w:val="24"/>
        </w:rPr>
        <w:t>used as potential annotations for</w:t>
      </w:r>
      <w:r w:rsidRPr="00076E91">
        <w:rPr>
          <w:szCs w:val="24"/>
        </w:rPr>
        <w:t xml:space="preserve"> seed proteins.</w:t>
      </w:r>
    </w:p>
    <w:p w14:paraId="17C83D40" w14:textId="77777777" w:rsidR="00231D1C" w:rsidRPr="00C3276D" w:rsidRDefault="00231D1C" w:rsidP="00231D1C">
      <w:pPr>
        <w:pStyle w:val="Heading3"/>
        <w:jc w:val="both"/>
      </w:pPr>
      <w:bookmarkStart w:id="197" w:name="_Toc386295406"/>
      <w:r w:rsidRPr="00C3276D">
        <w:t>Benchmarking HamFAS</w:t>
      </w:r>
      <w:bookmarkEnd w:id="197"/>
    </w:p>
    <w:p w14:paraId="77E26E7A" w14:textId="77777777" w:rsidR="00231D1C" w:rsidRPr="00076E91" w:rsidRDefault="00231D1C" w:rsidP="00231D1C">
      <w:pPr>
        <w:spacing w:after="0" w:line="360" w:lineRule="auto"/>
        <w:jc w:val="both"/>
        <w:rPr>
          <w:szCs w:val="24"/>
        </w:rPr>
      </w:pPr>
      <w:r w:rsidRPr="00076E91">
        <w:rPr>
          <w:szCs w:val="24"/>
        </w:rPr>
        <w:t xml:space="preserve">We used </w:t>
      </w:r>
      <w:r w:rsidRPr="00076E91">
        <w:rPr>
          <w:i/>
          <w:szCs w:val="24"/>
        </w:rPr>
        <w:t>S.cerevisiae</w:t>
      </w:r>
      <w:r w:rsidRPr="00076E91">
        <w:rPr>
          <w:szCs w:val="24"/>
        </w:rPr>
        <w:t xml:space="preserve"> </w:t>
      </w:r>
      <w:r>
        <w:rPr>
          <w:szCs w:val="24"/>
        </w:rPr>
        <w:t xml:space="preserve">(yeast) </w:t>
      </w:r>
      <w:r w:rsidRPr="00076E91">
        <w:rPr>
          <w:szCs w:val="24"/>
        </w:rPr>
        <w:t xml:space="preserve">as a test species to benchmark </w:t>
      </w:r>
      <w:r>
        <w:rPr>
          <w:szCs w:val="24"/>
        </w:rPr>
        <w:t>the</w:t>
      </w:r>
      <w:r w:rsidRPr="00076E91">
        <w:rPr>
          <w:szCs w:val="24"/>
        </w:rPr>
        <w:t xml:space="preserve"> HamFAS</w:t>
      </w:r>
      <w:r>
        <w:rPr>
          <w:szCs w:val="24"/>
        </w:rPr>
        <w:t xml:space="preserve"> approach</w:t>
      </w:r>
      <w:r w:rsidRPr="00076E91">
        <w:rPr>
          <w:szCs w:val="24"/>
        </w:rPr>
        <w:t xml:space="preserve">. The protein set of yeast </w:t>
      </w:r>
      <w:r>
        <w:rPr>
          <w:szCs w:val="24"/>
        </w:rPr>
        <w:t>was</w:t>
      </w:r>
      <w:r w:rsidRPr="00076E91">
        <w:rPr>
          <w:szCs w:val="24"/>
        </w:rPr>
        <w:t xml:space="preserve"> obtained from KEGG</w:t>
      </w:r>
      <w:r>
        <w:rPr>
          <w:szCs w:val="24"/>
        </w:rPr>
        <w:t xml:space="preserve"> database. It was divided into two subsets, including one set with</w:t>
      </w:r>
      <w:r w:rsidRPr="00076E91">
        <w:rPr>
          <w:szCs w:val="24"/>
        </w:rPr>
        <w:t xml:space="preserve"> 3457 KO-annotated and </w:t>
      </w:r>
      <w:r>
        <w:rPr>
          <w:szCs w:val="24"/>
        </w:rPr>
        <w:t xml:space="preserve">the second set comprise of </w:t>
      </w:r>
      <w:r w:rsidRPr="00076E91">
        <w:rPr>
          <w:szCs w:val="24"/>
        </w:rPr>
        <w:t>3158 un-annotated se</w:t>
      </w:r>
      <w:r>
        <w:rPr>
          <w:szCs w:val="24"/>
        </w:rPr>
        <w:t xml:space="preserve">quences. The annotated proteins </w:t>
      </w:r>
      <w:r w:rsidRPr="00076E91">
        <w:rPr>
          <w:szCs w:val="24"/>
        </w:rPr>
        <w:t>have been used for evaluating the accuracy of the approach, while the un-annotated set has been used for estimating its sensitivity. The output of HamFAS is also compared with</w:t>
      </w:r>
      <w:r>
        <w:rPr>
          <w:szCs w:val="24"/>
        </w:rPr>
        <w:t xml:space="preserve"> tow state-of-the-art online annotators</w:t>
      </w:r>
      <w:r w:rsidRPr="00076E91">
        <w:rPr>
          <w:szCs w:val="24"/>
        </w:rPr>
        <w:t xml:space="preserve"> KAAS</w:t>
      </w:r>
      <w:r>
        <w:rPr>
          <w:szCs w:val="24"/>
        </w:rPr>
        <w:t xml:space="preserve"> </w:t>
      </w:r>
      <w:r>
        <w:rPr>
          <w:szCs w:val="24"/>
        </w:rPr>
        <w:fldChar w:fldCharType="begin"/>
      </w:r>
      <w:r>
        <w:rPr>
          <w:szCs w:val="24"/>
        </w:rPr>
        <w:instrText xml:space="preserve"> ADDIN EN.CITE &lt;EndNote&gt;&lt;Cite&gt;&lt;Author&gt;Moriya&lt;/Author&gt;&lt;Year&gt;2007&lt;/Year&gt;&lt;RecNum&gt;282&lt;/RecNum&gt;&lt;DisplayText&gt;(Moriya et al. 2007)&lt;/DisplayText&gt;&lt;record&gt;&lt;rec-number&gt;282&lt;/rec-number&gt;&lt;foreign-keys&gt;&lt;key app="EN" db-id="zvzepeve9vwad9e0r2nxazrm0x0w25x9w9er" timestamp="1522917510"&gt;282&lt;/key&gt;&lt;/foreign-keys&gt;&lt;ref-type name="Journal Article"&gt;17&lt;/ref-type&gt;&lt;contributors&gt;&lt;authors&gt;&lt;author&gt;Moriya, Yuki&lt;/author&gt;&lt;author&gt;Itoh, Masumi&lt;/author&gt;&lt;author&gt;Okuda, Shujiro&lt;/author&gt;&lt;author&gt;Yoshizawa, Akiyasu C&lt;/author&gt;&lt;author&gt;Kanehisa, Minoru&lt;/author&gt;&lt;/authors&gt;&lt;/contributors&gt;&lt;titles&gt;&lt;title&gt;KAAS: an automatic genome annotation and pathway reconstruction server.&lt;/title&gt;&lt;secondary-title&gt;Nucleic acids research&lt;/secondary-title&gt;&lt;/titles&gt;&lt;periodical&gt;&lt;full-title&gt;Nucleic Acids Research&lt;/full-title&gt;&lt;/periodical&gt;&lt;pages&gt;W182-5&lt;/pages&gt;&lt;volume&gt;35&lt;/volume&gt;&lt;keywords&gt;&lt;keyword&gt;Animals&lt;/keyword&gt;&lt;keyword&gt;Humans&lt;/keyword&gt;&lt;keyword&gt;Genome&lt;/keyword&gt;&lt;keyword&gt;Chromosome Mapping&lt;/keyword&gt;&lt;keyword&gt;Chromosome Mapping: methods&lt;/keyword&gt;&lt;keyword&gt;Signal Transduction&lt;/keyword&gt;&lt;keyword&gt;Signal Transduction: physiology&lt;/keyword&gt;&lt;keyword&gt;Computational Biology&lt;/keyword&gt;&lt;keyword&gt;Computational Biology: methods&lt;/keyword&gt;&lt;keyword&gt;Internet&lt;/keyword&gt;&lt;keyword&gt;Sequence Analysis&lt;/keyword&gt;&lt;keyword&gt;Proteome&lt;/keyword&gt;&lt;keyword&gt;Artificial Intelligence&lt;/keyword&gt;&lt;keyword&gt;Automation&lt;/keyword&gt;&lt;keyword&gt;Database Management Systems&lt;/keyword&gt;&lt;keyword&gt;Documentation&lt;/keyword&gt;&lt;keyword&gt;Documentation: methods&lt;/keyword&gt;&lt;keyword&gt;Information Storage and Retrieval&lt;/keyword&gt;&lt;keyword&gt;Information Storage and Retrieval: methods&lt;/keyword&gt;&lt;keyword&gt;Proteome: classification&lt;/keyword&gt;&lt;keyword&gt;Proteome: metabolism&lt;/keyword&gt;&lt;keyword&gt;Sequence Analysis: methods&lt;/keyword&gt;&lt;keyword&gt;Vocabulary, Controlled&lt;/keyword&gt;&lt;/keywords&gt;&lt;dates&gt;&lt;year&gt;2007&lt;/year&gt;&lt;pub-dates&gt;&lt;date&gt;July 2007&lt;/date&gt;&lt;/pub-dates&gt;&lt;/dates&gt;&lt;urls&gt;&lt;/urls&gt;&lt;electronic-resource-num&gt;10.1093/nar/gkm321&lt;/electronic-resource-num&gt;&lt;/record&gt;&lt;/Cite&gt;&lt;/EndNote&gt;</w:instrText>
      </w:r>
      <w:r>
        <w:rPr>
          <w:szCs w:val="24"/>
        </w:rPr>
        <w:fldChar w:fldCharType="separate"/>
      </w:r>
      <w:r>
        <w:rPr>
          <w:noProof/>
          <w:szCs w:val="24"/>
        </w:rPr>
        <w:t>(Moriya et al. 2007)</w:t>
      </w:r>
      <w:r>
        <w:rPr>
          <w:szCs w:val="24"/>
        </w:rPr>
        <w:fldChar w:fldCharType="end"/>
      </w:r>
      <w:r w:rsidRPr="00076E91">
        <w:rPr>
          <w:szCs w:val="24"/>
        </w:rPr>
        <w:t xml:space="preserve"> and BlastKOALA</w:t>
      </w:r>
      <w:r>
        <w:rPr>
          <w:szCs w:val="24"/>
        </w:rPr>
        <w:t xml:space="preserve"> </w:t>
      </w:r>
      <w:r>
        <w:rPr>
          <w:szCs w:val="24"/>
        </w:rPr>
        <w:fldChar w:fldCharType="begin"/>
      </w:r>
      <w:r>
        <w:rPr>
          <w:szCs w:val="24"/>
        </w:rPr>
        <w:instrText xml:space="preserve"> ADDIN EN.CITE &lt;EndNote&gt;&lt;Cite&gt;&lt;Author&gt;Kanehisa&lt;/Author&gt;&lt;Year&gt;2016&lt;/Year&gt;&lt;RecNum&gt;236&lt;/RecNum&gt;&lt;DisplayText&gt;(Kanehisa, Sato, and Morishima 2016)&lt;/DisplayText&gt;&lt;record&gt;&lt;rec-number&gt;236&lt;/rec-number&gt;&lt;foreign-keys&gt;&lt;key app="EN" db-id="zvzepeve9vwad9e0r2nxazrm0x0w25x9w9er" timestamp="1522917510"&gt;236&lt;/key&gt;&lt;/foreign-keys&gt;&lt;ref-type name="Journal Article"&gt;17&lt;/ref-type&gt;&lt;contributors&gt;&lt;authors&gt;&lt;author&gt;Kanehisa, Minoru&lt;/author&gt;&lt;author&gt;Sato, Yoko&lt;/author&gt;&lt;author&gt;Morishima, Kanae&lt;/author&gt;&lt;/authors&gt;&lt;/contributors&gt;&lt;titles&gt;&lt;title&gt;BlastKOALA and GhostKOALA: KEGG Tools for Functional Characterization of Genome and Metagenome Sequences&lt;/title&gt;&lt;secondary-title&gt;Journal of Molecular Biology&lt;/secondary-title&gt;&lt;/titles&gt;&lt;periodical&gt;&lt;full-title&gt;Journal of Molecular Biology&lt;/full-title&gt;&lt;/periodical&gt;&lt;pages&gt;726-731&lt;/pages&gt;&lt;volume&gt;428&lt;/volume&gt;&lt;keywords&gt;&lt;keyword&gt;genome annotation&lt;/keyword&gt;&lt;keyword&gt;KEGG Orthology&lt;/keyword&gt;&lt;keyword&gt;KEGG pathway mapping&lt;/keyword&gt;&lt;keyword&gt;metagenome analysis&lt;/keyword&gt;&lt;keyword&gt;taxonomic composition&lt;/keyword&gt;&lt;/keywords&gt;&lt;dates&gt;&lt;year&gt;2016&lt;/year&gt;&lt;pub-dates&gt;&lt;date&gt;2016&lt;/date&gt;&lt;/pub-dates&gt;&lt;/dates&gt;&lt;isbn&gt;1089-8638 (Electronic)\r0022-2836 (Linking)&lt;/isbn&gt;&lt;urls&gt;&lt;/urls&gt;&lt;electronic-resource-num&gt;10.1016/j.jmb.2015.11.006&lt;/electronic-resource-num&gt;&lt;/record&gt;&lt;/Cite&gt;&lt;/EndNote&gt;</w:instrText>
      </w:r>
      <w:r>
        <w:rPr>
          <w:szCs w:val="24"/>
        </w:rPr>
        <w:fldChar w:fldCharType="separate"/>
      </w:r>
      <w:r>
        <w:rPr>
          <w:noProof/>
          <w:szCs w:val="24"/>
        </w:rPr>
        <w:t>(Kanehisa, Sato, and Morishima 2016)</w:t>
      </w:r>
      <w:r>
        <w:rPr>
          <w:szCs w:val="24"/>
        </w:rPr>
        <w:fldChar w:fldCharType="end"/>
      </w:r>
      <w:r>
        <w:rPr>
          <w:szCs w:val="24"/>
        </w:rPr>
        <w:t xml:space="preserve"> from KEGG</w:t>
      </w:r>
      <w:r w:rsidRPr="00076E91">
        <w:rPr>
          <w:szCs w:val="24"/>
        </w:rPr>
        <w:t>.</w:t>
      </w:r>
    </w:p>
    <w:p w14:paraId="44B5414C" w14:textId="77777777" w:rsidR="00231D1C" w:rsidRPr="001A3E4F" w:rsidRDefault="00231D1C" w:rsidP="00231D1C">
      <w:pPr>
        <w:spacing w:after="0" w:line="360" w:lineRule="auto"/>
        <w:jc w:val="both"/>
        <w:rPr>
          <w:strike/>
          <w:szCs w:val="24"/>
        </w:rPr>
      </w:pPr>
      <w:r>
        <w:rPr>
          <w:szCs w:val="24"/>
        </w:rPr>
        <w:t>For this benchmarking purpose, w</w:t>
      </w:r>
      <w:r w:rsidRPr="00076E91">
        <w:rPr>
          <w:szCs w:val="24"/>
        </w:rPr>
        <w:t xml:space="preserve">e removed </w:t>
      </w:r>
      <w:r w:rsidRPr="00076E91">
        <w:rPr>
          <w:i/>
          <w:szCs w:val="24"/>
        </w:rPr>
        <w:t>S.cerevisiae</w:t>
      </w:r>
      <w:r w:rsidRPr="00076E91">
        <w:rPr>
          <w:szCs w:val="24"/>
        </w:rPr>
        <w:t xml:space="preserve"> out of the reference species list </w:t>
      </w:r>
      <w:r>
        <w:rPr>
          <w:szCs w:val="24"/>
        </w:rPr>
        <w:t>to</w:t>
      </w:r>
      <w:r w:rsidRPr="00076E91">
        <w:rPr>
          <w:szCs w:val="24"/>
        </w:rPr>
        <w:t xml:space="preserve"> avoid redundant information while </w:t>
      </w:r>
      <w:r>
        <w:rPr>
          <w:szCs w:val="24"/>
        </w:rPr>
        <w:t>performing</w:t>
      </w:r>
      <w:r w:rsidRPr="00076E91">
        <w:rPr>
          <w:szCs w:val="24"/>
        </w:rPr>
        <w:t xml:space="preserve"> orthology search. The same reference species have been used for KAAS approach. With </w:t>
      </w:r>
      <w:r w:rsidRPr="00076E91">
        <w:rPr>
          <w:szCs w:val="24"/>
        </w:rPr>
        <w:lastRenderedPageBreak/>
        <w:t>BlastKOALA, however, we couldn't remove yeast annotations out of the reference data</w:t>
      </w:r>
      <w:r>
        <w:rPr>
          <w:szCs w:val="24"/>
        </w:rPr>
        <w:t xml:space="preserve"> since this approach use a non-redundant data set established from the whole KEGG's GENES database </w:t>
      </w:r>
      <w:r>
        <w:rPr>
          <w:szCs w:val="24"/>
        </w:rPr>
        <w:fldChar w:fldCharType="begin"/>
      </w:r>
      <w:r>
        <w:rPr>
          <w:szCs w:val="24"/>
        </w:rPr>
        <w:instrText xml:space="preserve"> ADDIN EN.CITE &lt;EndNote&gt;&lt;Cite&gt;&lt;Author&gt;Kanehisa&lt;/Author&gt;&lt;Year&gt;2016&lt;/Year&gt;&lt;RecNum&gt;342&lt;/RecNum&gt;&lt;DisplayText&gt;(Kanehisa et al. 2016)&lt;/DisplayText&gt;&lt;record&gt;&lt;rec-number&gt;342&lt;/rec-number&gt;&lt;foreign-keys&gt;&lt;key app="EN" db-id="zvzepeve9vwad9e0r2nxazrm0x0w25x9w9er" timestamp="1522917510"&gt;342&lt;/key&gt;&lt;/foreign-keys&gt;&lt;ref-type name="Journal Article"&gt;17&lt;/ref-type&gt;&lt;contributors&gt;&lt;authors&gt;&lt;author&gt;Kanehisa, Minoru&lt;/author&gt;&lt;author&gt;Sato, Yoko&lt;/author&gt;&lt;author&gt;Kawashima, Masayuki&lt;/author&gt;&lt;author&gt;Furumichi, Miho&lt;/author&gt;&lt;author&gt;Tanabe, Mao&lt;/author&gt;&lt;/authors&gt;&lt;/contributors&gt;&lt;titles&gt;&lt;title&gt;KEGG as a reference resource for gene and protein annotation&lt;/title&gt;&lt;secondary-title&gt;Nucleic Acids Research&lt;/secondary-title&gt;&lt;/titles&gt;&lt;periodical&gt;&lt;full-title&gt;Nucleic Acids Research&lt;/full-title&gt;&lt;/periodical&gt;&lt;pages&gt;D457-D462&lt;/pages&gt;&lt;volume&gt;44&lt;/volume&gt;&lt;dates&gt;&lt;year&gt;2016&lt;/year&gt;&lt;pub-dates&gt;&lt;date&gt;2016-01-04&lt;/date&gt;&lt;/pub-dates&gt;&lt;/dates&gt;&lt;isbn&gt;0305-1048, 1362-4962&lt;/isbn&gt;&lt;urls&gt;&lt;/urls&gt;&lt;electronic-resource-num&gt;10.1093/nar/gkv1070&lt;/electronic-resource-num&gt;&lt;remote-database-name&gt;CrossRef&lt;/remote-database-name&gt;&lt;language&gt;en&lt;/language&gt;&lt;access-date&gt;2018-03-28 16:30:00&lt;/access-date&gt;&lt;/record&gt;&lt;/Cite&gt;&lt;/EndNote&gt;</w:instrText>
      </w:r>
      <w:r>
        <w:rPr>
          <w:szCs w:val="24"/>
        </w:rPr>
        <w:fldChar w:fldCharType="separate"/>
      </w:r>
      <w:r>
        <w:rPr>
          <w:noProof/>
          <w:szCs w:val="24"/>
        </w:rPr>
        <w:t>(Kanehisa et al. 2016)</w:t>
      </w:r>
      <w:r>
        <w:rPr>
          <w:szCs w:val="24"/>
        </w:rPr>
        <w:fldChar w:fldCharType="end"/>
      </w:r>
      <w:r>
        <w:rPr>
          <w:szCs w:val="24"/>
        </w:rPr>
        <w:t xml:space="preserve"> as reference sequences for the KO assignment</w:t>
      </w:r>
      <w:r w:rsidRPr="00076E91">
        <w:rPr>
          <w:szCs w:val="24"/>
        </w:rPr>
        <w:t>.</w:t>
      </w:r>
    </w:p>
    <w:p w14:paraId="7896C790" w14:textId="77777777" w:rsidR="00231D1C" w:rsidRPr="00076E91" w:rsidRDefault="00231D1C" w:rsidP="00231D1C">
      <w:pPr>
        <w:spacing w:after="0" w:line="360" w:lineRule="auto"/>
        <w:jc w:val="both"/>
        <w:rPr>
          <w:szCs w:val="24"/>
        </w:rPr>
      </w:pPr>
    </w:p>
    <w:p w14:paraId="4B72E00A" w14:textId="77777777" w:rsidR="00231D1C" w:rsidRPr="00A115AD" w:rsidRDefault="00231D1C" w:rsidP="00231D1C">
      <w:pPr>
        <w:pStyle w:val="Heading2"/>
        <w:spacing w:line="276" w:lineRule="auto"/>
        <w:jc w:val="both"/>
      </w:pPr>
      <w:bookmarkStart w:id="198" w:name="_Toc386295407"/>
      <w:r w:rsidRPr="00A115AD">
        <w:t>Results</w:t>
      </w:r>
      <w:bookmarkEnd w:id="198"/>
    </w:p>
    <w:p w14:paraId="1109BBDF" w14:textId="77777777" w:rsidR="00231D1C" w:rsidRPr="00A115AD" w:rsidRDefault="00231D1C" w:rsidP="00231D1C">
      <w:pPr>
        <w:pStyle w:val="Heading3"/>
        <w:jc w:val="both"/>
      </w:pPr>
      <w:bookmarkStart w:id="199" w:name="_Toc386295408"/>
      <w:r w:rsidRPr="00A115AD">
        <w:t>The establishment of the reference species and annotations</w:t>
      </w:r>
      <w:bookmarkEnd w:id="199"/>
    </w:p>
    <w:p w14:paraId="3D79247E" w14:textId="77777777" w:rsidR="00231D1C" w:rsidRDefault="00231D1C" w:rsidP="00231D1C">
      <w:pPr>
        <w:spacing w:after="0" w:line="360" w:lineRule="auto"/>
        <w:jc w:val="both"/>
        <w:rPr>
          <w:szCs w:val="24"/>
        </w:rPr>
      </w:pPr>
      <w:r>
        <w:rPr>
          <w:szCs w:val="24"/>
        </w:rPr>
        <w:t>We yielded in total 12,748 different KO groups from 30 KEGG reference species. The proteins in each group are very similar with each other in term of feature architecture, which can be accounted from the FAS score distribution in</w:t>
      </w:r>
      <w:r>
        <w:rPr>
          <w:szCs w:val="24"/>
        </w:rPr>
        <w:fldChar w:fldCharType="begin"/>
      </w:r>
      <w:r>
        <w:rPr>
          <w:szCs w:val="24"/>
        </w:rPr>
        <w:instrText xml:space="preserve"> REF _Ref384434851 \h </w:instrText>
      </w:r>
      <w:r>
        <w:rPr>
          <w:szCs w:val="24"/>
        </w:rPr>
      </w:r>
      <w:r>
        <w:rPr>
          <w:szCs w:val="24"/>
        </w:rPr>
        <w:fldChar w:fldCharType="separate"/>
      </w:r>
      <w:r w:rsidR="00CF13C3">
        <w:t xml:space="preserve">Figure </w:t>
      </w:r>
      <w:r w:rsidR="00CF13C3">
        <w:rPr>
          <w:noProof/>
        </w:rPr>
        <w:t>4</w:t>
      </w:r>
      <w:r w:rsidR="00CF13C3">
        <w:noBreakHyphen/>
      </w:r>
      <w:r w:rsidR="00CF13C3">
        <w:rPr>
          <w:noProof/>
        </w:rPr>
        <w:t>2</w:t>
      </w:r>
      <w:r>
        <w:rPr>
          <w:szCs w:val="24"/>
        </w:rPr>
        <w:fldChar w:fldCharType="end"/>
      </w:r>
      <w:r>
        <w:rPr>
          <w:szCs w:val="24"/>
        </w:rPr>
        <w:t xml:space="preserve">. </w:t>
      </w:r>
    </w:p>
    <w:p w14:paraId="6B79BE60" w14:textId="77777777" w:rsidR="00231D1C" w:rsidRDefault="00231D1C" w:rsidP="00231D1C">
      <w:pPr>
        <w:keepNext/>
        <w:spacing w:after="0" w:line="360" w:lineRule="auto"/>
        <w:jc w:val="both"/>
      </w:pPr>
      <w:r>
        <w:rPr>
          <w:noProof/>
          <w:szCs w:val="24"/>
        </w:rPr>
        <w:drawing>
          <wp:inline distT="0" distB="0" distL="0" distR="0" wp14:anchorId="402A1E6B" wp14:editId="2ADDC3FE">
            <wp:extent cx="4230712" cy="2270327"/>
            <wp:effectExtent l="0" t="0" r="11430" b="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231176" cy="2270576"/>
                    </a:xfrm>
                    <a:prstGeom prst="rect">
                      <a:avLst/>
                    </a:prstGeom>
                    <a:noFill/>
                    <a:ln>
                      <a:noFill/>
                    </a:ln>
                  </pic:spPr>
                </pic:pic>
              </a:graphicData>
            </a:graphic>
          </wp:inline>
        </w:drawing>
      </w:r>
    </w:p>
    <w:p w14:paraId="38896974" w14:textId="77777777" w:rsidR="00231D1C" w:rsidRPr="00076E91" w:rsidRDefault="00231D1C" w:rsidP="00231D1C">
      <w:pPr>
        <w:pStyle w:val="Caption"/>
        <w:jc w:val="both"/>
        <w:rPr>
          <w:szCs w:val="24"/>
        </w:rPr>
      </w:pPr>
      <w:bookmarkStart w:id="200" w:name="_Ref384434851"/>
      <w:bookmarkStart w:id="201" w:name="_Toc386295462"/>
      <w:r>
        <w:t xml:space="preserve">Figure </w:t>
      </w:r>
      <w:r>
        <w:fldChar w:fldCharType="begin"/>
      </w:r>
      <w:r>
        <w:instrText xml:space="preserve"> STYLEREF 1 \s </w:instrText>
      </w:r>
      <w:r>
        <w:fldChar w:fldCharType="separate"/>
      </w:r>
      <w:r w:rsidR="00CF13C3">
        <w:rPr>
          <w:noProof/>
        </w:rPr>
        <w:t>4</w:t>
      </w:r>
      <w:r>
        <w:fldChar w:fldCharType="end"/>
      </w:r>
      <w:r>
        <w:noBreakHyphen/>
      </w:r>
      <w:r>
        <w:fldChar w:fldCharType="begin"/>
      </w:r>
      <w:r>
        <w:instrText xml:space="preserve"> SEQ Figure \* ARABIC \s 1 </w:instrText>
      </w:r>
      <w:r>
        <w:fldChar w:fldCharType="separate"/>
      </w:r>
      <w:r w:rsidR="00CF13C3">
        <w:rPr>
          <w:noProof/>
        </w:rPr>
        <w:t>2</w:t>
      </w:r>
      <w:r>
        <w:fldChar w:fldCharType="end"/>
      </w:r>
      <w:bookmarkEnd w:id="200"/>
      <w:r>
        <w:t xml:space="preserve">: </w:t>
      </w:r>
      <w:r w:rsidRPr="00076E91">
        <w:t>Distribution of T</w:t>
      </w:r>
      <w:r w:rsidRPr="00076E91">
        <w:rPr>
          <w:vertAlign w:val="subscript"/>
        </w:rPr>
        <w:t>FAS_KO</w:t>
      </w:r>
      <w:r w:rsidRPr="00076E91">
        <w:t xml:space="preserve"> for 12,748 KO groups</w:t>
      </w:r>
      <w:bookmarkEnd w:id="201"/>
    </w:p>
    <w:p w14:paraId="0A9F554B" w14:textId="77777777" w:rsidR="00231D1C" w:rsidRPr="00076E91" w:rsidRDefault="00231D1C" w:rsidP="00231D1C">
      <w:pPr>
        <w:spacing w:after="0" w:line="360" w:lineRule="auto"/>
        <w:jc w:val="both"/>
        <w:rPr>
          <w:szCs w:val="24"/>
        </w:rPr>
      </w:pPr>
      <w:r w:rsidRPr="00076E91">
        <w:rPr>
          <w:szCs w:val="24"/>
        </w:rPr>
        <w:t>Only about 3% of KOs have T</w:t>
      </w:r>
      <w:r w:rsidRPr="00076E91">
        <w:rPr>
          <w:szCs w:val="24"/>
          <w:vertAlign w:val="subscript"/>
        </w:rPr>
        <w:t>FAS_KO</w:t>
      </w:r>
      <w:r w:rsidRPr="00076E91">
        <w:rPr>
          <w:szCs w:val="24"/>
        </w:rPr>
        <w:t xml:space="preserve"> smaller than 0.5, 27% lie between 0.5 and 0.9, while 70% has T</w:t>
      </w:r>
      <w:r w:rsidRPr="00076E91">
        <w:rPr>
          <w:szCs w:val="24"/>
          <w:vertAlign w:val="subscript"/>
        </w:rPr>
        <w:t>FAS_KO</w:t>
      </w:r>
      <w:r w:rsidRPr="00076E91">
        <w:rPr>
          <w:szCs w:val="24"/>
        </w:rPr>
        <w:t xml:space="preserve"> greater than 0.9. The low T</w:t>
      </w:r>
      <w:r w:rsidRPr="00076E91">
        <w:rPr>
          <w:szCs w:val="24"/>
          <w:vertAlign w:val="subscript"/>
        </w:rPr>
        <w:t>FAS_KO</w:t>
      </w:r>
      <w:r w:rsidRPr="00076E91">
        <w:rPr>
          <w:szCs w:val="24"/>
        </w:rPr>
        <w:t xml:space="preserve"> values are caused mostly by the </w:t>
      </w:r>
      <w:r>
        <w:rPr>
          <w:szCs w:val="24"/>
        </w:rPr>
        <w:t>poorly domain annotated</w:t>
      </w:r>
      <w:r w:rsidRPr="00076E91">
        <w:rPr>
          <w:szCs w:val="24"/>
        </w:rPr>
        <w:t xml:space="preserve"> protein members. </w:t>
      </w:r>
      <w:r w:rsidRPr="00076E91">
        <w:rPr>
          <w:szCs w:val="24"/>
        </w:rPr>
        <w:fldChar w:fldCharType="begin"/>
      </w:r>
      <w:r w:rsidRPr="00076E91">
        <w:rPr>
          <w:szCs w:val="24"/>
        </w:rPr>
        <w:instrText xml:space="preserve"> REF _Ref339564538 \h </w:instrText>
      </w:r>
      <w:r w:rsidRPr="00076E91">
        <w:rPr>
          <w:szCs w:val="24"/>
        </w:rPr>
      </w:r>
      <w:r w:rsidRPr="00076E91">
        <w:rPr>
          <w:szCs w:val="24"/>
        </w:rPr>
        <w:fldChar w:fldCharType="separate"/>
      </w:r>
      <w:r w:rsidR="00CF13C3" w:rsidRPr="00076E91">
        <w:t xml:space="preserve">Figure </w:t>
      </w:r>
      <w:r w:rsidR="00CF13C3">
        <w:rPr>
          <w:noProof/>
        </w:rPr>
        <w:t>4</w:t>
      </w:r>
      <w:r w:rsidR="00CF13C3">
        <w:noBreakHyphen/>
      </w:r>
      <w:r w:rsidR="00CF13C3">
        <w:rPr>
          <w:noProof/>
        </w:rPr>
        <w:t>3</w:t>
      </w:r>
      <w:r w:rsidRPr="00076E91">
        <w:rPr>
          <w:szCs w:val="24"/>
        </w:rPr>
        <w:fldChar w:fldCharType="end"/>
      </w:r>
      <w:r w:rsidRPr="00076E91">
        <w:rPr>
          <w:szCs w:val="24"/>
        </w:rPr>
        <w:t xml:space="preserve"> shows 2 examples</w:t>
      </w:r>
      <w:r>
        <w:rPr>
          <w:szCs w:val="24"/>
        </w:rPr>
        <w:t xml:space="preserve"> for representing a low </w:t>
      </w:r>
      <w:r w:rsidRPr="00076E91">
        <w:rPr>
          <w:szCs w:val="24"/>
        </w:rPr>
        <w:t>T</w:t>
      </w:r>
      <w:r w:rsidRPr="00076E91">
        <w:rPr>
          <w:szCs w:val="24"/>
          <w:vertAlign w:val="subscript"/>
        </w:rPr>
        <w:t>FAS_KO</w:t>
      </w:r>
      <w:r w:rsidRPr="00076E91">
        <w:rPr>
          <w:szCs w:val="24"/>
        </w:rPr>
        <w:t xml:space="preserve"> group</w:t>
      </w:r>
      <w:r>
        <w:rPr>
          <w:szCs w:val="24"/>
        </w:rPr>
        <w:t xml:space="preserve"> (</w:t>
      </w:r>
      <w:r w:rsidRPr="00076E91">
        <w:rPr>
          <w:szCs w:val="24"/>
        </w:rPr>
        <w:t>K00542</w:t>
      </w:r>
      <w:r>
        <w:rPr>
          <w:szCs w:val="24"/>
        </w:rPr>
        <w:t>) and a</w:t>
      </w:r>
      <w:r w:rsidRPr="00076E91">
        <w:rPr>
          <w:szCs w:val="24"/>
        </w:rPr>
        <w:t xml:space="preserve"> high T</w:t>
      </w:r>
      <w:r w:rsidRPr="00076E91">
        <w:rPr>
          <w:szCs w:val="24"/>
          <w:vertAlign w:val="subscript"/>
        </w:rPr>
        <w:t>FAS_KO</w:t>
      </w:r>
      <w:r w:rsidRPr="00076E91">
        <w:rPr>
          <w:szCs w:val="24"/>
        </w:rPr>
        <w:t xml:space="preserve"> group</w:t>
      </w:r>
      <w:r>
        <w:rPr>
          <w:szCs w:val="24"/>
        </w:rPr>
        <w:t xml:space="preserve"> (K0788)</w:t>
      </w:r>
      <w:r w:rsidRPr="00076E91">
        <w:rPr>
          <w:szCs w:val="24"/>
        </w:rPr>
        <w:t>.</w:t>
      </w:r>
    </w:p>
    <w:p w14:paraId="1D97E308" w14:textId="77777777" w:rsidR="00231D1C" w:rsidRPr="00076E91" w:rsidRDefault="00231D1C" w:rsidP="00231D1C">
      <w:pPr>
        <w:spacing w:after="0" w:line="360" w:lineRule="auto"/>
        <w:jc w:val="both"/>
        <w:rPr>
          <w:szCs w:val="24"/>
        </w:rPr>
      </w:pPr>
      <w:r w:rsidRPr="00076E91">
        <w:rPr>
          <w:noProof/>
          <w:szCs w:val="24"/>
        </w:rPr>
        <w:lastRenderedPageBreak/>
        <w:drawing>
          <wp:inline distT="0" distB="0" distL="0" distR="0" wp14:anchorId="18B4A7F0" wp14:editId="659B72A9">
            <wp:extent cx="4188323" cy="2056309"/>
            <wp:effectExtent l="0" t="0" r="3175" b="127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189991" cy="2057128"/>
                    </a:xfrm>
                    <a:prstGeom prst="rect">
                      <a:avLst/>
                    </a:prstGeom>
                    <a:noFill/>
                    <a:ln>
                      <a:noFill/>
                    </a:ln>
                  </pic:spPr>
                </pic:pic>
              </a:graphicData>
            </a:graphic>
          </wp:inline>
        </w:drawing>
      </w:r>
    </w:p>
    <w:p w14:paraId="66ED7A01" w14:textId="77777777" w:rsidR="00231D1C" w:rsidRPr="00076E91" w:rsidRDefault="00231D1C" w:rsidP="00231D1C">
      <w:pPr>
        <w:pStyle w:val="Caption"/>
        <w:spacing w:after="0" w:line="360" w:lineRule="auto"/>
        <w:jc w:val="both"/>
      </w:pPr>
      <w:bookmarkStart w:id="202" w:name="_Ref339564538"/>
      <w:bookmarkStart w:id="203" w:name="_Toc386295463"/>
      <w:r w:rsidRPr="00076E91">
        <w:t xml:space="preserve">Figure </w:t>
      </w:r>
      <w:r>
        <w:fldChar w:fldCharType="begin"/>
      </w:r>
      <w:r>
        <w:instrText xml:space="preserve"> STYLEREF 1 \s </w:instrText>
      </w:r>
      <w:r>
        <w:fldChar w:fldCharType="separate"/>
      </w:r>
      <w:r w:rsidR="00CF13C3">
        <w:rPr>
          <w:noProof/>
        </w:rPr>
        <w:t>4</w:t>
      </w:r>
      <w:r>
        <w:fldChar w:fldCharType="end"/>
      </w:r>
      <w:r>
        <w:noBreakHyphen/>
      </w:r>
      <w:r>
        <w:fldChar w:fldCharType="begin"/>
      </w:r>
      <w:r>
        <w:instrText xml:space="preserve"> SEQ Figure \* ARABIC \s 1 </w:instrText>
      </w:r>
      <w:r>
        <w:fldChar w:fldCharType="separate"/>
      </w:r>
      <w:r w:rsidR="00CF13C3">
        <w:rPr>
          <w:noProof/>
        </w:rPr>
        <w:t>3</w:t>
      </w:r>
      <w:r>
        <w:fldChar w:fldCharType="end"/>
      </w:r>
      <w:bookmarkEnd w:id="202"/>
      <w:r w:rsidRPr="00076E91">
        <w:t>: FAS score density of KO group K00542 (left) and K07888 (right)</w:t>
      </w:r>
      <w:bookmarkEnd w:id="203"/>
    </w:p>
    <w:p w14:paraId="3F6E58DF" w14:textId="77777777" w:rsidR="00231D1C" w:rsidRPr="004F12DB" w:rsidRDefault="00231D1C" w:rsidP="00231D1C">
      <w:pPr>
        <w:spacing w:after="0" w:line="360" w:lineRule="auto"/>
        <w:jc w:val="both"/>
        <w:rPr>
          <w:szCs w:val="24"/>
        </w:rPr>
      </w:pPr>
      <w:r w:rsidRPr="00076E91">
        <w:rPr>
          <w:szCs w:val="24"/>
        </w:rPr>
        <w:t>In ortholog group K00542 (guanidinoacetate N-methyltransferase), only one protein member (rat rno</w:t>
      </w:r>
      <w:proofErr w:type="gramStart"/>
      <w:r w:rsidRPr="00076E91">
        <w:rPr>
          <w:szCs w:val="24"/>
        </w:rPr>
        <w:t>:25257</w:t>
      </w:r>
      <w:proofErr w:type="gramEnd"/>
      <w:r w:rsidRPr="00076E91">
        <w:rPr>
          <w:szCs w:val="24"/>
        </w:rPr>
        <w:t xml:space="preserve">) has </w:t>
      </w:r>
      <w:r>
        <w:rPr>
          <w:szCs w:val="24"/>
        </w:rPr>
        <w:t>a single</w:t>
      </w:r>
      <w:r w:rsidRPr="00076E91">
        <w:rPr>
          <w:szCs w:val="24"/>
        </w:rPr>
        <w:t xml:space="preserve"> Pfam domain (Orn_DAP_Arg_deC). The lack of Pfam domain annotation of other proteins (human hsa</w:t>
      </w:r>
      <w:proofErr w:type="gramStart"/>
      <w:r w:rsidRPr="00076E91">
        <w:rPr>
          <w:szCs w:val="24"/>
        </w:rPr>
        <w:t>:2593</w:t>
      </w:r>
      <w:proofErr w:type="gramEnd"/>
      <w:r w:rsidRPr="00076E91">
        <w:rPr>
          <w:szCs w:val="24"/>
        </w:rPr>
        <w:t xml:space="preserve">, mouse mmu:14431, zebrafish dre:796865 and </w:t>
      </w:r>
      <w:r w:rsidRPr="00076E91">
        <w:rPr>
          <w:i/>
          <w:szCs w:val="24"/>
        </w:rPr>
        <w:t xml:space="preserve">N.vectensis </w:t>
      </w:r>
      <w:r w:rsidRPr="00076E91">
        <w:rPr>
          <w:szCs w:val="24"/>
        </w:rPr>
        <w:t>nemve:1432) caused FAS scores of 0 for 14/20 pairwise comparisons and led to the low T</w:t>
      </w:r>
      <w:r w:rsidRPr="00076E91">
        <w:rPr>
          <w:szCs w:val="24"/>
          <w:vertAlign w:val="subscript"/>
        </w:rPr>
        <w:t>FAS_KO</w:t>
      </w:r>
      <w:r w:rsidRPr="00076E91">
        <w:rPr>
          <w:szCs w:val="24"/>
        </w:rPr>
        <w:t xml:space="preserve"> (</w:t>
      </w:r>
      <w:r>
        <w:rPr>
          <w:szCs w:val="24"/>
        </w:rPr>
        <w:t xml:space="preserve">mean score of </w:t>
      </w:r>
      <w:r w:rsidRPr="00076E91">
        <w:rPr>
          <w:szCs w:val="24"/>
        </w:rPr>
        <w:t>0.224) for the whole group. On the contrary, the rich annotation of protein members of group K07888 (Ras-related protein Rab-5B) is the reason for its high T</w:t>
      </w:r>
      <w:r w:rsidRPr="00076E91">
        <w:rPr>
          <w:szCs w:val="24"/>
          <w:vertAlign w:val="subscript"/>
        </w:rPr>
        <w:t>FAS_KO</w:t>
      </w:r>
      <w:r w:rsidRPr="00076E91">
        <w:rPr>
          <w:szCs w:val="24"/>
        </w:rPr>
        <w:t xml:space="preserve">. </w:t>
      </w:r>
    </w:p>
    <w:p w14:paraId="07543B0E" w14:textId="77777777" w:rsidR="00231D1C" w:rsidRPr="00C3276D" w:rsidRDefault="00231D1C" w:rsidP="00231D1C">
      <w:pPr>
        <w:pStyle w:val="Heading3"/>
        <w:spacing w:line="276" w:lineRule="auto"/>
        <w:jc w:val="both"/>
      </w:pPr>
      <w:bookmarkStart w:id="204" w:name="_Toc386295409"/>
      <w:r w:rsidRPr="00C3276D">
        <w:t>Benchmarking result</w:t>
      </w:r>
      <w:bookmarkEnd w:id="204"/>
    </w:p>
    <w:p w14:paraId="456A4BF9" w14:textId="77777777" w:rsidR="00231D1C" w:rsidRPr="00C3276D" w:rsidRDefault="00231D1C" w:rsidP="00231D1C">
      <w:pPr>
        <w:pStyle w:val="Heading4"/>
        <w:jc w:val="both"/>
      </w:pPr>
      <w:r w:rsidRPr="00C3276D">
        <w:t>The specificity of HamFAS approach</w:t>
      </w:r>
    </w:p>
    <w:p w14:paraId="19F158AA" w14:textId="77777777" w:rsidR="00231D1C" w:rsidRPr="00076E91" w:rsidRDefault="00231D1C" w:rsidP="00231D1C">
      <w:pPr>
        <w:spacing w:after="0" w:line="360" w:lineRule="auto"/>
        <w:jc w:val="both"/>
        <w:rPr>
          <w:szCs w:val="24"/>
        </w:rPr>
      </w:pPr>
      <w:r>
        <w:rPr>
          <w:szCs w:val="24"/>
        </w:rPr>
        <w:t xml:space="preserve">The data used for this testing was the </w:t>
      </w:r>
      <w:r w:rsidRPr="00C76CCB">
        <w:rPr>
          <w:szCs w:val="24"/>
        </w:rPr>
        <w:t xml:space="preserve">KO-annotated yeast </w:t>
      </w:r>
      <w:r>
        <w:rPr>
          <w:szCs w:val="24"/>
        </w:rPr>
        <w:t>proteins. For assessing the specificity, we</w:t>
      </w:r>
      <w:r w:rsidRPr="00076E91">
        <w:rPr>
          <w:szCs w:val="24"/>
        </w:rPr>
        <w:t xml:space="preserve"> </w:t>
      </w:r>
      <w:r>
        <w:rPr>
          <w:szCs w:val="24"/>
        </w:rPr>
        <w:t>calculated</w:t>
      </w:r>
      <w:r w:rsidRPr="00076E91">
        <w:rPr>
          <w:szCs w:val="24"/>
        </w:rPr>
        <w:t xml:space="preserve"> the recall, precision and F1 score</w:t>
      </w:r>
      <w:r>
        <w:rPr>
          <w:szCs w:val="24"/>
        </w:rPr>
        <w:t xml:space="preserve"> (equations 1) for HamFAS and compared them with the one of BlastKOALA and KAAS.</w:t>
      </w:r>
    </w:p>
    <w:p w14:paraId="5AE336FE" w14:textId="77777777" w:rsidR="00231D1C" w:rsidRPr="00A144F5" w:rsidRDefault="00231D1C" w:rsidP="00231D1C">
      <w:pPr>
        <w:spacing w:after="0" w:line="360" w:lineRule="auto"/>
        <w:jc w:val="both"/>
        <w:rPr>
          <w:rFonts w:eastAsiaTheme="minorEastAsia"/>
          <w:szCs w:val="24"/>
        </w:rPr>
      </w:pPr>
      <m:oMath>
        <m:r>
          <w:rPr>
            <w:rFonts w:ascii="Cambria Math" w:hAnsi="Cambria Math"/>
            <w:szCs w:val="24"/>
          </w:rPr>
          <m:t xml:space="preserve">recall = </m:t>
        </m:r>
        <m:f>
          <m:fPr>
            <m:ctrlPr>
              <w:rPr>
                <w:rFonts w:ascii="Cambria Math" w:hAnsi="Cambria Math"/>
                <w:i/>
                <w:szCs w:val="24"/>
              </w:rPr>
            </m:ctrlPr>
          </m:fPr>
          <m:num>
            <m:r>
              <w:rPr>
                <w:rFonts w:ascii="Cambria Math" w:hAnsi="Cambria Math"/>
                <w:szCs w:val="24"/>
              </w:rPr>
              <m:t>TP</m:t>
            </m:r>
          </m:num>
          <m:den>
            <m:r>
              <w:rPr>
                <w:rFonts w:ascii="Cambria Math" w:hAnsi="Cambria Math"/>
                <w:szCs w:val="24"/>
              </w:rPr>
              <m:t>TP+FN</m:t>
            </m:r>
          </m:den>
        </m:f>
        <m:r>
          <w:rPr>
            <w:rFonts w:ascii="Cambria Math" w:eastAsiaTheme="minorEastAsia" w:hAnsi="Cambria Math"/>
            <w:szCs w:val="24"/>
          </w:rPr>
          <m:t xml:space="preserve">  ;  precision = </m:t>
        </m:r>
        <m:f>
          <m:fPr>
            <m:ctrlPr>
              <w:rPr>
                <w:rFonts w:ascii="Cambria Math" w:eastAsiaTheme="minorEastAsia" w:hAnsi="Cambria Math"/>
                <w:i/>
                <w:szCs w:val="24"/>
              </w:rPr>
            </m:ctrlPr>
          </m:fPr>
          <m:num>
            <m:r>
              <w:rPr>
                <w:rFonts w:ascii="Cambria Math" w:eastAsiaTheme="minorEastAsia" w:hAnsi="Cambria Math"/>
                <w:szCs w:val="24"/>
              </w:rPr>
              <m:t>TP</m:t>
            </m:r>
          </m:num>
          <m:den>
            <m:r>
              <w:rPr>
                <w:rFonts w:ascii="Cambria Math" w:eastAsiaTheme="minorEastAsia" w:hAnsi="Cambria Math"/>
                <w:szCs w:val="24"/>
              </w:rPr>
              <m:t>TP+FP</m:t>
            </m:r>
          </m:den>
        </m:f>
        <m:r>
          <w:rPr>
            <w:rFonts w:ascii="Cambria Math" w:eastAsiaTheme="minorEastAsia" w:hAnsi="Cambria Math"/>
            <w:szCs w:val="24"/>
          </w:rPr>
          <m:t xml:space="preserve">  ; F1=</m:t>
        </m:r>
        <m:f>
          <m:fPr>
            <m:ctrlPr>
              <w:rPr>
                <w:rFonts w:ascii="Cambria Math" w:eastAsiaTheme="minorEastAsia" w:hAnsi="Cambria Math"/>
                <w:i/>
                <w:szCs w:val="24"/>
              </w:rPr>
            </m:ctrlPr>
          </m:fPr>
          <m:num>
            <m:r>
              <w:rPr>
                <w:rFonts w:ascii="Cambria Math" w:eastAsiaTheme="minorEastAsia" w:hAnsi="Cambria Math"/>
                <w:szCs w:val="24"/>
              </w:rPr>
              <m:t>2*precision * recall</m:t>
            </m:r>
          </m:num>
          <m:den>
            <m:r>
              <w:rPr>
                <w:rFonts w:ascii="Cambria Math" w:eastAsiaTheme="minorEastAsia" w:hAnsi="Cambria Math"/>
                <w:szCs w:val="24"/>
              </w:rPr>
              <m:t>precision+recall</m:t>
            </m:r>
          </m:den>
        </m:f>
        <m:r>
          <w:rPr>
            <w:rFonts w:ascii="Cambria Math" w:eastAsiaTheme="minorEastAsia" w:hAnsi="Cambria Math"/>
            <w:szCs w:val="24"/>
          </w:rPr>
          <m:t xml:space="preserve"> </m:t>
        </m:r>
      </m:oMath>
      <w:r>
        <w:rPr>
          <w:rFonts w:eastAsiaTheme="minorEastAsia"/>
          <w:szCs w:val="24"/>
        </w:rPr>
        <w:t xml:space="preserve"> (1)</w:t>
      </w:r>
    </w:p>
    <w:p w14:paraId="59C181D1" w14:textId="77777777" w:rsidR="00231D1C" w:rsidRPr="00A144F5" w:rsidRDefault="00231D1C" w:rsidP="00231D1C">
      <w:pPr>
        <w:spacing w:after="0" w:line="360" w:lineRule="auto"/>
        <w:jc w:val="both"/>
        <w:rPr>
          <w:rFonts w:eastAsiaTheme="minorEastAsia"/>
          <w:szCs w:val="24"/>
        </w:rPr>
      </w:pPr>
    </w:p>
    <w:p w14:paraId="6F9E1D11" w14:textId="77777777" w:rsidR="00231D1C" w:rsidRPr="00076E91" w:rsidRDefault="00231D1C" w:rsidP="00231D1C">
      <w:pPr>
        <w:spacing w:after="0" w:line="360" w:lineRule="auto"/>
        <w:jc w:val="both"/>
        <w:rPr>
          <w:szCs w:val="24"/>
        </w:rPr>
      </w:pPr>
      <w:r>
        <w:rPr>
          <w:szCs w:val="24"/>
        </w:rPr>
        <w:fldChar w:fldCharType="begin"/>
      </w:r>
      <w:r>
        <w:rPr>
          <w:szCs w:val="24"/>
        </w:rPr>
        <w:instrText xml:space="preserve"> REF _Ref383951269 \h </w:instrText>
      </w:r>
      <w:r>
        <w:rPr>
          <w:szCs w:val="24"/>
        </w:rPr>
      </w:r>
      <w:r>
        <w:rPr>
          <w:szCs w:val="24"/>
        </w:rPr>
        <w:fldChar w:fldCharType="separate"/>
      </w:r>
      <w:r w:rsidR="00CF13C3">
        <w:t xml:space="preserve">Table </w:t>
      </w:r>
      <w:r w:rsidR="00CF13C3">
        <w:rPr>
          <w:noProof/>
        </w:rPr>
        <w:t>4</w:t>
      </w:r>
      <w:r w:rsidR="00CF13C3">
        <w:noBreakHyphen/>
      </w:r>
      <w:r w:rsidR="00CF13C3">
        <w:rPr>
          <w:noProof/>
        </w:rPr>
        <w:t>1</w:t>
      </w:r>
      <w:r>
        <w:rPr>
          <w:szCs w:val="24"/>
        </w:rPr>
        <w:fldChar w:fldCharType="end"/>
      </w:r>
      <w:r>
        <w:rPr>
          <w:szCs w:val="24"/>
        </w:rPr>
        <w:t xml:space="preserve"> </w:t>
      </w:r>
      <w:r w:rsidRPr="00076E91">
        <w:rPr>
          <w:szCs w:val="24"/>
        </w:rPr>
        <w:t xml:space="preserve">shows the evaluations </w:t>
      </w:r>
      <w:r>
        <w:rPr>
          <w:szCs w:val="24"/>
        </w:rPr>
        <w:t xml:space="preserve">of HamFAS, BlastKOALA and KAAS. </w:t>
      </w:r>
      <w:r w:rsidRPr="00076E91">
        <w:rPr>
          <w:szCs w:val="24"/>
        </w:rPr>
        <w:t>HamFAS performed best in term of precision, while F1-score is lower then KAAS due to its lower recall. Interestingly, the latest annotation tool from KEGG, BlastKOALA, has the lowest scores in both recall and precision.</w:t>
      </w:r>
    </w:p>
    <w:p w14:paraId="1FCE15D4" w14:textId="77777777" w:rsidR="00231D1C" w:rsidRDefault="00231D1C" w:rsidP="00231D1C">
      <w:pPr>
        <w:pStyle w:val="Caption"/>
        <w:keepNext/>
        <w:jc w:val="both"/>
      </w:pPr>
      <w:bookmarkStart w:id="205" w:name="_Ref383951269"/>
      <w:bookmarkStart w:id="206" w:name="_Toc386295500"/>
      <w:r>
        <w:lastRenderedPageBreak/>
        <w:t xml:space="preserve">Table </w:t>
      </w:r>
      <w:r>
        <w:fldChar w:fldCharType="begin"/>
      </w:r>
      <w:r>
        <w:instrText xml:space="preserve"> STYLEREF 1 \s </w:instrText>
      </w:r>
      <w:r>
        <w:fldChar w:fldCharType="separate"/>
      </w:r>
      <w:r w:rsidR="00CF13C3">
        <w:rPr>
          <w:noProof/>
        </w:rPr>
        <w:t>4</w:t>
      </w:r>
      <w:r>
        <w:fldChar w:fldCharType="end"/>
      </w:r>
      <w:r>
        <w:noBreakHyphen/>
      </w:r>
      <w:r>
        <w:fldChar w:fldCharType="begin"/>
      </w:r>
      <w:r>
        <w:instrText xml:space="preserve"> SEQ Table \* ARABIC \s 1 </w:instrText>
      </w:r>
      <w:r>
        <w:fldChar w:fldCharType="separate"/>
      </w:r>
      <w:r w:rsidR="00CF13C3">
        <w:rPr>
          <w:noProof/>
        </w:rPr>
        <w:t>1</w:t>
      </w:r>
      <w:r>
        <w:fldChar w:fldCharType="end"/>
      </w:r>
      <w:bookmarkEnd w:id="205"/>
      <w:r>
        <w:t xml:space="preserve">: </w:t>
      </w:r>
      <w:r w:rsidRPr="00076E91">
        <w:t>Recall, precision and F1-score of HamFAS in comparison to BlastKOALA and KAAS. Second column shows values of HamFAS after filtering the orthology assignment with InParanoid's orthologs.</w:t>
      </w:r>
      <w:bookmarkEnd w:id="206"/>
    </w:p>
    <w:tbl>
      <w:tblPr>
        <w:tblStyle w:val="TableGrid"/>
        <w:tblW w:w="0" w:type="auto"/>
        <w:tblLook w:val="04A0" w:firstRow="1" w:lastRow="0" w:firstColumn="1" w:lastColumn="0" w:noHBand="0" w:noVBand="1"/>
      </w:tblPr>
      <w:tblGrid>
        <w:gridCol w:w="1574"/>
        <w:gridCol w:w="1544"/>
        <w:gridCol w:w="2457"/>
        <w:gridCol w:w="1714"/>
        <w:gridCol w:w="1431"/>
      </w:tblGrid>
      <w:tr w:rsidR="00231D1C" w14:paraId="4A99B28D" w14:textId="77777777" w:rsidTr="00513705">
        <w:tc>
          <w:tcPr>
            <w:tcW w:w="1574" w:type="dxa"/>
          </w:tcPr>
          <w:p w14:paraId="40283B36" w14:textId="77777777" w:rsidR="00231D1C" w:rsidRDefault="00231D1C" w:rsidP="00513705">
            <w:pPr>
              <w:spacing w:line="360" w:lineRule="auto"/>
              <w:rPr>
                <w:szCs w:val="24"/>
              </w:rPr>
            </w:pPr>
            <w:r w:rsidRPr="00076E91">
              <w:rPr>
                <w:rFonts w:cs="Times New Roman"/>
                <w:b/>
                <w:bCs/>
                <w:color w:val="000000"/>
                <w:szCs w:val="24"/>
              </w:rPr>
              <w:t>Approach</w:t>
            </w:r>
          </w:p>
        </w:tc>
        <w:tc>
          <w:tcPr>
            <w:tcW w:w="1544" w:type="dxa"/>
          </w:tcPr>
          <w:p w14:paraId="62744E3F" w14:textId="77777777" w:rsidR="00231D1C" w:rsidRDefault="00231D1C" w:rsidP="00513705">
            <w:pPr>
              <w:spacing w:line="360" w:lineRule="auto"/>
              <w:rPr>
                <w:szCs w:val="24"/>
              </w:rPr>
            </w:pPr>
            <w:r w:rsidRPr="00076E91">
              <w:rPr>
                <w:rFonts w:cs="Times New Roman"/>
                <w:b/>
                <w:bCs/>
                <w:color w:val="000000"/>
                <w:szCs w:val="24"/>
              </w:rPr>
              <w:t>HamFAS</w:t>
            </w:r>
          </w:p>
        </w:tc>
        <w:tc>
          <w:tcPr>
            <w:tcW w:w="2457" w:type="dxa"/>
          </w:tcPr>
          <w:p w14:paraId="22EAB99B" w14:textId="77777777" w:rsidR="00231D1C" w:rsidRPr="0061586B" w:rsidRDefault="00231D1C" w:rsidP="00513705">
            <w:pPr>
              <w:spacing w:line="360" w:lineRule="auto"/>
              <w:rPr>
                <w:szCs w:val="24"/>
              </w:rPr>
            </w:pPr>
            <w:proofErr w:type="gramStart"/>
            <w:r w:rsidRPr="0061586B">
              <w:rPr>
                <w:rFonts w:cs="Times New Roman"/>
                <w:b/>
                <w:bCs/>
                <w:szCs w:val="24"/>
              </w:rPr>
              <w:t>supported</w:t>
            </w:r>
            <w:proofErr w:type="gramEnd"/>
            <w:r w:rsidRPr="0061586B">
              <w:rPr>
                <w:rFonts w:cs="Times New Roman"/>
                <w:b/>
                <w:bCs/>
                <w:szCs w:val="24"/>
              </w:rPr>
              <w:t>_HamFAS</w:t>
            </w:r>
          </w:p>
        </w:tc>
        <w:tc>
          <w:tcPr>
            <w:tcW w:w="1714" w:type="dxa"/>
          </w:tcPr>
          <w:p w14:paraId="21DF264F" w14:textId="77777777" w:rsidR="00231D1C" w:rsidRDefault="00231D1C" w:rsidP="00513705">
            <w:pPr>
              <w:spacing w:line="360" w:lineRule="auto"/>
              <w:rPr>
                <w:szCs w:val="24"/>
              </w:rPr>
            </w:pPr>
            <w:r w:rsidRPr="00076E91">
              <w:rPr>
                <w:rFonts w:cs="Times New Roman"/>
                <w:b/>
                <w:bCs/>
                <w:color w:val="000000"/>
                <w:szCs w:val="24"/>
              </w:rPr>
              <w:t>BlastKOALA</w:t>
            </w:r>
          </w:p>
        </w:tc>
        <w:tc>
          <w:tcPr>
            <w:tcW w:w="1431" w:type="dxa"/>
          </w:tcPr>
          <w:p w14:paraId="08CD649E" w14:textId="77777777" w:rsidR="00231D1C" w:rsidRDefault="00231D1C" w:rsidP="00513705">
            <w:pPr>
              <w:spacing w:line="360" w:lineRule="auto"/>
              <w:rPr>
                <w:szCs w:val="24"/>
              </w:rPr>
            </w:pPr>
            <w:r w:rsidRPr="00076E91">
              <w:rPr>
                <w:rFonts w:cs="Times New Roman"/>
                <w:b/>
                <w:bCs/>
                <w:color w:val="000000"/>
                <w:szCs w:val="24"/>
              </w:rPr>
              <w:t>KAAS</w:t>
            </w:r>
          </w:p>
        </w:tc>
      </w:tr>
      <w:tr w:rsidR="00231D1C" w14:paraId="68A86D55" w14:textId="77777777" w:rsidTr="00513705">
        <w:tc>
          <w:tcPr>
            <w:tcW w:w="1574" w:type="dxa"/>
          </w:tcPr>
          <w:p w14:paraId="0563AB0F" w14:textId="77777777" w:rsidR="00231D1C" w:rsidRDefault="00231D1C" w:rsidP="00513705">
            <w:pPr>
              <w:spacing w:line="360" w:lineRule="auto"/>
              <w:rPr>
                <w:szCs w:val="24"/>
              </w:rPr>
            </w:pPr>
            <w:r w:rsidRPr="00076E91">
              <w:rPr>
                <w:rFonts w:cs="Times New Roman"/>
                <w:color w:val="000000"/>
                <w:szCs w:val="24"/>
              </w:rPr>
              <w:t>Recall</w:t>
            </w:r>
          </w:p>
        </w:tc>
        <w:tc>
          <w:tcPr>
            <w:tcW w:w="1544" w:type="dxa"/>
          </w:tcPr>
          <w:p w14:paraId="5BA61E23" w14:textId="77777777" w:rsidR="00231D1C" w:rsidRDefault="00231D1C" w:rsidP="00513705">
            <w:pPr>
              <w:spacing w:line="360" w:lineRule="auto"/>
              <w:rPr>
                <w:szCs w:val="24"/>
              </w:rPr>
            </w:pPr>
            <w:r w:rsidRPr="00076E91">
              <w:rPr>
                <w:rFonts w:cs="Times New Roman"/>
                <w:color w:val="000000"/>
                <w:szCs w:val="24"/>
              </w:rPr>
              <w:t>0.915</w:t>
            </w:r>
          </w:p>
        </w:tc>
        <w:tc>
          <w:tcPr>
            <w:tcW w:w="2457" w:type="dxa"/>
          </w:tcPr>
          <w:p w14:paraId="0EDF0DB1" w14:textId="77777777" w:rsidR="00231D1C" w:rsidRPr="0061586B" w:rsidRDefault="00231D1C" w:rsidP="00513705">
            <w:pPr>
              <w:spacing w:line="360" w:lineRule="auto"/>
              <w:rPr>
                <w:szCs w:val="24"/>
              </w:rPr>
            </w:pPr>
            <w:r w:rsidRPr="0061586B">
              <w:rPr>
                <w:rFonts w:cs="Times New Roman"/>
                <w:szCs w:val="24"/>
              </w:rPr>
              <w:t>0.861</w:t>
            </w:r>
          </w:p>
        </w:tc>
        <w:tc>
          <w:tcPr>
            <w:tcW w:w="1714" w:type="dxa"/>
          </w:tcPr>
          <w:p w14:paraId="1E1D0523" w14:textId="77777777" w:rsidR="00231D1C" w:rsidRDefault="00231D1C" w:rsidP="00513705">
            <w:pPr>
              <w:spacing w:line="360" w:lineRule="auto"/>
              <w:rPr>
                <w:szCs w:val="24"/>
              </w:rPr>
            </w:pPr>
            <w:r w:rsidRPr="00076E91">
              <w:rPr>
                <w:rFonts w:cs="Times New Roman"/>
                <w:color w:val="000000"/>
                <w:szCs w:val="24"/>
              </w:rPr>
              <w:t>0.905</w:t>
            </w:r>
          </w:p>
        </w:tc>
        <w:tc>
          <w:tcPr>
            <w:tcW w:w="1431" w:type="dxa"/>
          </w:tcPr>
          <w:p w14:paraId="5A5ACE47" w14:textId="77777777" w:rsidR="00231D1C" w:rsidRDefault="00231D1C" w:rsidP="00513705">
            <w:pPr>
              <w:spacing w:line="360" w:lineRule="auto"/>
              <w:rPr>
                <w:szCs w:val="24"/>
              </w:rPr>
            </w:pPr>
            <w:r w:rsidRPr="00076E91">
              <w:rPr>
                <w:rFonts w:cs="Times New Roman"/>
                <w:color w:val="000000"/>
                <w:szCs w:val="24"/>
                <w:u w:val="single"/>
              </w:rPr>
              <w:t>0.931</w:t>
            </w:r>
          </w:p>
        </w:tc>
      </w:tr>
      <w:tr w:rsidR="00231D1C" w14:paraId="1C2E480C" w14:textId="77777777" w:rsidTr="00513705">
        <w:tc>
          <w:tcPr>
            <w:tcW w:w="1574" w:type="dxa"/>
          </w:tcPr>
          <w:p w14:paraId="2077332B" w14:textId="77777777" w:rsidR="00231D1C" w:rsidRDefault="00231D1C" w:rsidP="00513705">
            <w:pPr>
              <w:spacing w:line="360" w:lineRule="auto"/>
              <w:rPr>
                <w:szCs w:val="24"/>
              </w:rPr>
            </w:pPr>
            <w:r w:rsidRPr="00076E91">
              <w:rPr>
                <w:rFonts w:cs="Times New Roman"/>
                <w:color w:val="000000"/>
                <w:szCs w:val="24"/>
              </w:rPr>
              <w:t>Precision</w:t>
            </w:r>
          </w:p>
        </w:tc>
        <w:tc>
          <w:tcPr>
            <w:tcW w:w="1544" w:type="dxa"/>
          </w:tcPr>
          <w:p w14:paraId="17F2B192" w14:textId="77777777" w:rsidR="00231D1C" w:rsidRDefault="00231D1C" w:rsidP="00513705">
            <w:pPr>
              <w:spacing w:line="360" w:lineRule="auto"/>
              <w:rPr>
                <w:szCs w:val="24"/>
              </w:rPr>
            </w:pPr>
            <w:r w:rsidRPr="00076E91">
              <w:rPr>
                <w:rFonts w:cs="Times New Roman"/>
                <w:color w:val="000000"/>
                <w:szCs w:val="24"/>
                <w:u w:val="single"/>
              </w:rPr>
              <w:t>0.985</w:t>
            </w:r>
          </w:p>
        </w:tc>
        <w:tc>
          <w:tcPr>
            <w:tcW w:w="2457" w:type="dxa"/>
          </w:tcPr>
          <w:p w14:paraId="5492E350" w14:textId="77777777" w:rsidR="00231D1C" w:rsidRPr="0061586B" w:rsidRDefault="00231D1C" w:rsidP="00513705">
            <w:pPr>
              <w:spacing w:line="360" w:lineRule="auto"/>
              <w:rPr>
                <w:szCs w:val="24"/>
                <w:u w:val="single"/>
              </w:rPr>
            </w:pPr>
            <w:r w:rsidRPr="0061586B">
              <w:rPr>
                <w:rFonts w:cs="Times New Roman"/>
                <w:szCs w:val="24"/>
                <w:u w:val="single"/>
              </w:rPr>
              <w:t>0.985</w:t>
            </w:r>
          </w:p>
        </w:tc>
        <w:tc>
          <w:tcPr>
            <w:tcW w:w="1714" w:type="dxa"/>
          </w:tcPr>
          <w:p w14:paraId="22275386" w14:textId="77777777" w:rsidR="00231D1C" w:rsidRDefault="00231D1C" w:rsidP="00513705">
            <w:pPr>
              <w:spacing w:line="360" w:lineRule="auto"/>
              <w:rPr>
                <w:szCs w:val="24"/>
              </w:rPr>
            </w:pPr>
            <w:r w:rsidRPr="00076E91">
              <w:rPr>
                <w:rFonts w:cs="Times New Roman"/>
                <w:color w:val="000000"/>
                <w:szCs w:val="24"/>
              </w:rPr>
              <w:t>0.979</w:t>
            </w:r>
          </w:p>
        </w:tc>
        <w:tc>
          <w:tcPr>
            <w:tcW w:w="1431" w:type="dxa"/>
          </w:tcPr>
          <w:p w14:paraId="59BBFEE4" w14:textId="77777777" w:rsidR="00231D1C" w:rsidRDefault="00231D1C" w:rsidP="00513705">
            <w:pPr>
              <w:spacing w:line="360" w:lineRule="auto"/>
              <w:rPr>
                <w:szCs w:val="24"/>
              </w:rPr>
            </w:pPr>
            <w:r w:rsidRPr="00076E91">
              <w:rPr>
                <w:rFonts w:cs="Times New Roman"/>
                <w:color w:val="000000"/>
                <w:szCs w:val="24"/>
              </w:rPr>
              <w:t>0.984</w:t>
            </w:r>
          </w:p>
        </w:tc>
      </w:tr>
      <w:tr w:rsidR="00231D1C" w14:paraId="4403FD8A" w14:textId="77777777" w:rsidTr="00513705">
        <w:tc>
          <w:tcPr>
            <w:tcW w:w="1574" w:type="dxa"/>
          </w:tcPr>
          <w:p w14:paraId="368EB852" w14:textId="77777777" w:rsidR="00231D1C" w:rsidRDefault="00231D1C" w:rsidP="00513705">
            <w:pPr>
              <w:spacing w:line="360" w:lineRule="auto"/>
              <w:rPr>
                <w:szCs w:val="24"/>
              </w:rPr>
            </w:pPr>
            <w:r w:rsidRPr="00076E91">
              <w:rPr>
                <w:rFonts w:cs="Times New Roman"/>
                <w:color w:val="000000"/>
                <w:szCs w:val="24"/>
              </w:rPr>
              <w:t>F1-score</w:t>
            </w:r>
          </w:p>
        </w:tc>
        <w:tc>
          <w:tcPr>
            <w:tcW w:w="1544" w:type="dxa"/>
          </w:tcPr>
          <w:p w14:paraId="1C41F1F7" w14:textId="77777777" w:rsidR="00231D1C" w:rsidRDefault="00231D1C" w:rsidP="00513705">
            <w:pPr>
              <w:spacing w:line="360" w:lineRule="auto"/>
              <w:rPr>
                <w:szCs w:val="24"/>
              </w:rPr>
            </w:pPr>
            <w:r w:rsidRPr="00076E91">
              <w:rPr>
                <w:rFonts w:cs="Times New Roman"/>
                <w:color w:val="000000"/>
                <w:szCs w:val="24"/>
              </w:rPr>
              <w:t>0.949</w:t>
            </w:r>
          </w:p>
        </w:tc>
        <w:tc>
          <w:tcPr>
            <w:tcW w:w="2457" w:type="dxa"/>
          </w:tcPr>
          <w:p w14:paraId="28EC51D8" w14:textId="77777777" w:rsidR="00231D1C" w:rsidRPr="0061586B" w:rsidRDefault="00231D1C" w:rsidP="00513705">
            <w:pPr>
              <w:spacing w:line="360" w:lineRule="auto"/>
              <w:rPr>
                <w:szCs w:val="24"/>
              </w:rPr>
            </w:pPr>
            <w:r w:rsidRPr="0061586B">
              <w:rPr>
                <w:rFonts w:cs="Times New Roman"/>
                <w:szCs w:val="24"/>
              </w:rPr>
              <w:t>0.919</w:t>
            </w:r>
          </w:p>
        </w:tc>
        <w:tc>
          <w:tcPr>
            <w:tcW w:w="1714" w:type="dxa"/>
          </w:tcPr>
          <w:p w14:paraId="0D0C9F64" w14:textId="77777777" w:rsidR="00231D1C" w:rsidRDefault="00231D1C" w:rsidP="00513705">
            <w:pPr>
              <w:spacing w:line="360" w:lineRule="auto"/>
              <w:rPr>
                <w:szCs w:val="24"/>
              </w:rPr>
            </w:pPr>
            <w:r w:rsidRPr="00076E91">
              <w:rPr>
                <w:rFonts w:cs="Times New Roman"/>
                <w:color w:val="000000"/>
                <w:szCs w:val="24"/>
              </w:rPr>
              <w:t>0.940</w:t>
            </w:r>
          </w:p>
        </w:tc>
        <w:tc>
          <w:tcPr>
            <w:tcW w:w="1431" w:type="dxa"/>
          </w:tcPr>
          <w:p w14:paraId="384B8397" w14:textId="77777777" w:rsidR="00231D1C" w:rsidRDefault="00231D1C" w:rsidP="00513705">
            <w:pPr>
              <w:spacing w:line="360" w:lineRule="auto"/>
              <w:rPr>
                <w:szCs w:val="24"/>
              </w:rPr>
            </w:pPr>
            <w:r w:rsidRPr="00076E91">
              <w:rPr>
                <w:rFonts w:cs="Times New Roman"/>
                <w:color w:val="000000"/>
                <w:szCs w:val="24"/>
                <w:u w:val="single"/>
              </w:rPr>
              <w:t>0.957</w:t>
            </w:r>
          </w:p>
        </w:tc>
      </w:tr>
    </w:tbl>
    <w:p w14:paraId="68226E1F" w14:textId="77777777" w:rsidR="00231D1C" w:rsidRPr="00076E91" w:rsidRDefault="00231D1C" w:rsidP="00231D1C">
      <w:pPr>
        <w:spacing w:after="0" w:line="360" w:lineRule="auto"/>
        <w:jc w:val="both"/>
        <w:rPr>
          <w:szCs w:val="24"/>
        </w:rPr>
      </w:pPr>
    </w:p>
    <w:p w14:paraId="0BE7970C" w14:textId="77777777" w:rsidR="00231D1C" w:rsidRDefault="00231D1C" w:rsidP="00231D1C">
      <w:pPr>
        <w:spacing w:after="0" w:line="360" w:lineRule="auto"/>
        <w:jc w:val="both"/>
        <w:rPr>
          <w:szCs w:val="24"/>
        </w:rPr>
      </w:pPr>
      <w:r w:rsidRPr="00076E91">
        <w:rPr>
          <w:szCs w:val="24"/>
        </w:rPr>
        <w:t xml:space="preserve">For </w:t>
      </w:r>
      <w:r>
        <w:rPr>
          <w:szCs w:val="24"/>
        </w:rPr>
        <w:t>gaining more confidence about</w:t>
      </w:r>
      <w:r w:rsidRPr="00076E91">
        <w:rPr>
          <w:szCs w:val="24"/>
        </w:rPr>
        <w:t xml:space="preserve"> the ortholog prediction result </w:t>
      </w:r>
      <w:r>
        <w:rPr>
          <w:szCs w:val="24"/>
        </w:rPr>
        <w:t>from</w:t>
      </w:r>
      <w:r w:rsidRPr="00076E91">
        <w:rPr>
          <w:szCs w:val="24"/>
        </w:rPr>
        <w:t xml:space="preserve"> HaMStR, we evaluated the annotation transfer again using only orthologs that </w:t>
      </w:r>
      <w:r>
        <w:rPr>
          <w:szCs w:val="24"/>
        </w:rPr>
        <w:t>obtained by HaMStR and further</w:t>
      </w:r>
      <w:r w:rsidRPr="00076E91">
        <w:rPr>
          <w:szCs w:val="24"/>
        </w:rPr>
        <w:t xml:space="preserve"> supported by InParanoid</w:t>
      </w:r>
      <w:r>
        <w:rPr>
          <w:szCs w:val="24"/>
        </w:rPr>
        <w:t xml:space="preserve"> </w:t>
      </w:r>
      <w:r>
        <w:rPr>
          <w:szCs w:val="24"/>
        </w:rPr>
        <w:fldChar w:fldCharType="begin"/>
      </w:r>
      <w:r>
        <w:rPr>
          <w:szCs w:val="24"/>
        </w:rPr>
        <w:instrText xml:space="preserve"> ADDIN EN.CITE &lt;EndNote&gt;&lt;Cite&gt;&lt;Author&gt;O&amp;apos;Brien&lt;/Author&gt;&lt;Year&gt;2005&lt;/Year&gt;&lt;RecNum&gt;284&lt;/RecNum&gt;&lt;DisplayText&gt;(O&amp;apos;Brien, Remm, and Sonnhammer 2005)&lt;/DisplayText&gt;&lt;record&gt;&lt;rec-number&gt;284&lt;/rec-number&gt;&lt;foreign-keys&gt;&lt;key app="EN" db-id="zvzepeve9vwad9e0r2nxazrm0x0w25x9w9er" timestamp="1522917510"&gt;284&lt;/key&gt;&lt;/foreign-keys&gt;&lt;ref-type name="Journal Article"&gt;17&lt;/ref-type&gt;&lt;contributors&gt;&lt;authors&gt;&lt;author&gt;O&amp;apos;Brien, Kevin P&lt;/author&gt;&lt;author&gt;Remm, Maido&lt;/author&gt;&lt;author&gt;Sonnhammer, Erik L L&lt;/author&gt;&lt;/authors&gt;&lt;/contributors&gt;&lt;titles&gt;&lt;title&gt;Inparanoid: a comprehensive database of eukaryotic orthologs.&lt;/title&gt;&lt;secondary-title&gt;Nucleic acids research&lt;/secondary-title&gt;&lt;/titles&gt;&lt;periodical&gt;&lt;full-title&gt;Nucleic Acids Research&lt;/full-title&gt;&lt;/periodical&gt;&lt;pages&gt;D476-80&lt;/pages&gt;&lt;volume&gt;33&lt;/volume&gt;&lt;keywords&gt;&lt;keyword&gt;Animals&lt;/keyword&gt;&lt;keyword&gt;Cluster Analysis&lt;/keyword&gt;&lt;keyword&gt;Humans&lt;/keyword&gt;&lt;keyword&gt;Mice&lt;/keyword&gt;&lt;keyword&gt;Genomics&lt;/keyword&gt;&lt;keyword&gt;Internet&lt;/keyword&gt;&lt;keyword&gt;User-Computer Interface&lt;/keyword&gt;&lt;keyword&gt;Databases, Genetic&lt;/keyword&gt;&lt;keyword&gt;Database Management Systems&lt;/keyword&gt;&lt;keyword&gt;Eukaryotic Cells&lt;/keyword&gt;&lt;keyword&gt;Eukaryotic Cells: chemistry&lt;/keyword&gt;&lt;keyword&gt;Rats&lt;/keyword&gt;&lt;keyword&gt;Sequence Homology&lt;/keyword&gt;&lt;/keywords&gt;&lt;dates&gt;&lt;year&gt;2005&lt;/year&gt;&lt;pub-dates&gt;&lt;date&gt;January 2005&lt;/date&gt;&lt;/pub-dates&gt;&lt;/dates&gt;&lt;urls&gt;&lt;/urls&gt;&lt;electronic-resource-num&gt;10.1093/nar/gki107&lt;/electronic-resource-num&gt;&lt;/record&gt;&lt;/Cite&gt;&lt;/EndNote&gt;</w:instrText>
      </w:r>
      <w:r>
        <w:rPr>
          <w:szCs w:val="24"/>
        </w:rPr>
        <w:fldChar w:fldCharType="separate"/>
      </w:r>
      <w:r>
        <w:rPr>
          <w:noProof/>
          <w:szCs w:val="24"/>
        </w:rPr>
        <w:t>(O'Brien, Remm, and Sonnhammer 2005)</w:t>
      </w:r>
      <w:r>
        <w:rPr>
          <w:szCs w:val="24"/>
        </w:rPr>
        <w:fldChar w:fldCharType="end"/>
      </w:r>
      <w:r w:rsidRPr="00076E91">
        <w:rPr>
          <w:szCs w:val="24"/>
        </w:rPr>
        <w:t xml:space="preserve">. Predicted KOs of 188 yeast proteins has been removed after filtering based on </w:t>
      </w:r>
      <w:r>
        <w:rPr>
          <w:szCs w:val="24"/>
        </w:rPr>
        <w:t xml:space="preserve">InParanoid's orthologs. It resulted in a </w:t>
      </w:r>
      <w:r w:rsidRPr="00076E91">
        <w:rPr>
          <w:szCs w:val="24"/>
        </w:rPr>
        <w:t>decrease of</w:t>
      </w:r>
      <w:r>
        <w:rPr>
          <w:szCs w:val="24"/>
        </w:rPr>
        <w:t xml:space="preserve"> the</w:t>
      </w:r>
      <w:r w:rsidRPr="00076E91">
        <w:rPr>
          <w:szCs w:val="24"/>
        </w:rPr>
        <w:t xml:space="preserve"> recall and F1-score</w:t>
      </w:r>
      <w:r>
        <w:rPr>
          <w:szCs w:val="24"/>
        </w:rPr>
        <w:t xml:space="preserve"> of HamFAS approach</w:t>
      </w:r>
      <w:r w:rsidRPr="00076E91">
        <w:rPr>
          <w:szCs w:val="24"/>
        </w:rPr>
        <w:t>. However, the precision is not affected (see</w:t>
      </w:r>
      <w:r>
        <w:rPr>
          <w:szCs w:val="24"/>
        </w:rPr>
        <w:t xml:space="preserve"> </w:t>
      </w:r>
      <w:r>
        <w:rPr>
          <w:szCs w:val="24"/>
        </w:rPr>
        <w:fldChar w:fldCharType="begin"/>
      </w:r>
      <w:r>
        <w:rPr>
          <w:szCs w:val="24"/>
        </w:rPr>
        <w:instrText xml:space="preserve"> REF _Ref383951269 \h </w:instrText>
      </w:r>
      <w:r>
        <w:rPr>
          <w:szCs w:val="24"/>
        </w:rPr>
      </w:r>
      <w:r>
        <w:rPr>
          <w:szCs w:val="24"/>
        </w:rPr>
        <w:fldChar w:fldCharType="separate"/>
      </w:r>
      <w:r w:rsidR="00CF13C3">
        <w:t xml:space="preserve">Table </w:t>
      </w:r>
      <w:r w:rsidR="00CF13C3">
        <w:rPr>
          <w:noProof/>
        </w:rPr>
        <w:t>4</w:t>
      </w:r>
      <w:r w:rsidR="00CF13C3">
        <w:noBreakHyphen/>
      </w:r>
      <w:r w:rsidR="00CF13C3">
        <w:rPr>
          <w:noProof/>
        </w:rPr>
        <w:t>1</w:t>
      </w:r>
      <w:r>
        <w:rPr>
          <w:szCs w:val="24"/>
        </w:rPr>
        <w:fldChar w:fldCharType="end"/>
      </w:r>
      <w:r w:rsidRPr="00076E91">
        <w:rPr>
          <w:szCs w:val="24"/>
        </w:rPr>
        <w:t>).</w:t>
      </w:r>
      <w:r>
        <w:rPr>
          <w:szCs w:val="24"/>
        </w:rPr>
        <w:t xml:space="preserve"> The</w:t>
      </w:r>
      <w:r w:rsidRPr="00076E91">
        <w:rPr>
          <w:szCs w:val="24"/>
        </w:rPr>
        <w:t xml:space="preserve"> FAS scores of</w:t>
      </w:r>
      <w:r>
        <w:rPr>
          <w:szCs w:val="24"/>
        </w:rPr>
        <w:t xml:space="preserve"> the</w:t>
      </w:r>
      <w:r w:rsidRPr="00076E91">
        <w:rPr>
          <w:szCs w:val="24"/>
        </w:rPr>
        <w:t xml:space="preserve"> unsupported orthologs are slightly smaller than the ones of </w:t>
      </w:r>
      <w:r>
        <w:rPr>
          <w:szCs w:val="24"/>
        </w:rPr>
        <w:t xml:space="preserve">the </w:t>
      </w:r>
      <w:r w:rsidRPr="00076E91">
        <w:rPr>
          <w:szCs w:val="24"/>
        </w:rPr>
        <w:t>supported orthologs</w:t>
      </w:r>
      <w:r>
        <w:rPr>
          <w:szCs w:val="24"/>
        </w:rPr>
        <w:t xml:space="preserve"> (</w:t>
      </w:r>
      <w:r w:rsidRPr="00895413">
        <w:rPr>
          <w:szCs w:val="24"/>
        </w:rPr>
        <w:t>Mann-Whitney-Wilcoxon</w:t>
      </w:r>
      <w:r>
        <w:rPr>
          <w:szCs w:val="24"/>
        </w:rPr>
        <w:t xml:space="preserve">'s </w:t>
      </w:r>
      <w:r w:rsidRPr="00895413">
        <w:rPr>
          <w:szCs w:val="24"/>
        </w:rPr>
        <w:t>p-value &lt; 2.2e-16</w:t>
      </w:r>
      <w:r>
        <w:rPr>
          <w:szCs w:val="24"/>
        </w:rPr>
        <w:t>)</w:t>
      </w:r>
      <w:r w:rsidRPr="00076E91">
        <w:rPr>
          <w:szCs w:val="24"/>
        </w:rPr>
        <w:t>, with</w:t>
      </w:r>
      <w:r>
        <w:rPr>
          <w:szCs w:val="24"/>
        </w:rPr>
        <w:t xml:space="preserve"> the mean score of 0.918 and 0.</w:t>
      </w:r>
      <w:r w:rsidRPr="00076E91">
        <w:rPr>
          <w:szCs w:val="24"/>
        </w:rPr>
        <w:t>988 respectively (see</w:t>
      </w:r>
      <w:r>
        <w:rPr>
          <w:szCs w:val="24"/>
        </w:rPr>
        <w:t xml:space="preserve"> </w:t>
      </w:r>
      <w:r>
        <w:rPr>
          <w:szCs w:val="24"/>
        </w:rPr>
        <w:fldChar w:fldCharType="begin"/>
      </w:r>
      <w:r>
        <w:rPr>
          <w:szCs w:val="24"/>
        </w:rPr>
        <w:instrText xml:space="preserve"> REF _Ref384435233 \h </w:instrText>
      </w:r>
      <w:r>
        <w:rPr>
          <w:szCs w:val="24"/>
        </w:rPr>
      </w:r>
      <w:r>
        <w:rPr>
          <w:szCs w:val="24"/>
        </w:rPr>
        <w:fldChar w:fldCharType="separate"/>
      </w:r>
      <w:r w:rsidR="00CF13C3">
        <w:t xml:space="preserve">Figure </w:t>
      </w:r>
      <w:r w:rsidR="00CF13C3">
        <w:rPr>
          <w:noProof/>
        </w:rPr>
        <w:t>4</w:t>
      </w:r>
      <w:r w:rsidR="00CF13C3">
        <w:noBreakHyphen/>
      </w:r>
      <w:r w:rsidR="00CF13C3">
        <w:rPr>
          <w:noProof/>
        </w:rPr>
        <w:t>4</w:t>
      </w:r>
      <w:r>
        <w:rPr>
          <w:szCs w:val="24"/>
        </w:rPr>
        <w:fldChar w:fldCharType="end"/>
      </w:r>
      <w:r w:rsidRPr="00076E91">
        <w:rPr>
          <w:szCs w:val="24"/>
        </w:rPr>
        <w:t>).</w:t>
      </w:r>
    </w:p>
    <w:p w14:paraId="4E9A5D88" w14:textId="77777777" w:rsidR="00231D1C" w:rsidRDefault="00231D1C" w:rsidP="00231D1C">
      <w:pPr>
        <w:keepNext/>
        <w:spacing w:after="0" w:line="360" w:lineRule="auto"/>
        <w:jc w:val="both"/>
      </w:pPr>
      <w:r>
        <w:rPr>
          <w:noProof/>
          <w:szCs w:val="24"/>
        </w:rPr>
        <w:drawing>
          <wp:inline distT="0" distB="0" distL="0" distR="0" wp14:anchorId="178A9A62" wp14:editId="3B51650A">
            <wp:extent cx="5030812" cy="2993503"/>
            <wp:effectExtent l="0" t="0" r="0" b="3810"/>
            <wp:docPr id="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030978" cy="2993602"/>
                    </a:xfrm>
                    <a:prstGeom prst="rect">
                      <a:avLst/>
                    </a:prstGeom>
                    <a:noFill/>
                    <a:ln>
                      <a:noFill/>
                    </a:ln>
                  </pic:spPr>
                </pic:pic>
              </a:graphicData>
            </a:graphic>
          </wp:inline>
        </w:drawing>
      </w:r>
    </w:p>
    <w:p w14:paraId="130310C3" w14:textId="77777777" w:rsidR="00231D1C" w:rsidRPr="00076E91" w:rsidRDefault="00231D1C" w:rsidP="00231D1C">
      <w:pPr>
        <w:pStyle w:val="Caption"/>
        <w:jc w:val="both"/>
        <w:rPr>
          <w:szCs w:val="24"/>
        </w:rPr>
      </w:pPr>
      <w:bookmarkStart w:id="207" w:name="_Ref384435233"/>
      <w:bookmarkStart w:id="208" w:name="_Toc386295464"/>
      <w:r>
        <w:t xml:space="preserve">Figure </w:t>
      </w:r>
      <w:r>
        <w:fldChar w:fldCharType="begin"/>
      </w:r>
      <w:r>
        <w:instrText xml:space="preserve"> STYLEREF 1 \s </w:instrText>
      </w:r>
      <w:r>
        <w:fldChar w:fldCharType="separate"/>
      </w:r>
      <w:r w:rsidR="00CF13C3">
        <w:rPr>
          <w:noProof/>
        </w:rPr>
        <w:t>4</w:t>
      </w:r>
      <w:r>
        <w:fldChar w:fldCharType="end"/>
      </w:r>
      <w:r>
        <w:noBreakHyphen/>
      </w:r>
      <w:r>
        <w:fldChar w:fldCharType="begin"/>
      </w:r>
      <w:r>
        <w:instrText xml:space="preserve"> SEQ Figure \* ARABIC \s 1 </w:instrText>
      </w:r>
      <w:r>
        <w:fldChar w:fldCharType="separate"/>
      </w:r>
      <w:r w:rsidR="00CF13C3">
        <w:rPr>
          <w:noProof/>
        </w:rPr>
        <w:t>4</w:t>
      </w:r>
      <w:r>
        <w:fldChar w:fldCharType="end"/>
      </w:r>
      <w:bookmarkEnd w:id="207"/>
      <w:r>
        <w:t xml:space="preserve">: </w:t>
      </w:r>
      <w:r w:rsidRPr="00076E91">
        <w:t>FAS score distribution of all HamFAS orthologs, only supported orthologs and unsupported orthologs</w:t>
      </w:r>
      <w:r>
        <w:t>. The red dashed vertical lines identify the mean score for each set.</w:t>
      </w:r>
      <w:bookmarkEnd w:id="208"/>
    </w:p>
    <w:p w14:paraId="77A6C0F5" w14:textId="77777777" w:rsidR="00231D1C" w:rsidRPr="00076E91" w:rsidRDefault="00231D1C" w:rsidP="00231D1C">
      <w:pPr>
        <w:pStyle w:val="Caption"/>
        <w:spacing w:after="0" w:line="360" w:lineRule="auto"/>
        <w:jc w:val="both"/>
      </w:pPr>
    </w:p>
    <w:p w14:paraId="53457914" w14:textId="77777777" w:rsidR="00231D1C" w:rsidRPr="00076E91" w:rsidRDefault="00231D1C" w:rsidP="00231D1C">
      <w:pPr>
        <w:spacing w:after="0" w:line="360" w:lineRule="auto"/>
        <w:jc w:val="both"/>
        <w:rPr>
          <w:szCs w:val="24"/>
        </w:rPr>
      </w:pPr>
      <w:r>
        <w:rPr>
          <w:szCs w:val="24"/>
        </w:rPr>
        <w:t>W</w:t>
      </w:r>
      <w:r w:rsidRPr="00076E91">
        <w:rPr>
          <w:szCs w:val="24"/>
        </w:rPr>
        <w:t xml:space="preserve">e </w:t>
      </w:r>
      <w:r>
        <w:rPr>
          <w:szCs w:val="24"/>
        </w:rPr>
        <w:t>further analyzed</w:t>
      </w:r>
      <w:r w:rsidRPr="00076E91">
        <w:rPr>
          <w:szCs w:val="24"/>
        </w:rPr>
        <w:t xml:space="preserve"> the fractions of proteins annotated by HamFAS, BlastKOALA and KAAS. </w:t>
      </w:r>
      <w:r>
        <w:rPr>
          <w:szCs w:val="24"/>
        </w:rPr>
        <w:t xml:space="preserve">The result is shown in </w:t>
      </w:r>
      <w:r w:rsidRPr="00076E91">
        <w:rPr>
          <w:szCs w:val="24"/>
        </w:rPr>
        <w:fldChar w:fldCharType="begin"/>
      </w:r>
      <w:r w:rsidRPr="00076E91">
        <w:rPr>
          <w:szCs w:val="24"/>
        </w:rPr>
        <w:instrText xml:space="preserve"> REF _Ref371840694 \h </w:instrText>
      </w:r>
      <w:r w:rsidRPr="00076E91">
        <w:rPr>
          <w:szCs w:val="24"/>
        </w:rPr>
      </w:r>
      <w:r w:rsidRPr="00076E91">
        <w:rPr>
          <w:szCs w:val="24"/>
        </w:rPr>
        <w:fldChar w:fldCharType="separate"/>
      </w:r>
      <w:r w:rsidR="00CF13C3" w:rsidRPr="00076E91">
        <w:t xml:space="preserve">Figure </w:t>
      </w:r>
      <w:r w:rsidR="00CF13C3">
        <w:rPr>
          <w:noProof/>
        </w:rPr>
        <w:t>4</w:t>
      </w:r>
      <w:r w:rsidR="00CF13C3">
        <w:noBreakHyphen/>
      </w:r>
      <w:r w:rsidR="00CF13C3">
        <w:rPr>
          <w:noProof/>
        </w:rPr>
        <w:t>5</w:t>
      </w:r>
      <w:r w:rsidRPr="00076E91">
        <w:rPr>
          <w:szCs w:val="24"/>
        </w:rPr>
        <w:fldChar w:fldCharType="end"/>
      </w:r>
      <w:r>
        <w:rPr>
          <w:szCs w:val="24"/>
        </w:rPr>
        <w:t xml:space="preserve"> with </w:t>
      </w:r>
      <w:r w:rsidRPr="00076E91">
        <w:rPr>
          <w:szCs w:val="24"/>
        </w:rPr>
        <w:t>85,6% of the seed proteins has been</w:t>
      </w:r>
      <w:r>
        <w:rPr>
          <w:szCs w:val="24"/>
        </w:rPr>
        <w:t xml:space="preserve"> annotated by all 3 approaches. While only a small fraction is specific for each tool. In particularly, 2,1% proteins were only annotated by BlastKOALA, and 0,6% in case of HamFAS or KAAS.</w:t>
      </w:r>
    </w:p>
    <w:p w14:paraId="2B42DAB2" w14:textId="77777777" w:rsidR="00231D1C" w:rsidRPr="00076E91" w:rsidRDefault="00231D1C" w:rsidP="00231D1C">
      <w:pPr>
        <w:keepNext/>
        <w:spacing w:after="0" w:line="360" w:lineRule="auto"/>
        <w:jc w:val="both"/>
        <w:rPr>
          <w:szCs w:val="24"/>
        </w:rPr>
      </w:pPr>
      <w:r w:rsidRPr="00076E91">
        <w:rPr>
          <w:noProof/>
          <w:szCs w:val="24"/>
        </w:rPr>
        <w:drawing>
          <wp:inline distT="0" distB="0" distL="0" distR="0" wp14:anchorId="3C9DF664" wp14:editId="1302384B">
            <wp:extent cx="2060492" cy="1430899"/>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064493" cy="1433678"/>
                    </a:xfrm>
                    <a:prstGeom prst="rect">
                      <a:avLst/>
                    </a:prstGeom>
                    <a:noFill/>
                    <a:ln>
                      <a:noFill/>
                    </a:ln>
                  </pic:spPr>
                </pic:pic>
              </a:graphicData>
            </a:graphic>
          </wp:inline>
        </w:drawing>
      </w:r>
    </w:p>
    <w:p w14:paraId="3ECC9DC1" w14:textId="77777777" w:rsidR="00231D1C" w:rsidRPr="00076E91" w:rsidRDefault="00231D1C" w:rsidP="00231D1C">
      <w:pPr>
        <w:pStyle w:val="Caption"/>
        <w:spacing w:after="0" w:line="360" w:lineRule="auto"/>
        <w:jc w:val="both"/>
      </w:pPr>
      <w:bookmarkStart w:id="209" w:name="_Ref371840694"/>
      <w:bookmarkStart w:id="210" w:name="_Toc386295465"/>
      <w:r w:rsidRPr="00076E91">
        <w:t xml:space="preserve">Figure </w:t>
      </w:r>
      <w:r>
        <w:fldChar w:fldCharType="begin"/>
      </w:r>
      <w:r>
        <w:instrText xml:space="preserve"> STYLEREF 1 \s </w:instrText>
      </w:r>
      <w:r>
        <w:fldChar w:fldCharType="separate"/>
      </w:r>
      <w:r w:rsidR="00CF13C3">
        <w:rPr>
          <w:noProof/>
        </w:rPr>
        <w:t>4</w:t>
      </w:r>
      <w:r>
        <w:fldChar w:fldCharType="end"/>
      </w:r>
      <w:r>
        <w:noBreakHyphen/>
      </w:r>
      <w:r>
        <w:fldChar w:fldCharType="begin"/>
      </w:r>
      <w:r>
        <w:instrText xml:space="preserve"> SEQ Figure \* ARABIC \s 1 </w:instrText>
      </w:r>
      <w:r>
        <w:fldChar w:fldCharType="separate"/>
      </w:r>
      <w:r w:rsidR="00CF13C3">
        <w:rPr>
          <w:noProof/>
        </w:rPr>
        <w:t>5</w:t>
      </w:r>
      <w:r>
        <w:fldChar w:fldCharType="end"/>
      </w:r>
      <w:bookmarkEnd w:id="209"/>
      <w:r w:rsidRPr="00076E91">
        <w:t>: Fraction of proteins annotated by HamFAS, BlastKOALA and KAAS</w:t>
      </w:r>
      <w:bookmarkEnd w:id="210"/>
    </w:p>
    <w:p w14:paraId="4ACCCCB4" w14:textId="77777777" w:rsidR="00231D1C" w:rsidRDefault="00231D1C" w:rsidP="00231D1C">
      <w:pPr>
        <w:spacing w:after="0" w:line="360" w:lineRule="auto"/>
        <w:jc w:val="both"/>
        <w:rPr>
          <w:szCs w:val="24"/>
        </w:rPr>
      </w:pPr>
    </w:p>
    <w:p w14:paraId="2DD5FC32" w14:textId="77777777" w:rsidR="00231D1C" w:rsidRDefault="00231D1C" w:rsidP="00231D1C">
      <w:pPr>
        <w:spacing w:after="0" w:line="360" w:lineRule="auto"/>
        <w:jc w:val="both"/>
        <w:rPr>
          <w:szCs w:val="24"/>
        </w:rPr>
      </w:pPr>
      <w:r>
        <w:rPr>
          <w:szCs w:val="24"/>
        </w:rPr>
        <w:t xml:space="preserve">For each protein that was annotated by at least two different approaches, we then compared the transferred </w:t>
      </w:r>
      <w:r w:rsidRPr="00076E91">
        <w:rPr>
          <w:szCs w:val="24"/>
        </w:rPr>
        <w:t>KEGG identifiers</w:t>
      </w:r>
      <w:r>
        <w:rPr>
          <w:szCs w:val="24"/>
        </w:rPr>
        <w:t>.</w:t>
      </w:r>
      <w:r w:rsidRPr="00076E91">
        <w:rPr>
          <w:szCs w:val="24"/>
        </w:rPr>
        <w:t xml:space="preserve"> There is a small difference between the </w:t>
      </w:r>
      <w:r>
        <w:rPr>
          <w:szCs w:val="24"/>
        </w:rPr>
        <w:t>KOs</w:t>
      </w:r>
      <w:r w:rsidRPr="00076E91">
        <w:rPr>
          <w:szCs w:val="24"/>
        </w:rPr>
        <w:t xml:space="preserve"> annotated by each approach, which is shown in </w:t>
      </w:r>
      <w:r>
        <w:rPr>
          <w:szCs w:val="24"/>
        </w:rPr>
        <w:fldChar w:fldCharType="begin"/>
      </w:r>
      <w:r>
        <w:rPr>
          <w:szCs w:val="24"/>
        </w:rPr>
        <w:instrText xml:space="preserve"> REF _Ref383957002 \h </w:instrText>
      </w:r>
      <w:r>
        <w:rPr>
          <w:szCs w:val="24"/>
        </w:rPr>
      </w:r>
      <w:r>
        <w:rPr>
          <w:szCs w:val="24"/>
        </w:rPr>
        <w:fldChar w:fldCharType="separate"/>
      </w:r>
      <w:r w:rsidR="00CF13C3">
        <w:t xml:space="preserve">Table </w:t>
      </w:r>
      <w:r w:rsidR="00CF13C3">
        <w:rPr>
          <w:noProof/>
        </w:rPr>
        <w:t>4</w:t>
      </w:r>
      <w:r w:rsidR="00CF13C3">
        <w:noBreakHyphen/>
      </w:r>
      <w:r w:rsidR="00CF13C3">
        <w:rPr>
          <w:noProof/>
        </w:rPr>
        <w:t>2</w:t>
      </w:r>
      <w:r>
        <w:rPr>
          <w:szCs w:val="24"/>
        </w:rPr>
        <w:fldChar w:fldCharType="end"/>
      </w:r>
      <w:r>
        <w:rPr>
          <w:szCs w:val="24"/>
        </w:rPr>
        <w:t xml:space="preserve"> </w:t>
      </w:r>
      <w:r w:rsidRPr="00076E91">
        <w:rPr>
          <w:szCs w:val="24"/>
        </w:rPr>
        <w:t>below.</w:t>
      </w:r>
    </w:p>
    <w:p w14:paraId="0538C5BC" w14:textId="77777777" w:rsidR="00231D1C" w:rsidRPr="00076E91" w:rsidRDefault="00231D1C" w:rsidP="00231D1C">
      <w:pPr>
        <w:spacing w:after="0" w:line="360" w:lineRule="auto"/>
        <w:jc w:val="both"/>
        <w:rPr>
          <w:szCs w:val="24"/>
        </w:rPr>
      </w:pPr>
      <w:r w:rsidRPr="00076E91">
        <w:rPr>
          <w:szCs w:val="24"/>
        </w:rPr>
        <w:t xml:space="preserve">Although those KEGG identifiers are different, most of them are "synonymous" KOs. </w:t>
      </w:r>
      <w:r>
        <w:rPr>
          <w:szCs w:val="24"/>
        </w:rPr>
        <w:t>We defined two KOs are "synonymous", if t</w:t>
      </w:r>
      <w:r w:rsidRPr="00076E91">
        <w:rPr>
          <w:szCs w:val="24"/>
        </w:rPr>
        <w:t>hey either have the same EC numbers, same EC classes, same GO numbers, or are the same components in KEGG pathways, res</w:t>
      </w:r>
      <w:r>
        <w:rPr>
          <w:szCs w:val="24"/>
        </w:rPr>
        <w:t>ponsible for the same reactions</w:t>
      </w:r>
      <w:r w:rsidRPr="00076E91">
        <w:rPr>
          <w:szCs w:val="24"/>
        </w:rPr>
        <w:t xml:space="preserve">. </w:t>
      </w:r>
    </w:p>
    <w:p w14:paraId="6E068048" w14:textId="77777777" w:rsidR="00231D1C" w:rsidRPr="00076E91" w:rsidRDefault="00231D1C" w:rsidP="00231D1C">
      <w:pPr>
        <w:spacing w:after="0" w:line="360" w:lineRule="auto"/>
        <w:jc w:val="both"/>
        <w:rPr>
          <w:szCs w:val="24"/>
        </w:rPr>
      </w:pPr>
      <w:r w:rsidRPr="00076E91">
        <w:rPr>
          <w:szCs w:val="24"/>
        </w:rPr>
        <w:t>Some examples of synonymous KOs:</w:t>
      </w:r>
    </w:p>
    <w:p w14:paraId="0A7432D6" w14:textId="77777777" w:rsidR="00231D1C" w:rsidRPr="00076E91" w:rsidRDefault="00231D1C" w:rsidP="00231D1C">
      <w:pPr>
        <w:spacing w:after="0" w:line="360" w:lineRule="auto"/>
        <w:jc w:val="both"/>
        <w:rPr>
          <w:szCs w:val="24"/>
        </w:rPr>
      </w:pPr>
      <w:r w:rsidRPr="00076E91">
        <w:rPr>
          <w:szCs w:val="24"/>
        </w:rPr>
        <w:t xml:space="preserve">1 KO is very general described (putative ABC transport system ATP-binding protein) while the other is </w:t>
      </w:r>
      <w:r>
        <w:rPr>
          <w:szCs w:val="24"/>
        </w:rPr>
        <w:t xml:space="preserve">more </w:t>
      </w:r>
      <w:r w:rsidRPr="00076E91">
        <w:rPr>
          <w:szCs w:val="24"/>
        </w:rPr>
        <w:t>specific (phospholipid/cholesterol/gamma-HCH transport system ATP-binding protein).</w:t>
      </w:r>
    </w:p>
    <w:p w14:paraId="26CEE5C7" w14:textId="77777777" w:rsidR="00231D1C" w:rsidRPr="00076E91" w:rsidRDefault="00231D1C" w:rsidP="00231D1C">
      <w:pPr>
        <w:spacing w:after="0" w:line="360" w:lineRule="auto"/>
        <w:jc w:val="both"/>
        <w:rPr>
          <w:szCs w:val="24"/>
        </w:rPr>
      </w:pPr>
      <w:r>
        <w:rPr>
          <w:szCs w:val="24"/>
        </w:rPr>
        <w:t>2 KOs have s</w:t>
      </w:r>
      <w:r w:rsidRPr="00076E91">
        <w:rPr>
          <w:szCs w:val="24"/>
        </w:rPr>
        <w:t>ynonym/</w:t>
      </w:r>
      <w:r>
        <w:rPr>
          <w:szCs w:val="24"/>
        </w:rPr>
        <w:t>a</w:t>
      </w:r>
      <w:r w:rsidRPr="00076E91">
        <w:rPr>
          <w:szCs w:val="24"/>
        </w:rPr>
        <w:t xml:space="preserve">lternative name: "septin" </w:t>
      </w:r>
      <w:r>
        <w:rPr>
          <w:szCs w:val="24"/>
        </w:rPr>
        <w:t>is synonym with</w:t>
      </w:r>
      <w:r w:rsidRPr="00076E91">
        <w:rPr>
          <w:szCs w:val="24"/>
        </w:rPr>
        <w:t xml:space="preserve"> "sporulation-regulated protein 3"; or "tristetraprolin" (ZFP36) and "butyrate response factor 1" (ZFP36L1)</w:t>
      </w:r>
      <w:r>
        <w:rPr>
          <w:szCs w:val="24"/>
        </w:rPr>
        <w:t xml:space="preserve"> are the same</w:t>
      </w:r>
      <w:r w:rsidRPr="00076E91">
        <w:rPr>
          <w:szCs w:val="24"/>
        </w:rPr>
        <w:t>.</w:t>
      </w:r>
    </w:p>
    <w:p w14:paraId="6A51D94F" w14:textId="77777777" w:rsidR="00231D1C" w:rsidRDefault="00231D1C" w:rsidP="00231D1C">
      <w:pPr>
        <w:spacing w:after="0" w:line="360" w:lineRule="auto"/>
        <w:jc w:val="both"/>
        <w:rPr>
          <w:szCs w:val="24"/>
        </w:rPr>
      </w:pPr>
      <w:r>
        <w:rPr>
          <w:szCs w:val="24"/>
        </w:rPr>
        <w:lastRenderedPageBreak/>
        <w:t>2 KOs are i</w:t>
      </w:r>
      <w:r w:rsidRPr="00076E91">
        <w:rPr>
          <w:szCs w:val="24"/>
        </w:rPr>
        <w:t xml:space="preserve">nvolved in the same </w:t>
      </w:r>
      <w:r>
        <w:rPr>
          <w:szCs w:val="24"/>
        </w:rPr>
        <w:t xml:space="preserve">reaction or </w:t>
      </w:r>
      <w:r w:rsidRPr="00076E91">
        <w:rPr>
          <w:szCs w:val="24"/>
        </w:rPr>
        <w:t>process: "cleavage stimulation factor subunit 2" and "polyadenylate-binding protein 2" are involved in 3-end formation of pre-mRNAs</w:t>
      </w:r>
      <w:r>
        <w:rPr>
          <w:szCs w:val="24"/>
        </w:rPr>
        <w:t>.</w:t>
      </w:r>
    </w:p>
    <w:p w14:paraId="610A999E" w14:textId="77777777" w:rsidR="00231D1C" w:rsidRDefault="00231D1C" w:rsidP="00231D1C">
      <w:pPr>
        <w:pStyle w:val="Caption"/>
        <w:keepNext/>
        <w:jc w:val="both"/>
      </w:pPr>
      <w:bookmarkStart w:id="211" w:name="_Ref383957002"/>
      <w:bookmarkStart w:id="212" w:name="_Toc386295501"/>
      <w:r>
        <w:t xml:space="preserve">Table </w:t>
      </w:r>
      <w:r>
        <w:fldChar w:fldCharType="begin"/>
      </w:r>
      <w:r>
        <w:instrText xml:space="preserve"> STYLEREF 1 \s </w:instrText>
      </w:r>
      <w:r>
        <w:fldChar w:fldCharType="separate"/>
      </w:r>
      <w:r w:rsidR="00CF13C3">
        <w:rPr>
          <w:noProof/>
        </w:rPr>
        <w:t>4</w:t>
      </w:r>
      <w:r>
        <w:fldChar w:fldCharType="end"/>
      </w:r>
      <w:r>
        <w:noBreakHyphen/>
      </w:r>
      <w:r>
        <w:fldChar w:fldCharType="begin"/>
      </w:r>
      <w:r>
        <w:instrText xml:space="preserve"> SEQ Table \* ARABIC \s 1 </w:instrText>
      </w:r>
      <w:r>
        <w:fldChar w:fldCharType="separate"/>
      </w:r>
      <w:r w:rsidR="00CF13C3">
        <w:rPr>
          <w:noProof/>
        </w:rPr>
        <w:t>2</w:t>
      </w:r>
      <w:r>
        <w:fldChar w:fldCharType="end"/>
      </w:r>
      <w:bookmarkEnd w:id="211"/>
      <w:r>
        <w:t xml:space="preserve">: Compare </w:t>
      </w:r>
      <w:r w:rsidRPr="00076E91">
        <w:t>KEGG identifiers annotated by HamFAS, BlastKOALA and KAAS. Numbers in parentheses are the different KOs after filtered by synonymous KOs.</w:t>
      </w:r>
      <w:bookmarkEnd w:id="212"/>
    </w:p>
    <w:tbl>
      <w:tblPr>
        <w:tblStyle w:val="TableGrid"/>
        <w:tblW w:w="8720" w:type="dxa"/>
        <w:tblLook w:val="04A0" w:firstRow="1" w:lastRow="0" w:firstColumn="1" w:lastColumn="0" w:noHBand="0" w:noVBand="1"/>
      </w:tblPr>
      <w:tblGrid>
        <w:gridCol w:w="1744"/>
        <w:gridCol w:w="1744"/>
        <w:gridCol w:w="1744"/>
        <w:gridCol w:w="1744"/>
        <w:gridCol w:w="1744"/>
      </w:tblGrid>
      <w:tr w:rsidR="00231D1C" w14:paraId="6811AC64" w14:textId="77777777" w:rsidTr="00513705">
        <w:tc>
          <w:tcPr>
            <w:tcW w:w="1744" w:type="dxa"/>
            <w:vAlign w:val="center"/>
          </w:tcPr>
          <w:p w14:paraId="6EB42E25" w14:textId="77777777" w:rsidR="00231D1C" w:rsidRPr="006534D5" w:rsidRDefault="00231D1C" w:rsidP="00513705">
            <w:pPr>
              <w:spacing w:line="360" w:lineRule="auto"/>
              <w:rPr>
                <w:szCs w:val="24"/>
                <w:lang w:val="de-DE"/>
              </w:rPr>
            </w:pPr>
            <w:r w:rsidRPr="006534D5">
              <w:rPr>
                <w:szCs w:val="24"/>
                <w:lang w:val="de-DE"/>
              </w:rPr>
              <w:t>Approach</w:t>
            </w:r>
          </w:p>
        </w:tc>
        <w:tc>
          <w:tcPr>
            <w:tcW w:w="1744" w:type="dxa"/>
            <w:vAlign w:val="center"/>
          </w:tcPr>
          <w:p w14:paraId="115B22ED" w14:textId="77777777" w:rsidR="00231D1C" w:rsidRPr="006534D5" w:rsidRDefault="00231D1C" w:rsidP="00513705">
            <w:pPr>
              <w:spacing w:line="360" w:lineRule="auto"/>
              <w:rPr>
                <w:szCs w:val="24"/>
                <w:lang w:val="de-DE"/>
              </w:rPr>
            </w:pPr>
            <w:r w:rsidRPr="006534D5">
              <w:rPr>
                <w:rFonts w:cs="Times New Roman"/>
                <w:bCs/>
                <w:color w:val="000000"/>
                <w:szCs w:val="24"/>
              </w:rPr>
              <w:t>All 3 approaches</w:t>
            </w:r>
          </w:p>
        </w:tc>
        <w:tc>
          <w:tcPr>
            <w:tcW w:w="1744" w:type="dxa"/>
          </w:tcPr>
          <w:p w14:paraId="70579DB6" w14:textId="77777777" w:rsidR="00231D1C" w:rsidRPr="006534D5" w:rsidRDefault="00231D1C" w:rsidP="00513705">
            <w:pPr>
              <w:spacing w:line="360" w:lineRule="auto"/>
              <w:rPr>
                <w:szCs w:val="24"/>
                <w:lang w:val="de-DE"/>
              </w:rPr>
            </w:pPr>
            <w:r w:rsidRPr="006534D5">
              <w:rPr>
                <w:rFonts w:cs="Times New Roman"/>
                <w:bCs/>
                <w:color w:val="000000"/>
                <w:szCs w:val="24"/>
              </w:rPr>
              <w:t>HamFAS + BlastKOALA</w:t>
            </w:r>
          </w:p>
        </w:tc>
        <w:tc>
          <w:tcPr>
            <w:tcW w:w="1744" w:type="dxa"/>
            <w:vAlign w:val="center"/>
          </w:tcPr>
          <w:p w14:paraId="6C4A311F" w14:textId="77777777" w:rsidR="00231D1C" w:rsidRPr="006534D5" w:rsidRDefault="00231D1C" w:rsidP="00513705">
            <w:pPr>
              <w:spacing w:line="360" w:lineRule="auto"/>
              <w:rPr>
                <w:szCs w:val="24"/>
                <w:lang w:val="de-DE"/>
              </w:rPr>
            </w:pPr>
            <w:r w:rsidRPr="006534D5">
              <w:rPr>
                <w:rFonts w:cs="Times New Roman"/>
                <w:bCs/>
                <w:color w:val="000000"/>
                <w:szCs w:val="24"/>
              </w:rPr>
              <w:t>HamFAS + KAAS</w:t>
            </w:r>
          </w:p>
        </w:tc>
        <w:tc>
          <w:tcPr>
            <w:tcW w:w="1744" w:type="dxa"/>
          </w:tcPr>
          <w:p w14:paraId="754B6294" w14:textId="77777777" w:rsidR="00231D1C" w:rsidRPr="006534D5" w:rsidRDefault="00231D1C" w:rsidP="00513705">
            <w:pPr>
              <w:spacing w:line="360" w:lineRule="auto"/>
              <w:rPr>
                <w:szCs w:val="24"/>
              </w:rPr>
            </w:pPr>
            <w:r w:rsidRPr="006534D5">
              <w:rPr>
                <w:szCs w:val="24"/>
              </w:rPr>
              <w:t>KAAS + BlastKOALA</w:t>
            </w:r>
          </w:p>
        </w:tc>
      </w:tr>
      <w:tr w:rsidR="00231D1C" w14:paraId="2673199B" w14:textId="77777777" w:rsidTr="00513705">
        <w:tc>
          <w:tcPr>
            <w:tcW w:w="1744" w:type="dxa"/>
          </w:tcPr>
          <w:p w14:paraId="090F7670" w14:textId="77777777" w:rsidR="00231D1C" w:rsidRDefault="00231D1C" w:rsidP="00513705">
            <w:pPr>
              <w:spacing w:line="360" w:lineRule="auto"/>
              <w:rPr>
                <w:szCs w:val="24"/>
              </w:rPr>
            </w:pPr>
            <w:r w:rsidRPr="00076E91">
              <w:rPr>
                <w:rFonts w:cs="Times New Roman"/>
                <w:color w:val="000000"/>
                <w:szCs w:val="24"/>
              </w:rPr>
              <w:t>Same KOs</w:t>
            </w:r>
          </w:p>
        </w:tc>
        <w:tc>
          <w:tcPr>
            <w:tcW w:w="1744" w:type="dxa"/>
          </w:tcPr>
          <w:p w14:paraId="313F4EB3" w14:textId="77777777" w:rsidR="00231D1C" w:rsidRDefault="00231D1C" w:rsidP="00513705">
            <w:pPr>
              <w:spacing w:line="360" w:lineRule="auto"/>
              <w:rPr>
                <w:szCs w:val="24"/>
              </w:rPr>
            </w:pPr>
            <w:r w:rsidRPr="00076E91">
              <w:rPr>
                <w:rFonts w:cs="Times New Roman"/>
                <w:szCs w:val="24"/>
              </w:rPr>
              <w:t>2951</w:t>
            </w:r>
          </w:p>
        </w:tc>
        <w:tc>
          <w:tcPr>
            <w:tcW w:w="1744" w:type="dxa"/>
          </w:tcPr>
          <w:p w14:paraId="64BB02B7" w14:textId="77777777" w:rsidR="00231D1C" w:rsidRDefault="00231D1C" w:rsidP="00513705">
            <w:pPr>
              <w:spacing w:line="360" w:lineRule="auto"/>
              <w:rPr>
                <w:szCs w:val="24"/>
              </w:rPr>
            </w:pPr>
            <w:r w:rsidRPr="00076E91">
              <w:rPr>
                <w:rFonts w:cs="Times New Roman"/>
                <w:color w:val="000000"/>
                <w:szCs w:val="24"/>
              </w:rPr>
              <w:t>54</w:t>
            </w:r>
          </w:p>
        </w:tc>
        <w:tc>
          <w:tcPr>
            <w:tcW w:w="1744" w:type="dxa"/>
          </w:tcPr>
          <w:p w14:paraId="75641093" w14:textId="77777777" w:rsidR="00231D1C" w:rsidRDefault="00231D1C" w:rsidP="00513705">
            <w:pPr>
              <w:spacing w:line="360" w:lineRule="auto"/>
              <w:rPr>
                <w:szCs w:val="24"/>
              </w:rPr>
            </w:pPr>
            <w:r w:rsidRPr="00076E91">
              <w:rPr>
                <w:rFonts w:cs="Times New Roman"/>
                <w:szCs w:val="24"/>
              </w:rPr>
              <w:t>168</w:t>
            </w:r>
          </w:p>
        </w:tc>
        <w:tc>
          <w:tcPr>
            <w:tcW w:w="1744" w:type="dxa"/>
          </w:tcPr>
          <w:p w14:paraId="1ADCDF66" w14:textId="77777777" w:rsidR="00231D1C" w:rsidRDefault="00231D1C" w:rsidP="00513705">
            <w:pPr>
              <w:spacing w:line="360" w:lineRule="auto"/>
              <w:rPr>
                <w:szCs w:val="24"/>
              </w:rPr>
            </w:pPr>
            <w:r w:rsidRPr="00076E91">
              <w:rPr>
                <w:rFonts w:cs="Times New Roman"/>
                <w:color w:val="000000"/>
                <w:szCs w:val="24"/>
              </w:rPr>
              <w:t>108</w:t>
            </w:r>
          </w:p>
        </w:tc>
      </w:tr>
      <w:tr w:rsidR="00231D1C" w14:paraId="4E89B247" w14:textId="77777777" w:rsidTr="00513705">
        <w:tc>
          <w:tcPr>
            <w:tcW w:w="1744" w:type="dxa"/>
          </w:tcPr>
          <w:p w14:paraId="28AA2913" w14:textId="77777777" w:rsidR="00231D1C" w:rsidRDefault="00231D1C" w:rsidP="00513705">
            <w:pPr>
              <w:spacing w:line="360" w:lineRule="auto"/>
              <w:rPr>
                <w:szCs w:val="24"/>
              </w:rPr>
            </w:pPr>
            <w:r w:rsidRPr="00076E91">
              <w:rPr>
                <w:rFonts w:cs="Times New Roman"/>
                <w:color w:val="000000"/>
                <w:szCs w:val="24"/>
              </w:rPr>
              <w:t>Diff. KOs</w:t>
            </w:r>
          </w:p>
        </w:tc>
        <w:tc>
          <w:tcPr>
            <w:tcW w:w="1744" w:type="dxa"/>
          </w:tcPr>
          <w:p w14:paraId="22F6889C" w14:textId="77777777" w:rsidR="00231D1C" w:rsidRDefault="00231D1C" w:rsidP="00513705">
            <w:pPr>
              <w:spacing w:line="360" w:lineRule="auto"/>
              <w:rPr>
                <w:szCs w:val="24"/>
              </w:rPr>
            </w:pPr>
            <w:r w:rsidRPr="00076E91">
              <w:rPr>
                <w:rFonts w:cs="Times New Roman"/>
                <w:szCs w:val="24"/>
              </w:rPr>
              <w:t>5 (1)</w:t>
            </w:r>
          </w:p>
        </w:tc>
        <w:tc>
          <w:tcPr>
            <w:tcW w:w="1744" w:type="dxa"/>
          </w:tcPr>
          <w:p w14:paraId="66E37FD1" w14:textId="77777777" w:rsidR="00231D1C" w:rsidRDefault="00231D1C" w:rsidP="00513705">
            <w:pPr>
              <w:spacing w:line="360" w:lineRule="auto"/>
              <w:rPr>
                <w:szCs w:val="24"/>
              </w:rPr>
            </w:pPr>
            <w:r w:rsidRPr="00076E91">
              <w:rPr>
                <w:rFonts w:cs="Times New Roman"/>
                <w:color w:val="000000"/>
                <w:szCs w:val="24"/>
              </w:rPr>
              <w:t>3 (1)</w:t>
            </w:r>
          </w:p>
        </w:tc>
        <w:tc>
          <w:tcPr>
            <w:tcW w:w="1744" w:type="dxa"/>
          </w:tcPr>
          <w:p w14:paraId="40AB6924" w14:textId="77777777" w:rsidR="00231D1C" w:rsidRDefault="00231D1C" w:rsidP="00513705">
            <w:pPr>
              <w:spacing w:line="360" w:lineRule="auto"/>
              <w:rPr>
                <w:szCs w:val="24"/>
              </w:rPr>
            </w:pPr>
            <w:r w:rsidRPr="00076E91">
              <w:rPr>
                <w:rFonts w:cs="Times New Roman"/>
                <w:color w:val="000000"/>
                <w:szCs w:val="24"/>
              </w:rPr>
              <w:t>10 (5)</w:t>
            </w:r>
          </w:p>
        </w:tc>
        <w:tc>
          <w:tcPr>
            <w:tcW w:w="1744" w:type="dxa"/>
          </w:tcPr>
          <w:p w14:paraId="0AED595B" w14:textId="77777777" w:rsidR="00231D1C" w:rsidRDefault="00231D1C" w:rsidP="00513705">
            <w:pPr>
              <w:spacing w:line="360" w:lineRule="auto"/>
              <w:rPr>
                <w:szCs w:val="24"/>
              </w:rPr>
            </w:pPr>
            <w:r w:rsidRPr="00076E91">
              <w:rPr>
                <w:rFonts w:cs="Times New Roman"/>
                <w:color w:val="000000"/>
                <w:szCs w:val="24"/>
              </w:rPr>
              <w:t>9 (6)</w:t>
            </w:r>
          </w:p>
        </w:tc>
      </w:tr>
      <w:tr w:rsidR="00231D1C" w14:paraId="421CA687" w14:textId="77777777" w:rsidTr="00513705">
        <w:tc>
          <w:tcPr>
            <w:tcW w:w="1744" w:type="dxa"/>
          </w:tcPr>
          <w:p w14:paraId="13892CCE" w14:textId="77777777" w:rsidR="00231D1C" w:rsidRDefault="00231D1C" w:rsidP="00513705">
            <w:pPr>
              <w:spacing w:line="360" w:lineRule="auto"/>
              <w:rPr>
                <w:szCs w:val="24"/>
              </w:rPr>
            </w:pPr>
            <w:r w:rsidRPr="00076E91">
              <w:rPr>
                <w:rFonts w:cs="Times New Roman"/>
                <w:color w:val="000000"/>
                <w:szCs w:val="24"/>
              </w:rPr>
              <w:t>Total</w:t>
            </w:r>
          </w:p>
        </w:tc>
        <w:tc>
          <w:tcPr>
            <w:tcW w:w="1744" w:type="dxa"/>
          </w:tcPr>
          <w:p w14:paraId="10889A9A" w14:textId="77777777" w:rsidR="00231D1C" w:rsidRDefault="00231D1C" w:rsidP="00513705">
            <w:pPr>
              <w:spacing w:line="360" w:lineRule="auto"/>
              <w:rPr>
                <w:szCs w:val="24"/>
              </w:rPr>
            </w:pPr>
            <w:r w:rsidRPr="00076E91">
              <w:rPr>
                <w:rFonts w:cs="Times New Roman"/>
                <w:szCs w:val="24"/>
              </w:rPr>
              <w:t>2956</w:t>
            </w:r>
          </w:p>
        </w:tc>
        <w:tc>
          <w:tcPr>
            <w:tcW w:w="1744" w:type="dxa"/>
          </w:tcPr>
          <w:p w14:paraId="639FCF86" w14:textId="77777777" w:rsidR="00231D1C" w:rsidRDefault="00231D1C" w:rsidP="00513705">
            <w:pPr>
              <w:spacing w:line="360" w:lineRule="auto"/>
              <w:rPr>
                <w:szCs w:val="24"/>
              </w:rPr>
            </w:pPr>
            <w:r w:rsidRPr="00076E91">
              <w:rPr>
                <w:rFonts w:cs="Times New Roman"/>
                <w:color w:val="000000"/>
                <w:szCs w:val="24"/>
              </w:rPr>
              <w:t>57</w:t>
            </w:r>
          </w:p>
        </w:tc>
        <w:tc>
          <w:tcPr>
            <w:tcW w:w="1744" w:type="dxa"/>
          </w:tcPr>
          <w:p w14:paraId="04E92FC2" w14:textId="77777777" w:rsidR="00231D1C" w:rsidRDefault="00231D1C" w:rsidP="00513705">
            <w:pPr>
              <w:spacing w:line="360" w:lineRule="auto"/>
              <w:rPr>
                <w:szCs w:val="24"/>
              </w:rPr>
            </w:pPr>
            <w:r w:rsidRPr="00076E91">
              <w:rPr>
                <w:rFonts w:cs="Times New Roman"/>
                <w:color w:val="000000"/>
                <w:szCs w:val="24"/>
              </w:rPr>
              <w:t>178</w:t>
            </w:r>
          </w:p>
        </w:tc>
        <w:tc>
          <w:tcPr>
            <w:tcW w:w="1744" w:type="dxa"/>
          </w:tcPr>
          <w:p w14:paraId="00D9E46C" w14:textId="77777777" w:rsidR="00231D1C" w:rsidRDefault="00231D1C" w:rsidP="00513705">
            <w:pPr>
              <w:spacing w:line="360" w:lineRule="auto"/>
              <w:rPr>
                <w:szCs w:val="24"/>
              </w:rPr>
            </w:pPr>
            <w:r w:rsidRPr="00076E91">
              <w:rPr>
                <w:rFonts w:cs="Times New Roman"/>
                <w:color w:val="000000"/>
                <w:szCs w:val="24"/>
              </w:rPr>
              <w:t>117</w:t>
            </w:r>
          </w:p>
        </w:tc>
      </w:tr>
    </w:tbl>
    <w:p w14:paraId="602D51B9" w14:textId="77777777" w:rsidR="00231D1C" w:rsidRDefault="00231D1C" w:rsidP="00231D1C">
      <w:pPr>
        <w:spacing w:after="0" w:line="360" w:lineRule="auto"/>
        <w:jc w:val="both"/>
        <w:rPr>
          <w:szCs w:val="24"/>
        </w:rPr>
      </w:pPr>
    </w:p>
    <w:p w14:paraId="45A512DA" w14:textId="77777777" w:rsidR="00231D1C" w:rsidRDefault="00231D1C" w:rsidP="00231D1C">
      <w:pPr>
        <w:pStyle w:val="Heading4"/>
        <w:jc w:val="both"/>
      </w:pPr>
      <w:r w:rsidRPr="003F06CE">
        <w:t>The sensitivity of HamFAS approach</w:t>
      </w:r>
    </w:p>
    <w:p w14:paraId="68D11D91" w14:textId="77777777" w:rsidR="00231D1C" w:rsidRPr="00076E91" w:rsidRDefault="00231D1C" w:rsidP="00231D1C">
      <w:pPr>
        <w:spacing w:after="0" w:line="360" w:lineRule="auto"/>
        <w:jc w:val="both"/>
        <w:rPr>
          <w:szCs w:val="24"/>
        </w:rPr>
      </w:pPr>
      <w:r>
        <w:rPr>
          <w:szCs w:val="24"/>
        </w:rPr>
        <w:t xml:space="preserve">We used 3158 un-annotated yeast proteins for approaching the sensitivity of HamFAS as well as compared it to the one of BlastKOALA and KAAS. As been seen from </w:t>
      </w:r>
      <w:r w:rsidRPr="00076E91">
        <w:rPr>
          <w:szCs w:val="24"/>
        </w:rPr>
        <w:fldChar w:fldCharType="begin"/>
      </w:r>
      <w:r w:rsidRPr="00076E91">
        <w:rPr>
          <w:szCs w:val="24"/>
        </w:rPr>
        <w:instrText xml:space="preserve"> REF _Ref371841357 \h </w:instrText>
      </w:r>
      <w:r w:rsidRPr="00076E91">
        <w:rPr>
          <w:szCs w:val="24"/>
        </w:rPr>
      </w:r>
      <w:r w:rsidRPr="00076E91">
        <w:rPr>
          <w:szCs w:val="24"/>
        </w:rPr>
        <w:fldChar w:fldCharType="separate"/>
      </w:r>
      <w:r w:rsidR="00CF13C3" w:rsidRPr="00076E91">
        <w:t xml:space="preserve">Figure </w:t>
      </w:r>
      <w:r w:rsidR="00CF13C3">
        <w:rPr>
          <w:noProof/>
        </w:rPr>
        <w:t>4</w:t>
      </w:r>
      <w:r w:rsidR="00CF13C3">
        <w:noBreakHyphen/>
      </w:r>
      <w:r w:rsidR="00CF13C3">
        <w:rPr>
          <w:noProof/>
        </w:rPr>
        <w:t>6</w:t>
      </w:r>
      <w:r w:rsidRPr="00076E91">
        <w:rPr>
          <w:szCs w:val="24"/>
        </w:rPr>
        <w:fldChar w:fldCharType="end"/>
      </w:r>
      <w:r>
        <w:rPr>
          <w:szCs w:val="24"/>
        </w:rPr>
        <w:t xml:space="preserve">, </w:t>
      </w:r>
      <w:r w:rsidRPr="00076E91">
        <w:rPr>
          <w:szCs w:val="24"/>
        </w:rPr>
        <w:t xml:space="preserve">HamFAS could annotate 257 proteins, in which 164 proteins are HamFAS specific. In comparison to KAAS and BlastKOALA, </w:t>
      </w:r>
      <w:r>
        <w:rPr>
          <w:szCs w:val="24"/>
        </w:rPr>
        <w:t>which annotated 150 and 116 proteins respectively, HamFAS achieved a higher sensitivity among all approaches.</w:t>
      </w:r>
      <w:r w:rsidRPr="00076E91">
        <w:rPr>
          <w:szCs w:val="24"/>
        </w:rPr>
        <w:t xml:space="preserve"> </w:t>
      </w:r>
    </w:p>
    <w:p w14:paraId="396844DA" w14:textId="77777777" w:rsidR="00231D1C" w:rsidRPr="00076E91" w:rsidRDefault="00231D1C" w:rsidP="00231D1C">
      <w:pPr>
        <w:keepNext/>
        <w:spacing w:after="0" w:line="360" w:lineRule="auto"/>
        <w:jc w:val="both"/>
        <w:rPr>
          <w:szCs w:val="24"/>
        </w:rPr>
      </w:pPr>
      <w:r w:rsidRPr="00076E91">
        <w:rPr>
          <w:noProof/>
          <w:szCs w:val="24"/>
        </w:rPr>
        <w:drawing>
          <wp:inline distT="0" distB="0" distL="0" distR="0" wp14:anchorId="5736402E" wp14:editId="5749019F">
            <wp:extent cx="2059012" cy="142987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062418" cy="1432235"/>
                    </a:xfrm>
                    <a:prstGeom prst="rect">
                      <a:avLst/>
                    </a:prstGeom>
                    <a:noFill/>
                    <a:ln>
                      <a:noFill/>
                    </a:ln>
                  </pic:spPr>
                </pic:pic>
              </a:graphicData>
            </a:graphic>
          </wp:inline>
        </w:drawing>
      </w:r>
    </w:p>
    <w:p w14:paraId="70263EBA" w14:textId="77777777" w:rsidR="00231D1C" w:rsidRPr="00076E91" w:rsidRDefault="00231D1C" w:rsidP="00231D1C">
      <w:pPr>
        <w:pStyle w:val="Caption"/>
        <w:spacing w:after="0" w:line="360" w:lineRule="auto"/>
        <w:jc w:val="both"/>
      </w:pPr>
      <w:bookmarkStart w:id="213" w:name="_Ref371841357"/>
      <w:bookmarkStart w:id="214" w:name="_Toc386295466"/>
      <w:r w:rsidRPr="00076E91">
        <w:t xml:space="preserve">Figure </w:t>
      </w:r>
      <w:r>
        <w:fldChar w:fldCharType="begin"/>
      </w:r>
      <w:r>
        <w:instrText xml:space="preserve"> STYLEREF 1 \s </w:instrText>
      </w:r>
      <w:r>
        <w:fldChar w:fldCharType="separate"/>
      </w:r>
      <w:r w:rsidR="00CF13C3">
        <w:rPr>
          <w:noProof/>
        </w:rPr>
        <w:t>4</w:t>
      </w:r>
      <w:r>
        <w:fldChar w:fldCharType="end"/>
      </w:r>
      <w:r>
        <w:noBreakHyphen/>
      </w:r>
      <w:r>
        <w:fldChar w:fldCharType="begin"/>
      </w:r>
      <w:r>
        <w:instrText xml:space="preserve"> SEQ Figure \* ARABIC \s 1 </w:instrText>
      </w:r>
      <w:r>
        <w:fldChar w:fldCharType="separate"/>
      </w:r>
      <w:r w:rsidR="00CF13C3">
        <w:rPr>
          <w:noProof/>
        </w:rPr>
        <w:t>6</w:t>
      </w:r>
      <w:r>
        <w:fldChar w:fldCharType="end"/>
      </w:r>
      <w:bookmarkEnd w:id="213"/>
      <w:r w:rsidRPr="00076E91">
        <w:t>: Fraction of proteins annotated by HamFAS, BlastKOALA and KAAS</w:t>
      </w:r>
      <w:bookmarkEnd w:id="214"/>
    </w:p>
    <w:p w14:paraId="0641561E" w14:textId="77777777" w:rsidR="00231D1C" w:rsidRDefault="00231D1C" w:rsidP="00231D1C">
      <w:pPr>
        <w:spacing w:after="0" w:line="360" w:lineRule="auto"/>
        <w:jc w:val="both"/>
        <w:rPr>
          <w:szCs w:val="24"/>
        </w:rPr>
      </w:pPr>
    </w:p>
    <w:p w14:paraId="139169C9" w14:textId="77777777" w:rsidR="00231D1C" w:rsidRPr="003F06CE" w:rsidRDefault="00231D1C" w:rsidP="00231D1C">
      <w:pPr>
        <w:pStyle w:val="Heading2"/>
        <w:spacing w:line="276" w:lineRule="auto"/>
        <w:jc w:val="both"/>
      </w:pPr>
      <w:bookmarkStart w:id="215" w:name="_Toc386295410"/>
      <w:r w:rsidRPr="003F06CE">
        <w:lastRenderedPageBreak/>
        <w:t>Discussion</w:t>
      </w:r>
      <w:bookmarkEnd w:id="215"/>
    </w:p>
    <w:p w14:paraId="4C93EFED" w14:textId="77777777" w:rsidR="00231D1C" w:rsidRPr="003F06CE" w:rsidRDefault="00231D1C" w:rsidP="00231D1C">
      <w:pPr>
        <w:pStyle w:val="Heading3"/>
        <w:jc w:val="both"/>
      </w:pPr>
      <w:bookmarkStart w:id="216" w:name="_Toc386295411"/>
      <w:r w:rsidRPr="003F06CE">
        <w:t>The specificity of HamFAS</w:t>
      </w:r>
      <w:bookmarkEnd w:id="216"/>
    </w:p>
    <w:p w14:paraId="626841DE" w14:textId="77777777" w:rsidR="00231D1C" w:rsidRPr="00076E91" w:rsidRDefault="00231D1C" w:rsidP="00231D1C">
      <w:pPr>
        <w:spacing w:after="0" w:line="360" w:lineRule="auto"/>
        <w:jc w:val="both"/>
        <w:rPr>
          <w:szCs w:val="24"/>
        </w:rPr>
      </w:pPr>
      <w:r w:rsidRPr="00076E91">
        <w:rPr>
          <w:szCs w:val="24"/>
        </w:rPr>
        <w:t>As we have seen from the analysis of the KO-annotation yeast protein set, HamFAS yielded the best precision regardless the supported or non-supported orthology assign</w:t>
      </w:r>
      <w:r>
        <w:rPr>
          <w:szCs w:val="24"/>
        </w:rPr>
        <w:t>ment by InParanoid. It indicates</w:t>
      </w:r>
      <w:r w:rsidRPr="00076E91">
        <w:rPr>
          <w:szCs w:val="24"/>
        </w:rPr>
        <w:t xml:space="preserve"> the reliability of the annotation transfer result of HamFAS.</w:t>
      </w:r>
    </w:p>
    <w:p w14:paraId="54B3DBA1" w14:textId="77777777" w:rsidR="00231D1C" w:rsidRPr="001E3BE3" w:rsidRDefault="00231D1C" w:rsidP="00231D1C">
      <w:pPr>
        <w:pStyle w:val="Heading3"/>
        <w:jc w:val="both"/>
      </w:pPr>
      <w:bookmarkStart w:id="217" w:name="_Toc386295412"/>
      <w:r w:rsidRPr="001E3BE3">
        <w:t>The sensitivity of HamFAS</w:t>
      </w:r>
      <w:bookmarkEnd w:id="217"/>
    </w:p>
    <w:p w14:paraId="12FDA49B" w14:textId="77777777" w:rsidR="00231D1C" w:rsidRPr="00076E91" w:rsidRDefault="00231D1C" w:rsidP="00231D1C">
      <w:pPr>
        <w:spacing w:after="0" w:line="360" w:lineRule="auto"/>
        <w:jc w:val="both"/>
        <w:rPr>
          <w:szCs w:val="24"/>
        </w:rPr>
      </w:pPr>
      <w:r w:rsidRPr="00076E91">
        <w:rPr>
          <w:szCs w:val="24"/>
        </w:rPr>
        <w:t xml:space="preserve">Beside the </w:t>
      </w:r>
      <w:r>
        <w:rPr>
          <w:szCs w:val="24"/>
        </w:rPr>
        <w:t>highest</w:t>
      </w:r>
      <w:r w:rsidRPr="00076E91">
        <w:rPr>
          <w:szCs w:val="24"/>
        </w:rPr>
        <w:t xml:space="preserve"> specificity, HamFAS </w:t>
      </w:r>
      <w:r>
        <w:rPr>
          <w:szCs w:val="24"/>
        </w:rPr>
        <w:t>was shown to be</w:t>
      </w:r>
      <w:r w:rsidRPr="00076E91">
        <w:rPr>
          <w:szCs w:val="24"/>
        </w:rPr>
        <w:t xml:space="preserve"> </w:t>
      </w:r>
      <w:r>
        <w:rPr>
          <w:szCs w:val="24"/>
        </w:rPr>
        <w:t>more sensitive</w:t>
      </w:r>
      <w:r w:rsidRPr="00076E91">
        <w:rPr>
          <w:szCs w:val="24"/>
        </w:rPr>
        <w:t xml:space="preserve"> </w:t>
      </w:r>
      <w:r>
        <w:rPr>
          <w:szCs w:val="24"/>
        </w:rPr>
        <w:t>than</w:t>
      </w:r>
      <w:r w:rsidRPr="00076E91">
        <w:rPr>
          <w:szCs w:val="24"/>
        </w:rPr>
        <w:t xml:space="preserve"> BlastKOALA and KAAS with the highest number of proteins that could be annotated.</w:t>
      </w:r>
      <w:r>
        <w:rPr>
          <w:szCs w:val="24"/>
        </w:rPr>
        <w:t xml:space="preserve"> To assess the quality of the proteins that were annotated by HamFAS, we performed some further analyses.</w:t>
      </w:r>
    </w:p>
    <w:p w14:paraId="27A07E1D" w14:textId="77777777" w:rsidR="00231D1C" w:rsidRDefault="00231D1C" w:rsidP="00231D1C">
      <w:pPr>
        <w:spacing w:after="0" w:line="360" w:lineRule="auto"/>
        <w:jc w:val="both"/>
        <w:rPr>
          <w:szCs w:val="24"/>
        </w:rPr>
      </w:pPr>
    </w:p>
    <w:p w14:paraId="5312F407" w14:textId="77777777" w:rsidR="00231D1C" w:rsidRPr="00076E91" w:rsidRDefault="00231D1C" w:rsidP="00231D1C">
      <w:pPr>
        <w:spacing w:after="0" w:line="360" w:lineRule="auto"/>
        <w:jc w:val="both"/>
        <w:rPr>
          <w:szCs w:val="24"/>
        </w:rPr>
      </w:pPr>
      <w:r>
        <w:rPr>
          <w:szCs w:val="24"/>
        </w:rPr>
        <w:t xml:space="preserve">Firstly, we check for the length and the domain annotation of </w:t>
      </w:r>
      <w:r w:rsidRPr="00076E91">
        <w:rPr>
          <w:szCs w:val="24"/>
        </w:rPr>
        <w:t>proteins,</w:t>
      </w:r>
      <w:r>
        <w:rPr>
          <w:szCs w:val="24"/>
        </w:rPr>
        <w:t xml:space="preserve"> which were annotated only by HamFAS (HamFAS-only proteins) and</w:t>
      </w:r>
      <w:r w:rsidRPr="00076E91">
        <w:rPr>
          <w:szCs w:val="24"/>
        </w:rPr>
        <w:t xml:space="preserve"> compared </w:t>
      </w:r>
      <w:r>
        <w:rPr>
          <w:szCs w:val="24"/>
        </w:rPr>
        <w:t>with those of other proteins that were additionally annotated by BlastKOALA and/or KAAS</w:t>
      </w:r>
      <w:r w:rsidRPr="00076E91">
        <w:rPr>
          <w:szCs w:val="24"/>
        </w:rPr>
        <w:t>.</w:t>
      </w:r>
    </w:p>
    <w:p w14:paraId="1928940D" w14:textId="77777777" w:rsidR="00231D1C" w:rsidRPr="00076E91" w:rsidRDefault="00231D1C" w:rsidP="00231D1C">
      <w:pPr>
        <w:keepNext/>
        <w:spacing w:after="0" w:line="360" w:lineRule="auto"/>
        <w:jc w:val="both"/>
        <w:rPr>
          <w:szCs w:val="24"/>
        </w:rPr>
      </w:pPr>
      <w:r w:rsidRPr="00076E91">
        <w:rPr>
          <w:noProof/>
          <w:szCs w:val="24"/>
        </w:rPr>
        <w:drawing>
          <wp:inline distT="0" distB="0" distL="0" distR="0" wp14:anchorId="26D01398" wp14:editId="178C781A">
            <wp:extent cx="4046492" cy="1886718"/>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047619" cy="1887244"/>
                    </a:xfrm>
                    <a:prstGeom prst="rect">
                      <a:avLst/>
                    </a:prstGeom>
                    <a:noFill/>
                    <a:ln>
                      <a:noFill/>
                    </a:ln>
                  </pic:spPr>
                </pic:pic>
              </a:graphicData>
            </a:graphic>
          </wp:inline>
        </w:drawing>
      </w:r>
    </w:p>
    <w:p w14:paraId="44C47297" w14:textId="77777777" w:rsidR="00231D1C" w:rsidRPr="00076E91" w:rsidRDefault="00231D1C" w:rsidP="00231D1C">
      <w:pPr>
        <w:pStyle w:val="Caption"/>
        <w:spacing w:after="0" w:line="360" w:lineRule="auto"/>
        <w:jc w:val="both"/>
      </w:pPr>
      <w:bookmarkStart w:id="218" w:name="_Ref371842424"/>
      <w:bookmarkStart w:id="219" w:name="_Toc386295467"/>
      <w:r w:rsidRPr="00076E91">
        <w:t xml:space="preserve">Figure </w:t>
      </w:r>
      <w:r>
        <w:fldChar w:fldCharType="begin"/>
      </w:r>
      <w:r>
        <w:instrText xml:space="preserve"> STYLEREF 1 \s </w:instrText>
      </w:r>
      <w:r>
        <w:fldChar w:fldCharType="separate"/>
      </w:r>
      <w:r w:rsidR="00CF13C3">
        <w:rPr>
          <w:noProof/>
        </w:rPr>
        <w:t>4</w:t>
      </w:r>
      <w:r>
        <w:fldChar w:fldCharType="end"/>
      </w:r>
      <w:r>
        <w:noBreakHyphen/>
      </w:r>
      <w:r>
        <w:fldChar w:fldCharType="begin"/>
      </w:r>
      <w:r>
        <w:instrText xml:space="preserve"> SEQ Figure \* ARABIC \s 1 </w:instrText>
      </w:r>
      <w:r>
        <w:fldChar w:fldCharType="separate"/>
      </w:r>
      <w:r w:rsidR="00CF13C3">
        <w:rPr>
          <w:noProof/>
        </w:rPr>
        <w:t>7</w:t>
      </w:r>
      <w:r>
        <w:fldChar w:fldCharType="end"/>
      </w:r>
      <w:bookmarkEnd w:id="218"/>
      <w:r w:rsidRPr="00076E91">
        <w:t xml:space="preserve">: Length distribution of HamFAS-only proteins and </w:t>
      </w:r>
      <w:r>
        <w:t xml:space="preserve">the </w:t>
      </w:r>
      <w:r w:rsidRPr="00076E91">
        <w:t>others</w:t>
      </w:r>
      <w:bookmarkEnd w:id="219"/>
    </w:p>
    <w:p w14:paraId="3F6CE9B7" w14:textId="77777777" w:rsidR="00231D1C" w:rsidRDefault="00231D1C" w:rsidP="00231D1C">
      <w:pPr>
        <w:spacing w:after="0" w:line="360" w:lineRule="auto"/>
        <w:jc w:val="both"/>
        <w:rPr>
          <w:szCs w:val="24"/>
        </w:rPr>
      </w:pPr>
      <w:r w:rsidRPr="00076E91">
        <w:rPr>
          <w:szCs w:val="24"/>
        </w:rPr>
        <w:fldChar w:fldCharType="begin"/>
      </w:r>
      <w:r w:rsidRPr="00076E91">
        <w:rPr>
          <w:szCs w:val="24"/>
        </w:rPr>
        <w:instrText xml:space="preserve"> REF _Ref371842424 \h </w:instrText>
      </w:r>
      <w:r w:rsidRPr="00076E91">
        <w:rPr>
          <w:szCs w:val="24"/>
        </w:rPr>
      </w:r>
      <w:r w:rsidRPr="00076E91">
        <w:rPr>
          <w:szCs w:val="24"/>
        </w:rPr>
        <w:fldChar w:fldCharType="separate"/>
      </w:r>
      <w:r w:rsidR="00CF13C3" w:rsidRPr="00076E91">
        <w:t xml:space="preserve">Figure </w:t>
      </w:r>
      <w:r w:rsidR="00CF13C3">
        <w:rPr>
          <w:noProof/>
        </w:rPr>
        <w:t>4</w:t>
      </w:r>
      <w:r w:rsidR="00CF13C3">
        <w:noBreakHyphen/>
      </w:r>
      <w:r w:rsidR="00CF13C3">
        <w:rPr>
          <w:noProof/>
        </w:rPr>
        <w:t>7</w:t>
      </w:r>
      <w:r w:rsidRPr="00076E91">
        <w:rPr>
          <w:szCs w:val="24"/>
        </w:rPr>
        <w:fldChar w:fldCharType="end"/>
      </w:r>
      <w:r w:rsidRPr="00076E91">
        <w:rPr>
          <w:szCs w:val="24"/>
        </w:rPr>
        <w:t xml:space="preserve"> and </w:t>
      </w:r>
      <w:r w:rsidRPr="00076E91">
        <w:rPr>
          <w:szCs w:val="24"/>
        </w:rPr>
        <w:fldChar w:fldCharType="begin"/>
      </w:r>
      <w:r w:rsidRPr="00076E91">
        <w:rPr>
          <w:szCs w:val="24"/>
        </w:rPr>
        <w:instrText xml:space="preserve"> REF _Ref371842426 \h </w:instrText>
      </w:r>
      <w:r w:rsidRPr="00076E91">
        <w:rPr>
          <w:szCs w:val="24"/>
        </w:rPr>
      </w:r>
      <w:r w:rsidRPr="00076E91">
        <w:rPr>
          <w:szCs w:val="24"/>
        </w:rPr>
        <w:fldChar w:fldCharType="separate"/>
      </w:r>
      <w:r w:rsidR="00CF13C3" w:rsidRPr="00076E91">
        <w:t xml:space="preserve">Figure </w:t>
      </w:r>
      <w:r w:rsidR="00CF13C3">
        <w:rPr>
          <w:noProof/>
        </w:rPr>
        <w:t>4</w:t>
      </w:r>
      <w:r w:rsidR="00CF13C3">
        <w:noBreakHyphen/>
      </w:r>
      <w:r w:rsidR="00CF13C3">
        <w:rPr>
          <w:noProof/>
        </w:rPr>
        <w:t>8</w:t>
      </w:r>
      <w:r w:rsidRPr="00076E91">
        <w:rPr>
          <w:szCs w:val="24"/>
        </w:rPr>
        <w:fldChar w:fldCharType="end"/>
      </w:r>
      <w:r w:rsidRPr="00076E91">
        <w:rPr>
          <w:szCs w:val="24"/>
        </w:rPr>
        <w:t xml:space="preserve"> show no clear difference between those 2 </w:t>
      </w:r>
      <w:proofErr w:type="gramStart"/>
      <w:r w:rsidRPr="00076E91">
        <w:rPr>
          <w:szCs w:val="24"/>
        </w:rPr>
        <w:t>protein</w:t>
      </w:r>
      <w:proofErr w:type="gramEnd"/>
      <w:r w:rsidRPr="00076E91">
        <w:rPr>
          <w:szCs w:val="24"/>
        </w:rPr>
        <w:t xml:space="preserve"> sets</w:t>
      </w:r>
      <w:r>
        <w:rPr>
          <w:szCs w:val="24"/>
        </w:rPr>
        <w:t xml:space="preserve"> in the sequence length as well as the number of annotated PFAM domains (</w:t>
      </w:r>
      <w:r w:rsidRPr="005B1A41">
        <w:rPr>
          <w:szCs w:val="24"/>
        </w:rPr>
        <w:t>Mann-Whitney-Wilcoxon</w:t>
      </w:r>
      <w:r>
        <w:rPr>
          <w:szCs w:val="24"/>
        </w:rPr>
        <w:t xml:space="preserve">'s </w:t>
      </w:r>
      <w:r w:rsidRPr="005B1A41">
        <w:rPr>
          <w:szCs w:val="24"/>
        </w:rPr>
        <w:t>p-value = 0.7833</w:t>
      </w:r>
      <w:r>
        <w:rPr>
          <w:szCs w:val="24"/>
        </w:rPr>
        <w:t xml:space="preserve"> and </w:t>
      </w:r>
      <w:r w:rsidRPr="007E3AB7">
        <w:rPr>
          <w:szCs w:val="24"/>
        </w:rPr>
        <w:t>p-value = 0.3812</w:t>
      </w:r>
      <w:r>
        <w:rPr>
          <w:szCs w:val="24"/>
        </w:rPr>
        <w:t>, respectively)</w:t>
      </w:r>
      <w:r w:rsidRPr="00076E91">
        <w:rPr>
          <w:szCs w:val="24"/>
        </w:rPr>
        <w:t xml:space="preserve">. HamFAS-only proteins are not either extremely shorter or longer than other proteins. And the annotation transfer result was not driven by the </w:t>
      </w:r>
      <w:r w:rsidRPr="00076E91">
        <w:rPr>
          <w:szCs w:val="24"/>
        </w:rPr>
        <w:lastRenderedPageBreak/>
        <w:t>uninformative domai</w:t>
      </w:r>
      <w:r>
        <w:rPr>
          <w:szCs w:val="24"/>
        </w:rPr>
        <w:t xml:space="preserve">n annotation of those proteins, namely </w:t>
      </w:r>
      <w:r w:rsidRPr="00076E91">
        <w:rPr>
          <w:szCs w:val="24"/>
        </w:rPr>
        <w:t>one Pfam domain t</w:t>
      </w:r>
      <w:r>
        <w:rPr>
          <w:szCs w:val="24"/>
        </w:rPr>
        <w:t>hat led to the high FAS score of the HamFAS-only proteins</w:t>
      </w:r>
      <w:r w:rsidRPr="00076E91">
        <w:rPr>
          <w:szCs w:val="24"/>
        </w:rPr>
        <w:t>.</w:t>
      </w:r>
    </w:p>
    <w:p w14:paraId="504EE9AC" w14:textId="77777777" w:rsidR="00231D1C" w:rsidRPr="00076E91" w:rsidRDefault="00231D1C" w:rsidP="00231D1C">
      <w:pPr>
        <w:spacing w:after="0" w:line="360" w:lineRule="auto"/>
        <w:jc w:val="both"/>
        <w:rPr>
          <w:szCs w:val="24"/>
        </w:rPr>
      </w:pPr>
    </w:p>
    <w:p w14:paraId="7E673D4D" w14:textId="77777777" w:rsidR="00231D1C" w:rsidRPr="00076E91" w:rsidRDefault="00231D1C" w:rsidP="00231D1C">
      <w:pPr>
        <w:keepNext/>
        <w:spacing w:after="0" w:line="360" w:lineRule="auto"/>
        <w:jc w:val="both"/>
        <w:rPr>
          <w:szCs w:val="24"/>
        </w:rPr>
      </w:pPr>
      <w:r w:rsidRPr="00076E91">
        <w:rPr>
          <w:noProof/>
          <w:szCs w:val="24"/>
        </w:rPr>
        <w:drawing>
          <wp:inline distT="0" distB="0" distL="0" distR="0" wp14:anchorId="02E834AC" wp14:editId="213958F1">
            <wp:extent cx="4111806" cy="1917171"/>
            <wp:effectExtent l="0" t="0" r="317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112837" cy="1917652"/>
                    </a:xfrm>
                    <a:prstGeom prst="rect">
                      <a:avLst/>
                    </a:prstGeom>
                    <a:noFill/>
                    <a:ln>
                      <a:noFill/>
                    </a:ln>
                  </pic:spPr>
                </pic:pic>
              </a:graphicData>
            </a:graphic>
          </wp:inline>
        </w:drawing>
      </w:r>
    </w:p>
    <w:p w14:paraId="59A7C0A9" w14:textId="77777777" w:rsidR="00231D1C" w:rsidRPr="00076E91" w:rsidRDefault="00231D1C" w:rsidP="00231D1C">
      <w:pPr>
        <w:pStyle w:val="Caption"/>
        <w:spacing w:after="0" w:line="360" w:lineRule="auto"/>
        <w:jc w:val="both"/>
      </w:pPr>
      <w:bookmarkStart w:id="220" w:name="_Ref371842426"/>
      <w:bookmarkStart w:id="221" w:name="_Toc386295468"/>
      <w:r w:rsidRPr="00076E91">
        <w:t xml:space="preserve">Figure </w:t>
      </w:r>
      <w:r>
        <w:fldChar w:fldCharType="begin"/>
      </w:r>
      <w:r>
        <w:instrText xml:space="preserve"> STYLEREF 1 \s </w:instrText>
      </w:r>
      <w:r>
        <w:fldChar w:fldCharType="separate"/>
      </w:r>
      <w:r w:rsidR="00CF13C3">
        <w:rPr>
          <w:noProof/>
        </w:rPr>
        <w:t>4</w:t>
      </w:r>
      <w:r>
        <w:fldChar w:fldCharType="end"/>
      </w:r>
      <w:r>
        <w:noBreakHyphen/>
      </w:r>
      <w:r>
        <w:fldChar w:fldCharType="begin"/>
      </w:r>
      <w:r>
        <w:instrText xml:space="preserve"> SEQ Figure \* ARABIC \s 1 </w:instrText>
      </w:r>
      <w:r>
        <w:fldChar w:fldCharType="separate"/>
      </w:r>
      <w:r w:rsidR="00CF13C3">
        <w:rPr>
          <w:noProof/>
        </w:rPr>
        <w:t>8</w:t>
      </w:r>
      <w:r>
        <w:fldChar w:fldCharType="end"/>
      </w:r>
      <w:bookmarkEnd w:id="220"/>
      <w:r w:rsidRPr="00076E91">
        <w:t>: Number of Pfam domains distribution of HamFAS-only proteins and</w:t>
      </w:r>
      <w:r>
        <w:t xml:space="preserve"> the</w:t>
      </w:r>
      <w:r w:rsidRPr="00076E91">
        <w:t xml:space="preserve"> others</w:t>
      </w:r>
      <w:bookmarkEnd w:id="221"/>
    </w:p>
    <w:p w14:paraId="1396FFD2" w14:textId="77777777" w:rsidR="00231D1C" w:rsidRDefault="00231D1C" w:rsidP="00231D1C">
      <w:pPr>
        <w:spacing w:after="0" w:line="360" w:lineRule="auto"/>
        <w:jc w:val="both"/>
        <w:rPr>
          <w:szCs w:val="24"/>
        </w:rPr>
      </w:pPr>
    </w:p>
    <w:p w14:paraId="22E0C866" w14:textId="77777777" w:rsidR="00231D1C" w:rsidRDefault="00231D1C" w:rsidP="00231D1C">
      <w:pPr>
        <w:spacing w:after="0" w:line="360" w:lineRule="auto"/>
        <w:jc w:val="both"/>
        <w:rPr>
          <w:szCs w:val="24"/>
        </w:rPr>
      </w:pPr>
      <w:r>
        <w:rPr>
          <w:szCs w:val="24"/>
        </w:rPr>
        <w:t>Additionally, t</w:t>
      </w:r>
      <w:r w:rsidRPr="00076E91">
        <w:rPr>
          <w:szCs w:val="24"/>
        </w:rPr>
        <w:t>he distribution</w:t>
      </w:r>
      <w:r>
        <w:rPr>
          <w:szCs w:val="24"/>
        </w:rPr>
        <w:t>s</w:t>
      </w:r>
      <w:r w:rsidRPr="00076E91">
        <w:rPr>
          <w:szCs w:val="24"/>
        </w:rPr>
        <w:t xml:space="preserve"> of FAS scores of</w:t>
      </w:r>
      <w:r>
        <w:rPr>
          <w:szCs w:val="24"/>
        </w:rPr>
        <w:t xml:space="preserve"> the HamFAS-only orthologs and the other protein group</w:t>
      </w:r>
      <w:r w:rsidRPr="00076E91">
        <w:rPr>
          <w:szCs w:val="24"/>
        </w:rPr>
        <w:t xml:space="preserve"> shown in</w:t>
      </w:r>
      <w:r>
        <w:rPr>
          <w:szCs w:val="24"/>
        </w:rPr>
        <w:t xml:space="preserve"> </w:t>
      </w:r>
      <w:r>
        <w:rPr>
          <w:szCs w:val="24"/>
        </w:rPr>
        <w:fldChar w:fldCharType="begin"/>
      </w:r>
      <w:r>
        <w:rPr>
          <w:szCs w:val="24"/>
        </w:rPr>
        <w:instrText xml:space="preserve"> REF _Ref384436828 \h </w:instrText>
      </w:r>
      <w:r>
        <w:rPr>
          <w:szCs w:val="24"/>
        </w:rPr>
      </w:r>
      <w:r>
        <w:rPr>
          <w:szCs w:val="24"/>
        </w:rPr>
        <w:fldChar w:fldCharType="separate"/>
      </w:r>
      <w:r w:rsidR="00CF13C3">
        <w:t xml:space="preserve">Figure </w:t>
      </w:r>
      <w:r w:rsidR="00CF13C3">
        <w:rPr>
          <w:noProof/>
        </w:rPr>
        <w:t>4</w:t>
      </w:r>
      <w:r w:rsidR="00CF13C3">
        <w:noBreakHyphen/>
      </w:r>
      <w:r w:rsidR="00CF13C3">
        <w:rPr>
          <w:noProof/>
        </w:rPr>
        <w:t>9</w:t>
      </w:r>
      <w:r>
        <w:rPr>
          <w:szCs w:val="24"/>
        </w:rPr>
        <w:fldChar w:fldCharType="end"/>
      </w:r>
      <w:r>
        <w:rPr>
          <w:szCs w:val="24"/>
        </w:rPr>
        <w:t xml:space="preserve"> </w:t>
      </w:r>
      <w:r w:rsidRPr="00076E91">
        <w:rPr>
          <w:szCs w:val="24"/>
        </w:rPr>
        <w:t xml:space="preserve">also confirms the </w:t>
      </w:r>
      <w:r>
        <w:rPr>
          <w:szCs w:val="24"/>
        </w:rPr>
        <w:t xml:space="preserve">comparable similarity between proteins and their orthologs of those two groups in term of functional equivalence (mean scores are 0.936 and 0.947, respectively). Although those two distributions are slightly different with </w:t>
      </w:r>
      <w:r w:rsidRPr="005B1A41">
        <w:rPr>
          <w:szCs w:val="24"/>
        </w:rPr>
        <w:t>Mann-Whitney-Wilcoxon</w:t>
      </w:r>
      <w:r>
        <w:rPr>
          <w:szCs w:val="24"/>
        </w:rPr>
        <w:t xml:space="preserve">'s </w:t>
      </w:r>
      <w:r w:rsidRPr="005B1A41">
        <w:rPr>
          <w:szCs w:val="24"/>
        </w:rPr>
        <w:t>p-value</w:t>
      </w:r>
      <w:r>
        <w:rPr>
          <w:szCs w:val="24"/>
        </w:rPr>
        <w:t xml:space="preserve"> = </w:t>
      </w:r>
      <w:r w:rsidRPr="00C776B8">
        <w:rPr>
          <w:szCs w:val="24"/>
        </w:rPr>
        <w:t>0.00102</w:t>
      </w:r>
      <w:r>
        <w:rPr>
          <w:szCs w:val="24"/>
        </w:rPr>
        <w:t>.</w:t>
      </w:r>
    </w:p>
    <w:p w14:paraId="2474B1DF" w14:textId="77777777" w:rsidR="00231D1C" w:rsidRDefault="00231D1C" w:rsidP="00231D1C">
      <w:pPr>
        <w:keepNext/>
        <w:spacing w:after="0" w:line="360" w:lineRule="auto"/>
        <w:jc w:val="both"/>
      </w:pPr>
      <w:r>
        <w:rPr>
          <w:noProof/>
          <w:szCs w:val="24"/>
        </w:rPr>
        <w:drawing>
          <wp:inline distT="0" distB="0" distL="0" distR="0" wp14:anchorId="3015E0B5" wp14:editId="525A515A">
            <wp:extent cx="3773512" cy="2422866"/>
            <wp:effectExtent l="0" t="0" r="11430" b="0"/>
            <wp:docPr id="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774366" cy="2423415"/>
                    </a:xfrm>
                    <a:prstGeom prst="rect">
                      <a:avLst/>
                    </a:prstGeom>
                    <a:noFill/>
                    <a:ln>
                      <a:noFill/>
                    </a:ln>
                  </pic:spPr>
                </pic:pic>
              </a:graphicData>
            </a:graphic>
          </wp:inline>
        </w:drawing>
      </w:r>
    </w:p>
    <w:p w14:paraId="2BD8700F" w14:textId="77777777" w:rsidR="00231D1C" w:rsidRDefault="00231D1C" w:rsidP="00231D1C">
      <w:pPr>
        <w:pStyle w:val="Caption"/>
        <w:jc w:val="both"/>
        <w:rPr>
          <w:szCs w:val="24"/>
        </w:rPr>
      </w:pPr>
      <w:bookmarkStart w:id="222" w:name="_Ref384436828"/>
      <w:bookmarkStart w:id="223" w:name="_Toc386295469"/>
      <w:r>
        <w:t xml:space="preserve">Figure </w:t>
      </w:r>
      <w:r>
        <w:fldChar w:fldCharType="begin"/>
      </w:r>
      <w:r>
        <w:instrText xml:space="preserve"> STYLEREF 1 \s </w:instrText>
      </w:r>
      <w:r>
        <w:fldChar w:fldCharType="separate"/>
      </w:r>
      <w:r w:rsidR="00CF13C3">
        <w:rPr>
          <w:noProof/>
        </w:rPr>
        <w:t>4</w:t>
      </w:r>
      <w:r>
        <w:fldChar w:fldCharType="end"/>
      </w:r>
      <w:r>
        <w:noBreakHyphen/>
      </w:r>
      <w:r>
        <w:fldChar w:fldCharType="begin"/>
      </w:r>
      <w:r>
        <w:instrText xml:space="preserve"> SEQ Figure \* ARABIC \s 1 </w:instrText>
      </w:r>
      <w:r>
        <w:fldChar w:fldCharType="separate"/>
      </w:r>
      <w:r w:rsidR="00CF13C3">
        <w:rPr>
          <w:noProof/>
        </w:rPr>
        <w:t>9</w:t>
      </w:r>
      <w:r>
        <w:fldChar w:fldCharType="end"/>
      </w:r>
      <w:bookmarkEnd w:id="222"/>
      <w:r>
        <w:t xml:space="preserve">: </w:t>
      </w:r>
      <w:r w:rsidRPr="00076E91">
        <w:t>FAS score distribution of HamFAS</w:t>
      </w:r>
      <w:r>
        <w:t>-only</w:t>
      </w:r>
      <w:r w:rsidRPr="00076E91">
        <w:t xml:space="preserve"> </w:t>
      </w:r>
      <w:r>
        <w:t>proteins</w:t>
      </w:r>
      <w:r w:rsidRPr="00076E91">
        <w:t xml:space="preserve"> and </w:t>
      </w:r>
      <w:r>
        <w:t>the others. . The red dashed vertical lines denode the mean score for each set.</w:t>
      </w:r>
      <w:bookmarkEnd w:id="223"/>
    </w:p>
    <w:p w14:paraId="294FC432" w14:textId="77777777" w:rsidR="00231D1C" w:rsidRPr="00076E91" w:rsidRDefault="00231D1C" w:rsidP="00231D1C">
      <w:pPr>
        <w:spacing w:after="0" w:line="360" w:lineRule="auto"/>
        <w:jc w:val="both"/>
        <w:rPr>
          <w:szCs w:val="24"/>
        </w:rPr>
      </w:pPr>
      <w:r>
        <w:rPr>
          <w:szCs w:val="24"/>
        </w:rPr>
        <w:t xml:space="preserve">Secondly, we estimated the origin of the annotations for all un-annotated yeast proteins and compared with those of annotated protein set </w:t>
      </w:r>
      <w:r w:rsidRPr="00076E91">
        <w:rPr>
          <w:szCs w:val="24"/>
        </w:rPr>
        <w:t>(</w:t>
      </w:r>
      <w:r w:rsidRPr="00076E91">
        <w:rPr>
          <w:szCs w:val="24"/>
        </w:rPr>
        <w:fldChar w:fldCharType="begin"/>
      </w:r>
      <w:r w:rsidRPr="00076E91">
        <w:rPr>
          <w:szCs w:val="24"/>
        </w:rPr>
        <w:instrText xml:space="preserve"> REF _Ref374250297 \h </w:instrText>
      </w:r>
      <w:r w:rsidRPr="00076E91">
        <w:rPr>
          <w:szCs w:val="24"/>
        </w:rPr>
      </w:r>
      <w:r w:rsidRPr="00076E91">
        <w:rPr>
          <w:szCs w:val="24"/>
        </w:rPr>
        <w:fldChar w:fldCharType="separate"/>
      </w:r>
      <w:r w:rsidR="00CF13C3" w:rsidRPr="00076E91">
        <w:t xml:space="preserve">Figure </w:t>
      </w:r>
      <w:r w:rsidR="00CF13C3">
        <w:rPr>
          <w:noProof/>
        </w:rPr>
        <w:t>4</w:t>
      </w:r>
      <w:r w:rsidR="00CF13C3">
        <w:noBreakHyphen/>
      </w:r>
      <w:r w:rsidR="00CF13C3">
        <w:rPr>
          <w:noProof/>
        </w:rPr>
        <w:t>10</w:t>
      </w:r>
      <w:r w:rsidRPr="00076E91">
        <w:rPr>
          <w:szCs w:val="24"/>
        </w:rPr>
        <w:fldChar w:fldCharType="end"/>
      </w:r>
      <w:r w:rsidRPr="00076E91">
        <w:rPr>
          <w:szCs w:val="24"/>
        </w:rPr>
        <w:t>).</w:t>
      </w:r>
    </w:p>
    <w:p w14:paraId="74267659" w14:textId="77777777" w:rsidR="00231D1C" w:rsidRPr="00076E91" w:rsidRDefault="00231D1C" w:rsidP="00231D1C">
      <w:pPr>
        <w:keepNext/>
        <w:spacing w:after="0" w:line="360" w:lineRule="auto"/>
        <w:jc w:val="both"/>
        <w:rPr>
          <w:szCs w:val="24"/>
        </w:rPr>
      </w:pPr>
      <w:r w:rsidRPr="00076E91">
        <w:rPr>
          <w:noProof/>
          <w:szCs w:val="24"/>
        </w:rPr>
        <w:lastRenderedPageBreak/>
        <w:drawing>
          <wp:inline distT="0" distB="0" distL="0" distR="0" wp14:anchorId="6DEFBC1D" wp14:editId="5F227AEF">
            <wp:extent cx="4163666" cy="2401199"/>
            <wp:effectExtent l="0" t="0" r="2540" b="12065"/>
            <wp:docPr id="16" name="Chart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p w14:paraId="0297196A" w14:textId="77777777" w:rsidR="00231D1C" w:rsidRPr="00076E91" w:rsidRDefault="00231D1C" w:rsidP="00231D1C">
      <w:pPr>
        <w:pStyle w:val="Caption"/>
        <w:spacing w:after="0" w:line="360" w:lineRule="auto"/>
        <w:jc w:val="both"/>
      </w:pPr>
      <w:bookmarkStart w:id="224" w:name="_Ref374250297"/>
      <w:bookmarkStart w:id="225" w:name="_Toc386295470"/>
      <w:r w:rsidRPr="00076E91">
        <w:t xml:space="preserve">Figure </w:t>
      </w:r>
      <w:r>
        <w:fldChar w:fldCharType="begin"/>
      </w:r>
      <w:r>
        <w:instrText xml:space="preserve"> STYLEREF 1 \s </w:instrText>
      </w:r>
      <w:r>
        <w:fldChar w:fldCharType="separate"/>
      </w:r>
      <w:r w:rsidR="00CF13C3">
        <w:rPr>
          <w:noProof/>
        </w:rPr>
        <w:t>4</w:t>
      </w:r>
      <w:r>
        <w:fldChar w:fldCharType="end"/>
      </w:r>
      <w:r>
        <w:noBreakHyphen/>
      </w:r>
      <w:r>
        <w:fldChar w:fldCharType="begin"/>
      </w:r>
      <w:r>
        <w:instrText xml:space="preserve"> SEQ Figure \* ARABIC \s 1 </w:instrText>
      </w:r>
      <w:r>
        <w:fldChar w:fldCharType="separate"/>
      </w:r>
      <w:r w:rsidR="00CF13C3">
        <w:rPr>
          <w:noProof/>
        </w:rPr>
        <w:t>10</w:t>
      </w:r>
      <w:r>
        <w:fldChar w:fldCharType="end"/>
      </w:r>
      <w:bookmarkEnd w:id="224"/>
      <w:r w:rsidRPr="00076E91">
        <w:t xml:space="preserve">: </w:t>
      </w:r>
      <w:r>
        <w:t>The fractions of annotations from fungi, mammals, other eukaryotes, archaea or bacteria for</w:t>
      </w:r>
      <w:r w:rsidRPr="00076E91">
        <w:t xml:space="preserve"> </w:t>
      </w:r>
      <w:r>
        <w:t>KO-</w:t>
      </w:r>
      <w:r w:rsidRPr="00076E91">
        <w:t>annotated, un-annotated proteins and HamFAS-only proteins of un-annotated set</w:t>
      </w:r>
      <w:r>
        <w:t>.</w:t>
      </w:r>
      <w:bookmarkEnd w:id="225"/>
    </w:p>
    <w:p w14:paraId="79B6AC54" w14:textId="77777777" w:rsidR="00231D1C" w:rsidRPr="00076E91" w:rsidRDefault="00231D1C" w:rsidP="00231D1C">
      <w:pPr>
        <w:spacing w:after="0" w:line="360" w:lineRule="auto"/>
        <w:jc w:val="both"/>
        <w:rPr>
          <w:szCs w:val="24"/>
        </w:rPr>
      </w:pPr>
      <w:r>
        <w:rPr>
          <w:szCs w:val="24"/>
        </w:rPr>
        <w:t>Unsurprisingly</w:t>
      </w:r>
      <w:r w:rsidRPr="00076E91">
        <w:rPr>
          <w:szCs w:val="24"/>
        </w:rPr>
        <w:t xml:space="preserve">, most annotations of annotated proteins come from their fungal orthologs (75%) while only few of them have obtained annotations from archaea or bacterial taxa (2,4%). In contrary, although </w:t>
      </w:r>
      <w:r>
        <w:rPr>
          <w:szCs w:val="24"/>
        </w:rPr>
        <w:t xml:space="preserve">a </w:t>
      </w:r>
      <w:r w:rsidRPr="00076E91">
        <w:rPr>
          <w:szCs w:val="24"/>
        </w:rPr>
        <w:t>large amount of annotations for un-annotated proteins originate</w:t>
      </w:r>
      <w:r>
        <w:rPr>
          <w:szCs w:val="24"/>
        </w:rPr>
        <w:t>d</w:t>
      </w:r>
      <w:r w:rsidRPr="00076E91">
        <w:rPr>
          <w:szCs w:val="24"/>
        </w:rPr>
        <w:t xml:space="preserve"> from eukaryotes taxa (78%), there are still 22% (or 27% in case of HamFAS-only proteins) annotations </w:t>
      </w:r>
      <w:r>
        <w:rPr>
          <w:szCs w:val="24"/>
        </w:rPr>
        <w:t>came</w:t>
      </w:r>
      <w:r w:rsidRPr="00076E91">
        <w:rPr>
          <w:szCs w:val="24"/>
        </w:rPr>
        <w:t xml:space="preserve"> from distantly related taxa.</w:t>
      </w:r>
    </w:p>
    <w:p w14:paraId="6FFE14E4" w14:textId="77777777" w:rsidR="00231D1C" w:rsidRDefault="00231D1C" w:rsidP="00231D1C">
      <w:pPr>
        <w:spacing w:after="0" w:line="360" w:lineRule="auto"/>
        <w:jc w:val="both"/>
        <w:rPr>
          <w:szCs w:val="24"/>
        </w:rPr>
      </w:pPr>
      <w:r>
        <w:rPr>
          <w:szCs w:val="24"/>
        </w:rPr>
        <w:t xml:space="preserve">Excluding annotations from archaea and bacteria reference orthologs did not affect the accuracy likewise the sensitivity of HamFAS (see Appendix, </w:t>
      </w:r>
      <w:r>
        <w:rPr>
          <w:szCs w:val="24"/>
        </w:rPr>
        <w:fldChar w:fldCharType="begin"/>
      </w:r>
      <w:r>
        <w:rPr>
          <w:szCs w:val="24"/>
        </w:rPr>
        <w:instrText xml:space="preserve"> REF _Ref383964119 \h </w:instrText>
      </w:r>
      <w:r>
        <w:rPr>
          <w:szCs w:val="24"/>
        </w:rPr>
      </w:r>
      <w:r>
        <w:rPr>
          <w:szCs w:val="24"/>
        </w:rPr>
        <w:fldChar w:fldCharType="separate"/>
      </w:r>
      <w:r w:rsidR="00CF13C3">
        <w:t xml:space="preserve">Table </w:t>
      </w:r>
      <w:r w:rsidR="00CF13C3">
        <w:rPr>
          <w:noProof/>
        </w:rPr>
        <w:t>A</w:t>
      </w:r>
      <w:r w:rsidR="00CF13C3">
        <w:noBreakHyphen/>
      </w:r>
      <w:r w:rsidR="00CF13C3">
        <w:rPr>
          <w:noProof/>
        </w:rPr>
        <w:t>5</w:t>
      </w:r>
      <w:r>
        <w:rPr>
          <w:szCs w:val="24"/>
        </w:rPr>
        <w:fldChar w:fldCharType="end"/>
      </w:r>
      <w:r>
        <w:rPr>
          <w:szCs w:val="24"/>
        </w:rPr>
        <w:t xml:space="preserve"> and </w:t>
      </w:r>
      <w:r>
        <w:rPr>
          <w:szCs w:val="24"/>
        </w:rPr>
        <w:fldChar w:fldCharType="begin"/>
      </w:r>
      <w:r>
        <w:rPr>
          <w:szCs w:val="24"/>
        </w:rPr>
        <w:instrText xml:space="preserve"> REF _Ref374253196 \h </w:instrText>
      </w:r>
      <w:r>
        <w:rPr>
          <w:szCs w:val="24"/>
        </w:rPr>
      </w:r>
      <w:r>
        <w:rPr>
          <w:szCs w:val="24"/>
        </w:rPr>
        <w:fldChar w:fldCharType="separate"/>
      </w:r>
      <w:r w:rsidR="00CF13C3" w:rsidRPr="00076E91">
        <w:t xml:space="preserve">Figure </w:t>
      </w:r>
      <w:r w:rsidR="00CF13C3">
        <w:rPr>
          <w:noProof/>
        </w:rPr>
        <w:t>A</w:t>
      </w:r>
      <w:r w:rsidR="00CF13C3">
        <w:noBreakHyphen/>
      </w:r>
      <w:r w:rsidR="00CF13C3">
        <w:rPr>
          <w:noProof/>
        </w:rPr>
        <w:t>1</w:t>
      </w:r>
      <w:r>
        <w:rPr>
          <w:szCs w:val="24"/>
        </w:rPr>
        <w:fldChar w:fldCharType="end"/>
      </w:r>
      <w:r>
        <w:rPr>
          <w:szCs w:val="24"/>
        </w:rPr>
        <w:t xml:space="preserve">). Furthermore, we investigated of the phylogenetic profiles of un-annotated proteins, whose new annotated KOs emerged from non-eukaryotic reference species. This analysis revealed </w:t>
      </w:r>
      <w:r w:rsidRPr="00076E91">
        <w:rPr>
          <w:szCs w:val="24"/>
        </w:rPr>
        <w:t xml:space="preserve">no difference between the HamFAS-only proteins and </w:t>
      </w:r>
      <w:r>
        <w:rPr>
          <w:szCs w:val="24"/>
        </w:rPr>
        <w:t xml:space="preserve">other </w:t>
      </w:r>
      <w:r w:rsidRPr="00076E91">
        <w:rPr>
          <w:szCs w:val="24"/>
        </w:rPr>
        <w:t xml:space="preserve">proteins that are </w:t>
      </w:r>
      <w:r>
        <w:rPr>
          <w:szCs w:val="24"/>
        </w:rPr>
        <w:t xml:space="preserve">annotated by both HamFAS and at least one of the tools BlastKOALA and KAAS (see Appendix, </w:t>
      </w:r>
      <w:r>
        <w:rPr>
          <w:szCs w:val="24"/>
        </w:rPr>
        <w:fldChar w:fldCharType="begin"/>
      </w:r>
      <w:r>
        <w:rPr>
          <w:szCs w:val="24"/>
        </w:rPr>
        <w:instrText xml:space="preserve"> REF _Ref374250743 \h </w:instrText>
      </w:r>
      <w:r>
        <w:rPr>
          <w:szCs w:val="24"/>
        </w:rPr>
      </w:r>
      <w:r>
        <w:rPr>
          <w:szCs w:val="24"/>
        </w:rPr>
        <w:fldChar w:fldCharType="separate"/>
      </w:r>
      <w:r w:rsidR="00CF13C3" w:rsidRPr="00076E91">
        <w:t xml:space="preserve">Figure </w:t>
      </w:r>
      <w:r w:rsidR="00CF13C3">
        <w:rPr>
          <w:noProof/>
        </w:rPr>
        <w:t>A</w:t>
      </w:r>
      <w:r w:rsidR="00CF13C3">
        <w:noBreakHyphen/>
      </w:r>
      <w:r w:rsidR="00CF13C3">
        <w:rPr>
          <w:noProof/>
        </w:rPr>
        <w:t>2</w:t>
      </w:r>
      <w:r>
        <w:rPr>
          <w:szCs w:val="24"/>
        </w:rPr>
        <w:fldChar w:fldCharType="end"/>
      </w:r>
      <w:r>
        <w:rPr>
          <w:szCs w:val="24"/>
        </w:rPr>
        <w:t xml:space="preserve"> and </w:t>
      </w:r>
      <w:r>
        <w:rPr>
          <w:szCs w:val="24"/>
        </w:rPr>
        <w:fldChar w:fldCharType="begin"/>
      </w:r>
      <w:r>
        <w:rPr>
          <w:szCs w:val="24"/>
        </w:rPr>
        <w:instrText xml:space="preserve"> REF _Ref374250746 \h </w:instrText>
      </w:r>
      <w:r>
        <w:rPr>
          <w:szCs w:val="24"/>
        </w:rPr>
      </w:r>
      <w:r>
        <w:rPr>
          <w:szCs w:val="24"/>
        </w:rPr>
        <w:fldChar w:fldCharType="separate"/>
      </w:r>
      <w:r w:rsidR="00CF13C3" w:rsidRPr="00076E91">
        <w:t xml:space="preserve">Figure </w:t>
      </w:r>
      <w:r w:rsidR="00CF13C3">
        <w:rPr>
          <w:noProof/>
        </w:rPr>
        <w:t>A</w:t>
      </w:r>
      <w:r w:rsidR="00CF13C3">
        <w:noBreakHyphen/>
      </w:r>
      <w:r w:rsidR="00CF13C3">
        <w:rPr>
          <w:noProof/>
        </w:rPr>
        <w:t>3</w:t>
      </w:r>
      <w:r>
        <w:rPr>
          <w:szCs w:val="24"/>
        </w:rPr>
        <w:fldChar w:fldCharType="end"/>
      </w:r>
      <w:r>
        <w:rPr>
          <w:szCs w:val="24"/>
        </w:rPr>
        <w:t xml:space="preserve">). </w:t>
      </w:r>
    </w:p>
    <w:p w14:paraId="017461D9" w14:textId="77777777" w:rsidR="00231D1C" w:rsidRDefault="00231D1C" w:rsidP="00231D1C">
      <w:pPr>
        <w:spacing w:after="0" w:line="360" w:lineRule="auto"/>
        <w:jc w:val="both"/>
        <w:rPr>
          <w:szCs w:val="24"/>
        </w:rPr>
      </w:pPr>
    </w:p>
    <w:p w14:paraId="68DA6E6A" w14:textId="77777777" w:rsidR="00231D1C" w:rsidRDefault="00231D1C" w:rsidP="00231D1C">
      <w:pPr>
        <w:spacing w:after="0" w:line="360" w:lineRule="auto"/>
        <w:jc w:val="both"/>
        <w:rPr>
          <w:szCs w:val="24"/>
        </w:rPr>
      </w:pPr>
      <w:r>
        <w:rPr>
          <w:szCs w:val="24"/>
        </w:rPr>
        <w:t>Lastly, we studied the connectivity and KEGG metabolic pathways of the KOs yielded by HamFAS to carry out the biological meaning of those annotations. We calculated</w:t>
      </w:r>
      <w:r w:rsidRPr="00076E91">
        <w:rPr>
          <w:szCs w:val="24"/>
        </w:rPr>
        <w:t xml:space="preserve"> the node degree of those proteins in yeast protein-protein-interaction (PPI) networks retrieved from Yeast Interactome Project </w:t>
      </w:r>
      <w:r w:rsidRPr="00076E91">
        <w:rPr>
          <w:szCs w:val="24"/>
        </w:rPr>
        <w:lastRenderedPageBreak/>
        <w:t>(http://interactome.dfci.harvard.edu/S_cerevisiae/</w:t>
      </w:r>
      <w:r>
        <w:rPr>
          <w:szCs w:val="24"/>
        </w:rPr>
        <w:t xml:space="preserve">, </w:t>
      </w:r>
      <w:r>
        <w:rPr>
          <w:szCs w:val="24"/>
        </w:rPr>
        <w:fldChar w:fldCharType="begin"/>
      </w:r>
      <w:r>
        <w:rPr>
          <w:szCs w:val="24"/>
        </w:rPr>
        <w:instrText xml:space="preserve"> ADDIN EN.CITE &lt;EndNote&gt;&lt;Cite&gt;&lt;Author&gt;Yu&lt;/Author&gt;&lt;Year&gt;2008&lt;/Year&gt;&lt;RecNum&gt;343&lt;/RecNum&gt;&lt;DisplayText&gt;(Yu et al. 2008)&lt;/DisplayText&gt;&lt;record&gt;&lt;rec-number&gt;343&lt;/rec-number&gt;&lt;foreign-keys&gt;&lt;key app="EN" db-id="zvzepeve9vwad9e0r2nxazrm0x0w25x9w9er" timestamp="1522917510"&gt;343&lt;/key&gt;&lt;/foreign-keys&gt;&lt;ref-type name="Journal Article"&gt;17&lt;/ref-type&gt;&lt;contributors&gt;&lt;authors&gt;&lt;author&gt;Yu, H.&lt;/author&gt;&lt;author&gt;Braun, P.&lt;/author&gt;&lt;author&gt;Yildirim, M. A.&lt;/author&gt;&lt;author&gt;Lemmens, I.&lt;/author&gt;&lt;author&gt;Venkatesan, K.&lt;/author&gt;&lt;author&gt;Sahalie, J.&lt;/author&gt;&lt;author&gt;Hirozane-Kishikawa, T.&lt;/author&gt;&lt;author&gt;Gebreab, F.&lt;/author&gt;&lt;author&gt;Li, N.&lt;/author&gt;&lt;author&gt;Simonis, N.&lt;/author&gt;&lt;author&gt;Hao, T.&lt;/author&gt;&lt;author&gt;Rual, J.-F.&lt;/author&gt;&lt;author&gt;Dricot, A.&lt;/author&gt;&lt;author&gt;Vazquez, A.&lt;/author&gt;&lt;author&gt;Murray, R. R.&lt;/author&gt;&lt;author&gt;Simon, C.&lt;/author&gt;&lt;author&gt;Tardivo, L.&lt;/author&gt;&lt;author&gt;Tam, S.&lt;/author&gt;&lt;author&gt;Svrzikapa, N.&lt;/author&gt;&lt;author&gt;Fan, C.&lt;/author&gt;&lt;author&gt;de Smet, A.-S.&lt;/author&gt;&lt;author&gt;Motyl, A.&lt;/author&gt;&lt;author&gt;Hudson, M. E.&lt;/author&gt;&lt;author&gt;Park, J.&lt;/author&gt;&lt;author&gt;Xin, X.&lt;/author&gt;&lt;author&gt;Cusick, M. E.&lt;/author&gt;&lt;author&gt;Moore, T.&lt;/author&gt;&lt;author&gt;Boone, C.&lt;/author&gt;&lt;author&gt;Snyder, M.&lt;/author&gt;&lt;author&gt;Roth, F. P.&lt;/author&gt;&lt;author&gt;Barabasi, A.-L.&lt;/author&gt;&lt;author&gt;Tavernier, J.&lt;/author&gt;&lt;author&gt;Hill, D. E.&lt;/author&gt;&lt;author&gt;Vidal, M.&lt;/author&gt;&lt;/authors&gt;&lt;/contributors&gt;&lt;titles&gt;&lt;title&gt;High-Quality Binary Protein Interaction Map of the Yeast Interactome Network&lt;/title&gt;&lt;secondary-title&gt;Science&lt;/secondary-title&gt;&lt;/titles&gt;&lt;periodical&gt;&lt;full-title&gt;Science&lt;/full-title&gt;&lt;/periodical&gt;&lt;pages&gt;104-110&lt;/pages&gt;&lt;volume&gt;322&lt;/volume&gt;&lt;dates&gt;&lt;year&gt;2008&lt;/year&gt;&lt;pub-dates&gt;&lt;date&gt;2008-10-03&lt;/date&gt;&lt;/pub-dates&gt;&lt;/dates&gt;&lt;isbn&gt;0036-8075, 1095-9203&lt;/isbn&gt;&lt;urls&gt;&lt;/urls&gt;&lt;electronic-resource-num&gt;10.1126/science.1158684&lt;/electronic-resource-num&gt;&lt;remote-database-name&gt;CrossRef&lt;/remote-database-name&gt;&lt;language&gt;en&lt;/language&gt;&lt;access-date&gt;2018-03-29 15:53:23&lt;/access-date&gt;&lt;/record&gt;&lt;/Cite&gt;&lt;/EndNote&gt;</w:instrText>
      </w:r>
      <w:r>
        <w:rPr>
          <w:szCs w:val="24"/>
        </w:rPr>
        <w:fldChar w:fldCharType="separate"/>
      </w:r>
      <w:r>
        <w:rPr>
          <w:noProof/>
          <w:szCs w:val="24"/>
        </w:rPr>
        <w:t>(Yu et al. 2008)</w:t>
      </w:r>
      <w:r>
        <w:rPr>
          <w:szCs w:val="24"/>
        </w:rPr>
        <w:fldChar w:fldCharType="end"/>
      </w:r>
      <w:r w:rsidRPr="00076E91">
        <w:rPr>
          <w:szCs w:val="24"/>
        </w:rPr>
        <w:t>) and STRING database (https://string-db.org</w:t>
      </w:r>
      <w:r>
        <w:rPr>
          <w:szCs w:val="24"/>
        </w:rPr>
        <w:t xml:space="preserve">, </w:t>
      </w:r>
      <w:r>
        <w:rPr>
          <w:szCs w:val="24"/>
        </w:rPr>
        <w:fldChar w:fldCharType="begin"/>
      </w:r>
      <w:r>
        <w:rPr>
          <w:szCs w:val="24"/>
        </w:rPr>
        <w:instrText xml:space="preserve"> ADDIN EN.CITE &lt;EndNote&gt;&lt;Cite&gt;&lt;Author&gt;Szklarczyk&lt;/Author&gt;&lt;Year&gt;2015&lt;/Year&gt;&lt;RecNum&gt;344&lt;/RecNum&gt;&lt;DisplayText&gt;(Szklarczyk et al. 2015)&lt;/DisplayText&gt;&lt;record&gt;&lt;rec-number&gt;344&lt;/rec-number&gt;&lt;foreign-keys&gt;&lt;key app="EN" db-id="zvzepeve9vwad9e0r2nxazrm0x0w25x9w9er" timestamp="1522917510"&gt;344&lt;/key&gt;&lt;/foreign-keys&gt;&lt;ref-type name="Journal Article"&gt;17&lt;/ref-type&gt;&lt;contributors&gt;&lt;authors&gt;&lt;author&gt;Szklarczyk, Damian&lt;/author&gt;&lt;author&gt;Franceschini, Andrea&lt;/author&gt;&lt;author&gt;Wyder, Stefan&lt;/author&gt;&lt;author&gt;Forslund, Kristoffer&lt;/author&gt;&lt;author&gt;Heller, Davide&lt;/author&gt;&lt;author&gt;Huerta-Cepas, Jaime&lt;/author&gt;&lt;author&gt;Simonovic, Milan&lt;/author&gt;&lt;author&gt;Roth, Alexander&lt;/author&gt;&lt;author&gt;Santos, Alberto&lt;/author&gt;&lt;author&gt;Tsafou, Kalliopi P.&lt;/author&gt;&lt;author&gt;Kuhn, Michael&lt;/author&gt;&lt;author&gt;Bork, Peer&lt;/author&gt;&lt;author&gt;Jensen, Lars J.&lt;/author&gt;&lt;author&gt;von Mering, Christian&lt;/author&gt;&lt;/authors&gt;&lt;/contributors&gt;&lt;titles&gt;&lt;title&gt;STRING v10: protein–protein interaction networks, integrated over the tree of life&lt;/title&gt;&lt;secondary-title&gt;Nucleic Acids Research&lt;/secondary-title&gt;&lt;short-title&gt;STRING v10&lt;/short-title&gt;&lt;/titles&gt;&lt;periodical&gt;&lt;full-title&gt;Nucleic Acids Research&lt;/full-title&gt;&lt;/periodical&gt;&lt;pages&gt;D447-D452&lt;/pages&gt;&lt;volume&gt;43&lt;/volume&gt;&lt;dates&gt;&lt;year&gt;2015&lt;/year&gt;&lt;pub-dates&gt;&lt;date&gt;2015-1-28&lt;/date&gt;&lt;/pub-dates&gt;&lt;/dates&gt;&lt;isbn&gt;0305-1048&lt;/isbn&gt;&lt;urls&gt;&lt;/urls&gt;&lt;electronic-resource-num&gt;10.1093/nar/gku1003&lt;/electronic-resource-num&gt;&lt;remote-database-name&gt;PubMed Central&lt;/remote-database-name&gt;&lt;access-date&gt;2018-03-29 15:54:56&lt;/access-date&gt;&lt;/record&gt;&lt;/Cite&gt;&lt;/EndNote&gt;</w:instrText>
      </w:r>
      <w:r>
        <w:rPr>
          <w:szCs w:val="24"/>
        </w:rPr>
        <w:fldChar w:fldCharType="separate"/>
      </w:r>
      <w:r>
        <w:rPr>
          <w:noProof/>
          <w:szCs w:val="24"/>
        </w:rPr>
        <w:t>(Szklarczyk et al. 2015)</w:t>
      </w:r>
      <w:r>
        <w:rPr>
          <w:szCs w:val="24"/>
        </w:rPr>
        <w:fldChar w:fldCharType="end"/>
      </w:r>
      <w:r w:rsidRPr="00076E91">
        <w:rPr>
          <w:szCs w:val="24"/>
        </w:rPr>
        <w:t>)</w:t>
      </w:r>
      <w:r>
        <w:rPr>
          <w:szCs w:val="24"/>
        </w:rPr>
        <w:t xml:space="preserve">. </w:t>
      </w:r>
    </w:p>
    <w:p w14:paraId="1ECAB546" w14:textId="77777777" w:rsidR="00231D1C" w:rsidRPr="00076E91" w:rsidRDefault="00231D1C" w:rsidP="00231D1C">
      <w:pPr>
        <w:keepNext/>
        <w:spacing w:after="0" w:line="360" w:lineRule="auto"/>
        <w:jc w:val="both"/>
        <w:rPr>
          <w:szCs w:val="24"/>
        </w:rPr>
      </w:pPr>
      <w:r w:rsidRPr="00076E91">
        <w:rPr>
          <w:bCs/>
          <w:iCs/>
          <w:noProof/>
          <w:color w:val="4F81BD" w:themeColor="accent1"/>
          <w:szCs w:val="24"/>
        </w:rPr>
        <w:drawing>
          <wp:inline distT="0" distB="0" distL="0" distR="0" wp14:anchorId="156D4558" wp14:editId="1C09F113">
            <wp:extent cx="4345012" cy="2250614"/>
            <wp:effectExtent l="0" t="0" r="0" b="10160"/>
            <wp:docPr id="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346630" cy="2251452"/>
                    </a:xfrm>
                    <a:prstGeom prst="rect">
                      <a:avLst/>
                    </a:prstGeom>
                    <a:noFill/>
                    <a:ln>
                      <a:noFill/>
                    </a:ln>
                  </pic:spPr>
                </pic:pic>
              </a:graphicData>
            </a:graphic>
          </wp:inline>
        </w:drawing>
      </w:r>
    </w:p>
    <w:p w14:paraId="6198F86C" w14:textId="77777777" w:rsidR="00231D1C" w:rsidRPr="00076E91" w:rsidRDefault="00231D1C" w:rsidP="00231D1C">
      <w:pPr>
        <w:pStyle w:val="Caption"/>
        <w:spacing w:after="0" w:line="360" w:lineRule="auto"/>
        <w:jc w:val="both"/>
      </w:pPr>
      <w:bookmarkStart w:id="226" w:name="_Ref374253766"/>
      <w:bookmarkStart w:id="227" w:name="_Toc386295471"/>
      <w:r w:rsidRPr="00076E91">
        <w:t xml:space="preserve">Figure </w:t>
      </w:r>
      <w:r>
        <w:fldChar w:fldCharType="begin"/>
      </w:r>
      <w:r>
        <w:instrText xml:space="preserve"> STYLEREF 1 \s </w:instrText>
      </w:r>
      <w:r>
        <w:fldChar w:fldCharType="separate"/>
      </w:r>
      <w:r w:rsidR="00CF13C3">
        <w:rPr>
          <w:noProof/>
        </w:rPr>
        <w:t>4</w:t>
      </w:r>
      <w:r>
        <w:fldChar w:fldCharType="end"/>
      </w:r>
      <w:r>
        <w:noBreakHyphen/>
      </w:r>
      <w:r>
        <w:fldChar w:fldCharType="begin"/>
      </w:r>
      <w:r>
        <w:instrText xml:space="preserve"> SEQ Figure \* ARABIC \s 1 </w:instrText>
      </w:r>
      <w:r>
        <w:fldChar w:fldCharType="separate"/>
      </w:r>
      <w:r w:rsidR="00CF13C3">
        <w:rPr>
          <w:noProof/>
        </w:rPr>
        <w:t>11</w:t>
      </w:r>
      <w:r>
        <w:fldChar w:fldCharType="end"/>
      </w:r>
      <w:bookmarkEnd w:id="226"/>
      <w:r w:rsidRPr="00076E91">
        <w:t>: The PPI degree distribution of 3 protein sets</w:t>
      </w:r>
      <w:bookmarkEnd w:id="227"/>
    </w:p>
    <w:p w14:paraId="447F37B4" w14:textId="77777777" w:rsidR="00231D1C" w:rsidRDefault="00231D1C" w:rsidP="00231D1C">
      <w:pPr>
        <w:spacing w:after="0" w:line="360" w:lineRule="auto"/>
        <w:jc w:val="both"/>
        <w:rPr>
          <w:szCs w:val="24"/>
        </w:rPr>
      </w:pPr>
      <w:r w:rsidRPr="00076E91">
        <w:rPr>
          <w:szCs w:val="24"/>
        </w:rPr>
        <w:fldChar w:fldCharType="begin"/>
      </w:r>
      <w:r w:rsidRPr="00076E91">
        <w:rPr>
          <w:rStyle w:val="IntenseEmphasis"/>
          <w:b w:val="0"/>
          <w:i w:val="0"/>
          <w:szCs w:val="24"/>
        </w:rPr>
        <w:instrText xml:space="preserve"> REF _Ref374253766 \h </w:instrText>
      </w:r>
      <w:r w:rsidRPr="00076E91">
        <w:rPr>
          <w:szCs w:val="24"/>
        </w:rPr>
      </w:r>
      <w:r w:rsidRPr="00076E91">
        <w:rPr>
          <w:szCs w:val="24"/>
        </w:rPr>
        <w:fldChar w:fldCharType="separate"/>
      </w:r>
      <w:r w:rsidR="00CF13C3" w:rsidRPr="00076E91">
        <w:t xml:space="preserve">Figure </w:t>
      </w:r>
      <w:r w:rsidR="00CF13C3">
        <w:rPr>
          <w:noProof/>
        </w:rPr>
        <w:t>4</w:t>
      </w:r>
      <w:r w:rsidR="00CF13C3">
        <w:noBreakHyphen/>
      </w:r>
      <w:r w:rsidR="00CF13C3">
        <w:rPr>
          <w:noProof/>
        </w:rPr>
        <w:t>11</w:t>
      </w:r>
      <w:r w:rsidRPr="00076E91">
        <w:rPr>
          <w:szCs w:val="24"/>
        </w:rPr>
        <w:fldChar w:fldCharType="end"/>
      </w:r>
      <w:r w:rsidRPr="00076E91">
        <w:rPr>
          <w:szCs w:val="24"/>
        </w:rPr>
        <w:t xml:space="preserve"> shows the distribution of PPI degree of </w:t>
      </w:r>
      <w:r>
        <w:rPr>
          <w:szCs w:val="24"/>
        </w:rPr>
        <w:t xml:space="preserve">the </w:t>
      </w:r>
      <w:r w:rsidRPr="00076E91">
        <w:rPr>
          <w:szCs w:val="24"/>
        </w:rPr>
        <w:t xml:space="preserve">KO-annotated, un-annotated and HamFAS-only proteins </w:t>
      </w:r>
      <w:r>
        <w:rPr>
          <w:szCs w:val="24"/>
        </w:rPr>
        <w:t>within</w:t>
      </w:r>
      <w:r w:rsidRPr="00076E91">
        <w:rPr>
          <w:szCs w:val="24"/>
        </w:rPr>
        <w:t xml:space="preserve"> </w:t>
      </w:r>
      <w:r>
        <w:rPr>
          <w:szCs w:val="24"/>
        </w:rPr>
        <w:t xml:space="preserve">the </w:t>
      </w:r>
      <w:r w:rsidRPr="00076E91">
        <w:rPr>
          <w:szCs w:val="24"/>
        </w:rPr>
        <w:t xml:space="preserve">un-annotated set. </w:t>
      </w:r>
      <w:r>
        <w:rPr>
          <w:szCs w:val="24"/>
        </w:rPr>
        <w:t xml:space="preserve">The </w:t>
      </w:r>
      <w:r w:rsidRPr="00076E91">
        <w:rPr>
          <w:szCs w:val="24"/>
        </w:rPr>
        <w:t>KO-annotated proteins have in general more interacting partners (mean PPI degree 444) than un-annotated and HamFAS-only proteins (mean PPI degree 294 and 275 respectively)</w:t>
      </w:r>
      <w:r>
        <w:rPr>
          <w:szCs w:val="24"/>
        </w:rPr>
        <w:t xml:space="preserve">. However, the </w:t>
      </w:r>
      <w:r w:rsidRPr="00977B27">
        <w:rPr>
          <w:szCs w:val="24"/>
        </w:rPr>
        <w:t>Mann-Whitney-Wilcoxon</w:t>
      </w:r>
      <w:r>
        <w:rPr>
          <w:szCs w:val="24"/>
        </w:rPr>
        <w:t xml:space="preserve"> test resulted no significant difference between annotated proteins and the two other data sets, with p-value &lt; </w:t>
      </w:r>
      <w:r w:rsidRPr="00977B27">
        <w:rPr>
          <w:szCs w:val="24"/>
        </w:rPr>
        <w:t>2.2e-16</w:t>
      </w:r>
      <w:r>
        <w:rPr>
          <w:szCs w:val="24"/>
        </w:rPr>
        <w:t>.</w:t>
      </w:r>
      <w:r w:rsidRPr="00076E91">
        <w:rPr>
          <w:szCs w:val="24"/>
        </w:rPr>
        <w:t xml:space="preserve"> </w:t>
      </w:r>
      <w:r>
        <w:rPr>
          <w:szCs w:val="24"/>
        </w:rPr>
        <w:t>Besides,</w:t>
      </w:r>
      <w:r w:rsidRPr="00076E91">
        <w:rPr>
          <w:szCs w:val="24"/>
        </w:rPr>
        <w:t xml:space="preserve"> 99% of the proteins of un-annotated set have the PPI degree more than 10, while only 2 proteins don't have any interacting partner.</w:t>
      </w:r>
    </w:p>
    <w:p w14:paraId="5F88C084" w14:textId="77777777" w:rsidR="00231D1C" w:rsidRPr="00076E91" w:rsidRDefault="00231D1C" w:rsidP="00231D1C">
      <w:pPr>
        <w:spacing w:after="0" w:line="360" w:lineRule="auto"/>
        <w:jc w:val="both"/>
        <w:rPr>
          <w:rStyle w:val="IntenseEmphasis"/>
          <w:b w:val="0"/>
          <w:i w:val="0"/>
          <w:szCs w:val="24"/>
        </w:rPr>
      </w:pPr>
    </w:p>
    <w:p w14:paraId="1C4E76C6" w14:textId="77777777" w:rsidR="00231D1C" w:rsidRPr="00076E91" w:rsidRDefault="00231D1C" w:rsidP="00231D1C">
      <w:pPr>
        <w:keepNext/>
        <w:spacing w:after="0" w:line="360" w:lineRule="auto"/>
        <w:jc w:val="both"/>
        <w:rPr>
          <w:szCs w:val="24"/>
        </w:rPr>
      </w:pPr>
      <w:r w:rsidRPr="00076E91">
        <w:rPr>
          <w:bCs/>
          <w:iCs/>
          <w:noProof/>
          <w:color w:val="4F81BD" w:themeColor="accent1"/>
          <w:szCs w:val="24"/>
        </w:rPr>
        <w:drawing>
          <wp:inline distT="0" distB="0" distL="0" distR="0" wp14:anchorId="447230E8" wp14:editId="6BCB074D">
            <wp:extent cx="4329337" cy="2242495"/>
            <wp:effectExtent l="0" t="0" r="0" b="0"/>
            <wp:docPr id="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331128" cy="2243423"/>
                    </a:xfrm>
                    <a:prstGeom prst="rect">
                      <a:avLst/>
                    </a:prstGeom>
                    <a:noFill/>
                    <a:ln>
                      <a:noFill/>
                    </a:ln>
                  </pic:spPr>
                </pic:pic>
              </a:graphicData>
            </a:graphic>
          </wp:inline>
        </w:drawing>
      </w:r>
    </w:p>
    <w:p w14:paraId="092F5636" w14:textId="77777777" w:rsidR="00231D1C" w:rsidRPr="00076E91" w:rsidRDefault="00231D1C" w:rsidP="00231D1C">
      <w:pPr>
        <w:pStyle w:val="Caption"/>
        <w:spacing w:after="0" w:line="360" w:lineRule="auto"/>
        <w:jc w:val="both"/>
        <w:rPr>
          <w:rStyle w:val="IntenseEmphasis"/>
          <w:b/>
          <w:i w:val="0"/>
        </w:rPr>
      </w:pPr>
      <w:bookmarkStart w:id="228" w:name="_Ref374264459"/>
      <w:bookmarkStart w:id="229" w:name="_Toc386295472"/>
      <w:r w:rsidRPr="00076E91">
        <w:t xml:space="preserve">Figure </w:t>
      </w:r>
      <w:r>
        <w:fldChar w:fldCharType="begin"/>
      </w:r>
      <w:r>
        <w:instrText xml:space="preserve"> STYLEREF 1 \s </w:instrText>
      </w:r>
      <w:r>
        <w:fldChar w:fldCharType="separate"/>
      </w:r>
      <w:r w:rsidR="00CF13C3">
        <w:rPr>
          <w:noProof/>
        </w:rPr>
        <w:t>4</w:t>
      </w:r>
      <w:r>
        <w:fldChar w:fldCharType="end"/>
      </w:r>
      <w:r>
        <w:noBreakHyphen/>
      </w:r>
      <w:r>
        <w:fldChar w:fldCharType="begin"/>
      </w:r>
      <w:r>
        <w:instrText xml:space="preserve"> SEQ Figure \* ARABIC \s 1 </w:instrText>
      </w:r>
      <w:r>
        <w:fldChar w:fldCharType="separate"/>
      </w:r>
      <w:r w:rsidR="00CF13C3">
        <w:rPr>
          <w:noProof/>
        </w:rPr>
        <w:t>12</w:t>
      </w:r>
      <w:r>
        <w:fldChar w:fldCharType="end"/>
      </w:r>
      <w:bookmarkEnd w:id="228"/>
      <w:r w:rsidRPr="00076E91">
        <w:t>: Distribution of the number of pathways in which annotated KOs are involved</w:t>
      </w:r>
      <w:bookmarkEnd w:id="229"/>
    </w:p>
    <w:p w14:paraId="780B05A5" w14:textId="77777777" w:rsidR="00231D1C" w:rsidRDefault="00231D1C" w:rsidP="00231D1C">
      <w:pPr>
        <w:spacing w:after="0" w:line="360" w:lineRule="auto"/>
        <w:jc w:val="both"/>
        <w:rPr>
          <w:szCs w:val="24"/>
        </w:rPr>
      </w:pPr>
    </w:p>
    <w:p w14:paraId="59E47557" w14:textId="77777777" w:rsidR="00231D1C" w:rsidRPr="00076E91" w:rsidRDefault="00231D1C" w:rsidP="00231D1C">
      <w:pPr>
        <w:spacing w:after="0" w:line="360" w:lineRule="auto"/>
        <w:jc w:val="both"/>
        <w:rPr>
          <w:szCs w:val="24"/>
        </w:rPr>
      </w:pPr>
      <w:r>
        <w:rPr>
          <w:szCs w:val="24"/>
        </w:rPr>
        <w:t>Beside the PPI degrees</w:t>
      </w:r>
      <w:r w:rsidRPr="00076E91">
        <w:rPr>
          <w:szCs w:val="24"/>
        </w:rPr>
        <w:t xml:space="preserve">, we </w:t>
      </w:r>
      <w:r>
        <w:rPr>
          <w:szCs w:val="24"/>
        </w:rPr>
        <w:t>also determined</w:t>
      </w:r>
      <w:r w:rsidRPr="00076E91">
        <w:rPr>
          <w:szCs w:val="24"/>
        </w:rPr>
        <w:t xml:space="preserve"> the number of pathways in which those KOs are involved. All 3 data sets show the same trend in </w:t>
      </w:r>
      <w:r w:rsidRPr="00076E91">
        <w:rPr>
          <w:szCs w:val="24"/>
        </w:rPr>
        <w:fldChar w:fldCharType="begin"/>
      </w:r>
      <w:r w:rsidRPr="00076E91">
        <w:rPr>
          <w:szCs w:val="24"/>
        </w:rPr>
        <w:instrText xml:space="preserve"> REF _Ref374264459 \h </w:instrText>
      </w:r>
      <w:r w:rsidRPr="00076E91">
        <w:rPr>
          <w:szCs w:val="24"/>
        </w:rPr>
      </w:r>
      <w:r w:rsidRPr="00076E91">
        <w:rPr>
          <w:szCs w:val="24"/>
        </w:rPr>
        <w:fldChar w:fldCharType="separate"/>
      </w:r>
      <w:r w:rsidR="00CF13C3" w:rsidRPr="00076E91">
        <w:t xml:space="preserve">Figure </w:t>
      </w:r>
      <w:r w:rsidR="00CF13C3">
        <w:rPr>
          <w:noProof/>
        </w:rPr>
        <w:t>4</w:t>
      </w:r>
      <w:r w:rsidR="00CF13C3">
        <w:noBreakHyphen/>
      </w:r>
      <w:r w:rsidR="00CF13C3">
        <w:rPr>
          <w:noProof/>
        </w:rPr>
        <w:t>12</w:t>
      </w:r>
      <w:r w:rsidRPr="00076E91">
        <w:rPr>
          <w:szCs w:val="24"/>
        </w:rPr>
        <w:fldChar w:fldCharType="end"/>
      </w:r>
      <w:r w:rsidRPr="00076E91">
        <w:rPr>
          <w:szCs w:val="24"/>
        </w:rPr>
        <w:t xml:space="preserve">, </w:t>
      </w:r>
      <w:r>
        <w:rPr>
          <w:szCs w:val="24"/>
        </w:rPr>
        <w:t>namely</w:t>
      </w:r>
      <w:r w:rsidRPr="00076E91">
        <w:rPr>
          <w:szCs w:val="24"/>
        </w:rPr>
        <w:t xml:space="preserve"> not less then 50% the KOs belong to at least one KEGG pathway (KO-annotated set 61%, un-annotated set 53% a</w:t>
      </w:r>
      <w:r>
        <w:rPr>
          <w:szCs w:val="24"/>
        </w:rPr>
        <w:t>nd HamFAS-only protein set 50%) and a large number of KOs were not mapped into any pathway.</w:t>
      </w:r>
    </w:p>
    <w:p w14:paraId="2C7661C0" w14:textId="77777777" w:rsidR="00231D1C" w:rsidRPr="00076E91" w:rsidRDefault="00231D1C" w:rsidP="00231D1C">
      <w:pPr>
        <w:spacing w:after="0" w:line="360" w:lineRule="auto"/>
        <w:jc w:val="both"/>
        <w:rPr>
          <w:szCs w:val="24"/>
        </w:rPr>
      </w:pPr>
      <w:r>
        <w:rPr>
          <w:szCs w:val="24"/>
        </w:rPr>
        <w:t xml:space="preserve">A list of pathways that contains the KOs from the HamFAS-only proteins can be found in </w:t>
      </w:r>
      <w:r w:rsidRPr="00076E91">
        <w:rPr>
          <w:szCs w:val="24"/>
        </w:rPr>
        <w:fldChar w:fldCharType="begin"/>
      </w:r>
      <w:r w:rsidRPr="00076E91">
        <w:rPr>
          <w:szCs w:val="24"/>
        </w:rPr>
        <w:instrText xml:space="preserve"> REF _Ref371843960 \h </w:instrText>
      </w:r>
      <w:r w:rsidRPr="00076E91">
        <w:rPr>
          <w:szCs w:val="24"/>
        </w:rPr>
      </w:r>
      <w:r w:rsidRPr="00076E91">
        <w:rPr>
          <w:szCs w:val="24"/>
        </w:rPr>
        <w:fldChar w:fldCharType="separate"/>
      </w:r>
      <w:r w:rsidR="00CF13C3" w:rsidRPr="00076E91">
        <w:t xml:space="preserve">Figure </w:t>
      </w:r>
      <w:r w:rsidR="00CF13C3">
        <w:rPr>
          <w:noProof/>
        </w:rPr>
        <w:t>4</w:t>
      </w:r>
      <w:r w:rsidR="00CF13C3">
        <w:noBreakHyphen/>
      </w:r>
      <w:r w:rsidR="00CF13C3">
        <w:rPr>
          <w:noProof/>
        </w:rPr>
        <w:t>13</w:t>
      </w:r>
      <w:r w:rsidRPr="00076E91">
        <w:rPr>
          <w:szCs w:val="24"/>
        </w:rPr>
        <w:fldChar w:fldCharType="end"/>
      </w:r>
      <w:r w:rsidRPr="00076E91">
        <w:rPr>
          <w:szCs w:val="24"/>
        </w:rPr>
        <w:t>.</w:t>
      </w:r>
      <w:r>
        <w:rPr>
          <w:szCs w:val="24"/>
        </w:rPr>
        <w:t xml:space="preserve"> Interestingly, </w:t>
      </w:r>
      <w:r w:rsidRPr="00076E91">
        <w:rPr>
          <w:szCs w:val="24"/>
        </w:rPr>
        <w:t xml:space="preserve">29 pathways </w:t>
      </w:r>
      <w:r>
        <w:rPr>
          <w:szCs w:val="24"/>
        </w:rPr>
        <w:t xml:space="preserve">of </w:t>
      </w:r>
      <w:r w:rsidRPr="00DF133A">
        <w:rPr>
          <w:i/>
          <w:szCs w:val="24"/>
        </w:rPr>
        <w:t>S.cerevisiae</w:t>
      </w:r>
      <w:r>
        <w:rPr>
          <w:szCs w:val="24"/>
        </w:rPr>
        <w:t xml:space="preserve"> could be</w:t>
      </w:r>
      <w:r w:rsidRPr="00076E91">
        <w:rPr>
          <w:szCs w:val="24"/>
        </w:rPr>
        <w:t xml:space="preserve"> further complemented by new KOs from HamFAS. (See</w:t>
      </w:r>
      <w:r>
        <w:rPr>
          <w:szCs w:val="24"/>
        </w:rPr>
        <w:t xml:space="preserve"> examples in</w:t>
      </w:r>
      <w:r w:rsidRPr="00076E91">
        <w:rPr>
          <w:szCs w:val="24"/>
        </w:rPr>
        <w:t xml:space="preserve"> </w:t>
      </w:r>
      <w:r w:rsidRPr="00C32936">
        <w:rPr>
          <w:szCs w:val="24"/>
        </w:rPr>
        <w:t>Appendix,</w:t>
      </w:r>
      <w:r>
        <w:rPr>
          <w:szCs w:val="24"/>
        </w:rPr>
        <w:t xml:space="preserve"> </w:t>
      </w:r>
      <w:r>
        <w:rPr>
          <w:szCs w:val="24"/>
        </w:rPr>
        <w:fldChar w:fldCharType="begin"/>
      </w:r>
      <w:r>
        <w:rPr>
          <w:szCs w:val="24"/>
        </w:rPr>
        <w:instrText xml:space="preserve"> REF _Ref384395857 \h </w:instrText>
      </w:r>
      <w:r>
        <w:rPr>
          <w:szCs w:val="24"/>
        </w:rPr>
      </w:r>
      <w:r>
        <w:rPr>
          <w:szCs w:val="24"/>
        </w:rPr>
        <w:fldChar w:fldCharType="separate"/>
      </w:r>
      <w:r w:rsidR="00CF13C3">
        <w:t xml:space="preserve">Figure </w:t>
      </w:r>
      <w:r w:rsidR="00CF13C3">
        <w:rPr>
          <w:noProof/>
        </w:rPr>
        <w:t>A</w:t>
      </w:r>
      <w:r w:rsidR="00CF13C3">
        <w:noBreakHyphen/>
      </w:r>
      <w:r w:rsidR="00CF13C3">
        <w:rPr>
          <w:noProof/>
        </w:rPr>
        <w:t>4</w:t>
      </w:r>
      <w:r>
        <w:rPr>
          <w:szCs w:val="24"/>
        </w:rPr>
        <w:fldChar w:fldCharType="end"/>
      </w:r>
      <w:r>
        <w:rPr>
          <w:szCs w:val="24"/>
        </w:rPr>
        <w:t xml:space="preserve">, </w:t>
      </w:r>
      <w:r>
        <w:rPr>
          <w:szCs w:val="24"/>
        </w:rPr>
        <w:fldChar w:fldCharType="begin"/>
      </w:r>
      <w:r>
        <w:rPr>
          <w:szCs w:val="24"/>
        </w:rPr>
        <w:instrText xml:space="preserve"> REF _Ref384395862 \h </w:instrText>
      </w:r>
      <w:r>
        <w:rPr>
          <w:szCs w:val="24"/>
        </w:rPr>
      </w:r>
      <w:r>
        <w:rPr>
          <w:szCs w:val="24"/>
        </w:rPr>
        <w:fldChar w:fldCharType="separate"/>
      </w:r>
      <w:r w:rsidR="00CF13C3">
        <w:t xml:space="preserve">Figure </w:t>
      </w:r>
      <w:r w:rsidR="00CF13C3">
        <w:rPr>
          <w:noProof/>
        </w:rPr>
        <w:t>A</w:t>
      </w:r>
      <w:r w:rsidR="00CF13C3">
        <w:noBreakHyphen/>
      </w:r>
      <w:r w:rsidR="00CF13C3">
        <w:rPr>
          <w:noProof/>
        </w:rPr>
        <w:t>5</w:t>
      </w:r>
      <w:r>
        <w:rPr>
          <w:szCs w:val="24"/>
        </w:rPr>
        <w:fldChar w:fldCharType="end"/>
      </w:r>
      <w:r>
        <w:rPr>
          <w:szCs w:val="24"/>
        </w:rPr>
        <w:t xml:space="preserve">, </w:t>
      </w:r>
      <w:r>
        <w:rPr>
          <w:szCs w:val="24"/>
        </w:rPr>
        <w:fldChar w:fldCharType="begin"/>
      </w:r>
      <w:r>
        <w:rPr>
          <w:szCs w:val="24"/>
        </w:rPr>
        <w:instrText xml:space="preserve"> REF _Ref384395863 \h </w:instrText>
      </w:r>
      <w:r>
        <w:rPr>
          <w:szCs w:val="24"/>
        </w:rPr>
      </w:r>
      <w:r>
        <w:rPr>
          <w:szCs w:val="24"/>
        </w:rPr>
        <w:fldChar w:fldCharType="separate"/>
      </w:r>
      <w:r w:rsidR="00CF13C3">
        <w:t xml:space="preserve">Figure </w:t>
      </w:r>
      <w:r w:rsidR="00CF13C3">
        <w:rPr>
          <w:noProof/>
        </w:rPr>
        <w:t>A</w:t>
      </w:r>
      <w:r w:rsidR="00CF13C3">
        <w:noBreakHyphen/>
      </w:r>
      <w:r w:rsidR="00CF13C3">
        <w:rPr>
          <w:noProof/>
        </w:rPr>
        <w:t>6</w:t>
      </w:r>
      <w:r>
        <w:rPr>
          <w:szCs w:val="24"/>
        </w:rPr>
        <w:fldChar w:fldCharType="end"/>
      </w:r>
      <w:r>
        <w:rPr>
          <w:szCs w:val="24"/>
        </w:rPr>
        <w:t xml:space="preserve">, </w:t>
      </w:r>
      <w:r>
        <w:rPr>
          <w:szCs w:val="24"/>
        </w:rPr>
        <w:fldChar w:fldCharType="begin"/>
      </w:r>
      <w:r>
        <w:rPr>
          <w:szCs w:val="24"/>
        </w:rPr>
        <w:instrText xml:space="preserve"> REF _Ref384395865 \h </w:instrText>
      </w:r>
      <w:r>
        <w:rPr>
          <w:szCs w:val="24"/>
        </w:rPr>
      </w:r>
      <w:r>
        <w:rPr>
          <w:szCs w:val="24"/>
        </w:rPr>
        <w:fldChar w:fldCharType="separate"/>
      </w:r>
      <w:proofErr w:type="gramStart"/>
      <w:r w:rsidR="00CF13C3">
        <w:t>Figure</w:t>
      </w:r>
      <w:proofErr w:type="gramEnd"/>
      <w:r w:rsidR="00CF13C3">
        <w:t xml:space="preserve"> </w:t>
      </w:r>
      <w:r w:rsidR="00CF13C3">
        <w:rPr>
          <w:noProof/>
        </w:rPr>
        <w:t>A</w:t>
      </w:r>
      <w:r w:rsidR="00CF13C3">
        <w:noBreakHyphen/>
      </w:r>
      <w:r w:rsidR="00CF13C3">
        <w:rPr>
          <w:noProof/>
        </w:rPr>
        <w:t>7</w:t>
      </w:r>
      <w:r>
        <w:rPr>
          <w:szCs w:val="24"/>
        </w:rPr>
        <w:fldChar w:fldCharType="end"/>
      </w:r>
      <w:r w:rsidRPr="00076E91">
        <w:rPr>
          <w:szCs w:val="24"/>
        </w:rPr>
        <w:t>)</w:t>
      </w:r>
      <w:r>
        <w:rPr>
          <w:szCs w:val="24"/>
        </w:rPr>
        <w:t>.</w:t>
      </w:r>
    </w:p>
    <w:p w14:paraId="5490BFBE" w14:textId="77777777" w:rsidR="00231D1C" w:rsidRPr="00076E91" w:rsidRDefault="00231D1C" w:rsidP="00231D1C">
      <w:pPr>
        <w:keepNext/>
        <w:spacing w:after="0" w:line="360" w:lineRule="auto"/>
        <w:jc w:val="both"/>
        <w:rPr>
          <w:szCs w:val="24"/>
        </w:rPr>
      </w:pPr>
      <w:r w:rsidRPr="00076E91">
        <w:rPr>
          <w:noProof/>
          <w:szCs w:val="24"/>
        </w:rPr>
        <w:drawing>
          <wp:inline distT="0" distB="0" distL="0" distR="0" wp14:anchorId="66E3F8B3" wp14:editId="52C8E23D">
            <wp:extent cx="3776980" cy="3087733"/>
            <wp:effectExtent l="0" t="0" r="7620" b="1143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plot03.png"/>
                    <pic:cNvPicPr/>
                  </pic:nvPicPr>
                  <pic:blipFill>
                    <a:blip r:embed="rId51">
                      <a:extLst>
                        <a:ext uri="{28A0092B-C50C-407E-A947-70E740481C1C}">
                          <a14:useLocalDpi xmlns:a14="http://schemas.microsoft.com/office/drawing/2010/main" val="0"/>
                        </a:ext>
                      </a:extLst>
                    </a:blip>
                    <a:stretch>
                      <a:fillRect/>
                    </a:stretch>
                  </pic:blipFill>
                  <pic:spPr>
                    <a:xfrm>
                      <a:off x="0" y="0"/>
                      <a:ext cx="3777385" cy="3088064"/>
                    </a:xfrm>
                    <a:prstGeom prst="rect">
                      <a:avLst/>
                    </a:prstGeom>
                  </pic:spPr>
                </pic:pic>
              </a:graphicData>
            </a:graphic>
          </wp:inline>
        </w:drawing>
      </w:r>
    </w:p>
    <w:p w14:paraId="5018B051" w14:textId="77777777" w:rsidR="00231D1C" w:rsidRPr="00076E91" w:rsidRDefault="00231D1C" w:rsidP="00231D1C">
      <w:pPr>
        <w:pStyle w:val="Caption"/>
        <w:spacing w:after="0" w:line="360" w:lineRule="auto"/>
        <w:jc w:val="both"/>
      </w:pPr>
      <w:bookmarkStart w:id="230" w:name="_Ref371843960"/>
      <w:bookmarkStart w:id="231" w:name="_Toc386295473"/>
      <w:r w:rsidRPr="00076E91">
        <w:t xml:space="preserve">Figure </w:t>
      </w:r>
      <w:r>
        <w:fldChar w:fldCharType="begin"/>
      </w:r>
      <w:r>
        <w:instrText xml:space="preserve"> STYLEREF 1 \s </w:instrText>
      </w:r>
      <w:r>
        <w:fldChar w:fldCharType="separate"/>
      </w:r>
      <w:r w:rsidR="00CF13C3">
        <w:rPr>
          <w:noProof/>
        </w:rPr>
        <w:t>4</w:t>
      </w:r>
      <w:r>
        <w:fldChar w:fldCharType="end"/>
      </w:r>
      <w:r>
        <w:noBreakHyphen/>
      </w:r>
      <w:r>
        <w:fldChar w:fldCharType="begin"/>
      </w:r>
      <w:r>
        <w:instrText xml:space="preserve"> SEQ Figure \* ARABIC \s 1 </w:instrText>
      </w:r>
      <w:r>
        <w:fldChar w:fldCharType="separate"/>
      </w:r>
      <w:r w:rsidR="00CF13C3">
        <w:rPr>
          <w:noProof/>
        </w:rPr>
        <w:t>13</w:t>
      </w:r>
      <w:r>
        <w:fldChar w:fldCharType="end"/>
      </w:r>
      <w:bookmarkEnd w:id="230"/>
      <w:r w:rsidRPr="00076E91">
        <w:t>: The numbers of HamFAS-only KOs distributed into different pathway categories</w:t>
      </w:r>
      <w:bookmarkEnd w:id="231"/>
    </w:p>
    <w:p w14:paraId="5E30FA87" w14:textId="77777777" w:rsidR="00231D1C" w:rsidRDefault="00231D1C" w:rsidP="00231D1C">
      <w:pPr>
        <w:spacing w:after="0" w:line="360" w:lineRule="auto"/>
        <w:jc w:val="both"/>
        <w:rPr>
          <w:szCs w:val="24"/>
        </w:rPr>
      </w:pPr>
    </w:p>
    <w:p w14:paraId="1807E47D" w14:textId="77777777" w:rsidR="00231D1C" w:rsidRPr="001E3BE3" w:rsidRDefault="00231D1C" w:rsidP="00231D1C">
      <w:pPr>
        <w:pStyle w:val="Heading2"/>
        <w:jc w:val="both"/>
      </w:pPr>
      <w:bookmarkStart w:id="232" w:name="_Toc386295413"/>
      <w:r w:rsidRPr="001E3BE3">
        <w:t>Conclusion</w:t>
      </w:r>
      <w:bookmarkEnd w:id="232"/>
    </w:p>
    <w:p w14:paraId="01D541EA" w14:textId="77777777" w:rsidR="00231D1C" w:rsidRDefault="00231D1C" w:rsidP="00231D1C">
      <w:pPr>
        <w:spacing w:after="0" w:line="360" w:lineRule="auto"/>
        <w:jc w:val="both"/>
        <w:rPr>
          <w:szCs w:val="24"/>
        </w:rPr>
      </w:pPr>
      <w:r w:rsidRPr="00076E91">
        <w:rPr>
          <w:szCs w:val="24"/>
        </w:rPr>
        <w:t xml:space="preserve">HamFAS </w:t>
      </w:r>
      <w:r>
        <w:rPr>
          <w:szCs w:val="24"/>
        </w:rPr>
        <w:t>appeared</w:t>
      </w:r>
      <w:r w:rsidRPr="00076E91">
        <w:rPr>
          <w:szCs w:val="24"/>
        </w:rPr>
        <w:t xml:space="preserve"> to have higher sensitivity and comparable specificity in comparison to</w:t>
      </w:r>
      <w:r>
        <w:rPr>
          <w:szCs w:val="24"/>
        </w:rPr>
        <w:t xml:space="preserve"> the</w:t>
      </w:r>
      <w:r w:rsidRPr="00076E91">
        <w:rPr>
          <w:szCs w:val="24"/>
        </w:rPr>
        <w:t xml:space="preserve"> two state-of-the-art annotation tools KAAS and BlastKOALA from KEGG.</w:t>
      </w:r>
      <w:r>
        <w:rPr>
          <w:szCs w:val="24"/>
        </w:rPr>
        <w:t xml:space="preserve"> The difference between the annotation obtained by HamFAS and BlastKOALA/KAAS could be explained by the different orthology procedures were used in each approach. The two KEGG's approaches are based mainly on </w:t>
      </w:r>
      <w:r>
        <w:rPr>
          <w:szCs w:val="24"/>
        </w:rPr>
        <w:lastRenderedPageBreak/>
        <w:t xml:space="preserve">BLAST with an additional weighting scheme in BlastKOALA (Minoru Kanehisa, Sato, and Morishima 2016), while HaMStR combines the power of both BLAST and profile HMM search </w:t>
      </w:r>
      <w:r>
        <w:rPr>
          <w:szCs w:val="24"/>
        </w:rPr>
        <w:fldChar w:fldCharType="begin"/>
      </w:r>
      <w:r>
        <w:rPr>
          <w:szCs w:val="24"/>
        </w:rPr>
        <w:instrText xml:space="preserve"> ADDIN EN.CITE &lt;EndNote&gt;&lt;Cite&gt;&lt;Author&gt;Ebersberger&lt;/Author&gt;&lt;Year&gt;2009&lt;/Year&gt;&lt;RecNum&gt;258&lt;/RecNum&gt;&lt;DisplayText&gt;(Ebersberger, Strauss, and von Haeseler 2009)&lt;/DisplayText&gt;&lt;record&gt;&lt;rec-number&gt;258&lt;/rec-number&gt;&lt;foreign-keys&gt;&lt;key app="EN" db-id="zvzepeve9vwad9e0r2nxazrm0x0w25x9w9er" timestamp="1522917510"&gt;258&lt;/key&gt;&lt;/foreign-keys&gt;&lt;ref-type name="Journal Article"&gt;17&lt;/ref-type&gt;&lt;contributors&gt;&lt;authors&gt;&lt;author&gt;Ebersberger, Ingo&lt;/author&gt;&lt;author&gt;Strauss, Sascha&lt;/author&gt;&lt;author&gt;von Haeseler, Arndt&lt;/author&gt;&lt;/authors&gt;&lt;/contributors&gt;&lt;titles&gt;&lt;title&gt;HaMStR: profile hidden markov model based search for orthologs in ESTs.&lt;/title&gt;&lt;secondary-title&gt;BMC evolutionary biology&lt;/secondary-title&gt;&lt;/titles&gt;&lt;periodical&gt;&lt;full-title&gt;BMC Evolutionary Biology&lt;/full-title&gt;&lt;abbr-1&gt;BMC Evol Biol&lt;/abbr-1&gt;&lt;/periodical&gt;&lt;pages&gt;157-157&lt;/pages&gt;&lt;volume&gt;9&lt;/volume&gt;&lt;dates&gt;&lt;year&gt;2009&lt;/year&gt;&lt;pub-dates&gt;&lt;date&gt;2009&lt;/date&gt;&lt;/pub-dates&gt;&lt;/dates&gt;&lt;isbn&gt;1471-2148&lt;/isbn&gt;&lt;urls&gt;&lt;/urls&gt;&lt;electronic-resource-num&gt;10.1186/1471-2148-9-157&lt;/electronic-resource-num&gt;&lt;/record&gt;&lt;/Cite&gt;&lt;/EndNote&gt;</w:instrText>
      </w:r>
      <w:r>
        <w:rPr>
          <w:szCs w:val="24"/>
        </w:rPr>
        <w:fldChar w:fldCharType="separate"/>
      </w:r>
      <w:r>
        <w:rPr>
          <w:noProof/>
          <w:szCs w:val="24"/>
        </w:rPr>
        <w:t>(Ebersberger, Strauss, and von Haeseler 2009)</w:t>
      </w:r>
      <w:r>
        <w:rPr>
          <w:szCs w:val="24"/>
        </w:rPr>
        <w:fldChar w:fldCharType="end"/>
      </w:r>
      <w:r>
        <w:rPr>
          <w:szCs w:val="24"/>
        </w:rPr>
        <w:t>. On the other hand, HamFAS with t</w:t>
      </w:r>
      <w:r w:rsidRPr="00076E91">
        <w:rPr>
          <w:szCs w:val="24"/>
        </w:rPr>
        <w:t>he ability of identifying distantly related orthologs</w:t>
      </w:r>
      <w:r>
        <w:rPr>
          <w:szCs w:val="24"/>
        </w:rPr>
        <w:t xml:space="preserve"> using HMM </w:t>
      </w:r>
      <w:r>
        <w:rPr>
          <w:szCs w:val="24"/>
        </w:rPr>
        <w:fldChar w:fldCharType="begin">
          <w:fldData xml:space="preserve">PEVuZE5vdGU+PENpdGU+PEF1dGhvcj5NYWRlcmE8L0F1dGhvcj48WWVhcj4yMDAyPC9ZZWFyPjxS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=
</w:fldData>
        </w:fldChar>
      </w:r>
      <w:r>
        <w:rPr>
          <w:szCs w:val="24"/>
        </w:rPr>
        <w:instrText xml:space="preserve"> ADDIN EN.CITE </w:instrText>
      </w:r>
      <w:r>
        <w:rPr>
          <w:szCs w:val="24"/>
        </w:rPr>
        <w:fldChar w:fldCharType="begin">
          <w:fldData xml:space="preserve">PEVuZE5vdGU+PENpdGU+PEF1dGhvcj5NYWRlcmE8L0F1dGhvcj48WWVhcj4yMDAyPC9ZZWFyPjxS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=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(Madera and Gough 2002; Alam et al. 2004)</w:t>
      </w:r>
      <w:r>
        <w:rPr>
          <w:szCs w:val="24"/>
        </w:rPr>
        <w:fldChar w:fldCharType="end"/>
      </w:r>
      <w:r w:rsidRPr="00076E91">
        <w:rPr>
          <w:szCs w:val="24"/>
        </w:rPr>
        <w:t xml:space="preserve"> </w:t>
      </w:r>
      <w:r>
        <w:rPr>
          <w:szCs w:val="24"/>
        </w:rPr>
        <w:t xml:space="preserve">could annotate </w:t>
      </w:r>
      <w:r w:rsidRPr="00076E91">
        <w:rPr>
          <w:szCs w:val="24"/>
        </w:rPr>
        <w:t xml:space="preserve">more proteins </w:t>
      </w:r>
      <w:r>
        <w:rPr>
          <w:szCs w:val="24"/>
        </w:rPr>
        <w:t xml:space="preserve">BlastKOALA or KAAS. The reliability of orthology assignment from HamFAS, or in particularly HaMStR, was confirmed by </w:t>
      </w:r>
      <w:proofErr w:type="gramStart"/>
      <w:r>
        <w:rPr>
          <w:szCs w:val="24"/>
        </w:rPr>
        <w:t>InParanoid</w:t>
      </w:r>
      <w:proofErr w:type="gramEnd"/>
      <w:r>
        <w:rPr>
          <w:szCs w:val="24"/>
        </w:rPr>
        <w:t xml:space="preserve">, one of the best sequence-based orthology inference approaches </w:t>
      </w:r>
      <w:r>
        <w:rPr>
          <w:szCs w:val="24"/>
        </w:rPr>
        <w:fldChar w:fldCharType="begin">
          <w:fldData xml:space="preserve">PEVuZE5vdGU+PENpdGU+PEF1dGhvcj5BbHRlbmhvZmY8L0F1dGhvcj48WWVhcj4yMDE2PC9ZZWFy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</w:fldData>
        </w:fldChar>
      </w:r>
      <w:r>
        <w:rPr>
          <w:szCs w:val="24"/>
        </w:rPr>
        <w:instrText xml:space="preserve"> ADDIN EN.CITE </w:instrText>
      </w:r>
      <w:r>
        <w:rPr>
          <w:szCs w:val="24"/>
        </w:rPr>
        <w:fldChar w:fldCharType="begin">
          <w:fldData xml:space="preserve">PEVuZE5vdGU+PENpdGU+PEF1dGhvcj5BbHRlbmhvZmY8L0F1dGhvcj48WWVhcj4yMDE2PC9ZZWFy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(Altenhoff et al. 2016)</w:t>
      </w:r>
      <w:r>
        <w:rPr>
          <w:szCs w:val="24"/>
        </w:rPr>
        <w:fldChar w:fldCharType="end"/>
      </w:r>
      <w:r>
        <w:rPr>
          <w:szCs w:val="24"/>
        </w:rPr>
        <w:t xml:space="preserve">. </w:t>
      </w:r>
    </w:p>
    <w:p w14:paraId="6D4E71D1" w14:textId="77777777" w:rsidR="00231D1C" w:rsidRDefault="00231D1C" w:rsidP="00231D1C">
      <w:pPr>
        <w:spacing w:after="0" w:line="360" w:lineRule="auto"/>
        <w:jc w:val="both"/>
        <w:rPr>
          <w:szCs w:val="24"/>
        </w:rPr>
      </w:pPr>
      <w:r>
        <w:rPr>
          <w:szCs w:val="24"/>
        </w:rPr>
        <w:t>There was</w:t>
      </w:r>
      <w:r w:rsidRPr="00076E91">
        <w:rPr>
          <w:szCs w:val="24"/>
        </w:rPr>
        <w:t xml:space="preserve"> no strong evidence to distinct the difference between HamFAS-only proteins and proteins that are annotated by both HamFAS and other approaches.</w:t>
      </w:r>
      <w:r>
        <w:rPr>
          <w:szCs w:val="24"/>
        </w:rPr>
        <w:t xml:space="preserve"> Their new annotations therefore could be potential candidates for a further experimental analysis.</w:t>
      </w:r>
    </w:p>
    <w:p w14:paraId="75714786" w14:textId="77777777" w:rsidR="00231D1C" w:rsidRDefault="00231D1C" w:rsidP="00231D1C">
      <w:pPr>
        <w:spacing w:after="0" w:line="360" w:lineRule="auto"/>
        <w:jc w:val="both"/>
        <w:rPr>
          <w:szCs w:val="24"/>
        </w:rPr>
      </w:pPr>
      <w:r w:rsidRPr="00076E91">
        <w:rPr>
          <w:szCs w:val="24"/>
        </w:rPr>
        <w:t>A feature that makes HamFAS different than BlastKOALA and KAAS is the controllable ability of the annotation process. Users can choose different methods and threshold</w:t>
      </w:r>
      <w:r>
        <w:rPr>
          <w:szCs w:val="24"/>
        </w:rPr>
        <w:t>s</w:t>
      </w:r>
      <w:r w:rsidRPr="00076E91">
        <w:rPr>
          <w:szCs w:val="24"/>
        </w:rPr>
        <w:t xml:space="preserve"> </w:t>
      </w:r>
      <w:r>
        <w:rPr>
          <w:szCs w:val="24"/>
        </w:rPr>
        <w:t>to</w:t>
      </w:r>
      <w:r w:rsidRPr="00076E91">
        <w:rPr>
          <w:szCs w:val="24"/>
        </w:rPr>
        <w:t xml:space="preserve"> increase or reduce the stringency of the annotation </w:t>
      </w:r>
      <w:r>
        <w:rPr>
          <w:szCs w:val="24"/>
        </w:rPr>
        <w:t>outcome</w:t>
      </w:r>
      <w:r w:rsidRPr="00076E91">
        <w:rPr>
          <w:szCs w:val="24"/>
        </w:rPr>
        <w:t xml:space="preserve">. Besides, HamFAS can be run locally through command lines. It provides a better solution for large-scale analysis than </w:t>
      </w:r>
      <w:r>
        <w:rPr>
          <w:szCs w:val="24"/>
        </w:rPr>
        <w:t xml:space="preserve">the </w:t>
      </w:r>
      <w:r w:rsidRPr="00076E91">
        <w:rPr>
          <w:szCs w:val="24"/>
        </w:rPr>
        <w:t>online tools such as KAAS and BlastKOALA.</w:t>
      </w:r>
    </w:p>
    <w:p w14:paraId="15D1E67B" w14:textId="77777777" w:rsidR="00231D1C" w:rsidRPr="00076E91" w:rsidRDefault="00231D1C" w:rsidP="00231D1C">
      <w:pPr>
        <w:spacing w:after="0" w:line="360" w:lineRule="auto"/>
        <w:jc w:val="both"/>
        <w:rPr>
          <w:szCs w:val="24"/>
        </w:rPr>
      </w:pPr>
    </w:p>
    <w:p w14:paraId="3083A778" w14:textId="77777777" w:rsidR="00231D1C" w:rsidRPr="00076E91" w:rsidRDefault="00231D1C" w:rsidP="00231D1C">
      <w:pPr>
        <w:spacing w:after="0" w:line="360" w:lineRule="auto"/>
        <w:jc w:val="both"/>
        <w:rPr>
          <w:szCs w:val="24"/>
        </w:rPr>
      </w:pPr>
    </w:p>
    <w:p w14:paraId="74A0F010" w14:textId="5D269E8E" w:rsidR="00231D1C" w:rsidRPr="00076E91" w:rsidRDefault="00231D1C" w:rsidP="00560D81">
      <w:pPr>
        <w:spacing w:after="0" w:line="360" w:lineRule="auto"/>
        <w:jc w:val="both"/>
        <w:rPr>
          <w:szCs w:val="24"/>
        </w:rPr>
        <w:sectPr w:rsidR="00231D1C" w:rsidRPr="00076E91" w:rsidSect="00F013CE">
          <w:footnotePr>
            <w:pos w:val="beneathText"/>
          </w:footnotePr>
          <w:endnotePr>
            <w:numFmt w:val="decimal"/>
          </w:endnotePr>
          <w:pgSz w:w="11906" w:h="16838"/>
          <w:pgMar w:top="1418" w:right="1701" w:bottom="851" w:left="1701" w:header="709" w:footer="709" w:gutter="0"/>
          <w:cols w:space="708"/>
          <w:docGrid w:linePitch="360"/>
        </w:sectPr>
      </w:pPr>
    </w:p>
    <w:p w14:paraId="179B0CF9" w14:textId="60F797A0" w:rsidR="00756100" w:rsidRDefault="00AD08DF" w:rsidP="00560D81">
      <w:pPr>
        <w:pStyle w:val="Heading1"/>
        <w:jc w:val="both"/>
      </w:pPr>
      <w:bookmarkStart w:id="233" w:name="_Toc386295414"/>
      <w:r w:rsidRPr="00ED70D1">
        <w:lastRenderedPageBreak/>
        <w:t>Metabolic pathway analysis</w:t>
      </w:r>
      <w:r w:rsidR="002F7AE1" w:rsidRPr="00ED70D1">
        <w:t xml:space="preserve"> of </w:t>
      </w:r>
      <w:r w:rsidR="007C4F22" w:rsidRPr="00ED70D1">
        <w:t xml:space="preserve">the </w:t>
      </w:r>
      <w:r w:rsidR="000975BB" w:rsidRPr="00ED70D1">
        <w:t>microsporidian LCA</w:t>
      </w:r>
      <w:r w:rsidR="002F7AE1" w:rsidRPr="00ED70D1">
        <w:t xml:space="preserve"> proteins</w:t>
      </w:r>
      <w:bookmarkEnd w:id="233"/>
    </w:p>
    <w:p w14:paraId="7B5A8052" w14:textId="77777777" w:rsidR="007A54DD" w:rsidRPr="007A54DD" w:rsidRDefault="007A54DD" w:rsidP="00560D81">
      <w:pPr>
        <w:jc w:val="both"/>
      </w:pPr>
    </w:p>
    <w:p w14:paraId="3CA8A2DC" w14:textId="77777777" w:rsidR="00AD08DF" w:rsidRPr="00ED70D1" w:rsidRDefault="00AD08DF" w:rsidP="00560D81">
      <w:pPr>
        <w:pStyle w:val="Heading2"/>
        <w:jc w:val="both"/>
      </w:pPr>
      <w:bookmarkStart w:id="234" w:name="_Toc386295415"/>
      <w:r w:rsidRPr="00ED70D1">
        <w:t>Introduction</w:t>
      </w:r>
      <w:bookmarkEnd w:id="234"/>
    </w:p>
    <w:p w14:paraId="56AB44A8" w14:textId="6A393952" w:rsidR="00F0305B" w:rsidRPr="00076E91" w:rsidRDefault="00EB0097" w:rsidP="00560D81">
      <w:pPr>
        <w:spacing w:after="0" w:line="360" w:lineRule="auto"/>
        <w:jc w:val="both"/>
        <w:rPr>
          <w:szCs w:val="24"/>
        </w:rPr>
      </w:pPr>
      <w:r w:rsidRPr="00076E91">
        <w:rPr>
          <w:szCs w:val="24"/>
        </w:rPr>
        <w:t xml:space="preserve">Metabolic analysis of microsporidia is still a challenge due to their obligate intracellular growth and short </w:t>
      </w:r>
      <w:r w:rsidR="00416F2C" w:rsidRPr="00076E91">
        <w:rPr>
          <w:szCs w:val="24"/>
        </w:rPr>
        <w:t>lifetime</w:t>
      </w:r>
      <w:r w:rsidRPr="00076E91">
        <w:rPr>
          <w:szCs w:val="24"/>
        </w:rPr>
        <w:t xml:space="preserve"> of its </w:t>
      </w:r>
      <w:r w:rsidR="00416F2C" w:rsidRPr="00076E91">
        <w:rPr>
          <w:szCs w:val="24"/>
        </w:rPr>
        <w:t>purif</w:t>
      </w:r>
      <w:r w:rsidR="00BB1196" w:rsidRPr="00076E91">
        <w:rPr>
          <w:szCs w:val="24"/>
        </w:rPr>
        <w:t>ied spores</w:t>
      </w:r>
      <w:r w:rsidR="00627DAE">
        <w:rPr>
          <w:szCs w:val="24"/>
        </w:rPr>
        <w:t xml:space="preserve"> </w:t>
      </w:r>
      <w:r w:rsidR="00627DAE">
        <w:rPr>
          <w:szCs w:val="24"/>
        </w:rPr>
        <w:fldChar w:fldCharType="begin"/>
      </w:r>
      <w:r w:rsidR="00627DAE">
        <w:rPr>
          <w:szCs w:val="24"/>
        </w:rPr>
        <w:instrText xml:space="preserve"> ADDIN EN.CITE &lt;EndNote&gt;&lt;Cite&gt;&lt;Author&gt;Keeling&lt;/Author&gt;&lt;Year&gt;2002&lt;/Year&gt;&lt;RecNum&gt;289&lt;/RecNum&gt;&lt;DisplayText&gt;(Keeling and Fast 2002)&lt;/DisplayText&gt;&lt;record&gt;&lt;rec-number&gt;289&lt;/rec-number&gt;&lt;foreign-keys&gt;&lt;key app="EN" db-id="zvzepeve9vwad9e0r2nxazrm0x0w25x9w9er" timestamp="1522917510"&gt;289&lt;/key&gt;&lt;/foreign-keys&gt;&lt;ref-type name="Journal Article"&gt;17&lt;/ref-type&gt;&lt;contributors&gt;&lt;authors&gt;&lt;author&gt;Keeling, Patrick J&lt;/author&gt;&lt;author&gt;Fast, Naomi M&lt;/author&gt;&lt;/authors&gt;&lt;/contributors&gt;&lt;titles&gt;&lt;title&gt;Microsporidia: biology and evolution of highly reduced intracellular parasites.&lt;/title&gt;&lt;secondary-title&gt;Annual review of microbiology&lt;/secondary-title&gt;&lt;/titles&gt;&lt;periodical&gt;&lt;full-title&gt;Annual review of microbiology&lt;/full-title&gt;&lt;/periodical&gt;&lt;pages&gt;93-116&lt;/pages&gt;&lt;volume&gt;56&lt;/volume&gt;&lt;keywords&gt;&lt;keyword&gt;Microsporidia&lt;/keyword&gt;&lt;keyword&gt;Phylogeny&lt;/keyword&gt;&lt;keyword&gt;Animals&lt;/keyword&gt;&lt;keyword&gt;Humans&lt;/keyword&gt;&lt;keyword&gt;Models, Biological&lt;/keyword&gt;&lt;keyword&gt;Evolution, Molecular&lt;/keyword&gt;&lt;keyword&gt;Microsporidia: genetics&lt;/keyword&gt;&lt;keyword&gt;Carbon&lt;/keyword&gt;&lt;keyword&gt;Carbon: metabolism&lt;/keyword&gt;&lt;keyword&gt;Intracellular Fluid&lt;/keyword&gt;&lt;keyword&gt;Intracellular Fluid: metabolism&lt;/keyword&gt;&lt;keyword&gt;Microsporidia: growth &amp;amp; development&lt;/keyword&gt;&lt;keyword&gt;Microsporidiosis&lt;/keyword&gt;&lt;keyword&gt;Microsporidiosis: metabolism&lt;/keyword&gt;&lt;keyword&gt;Spores, Fungal&lt;/keyword&gt;&lt;keyword&gt;Spores, Fungal: cytology&lt;/keyword&gt;&lt;keyword&gt;Spores, Fungal: growth &amp;amp; development&lt;/keyword&gt;&lt;keyword&gt;Spores, Fungal: metabolism&lt;/keyword&gt;&lt;/keywords&gt;&lt;dates&gt;&lt;year&gt;2002&lt;/year&gt;&lt;pub-dates&gt;&lt;date&gt;January 2002&lt;/date&gt;&lt;/pub-dates&gt;&lt;/dates&gt;&lt;urls&gt;&lt;/urls&gt;&lt;electronic-resource-num&gt;10.1146/annurev.micro.56.012302.160854&lt;/electronic-resource-num&gt;&lt;/record&gt;&lt;/Cite&gt;&lt;/EndNote&gt;</w:instrText>
      </w:r>
      <w:r w:rsidR="00627DAE">
        <w:rPr>
          <w:szCs w:val="24"/>
        </w:rPr>
        <w:fldChar w:fldCharType="separate"/>
      </w:r>
      <w:r w:rsidR="00627DAE">
        <w:rPr>
          <w:noProof/>
          <w:szCs w:val="24"/>
        </w:rPr>
        <w:t>(Keeling and Fast 2002)</w:t>
      </w:r>
      <w:r w:rsidR="00627DAE">
        <w:rPr>
          <w:szCs w:val="24"/>
        </w:rPr>
        <w:fldChar w:fldCharType="end"/>
      </w:r>
      <w:r w:rsidR="00BB1196" w:rsidRPr="00076E91">
        <w:rPr>
          <w:szCs w:val="24"/>
        </w:rPr>
        <w:t>.</w:t>
      </w:r>
      <w:r w:rsidR="005E438E" w:rsidRPr="00076E91">
        <w:rPr>
          <w:szCs w:val="24"/>
        </w:rPr>
        <w:t xml:space="preserve"> Here we </w:t>
      </w:r>
      <w:r w:rsidR="002F5ECB">
        <w:rPr>
          <w:szCs w:val="24"/>
        </w:rPr>
        <w:t xml:space="preserve">applied HamFAS approach to annotate the microsporidian LCA proteins with the KEGG Orthology identifiers and </w:t>
      </w:r>
      <w:r w:rsidR="005E438E" w:rsidRPr="00076E91">
        <w:rPr>
          <w:szCs w:val="24"/>
        </w:rPr>
        <w:t>compare</w:t>
      </w:r>
      <w:r w:rsidR="002F5ECB">
        <w:rPr>
          <w:szCs w:val="24"/>
        </w:rPr>
        <w:t>d</w:t>
      </w:r>
      <w:r w:rsidR="005E438E" w:rsidRPr="00076E91">
        <w:rPr>
          <w:szCs w:val="24"/>
        </w:rPr>
        <w:t xml:space="preserve"> the</w:t>
      </w:r>
      <w:r w:rsidR="002F5ECB">
        <w:rPr>
          <w:szCs w:val="24"/>
        </w:rPr>
        <w:t>ir</w:t>
      </w:r>
      <w:r w:rsidR="005E438E" w:rsidRPr="00076E91">
        <w:rPr>
          <w:szCs w:val="24"/>
        </w:rPr>
        <w:t xml:space="preserve"> metabolic pathways with the contemporary species to verify the current hypotheses about microsporidia metabolism and investigate the differences between the metabolism of the microsporidian LCA and the extant species.</w:t>
      </w:r>
    </w:p>
    <w:p w14:paraId="324D6BEC" w14:textId="77777777" w:rsidR="00756100" w:rsidRDefault="00756100" w:rsidP="00560D81">
      <w:pPr>
        <w:spacing w:after="0" w:line="360" w:lineRule="auto"/>
        <w:jc w:val="both"/>
        <w:rPr>
          <w:szCs w:val="24"/>
        </w:rPr>
      </w:pPr>
    </w:p>
    <w:p w14:paraId="2C7CAEFC" w14:textId="77777777" w:rsidR="00AD08DF" w:rsidRPr="00ED70D1" w:rsidRDefault="00AD08DF" w:rsidP="00560D81">
      <w:pPr>
        <w:pStyle w:val="Heading2"/>
        <w:jc w:val="both"/>
      </w:pPr>
      <w:bookmarkStart w:id="235" w:name="_Toc386295416"/>
      <w:r w:rsidRPr="00ED70D1">
        <w:t>Methods</w:t>
      </w:r>
      <w:bookmarkEnd w:id="235"/>
    </w:p>
    <w:p w14:paraId="323AA48B" w14:textId="0EC7438A" w:rsidR="004972DD" w:rsidRDefault="004972DD" w:rsidP="00560D81">
      <w:pPr>
        <w:pStyle w:val="Heading3"/>
        <w:jc w:val="both"/>
      </w:pPr>
      <w:bookmarkStart w:id="236" w:name="_Toc386295417"/>
      <w:r w:rsidRPr="00ED70D1">
        <w:t>KEGG Orthology annotation</w:t>
      </w:r>
      <w:bookmarkEnd w:id="236"/>
    </w:p>
    <w:p w14:paraId="08DA4636" w14:textId="20876C8A" w:rsidR="00E85181" w:rsidRPr="00076E91" w:rsidRDefault="00E85181" w:rsidP="00560D81">
      <w:pPr>
        <w:spacing w:after="0" w:line="360" w:lineRule="auto"/>
        <w:jc w:val="both"/>
        <w:rPr>
          <w:szCs w:val="24"/>
        </w:rPr>
      </w:pPr>
      <w:r w:rsidRPr="00076E91">
        <w:rPr>
          <w:szCs w:val="24"/>
        </w:rPr>
        <w:t xml:space="preserve">HamFAS approach </w:t>
      </w:r>
      <w:r w:rsidR="00E664D0">
        <w:rPr>
          <w:szCs w:val="24"/>
        </w:rPr>
        <w:t xml:space="preserve">was used </w:t>
      </w:r>
      <w:r w:rsidRPr="00076E91">
        <w:rPr>
          <w:szCs w:val="24"/>
        </w:rPr>
        <w:t xml:space="preserve">to </w:t>
      </w:r>
      <w:r w:rsidR="00E664D0">
        <w:rPr>
          <w:szCs w:val="24"/>
        </w:rPr>
        <w:t>perform</w:t>
      </w:r>
      <w:r w:rsidRPr="00076E91">
        <w:rPr>
          <w:szCs w:val="24"/>
        </w:rPr>
        <w:t xml:space="preserve"> KO annotation for 1605 </w:t>
      </w:r>
      <w:r w:rsidR="000975BB" w:rsidRPr="00076E91">
        <w:rPr>
          <w:szCs w:val="24"/>
        </w:rPr>
        <w:t>microsporidian LCA</w:t>
      </w:r>
      <w:r w:rsidRPr="00076E91">
        <w:rPr>
          <w:szCs w:val="24"/>
        </w:rPr>
        <w:t xml:space="preserve"> proteins. </w:t>
      </w:r>
      <w:r w:rsidR="007A7B4C">
        <w:rPr>
          <w:szCs w:val="24"/>
        </w:rPr>
        <w:t xml:space="preserve">The reference species is the list of 30 </w:t>
      </w:r>
      <w:r w:rsidR="00BC2851">
        <w:rPr>
          <w:szCs w:val="24"/>
        </w:rPr>
        <w:t xml:space="preserve">manually curated KO annotated species downloaded from KEGG database </w:t>
      </w:r>
      <w:r w:rsidR="00600CF1" w:rsidRPr="00076E91">
        <w:rPr>
          <w:szCs w:val="24"/>
        </w:rPr>
        <w:t>(</w:t>
      </w:r>
      <w:r w:rsidR="005F0CAC">
        <w:rPr>
          <w:szCs w:val="24"/>
        </w:rPr>
        <w:t>Appendix,</w:t>
      </w:r>
      <w:r w:rsidR="009C7D6A">
        <w:rPr>
          <w:szCs w:val="24"/>
        </w:rPr>
        <w:t xml:space="preserve"> </w:t>
      </w:r>
      <w:r w:rsidR="00B9236C">
        <w:rPr>
          <w:szCs w:val="24"/>
        </w:rPr>
        <w:fldChar w:fldCharType="begin"/>
      </w:r>
      <w:r w:rsidR="00B9236C">
        <w:rPr>
          <w:szCs w:val="24"/>
        </w:rPr>
        <w:instrText xml:space="preserve"> REF _Ref384424711 \h </w:instrText>
      </w:r>
      <w:r w:rsidR="00B9236C">
        <w:rPr>
          <w:szCs w:val="24"/>
        </w:rPr>
      </w:r>
      <w:r w:rsidR="00B9236C">
        <w:rPr>
          <w:szCs w:val="24"/>
        </w:rPr>
        <w:fldChar w:fldCharType="separate"/>
      </w:r>
      <w:r w:rsidR="00CF13C3">
        <w:t xml:space="preserve">Table </w:t>
      </w:r>
      <w:r w:rsidR="00CF13C3">
        <w:rPr>
          <w:noProof/>
        </w:rPr>
        <w:t>A</w:t>
      </w:r>
      <w:r w:rsidR="00CF13C3">
        <w:noBreakHyphen/>
      </w:r>
      <w:r w:rsidR="00CF13C3">
        <w:rPr>
          <w:noProof/>
        </w:rPr>
        <w:t>2</w:t>
      </w:r>
      <w:r w:rsidR="00B9236C">
        <w:rPr>
          <w:szCs w:val="24"/>
        </w:rPr>
        <w:fldChar w:fldCharType="end"/>
      </w:r>
      <w:r w:rsidR="00600CF1" w:rsidRPr="00076E91">
        <w:rPr>
          <w:szCs w:val="24"/>
        </w:rPr>
        <w:t>)</w:t>
      </w:r>
      <w:r w:rsidR="00BC2851">
        <w:rPr>
          <w:szCs w:val="24"/>
        </w:rPr>
        <w:t xml:space="preserve">. </w:t>
      </w:r>
      <w:r w:rsidR="00E664D0">
        <w:rPr>
          <w:szCs w:val="24"/>
        </w:rPr>
        <w:t>Because</w:t>
      </w:r>
      <w:r w:rsidRPr="00076E91">
        <w:rPr>
          <w:szCs w:val="24"/>
        </w:rPr>
        <w:t xml:space="preserve"> one </w:t>
      </w:r>
      <w:r w:rsidR="000975BB" w:rsidRPr="00076E91">
        <w:rPr>
          <w:szCs w:val="24"/>
        </w:rPr>
        <w:t>microsporidian LCA</w:t>
      </w:r>
      <w:r w:rsidRPr="00076E91">
        <w:rPr>
          <w:szCs w:val="24"/>
        </w:rPr>
        <w:t xml:space="preserve"> protein is represented by an orthologous group of several </w:t>
      </w:r>
      <w:r w:rsidR="00BA7D8F">
        <w:rPr>
          <w:szCs w:val="24"/>
        </w:rPr>
        <w:t>members</w:t>
      </w:r>
      <w:r w:rsidRPr="00076E91">
        <w:rPr>
          <w:szCs w:val="24"/>
        </w:rPr>
        <w:t xml:space="preserve">, we assigned the representative FAS score for each </w:t>
      </w:r>
      <w:r w:rsidR="0063307E" w:rsidRPr="00076E91">
        <w:rPr>
          <w:szCs w:val="24"/>
        </w:rPr>
        <w:t>reference</w:t>
      </w:r>
      <w:r w:rsidRPr="00076E91">
        <w:rPr>
          <w:szCs w:val="24"/>
        </w:rPr>
        <w:t xml:space="preserve"> protein as t</w:t>
      </w:r>
      <w:r w:rsidR="00A9401F">
        <w:rPr>
          <w:szCs w:val="24"/>
        </w:rPr>
        <w:t>he max score that protein can a</w:t>
      </w:r>
      <w:r w:rsidRPr="00076E91">
        <w:rPr>
          <w:szCs w:val="24"/>
        </w:rPr>
        <w:t>chi</w:t>
      </w:r>
      <w:r w:rsidR="00A9401F">
        <w:rPr>
          <w:szCs w:val="24"/>
        </w:rPr>
        <w:t>e</w:t>
      </w:r>
      <w:r w:rsidRPr="00076E91">
        <w:rPr>
          <w:szCs w:val="24"/>
        </w:rPr>
        <w:t>ve</w:t>
      </w:r>
      <w:r w:rsidR="00A9401F">
        <w:rPr>
          <w:szCs w:val="24"/>
        </w:rPr>
        <w:t xml:space="preserve"> </w:t>
      </w:r>
      <w:r w:rsidRPr="00076E91">
        <w:rPr>
          <w:szCs w:val="24"/>
        </w:rPr>
        <w:t xml:space="preserve">when compare with all </w:t>
      </w:r>
      <w:r w:rsidR="0057765D" w:rsidRPr="00076E91">
        <w:rPr>
          <w:szCs w:val="24"/>
        </w:rPr>
        <w:t>microsporidia</w:t>
      </w:r>
      <w:r w:rsidRPr="00076E91">
        <w:rPr>
          <w:szCs w:val="24"/>
        </w:rPr>
        <w:t xml:space="preserve"> proteins in the corresponding orthologous group.</w:t>
      </w:r>
      <w:r w:rsidR="009C6DDE" w:rsidRPr="00076E91">
        <w:rPr>
          <w:szCs w:val="24"/>
        </w:rPr>
        <w:t xml:space="preserve"> </w:t>
      </w:r>
      <w:r w:rsidR="00784DEB">
        <w:rPr>
          <w:szCs w:val="24"/>
        </w:rPr>
        <w:t>The K numbers of reference proteins, which have the representative FAS score exceeded the T</w:t>
      </w:r>
      <w:r w:rsidR="00784DEB" w:rsidRPr="00784DEB">
        <w:rPr>
          <w:szCs w:val="24"/>
          <w:vertAlign w:val="subscript"/>
        </w:rPr>
        <w:t>FAS_KO</w:t>
      </w:r>
      <w:r w:rsidR="00784DEB" w:rsidRPr="00784DEB">
        <w:rPr>
          <w:szCs w:val="24"/>
        </w:rPr>
        <w:t>,</w:t>
      </w:r>
      <w:r w:rsidR="00D356BA">
        <w:rPr>
          <w:szCs w:val="24"/>
        </w:rPr>
        <w:t xml:space="preserve"> were transferred to that microsporidian LCA protein</w:t>
      </w:r>
      <w:r w:rsidR="00784DEB">
        <w:rPr>
          <w:szCs w:val="24"/>
        </w:rPr>
        <w:t>.</w:t>
      </w:r>
    </w:p>
    <w:p w14:paraId="1E0F5145" w14:textId="6D1DF986" w:rsidR="00C014A4" w:rsidRDefault="00EB527B" w:rsidP="00560D81">
      <w:pPr>
        <w:spacing w:after="0" w:line="360" w:lineRule="auto"/>
        <w:jc w:val="both"/>
        <w:rPr>
          <w:szCs w:val="24"/>
        </w:rPr>
      </w:pPr>
      <w:r w:rsidRPr="00076E91">
        <w:rPr>
          <w:szCs w:val="24"/>
        </w:rPr>
        <w:t>Besides</w:t>
      </w:r>
      <w:r w:rsidR="0063307E" w:rsidRPr="00076E91">
        <w:rPr>
          <w:szCs w:val="24"/>
        </w:rPr>
        <w:t xml:space="preserve"> </w:t>
      </w:r>
      <w:r w:rsidR="00F07932">
        <w:rPr>
          <w:szCs w:val="24"/>
        </w:rPr>
        <w:t>complementing</w:t>
      </w:r>
      <w:r w:rsidR="0063307E" w:rsidRPr="00076E91">
        <w:rPr>
          <w:szCs w:val="24"/>
        </w:rPr>
        <w:t xml:space="preserve"> FAS scores to the orthology assignment, we also </w:t>
      </w:r>
      <w:r w:rsidR="00E73ADA">
        <w:rPr>
          <w:szCs w:val="24"/>
        </w:rPr>
        <w:t>measured</w:t>
      </w:r>
      <w:r w:rsidR="0063307E" w:rsidRPr="00076E91">
        <w:rPr>
          <w:szCs w:val="24"/>
        </w:rPr>
        <w:t xml:space="preserve"> the patristic distance</w:t>
      </w:r>
      <w:r w:rsidR="0065769A">
        <w:rPr>
          <w:szCs w:val="24"/>
        </w:rPr>
        <w:t xml:space="preserve"> </w:t>
      </w:r>
      <w:r w:rsidR="0065769A">
        <w:rPr>
          <w:szCs w:val="24"/>
        </w:rPr>
        <w:fldChar w:fldCharType="begin"/>
      </w:r>
      <w:r w:rsidR="0065769A">
        <w:rPr>
          <w:szCs w:val="24"/>
        </w:rPr>
        <w:instrText xml:space="preserve"> ADDIN EN.CITE &lt;EndNote&gt;&lt;Cite&gt;&lt;Author&gt;Fourment&lt;/Author&gt;&lt;Year&gt;2006&lt;/Year&gt;&lt;RecNum&gt;349&lt;/RecNum&gt;&lt;DisplayText&gt;(Fourment and Gibbs 2006)&lt;/DisplayText&gt;&lt;record&gt;&lt;rec-number&gt;349&lt;/rec-number&gt;&lt;foreign-keys&gt;&lt;key app="EN" db-id="zvzepeve9vwad9e0r2nxazrm0x0w25x9w9er" timestamp="1522917510"&gt;349&lt;/key&gt;&lt;/foreign-keys&gt;&lt;ref-type name="Journal Article"&gt;17&lt;/ref-type&gt;&lt;contributors&gt;&lt;authors&gt;&lt;author&gt;Fourment, Mathieu&lt;/author&gt;&lt;author&gt;Gibbs, Mark J&lt;/author&gt;&lt;/authors&gt;&lt;/contributors&gt;&lt;titles&gt;&lt;title&gt;PATRISTIC: a program for calculating patristic distances and graphically comparing the components of genetic change&lt;/title&gt;&lt;secondary-title&gt;BMC Evolutionary Biology&lt;/secondary-title&gt;&lt;short-title&gt;PATRISTIC&lt;/short-title&gt;&lt;/titles&gt;&lt;periodical&gt;&lt;full-title&gt;BMC Evolutionary Biology&lt;/full-title&gt;&lt;abbr-1&gt;BMC Evol Biol&lt;/abbr-1&gt;&lt;/periodical&gt;&lt;pages&gt;1&lt;/pages&gt;&lt;volume&gt;6&lt;/volume&gt;&lt;dates&gt;&lt;year&gt;2006&lt;/year&gt;&lt;pub-dates&gt;&lt;date&gt;2006-1-3&lt;/date&gt;&lt;/pub-dates&gt;&lt;/dates&gt;&lt;isbn&gt;1471-2148&lt;/isbn&gt;&lt;urls&gt;&lt;/urls&gt;&lt;electronic-resource-num&gt;10.1186/1471-2148-6-1&lt;/electronic-resource-num&gt;&lt;remote-database-name&gt;PubMed Central&lt;/remote-database-name&gt;&lt;access-date&gt;2018-03-30 13:07:33&lt;/access-date&gt;&lt;/record&gt;&lt;/Cite&gt;&lt;/EndNote&gt;</w:instrText>
      </w:r>
      <w:r w:rsidR="0065769A">
        <w:rPr>
          <w:szCs w:val="24"/>
        </w:rPr>
        <w:fldChar w:fldCharType="separate"/>
      </w:r>
      <w:r w:rsidR="0065769A">
        <w:rPr>
          <w:noProof/>
          <w:szCs w:val="24"/>
        </w:rPr>
        <w:t>(Fourment and Gibbs 2006)</w:t>
      </w:r>
      <w:r w:rsidR="0065769A">
        <w:rPr>
          <w:szCs w:val="24"/>
        </w:rPr>
        <w:fldChar w:fldCharType="end"/>
      </w:r>
      <w:r w:rsidR="0063307E" w:rsidRPr="00076E91">
        <w:rPr>
          <w:szCs w:val="24"/>
        </w:rPr>
        <w:t xml:space="preserve"> between the reference protein and </w:t>
      </w:r>
      <w:r w:rsidR="0057765D" w:rsidRPr="00076E91">
        <w:rPr>
          <w:szCs w:val="24"/>
        </w:rPr>
        <w:t>microsporidia</w:t>
      </w:r>
      <w:r w:rsidR="0063307E" w:rsidRPr="00076E91">
        <w:rPr>
          <w:szCs w:val="24"/>
        </w:rPr>
        <w:t xml:space="preserve"> </w:t>
      </w:r>
      <w:r w:rsidR="005B6820">
        <w:rPr>
          <w:szCs w:val="24"/>
        </w:rPr>
        <w:t>protein to use it as a confidence</w:t>
      </w:r>
      <w:r w:rsidR="0063307E" w:rsidRPr="00076E91">
        <w:rPr>
          <w:szCs w:val="24"/>
        </w:rPr>
        <w:t xml:space="preserve"> value for </w:t>
      </w:r>
      <w:r w:rsidR="0063307E" w:rsidRPr="00076E91">
        <w:rPr>
          <w:szCs w:val="24"/>
        </w:rPr>
        <w:lastRenderedPageBreak/>
        <w:t>the annotation transfer.</w:t>
      </w:r>
      <w:r w:rsidR="00F769E1">
        <w:rPr>
          <w:szCs w:val="24"/>
        </w:rPr>
        <w:t xml:space="preserve"> </w:t>
      </w:r>
      <w:r w:rsidR="00A708E1">
        <w:rPr>
          <w:szCs w:val="24"/>
        </w:rPr>
        <w:t xml:space="preserve">The patristic </w:t>
      </w:r>
      <w:r w:rsidR="00CF51F5">
        <w:rPr>
          <w:szCs w:val="24"/>
        </w:rPr>
        <w:t>distances were calculated from the</w:t>
      </w:r>
      <w:r w:rsidR="00A708E1">
        <w:rPr>
          <w:szCs w:val="24"/>
        </w:rPr>
        <w:t xml:space="preserve"> reconstructed gene tree based on RAxML using the Python DendroPy library</w:t>
      </w:r>
      <w:r w:rsidR="002D2E5A">
        <w:rPr>
          <w:szCs w:val="24"/>
        </w:rPr>
        <w:t xml:space="preserve"> </w:t>
      </w:r>
      <w:r w:rsidR="0065769A">
        <w:rPr>
          <w:szCs w:val="24"/>
        </w:rPr>
        <w:fldChar w:fldCharType="begin"/>
      </w:r>
      <w:r w:rsidR="0065769A">
        <w:rPr>
          <w:szCs w:val="24"/>
        </w:rPr>
        <w:instrText xml:space="preserve"> ADDIN EN.CITE &lt;EndNote&gt;&lt;Cite&gt;&lt;Author&gt;Sukumaran&lt;/Author&gt;&lt;Year&gt;2010&lt;/Year&gt;&lt;RecNum&gt;347&lt;/RecNum&gt;&lt;DisplayText&gt;(Sukumaran and Holder 2010)&lt;/DisplayText&gt;&lt;record&gt;&lt;rec-number&gt;347&lt;/rec-number&gt;&lt;foreign-keys&gt;&lt;key app="EN" db-id="zvzepeve9vwad9e0r2nxazrm0x0w25x9w9er" timestamp="1522917510"&gt;347&lt;/key&gt;&lt;/foreign-keys&gt;&lt;ref-type name="Journal Article"&gt;17&lt;/ref-type&gt;&lt;contributors&gt;&lt;authors&gt;&lt;author&gt;Sukumaran, Jeet&lt;/author&gt;&lt;author&gt;Holder, Mark T.&lt;/author&gt;&lt;/authors&gt;&lt;/contributors&gt;&lt;titles&gt;&lt;title&gt;DendroPy: a Python library for phylogenetic computing&lt;/title&gt;&lt;secondary-title&gt;Bioinformatics&lt;/secondary-title&gt;&lt;short-title&gt;DendroPy&lt;/short-title&gt;&lt;/titles&gt;&lt;periodical&gt;&lt;full-title&gt;Bioinformatics&lt;/full-title&gt;&lt;/periodical&gt;&lt;pages&gt;1569-1571&lt;/pages&gt;&lt;volume&gt;26&lt;/volume&gt;&lt;dates&gt;&lt;year&gt;2010&lt;/year&gt;&lt;pub-dates&gt;&lt;date&gt;2010/06/15&lt;/date&gt;&lt;/pub-dates&gt;&lt;/dates&gt;&lt;isbn&gt;1367-4803&lt;/isbn&gt;&lt;urls&gt;&lt;/urls&gt;&lt;electronic-resource-num&gt;10.1093/bioinformatics/btq228&lt;/electronic-resource-num&gt;&lt;remote-database-name&gt;academic.oup.com&lt;/remote-database-name&gt;&lt;language&gt;en&lt;/language&gt;&lt;access-date&gt;2018-03-30 12:59:50&lt;/access-date&gt;&lt;/record&gt;&lt;/Cite&gt;&lt;/EndNote&gt;</w:instrText>
      </w:r>
      <w:r w:rsidR="0065769A">
        <w:rPr>
          <w:szCs w:val="24"/>
        </w:rPr>
        <w:fldChar w:fldCharType="separate"/>
      </w:r>
      <w:r w:rsidR="0065769A">
        <w:rPr>
          <w:noProof/>
          <w:szCs w:val="24"/>
        </w:rPr>
        <w:t>(Sukumaran and Holder 2010)</w:t>
      </w:r>
      <w:r w:rsidR="0065769A">
        <w:rPr>
          <w:szCs w:val="24"/>
        </w:rPr>
        <w:fldChar w:fldCharType="end"/>
      </w:r>
      <w:r w:rsidR="0065769A">
        <w:rPr>
          <w:szCs w:val="24"/>
        </w:rPr>
        <w:t>.</w:t>
      </w:r>
      <w:r w:rsidR="0063307E" w:rsidRPr="00076E91">
        <w:rPr>
          <w:szCs w:val="24"/>
        </w:rPr>
        <w:t xml:space="preserve"> </w:t>
      </w:r>
      <w:r w:rsidR="00197A68">
        <w:rPr>
          <w:szCs w:val="24"/>
        </w:rPr>
        <w:t xml:space="preserve">The distance of a </w:t>
      </w:r>
      <w:r w:rsidR="00197A68">
        <w:rPr>
          <w:rFonts w:eastAsiaTheme="minorEastAsia"/>
          <w:szCs w:val="24"/>
        </w:rPr>
        <w:t xml:space="preserve">reference ortholog </w:t>
      </w:r>
      <w:r w:rsidR="00197A68" w:rsidRPr="00F224AA">
        <w:rPr>
          <w:rFonts w:ascii="Cambria Math" w:eastAsiaTheme="minorEastAsia" w:hAnsi="Cambria Math"/>
          <w:i/>
          <w:szCs w:val="24"/>
        </w:rPr>
        <w:t>i</w:t>
      </w:r>
      <w:r w:rsidR="005762A9" w:rsidRPr="00076E91">
        <w:rPr>
          <w:szCs w:val="24"/>
        </w:rPr>
        <w:t xml:space="preserve"> in </w:t>
      </w:r>
      <w:r w:rsidR="00197A68">
        <w:rPr>
          <w:szCs w:val="24"/>
        </w:rPr>
        <w:t>the</w:t>
      </w:r>
      <w:r w:rsidR="005762A9" w:rsidRPr="00076E91">
        <w:rPr>
          <w:szCs w:val="24"/>
        </w:rPr>
        <w:t xml:space="preserve"> orthologous group</w:t>
      </w:r>
      <w:r w:rsidR="00197A68">
        <w:rPr>
          <w:szCs w:val="24"/>
        </w:rPr>
        <w:t xml:space="preserve"> </w:t>
      </w:r>
      <w:r w:rsidR="00197A68" w:rsidRPr="00E404FA">
        <w:rPr>
          <w:rFonts w:ascii="Cambria Math" w:eastAsiaTheme="minorEastAsia" w:hAnsi="Cambria Math"/>
          <w:i/>
          <w:szCs w:val="24"/>
        </w:rPr>
        <w:t>G</w:t>
      </w:r>
      <w:r w:rsidR="005762A9" w:rsidRPr="00076E91">
        <w:rPr>
          <w:szCs w:val="24"/>
        </w:rPr>
        <w:t xml:space="preserve"> </w:t>
      </w:r>
      <w:r w:rsidR="003A2AD0">
        <w:rPr>
          <w:szCs w:val="24"/>
        </w:rPr>
        <w:t>is</w:t>
      </w:r>
      <w:r w:rsidR="005762A9" w:rsidRPr="00076E91">
        <w:rPr>
          <w:szCs w:val="24"/>
        </w:rPr>
        <w:t xml:space="preserve"> normalized to </w:t>
      </w:r>
      <w:r w:rsidR="00C014A4">
        <w:rPr>
          <w:szCs w:val="24"/>
        </w:rPr>
        <w:t>a range of [0,1] by the formula</w:t>
      </w:r>
      <w:r w:rsidR="004139EC">
        <w:rPr>
          <w:szCs w:val="24"/>
        </w:rPr>
        <w:t xml:space="preserve"> (2</w:t>
      </w:r>
      <w:r w:rsidR="00685F56">
        <w:rPr>
          <w:szCs w:val="24"/>
        </w:rPr>
        <w:t>)</w:t>
      </w:r>
      <w:r w:rsidR="004139EC">
        <w:rPr>
          <w:szCs w:val="24"/>
        </w:rPr>
        <w:t>:</w:t>
      </w:r>
    </w:p>
    <w:p w14:paraId="0E64CB1F" w14:textId="349B4C60" w:rsidR="00C014A4" w:rsidRPr="000F42AF" w:rsidRDefault="000F42AF" w:rsidP="00560D81">
      <w:pPr>
        <w:spacing w:after="0" w:line="360" w:lineRule="auto"/>
        <w:jc w:val="both"/>
        <w:rPr>
          <w:rFonts w:eastAsiaTheme="minorEastAsia"/>
          <w:szCs w:val="24"/>
        </w:rPr>
      </w:pPr>
      <m:oMath>
        <m:r>
          <w:rPr>
            <w:rFonts w:ascii="Cambria Math" w:hAnsi="Cambria Math"/>
            <w:szCs w:val="24"/>
          </w:rPr>
          <m:t xml:space="preserve">normalized_dist(i) = </m:t>
        </m:r>
        <m:f>
          <m:fPr>
            <m:ctrlPr>
              <w:rPr>
                <w:rFonts w:ascii="Cambria Math" w:hAnsi="Cambria Math"/>
                <w:i/>
                <w:szCs w:val="24"/>
              </w:rPr>
            </m:ctrlPr>
          </m:fPr>
          <m:num>
            <m:r>
              <w:rPr>
                <w:rFonts w:ascii="Cambria Math" w:hAnsi="Cambria Math"/>
                <w:szCs w:val="24"/>
              </w:rPr>
              <m:t>dist(i) - min_dist(G)</m:t>
            </m:r>
          </m:num>
          <m:den>
            <m:r>
              <w:rPr>
                <w:rFonts w:ascii="Cambria Math" w:hAnsi="Cambria Math"/>
                <w:szCs w:val="24"/>
              </w:rPr>
              <m:t>max_dist(G) - min_dist(G)</m:t>
            </m:r>
          </m:den>
        </m:f>
      </m:oMath>
      <w:r w:rsidR="004139EC">
        <w:rPr>
          <w:rFonts w:eastAsiaTheme="minorEastAsia"/>
          <w:szCs w:val="24"/>
        </w:rPr>
        <w:t xml:space="preserve"> (2</w:t>
      </w:r>
      <w:r w:rsidR="00685F56">
        <w:rPr>
          <w:rFonts w:eastAsiaTheme="minorEastAsia"/>
          <w:szCs w:val="24"/>
        </w:rPr>
        <w:t>)</w:t>
      </w:r>
    </w:p>
    <w:p w14:paraId="27210A7D" w14:textId="77777777" w:rsidR="00650A42" w:rsidRDefault="000F42AF" w:rsidP="00560D81">
      <w:pPr>
        <w:spacing w:after="0" w:line="360" w:lineRule="auto"/>
        <w:jc w:val="both"/>
        <w:rPr>
          <w:rFonts w:eastAsiaTheme="minorEastAsia"/>
          <w:szCs w:val="24"/>
        </w:rPr>
      </w:pPr>
      <w:proofErr w:type="gramStart"/>
      <w:r>
        <w:rPr>
          <w:rFonts w:eastAsiaTheme="minorEastAsia"/>
          <w:szCs w:val="24"/>
        </w:rPr>
        <w:t>in</w:t>
      </w:r>
      <w:proofErr w:type="gramEnd"/>
      <w:r>
        <w:rPr>
          <w:rFonts w:eastAsiaTheme="minorEastAsia"/>
          <w:szCs w:val="24"/>
        </w:rPr>
        <w:t xml:space="preserve"> which, </w:t>
      </w:r>
      <w:r w:rsidRPr="00F224AA">
        <w:rPr>
          <w:rFonts w:ascii="Cambria Math" w:eastAsiaTheme="minorEastAsia" w:hAnsi="Cambria Math"/>
          <w:i/>
          <w:szCs w:val="24"/>
        </w:rPr>
        <w:t>min_dist(G)</w:t>
      </w:r>
      <w:r>
        <w:rPr>
          <w:rFonts w:eastAsiaTheme="minorEastAsia"/>
          <w:szCs w:val="24"/>
        </w:rPr>
        <w:t xml:space="preserve"> and </w:t>
      </w:r>
      <w:r w:rsidRPr="00F224AA">
        <w:rPr>
          <w:rFonts w:ascii="Cambria Math" w:eastAsiaTheme="minorEastAsia" w:hAnsi="Cambria Math"/>
          <w:i/>
          <w:szCs w:val="24"/>
        </w:rPr>
        <w:t>max_dist(G)</w:t>
      </w:r>
      <w:r>
        <w:rPr>
          <w:rFonts w:eastAsiaTheme="minorEastAsia"/>
          <w:szCs w:val="24"/>
        </w:rPr>
        <w:t xml:space="preserve"> is minimal and maximal distance between that reference ortholog </w:t>
      </w:r>
      <w:r w:rsidRPr="00E404FA">
        <w:rPr>
          <w:rFonts w:ascii="Cambria Math" w:eastAsiaTheme="minorEastAsia" w:hAnsi="Cambria Math"/>
          <w:i/>
          <w:szCs w:val="24"/>
        </w:rPr>
        <w:t>i</w:t>
      </w:r>
      <w:r>
        <w:rPr>
          <w:rFonts w:eastAsiaTheme="minorEastAsia"/>
          <w:szCs w:val="24"/>
        </w:rPr>
        <w:t xml:space="preserve"> to all microsporidia proteins in the orthologous group </w:t>
      </w:r>
      <w:r w:rsidRPr="00E404FA">
        <w:rPr>
          <w:rFonts w:ascii="Cambria Math" w:eastAsiaTheme="minorEastAsia" w:hAnsi="Cambria Math"/>
          <w:i/>
          <w:szCs w:val="24"/>
        </w:rPr>
        <w:t>G</w:t>
      </w:r>
      <w:r>
        <w:rPr>
          <w:rFonts w:eastAsiaTheme="minorEastAsia"/>
          <w:szCs w:val="24"/>
        </w:rPr>
        <w:t>.</w:t>
      </w:r>
      <w:r w:rsidR="00B223F5">
        <w:rPr>
          <w:rFonts w:eastAsiaTheme="minorEastAsia"/>
          <w:szCs w:val="24"/>
        </w:rPr>
        <w:t xml:space="preserve"> </w:t>
      </w:r>
    </w:p>
    <w:p w14:paraId="7B03F5EC" w14:textId="1580B1E4" w:rsidR="00743C9C" w:rsidRPr="00ED70D1" w:rsidRDefault="00B82624" w:rsidP="00560D81">
      <w:pPr>
        <w:spacing w:after="0" w:line="360" w:lineRule="auto"/>
        <w:jc w:val="both"/>
        <w:rPr>
          <w:rFonts w:eastAsiaTheme="minorEastAsia"/>
          <w:szCs w:val="24"/>
        </w:rPr>
      </w:pPr>
      <w:r>
        <w:rPr>
          <w:rFonts w:eastAsiaTheme="minorEastAsia"/>
          <w:szCs w:val="24"/>
        </w:rPr>
        <w:t>Finally,</w:t>
      </w:r>
      <w:r w:rsidR="00650A42">
        <w:rPr>
          <w:rFonts w:eastAsiaTheme="minorEastAsia"/>
          <w:szCs w:val="24"/>
        </w:rPr>
        <w:t xml:space="preserve"> w</w:t>
      </w:r>
      <w:r w:rsidR="00B223F5">
        <w:rPr>
          <w:rFonts w:eastAsiaTheme="minorEastAsia"/>
          <w:szCs w:val="24"/>
        </w:rPr>
        <w:t xml:space="preserve">e </w:t>
      </w:r>
      <w:r w:rsidR="00647122">
        <w:rPr>
          <w:rFonts w:eastAsiaTheme="minorEastAsia"/>
          <w:szCs w:val="24"/>
        </w:rPr>
        <w:t>chose</w:t>
      </w:r>
      <w:r w:rsidR="00B223F5">
        <w:rPr>
          <w:rFonts w:eastAsiaTheme="minorEastAsia"/>
          <w:szCs w:val="24"/>
        </w:rPr>
        <w:t xml:space="preserve"> </w:t>
      </w:r>
      <w:r>
        <w:rPr>
          <w:rFonts w:eastAsiaTheme="minorEastAsia"/>
          <w:szCs w:val="24"/>
        </w:rPr>
        <w:t>the</w:t>
      </w:r>
      <w:r w:rsidR="00650A42">
        <w:rPr>
          <w:rFonts w:eastAsiaTheme="minorEastAsia"/>
          <w:szCs w:val="24"/>
        </w:rPr>
        <w:t xml:space="preserve"> confidence value</w:t>
      </w:r>
      <w:r>
        <w:rPr>
          <w:rFonts w:eastAsiaTheme="minorEastAsia"/>
          <w:szCs w:val="24"/>
        </w:rPr>
        <w:t xml:space="preserve"> for each annotated KO</w:t>
      </w:r>
      <w:r w:rsidR="00650A42">
        <w:rPr>
          <w:rFonts w:eastAsiaTheme="minorEastAsia"/>
          <w:szCs w:val="24"/>
        </w:rPr>
        <w:t xml:space="preserve"> as the </w:t>
      </w:r>
      <w:r w:rsidR="00CF22CE">
        <w:rPr>
          <w:rFonts w:eastAsiaTheme="minorEastAsia"/>
          <w:szCs w:val="24"/>
        </w:rPr>
        <w:t xml:space="preserve">lowest normalized distance among all reference proteins that have </w:t>
      </w:r>
      <w:r w:rsidR="00ED07B7">
        <w:rPr>
          <w:rFonts w:eastAsiaTheme="minorEastAsia"/>
          <w:szCs w:val="24"/>
        </w:rPr>
        <w:t>the</w:t>
      </w:r>
      <w:r w:rsidR="00CF22CE">
        <w:rPr>
          <w:rFonts w:eastAsiaTheme="minorEastAsia"/>
          <w:szCs w:val="24"/>
        </w:rPr>
        <w:t xml:space="preserve"> matching KO number.</w:t>
      </w:r>
    </w:p>
    <w:p w14:paraId="30A3953B" w14:textId="1CD1BEA6" w:rsidR="00CF22CE" w:rsidRPr="00ED70D1" w:rsidRDefault="004972DD" w:rsidP="00560D81">
      <w:pPr>
        <w:pStyle w:val="Heading3"/>
        <w:jc w:val="both"/>
      </w:pPr>
      <w:bookmarkStart w:id="237" w:name="_Toc386295418"/>
      <w:r w:rsidRPr="00ED70D1">
        <w:t>Metabolic pathway analysis</w:t>
      </w:r>
      <w:bookmarkEnd w:id="237"/>
    </w:p>
    <w:p w14:paraId="1F20B9C0" w14:textId="363AA85B" w:rsidR="00E050C2" w:rsidRDefault="001C5459" w:rsidP="00560D81">
      <w:pPr>
        <w:spacing w:after="0" w:line="360" w:lineRule="auto"/>
        <w:jc w:val="both"/>
        <w:rPr>
          <w:szCs w:val="24"/>
        </w:rPr>
      </w:pPr>
      <w:r>
        <w:rPr>
          <w:szCs w:val="24"/>
        </w:rPr>
        <w:t>To gain knowledge about the metabolism of the microsporidian LCA, t</w:t>
      </w:r>
      <w:r w:rsidR="00956FAF" w:rsidRPr="00076E91">
        <w:rPr>
          <w:szCs w:val="24"/>
        </w:rPr>
        <w:t>he</w:t>
      </w:r>
      <w:r>
        <w:rPr>
          <w:szCs w:val="24"/>
        </w:rPr>
        <w:t>ir</w:t>
      </w:r>
      <w:r w:rsidR="00956FAF" w:rsidRPr="00076E91">
        <w:rPr>
          <w:szCs w:val="24"/>
        </w:rPr>
        <w:t xml:space="preserve"> KO-annotated </w:t>
      </w:r>
      <w:r w:rsidR="00BB6099">
        <w:rPr>
          <w:szCs w:val="24"/>
        </w:rPr>
        <w:t xml:space="preserve">proteins were </w:t>
      </w:r>
      <w:r w:rsidR="0049691F">
        <w:rPr>
          <w:szCs w:val="24"/>
        </w:rPr>
        <w:t>analyzed with</w:t>
      </w:r>
      <w:r w:rsidR="002E70AE">
        <w:rPr>
          <w:szCs w:val="24"/>
        </w:rPr>
        <w:t>in</w:t>
      </w:r>
      <w:r w:rsidR="006D3A46">
        <w:rPr>
          <w:szCs w:val="24"/>
        </w:rPr>
        <w:t xml:space="preserve"> the</w:t>
      </w:r>
      <w:r w:rsidR="00956FAF" w:rsidRPr="00076E91">
        <w:rPr>
          <w:szCs w:val="24"/>
        </w:rPr>
        <w:t xml:space="preserve"> KEGG pathways</w:t>
      </w:r>
      <w:r w:rsidR="00E050C2">
        <w:rPr>
          <w:szCs w:val="24"/>
        </w:rPr>
        <w:t>.</w:t>
      </w:r>
      <w:r w:rsidR="00D65CF3" w:rsidRPr="00D65CF3">
        <w:rPr>
          <w:szCs w:val="24"/>
        </w:rPr>
        <w:t xml:space="preserve"> </w:t>
      </w:r>
      <w:r w:rsidR="00AD38AF">
        <w:rPr>
          <w:szCs w:val="24"/>
        </w:rPr>
        <w:t>Those mapped pathways</w:t>
      </w:r>
      <w:r w:rsidR="00D65CF3" w:rsidRPr="00076E91">
        <w:rPr>
          <w:szCs w:val="24"/>
        </w:rPr>
        <w:t xml:space="preserve"> w</w:t>
      </w:r>
      <w:r w:rsidR="00A04322">
        <w:rPr>
          <w:szCs w:val="24"/>
        </w:rPr>
        <w:t>ere</w:t>
      </w:r>
      <w:r w:rsidR="00AA0D54">
        <w:rPr>
          <w:szCs w:val="24"/>
        </w:rPr>
        <w:t xml:space="preserve"> further</w:t>
      </w:r>
      <w:r w:rsidR="00D65CF3" w:rsidRPr="00076E91">
        <w:rPr>
          <w:szCs w:val="24"/>
        </w:rPr>
        <w:t xml:space="preserve"> compared with</w:t>
      </w:r>
      <w:r w:rsidR="009878C5">
        <w:rPr>
          <w:szCs w:val="24"/>
        </w:rPr>
        <w:t xml:space="preserve"> the one</w:t>
      </w:r>
      <w:r w:rsidR="000D6384">
        <w:rPr>
          <w:szCs w:val="24"/>
        </w:rPr>
        <w:t xml:space="preserve"> of</w:t>
      </w:r>
      <w:r w:rsidR="00D65CF3" w:rsidRPr="00076E91">
        <w:rPr>
          <w:szCs w:val="24"/>
        </w:rPr>
        <w:t xml:space="preserve"> </w:t>
      </w:r>
      <w:r w:rsidR="00D65CF3" w:rsidRPr="00BC166A">
        <w:rPr>
          <w:i/>
          <w:szCs w:val="24"/>
        </w:rPr>
        <w:t>E.cuniculi</w:t>
      </w:r>
      <w:r w:rsidR="00D65CF3" w:rsidRPr="00076E91">
        <w:rPr>
          <w:szCs w:val="24"/>
        </w:rPr>
        <w:t xml:space="preserve">, </w:t>
      </w:r>
      <w:r w:rsidR="00D65CF3" w:rsidRPr="00BC166A">
        <w:rPr>
          <w:i/>
          <w:szCs w:val="24"/>
        </w:rPr>
        <w:t>E.hellem</w:t>
      </w:r>
      <w:r w:rsidR="00D65CF3" w:rsidRPr="00076E91">
        <w:rPr>
          <w:szCs w:val="24"/>
        </w:rPr>
        <w:t xml:space="preserve">, </w:t>
      </w:r>
      <w:r w:rsidR="00D65CF3" w:rsidRPr="00BC166A">
        <w:rPr>
          <w:i/>
          <w:szCs w:val="24"/>
        </w:rPr>
        <w:t>E.intestinalis</w:t>
      </w:r>
      <w:r w:rsidR="00D65CF3" w:rsidRPr="00076E91">
        <w:rPr>
          <w:szCs w:val="24"/>
        </w:rPr>
        <w:t xml:space="preserve">, </w:t>
      </w:r>
      <w:r w:rsidR="00D65CF3" w:rsidRPr="00BC166A">
        <w:rPr>
          <w:i/>
          <w:szCs w:val="24"/>
        </w:rPr>
        <w:t>N.ceranae</w:t>
      </w:r>
      <w:r w:rsidR="00D65CF3" w:rsidRPr="00076E91">
        <w:rPr>
          <w:szCs w:val="24"/>
        </w:rPr>
        <w:t xml:space="preserve">, 4/11 </w:t>
      </w:r>
      <w:r w:rsidR="00D65CF3">
        <w:rPr>
          <w:szCs w:val="24"/>
        </w:rPr>
        <w:t>contemporary</w:t>
      </w:r>
      <w:r w:rsidR="00D65CF3" w:rsidRPr="00076E91">
        <w:rPr>
          <w:szCs w:val="24"/>
        </w:rPr>
        <w:t xml:space="preserve"> microsporidia species under this study that are available in KEGG database, </w:t>
      </w:r>
      <w:r w:rsidR="00D65CF3">
        <w:rPr>
          <w:szCs w:val="24"/>
        </w:rPr>
        <w:t>together</w:t>
      </w:r>
      <w:r w:rsidR="00D65CF3" w:rsidRPr="00076E91">
        <w:rPr>
          <w:szCs w:val="24"/>
        </w:rPr>
        <w:t xml:space="preserve"> with </w:t>
      </w:r>
      <w:r w:rsidR="00D65CF3" w:rsidRPr="00BC166A">
        <w:rPr>
          <w:i/>
          <w:szCs w:val="24"/>
        </w:rPr>
        <w:t>S.cerevisiae</w:t>
      </w:r>
      <w:r w:rsidR="00D65CF3" w:rsidRPr="00076E91">
        <w:rPr>
          <w:szCs w:val="24"/>
        </w:rPr>
        <w:t xml:space="preserve"> as an example for </w:t>
      </w:r>
      <w:r w:rsidR="00D65CF3">
        <w:rPr>
          <w:szCs w:val="24"/>
        </w:rPr>
        <w:t xml:space="preserve">the </w:t>
      </w:r>
      <w:r w:rsidR="00D65CF3" w:rsidRPr="00076E91">
        <w:rPr>
          <w:szCs w:val="24"/>
        </w:rPr>
        <w:t>free-living organism. The annotations</w:t>
      </w:r>
      <w:r w:rsidR="00FD09F4">
        <w:rPr>
          <w:szCs w:val="24"/>
        </w:rPr>
        <w:t xml:space="preserve"> and pathway information</w:t>
      </w:r>
      <w:r w:rsidR="00D65CF3" w:rsidRPr="00076E91">
        <w:rPr>
          <w:szCs w:val="24"/>
        </w:rPr>
        <w:t xml:space="preserve"> for</w:t>
      </w:r>
      <w:r w:rsidR="00D65CF3">
        <w:rPr>
          <w:szCs w:val="24"/>
        </w:rPr>
        <w:t xml:space="preserve"> those extant species</w:t>
      </w:r>
      <w:r w:rsidR="00D65CF3" w:rsidRPr="00076E91">
        <w:rPr>
          <w:szCs w:val="24"/>
        </w:rPr>
        <w:t xml:space="preserve"> were </w:t>
      </w:r>
      <w:r w:rsidR="00D65CF3">
        <w:rPr>
          <w:szCs w:val="24"/>
        </w:rPr>
        <w:t>retrieved</w:t>
      </w:r>
      <w:r w:rsidR="00D65CF3" w:rsidRPr="00076E91">
        <w:rPr>
          <w:szCs w:val="24"/>
        </w:rPr>
        <w:t xml:space="preserve"> directly from KEGG</w:t>
      </w:r>
      <w:r w:rsidR="00D65CF3">
        <w:rPr>
          <w:szCs w:val="24"/>
        </w:rPr>
        <w:t xml:space="preserve"> database</w:t>
      </w:r>
      <w:r w:rsidR="00D65CF3" w:rsidRPr="00076E91">
        <w:rPr>
          <w:szCs w:val="24"/>
        </w:rPr>
        <w:t>.</w:t>
      </w:r>
    </w:p>
    <w:p w14:paraId="50D56F55" w14:textId="711A53CE" w:rsidR="00B77CBE" w:rsidRDefault="00D31007" w:rsidP="00560D81">
      <w:pPr>
        <w:spacing w:after="0" w:line="360" w:lineRule="auto"/>
        <w:jc w:val="both"/>
        <w:rPr>
          <w:szCs w:val="24"/>
        </w:rPr>
      </w:pPr>
      <w:r>
        <w:rPr>
          <w:szCs w:val="24"/>
        </w:rPr>
        <w:t>First, we analyzed the connectivi</w:t>
      </w:r>
      <w:r w:rsidR="003B1B4F">
        <w:rPr>
          <w:szCs w:val="24"/>
        </w:rPr>
        <w:t xml:space="preserve">ty </w:t>
      </w:r>
      <w:r w:rsidR="000A581C">
        <w:rPr>
          <w:szCs w:val="24"/>
        </w:rPr>
        <w:t>of</w:t>
      </w:r>
      <w:r w:rsidR="00B77CBE" w:rsidRPr="00076E91">
        <w:rPr>
          <w:szCs w:val="24"/>
        </w:rPr>
        <w:t xml:space="preserve"> </w:t>
      </w:r>
      <w:r w:rsidR="000975BB" w:rsidRPr="00076E91">
        <w:rPr>
          <w:szCs w:val="24"/>
        </w:rPr>
        <w:t>microsporidian LCA</w:t>
      </w:r>
      <w:r w:rsidR="00B77CBE" w:rsidRPr="00076E91">
        <w:rPr>
          <w:szCs w:val="24"/>
        </w:rPr>
        <w:t xml:space="preserve"> and </w:t>
      </w:r>
      <w:r w:rsidR="00E72922">
        <w:rPr>
          <w:szCs w:val="24"/>
        </w:rPr>
        <w:t>the</w:t>
      </w:r>
      <w:r w:rsidR="00B77CBE" w:rsidRPr="00076E91">
        <w:rPr>
          <w:szCs w:val="24"/>
        </w:rPr>
        <w:t xml:space="preserve"> contemporary species</w:t>
      </w:r>
      <w:r w:rsidR="00FF379A">
        <w:rPr>
          <w:szCs w:val="24"/>
        </w:rPr>
        <w:t xml:space="preserve"> to gain the impression about their distribution in the metabolic network</w:t>
      </w:r>
      <w:r w:rsidR="00B77CBE" w:rsidRPr="00076E91">
        <w:rPr>
          <w:szCs w:val="24"/>
        </w:rPr>
        <w:t xml:space="preserve">. </w:t>
      </w:r>
      <w:r w:rsidR="00DA75A0" w:rsidRPr="00B6025E">
        <w:rPr>
          <w:szCs w:val="24"/>
        </w:rPr>
        <w:t>For</w:t>
      </w:r>
      <w:r w:rsidR="00B77CBE" w:rsidRPr="00B6025E">
        <w:rPr>
          <w:szCs w:val="24"/>
        </w:rPr>
        <w:t xml:space="preserve"> each reference KEGG pathway</w:t>
      </w:r>
      <w:r w:rsidR="00DA75A0" w:rsidRPr="00B6025E">
        <w:rPr>
          <w:szCs w:val="24"/>
        </w:rPr>
        <w:t>, the connectivity network nodes are</w:t>
      </w:r>
      <w:r w:rsidR="00B77CBE" w:rsidRPr="00B6025E">
        <w:rPr>
          <w:szCs w:val="24"/>
        </w:rPr>
        <w:t xml:space="preserve"> </w:t>
      </w:r>
      <w:r w:rsidR="00DA75A0" w:rsidRPr="00B6025E">
        <w:rPr>
          <w:szCs w:val="24"/>
        </w:rPr>
        <w:t>enzymes (represented by their KO identifiers) in the pathway</w:t>
      </w:r>
      <w:r w:rsidR="00B77CBE" w:rsidRPr="00B6025E">
        <w:rPr>
          <w:szCs w:val="24"/>
        </w:rPr>
        <w:t xml:space="preserve"> </w:t>
      </w:r>
      <w:r w:rsidR="00DA75A0" w:rsidRPr="00B6025E">
        <w:rPr>
          <w:szCs w:val="24"/>
        </w:rPr>
        <w:t>and edges are links between those nodes.</w:t>
      </w:r>
    </w:p>
    <w:p w14:paraId="13BC9ABE" w14:textId="430303C7" w:rsidR="0049691F" w:rsidRPr="00076E91" w:rsidRDefault="0049691F" w:rsidP="00560D81">
      <w:pPr>
        <w:spacing w:after="0" w:line="360" w:lineRule="auto"/>
        <w:jc w:val="both"/>
        <w:rPr>
          <w:szCs w:val="24"/>
        </w:rPr>
      </w:pPr>
      <w:r>
        <w:rPr>
          <w:szCs w:val="24"/>
        </w:rPr>
        <w:t>Then</w:t>
      </w:r>
      <w:r w:rsidR="001B3CE3">
        <w:rPr>
          <w:szCs w:val="24"/>
        </w:rPr>
        <w:t>,</w:t>
      </w:r>
      <w:r>
        <w:rPr>
          <w:szCs w:val="24"/>
        </w:rPr>
        <w:t xml:space="preserve"> </w:t>
      </w:r>
      <w:r w:rsidR="00AE4785">
        <w:rPr>
          <w:szCs w:val="24"/>
        </w:rPr>
        <w:t xml:space="preserve">we </w:t>
      </w:r>
      <w:r w:rsidR="001B3CE3">
        <w:rPr>
          <w:szCs w:val="24"/>
        </w:rPr>
        <w:t xml:space="preserve">mapped the KO annotated proteins into the KEGG reference pathways for a </w:t>
      </w:r>
      <w:r w:rsidR="00082A1A">
        <w:rPr>
          <w:szCs w:val="24"/>
        </w:rPr>
        <w:t>more</w:t>
      </w:r>
      <w:r w:rsidR="00C17C2E">
        <w:rPr>
          <w:szCs w:val="24"/>
        </w:rPr>
        <w:t xml:space="preserve"> </w:t>
      </w:r>
      <w:r w:rsidR="001B3CE3">
        <w:rPr>
          <w:szCs w:val="24"/>
        </w:rPr>
        <w:t xml:space="preserve">detailed investigation. </w:t>
      </w:r>
    </w:p>
    <w:p w14:paraId="24EFCA61" w14:textId="77777777" w:rsidR="00F35498" w:rsidRDefault="00F35498" w:rsidP="00560D81">
      <w:pPr>
        <w:spacing w:after="0" w:line="360" w:lineRule="auto"/>
        <w:jc w:val="both"/>
        <w:rPr>
          <w:szCs w:val="24"/>
        </w:rPr>
      </w:pPr>
    </w:p>
    <w:p w14:paraId="5CF589B3" w14:textId="4E091477" w:rsidR="005E57C5" w:rsidRPr="00ED70D1" w:rsidRDefault="00AD08DF" w:rsidP="00560D81">
      <w:pPr>
        <w:pStyle w:val="Heading2"/>
        <w:spacing w:line="276" w:lineRule="auto"/>
        <w:jc w:val="both"/>
      </w:pPr>
      <w:bookmarkStart w:id="238" w:name="_Toc386295419"/>
      <w:r w:rsidRPr="00ED70D1">
        <w:lastRenderedPageBreak/>
        <w:t>Results</w:t>
      </w:r>
      <w:bookmarkEnd w:id="238"/>
    </w:p>
    <w:p w14:paraId="30D5A3EF" w14:textId="0EFEC44B" w:rsidR="00823CB2" w:rsidRPr="00ED70D1" w:rsidRDefault="00823CB2" w:rsidP="00560D81">
      <w:pPr>
        <w:pStyle w:val="Heading3"/>
        <w:jc w:val="both"/>
      </w:pPr>
      <w:bookmarkStart w:id="239" w:name="_Toc386295420"/>
      <w:r w:rsidRPr="00ED70D1">
        <w:t>KO annotation for microsporidian LCA proteins</w:t>
      </w:r>
      <w:bookmarkEnd w:id="239"/>
    </w:p>
    <w:p w14:paraId="2D5B53F1" w14:textId="6230DAFB" w:rsidR="009A63CE" w:rsidRPr="00076E91" w:rsidRDefault="00B30847" w:rsidP="00560D81">
      <w:pPr>
        <w:spacing w:after="0" w:line="360" w:lineRule="auto"/>
        <w:jc w:val="both"/>
        <w:rPr>
          <w:szCs w:val="24"/>
        </w:rPr>
      </w:pPr>
      <w:r w:rsidRPr="00076E91">
        <w:rPr>
          <w:szCs w:val="24"/>
        </w:rPr>
        <w:t xml:space="preserve">Using HamFAS approach </w:t>
      </w:r>
      <w:r w:rsidR="00B16BDA" w:rsidRPr="00076E91">
        <w:rPr>
          <w:szCs w:val="24"/>
        </w:rPr>
        <w:t>we have annotated 1048</w:t>
      </w:r>
      <w:r w:rsidR="009A63CE" w:rsidRPr="00076E91">
        <w:rPr>
          <w:szCs w:val="24"/>
        </w:rPr>
        <w:t xml:space="preserve"> out of 1605 microsporidian </w:t>
      </w:r>
      <w:r w:rsidR="000975BB" w:rsidRPr="00076E91">
        <w:rPr>
          <w:szCs w:val="24"/>
        </w:rPr>
        <w:t>LCA</w:t>
      </w:r>
      <w:r w:rsidR="009A63CE" w:rsidRPr="00076E91">
        <w:rPr>
          <w:szCs w:val="24"/>
        </w:rPr>
        <w:t xml:space="preserve"> proteins with </w:t>
      </w:r>
      <w:r w:rsidR="00B16BDA" w:rsidRPr="00076E91">
        <w:rPr>
          <w:szCs w:val="24"/>
        </w:rPr>
        <w:t xml:space="preserve">1344 different KO identifiers. </w:t>
      </w:r>
    </w:p>
    <w:p w14:paraId="5037319C" w14:textId="727C5AF4" w:rsidR="009A63CE" w:rsidRPr="00076E91" w:rsidRDefault="00153738" w:rsidP="00560D81">
      <w:pPr>
        <w:keepNext/>
        <w:spacing w:after="0" w:line="360" w:lineRule="auto"/>
        <w:jc w:val="both"/>
        <w:rPr>
          <w:szCs w:val="24"/>
        </w:rPr>
      </w:pPr>
      <w:r w:rsidRPr="00076E91">
        <w:rPr>
          <w:noProof/>
          <w:szCs w:val="24"/>
        </w:rPr>
        <w:drawing>
          <wp:inline distT="0" distB="0" distL="0" distR="0" wp14:anchorId="27027167" wp14:editId="27BA2865">
            <wp:extent cx="2599892" cy="2512930"/>
            <wp:effectExtent l="0" t="0" r="0" b="1905"/>
            <wp:docPr id="7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600343" cy="2513366"/>
                    </a:xfrm>
                    <a:prstGeom prst="rect">
                      <a:avLst/>
                    </a:prstGeom>
                    <a:noFill/>
                    <a:ln>
                      <a:noFill/>
                    </a:ln>
                  </pic:spPr>
                </pic:pic>
              </a:graphicData>
            </a:graphic>
          </wp:inline>
        </w:drawing>
      </w:r>
    </w:p>
    <w:p w14:paraId="1C014411" w14:textId="451FE78D" w:rsidR="00B73F2B" w:rsidRPr="00B73F2B" w:rsidRDefault="009A63CE" w:rsidP="00560D81">
      <w:pPr>
        <w:pStyle w:val="Caption"/>
        <w:spacing w:after="0" w:line="360" w:lineRule="auto"/>
        <w:jc w:val="both"/>
      </w:pPr>
      <w:bookmarkStart w:id="240" w:name="_Ref383262809"/>
      <w:bookmarkStart w:id="241" w:name="_Toc386295474"/>
      <w:r w:rsidRPr="00076E91">
        <w:t xml:space="preserve">Figure </w:t>
      </w:r>
      <w:r w:rsidR="00FF05FE">
        <w:fldChar w:fldCharType="begin"/>
      </w:r>
      <w:r w:rsidR="00FF05FE">
        <w:instrText xml:space="preserve"> STYLEREF 1 \s </w:instrText>
      </w:r>
      <w:r w:rsidR="00FF05FE">
        <w:fldChar w:fldCharType="separate"/>
      </w:r>
      <w:r w:rsidR="00CF13C3">
        <w:rPr>
          <w:noProof/>
        </w:rPr>
        <w:t>5</w:t>
      </w:r>
      <w:r w:rsidR="00FF05FE">
        <w:fldChar w:fldCharType="end"/>
      </w:r>
      <w:r w:rsidR="00FF05FE">
        <w:noBreakHyphen/>
      </w:r>
      <w:r w:rsidR="00FF05FE">
        <w:fldChar w:fldCharType="begin"/>
      </w:r>
      <w:r w:rsidR="00FF05FE">
        <w:instrText xml:space="preserve"> SEQ Figure \* ARABIC \s 1 </w:instrText>
      </w:r>
      <w:r w:rsidR="00FF05FE">
        <w:fldChar w:fldCharType="separate"/>
      </w:r>
      <w:r w:rsidR="00CF13C3">
        <w:rPr>
          <w:noProof/>
        </w:rPr>
        <w:t>1</w:t>
      </w:r>
      <w:r w:rsidR="00FF05FE">
        <w:fldChar w:fldCharType="end"/>
      </w:r>
      <w:bookmarkEnd w:id="240"/>
      <w:r w:rsidRPr="00076E91">
        <w:t xml:space="preserve">: Distribution of FAS scores and patristic distances of KO-annotated microsporidian </w:t>
      </w:r>
      <w:r w:rsidR="000975BB" w:rsidRPr="00076E91">
        <w:t>LCA</w:t>
      </w:r>
      <w:r w:rsidRPr="00076E91">
        <w:t xml:space="preserve"> proteins.</w:t>
      </w:r>
      <w:bookmarkEnd w:id="241"/>
    </w:p>
    <w:p w14:paraId="23A2724D" w14:textId="59F9C412" w:rsidR="001D5330" w:rsidRDefault="00B73F2B" w:rsidP="00560D81">
      <w:pPr>
        <w:spacing w:after="0" w:line="360" w:lineRule="auto"/>
        <w:jc w:val="both"/>
        <w:rPr>
          <w:szCs w:val="24"/>
        </w:rPr>
      </w:pPr>
      <w:r>
        <w:rPr>
          <w:szCs w:val="24"/>
        </w:rPr>
        <w:t xml:space="preserve">The distribution shown in </w:t>
      </w:r>
      <w:r w:rsidR="00153738" w:rsidRPr="00076E91">
        <w:rPr>
          <w:szCs w:val="24"/>
        </w:rPr>
        <w:fldChar w:fldCharType="begin"/>
      </w:r>
      <w:r w:rsidR="00153738" w:rsidRPr="00076E91">
        <w:rPr>
          <w:szCs w:val="24"/>
        </w:rPr>
        <w:instrText xml:space="preserve"> REF _Ref383262809 \h </w:instrText>
      </w:r>
      <w:r w:rsidR="00153738" w:rsidRPr="00076E91">
        <w:rPr>
          <w:szCs w:val="24"/>
        </w:rPr>
      </w:r>
      <w:r w:rsidR="00153738" w:rsidRPr="00076E91">
        <w:rPr>
          <w:szCs w:val="24"/>
        </w:rPr>
        <w:fldChar w:fldCharType="separate"/>
      </w:r>
      <w:r w:rsidR="00CF13C3" w:rsidRPr="00076E91">
        <w:t xml:space="preserve">Figure </w:t>
      </w:r>
      <w:r w:rsidR="00CF13C3">
        <w:rPr>
          <w:noProof/>
        </w:rPr>
        <w:t>5</w:t>
      </w:r>
      <w:r w:rsidR="00CF13C3">
        <w:noBreakHyphen/>
      </w:r>
      <w:r w:rsidR="00CF13C3">
        <w:rPr>
          <w:noProof/>
        </w:rPr>
        <w:t>1</w:t>
      </w:r>
      <w:r w:rsidR="00153738" w:rsidRPr="00076E91">
        <w:rPr>
          <w:szCs w:val="24"/>
        </w:rPr>
        <w:fldChar w:fldCharType="end"/>
      </w:r>
      <w:r w:rsidR="00153738" w:rsidRPr="00076E91">
        <w:rPr>
          <w:szCs w:val="24"/>
        </w:rPr>
        <w:t xml:space="preserve"> </w:t>
      </w:r>
      <w:r>
        <w:rPr>
          <w:szCs w:val="24"/>
        </w:rPr>
        <w:t>revealed a</w:t>
      </w:r>
      <w:r w:rsidR="00604847">
        <w:rPr>
          <w:szCs w:val="24"/>
        </w:rPr>
        <w:t xml:space="preserve"> trend of</w:t>
      </w:r>
      <w:r>
        <w:rPr>
          <w:szCs w:val="24"/>
        </w:rPr>
        <w:t xml:space="preserve"> high FAS score</w:t>
      </w:r>
      <w:r w:rsidR="00616C83">
        <w:rPr>
          <w:szCs w:val="24"/>
        </w:rPr>
        <w:t>s</w:t>
      </w:r>
      <w:r>
        <w:rPr>
          <w:szCs w:val="24"/>
        </w:rPr>
        <w:t xml:space="preserve"> (mean FAS score is 0.97) and low patristic distance</w:t>
      </w:r>
      <w:r w:rsidR="00616C83">
        <w:rPr>
          <w:szCs w:val="24"/>
        </w:rPr>
        <w:t>s</w:t>
      </w:r>
      <w:r>
        <w:rPr>
          <w:szCs w:val="24"/>
        </w:rPr>
        <w:t xml:space="preserve"> (</w:t>
      </w:r>
      <w:r w:rsidR="00F40E4C">
        <w:rPr>
          <w:szCs w:val="24"/>
        </w:rPr>
        <w:t>m</w:t>
      </w:r>
      <w:r w:rsidRPr="00076E91">
        <w:rPr>
          <w:szCs w:val="24"/>
        </w:rPr>
        <w:t>ean and median are 0.22 and 0.00 respectively</w:t>
      </w:r>
      <w:r>
        <w:rPr>
          <w:szCs w:val="24"/>
        </w:rPr>
        <w:t xml:space="preserve">) for a large fraction of annotated KOs. </w:t>
      </w:r>
    </w:p>
    <w:p w14:paraId="2A07B337" w14:textId="435F5ECD" w:rsidR="001D5330" w:rsidRPr="00ED70D1" w:rsidRDefault="001D5330" w:rsidP="00560D81">
      <w:pPr>
        <w:pStyle w:val="Heading3"/>
        <w:jc w:val="both"/>
      </w:pPr>
      <w:bookmarkStart w:id="242" w:name="_Toc386295421"/>
      <w:r w:rsidRPr="00ED70D1">
        <w:t xml:space="preserve">The </w:t>
      </w:r>
      <w:r w:rsidR="001C28A5" w:rsidRPr="00ED70D1">
        <w:t xml:space="preserve">metabolic pathway analysis </w:t>
      </w:r>
      <w:r w:rsidRPr="00ED70D1">
        <w:t xml:space="preserve">of </w:t>
      </w:r>
      <w:r w:rsidR="001C28A5" w:rsidRPr="00ED70D1">
        <w:t xml:space="preserve">the </w:t>
      </w:r>
      <w:r w:rsidRPr="00ED70D1">
        <w:t>microsporidian L</w:t>
      </w:r>
      <w:r w:rsidR="00774F4A" w:rsidRPr="00ED70D1">
        <w:t>CA</w:t>
      </w:r>
      <w:bookmarkEnd w:id="242"/>
    </w:p>
    <w:p w14:paraId="11EB8944" w14:textId="7CA39E98" w:rsidR="00876518" w:rsidRDefault="00B001B9" w:rsidP="00560D81">
      <w:pPr>
        <w:spacing w:after="0" w:line="360" w:lineRule="auto"/>
        <w:jc w:val="both"/>
        <w:rPr>
          <w:szCs w:val="24"/>
        </w:rPr>
      </w:pPr>
      <w:r>
        <w:rPr>
          <w:szCs w:val="24"/>
        </w:rPr>
        <w:t>We analyzed the metabolism of the microsporidian LCA by mapping its proteins into</w:t>
      </w:r>
      <w:r w:rsidR="00B71417">
        <w:rPr>
          <w:szCs w:val="24"/>
        </w:rPr>
        <w:t xml:space="preserve"> different</w:t>
      </w:r>
      <w:r>
        <w:rPr>
          <w:szCs w:val="24"/>
        </w:rPr>
        <w:t xml:space="preserve"> reference KEGG pathways. </w:t>
      </w:r>
    </w:p>
    <w:p w14:paraId="6338F1E1" w14:textId="77777777" w:rsidR="001C28A5" w:rsidRDefault="001C28A5" w:rsidP="00560D81">
      <w:pPr>
        <w:spacing w:after="0" w:line="360" w:lineRule="auto"/>
        <w:jc w:val="both"/>
        <w:rPr>
          <w:szCs w:val="24"/>
        </w:rPr>
      </w:pPr>
    </w:p>
    <w:p w14:paraId="17B637E8" w14:textId="77777777" w:rsidR="004028D8" w:rsidRPr="00076E91" w:rsidRDefault="004028D8" w:rsidP="00560D81">
      <w:pPr>
        <w:keepNext/>
        <w:spacing w:after="0" w:line="360" w:lineRule="auto"/>
        <w:jc w:val="both"/>
        <w:rPr>
          <w:szCs w:val="24"/>
        </w:rPr>
      </w:pPr>
      <w:r w:rsidRPr="00076E91">
        <w:rPr>
          <w:noProof/>
          <w:szCs w:val="24"/>
        </w:rPr>
        <w:lastRenderedPageBreak/>
        <w:drawing>
          <wp:inline distT="0" distB="0" distL="0" distR="0" wp14:anchorId="736B660F" wp14:editId="1FDF71FD">
            <wp:extent cx="5319571" cy="3542209"/>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hway_enrichment_ko.pdf"/>
                    <pic:cNvPicPr/>
                  </pic:nvPicPr>
                  <pic:blipFill>
                    <a:blip r:embed="rId53">
                      <a:extLst>
                        <a:ext uri="{28A0092B-C50C-407E-A947-70E740481C1C}">
                          <a14:useLocalDpi xmlns:a14="http://schemas.microsoft.com/office/drawing/2010/main" val="0"/>
                        </a:ext>
                      </a:extLst>
                    </a:blip>
                    <a:stretch>
                      <a:fillRect/>
                    </a:stretch>
                  </pic:blipFill>
                  <pic:spPr>
                    <a:xfrm>
                      <a:off x="0" y="0"/>
                      <a:ext cx="5320196" cy="3542625"/>
                    </a:xfrm>
                    <a:prstGeom prst="rect">
                      <a:avLst/>
                    </a:prstGeom>
                  </pic:spPr>
                </pic:pic>
              </a:graphicData>
            </a:graphic>
          </wp:inline>
        </w:drawing>
      </w:r>
    </w:p>
    <w:p w14:paraId="2937EF2D" w14:textId="151FD79E" w:rsidR="004028D8" w:rsidRPr="00076E91" w:rsidRDefault="004028D8" w:rsidP="00560D81">
      <w:pPr>
        <w:pStyle w:val="Caption"/>
        <w:spacing w:after="0" w:line="360" w:lineRule="auto"/>
        <w:jc w:val="both"/>
      </w:pPr>
      <w:bookmarkStart w:id="243" w:name="_Ref381618468"/>
      <w:bookmarkStart w:id="244" w:name="_Toc386295475"/>
      <w:r w:rsidRPr="00076E91">
        <w:t xml:space="preserve">Figure </w:t>
      </w:r>
      <w:r w:rsidR="00FF05FE">
        <w:fldChar w:fldCharType="begin"/>
      </w:r>
      <w:r w:rsidR="00FF05FE">
        <w:instrText xml:space="preserve"> STYLEREF 1 \s </w:instrText>
      </w:r>
      <w:r w:rsidR="00FF05FE">
        <w:fldChar w:fldCharType="separate"/>
      </w:r>
      <w:r w:rsidR="00CF13C3">
        <w:rPr>
          <w:noProof/>
        </w:rPr>
        <w:t>5</w:t>
      </w:r>
      <w:r w:rsidR="00FF05FE">
        <w:fldChar w:fldCharType="end"/>
      </w:r>
      <w:r w:rsidR="00FF05FE">
        <w:noBreakHyphen/>
      </w:r>
      <w:r w:rsidR="00FF05FE">
        <w:fldChar w:fldCharType="begin"/>
      </w:r>
      <w:r w:rsidR="00FF05FE">
        <w:instrText xml:space="preserve"> SEQ Figure \* ARABIC \s 1 </w:instrText>
      </w:r>
      <w:r w:rsidR="00FF05FE">
        <w:fldChar w:fldCharType="separate"/>
      </w:r>
      <w:r w:rsidR="00CF13C3">
        <w:rPr>
          <w:noProof/>
        </w:rPr>
        <w:t>2</w:t>
      </w:r>
      <w:r w:rsidR="00FF05FE">
        <w:fldChar w:fldCharType="end"/>
      </w:r>
      <w:bookmarkEnd w:id="243"/>
      <w:r w:rsidR="00EC09BD">
        <w:t xml:space="preserve">: </w:t>
      </w:r>
      <w:r w:rsidR="008F603F">
        <w:t>The distribution of microsporidia LCA proteins in different pathway categories:</w:t>
      </w:r>
      <w:r w:rsidRPr="00076E91">
        <w:t xml:space="preserve"> cellular processes</w:t>
      </w:r>
      <w:r w:rsidR="008F603F">
        <w:t xml:space="preserve"> (green)</w:t>
      </w:r>
      <w:r w:rsidRPr="00076E91">
        <w:t>, environmental information processing</w:t>
      </w:r>
      <w:r w:rsidR="008F603F">
        <w:t xml:space="preserve"> (orange)</w:t>
      </w:r>
      <w:r w:rsidRPr="00076E91">
        <w:t>, genetic information processing</w:t>
      </w:r>
      <w:r w:rsidR="008F603F">
        <w:t xml:space="preserve"> (purple) and metabolism (pink).</w:t>
      </w:r>
      <w:bookmarkEnd w:id="244"/>
    </w:p>
    <w:p w14:paraId="099160B6" w14:textId="1AAD137B" w:rsidR="004028D8" w:rsidRDefault="0003644C" w:rsidP="00560D81">
      <w:pPr>
        <w:spacing w:after="0" w:line="360" w:lineRule="auto"/>
        <w:jc w:val="both"/>
        <w:rPr>
          <w:szCs w:val="24"/>
        </w:rPr>
      </w:pPr>
      <w:r>
        <w:rPr>
          <w:szCs w:val="24"/>
        </w:rPr>
        <w:t>The relative fractions of microsporidian LCA proteins distributing in different pathway categories</w:t>
      </w:r>
      <w:r w:rsidR="00153738" w:rsidRPr="00076E91">
        <w:rPr>
          <w:szCs w:val="24"/>
        </w:rPr>
        <w:t xml:space="preserve"> is </w:t>
      </w:r>
      <w:r>
        <w:rPr>
          <w:szCs w:val="24"/>
        </w:rPr>
        <w:t>displayed</w:t>
      </w:r>
      <w:r w:rsidR="00153738" w:rsidRPr="00076E91">
        <w:rPr>
          <w:szCs w:val="24"/>
        </w:rPr>
        <w:t xml:space="preserve"> in </w:t>
      </w:r>
      <w:r w:rsidR="00153738" w:rsidRPr="00076E91">
        <w:rPr>
          <w:szCs w:val="24"/>
        </w:rPr>
        <w:fldChar w:fldCharType="begin"/>
      </w:r>
      <w:r w:rsidR="00153738" w:rsidRPr="00076E91">
        <w:rPr>
          <w:szCs w:val="24"/>
        </w:rPr>
        <w:instrText xml:space="preserve"> REF _Ref381618468 \h </w:instrText>
      </w:r>
      <w:r w:rsidR="00153738" w:rsidRPr="00076E91">
        <w:rPr>
          <w:szCs w:val="24"/>
        </w:rPr>
      </w:r>
      <w:r w:rsidR="00153738" w:rsidRPr="00076E91">
        <w:rPr>
          <w:szCs w:val="24"/>
        </w:rPr>
        <w:fldChar w:fldCharType="separate"/>
      </w:r>
      <w:r w:rsidR="00CF13C3" w:rsidRPr="00076E91">
        <w:t xml:space="preserve">Figure </w:t>
      </w:r>
      <w:r w:rsidR="00CF13C3">
        <w:rPr>
          <w:noProof/>
        </w:rPr>
        <w:t>5</w:t>
      </w:r>
      <w:r w:rsidR="00CF13C3">
        <w:noBreakHyphen/>
      </w:r>
      <w:r w:rsidR="00CF13C3">
        <w:rPr>
          <w:noProof/>
        </w:rPr>
        <w:t>2</w:t>
      </w:r>
      <w:r w:rsidR="00153738" w:rsidRPr="00076E91">
        <w:rPr>
          <w:szCs w:val="24"/>
        </w:rPr>
        <w:fldChar w:fldCharType="end"/>
      </w:r>
      <w:r w:rsidR="00153738" w:rsidRPr="00076E91">
        <w:rPr>
          <w:szCs w:val="24"/>
        </w:rPr>
        <w:t xml:space="preserve">. </w:t>
      </w:r>
      <w:r w:rsidR="00796FCF">
        <w:rPr>
          <w:szCs w:val="24"/>
        </w:rPr>
        <w:t>The largest fraction is</w:t>
      </w:r>
      <w:r w:rsidR="00AD42C7">
        <w:rPr>
          <w:szCs w:val="24"/>
        </w:rPr>
        <w:t xml:space="preserve"> of</w:t>
      </w:r>
      <w:r w:rsidR="00796FCF">
        <w:rPr>
          <w:szCs w:val="24"/>
        </w:rPr>
        <w:t xml:space="preserve"> the </w:t>
      </w:r>
      <w:r w:rsidR="00DF60D3">
        <w:rPr>
          <w:szCs w:val="24"/>
        </w:rPr>
        <w:t>genetic information processing proteins, which comprises 42% of the mapped proteins. The other</w:t>
      </w:r>
      <w:r w:rsidR="00162ADF">
        <w:rPr>
          <w:szCs w:val="24"/>
        </w:rPr>
        <w:t xml:space="preserve"> 30% belong to metabolic pathways</w:t>
      </w:r>
      <w:r w:rsidR="000A0C3A">
        <w:rPr>
          <w:szCs w:val="24"/>
        </w:rPr>
        <w:t>, which is</w:t>
      </w:r>
      <w:r w:rsidR="00162ADF">
        <w:rPr>
          <w:szCs w:val="24"/>
        </w:rPr>
        <w:t xml:space="preserve"> higher than </w:t>
      </w:r>
      <w:r w:rsidR="00545DC3">
        <w:rPr>
          <w:szCs w:val="24"/>
        </w:rPr>
        <w:t>the</w:t>
      </w:r>
      <w:r w:rsidR="00162ADF">
        <w:rPr>
          <w:szCs w:val="24"/>
        </w:rPr>
        <w:t xml:space="preserve"> </w:t>
      </w:r>
      <w:r w:rsidR="007924DB">
        <w:rPr>
          <w:szCs w:val="24"/>
        </w:rPr>
        <w:t xml:space="preserve">one of </w:t>
      </w:r>
      <w:r w:rsidR="00162ADF">
        <w:rPr>
          <w:szCs w:val="24"/>
        </w:rPr>
        <w:t>extant microsporidia species (25%</w:t>
      </w:r>
      <w:r w:rsidR="00545DC3">
        <w:rPr>
          <w:szCs w:val="24"/>
        </w:rPr>
        <w:t xml:space="preserve"> in average</w:t>
      </w:r>
      <w:r w:rsidR="00162ADF">
        <w:rPr>
          <w:szCs w:val="24"/>
        </w:rPr>
        <w:t>) but much lower than th</w:t>
      </w:r>
      <w:r w:rsidR="009B5309">
        <w:rPr>
          <w:szCs w:val="24"/>
        </w:rPr>
        <w:t xml:space="preserve">e free-living </w:t>
      </w:r>
      <w:r w:rsidR="009B5309" w:rsidRPr="002307F3">
        <w:rPr>
          <w:i/>
          <w:szCs w:val="24"/>
        </w:rPr>
        <w:t>S.cerevisiae</w:t>
      </w:r>
      <w:r w:rsidR="000A0C3A">
        <w:rPr>
          <w:szCs w:val="24"/>
        </w:rPr>
        <w:t xml:space="preserve"> with </w:t>
      </w:r>
      <w:r w:rsidR="00162ADF">
        <w:rPr>
          <w:szCs w:val="24"/>
        </w:rPr>
        <w:t>38%</w:t>
      </w:r>
      <w:r w:rsidR="001A0A20">
        <w:rPr>
          <w:szCs w:val="24"/>
        </w:rPr>
        <w:t xml:space="preserve"> (see</w:t>
      </w:r>
      <w:r w:rsidR="003B4772">
        <w:rPr>
          <w:szCs w:val="24"/>
        </w:rPr>
        <w:t xml:space="preserve"> Appendix,</w:t>
      </w:r>
      <w:r w:rsidR="001A0A20">
        <w:rPr>
          <w:szCs w:val="24"/>
        </w:rPr>
        <w:t xml:space="preserve"> </w:t>
      </w:r>
      <w:r w:rsidR="001A0A20">
        <w:rPr>
          <w:szCs w:val="24"/>
        </w:rPr>
        <w:fldChar w:fldCharType="begin"/>
      </w:r>
      <w:r w:rsidR="001A0A20">
        <w:rPr>
          <w:szCs w:val="24"/>
        </w:rPr>
        <w:instrText xml:space="preserve"> REF _Ref381628048 \h </w:instrText>
      </w:r>
      <w:r w:rsidR="001A0A20">
        <w:rPr>
          <w:szCs w:val="24"/>
        </w:rPr>
      </w:r>
      <w:r w:rsidR="001A0A20">
        <w:rPr>
          <w:szCs w:val="24"/>
        </w:rPr>
        <w:fldChar w:fldCharType="separate"/>
      </w:r>
      <w:r w:rsidR="00CF13C3" w:rsidRPr="00076E91">
        <w:t xml:space="preserve">Figure </w:t>
      </w:r>
      <w:r w:rsidR="00CF13C3">
        <w:rPr>
          <w:noProof/>
        </w:rPr>
        <w:t>A</w:t>
      </w:r>
      <w:r w:rsidR="00CF13C3">
        <w:noBreakHyphen/>
      </w:r>
      <w:r w:rsidR="00CF13C3">
        <w:rPr>
          <w:noProof/>
        </w:rPr>
        <w:t>8</w:t>
      </w:r>
      <w:r w:rsidR="001A0A20">
        <w:rPr>
          <w:szCs w:val="24"/>
        </w:rPr>
        <w:fldChar w:fldCharType="end"/>
      </w:r>
      <w:r w:rsidR="001A0A20">
        <w:rPr>
          <w:szCs w:val="24"/>
        </w:rPr>
        <w:t>).</w:t>
      </w:r>
    </w:p>
    <w:p w14:paraId="6DAE79EB" w14:textId="77777777" w:rsidR="00D60C9E" w:rsidRDefault="00D60C9E" w:rsidP="00560D81">
      <w:pPr>
        <w:keepNext/>
        <w:spacing w:after="0" w:line="360" w:lineRule="auto"/>
        <w:jc w:val="both"/>
      </w:pPr>
      <w:r>
        <w:rPr>
          <w:noProof/>
          <w:szCs w:val="24"/>
        </w:rPr>
        <w:drawing>
          <wp:inline distT="0" distB="0" distL="0" distR="0" wp14:anchorId="55BE90C5" wp14:editId="0DAEF04A">
            <wp:extent cx="5439817" cy="1978116"/>
            <wp:effectExtent l="0" t="0" r="0" b="317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twork_node_edge_enriched.pdf"/>
                    <pic:cNvPicPr/>
                  </pic:nvPicPr>
                  <pic:blipFill>
                    <a:blip r:embed="rId54">
                      <a:extLst>
                        <a:ext uri="{28A0092B-C50C-407E-A947-70E740481C1C}">
                          <a14:useLocalDpi xmlns:a14="http://schemas.microsoft.com/office/drawing/2010/main" val="0"/>
                        </a:ext>
                      </a:extLst>
                    </a:blip>
                    <a:stretch>
                      <a:fillRect/>
                    </a:stretch>
                  </pic:blipFill>
                  <pic:spPr>
                    <a:xfrm>
                      <a:off x="0" y="0"/>
                      <a:ext cx="5440010" cy="1978186"/>
                    </a:xfrm>
                    <a:prstGeom prst="rect">
                      <a:avLst/>
                    </a:prstGeom>
                  </pic:spPr>
                </pic:pic>
              </a:graphicData>
            </a:graphic>
          </wp:inline>
        </w:drawing>
      </w:r>
    </w:p>
    <w:p w14:paraId="59881C9D" w14:textId="4C7D46A0" w:rsidR="00D60C9E" w:rsidRDefault="00D60C9E" w:rsidP="00560D81">
      <w:pPr>
        <w:pStyle w:val="Caption"/>
        <w:jc w:val="both"/>
        <w:rPr>
          <w:szCs w:val="24"/>
        </w:rPr>
      </w:pPr>
      <w:bookmarkStart w:id="245" w:name="_Ref384219482"/>
      <w:bookmarkStart w:id="246" w:name="_Toc386295476"/>
      <w:r>
        <w:t xml:space="preserve">Figure </w:t>
      </w:r>
      <w:r w:rsidR="00FF05FE">
        <w:fldChar w:fldCharType="begin"/>
      </w:r>
      <w:r w:rsidR="00FF05FE">
        <w:instrText xml:space="preserve"> STYLEREF 1 \s </w:instrText>
      </w:r>
      <w:r w:rsidR="00FF05FE">
        <w:fldChar w:fldCharType="separate"/>
      </w:r>
      <w:r w:rsidR="00CF13C3">
        <w:rPr>
          <w:noProof/>
        </w:rPr>
        <w:t>5</w:t>
      </w:r>
      <w:r w:rsidR="00FF05FE">
        <w:fldChar w:fldCharType="end"/>
      </w:r>
      <w:r w:rsidR="00FF05FE">
        <w:noBreakHyphen/>
      </w:r>
      <w:r w:rsidR="00FF05FE">
        <w:fldChar w:fldCharType="begin"/>
      </w:r>
      <w:r w:rsidR="00FF05FE">
        <w:instrText xml:space="preserve"> SEQ Figure \* ARABIC \s 1 </w:instrText>
      </w:r>
      <w:r w:rsidR="00FF05FE">
        <w:fldChar w:fldCharType="separate"/>
      </w:r>
      <w:r w:rsidR="00CF13C3">
        <w:rPr>
          <w:noProof/>
        </w:rPr>
        <w:t>3</w:t>
      </w:r>
      <w:r w:rsidR="00FF05FE">
        <w:fldChar w:fldCharType="end"/>
      </w:r>
      <w:bookmarkEnd w:id="245"/>
      <w:r>
        <w:t xml:space="preserve">: </w:t>
      </w:r>
      <w:r w:rsidRPr="00076E91">
        <w:t xml:space="preserve">Number of nodes (left) and edges (right) of </w:t>
      </w:r>
      <w:r>
        <w:t>the enriched</w:t>
      </w:r>
      <w:r w:rsidRPr="00076E91">
        <w:t xml:space="preserve"> pathways for microsporidian LCA, </w:t>
      </w:r>
      <w:r w:rsidRPr="007528DE">
        <w:rPr>
          <w:i/>
        </w:rPr>
        <w:t>E.cuniculi</w:t>
      </w:r>
      <w:r>
        <w:t xml:space="preserve">, </w:t>
      </w:r>
      <w:r w:rsidRPr="007528DE">
        <w:rPr>
          <w:i/>
        </w:rPr>
        <w:t>E.hellem</w:t>
      </w:r>
      <w:r>
        <w:t xml:space="preserve">, </w:t>
      </w:r>
      <w:r w:rsidRPr="007528DE">
        <w:rPr>
          <w:i/>
        </w:rPr>
        <w:t>E.intestinalis</w:t>
      </w:r>
      <w:r>
        <w:t xml:space="preserve"> and</w:t>
      </w:r>
      <w:r w:rsidRPr="00076E91">
        <w:t xml:space="preserve"> </w:t>
      </w:r>
      <w:r w:rsidRPr="007528DE">
        <w:rPr>
          <w:i/>
        </w:rPr>
        <w:t>N.ceranae</w:t>
      </w:r>
      <w:r w:rsidRPr="00076E91">
        <w:t>.</w:t>
      </w:r>
      <w:bookmarkEnd w:id="246"/>
    </w:p>
    <w:p w14:paraId="544B7403" w14:textId="77777777" w:rsidR="00D60C9E" w:rsidRPr="00076E91" w:rsidRDefault="00D60C9E" w:rsidP="00560D81">
      <w:pPr>
        <w:spacing w:after="0" w:line="360" w:lineRule="auto"/>
        <w:jc w:val="both"/>
        <w:rPr>
          <w:szCs w:val="24"/>
        </w:rPr>
      </w:pPr>
    </w:p>
    <w:p w14:paraId="7236EE28" w14:textId="29A30AFB" w:rsidR="00AC6568" w:rsidRDefault="0095475D" w:rsidP="00560D81">
      <w:pPr>
        <w:spacing w:after="0" w:line="360" w:lineRule="auto"/>
        <w:jc w:val="both"/>
        <w:rPr>
          <w:szCs w:val="24"/>
        </w:rPr>
      </w:pPr>
      <w:r>
        <w:rPr>
          <w:szCs w:val="24"/>
        </w:rPr>
        <w:t xml:space="preserve">In particularly, microsporidia LCA enriched pathways in </w:t>
      </w:r>
      <w:r w:rsidRPr="00076E91">
        <w:rPr>
          <w:szCs w:val="24"/>
        </w:rPr>
        <w:t>Carbohydrate</w:t>
      </w:r>
      <w:r w:rsidR="00943E82">
        <w:rPr>
          <w:szCs w:val="24"/>
        </w:rPr>
        <w:t>, a</w:t>
      </w:r>
      <w:r>
        <w:rPr>
          <w:szCs w:val="24"/>
        </w:rPr>
        <w:t>mino acid</w:t>
      </w:r>
      <w:r w:rsidR="00943E82">
        <w:rPr>
          <w:szCs w:val="24"/>
        </w:rPr>
        <w:t xml:space="preserve"> and l</w:t>
      </w:r>
      <w:r w:rsidRPr="00076E91">
        <w:rPr>
          <w:szCs w:val="24"/>
        </w:rPr>
        <w:t>ipid metabolism</w:t>
      </w:r>
      <w:r>
        <w:rPr>
          <w:szCs w:val="24"/>
        </w:rPr>
        <w:t xml:space="preserve">, </w:t>
      </w:r>
      <w:r w:rsidRPr="00076E91">
        <w:rPr>
          <w:szCs w:val="24"/>
        </w:rPr>
        <w:t>Cell growth and death, Signal transduction, Fo</w:t>
      </w:r>
      <w:r>
        <w:rPr>
          <w:szCs w:val="24"/>
        </w:rPr>
        <w:t>lding, sorting and degradation.</w:t>
      </w:r>
      <w:r w:rsidR="00CE4AD2">
        <w:rPr>
          <w:szCs w:val="24"/>
        </w:rPr>
        <w:t xml:space="preserve"> </w:t>
      </w:r>
      <w:r w:rsidR="00740211">
        <w:rPr>
          <w:szCs w:val="24"/>
        </w:rPr>
        <w:t>It has been shown both in the number of nodes and edges</w:t>
      </w:r>
      <w:r w:rsidR="008C433B">
        <w:rPr>
          <w:szCs w:val="24"/>
        </w:rPr>
        <w:t xml:space="preserve"> </w:t>
      </w:r>
      <w:r w:rsidR="009165EA">
        <w:rPr>
          <w:szCs w:val="24"/>
        </w:rPr>
        <w:t>in the connectivity network of those pathways</w:t>
      </w:r>
      <w:r w:rsidR="00FC3789">
        <w:rPr>
          <w:szCs w:val="24"/>
        </w:rPr>
        <w:t xml:space="preserve"> (</w:t>
      </w:r>
      <w:r w:rsidR="00FC3789">
        <w:rPr>
          <w:szCs w:val="24"/>
        </w:rPr>
        <w:fldChar w:fldCharType="begin"/>
      </w:r>
      <w:r w:rsidR="00FC3789">
        <w:rPr>
          <w:szCs w:val="24"/>
        </w:rPr>
        <w:instrText xml:space="preserve"> REF _Ref384219482 \h </w:instrText>
      </w:r>
      <w:r w:rsidR="00FC3789">
        <w:rPr>
          <w:szCs w:val="24"/>
        </w:rPr>
      </w:r>
      <w:r w:rsidR="00FC3789">
        <w:rPr>
          <w:szCs w:val="24"/>
        </w:rPr>
        <w:fldChar w:fldCharType="separate"/>
      </w:r>
      <w:r w:rsidR="00CF13C3">
        <w:t xml:space="preserve">Figure </w:t>
      </w:r>
      <w:r w:rsidR="00CF13C3">
        <w:rPr>
          <w:noProof/>
        </w:rPr>
        <w:t>5</w:t>
      </w:r>
      <w:r w:rsidR="00CF13C3">
        <w:noBreakHyphen/>
      </w:r>
      <w:r w:rsidR="00CF13C3">
        <w:rPr>
          <w:noProof/>
        </w:rPr>
        <w:t>3</w:t>
      </w:r>
      <w:r w:rsidR="00FC3789">
        <w:rPr>
          <w:szCs w:val="24"/>
        </w:rPr>
        <w:fldChar w:fldCharType="end"/>
      </w:r>
      <w:r w:rsidR="00FC3789">
        <w:rPr>
          <w:szCs w:val="24"/>
        </w:rPr>
        <w:t>)</w:t>
      </w:r>
      <w:r w:rsidR="009165EA">
        <w:rPr>
          <w:szCs w:val="24"/>
        </w:rPr>
        <w:t>. T</w:t>
      </w:r>
      <w:r w:rsidR="008C433B" w:rsidRPr="00076E91">
        <w:rPr>
          <w:szCs w:val="24"/>
        </w:rPr>
        <w:t xml:space="preserve">he average node degree, average path length and </w:t>
      </w:r>
      <w:r w:rsidR="00C06316">
        <w:rPr>
          <w:szCs w:val="24"/>
        </w:rPr>
        <w:t xml:space="preserve">the </w:t>
      </w:r>
      <w:r w:rsidR="008C433B" w:rsidRPr="00076E91">
        <w:rPr>
          <w:szCs w:val="24"/>
        </w:rPr>
        <w:t>diameter (the longest shortest</w:t>
      </w:r>
      <w:r w:rsidR="00480EB3">
        <w:rPr>
          <w:szCs w:val="24"/>
        </w:rPr>
        <w:t xml:space="preserve"> path</w:t>
      </w:r>
      <w:r w:rsidR="008C433B" w:rsidRPr="00076E91">
        <w:rPr>
          <w:szCs w:val="24"/>
        </w:rPr>
        <w:t>)</w:t>
      </w:r>
      <w:r w:rsidR="008C433B">
        <w:rPr>
          <w:szCs w:val="24"/>
        </w:rPr>
        <w:t xml:space="preserve"> </w:t>
      </w:r>
      <w:r w:rsidR="00A33BFB">
        <w:rPr>
          <w:szCs w:val="24"/>
        </w:rPr>
        <w:t xml:space="preserve">in </w:t>
      </w:r>
      <w:r w:rsidR="00130A2E">
        <w:rPr>
          <w:szCs w:val="24"/>
        </w:rPr>
        <w:fldChar w:fldCharType="begin"/>
      </w:r>
      <w:r w:rsidR="00130A2E">
        <w:rPr>
          <w:szCs w:val="24"/>
        </w:rPr>
        <w:instrText xml:space="preserve"> REF _Ref384219574 \h </w:instrText>
      </w:r>
      <w:r w:rsidR="00130A2E">
        <w:rPr>
          <w:szCs w:val="24"/>
        </w:rPr>
      </w:r>
      <w:r w:rsidR="00130A2E">
        <w:rPr>
          <w:szCs w:val="24"/>
        </w:rPr>
        <w:fldChar w:fldCharType="separate"/>
      </w:r>
      <w:r w:rsidR="00CF13C3">
        <w:t xml:space="preserve">Figure </w:t>
      </w:r>
      <w:r w:rsidR="00CF13C3">
        <w:rPr>
          <w:noProof/>
        </w:rPr>
        <w:t>5</w:t>
      </w:r>
      <w:r w:rsidR="00CF13C3">
        <w:noBreakHyphen/>
      </w:r>
      <w:r w:rsidR="00CF13C3">
        <w:rPr>
          <w:noProof/>
        </w:rPr>
        <w:t>4</w:t>
      </w:r>
      <w:r w:rsidR="00130A2E">
        <w:rPr>
          <w:szCs w:val="24"/>
        </w:rPr>
        <w:fldChar w:fldCharType="end"/>
      </w:r>
      <w:r w:rsidR="00331624">
        <w:rPr>
          <w:szCs w:val="24"/>
        </w:rPr>
        <w:t xml:space="preserve"> reveal a highly connecting grade of the</w:t>
      </w:r>
      <w:r w:rsidR="00717C23">
        <w:rPr>
          <w:szCs w:val="24"/>
        </w:rPr>
        <w:t xml:space="preserve"> microsporidian LCA</w:t>
      </w:r>
      <w:r w:rsidR="00A1744B">
        <w:rPr>
          <w:szCs w:val="24"/>
        </w:rPr>
        <w:t xml:space="preserve"> proteins</w:t>
      </w:r>
      <w:r w:rsidR="0016066C">
        <w:rPr>
          <w:szCs w:val="24"/>
        </w:rPr>
        <w:t xml:space="preserve"> in comparison to other contemporary species.</w:t>
      </w:r>
    </w:p>
    <w:p w14:paraId="4B7D10BC" w14:textId="77777777" w:rsidR="008838B6" w:rsidRDefault="00AC6568" w:rsidP="00560D81">
      <w:pPr>
        <w:keepNext/>
        <w:spacing w:after="0" w:line="360" w:lineRule="auto"/>
        <w:jc w:val="both"/>
      </w:pPr>
      <w:r>
        <w:rPr>
          <w:noProof/>
          <w:szCs w:val="24"/>
        </w:rPr>
        <w:drawing>
          <wp:inline distT="0" distB="0" distL="0" distR="0" wp14:anchorId="3140B305" wp14:editId="44C82F45">
            <wp:extent cx="5263031" cy="2870744"/>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twork_stat_enriched.pdf"/>
                    <pic:cNvPicPr/>
                  </pic:nvPicPr>
                  <pic:blipFill>
                    <a:blip r:embed="rId55">
                      <a:extLst>
                        <a:ext uri="{28A0092B-C50C-407E-A947-70E740481C1C}">
                          <a14:useLocalDpi xmlns:a14="http://schemas.microsoft.com/office/drawing/2010/main" val="0"/>
                        </a:ext>
                      </a:extLst>
                    </a:blip>
                    <a:stretch>
                      <a:fillRect/>
                    </a:stretch>
                  </pic:blipFill>
                  <pic:spPr>
                    <a:xfrm>
                      <a:off x="0" y="0"/>
                      <a:ext cx="5263031" cy="2870744"/>
                    </a:xfrm>
                    <a:prstGeom prst="rect">
                      <a:avLst/>
                    </a:prstGeom>
                  </pic:spPr>
                </pic:pic>
              </a:graphicData>
            </a:graphic>
          </wp:inline>
        </w:drawing>
      </w:r>
    </w:p>
    <w:p w14:paraId="42135858" w14:textId="379EEDC6" w:rsidR="0046335D" w:rsidRDefault="008838B6" w:rsidP="00560D81">
      <w:pPr>
        <w:pStyle w:val="Caption"/>
        <w:jc w:val="both"/>
        <w:rPr>
          <w:szCs w:val="24"/>
        </w:rPr>
      </w:pPr>
      <w:bookmarkStart w:id="247" w:name="_Ref384219574"/>
      <w:bookmarkStart w:id="248" w:name="_Toc386295477"/>
      <w:r>
        <w:t xml:space="preserve">Figure </w:t>
      </w:r>
      <w:r w:rsidR="00FF05FE">
        <w:fldChar w:fldCharType="begin"/>
      </w:r>
      <w:r w:rsidR="00FF05FE">
        <w:instrText xml:space="preserve"> STYLEREF 1 \s </w:instrText>
      </w:r>
      <w:r w:rsidR="00FF05FE">
        <w:fldChar w:fldCharType="separate"/>
      </w:r>
      <w:r w:rsidR="00CF13C3">
        <w:rPr>
          <w:noProof/>
        </w:rPr>
        <w:t>5</w:t>
      </w:r>
      <w:r w:rsidR="00FF05FE">
        <w:fldChar w:fldCharType="end"/>
      </w:r>
      <w:r w:rsidR="00FF05FE">
        <w:noBreakHyphen/>
      </w:r>
      <w:r w:rsidR="00FF05FE">
        <w:fldChar w:fldCharType="begin"/>
      </w:r>
      <w:r w:rsidR="00FF05FE">
        <w:instrText xml:space="preserve"> SEQ Figure \* ARABIC \s 1 </w:instrText>
      </w:r>
      <w:r w:rsidR="00FF05FE">
        <w:fldChar w:fldCharType="separate"/>
      </w:r>
      <w:r w:rsidR="00CF13C3">
        <w:rPr>
          <w:noProof/>
        </w:rPr>
        <w:t>4</w:t>
      </w:r>
      <w:r w:rsidR="00FF05FE">
        <w:fldChar w:fldCharType="end"/>
      </w:r>
      <w:bookmarkEnd w:id="247"/>
      <w:r>
        <w:t xml:space="preserve">: </w:t>
      </w:r>
      <w:r w:rsidRPr="00076E91">
        <w:t xml:space="preserve">Density of average node degree, average path length and diameter (maximal path length) of microsporidian LCA, </w:t>
      </w:r>
      <w:r w:rsidRPr="008838B6">
        <w:rPr>
          <w:i/>
        </w:rPr>
        <w:t>E.cuniculi</w:t>
      </w:r>
      <w:r w:rsidRPr="00076E91">
        <w:t xml:space="preserve">, </w:t>
      </w:r>
      <w:r w:rsidRPr="008838B6">
        <w:rPr>
          <w:i/>
        </w:rPr>
        <w:t>E.hellem</w:t>
      </w:r>
      <w:r w:rsidRPr="00076E91">
        <w:t xml:space="preserve">, </w:t>
      </w:r>
      <w:r w:rsidRPr="008838B6">
        <w:rPr>
          <w:i/>
        </w:rPr>
        <w:t>E.intestinali</w:t>
      </w:r>
      <w:r>
        <w:t xml:space="preserve"> and</w:t>
      </w:r>
      <w:r w:rsidRPr="00076E91">
        <w:t xml:space="preserve"> </w:t>
      </w:r>
      <w:r w:rsidRPr="008838B6">
        <w:rPr>
          <w:i/>
        </w:rPr>
        <w:t>N.ceranae</w:t>
      </w:r>
      <w:r w:rsidRPr="00076E91">
        <w:t xml:space="preserve"> in </w:t>
      </w:r>
      <w:r>
        <w:t>the enriched</w:t>
      </w:r>
      <w:r w:rsidRPr="00076E91">
        <w:t xml:space="preserve"> pathways (</w:t>
      </w:r>
      <w:r>
        <w:t xml:space="preserve">Amino acid, Carbohydrate, Lipid metabolism, Cell growth and death, </w:t>
      </w:r>
      <w:r w:rsidRPr="00076E91">
        <w:rPr>
          <w:szCs w:val="24"/>
        </w:rPr>
        <w:t>Signal transduction, Fo</w:t>
      </w:r>
      <w:r>
        <w:rPr>
          <w:szCs w:val="24"/>
        </w:rPr>
        <w:t>lding, sorting and degradation</w:t>
      </w:r>
      <w:r w:rsidRPr="00076E91">
        <w:t>).</w:t>
      </w:r>
      <w:bookmarkEnd w:id="248"/>
    </w:p>
    <w:p w14:paraId="1FD3C11D" w14:textId="0B18E0DD" w:rsidR="000E1076" w:rsidRPr="00ED70D1" w:rsidRDefault="001C28A5" w:rsidP="00560D81">
      <w:pPr>
        <w:pStyle w:val="Heading3"/>
        <w:jc w:val="both"/>
      </w:pPr>
      <w:bookmarkStart w:id="249" w:name="_Toc386295422"/>
      <w:r w:rsidRPr="00ED70D1">
        <w:t xml:space="preserve">The </w:t>
      </w:r>
      <w:r w:rsidR="003A75ED" w:rsidRPr="00ED70D1">
        <w:t xml:space="preserve">mitochondria </w:t>
      </w:r>
      <w:r w:rsidR="002C4B17" w:rsidRPr="00ED70D1">
        <w:t>evidence</w:t>
      </w:r>
      <w:r w:rsidRPr="00ED70D1">
        <w:t xml:space="preserve"> of</w:t>
      </w:r>
      <w:r w:rsidR="00A35C63" w:rsidRPr="00ED70D1">
        <w:t xml:space="preserve"> the</w:t>
      </w:r>
      <w:r w:rsidRPr="00ED70D1">
        <w:t xml:space="preserve"> microsporidian LCA</w:t>
      </w:r>
      <w:bookmarkEnd w:id="249"/>
    </w:p>
    <w:p w14:paraId="4DDC30FE" w14:textId="46A2191E" w:rsidR="00FF4EEF" w:rsidRPr="00076E91" w:rsidRDefault="00347107" w:rsidP="00560D81">
      <w:pPr>
        <w:spacing w:after="0" w:line="360" w:lineRule="auto"/>
        <w:jc w:val="both"/>
        <w:rPr>
          <w:szCs w:val="24"/>
        </w:rPr>
      </w:pPr>
      <w:r w:rsidRPr="00076E91">
        <w:rPr>
          <w:szCs w:val="24"/>
        </w:rPr>
        <w:t>According to</w:t>
      </w:r>
      <w:r w:rsidR="00731378">
        <w:rPr>
          <w:szCs w:val="24"/>
        </w:rPr>
        <w:t xml:space="preserve"> several studies from</w:t>
      </w:r>
      <w:r w:rsidR="00114874">
        <w:rPr>
          <w:szCs w:val="24"/>
        </w:rPr>
        <w:t xml:space="preserve"> </w:t>
      </w:r>
      <w:r w:rsidR="00114874">
        <w:rPr>
          <w:szCs w:val="24"/>
        </w:rPr>
        <w:fldChar w:fldCharType="begin">
          <w:fldData xml:space="preserve">PEVuZE5vdGU+PENpdGU+PEF1dGhvcj5GYXN0PC9BdXRob3I+PFllYXI+MjAwMTwvWWVhcj48UmVj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</w:fldData>
        </w:fldChar>
      </w:r>
      <w:r w:rsidR="00114874">
        <w:rPr>
          <w:szCs w:val="24"/>
        </w:rPr>
        <w:instrText xml:space="preserve"> ADDIN EN.CITE </w:instrText>
      </w:r>
      <w:r w:rsidR="00114874">
        <w:rPr>
          <w:szCs w:val="24"/>
        </w:rPr>
        <w:fldChar w:fldCharType="begin">
          <w:fldData xml:space="preserve">PEVuZE5vdGU+PENpdGU+PEF1dGhvcj5GYXN0PC9BdXRob3I+PFllYXI+MjAwMTwvWWVhcj48UmVj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</w:fldData>
        </w:fldChar>
      </w:r>
      <w:r w:rsidR="00114874">
        <w:rPr>
          <w:szCs w:val="24"/>
        </w:rPr>
        <w:instrText xml:space="preserve"> ADDIN EN.CITE.DATA </w:instrText>
      </w:r>
      <w:r w:rsidR="00114874">
        <w:rPr>
          <w:szCs w:val="24"/>
        </w:rPr>
      </w:r>
      <w:r w:rsidR="00114874">
        <w:rPr>
          <w:szCs w:val="24"/>
        </w:rPr>
        <w:fldChar w:fldCharType="end"/>
      </w:r>
      <w:r w:rsidR="00114874">
        <w:rPr>
          <w:szCs w:val="24"/>
        </w:rPr>
      </w:r>
      <w:r w:rsidR="00114874">
        <w:rPr>
          <w:szCs w:val="24"/>
        </w:rPr>
        <w:fldChar w:fldCharType="separate"/>
      </w:r>
      <w:r w:rsidR="00114874">
        <w:rPr>
          <w:noProof/>
          <w:szCs w:val="24"/>
        </w:rPr>
        <w:t>(Fast and Keeling 2001; Keeling and Fast 2002; Agnew et al. 2003)</w:t>
      </w:r>
      <w:r w:rsidR="00114874">
        <w:rPr>
          <w:szCs w:val="24"/>
        </w:rPr>
        <w:fldChar w:fldCharType="end"/>
      </w:r>
      <w:r w:rsidRPr="00076E91">
        <w:rPr>
          <w:szCs w:val="24"/>
        </w:rPr>
        <w:t xml:space="preserve">, </w:t>
      </w:r>
      <w:r w:rsidR="0057765D" w:rsidRPr="00076E91">
        <w:rPr>
          <w:szCs w:val="24"/>
        </w:rPr>
        <w:t>microsporidia</w:t>
      </w:r>
      <w:r w:rsidRPr="00076E91">
        <w:rPr>
          <w:szCs w:val="24"/>
        </w:rPr>
        <w:t xml:space="preserve"> lacks of mitochondria. </w:t>
      </w:r>
      <w:r w:rsidR="005D239C" w:rsidRPr="00076E91">
        <w:rPr>
          <w:szCs w:val="24"/>
        </w:rPr>
        <w:t>But with the presence of genes coding for heat-shock protein 70 (hsp70)</w:t>
      </w:r>
      <w:r w:rsidR="00286736" w:rsidRPr="00076E91">
        <w:rPr>
          <w:szCs w:val="24"/>
        </w:rPr>
        <w:t xml:space="preserve"> in some extant </w:t>
      </w:r>
      <w:r w:rsidR="0057765D" w:rsidRPr="00076E91">
        <w:rPr>
          <w:szCs w:val="24"/>
        </w:rPr>
        <w:t>microsporidia</w:t>
      </w:r>
      <w:r w:rsidR="00286736" w:rsidRPr="00076E91">
        <w:rPr>
          <w:szCs w:val="24"/>
        </w:rPr>
        <w:t xml:space="preserve"> species</w:t>
      </w:r>
      <w:r w:rsidR="005D239C" w:rsidRPr="00076E91">
        <w:rPr>
          <w:szCs w:val="24"/>
        </w:rPr>
        <w:t xml:space="preserve">, they suggested that </w:t>
      </w:r>
      <w:r w:rsidR="0057765D" w:rsidRPr="00076E91">
        <w:rPr>
          <w:szCs w:val="24"/>
        </w:rPr>
        <w:t>microsporidia</w:t>
      </w:r>
      <w:r w:rsidR="00F917FC" w:rsidRPr="00076E91">
        <w:rPr>
          <w:szCs w:val="24"/>
        </w:rPr>
        <w:t xml:space="preserve"> ancestor has mitochondria</w:t>
      </w:r>
      <w:r w:rsidR="003C3FEA">
        <w:rPr>
          <w:szCs w:val="24"/>
        </w:rPr>
        <w:t xml:space="preserve"> </w:t>
      </w:r>
      <w:r w:rsidR="003C3FEA">
        <w:rPr>
          <w:szCs w:val="24"/>
        </w:rPr>
        <w:fldChar w:fldCharType="begin">
          <w:fldData xml:space="preserve">PEVuZE5vdGU+PENpdGU+PEF1dGhvcj5IaXJ0PC9BdXRob3I+PFllYXI+MTk5NzwvWWVhcj48UmVj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==
</w:fldData>
        </w:fldChar>
      </w:r>
      <w:r w:rsidR="00635973">
        <w:rPr>
          <w:szCs w:val="24"/>
        </w:rPr>
        <w:instrText xml:space="preserve"> ADDIN EN.CITE </w:instrText>
      </w:r>
      <w:r w:rsidR="00635973">
        <w:rPr>
          <w:szCs w:val="24"/>
        </w:rPr>
        <w:fldChar w:fldCharType="begin">
          <w:fldData xml:space="preserve">PEVuZE5vdGU+PENpdGU+PEF1dGhvcj5IaXJ0PC9BdXRob3I+PFllYXI+MTk5NzwvWWVhcj48UmVj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==
</w:fldData>
        </w:fldChar>
      </w:r>
      <w:r w:rsidR="00635973">
        <w:rPr>
          <w:szCs w:val="24"/>
        </w:rPr>
        <w:instrText xml:space="preserve"> ADDIN EN.CITE.DATA </w:instrText>
      </w:r>
      <w:r w:rsidR="00635973">
        <w:rPr>
          <w:szCs w:val="24"/>
        </w:rPr>
      </w:r>
      <w:r w:rsidR="00635973">
        <w:rPr>
          <w:szCs w:val="24"/>
        </w:rPr>
        <w:fldChar w:fldCharType="end"/>
      </w:r>
      <w:r w:rsidR="003C3FEA">
        <w:rPr>
          <w:szCs w:val="24"/>
        </w:rPr>
      </w:r>
      <w:r w:rsidR="003C3FEA">
        <w:rPr>
          <w:szCs w:val="24"/>
        </w:rPr>
        <w:fldChar w:fldCharType="separate"/>
      </w:r>
      <w:r w:rsidR="00635973">
        <w:rPr>
          <w:noProof/>
          <w:szCs w:val="24"/>
        </w:rPr>
        <w:t>(Germot, Philippe, and Guyader 1997; Hirt et al. 1997)</w:t>
      </w:r>
      <w:r w:rsidR="003C3FEA">
        <w:rPr>
          <w:szCs w:val="24"/>
        </w:rPr>
        <w:fldChar w:fldCharType="end"/>
      </w:r>
      <w:r w:rsidR="00F917FC" w:rsidRPr="00076E91">
        <w:rPr>
          <w:szCs w:val="24"/>
        </w:rPr>
        <w:t>.</w:t>
      </w:r>
      <w:r w:rsidR="00A171AD" w:rsidRPr="00076E91">
        <w:rPr>
          <w:szCs w:val="24"/>
        </w:rPr>
        <w:t xml:space="preserve"> Those studies also </w:t>
      </w:r>
      <w:r w:rsidR="004E5FAF" w:rsidRPr="00076E91">
        <w:rPr>
          <w:szCs w:val="24"/>
        </w:rPr>
        <w:t>hypothesized that microsporidia</w:t>
      </w:r>
      <w:r w:rsidR="00EB0097" w:rsidRPr="00076E91">
        <w:rPr>
          <w:szCs w:val="24"/>
        </w:rPr>
        <w:t xml:space="preserve"> </w:t>
      </w:r>
      <w:r w:rsidRPr="00076E91">
        <w:rPr>
          <w:szCs w:val="24"/>
        </w:rPr>
        <w:t xml:space="preserve">will replace pyruvate dehydrogenase complex (PDH) by pyruvate ferredoxin oxidoreductase (PFOR) </w:t>
      </w:r>
      <w:r w:rsidRPr="00076E91">
        <w:rPr>
          <w:szCs w:val="24"/>
        </w:rPr>
        <w:lastRenderedPageBreak/>
        <w:t xml:space="preserve">in order to convert pyruvate into acetyl-CoA and produce NADH. </w:t>
      </w:r>
      <w:r w:rsidR="000614E6">
        <w:rPr>
          <w:szCs w:val="24"/>
        </w:rPr>
        <w:t xml:space="preserve">However, we </w:t>
      </w:r>
      <w:r w:rsidR="003A13F0" w:rsidRPr="00076E91">
        <w:rPr>
          <w:szCs w:val="24"/>
        </w:rPr>
        <w:t xml:space="preserve">could not </w:t>
      </w:r>
      <w:r w:rsidR="000614E6">
        <w:rPr>
          <w:szCs w:val="24"/>
        </w:rPr>
        <w:t>annotate</w:t>
      </w:r>
      <w:r w:rsidRPr="00076E91">
        <w:rPr>
          <w:szCs w:val="24"/>
        </w:rPr>
        <w:t xml:space="preserve"> </w:t>
      </w:r>
      <w:r w:rsidR="003A13F0" w:rsidRPr="00076E91">
        <w:rPr>
          <w:szCs w:val="24"/>
        </w:rPr>
        <w:t xml:space="preserve">any </w:t>
      </w:r>
      <w:r w:rsidRPr="00076E91">
        <w:rPr>
          <w:szCs w:val="24"/>
        </w:rPr>
        <w:t>KOs of</w:t>
      </w:r>
      <w:r w:rsidR="00CF0DA0">
        <w:rPr>
          <w:szCs w:val="24"/>
        </w:rPr>
        <w:t xml:space="preserve"> </w:t>
      </w:r>
      <w:r w:rsidR="001E1094">
        <w:rPr>
          <w:szCs w:val="24"/>
        </w:rPr>
        <w:t xml:space="preserve">the </w:t>
      </w:r>
      <w:r w:rsidR="00EA6E70">
        <w:rPr>
          <w:szCs w:val="24"/>
        </w:rPr>
        <w:t>PFOR subunits (α, β, γ, δ) for</w:t>
      </w:r>
      <w:r w:rsidRPr="00076E91">
        <w:rPr>
          <w:szCs w:val="24"/>
        </w:rPr>
        <w:t xml:space="preserve"> </w:t>
      </w:r>
      <w:r w:rsidR="000614E6">
        <w:rPr>
          <w:szCs w:val="24"/>
        </w:rPr>
        <w:t xml:space="preserve">the </w:t>
      </w:r>
      <w:r w:rsidR="000975BB" w:rsidRPr="00076E91">
        <w:rPr>
          <w:szCs w:val="24"/>
        </w:rPr>
        <w:t>microsporidian LCA</w:t>
      </w:r>
      <w:r w:rsidR="00EA6E70">
        <w:rPr>
          <w:szCs w:val="24"/>
        </w:rPr>
        <w:t xml:space="preserve"> proteins</w:t>
      </w:r>
      <w:r w:rsidR="003D0173">
        <w:rPr>
          <w:szCs w:val="24"/>
        </w:rPr>
        <w:t>.</w:t>
      </w:r>
      <w:r w:rsidR="009D5251">
        <w:rPr>
          <w:szCs w:val="24"/>
        </w:rPr>
        <w:t xml:space="preserve"> Instead,</w:t>
      </w:r>
      <w:r w:rsidRPr="00076E91">
        <w:rPr>
          <w:szCs w:val="24"/>
        </w:rPr>
        <w:t xml:space="preserve"> </w:t>
      </w:r>
      <w:r w:rsidR="009D602D">
        <w:rPr>
          <w:szCs w:val="24"/>
        </w:rPr>
        <w:t>two</w:t>
      </w:r>
      <w:r w:rsidRPr="00076E91">
        <w:rPr>
          <w:szCs w:val="24"/>
        </w:rPr>
        <w:t xml:space="preserve"> out of </w:t>
      </w:r>
      <w:r w:rsidR="009D602D">
        <w:rPr>
          <w:szCs w:val="24"/>
        </w:rPr>
        <w:t>three</w:t>
      </w:r>
      <w:r w:rsidRPr="00076E91">
        <w:rPr>
          <w:szCs w:val="24"/>
        </w:rPr>
        <w:t xml:space="preserve"> components of PDH were found, </w:t>
      </w:r>
      <w:r w:rsidR="00403023">
        <w:rPr>
          <w:szCs w:val="24"/>
        </w:rPr>
        <w:t>namely the</w:t>
      </w:r>
      <w:r w:rsidR="00225A7A">
        <w:rPr>
          <w:szCs w:val="24"/>
        </w:rPr>
        <w:t xml:space="preserve"> pdhA</w:t>
      </w:r>
      <w:r w:rsidRPr="00076E91">
        <w:rPr>
          <w:szCs w:val="24"/>
        </w:rPr>
        <w:t xml:space="preserve"> and pdhB</w:t>
      </w:r>
      <w:r w:rsidR="00225A7A">
        <w:rPr>
          <w:szCs w:val="24"/>
        </w:rPr>
        <w:t xml:space="preserve"> </w:t>
      </w:r>
      <w:r w:rsidRPr="00076E91">
        <w:rPr>
          <w:szCs w:val="24"/>
        </w:rPr>
        <w:t xml:space="preserve">of E1 component, </w:t>
      </w:r>
      <w:r w:rsidR="000A6C78">
        <w:rPr>
          <w:szCs w:val="24"/>
        </w:rPr>
        <w:t>as well as</w:t>
      </w:r>
      <w:r w:rsidRPr="00076E91">
        <w:rPr>
          <w:szCs w:val="24"/>
        </w:rPr>
        <w:t xml:space="preserve"> E3 (DLD) component </w:t>
      </w:r>
      <w:r w:rsidR="00225A7A">
        <w:rPr>
          <w:szCs w:val="24"/>
        </w:rPr>
        <w:t xml:space="preserve">(see Appendix, </w:t>
      </w:r>
      <w:r w:rsidR="00225A7A">
        <w:rPr>
          <w:szCs w:val="24"/>
        </w:rPr>
        <w:fldChar w:fldCharType="begin"/>
      </w:r>
      <w:r w:rsidR="00225A7A">
        <w:rPr>
          <w:szCs w:val="24"/>
        </w:rPr>
        <w:instrText xml:space="preserve"> REF _Ref384394557 \h </w:instrText>
      </w:r>
      <w:r w:rsidR="00225A7A">
        <w:rPr>
          <w:szCs w:val="24"/>
        </w:rPr>
      </w:r>
      <w:r w:rsidR="00225A7A">
        <w:rPr>
          <w:szCs w:val="24"/>
        </w:rPr>
        <w:fldChar w:fldCharType="separate"/>
      </w:r>
      <w:r w:rsidR="00CF13C3">
        <w:t xml:space="preserve">Table </w:t>
      </w:r>
      <w:r w:rsidR="00CF13C3">
        <w:rPr>
          <w:noProof/>
        </w:rPr>
        <w:t>A</w:t>
      </w:r>
      <w:r w:rsidR="00CF13C3">
        <w:noBreakHyphen/>
      </w:r>
      <w:r w:rsidR="00CF13C3">
        <w:rPr>
          <w:noProof/>
        </w:rPr>
        <w:t>6</w:t>
      </w:r>
      <w:r w:rsidR="00225A7A">
        <w:rPr>
          <w:szCs w:val="24"/>
        </w:rPr>
        <w:fldChar w:fldCharType="end"/>
      </w:r>
      <w:r w:rsidR="00225A7A">
        <w:rPr>
          <w:szCs w:val="24"/>
        </w:rPr>
        <w:t>)</w:t>
      </w:r>
      <w:r w:rsidR="001C6B16">
        <w:rPr>
          <w:szCs w:val="24"/>
        </w:rPr>
        <w:t>.</w:t>
      </w:r>
      <w:r w:rsidR="00D01077" w:rsidRPr="00076E91">
        <w:rPr>
          <w:szCs w:val="24"/>
        </w:rPr>
        <w:t xml:space="preserve"> </w:t>
      </w:r>
      <w:r w:rsidR="00B03705">
        <w:rPr>
          <w:szCs w:val="24"/>
        </w:rPr>
        <w:t xml:space="preserve">The </w:t>
      </w:r>
      <w:r w:rsidR="00D01077" w:rsidRPr="00076E91">
        <w:rPr>
          <w:szCs w:val="24"/>
        </w:rPr>
        <w:t>E2</w:t>
      </w:r>
      <w:r w:rsidR="000E2DFC">
        <w:rPr>
          <w:szCs w:val="24"/>
        </w:rPr>
        <w:t xml:space="preserve"> (</w:t>
      </w:r>
      <w:r w:rsidR="000E2DFC" w:rsidRPr="00076E91">
        <w:rPr>
          <w:szCs w:val="24"/>
        </w:rPr>
        <w:t>DLAT</w:t>
      </w:r>
      <w:r w:rsidR="000E2DFC">
        <w:rPr>
          <w:szCs w:val="24"/>
        </w:rPr>
        <w:t xml:space="preserve">, </w:t>
      </w:r>
      <w:r w:rsidR="000E2DFC" w:rsidRPr="00076E91">
        <w:rPr>
          <w:szCs w:val="24"/>
        </w:rPr>
        <w:t>K00627</w:t>
      </w:r>
      <w:r w:rsidR="000E2DFC">
        <w:rPr>
          <w:szCs w:val="24"/>
        </w:rPr>
        <w:t>)</w:t>
      </w:r>
      <w:r w:rsidR="00D01077" w:rsidRPr="00076E91">
        <w:rPr>
          <w:szCs w:val="24"/>
        </w:rPr>
        <w:t xml:space="preserve"> </w:t>
      </w:r>
      <w:r w:rsidR="000E2DFC">
        <w:rPr>
          <w:szCs w:val="24"/>
        </w:rPr>
        <w:t>component</w:t>
      </w:r>
      <w:r w:rsidR="00D42CD2">
        <w:rPr>
          <w:szCs w:val="24"/>
        </w:rPr>
        <w:t xml:space="preserve"> was</w:t>
      </w:r>
      <w:r w:rsidR="00823029" w:rsidRPr="00076E91">
        <w:rPr>
          <w:szCs w:val="24"/>
        </w:rPr>
        <w:t xml:space="preserve"> </w:t>
      </w:r>
      <w:r w:rsidR="00B03705">
        <w:rPr>
          <w:szCs w:val="24"/>
        </w:rPr>
        <w:t>not found</w:t>
      </w:r>
      <w:r w:rsidR="000B00E8" w:rsidRPr="00076E91">
        <w:rPr>
          <w:szCs w:val="24"/>
        </w:rPr>
        <w:t>.</w:t>
      </w:r>
      <w:r w:rsidR="00EC79D9" w:rsidRPr="00076E91">
        <w:rPr>
          <w:szCs w:val="24"/>
        </w:rPr>
        <w:t xml:space="preserve"> Note that E1 is also be found in </w:t>
      </w:r>
      <w:r w:rsidR="00EC79D9" w:rsidRPr="00A67905">
        <w:rPr>
          <w:i/>
          <w:szCs w:val="24"/>
        </w:rPr>
        <w:t>N.locustae</w:t>
      </w:r>
      <w:r w:rsidR="00747810" w:rsidRPr="00076E91">
        <w:rPr>
          <w:szCs w:val="24"/>
        </w:rPr>
        <w:t xml:space="preserve"> </w:t>
      </w:r>
      <w:r w:rsidR="004C746A">
        <w:rPr>
          <w:szCs w:val="24"/>
        </w:rPr>
        <w:t>(Fast and Keeling 2001)</w:t>
      </w:r>
      <w:r w:rsidR="00EC79D9" w:rsidRPr="00076E91">
        <w:rPr>
          <w:szCs w:val="24"/>
        </w:rPr>
        <w:t xml:space="preserve"> and</w:t>
      </w:r>
      <w:r w:rsidR="00344351">
        <w:rPr>
          <w:szCs w:val="24"/>
        </w:rPr>
        <w:t xml:space="preserve"> the genus</w:t>
      </w:r>
      <w:r w:rsidR="00EC79D9" w:rsidRPr="00076E91">
        <w:rPr>
          <w:szCs w:val="24"/>
        </w:rPr>
        <w:t xml:space="preserve"> </w:t>
      </w:r>
      <w:r w:rsidR="00EC79D9" w:rsidRPr="00A67905">
        <w:rPr>
          <w:i/>
          <w:szCs w:val="24"/>
        </w:rPr>
        <w:t>Encephalitozoon</w:t>
      </w:r>
      <w:r w:rsidR="00747810" w:rsidRPr="00076E91">
        <w:rPr>
          <w:szCs w:val="24"/>
        </w:rPr>
        <w:t xml:space="preserve"> </w:t>
      </w:r>
      <w:r w:rsidR="00A52FA6">
        <w:rPr>
          <w:szCs w:val="24"/>
        </w:rPr>
        <w:fldChar w:fldCharType="begin"/>
      </w:r>
      <w:r w:rsidR="00A52FA6">
        <w:rPr>
          <w:szCs w:val="24"/>
        </w:rPr>
        <w:instrText xml:space="preserve"> ADDIN EN.CITE &lt;EndNote&gt;&lt;Cite&gt;&lt;Author&gt;Katinka&lt;/Author&gt;&lt;Year&gt;2001&lt;/Year&gt;&lt;RecNum&gt;188&lt;/RecNum&gt;&lt;DisplayText&gt;(Katinka et al. 2001)&lt;/DisplayText&gt;&lt;record&gt;&lt;rec-number&gt;188&lt;/rec-number&gt;&lt;foreign-keys&gt;&lt;key app="EN" db-id="zvzepeve9vwad9e0r2nxazrm0x0w25x9w9er" timestamp="1522917510"&gt;188&lt;/key&gt;&lt;/foreign-keys&gt;&lt;ref-type name="Journal Article"&gt;17&lt;/ref-type&gt;&lt;contributors&gt;&lt;authors&gt;&lt;author&gt;Katinka, M D&lt;/author&gt;&lt;author&gt;Duprat, S&lt;/author&gt;&lt;author&gt;Cornillot, E&lt;/author&gt;&lt;author&gt;Méténier, G&lt;/author&gt;&lt;author&gt;Thomarat, F&lt;/author&gt;&lt;author&gt;Prensier, G&lt;/author&gt;&lt;author&gt;Barbe, V&lt;/author&gt;&lt;author&gt;Peyretaillade, E&lt;/author&gt;&lt;author&gt;Brottier, P&lt;/author&gt;&lt;author&gt;Wincker, P&lt;/author&gt;&lt;author&gt;Delbac, F&lt;/author&gt;&lt;author&gt;El Alaoui, H&lt;/author&gt;&lt;author&gt;Peyret, P&lt;/author&gt;&lt;author&gt;Saurin, W&lt;/author&gt;&lt;author&gt;Gouy, M&lt;/author&gt;&lt;author&gt;Weissenbach, J&lt;/author&gt;&lt;author&gt;Vivarès, C P&lt;/author&gt;&lt;/authors&gt;&lt;/contributors&gt;&lt;titles&gt;&lt;title&gt;Genome sequence and gene compaction of the eukaryote parasite Encephalitozoon cuniculi.&lt;/title&gt;&lt;secondary-title&gt;Nature&lt;/secondary-title&gt;&lt;/titles&gt;&lt;periodical&gt;&lt;full-title&gt;Nature&lt;/full-title&gt;&lt;/periodical&gt;&lt;pages&gt;450-453&lt;/pages&gt;&lt;volume&gt;414&lt;/volume&gt;&lt;dates&gt;&lt;year&gt;2001&lt;/year&gt;&lt;pub-dates&gt;&lt;date&gt;2001&lt;/date&gt;&lt;/pub-dates&gt;&lt;/dates&gt;&lt;isbn&gt;0028-0836&lt;/isbn&gt;&lt;urls&gt;&lt;/urls&gt;&lt;electronic-resource-num&gt;10.1038/35106579&lt;/electronic-resource-num&gt;&lt;/record&gt;&lt;/Cite&gt;&lt;/EndNote&gt;</w:instrText>
      </w:r>
      <w:r w:rsidR="00A52FA6">
        <w:rPr>
          <w:szCs w:val="24"/>
        </w:rPr>
        <w:fldChar w:fldCharType="separate"/>
      </w:r>
      <w:r w:rsidR="00A52FA6">
        <w:rPr>
          <w:noProof/>
          <w:szCs w:val="24"/>
        </w:rPr>
        <w:t>(Katinka et al. 2001)</w:t>
      </w:r>
      <w:r w:rsidR="00A52FA6">
        <w:rPr>
          <w:szCs w:val="24"/>
        </w:rPr>
        <w:fldChar w:fldCharType="end"/>
      </w:r>
      <w:r w:rsidR="00EC79D9" w:rsidRPr="00076E91">
        <w:rPr>
          <w:szCs w:val="24"/>
        </w:rPr>
        <w:t>.</w:t>
      </w:r>
      <w:r w:rsidR="004E1AA9" w:rsidRPr="00076E91">
        <w:rPr>
          <w:szCs w:val="24"/>
        </w:rPr>
        <w:t xml:space="preserve"> </w:t>
      </w:r>
      <w:r w:rsidR="0063304E" w:rsidRPr="00076E91">
        <w:rPr>
          <w:szCs w:val="24"/>
        </w:rPr>
        <w:fldChar w:fldCharType="begin"/>
      </w:r>
      <w:r w:rsidR="0063304E" w:rsidRPr="00076E91">
        <w:rPr>
          <w:szCs w:val="24"/>
        </w:rPr>
        <w:instrText xml:space="preserve"> REF _Ref381890854 \h </w:instrText>
      </w:r>
      <w:r w:rsidR="0063304E" w:rsidRPr="00076E91">
        <w:rPr>
          <w:szCs w:val="24"/>
        </w:rPr>
      </w:r>
      <w:r w:rsidR="0063304E" w:rsidRPr="00076E91">
        <w:rPr>
          <w:szCs w:val="24"/>
        </w:rPr>
        <w:fldChar w:fldCharType="separate"/>
      </w:r>
      <w:r w:rsidR="00CF13C3" w:rsidRPr="00076E91">
        <w:t xml:space="preserve">Figure </w:t>
      </w:r>
      <w:r w:rsidR="00CF13C3">
        <w:rPr>
          <w:noProof/>
        </w:rPr>
        <w:t>5</w:t>
      </w:r>
      <w:r w:rsidR="00CF13C3">
        <w:noBreakHyphen/>
      </w:r>
      <w:r w:rsidR="00CF13C3">
        <w:rPr>
          <w:noProof/>
        </w:rPr>
        <w:t>5</w:t>
      </w:r>
      <w:r w:rsidR="0063304E" w:rsidRPr="00076E91">
        <w:rPr>
          <w:szCs w:val="24"/>
        </w:rPr>
        <w:fldChar w:fldCharType="end"/>
      </w:r>
      <w:r w:rsidR="0063304E" w:rsidRPr="00076E91">
        <w:rPr>
          <w:szCs w:val="24"/>
        </w:rPr>
        <w:t xml:space="preserve"> shows the mapped </w:t>
      </w:r>
      <w:r w:rsidR="000975BB" w:rsidRPr="00076E91">
        <w:rPr>
          <w:szCs w:val="24"/>
        </w:rPr>
        <w:t>microsporidian LCA</w:t>
      </w:r>
      <w:r w:rsidR="0063304E" w:rsidRPr="00076E91">
        <w:rPr>
          <w:szCs w:val="24"/>
        </w:rPr>
        <w:t xml:space="preserve"> proteins into the </w:t>
      </w:r>
      <w:r w:rsidR="00E40B58">
        <w:rPr>
          <w:szCs w:val="24"/>
        </w:rPr>
        <w:t>pyruvate decarboxylation process</w:t>
      </w:r>
      <w:r w:rsidR="00227C14">
        <w:rPr>
          <w:szCs w:val="24"/>
        </w:rPr>
        <w:t>.</w:t>
      </w:r>
    </w:p>
    <w:p w14:paraId="201309CB" w14:textId="77777777" w:rsidR="004E1AA9" w:rsidRPr="00076E91" w:rsidRDefault="004E1AA9" w:rsidP="00560D81">
      <w:pPr>
        <w:keepNext/>
        <w:spacing w:after="0" w:line="360" w:lineRule="auto"/>
        <w:jc w:val="both"/>
        <w:rPr>
          <w:szCs w:val="24"/>
        </w:rPr>
      </w:pPr>
      <w:r w:rsidRPr="00076E91">
        <w:rPr>
          <w:noProof/>
          <w:szCs w:val="24"/>
        </w:rPr>
        <w:drawing>
          <wp:inline distT="0" distB="0" distL="0" distR="0" wp14:anchorId="04F1A15D" wp14:editId="3EAE999D">
            <wp:extent cx="4113110" cy="688620"/>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trvinh:Desktop:Screen Shot 2018-03-05 at 17.34.55.png"/>
                    <pic:cNvPicPr>
                      <a:picLocks noChangeAspect="1" noChangeArrowheads="1"/>
                    </pic:cNvPicPr>
                  </pic:nvPicPr>
                  <pic:blipFill>
                    <a:blip r:embed="rId56">
                      <a:extLst>
                        <a:ext uri="{28A0092B-C50C-407E-A947-70E740481C1C}">
                          <a14:useLocalDpi xmlns:a14="http://schemas.microsoft.com/office/drawing/2010/main" val="0"/>
                        </a:ext>
                      </a:extLst>
                    </a:blip>
                    <a:stretch>
                      <a:fillRect/>
                    </a:stretch>
                  </pic:blipFill>
                  <pic:spPr bwMode="auto">
                    <a:xfrm>
                      <a:off x="0" y="0"/>
                      <a:ext cx="4115217" cy="688973"/>
                    </a:xfrm>
                    <a:prstGeom prst="rect">
                      <a:avLst/>
                    </a:prstGeom>
                    <a:noFill/>
                    <a:ln>
                      <a:noFill/>
                    </a:ln>
                  </pic:spPr>
                </pic:pic>
              </a:graphicData>
            </a:graphic>
          </wp:inline>
        </w:drawing>
      </w:r>
    </w:p>
    <w:p w14:paraId="6A5BF43A" w14:textId="7B185A1D" w:rsidR="00A21626" w:rsidRPr="0033169A" w:rsidRDefault="004E1AA9" w:rsidP="00560D81">
      <w:pPr>
        <w:pStyle w:val="Caption"/>
        <w:spacing w:after="0" w:line="360" w:lineRule="auto"/>
        <w:jc w:val="both"/>
      </w:pPr>
      <w:bookmarkStart w:id="250" w:name="_Ref381890854"/>
      <w:bookmarkStart w:id="251" w:name="_Toc386295478"/>
      <w:r w:rsidRPr="00076E91">
        <w:t xml:space="preserve">Figure </w:t>
      </w:r>
      <w:r w:rsidR="00FF05FE">
        <w:fldChar w:fldCharType="begin"/>
      </w:r>
      <w:r w:rsidR="00FF05FE">
        <w:instrText xml:space="preserve"> STYLEREF 1 \s </w:instrText>
      </w:r>
      <w:r w:rsidR="00FF05FE">
        <w:fldChar w:fldCharType="separate"/>
      </w:r>
      <w:r w:rsidR="00CF13C3">
        <w:rPr>
          <w:noProof/>
        </w:rPr>
        <w:t>5</w:t>
      </w:r>
      <w:r w:rsidR="00FF05FE">
        <w:fldChar w:fldCharType="end"/>
      </w:r>
      <w:r w:rsidR="00FF05FE">
        <w:noBreakHyphen/>
      </w:r>
      <w:r w:rsidR="00FF05FE">
        <w:fldChar w:fldCharType="begin"/>
      </w:r>
      <w:r w:rsidR="00FF05FE">
        <w:instrText xml:space="preserve"> SEQ Figure \* ARABIC \s 1 </w:instrText>
      </w:r>
      <w:r w:rsidR="00FF05FE">
        <w:fldChar w:fldCharType="separate"/>
      </w:r>
      <w:r w:rsidR="00CF13C3">
        <w:rPr>
          <w:noProof/>
        </w:rPr>
        <w:t>5</w:t>
      </w:r>
      <w:r w:rsidR="00FF05FE">
        <w:fldChar w:fldCharType="end"/>
      </w:r>
      <w:bookmarkEnd w:id="250"/>
      <w:r w:rsidR="00266396">
        <w:t xml:space="preserve">: </w:t>
      </w:r>
      <w:r w:rsidR="00FB55FB">
        <w:t>The process converts</w:t>
      </w:r>
      <w:r w:rsidRPr="00076E91">
        <w:t xml:space="preserve"> </w:t>
      </w:r>
      <w:r w:rsidR="00FB55FB">
        <w:t>P</w:t>
      </w:r>
      <w:r w:rsidRPr="00076E91">
        <w:t xml:space="preserve">yruvate </w:t>
      </w:r>
      <w:r w:rsidR="00FB55FB">
        <w:t>into</w:t>
      </w:r>
      <w:r w:rsidRPr="00076E91">
        <w:t xml:space="preserve"> Acetyl-CoA with</w:t>
      </w:r>
      <w:r w:rsidR="003239BB">
        <w:t xml:space="preserve"> the</w:t>
      </w:r>
      <w:r w:rsidRPr="00076E91">
        <w:t xml:space="preserve"> help of pyruvate dehydrogenase complex (PDC).</w:t>
      </w:r>
      <w:r w:rsidR="00B52B98">
        <w:t xml:space="preserve"> Beside the </w:t>
      </w:r>
      <w:r w:rsidR="00FB00C9">
        <w:t xml:space="preserve">E1 </w:t>
      </w:r>
      <w:r w:rsidR="00B52B98">
        <w:t>component, which was found in</w:t>
      </w:r>
      <w:r w:rsidR="008A1DAD">
        <w:t xml:space="preserve"> the extant species, the microsporidia LCA ha</w:t>
      </w:r>
      <w:r w:rsidR="00FB00C9">
        <w:t>s in additional the E</w:t>
      </w:r>
      <w:r w:rsidR="002C18C2">
        <w:t>3</w:t>
      </w:r>
      <w:r w:rsidR="00FB00C9">
        <w:t xml:space="preserve"> component (red)</w:t>
      </w:r>
      <w:r w:rsidRPr="00076E91">
        <w:t>.</w:t>
      </w:r>
      <w:r w:rsidR="00FB00C9">
        <w:t xml:space="preserve"> </w:t>
      </w:r>
      <w:r w:rsidR="002C18C2">
        <w:t>E2</w:t>
      </w:r>
      <w:r w:rsidR="00FB00C9">
        <w:t xml:space="preserve"> (blue) is the missing component in both LCA and contemporary microsporidia.</w:t>
      </w:r>
      <w:bookmarkEnd w:id="251"/>
    </w:p>
    <w:p w14:paraId="6949B344" w14:textId="4D2F4BF6" w:rsidR="008421CC" w:rsidRPr="00ED70D1" w:rsidRDefault="00AC7AFF" w:rsidP="00560D81">
      <w:pPr>
        <w:pStyle w:val="Heading3"/>
        <w:jc w:val="both"/>
      </w:pPr>
      <w:bookmarkStart w:id="252" w:name="_Toc386295423"/>
      <w:r w:rsidRPr="00ED70D1">
        <w:t xml:space="preserve">The </w:t>
      </w:r>
      <w:r w:rsidR="00AE2957" w:rsidRPr="00ED70D1">
        <w:t xml:space="preserve">lack </w:t>
      </w:r>
      <w:r w:rsidR="00326F23" w:rsidRPr="00ED70D1">
        <w:t>of TCA cycle and its replacement</w:t>
      </w:r>
      <w:bookmarkEnd w:id="252"/>
    </w:p>
    <w:p w14:paraId="2436DB04" w14:textId="57E9BEDB" w:rsidR="007D456A" w:rsidRDefault="00311919" w:rsidP="00560D81">
      <w:pPr>
        <w:spacing w:after="0" w:line="360" w:lineRule="auto"/>
        <w:jc w:val="both"/>
        <w:rPr>
          <w:szCs w:val="24"/>
        </w:rPr>
      </w:pPr>
      <w:r w:rsidRPr="00076E91">
        <w:rPr>
          <w:szCs w:val="24"/>
        </w:rPr>
        <w:t xml:space="preserve">Despite the </w:t>
      </w:r>
      <w:r w:rsidR="0014484E">
        <w:rPr>
          <w:szCs w:val="24"/>
        </w:rPr>
        <w:t>hypothesis</w:t>
      </w:r>
      <w:r w:rsidRPr="00076E91">
        <w:rPr>
          <w:szCs w:val="24"/>
        </w:rPr>
        <w:t xml:space="preserve"> ab</w:t>
      </w:r>
      <w:r w:rsidR="00D01152" w:rsidRPr="00076E91">
        <w:rPr>
          <w:szCs w:val="24"/>
        </w:rPr>
        <w:t>out the presence of mitochondrion</w:t>
      </w:r>
      <w:r w:rsidRPr="00076E91">
        <w:rPr>
          <w:szCs w:val="24"/>
        </w:rPr>
        <w:t>, it suppose</w:t>
      </w:r>
      <w:r w:rsidR="00BA783B" w:rsidRPr="00076E91">
        <w:rPr>
          <w:szCs w:val="24"/>
        </w:rPr>
        <w:t>s</w:t>
      </w:r>
      <w:r w:rsidRPr="00076E91">
        <w:rPr>
          <w:szCs w:val="24"/>
        </w:rPr>
        <w:t xml:space="preserve"> that microsporidian </w:t>
      </w:r>
      <w:r w:rsidR="000975BB" w:rsidRPr="00076E91">
        <w:rPr>
          <w:szCs w:val="24"/>
        </w:rPr>
        <w:t>LCA</w:t>
      </w:r>
      <w:r w:rsidRPr="00076E91">
        <w:rPr>
          <w:szCs w:val="24"/>
        </w:rPr>
        <w:t xml:space="preserve"> also lack of TCA cycle, </w:t>
      </w:r>
      <w:r w:rsidR="008421CC" w:rsidRPr="00076E91">
        <w:rPr>
          <w:szCs w:val="24"/>
        </w:rPr>
        <w:t xml:space="preserve">electron transport chain and oxidative phosphorylation pathway like the extant </w:t>
      </w:r>
      <w:r w:rsidR="00FA0F7F">
        <w:rPr>
          <w:szCs w:val="24"/>
        </w:rPr>
        <w:t>microsporidia</w:t>
      </w:r>
      <w:r w:rsidR="00A171AD" w:rsidRPr="00076E91">
        <w:rPr>
          <w:szCs w:val="24"/>
        </w:rPr>
        <w:t xml:space="preserve"> and other amitochonriate species</w:t>
      </w:r>
      <w:r w:rsidR="004316E2">
        <w:rPr>
          <w:szCs w:val="24"/>
        </w:rPr>
        <w:t xml:space="preserve"> </w:t>
      </w:r>
      <w:r w:rsidR="004316E2">
        <w:rPr>
          <w:szCs w:val="24"/>
        </w:rPr>
        <w:fldChar w:fldCharType="begin">
          <w:fldData xml:space="preserve">PEVuZE5vdGU+PENpdGU+PEF1dGhvcj5LZWVsaW5nPC9BdXRob3I+PFllYXI+MjAwOTwvWWVhcj48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</w:fldData>
        </w:fldChar>
      </w:r>
      <w:r w:rsidR="004316E2">
        <w:rPr>
          <w:szCs w:val="24"/>
        </w:rPr>
        <w:instrText xml:space="preserve"> ADDIN EN.CITE </w:instrText>
      </w:r>
      <w:r w:rsidR="004316E2">
        <w:rPr>
          <w:szCs w:val="24"/>
        </w:rPr>
        <w:fldChar w:fldCharType="begin">
          <w:fldData xml:space="preserve">PEVuZE5vdGU+PENpdGU+PEF1dGhvcj5LZWVsaW5nPC9BdXRob3I+PFllYXI+MjAwOTwvWWVhcj48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</w:fldData>
        </w:fldChar>
      </w:r>
      <w:r w:rsidR="004316E2">
        <w:rPr>
          <w:szCs w:val="24"/>
        </w:rPr>
        <w:instrText xml:space="preserve"> ADDIN EN.CITE.DATA </w:instrText>
      </w:r>
      <w:r w:rsidR="004316E2">
        <w:rPr>
          <w:szCs w:val="24"/>
        </w:rPr>
      </w:r>
      <w:r w:rsidR="004316E2">
        <w:rPr>
          <w:szCs w:val="24"/>
        </w:rPr>
        <w:fldChar w:fldCharType="end"/>
      </w:r>
      <w:r w:rsidR="004316E2">
        <w:rPr>
          <w:szCs w:val="24"/>
        </w:rPr>
      </w:r>
      <w:r w:rsidR="004316E2">
        <w:rPr>
          <w:szCs w:val="24"/>
        </w:rPr>
        <w:fldChar w:fldCharType="separate"/>
      </w:r>
      <w:r w:rsidR="004316E2">
        <w:rPr>
          <w:noProof/>
          <w:szCs w:val="24"/>
        </w:rPr>
        <w:t>(Keeling and Fast 2002; Keeling 2009; Wiredu Boakye et al. 2017)</w:t>
      </w:r>
      <w:r w:rsidR="004316E2">
        <w:rPr>
          <w:szCs w:val="24"/>
        </w:rPr>
        <w:fldChar w:fldCharType="end"/>
      </w:r>
      <w:r w:rsidR="00B15BC5">
        <w:rPr>
          <w:szCs w:val="24"/>
        </w:rPr>
        <w:t xml:space="preserve">. </w:t>
      </w:r>
      <w:r w:rsidR="007D456A">
        <w:rPr>
          <w:szCs w:val="24"/>
        </w:rPr>
        <w:t>All the required e</w:t>
      </w:r>
      <w:r w:rsidR="00F246DD">
        <w:rPr>
          <w:szCs w:val="24"/>
        </w:rPr>
        <w:t xml:space="preserve">nzymes for TCA are missing in both </w:t>
      </w:r>
      <w:r w:rsidR="00B15BC5">
        <w:rPr>
          <w:szCs w:val="24"/>
        </w:rPr>
        <w:t xml:space="preserve">LCA </w:t>
      </w:r>
      <w:r w:rsidR="00F246DD">
        <w:rPr>
          <w:szCs w:val="24"/>
        </w:rPr>
        <w:t xml:space="preserve">and </w:t>
      </w:r>
      <w:r w:rsidR="00B15BC5">
        <w:rPr>
          <w:szCs w:val="24"/>
        </w:rPr>
        <w:t>contemporary microsporidia</w:t>
      </w:r>
      <w:r w:rsidR="006B21F6">
        <w:rPr>
          <w:szCs w:val="24"/>
        </w:rPr>
        <w:t xml:space="preserve">. </w:t>
      </w:r>
      <w:r w:rsidR="006B7DB7">
        <w:rPr>
          <w:szCs w:val="24"/>
        </w:rPr>
        <w:t>Likewise</w:t>
      </w:r>
      <w:r w:rsidR="006B21F6">
        <w:rPr>
          <w:szCs w:val="24"/>
        </w:rPr>
        <w:t>, they</w:t>
      </w:r>
      <w:r w:rsidR="008421CC" w:rsidRPr="00076E91">
        <w:rPr>
          <w:szCs w:val="24"/>
        </w:rPr>
        <w:t xml:space="preserve"> retain only 10/13 subunits of the vacuolar H</w:t>
      </w:r>
      <w:r w:rsidR="008421CC" w:rsidRPr="00076E91">
        <w:rPr>
          <w:szCs w:val="24"/>
          <w:vertAlign w:val="superscript"/>
        </w:rPr>
        <w:t>+</w:t>
      </w:r>
      <w:r w:rsidR="008421CC" w:rsidRPr="00076E91">
        <w:rPr>
          <w:szCs w:val="24"/>
        </w:rPr>
        <w:t xml:space="preserve"> ATPase in the oxidative phosphorylation. </w:t>
      </w:r>
    </w:p>
    <w:p w14:paraId="39D9A310" w14:textId="628DAEA0" w:rsidR="00A52A46" w:rsidRDefault="00763301" w:rsidP="00560D81">
      <w:pPr>
        <w:spacing w:after="0" w:line="360" w:lineRule="auto"/>
        <w:jc w:val="both"/>
        <w:rPr>
          <w:szCs w:val="24"/>
        </w:rPr>
      </w:pPr>
      <w:r w:rsidRPr="00076E91">
        <w:rPr>
          <w:szCs w:val="24"/>
        </w:rPr>
        <w:t>Due to the lack of the main ATP supplier from the mitochondrion, t</w:t>
      </w:r>
      <w:r w:rsidR="008421CC" w:rsidRPr="00076E91">
        <w:rPr>
          <w:szCs w:val="24"/>
        </w:rPr>
        <w:t>he synthesis of ATPs therefore depends on other pathways like glycolysis or through ATP transport system</w:t>
      </w:r>
      <w:r w:rsidR="003377E1">
        <w:rPr>
          <w:szCs w:val="24"/>
        </w:rPr>
        <w:t xml:space="preserve"> </w:t>
      </w:r>
      <w:r w:rsidR="003377E1">
        <w:rPr>
          <w:szCs w:val="24"/>
        </w:rPr>
        <w:fldChar w:fldCharType="begin">
          <w:fldData xml:space="preserve">PEVuZE5vdGU+PENpdGU+PEF1dGhvcj5LZWVsaW5nPC9BdXRob3I+PFllYXI+MjAxMTwvWWVhcj48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</w:fldData>
        </w:fldChar>
      </w:r>
      <w:r w:rsidR="003377E1">
        <w:rPr>
          <w:szCs w:val="24"/>
        </w:rPr>
        <w:instrText xml:space="preserve"> ADDIN EN.CITE </w:instrText>
      </w:r>
      <w:r w:rsidR="003377E1">
        <w:rPr>
          <w:szCs w:val="24"/>
        </w:rPr>
        <w:fldChar w:fldCharType="begin">
          <w:fldData xml:space="preserve">PEVuZE5vdGU+PENpdGU+PEF1dGhvcj5LZWVsaW5nPC9BdXRob3I+PFllYXI+MjAxMTwvWWVhcj48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</w:fldData>
        </w:fldChar>
      </w:r>
      <w:r w:rsidR="003377E1">
        <w:rPr>
          <w:szCs w:val="24"/>
        </w:rPr>
        <w:instrText xml:space="preserve"> ADDIN EN.CITE.DATA </w:instrText>
      </w:r>
      <w:r w:rsidR="003377E1">
        <w:rPr>
          <w:szCs w:val="24"/>
        </w:rPr>
      </w:r>
      <w:r w:rsidR="003377E1">
        <w:rPr>
          <w:szCs w:val="24"/>
        </w:rPr>
        <w:fldChar w:fldCharType="end"/>
      </w:r>
      <w:r w:rsidR="003377E1">
        <w:rPr>
          <w:szCs w:val="24"/>
        </w:rPr>
      </w:r>
      <w:r w:rsidR="003377E1">
        <w:rPr>
          <w:szCs w:val="24"/>
        </w:rPr>
        <w:fldChar w:fldCharType="separate"/>
      </w:r>
      <w:r w:rsidR="003377E1">
        <w:rPr>
          <w:noProof/>
          <w:szCs w:val="24"/>
        </w:rPr>
        <w:t>(Keeling and Fast 2002; Keeling and Corradi 2011; Heinz et al. 2012)</w:t>
      </w:r>
      <w:r w:rsidR="003377E1">
        <w:rPr>
          <w:szCs w:val="24"/>
        </w:rPr>
        <w:fldChar w:fldCharType="end"/>
      </w:r>
      <w:r w:rsidR="008421CC" w:rsidRPr="00076E91">
        <w:rPr>
          <w:szCs w:val="24"/>
        </w:rPr>
        <w:t xml:space="preserve">. </w:t>
      </w:r>
    </w:p>
    <w:p w14:paraId="1AFA5BA1" w14:textId="77777777" w:rsidR="003D4A24" w:rsidRPr="00076E91" w:rsidRDefault="003D4A24" w:rsidP="00560D81">
      <w:pPr>
        <w:spacing w:after="0" w:line="360" w:lineRule="auto"/>
        <w:jc w:val="both"/>
        <w:rPr>
          <w:szCs w:val="24"/>
        </w:rPr>
      </w:pPr>
    </w:p>
    <w:p w14:paraId="58110533" w14:textId="417972DD" w:rsidR="00A52A46" w:rsidRPr="00076E91" w:rsidRDefault="00763301" w:rsidP="00560D81">
      <w:pPr>
        <w:spacing w:after="0" w:line="360" w:lineRule="auto"/>
        <w:jc w:val="both"/>
        <w:rPr>
          <w:szCs w:val="24"/>
        </w:rPr>
      </w:pPr>
      <w:proofErr w:type="gramStart"/>
      <w:r w:rsidRPr="00076E91">
        <w:rPr>
          <w:szCs w:val="24"/>
        </w:rPr>
        <w:lastRenderedPageBreak/>
        <w:t>M</w:t>
      </w:r>
      <w:r w:rsidR="00D01152" w:rsidRPr="00076E91">
        <w:rPr>
          <w:szCs w:val="24"/>
        </w:rPr>
        <w:t>icrosporidia mostly uptake ATP from</w:t>
      </w:r>
      <w:r w:rsidR="00C5437A">
        <w:rPr>
          <w:szCs w:val="24"/>
        </w:rPr>
        <w:t xml:space="preserve"> </w:t>
      </w:r>
      <w:r w:rsidR="00634751">
        <w:rPr>
          <w:szCs w:val="24"/>
        </w:rPr>
        <w:t>the</w:t>
      </w:r>
      <w:r w:rsidR="00D01152" w:rsidRPr="00076E91">
        <w:rPr>
          <w:szCs w:val="24"/>
        </w:rPr>
        <w:t xml:space="preserve"> host species using their ATP-binding cassette (ABC) transporters</w:t>
      </w:r>
      <w:r w:rsidR="00E24E14">
        <w:rPr>
          <w:szCs w:val="24"/>
        </w:rPr>
        <w:t xml:space="preserve"> </w:t>
      </w:r>
      <w:r w:rsidR="00E24E14">
        <w:rPr>
          <w:szCs w:val="24"/>
        </w:rPr>
        <w:fldChar w:fldCharType="begin">
          <w:fldData xml:space="preserve">PEVuZE5vdGU+PENpdGU+PEF1dGhvcj5IZWluejwvQXV0aG9yPjxZZWFyPjIwMTI8L1llYXI+PFJl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=
</w:fldData>
        </w:fldChar>
      </w:r>
      <w:r w:rsidR="00E24E14">
        <w:rPr>
          <w:szCs w:val="24"/>
        </w:rPr>
        <w:instrText xml:space="preserve"> ADDIN EN.CITE </w:instrText>
      </w:r>
      <w:r w:rsidR="00E24E14">
        <w:rPr>
          <w:szCs w:val="24"/>
        </w:rPr>
        <w:fldChar w:fldCharType="begin">
          <w:fldData xml:space="preserve">PEVuZE5vdGU+PENpdGU+PEF1dGhvcj5IZWluejwvQXV0aG9yPjxZZWFyPjIwMTI8L1llYXI+PFJl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=
</w:fldData>
        </w:fldChar>
      </w:r>
      <w:r w:rsidR="00E24E14">
        <w:rPr>
          <w:szCs w:val="24"/>
        </w:rPr>
        <w:instrText xml:space="preserve"> ADDIN EN.CITE.DATA </w:instrText>
      </w:r>
      <w:r w:rsidR="00E24E14">
        <w:rPr>
          <w:szCs w:val="24"/>
        </w:rPr>
      </w:r>
      <w:r w:rsidR="00E24E14">
        <w:rPr>
          <w:szCs w:val="24"/>
        </w:rPr>
        <w:fldChar w:fldCharType="end"/>
      </w:r>
      <w:r w:rsidR="00E24E14">
        <w:rPr>
          <w:szCs w:val="24"/>
        </w:rPr>
      </w:r>
      <w:r w:rsidR="00E24E14">
        <w:rPr>
          <w:szCs w:val="24"/>
        </w:rPr>
        <w:fldChar w:fldCharType="separate"/>
      </w:r>
      <w:r w:rsidR="00E24E14">
        <w:rPr>
          <w:noProof/>
          <w:szCs w:val="24"/>
        </w:rPr>
        <w:t>(Méténier and Vivarès 2001; Keeling 2009; Heinz et al. 2012)</w:t>
      </w:r>
      <w:r w:rsidR="00E24E14">
        <w:rPr>
          <w:szCs w:val="24"/>
        </w:rPr>
        <w:fldChar w:fldCharType="end"/>
      </w:r>
      <w:r w:rsidRPr="00076E91">
        <w:rPr>
          <w:szCs w:val="24"/>
        </w:rPr>
        <w:t>.</w:t>
      </w:r>
      <w:proofErr w:type="gramEnd"/>
      <w:r w:rsidRPr="00076E91">
        <w:rPr>
          <w:szCs w:val="24"/>
        </w:rPr>
        <w:t xml:space="preserve"> Besides,</w:t>
      </w:r>
      <w:r w:rsidR="009A2300">
        <w:rPr>
          <w:szCs w:val="24"/>
        </w:rPr>
        <w:t xml:space="preserve"> </w:t>
      </w:r>
      <w:r w:rsidR="009A2300">
        <w:rPr>
          <w:szCs w:val="24"/>
        </w:rPr>
        <w:fldChar w:fldCharType="begin">
          <w:fldData xml:space="preserve">PEVuZE5vdGU+PENpdGU+PEF1dGhvcj5IZWluejwvQXV0aG9yPjxZZWFyPjIwMTI8L1llYXI+PFJl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</w:fldData>
        </w:fldChar>
      </w:r>
      <w:r w:rsidR="009A2300">
        <w:rPr>
          <w:szCs w:val="24"/>
        </w:rPr>
        <w:instrText xml:space="preserve"> ADDIN EN.CITE </w:instrText>
      </w:r>
      <w:r w:rsidR="009A2300">
        <w:rPr>
          <w:szCs w:val="24"/>
        </w:rPr>
        <w:fldChar w:fldCharType="begin">
          <w:fldData xml:space="preserve">PEVuZE5vdGU+PENpdGU+PEF1dGhvcj5IZWluejwvQXV0aG9yPjxZZWFyPjIwMTI8L1llYXI+PFJl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</w:fldData>
        </w:fldChar>
      </w:r>
      <w:r w:rsidR="009A2300">
        <w:rPr>
          <w:szCs w:val="24"/>
        </w:rPr>
        <w:instrText xml:space="preserve"> ADDIN EN.CITE.DATA </w:instrText>
      </w:r>
      <w:r w:rsidR="009A2300">
        <w:rPr>
          <w:szCs w:val="24"/>
        </w:rPr>
      </w:r>
      <w:r w:rsidR="009A2300">
        <w:rPr>
          <w:szCs w:val="24"/>
        </w:rPr>
        <w:fldChar w:fldCharType="end"/>
      </w:r>
      <w:r w:rsidR="009A2300">
        <w:rPr>
          <w:szCs w:val="24"/>
        </w:rPr>
      </w:r>
      <w:r w:rsidR="009A2300">
        <w:rPr>
          <w:szCs w:val="24"/>
        </w:rPr>
        <w:fldChar w:fldCharType="separate"/>
      </w:r>
      <w:r w:rsidR="009A2300">
        <w:rPr>
          <w:noProof/>
          <w:szCs w:val="24"/>
        </w:rPr>
        <w:t>(Heinz et al. 2012)</w:t>
      </w:r>
      <w:r w:rsidR="009A2300">
        <w:rPr>
          <w:szCs w:val="24"/>
        </w:rPr>
        <w:fldChar w:fldCharType="end"/>
      </w:r>
      <w:r w:rsidR="00417319" w:rsidRPr="00076E91">
        <w:rPr>
          <w:szCs w:val="24"/>
        </w:rPr>
        <w:t xml:space="preserve"> </w:t>
      </w:r>
      <w:r w:rsidRPr="00076E91">
        <w:rPr>
          <w:szCs w:val="24"/>
        </w:rPr>
        <w:t xml:space="preserve">also </w:t>
      </w:r>
      <w:r w:rsidR="002D4EEB">
        <w:rPr>
          <w:szCs w:val="24"/>
        </w:rPr>
        <w:t>reported</w:t>
      </w:r>
      <w:r w:rsidRPr="00076E91">
        <w:rPr>
          <w:szCs w:val="24"/>
        </w:rPr>
        <w:t xml:space="preserve"> putative major facilitator superfamily (MFS) transporters in the microsporidia </w:t>
      </w:r>
      <w:r w:rsidRPr="000F0E26">
        <w:rPr>
          <w:i/>
          <w:szCs w:val="24"/>
        </w:rPr>
        <w:t>T.hominis</w:t>
      </w:r>
      <w:r w:rsidRPr="00076E91">
        <w:rPr>
          <w:szCs w:val="24"/>
        </w:rPr>
        <w:t>. We searched for</w:t>
      </w:r>
      <w:r w:rsidR="008B35C3">
        <w:rPr>
          <w:szCs w:val="24"/>
        </w:rPr>
        <w:t xml:space="preserve"> those</w:t>
      </w:r>
      <w:r w:rsidRPr="00076E91">
        <w:rPr>
          <w:szCs w:val="24"/>
        </w:rPr>
        <w:t xml:space="preserve"> transport proteins in the </w:t>
      </w:r>
      <w:r w:rsidR="000975BB" w:rsidRPr="00076E91">
        <w:rPr>
          <w:szCs w:val="24"/>
        </w:rPr>
        <w:t>microsporidian LCA</w:t>
      </w:r>
      <w:r w:rsidRPr="00076E91">
        <w:rPr>
          <w:szCs w:val="24"/>
        </w:rPr>
        <w:t xml:space="preserve"> and </w:t>
      </w:r>
      <w:r w:rsidR="009A2300">
        <w:rPr>
          <w:szCs w:val="24"/>
        </w:rPr>
        <w:t>yielded</w:t>
      </w:r>
      <w:r w:rsidRPr="00076E91">
        <w:rPr>
          <w:szCs w:val="24"/>
        </w:rPr>
        <w:t xml:space="preserve"> </w:t>
      </w:r>
      <w:r w:rsidR="00417319" w:rsidRPr="00076E91">
        <w:rPr>
          <w:szCs w:val="24"/>
        </w:rPr>
        <w:t>two MFS transporter</w:t>
      </w:r>
      <w:r w:rsidR="008421CC" w:rsidRPr="00076E91">
        <w:rPr>
          <w:szCs w:val="24"/>
        </w:rPr>
        <w:t xml:space="preserve"> and 6 ATP-binding cassette (ABC) transporters (see</w:t>
      </w:r>
      <w:r w:rsidR="00417319" w:rsidRPr="00076E91">
        <w:rPr>
          <w:szCs w:val="24"/>
        </w:rPr>
        <w:t xml:space="preserve"> </w:t>
      </w:r>
      <w:r w:rsidR="00417319" w:rsidRPr="00076E91">
        <w:rPr>
          <w:szCs w:val="24"/>
        </w:rPr>
        <w:fldChar w:fldCharType="begin"/>
      </w:r>
      <w:r w:rsidR="00417319" w:rsidRPr="00076E91">
        <w:rPr>
          <w:szCs w:val="24"/>
        </w:rPr>
        <w:instrText xml:space="preserve"> REF _Ref382643410 \h </w:instrText>
      </w:r>
      <w:r w:rsidR="00417319" w:rsidRPr="00076E91">
        <w:rPr>
          <w:szCs w:val="24"/>
        </w:rPr>
      </w:r>
      <w:r w:rsidR="00417319" w:rsidRPr="00076E91">
        <w:rPr>
          <w:szCs w:val="24"/>
        </w:rPr>
        <w:fldChar w:fldCharType="separate"/>
      </w:r>
      <w:r w:rsidR="00CF13C3" w:rsidRPr="00076E91">
        <w:t xml:space="preserve">Table </w:t>
      </w:r>
      <w:r w:rsidR="00CF13C3">
        <w:rPr>
          <w:noProof/>
        </w:rPr>
        <w:t>5</w:t>
      </w:r>
      <w:r w:rsidR="00CF13C3">
        <w:noBreakHyphen/>
      </w:r>
      <w:r w:rsidR="00CF13C3">
        <w:rPr>
          <w:noProof/>
        </w:rPr>
        <w:t>1</w:t>
      </w:r>
      <w:r w:rsidR="00417319" w:rsidRPr="00076E91">
        <w:rPr>
          <w:szCs w:val="24"/>
        </w:rPr>
        <w:fldChar w:fldCharType="end"/>
      </w:r>
      <w:r w:rsidR="008421CC" w:rsidRPr="00076E91">
        <w:rPr>
          <w:szCs w:val="24"/>
        </w:rPr>
        <w:t>)</w:t>
      </w:r>
      <w:r w:rsidR="00417319" w:rsidRPr="00076E91">
        <w:rPr>
          <w:szCs w:val="24"/>
        </w:rPr>
        <w:t>.</w:t>
      </w:r>
      <w:r w:rsidRPr="00076E91">
        <w:rPr>
          <w:szCs w:val="24"/>
        </w:rPr>
        <w:t xml:space="preserve"> </w:t>
      </w:r>
      <w:r w:rsidR="00417319" w:rsidRPr="00076E91">
        <w:rPr>
          <w:szCs w:val="24"/>
        </w:rPr>
        <w:t xml:space="preserve"> </w:t>
      </w:r>
    </w:p>
    <w:p w14:paraId="0ED6C89F" w14:textId="65A200E8" w:rsidR="00417319" w:rsidRPr="00076E91" w:rsidRDefault="00417319" w:rsidP="00560D81">
      <w:pPr>
        <w:pStyle w:val="Caption"/>
        <w:keepNext/>
        <w:spacing w:after="0" w:line="360" w:lineRule="auto"/>
        <w:jc w:val="both"/>
      </w:pPr>
      <w:bookmarkStart w:id="253" w:name="_Ref382643410"/>
      <w:bookmarkStart w:id="254" w:name="_Toc386295502"/>
      <w:r w:rsidRPr="00076E91">
        <w:t xml:space="preserve">Table </w:t>
      </w:r>
      <w:r w:rsidR="009F5610">
        <w:fldChar w:fldCharType="begin"/>
      </w:r>
      <w:r w:rsidR="009F5610">
        <w:instrText xml:space="preserve"> STYLEREF 1 \s </w:instrText>
      </w:r>
      <w:r w:rsidR="009F5610">
        <w:fldChar w:fldCharType="separate"/>
      </w:r>
      <w:r w:rsidR="00CF13C3">
        <w:rPr>
          <w:noProof/>
        </w:rPr>
        <w:t>5</w:t>
      </w:r>
      <w:r w:rsidR="009F5610">
        <w:fldChar w:fldCharType="end"/>
      </w:r>
      <w:r w:rsidR="009F5610">
        <w:noBreakHyphen/>
      </w:r>
      <w:r w:rsidR="009F5610">
        <w:fldChar w:fldCharType="begin"/>
      </w:r>
      <w:r w:rsidR="009F5610">
        <w:instrText xml:space="preserve"> SEQ Table \* ARABIC \s 1 </w:instrText>
      </w:r>
      <w:r w:rsidR="009F5610">
        <w:fldChar w:fldCharType="separate"/>
      </w:r>
      <w:r w:rsidR="00CF13C3">
        <w:rPr>
          <w:noProof/>
        </w:rPr>
        <w:t>1</w:t>
      </w:r>
      <w:r w:rsidR="009F5610">
        <w:fldChar w:fldCharType="end"/>
      </w:r>
      <w:bookmarkEnd w:id="253"/>
      <w:r w:rsidRPr="00076E91">
        <w:t xml:space="preserve">: Microsporidian </w:t>
      </w:r>
      <w:r w:rsidR="000975BB" w:rsidRPr="00076E91">
        <w:t>LCA</w:t>
      </w:r>
      <w:r w:rsidRPr="00076E91">
        <w:t xml:space="preserve"> MFS and ABC transporters.</w:t>
      </w:r>
      <w:bookmarkEnd w:id="254"/>
    </w:p>
    <w:tbl>
      <w:tblPr>
        <w:tblStyle w:val="TableGrid"/>
        <w:tblW w:w="0" w:type="auto"/>
        <w:tblLook w:val="04A0" w:firstRow="1" w:lastRow="0" w:firstColumn="1" w:lastColumn="0" w:noHBand="0" w:noVBand="1"/>
      </w:tblPr>
      <w:tblGrid>
        <w:gridCol w:w="1384"/>
        <w:gridCol w:w="1418"/>
        <w:gridCol w:w="5918"/>
      </w:tblGrid>
      <w:tr w:rsidR="008421CC" w:rsidRPr="00076E91" w14:paraId="4F6C5121" w14:textId="77777777" w:rsidTr="008421CC">
        <w:tc>
          <w:tcPr>
            <w:tcW w:w="1384" w:type="dxa"/>
          </w:tcPr>
          <w:p w14:paraId="4750BCEA" w14:textId="2CAB79F5" w:rsidR="008421CC" w:rsidRPr="00076E91" w:rsidRDefault="008421CC" w:rsidP="008D799A">
            <w:pPr>
              <w:spacing w:line="360" w:lineRule="auto"/>
              <w:rPr>
                <w:szCs w:val="24"/>
              </w:rPr>
            </w:pPr>
            <w:r w:rsidRPr="00076E91">
              <w:rPr>
                <w:szCs w:val="24"/>
              </w:rPr>
              <w:t>LCA protein</w:t>
            </w:r>
          </w:p>
        </w:tc>
        <w:tc>
          <w:tcPr>
            <w:tcW w:w="1418" w:type="dxa"/>
          </w:tcPr>
          <w:p w14:paraId="7F6C4142" w14:textId="497263D3" w:rsidR="008421CC" w:rsidRPr="00076E91" w:rsidRDefault="008421CC" w:rsidP="008D799A">
            <w:pPr>
              <w:spacing w:line="360" w:lineRule="auto"/>
              <w:rPr>
                <w:szCs w:val="24"/>
              </w:rPr>
            </w:pPr>
            <w:r w:rsidRPr="00076E91">
              <w:rPr>
                <w:szCs w:val="24"/>
              </w:rPr>
              <w:t>KO identifier</w:t>
            </w:r>
          </w:p>
        </w:tc>
        <w:tc>
          <w:tcPr>
            <w:tcW w:w="5918" w:type="dxa"/>
          </w:tcPr>
          <w:p w14:paraId="77108286" w14:textId="446C7BDB" w:rsidR="008421CC" w:rsidRPr="00076E91" w:rsidRDefault="008421CC" w:rsidP="008D799A">
            <w:pPr>
              <w:spacing w:line="360" w:lineRule="auto"/>
              <w:rPr>
                <w:szCs w:val="24"/>
              </w:rPr>
            </w:pPr>
            <w:r w:rsidRPr="00076E91">
              <w:rPr>
                <w:szCs w:val="24"/>
              </w:rPr>
              <w:t>Description</w:t>
            </w:r>
          </w:p>
        </w:tc>
      </w:tr>
      <w:tr w:rsidR="00417319" w:rsidRPr="00076E91" w14:paraId="1085CE95" w14:textId="77777777" w:rsidTr="008421CC">
        <w:tc>
          <w:tcPr>
            <w:tcW w:w="1384" w:type="dxa"/>
          </w:tcPr>
          <w:p w14:paraId="13A8A666" w14:textId="20F7B35C" w:rsidR="00417319" w:rsidRPr="00076E91" w:rsidRDefault="00417319" w:rsidP="008D799A">
            <w:pPr>
              <w:spacing w:line="360" w:lineRule="auto"/>
              <w:rPr>
                <w:szCs w:val="24"/>
              </w:rPr>
            </w:pPr>
            <w:r w:rsidRPr="00076E91">
              <w:rPr>
                <w:szCs w:val="24"/>
              </w:rPr>
              <w:t>OG_3349</w:t>
            </w:r>
          </w:p>
        </w:tc>
        <w:tc>
          <w:tcPr>
            <w:tcW w:w="1418" w:type="dxa"/>
          </w:tcPr>
          <w:p w14:paraId="480450C0" w14:textId="53EC26F6" w:rsidR="00417319" w:rsidRPr="00076E91" w:rsidRDefault="00417319" w:rsidP="008D799A">
            <w:pPr>
              <w:spacing w:line="360" w:lineRule="auto"/>
              <w:rPr>
                <w:szCs w:val="24"/>
              </w:rPr>
            </w:pPr>
            <w:r w:rsidRPr="00076E91">
              <w:rPr>
                <w:szCs w:val="24"/>
              </w:rPr>
              <w:t>K08139</w:t>
            </w:r>
          </w:p>
        </w:tc>
        <w:tc>
          <w:tcPr>
            <w:tcW w:w="5918" w:type="dxa"/>
          </w:tcPr>
          <w:p w14:paraId="689AAA58" w14:textId="385755F1" w:rsidR="00417319" w:rsidRPr="00076E91" w:rsidRDefault="00417319" w:rsidP="008D799A">
            <w:pPr>
              <w:spacing w:line="360" w:lineRule="auto"/>
              <w:rPr>
                <w:szCs w:val="24"/>
              </w:rPr>
            </w:pPr>
            <w:r w:rsidRPr="00076E91">
              <w:rPr>
                <w:szCs w:val="24"/>
              </w:rPr>
              <w:t>MFS transporter, SP family, sugar</w:t>
            </w:r>
            <w:proofErr w:type="gramStart"/>
            <w:r w:rsidRPr="00076E91">
              <w:rPr>
                <w:szCs w:val="24"/>
              </w:rPr>
              <w:t>:H</w:t>
            </w:r>
            <w:proofErr w:type="gramEnd"/>
            <w:r w:rsidRPr="00076E91">
              <w:rPr>
                <w:szCs w:val="24"/>
              </w:rPr>
              <w:t>+ symporter</w:t>
            </w:r>
          </w:p>
        </w:tc>
      </w:tr>
      <w:tr w:rsidR="00417319" w:rsidRPr="00076E91" w14:paraId="0EC575E1" w14:textId="77777777" w:rsidTr="008421CC">
        <w:tc>
          <w:tcPr>
            <w:tcW w:w="1384" w:type="dxa"/>
          </w:tcPr>
          <w:p w14:paraId="1B7D7D8B" w14:textId="602B74B6" w:rsidR="00417319" w:rsidRPr="00076E91" w:rsidRDefault="00417319" w:rsidP="008D799A">
            <w:pPr>
              <w:spacing w:line="360" w:lineRule="auto"/>
              <w:rPr>
                <w:szCs w:val="24"/>
              </w:rPr>
            </w:pPr>
            <w:r w:rsidRPr="00076E91">
              <w:rPr>
                <w:szCs w:val="24"/>
              </w:rPr>
              <w:t>OG_1075</w:t>
            </w:r>
          </w:p>
        </w:tc>
        <w:tc>
          <w:tcPr>
            <w:tcW w:w="1418" w:type="dxa"/>
          </w:tcPr>
          <w:p w14:paraId="38460AAC" w14:textId="736DD3BD" w:rsidR="00417319" w:rsidRPr="00076E91" w:rsidRDefault="00417319" w:rsidP="008D799A">
            <w:pPr>
              <w:spacing w:line="360" w:lineRule="auto"/>
              <w:rPr>
                <w:szCs w:val="24"/>
              </w:rPr>
            </w:pPr>
            <w:r w:rsidRPr="00076E91">
              <w:rPr>
                <w:szCs w:val="24"/>
              </w:rPr>
              <w:t>K08146</w:t>
            </w:r>
          </w:p>
        </w:tc>
        <w:tc>
          <w:tcPr>
            <w:tcW w:w="5918" w:type="dxa"/>
          </w:tcPr>
          <w:p w14:paraId="721445C4" w14:textId="7FCAE346" w:rsidR="00417319" w:rsidRPr="00076E91" w:rsidRDefault="00417319" w:rsidP="008D799A">
            <w:pPr>
              <w:spacing w:line="360" w:lineRule="auto"/>
              <w:rPr>
                <w:szCs w:val="24"/>
              </w:rPr>
            </w:pPr>
            <w:r w:rsidRPr="00076E91">
              <w:rPr>
                <w:szCs w:val="24"/>
              </w:rPr>
              <w:t>MFS transporter, SP family, solute carrier family 2 (facilitated glucose transporter), member 9</w:t>
            </w:r>
          </w:p>
        </w:tc>
      </w:tr>
      <w:tr w:rsidR="008421CC" w:rsidRPr="00076E91" w14:paraId="52E3307A" w14:textId="77777777" w:rsidTr="008421CC">
        <w:tc>
          <w:tcPr>
            <w:tcW w:w="1384" w:type="dxa"/>
          </w:tcPr>
          <w:p w14:paraId="097141F9" w14:textId="0A7B64F7" w:rsidR="008421CC" w:rsidRPr="00076E91" w:rsidRDefault="00417319" w:rsidP="008D799A">
            <w:pPr>
              <w:spacing w:line="360" w:lineRule="auto"/>
              <w:rPr>
                <w:szCs w:val="24"/>
              </w:rPr>
            </w:pPr>
            <w:r w:rsidRPr="00076E91">
              <w:rPr>
                <w:szCs w:val="24"/>
              </w:rPr>
              <w:t>OG_1019</w:t>
            </w:r>
          </w:p>
        </w:tc>
        <w:tc>
          <w:tcPr>
            <w:tcW w:w="1418" w:type="dxa"/>
          </w:tcPr>
          <w:p w14:paraId="58FC9EE9" w14:textId="37F311C5" w:rsidR="008421CC" w:rsidRPr="00076E91" w:rsidRDefault="00417319" w:rsidP="008D799A">
            <w:pPr>
              <w:spacing w:line="360" w:lineRule="auto"/>
              <w:rPr>
                <w:szCs w:val="24"/>
              </w:rPr>
            </w:pPr>
            <w:r w:rsidRPr="00076E91">
              <w:rPr>
                <w:szCs w:val="24"/>
              </w:rPr>
              <w:t>K06174</w:t>
            </w:r>
          </w:p>
        </w:tc>
        <w:tc>
          <w:tcPr>
            <w:tcW w:w="5918" w:type="dxa"/>
          </w:tcPr>
          <w:p w14:paraId="6E6925FC" w14:textId="474469E1" w:rsidR="008421CC" w:rsidRPr="00076E91" w:rsidRDefault="00417319" w:rsidP="008D799A">
            <w:pPr>
              <w:spacing w:line="360" w:lineRule="auto"/>
              <w:rPr>
                <w:szCs w:val="24"/>
              </w:rPr>
            </w:pPr>
            <w:r w:rsidRPr="00076E91">
              <w:rPr>
                <w:szCs w:val="24"/>
              </w:rPr>
              <w:t>ATP-binding cassette, sub-family E, member 1</w:t>
            </w:r>
          </w:p>
        </w:tc>
      </w:tr>
      <w:tr w:rsidR="00417319" w:rsidRPr="00076E91" w14:paraId="1F4E1F6D" w14:textId="77777777" w:rsidTr="008421CC">
        <w:tc>
          <w:tcPr>
            <w:tcW w:w="1384" w:type="dxa"/>
          </w:tcPr>
          <w:p w14:paraId="414ACD79" w14:textId="030124C4" w:rsidR="00417319" w:rsidRPr="00076E91" w:rsidRDefault="00417319" w:rsidP="008D799A">
            <w:pPr>
              <w:spacing w:line="360" w:lineRule="auto"/>
              <w:rPr>
                <w:szCs w:val="24"/>
              </w:rPr>
            </w:pPr>
            <w:r w:rsidRPr="00076E91">
              <w:rPr>
                <w:szCs w:val="24"/>
              </w:rPr>
              <w:t>OG_1050</w:t>
            </w:r>
          </w:p>
        </w:tc>
        <w:tc>
          <w:tcPr>
            <w:tcW w:w="1418" w:type="dxa"/>
          </w:tcPr>
          <w:p w14:paraId="6DB97CD0" w14:textId="7FCE7A83" w:rsidR="00417319" w:rsidRPr="00076E91" w:rsidRDefault="00417319" w:rsidP="008D799A">
            <w:pPr>
              <w:spacing w:line="360" w:lineRule="auto"/>
              <w:rPr>
                <w:szCs w:val="24"/>
              </w:rPr>
            </w:pPr>
            <w:r w:rsidRPr="00076E91">
              <w:rPr>
                <w:szCs w:val="24"/>
              </w:rPr>
              <w:t>K06185</w:t>
            </w:r>
          </w:p>
        </w:tc>
        <w:tc>
          <w:tcPr>
            <w:tcW w:w="5918" w:type="dxa"/>
          </w:tcPr>
          <w:p w14:paraId="7FF619F1" w14:textId="5A1EDDF2" w:rsidR="00417319" w:rsidRPr="00076E91" w:rsidRDefault="00417319" w:rsidP="008D799A">
            <w:pPr>
              <w:spacing w:line="360" w:lineRule="auto"/>
              <w:rPr>
                <w:szCs w:val="24"/>
              </w:rPr>
            </w:pPr>
            <w:r w:rsidRPr="00076E91">
              <w:rPr>
                <w:szCs w:val="24"/>
              </w:rPr>
              <w:t>ATP-binding cassette, subfamily F, member 2</w:t>
            </w:r>
          </w:p>
        </w:tc>
      </w:tr>
      <w:tr w:rsidR="00417319" w:rsidRPr="00076E91" w14:paraId="3ADA0B90" w14:textId="77777777" w:rsidTr="008421CC">
        <w:tc>
          <w:tcPr>
            <w:tcW w:w="1384" w:type="dxa"/>
          </w:tcPr>
          <w:p w14:paraId="70C7A2F1" w14:textId="42A462B0" w:rsidR="00417319" w:rsidRPr="00076E91" w:rsidRDefault="00417319" w:rsidP="008D799A">
            <w:pPr>
              <w:spacing w:line="360" w:lineRule="auto"/>
              <w:rPr>
                <w:szCs w:val="24"/>
              </w:rPr>
            </w:pPr>
            <w:r w:rsidRPr="00076E91">
              <w:rPr>
                <w:szCs w:val="24"/>
              </w:rPr>
              <w:t>OG_1034</w:t>
            </w:r>
          </w:p>
        </w:tc>
        <w:tc>
          <w:tcPr>
            <w:tcW w:w="1418" w:type="dxa"/>
          </w:tcPr>
          <w:p w14:paraId="35C2E399" w14:textId="3B8A7A88" w:rsidR="00417319" w:rsidRPr="00076E91" w:rsidRDefault="00417319" w:rsidP="008D799A">
            <w:pPr>
              <w:spacing w:line="360" w:lineRule="auto"/>
              <w:rPr>
                <w:szCs w:val="24"/>
              </w:rPr>
            </w:pPr>
            <w:r w:rsidRPr="00076E91">
              <w:rPr>
                <w:szCs w:val="24"/>
              </w:rPr>
              <w:t>K06158</w:t>
            </w:r>
          </w:p>
        </w:tc>
        <w:tc>
          <w:tcPr>
            <w:tcW w:w="5918" w:type="dxa"/>
          </w:tcPr>
          <w:p w14:paraId="10A23BBA" w14:textId="0395DA68" w:rsidR="00417319" w:rsidRPr="00076E91" w:rsidRDefault="00417319" w:rsidP="008D799A">
            <w:pPr>
              <w:spacing w:line="360" w:lineRule="auto"/>
              <w:rPr>
                <w:szCs w:val="24"/>
              </w:rPr>
            </w:pPr>
            <w:r w:rsidRPr="00076E91">
              <w:rPr>
                <w:szCs w:val="24"/>
              </w:rPr>
              <w:t>ATP-binding cassette, subfamily F, member 3</w:t>
            </w:r>
          </w:p>
        </w:tc>
      </w:tr>
      <w:tr w:rsidR="00417319" w:rsidRPr="00076E91" w14:paraId="146DA66F" w14:textId="77777777" w:rsidTr="008421CC">
        <w:tc>
          <w:tcPr>
            <w:tcW w:w="1384" w:type="dxa"/>
          </w:tcPr>
          <w:p w14:paraId="59FA679B" w14:textId="39CC63E8" w:rsidR="00417319" w:rsidRPr="00076E91" w:rsidRDefault="00417319" w:rsidP="008D799A">
            <w:pPr>
              <w:spacing w:line="360" w:lineRule="auto"/>
              <w:rPr>
                <w:szCs w:val="24"/>
              </w:rPr>
            </w:pPr>
            <w:r w:rsidRPr="00076E91">
              <w:rPr>
                <w:szCs w:val="24"/>
              </w:rPr>
              <w:t>OG_1082</w:t>
            </w:r>
          </w:p>
        </w:tc>
        <w:tc>
          <w:tcPr>
            <w:tcW w:w="1418" w:type="dxa"/>
          </w:tcPr>
          <w:p w14:paraId="76658C68" w14:textId="08BD65E6" w:rsidR="00417319" w:rsidRPr="00076E91" w:rsidRDefault="00417319" w:rsidP="008D799A">
            <w:pPr>
              <w:spacing w:line="360" w:lineRule="auto"/>
              <w:rPr>
                <w:szCs w:val="24"/>
              </w:rPr>
            </w:pPr>
            <w:r w:rsidRPr="00076E91">
              <w:rPr>
                <w:szCs w:val="24"/>
              </w:rPr>
              <w:t>K05681</w:t>
            </w:r>
          </w:p>
        </w:tc>
        <w:tc>
          <w:tcPr>
            <w:tcW w:w="5918" w:type="dxa"/>
          </w:tcPr>
          <w:p w14:paraId="30C86F96" w14:textId="1194BCFC" w:rsidR="00417319" w:rsidRPr="00076E91" w:rsidRDefault="00417319" w:rsidP="008D799A">
            <w:pPr>
              <w:spacing w:line="360" w:lineRule="auto"/>
              <w:rPr>
                <w:szCs w:val="24"/>
              </w:rPr>
            </w:pPr>
            <w:r w:rsidRPr="00076E91">
              <w:rPr>
                <w:szCs w:val="24"/>
              </w:rPr>
              <w:t>ATP-binding cassette, subfamily G (WHITE), member 2</w:t>
            </w:r>
          </w:p>
        </w:tc>
      </w:tr>
      <w:tr w:rsidR="00417319" w:rsidRPr="00076E91" w14:paraId="29C305AB" w14:textId="77777777" w:rsidTr="008421CC">
        <w:tc>
          <w:tcPr>
            <w:tcW w:w="1384" w:type="dxa"/>
          </w:tcPr>
          <w:p w14:paraId="4D96BB1A" w14:textId="53E652FD" w:rsidR="00417319" w:rsidRPr="00076E91" w:rsidRDefault="00417319" w:rsidP="008D799A">
            <w:pPr>
              <w:spacing w:line="360" w:lineRule="auto"/>
              <w:rPr>
                <w:szCs w:val="24"/>
              </w:rPr>
            </w:pPr>
            <w:r w:rsidRPr="00076E91">
              <w:rPr>
                <w:szCs w:val="24"/>
              </w:rPr>
              <w:t>OG_1098</w:t>
            </w:r>
          </w:p>
        </w:tc>
        <w:tc>
          <w:tcPr>
            <w:tcW w:w="1418" w:type="dxa"/>
          </w:tcPr>
          <w:p w14:paraId="2A94B8ED" w14:textId="4DBBFEF3" w:rsidR="00417319" w:rsidRPr="00076E91" w:rsidRDefault="00417319" w:rsidP="008D799A">
            <w:pPr>
              <w:spacing w:line="360" w:lineRule="auto"/>
              <w:rPr>
                <w:szCs w:val="24"/>
              </w:rPr>
            </w:pPr>
            <w:r w:rsidRPr="00076E91">
              <w:rPr>
                <w:szCs w:val="24"/>
              </w:rPr>
              <w:t>K05662</w:t>
            </w:r>
          </w:p>
        </w:tc>
        <w:tc>
          <w:tcPr>
            <w:tcW w:w="5918" w:type="dxa"/>
          </w:tcPr>
          <w:p w14:paraId="268725D4" w14:textId="28C2AEF1" w:rsidR="00417319" w:rsidRPr="00076E91" w:rsidRDefault="00417319" w:rsidP="008D799A">
            <w:pPr>
              <w:spacing w:line="360" w:lineRule="auto"/>
              <w:rPr>
                <w:szCs w:val="24"/>
              </w:rPr>
            </w:pPr>
            <w:r w:rsidRPr="00076E91">
              <w:rPr>
                <w:szCs w:val="24"/>
              </w:rPr>
              <w:t>ATP-binding cassette, subfamily B (MDR/TAP), member 7</w:t>
            </w:r>
          </w:p>
        </w:tc>
      </w:tr>
    </w:tbl>
    <w:p w14:paraId="00C972A3" w14:textId="5D6A2896" w:rsidR="00CF565A" w:rsidRDefault="00CF565A" w:rsidP="00560D81">
      <w:pPr>
        <w:spacing w:after="0" w:line="360" w:lineRule="auto"/>
        <w:jc w:val="both"/>
        <w:rPr>
          <w:szCs w:val="24"/>
        </w:rPr>
      </w:pPr>
    </w:p>
    <w:p w14:paraId="2D246F95" w14:textId="69D97DAB" w:rsidR="004C507A" w:rsidRPr="00ED70D1" w:rsidRDefault="004C507A" w:rsidP="00560D81">
      <w:pPr>
        <w:pStyle w:val="Heading3"/>
        <w:jc w:val="both"/>
      </w:pPr>
      <w:bookmarkStart w:id="255" w:name="_Toc386295424"/>
      <w:r w:rsidRPr="00ED70D1">
        <w:t>The microsporidian LCA's carbohydrate metabolism</w:t>
      </w:r>
      <w:bookmarkEnd w:id="255"/>
    </w:p>
    <w:p w14:paraId="6AAE433B" w14:textId="4D5CF92E" w:rsidR="00FB0C41" w:rsidRPr="00AE6A4A" w:rsidRDefault="002007C3" w:rsidP="00560D81">
      <w:pPr>
        <w:spacing w:after="0" w:line="360" w:lineRule="auto"/>
        <w:jc w:val="both"/>
      </w:pPr>
      <w:r>
        <w:rPr>
          <w:szCs w:val="24"/>
        </w:rPr>
        <w:t>Beside the presence</w:t>
      </w:r>
      <w:r w:rsidR="000F0E26">
        <w:rPr>
          <w:szCs w:val="24"/>
        </w:rPr>
        <w:t xml:space="preserve"> of enzymes responsible for glycolysis, the annotation from the microsporidia LCA proteins also suggested that it </w:t>
      </w:r>
      <w:r w:rsidR="007847FB">
        <w:rPr>
          <w:szCs w:val="24"/>
        </w:rPr>
        <w:t>has</w:t>
      </w:r>
      <w:r w:rsidR="000F0E26">
        <w:rPr>
          <w:szCs w:val="24"/>
        </w:rPr>
        <w:t xml:space="preserve"> also the </w:t>
      </w:r>
      <w:r w:rsidR="00D75923">
        <w:rPr>
          <w:szCs w:val="24"/>
        </w:rPr>
        <w:t>pentose phosphate pathway</w:t>
      </w:r>
      <w:r w:rsidR="00D32663">
        <w:rPr>
          <w:szCs w:val="24"/>
        </w:rPr>
        <w:t xml:space="preserve">, another core carbon metabolism that has been found in </w:t>
      </w:r>
      <w:r w:rsidR="00AE6A4A">
        <w:rPr>
          <w:szCs w:val="24"/>
        </w:rPr>
        <w:t>the contemporary microsporidia</w:t>
      </w:r>
      <w:r w:rsidR="00E05D89">
        <w:rPr>
          <w:szCs w:val="24"/>
        </w:rPr>
        <w:t xml:space="preserve"> </w:t>
      </w:r>
      <w:r w:rsidR="00E05D89">
        <w:rPr>
          <w:szCs w:val="24"/>
        </w:rPr>
        <w:fldChar w:fldCharType="begin">
          <w:fldData xml:space="preserve">PEVuZE5vdGU+PENpdGU+PEF1dGhvcj5LZWVsaW5nPC9BdXRob3I+PFllYXI+MjAwMjwvWWVhcj48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</w:fldData>
        </w:fldChar>
      </w:r>
      <w:r w:rsidR="00E05D89">
        <w:rPr>
          <w:szCs w:val="24"/>
        </w:rPr>
        <w:instrText xml:space="preserve"> ADDIN EN.CITE </w:instrText>
      </w:r>
      <w:r w:rsidR="00E05D89">
        <w:rPr>
          <w:szCs w:val="24"/>
        </w:rPr>
        <w:fldChar w:fldCharType="begin">
          <w:fldData xml:space="preserve">PEVuZE5vdGU+PENpdGU+PEF1dGhvcj5LZWVsaW5nPC9BdXRob3I+PFllYXI+MjAwMjwvWWVhcj48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</w:fldData>
        </w:fldChar>
      </w:r>
      <w:r w:rsidR="00E05D89">
        <w:rPr>
          <w:szCs w:val="24"/>
        </w:rPr>
        <w:instrText xml:space="preserve"> ADDIN EN.CITE.DATA </w:instrText>
      </w:r>
      <w:r w:rsidR="00E05D89">
        <w:rPr>
          <w:szCs w:val="24"/>
        </w:rPr>
      </w:r>
      <w:r w:rsidR="00E05D89">
        <w:rPr>
          <w:szCs w:val="24"/>
        </w:rPr>
        <w:fldChar w:fldCharType="end"/>
      </w:r>
      <w:r w:rsidR="00E05D89">
        <w:rPr>
          <w:szCs w:val="24"/>
        </w:rPr>
      </w:r>
      <w:r w:rsidR="00E05D89">
        <w:rPr>
          <w:szCs w:val="24"/>
        </w:rPr>
        <w:fldChar w:fldCharType="separate"/>
      </w:r>
      <w:r w:rsidR="00E05D89">
        <w:rPr>
          <w:noProof/>
          <w:szCs w:val="24"/>
        </w:rPr>
        <w:t>(Keeling and Fast 2002; Keeling and Corradi 2011; Heinz et al. 2012)</w:t>
      </w:r>
      <w:r w:rsidR="00E05D89">
        <w:rPr>
          <w:szCs w:val="24"/>
        </w:rPr>
        <w:fldChar w:fldCharType="end"/>
      </w:r>
      <w:r w:rsidR="00AE6A4A">
        <w:rPr>
          <w:szCs w:val="24"/>
        </w:rPr>
        <w:t xml:space="preserve">. </w:t>
      </w:r>
    </w:p>
    <w:p w14:paraId="37FAF8A5" w14:textId="77777777" w:rsidR="004246C6" w:rsidRDefault="004246C6" w:rsidP="00560D81">
      <w:pPr>
        <w:spacing w:after="0" w:line="360" w:lineRule="auto"/>
        <w:jc w:val="both"/>
        <w:rPr>
          <w:szCs w:val="24"/>
        </w:rPr>
      </w:pPr>
    </w:p>
    <w:p w14:paraId="0CC237F3" w14:textId="546F48AA" w:rsidR="00ED0077" w:rsidRDefault="00ED0077" w:rsidP="00560D81">
      <w:pPr>
        <w:spacing w:after="0" w:line="360" w:lineRule="auto"/>
        <w:jc w:val="both"/>
        <w:rPr>
          <w:szCs w:val="24"/>
        </w:rPr>
      </w:pPr>
      <w:r w:rsidRPr="00076E91">
        <w:rPr>
          <w:szCs w:val="24"/>
        </w:rPr>
        <w:lastRenderedPageBreak/>
        <w:t>The primary carbohydrate storage trehalose is thought to be very essential for the survival and germination of microsporidian spore</w:t>
      </w:r>
      <w:r w:rsidR="002E153D">
        <w:rPr>
          <w:szCs w:val="24"/>
        </w:rPr>
        <w:t xml:space="preserve"> </w:t>
      </w:r>
      <w:r w:rsidR="002E153D">
        <w:rPr>
          <w:szCs w:val="24"/>
        </w:rPr>
        <w:fldChar w:fldCharType="begin">
          <w:fldData xml:space="preserve">PEVuZE5vdGU+PENpdGU+PEF1dGhvcj5Eb2xnaWtoPC9BdXRob3I+PFllYXI+MTk5NzwvWWVhcj48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=
</w:fldData>
        </w:fldChar>
      </w:r>
      <w:r w:rsidR="002E153D">
        <w:rPr>
          <w:szCs w:val="24"/>
        </w:rPr>
        <w:instrText xml:space="preserve"> ADDIN EN.CITE </w:instrText>
      </w:r>
      <w:r w:rsidR="002E153D">
        <w:rPr>
          <w:szCs w:val="24"/>
        </w:rPr>
        <w:fldChar w:fldCharType="begin">
          <w:fldData xml:space="preserve">PEVuZE5vdGU+PENpdGU+PEF1dGhvcj5Eb2xnaWtoPC9BdXRob3I+PFllYXI+MTk5NzwvWWVhcj48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=
</w:fldData>
        </w:fldChar>
      </w:r>
      <w:r w:rsidR="002E153D">
        <w:rPr>
          <w:szCs w:val="24"/>
        </w:rPr>
        <w:instrText xml:space="preserve"> ADDIN EN.CITE.DATA </w:instrText>
      </w:r>
      <w:r w:rsidR="002E153D">
        <w:rPr>
          <w:szCs w:val="24"/>
        </w:rPr>
      </w:r>
      <w:r w:rsidR="002E153D">
        <w:rPr>
          <w:szCs w:val="24"/>
        </w:rPr>
        <w:fldChar w:fldCharType="end"/>
      </w:r>
      <w:r w:rsidR="002E153D">
        <w:rPr>
          <w:szCs w:val="24"/>
        </w:rPr>
      </w:r>
      <w:r w:rsidR="002E153D">
        <w:rPr>
          <w:szCs w:val="24"/>
        </w:rPr>
        <w:fldChar w:fldCharType="separate"/>
      </w:r>
      <w:r w:rsidR="002E153D">
        <w:rPr>
          <w:noProof/>
          <w:szCs w:val="24"/>
        </w:rPr>
        <w:t>(Vandermeer and Gochnauer 1971; Dolgikh, Sokolova, and Issi 1997; Agnew et al. 2003; Heinz et al. 2012)</w:t>
      </w:r>
      <w:r w:rsidR="002E153D">
        <w:rPr>
          <w:szCs w:val="24"/>
        </w:rPr>
        <w:fldChar w:fldCharType="end"/>
      </w:r>
      <w:r w:rsidRPr="00076E91">
        <w:rPr>
          <w:szCs w:val="24"/>
        </w:rPr>
        <w:t>. Enzymes for trehalose synthesis and degradation in extant microsporidia</w:t>
      </w:r>
      <w:r w:rsidR="00AE37D0">
        <w:rPr>
          <w:szCs w:val="24"/>
        </w:rPr>
        <w:t xml:space="preserve"> </w:t>
      </w:r>
      <w:r w:rsidR="00AE37D0">
        <w:rPr>
          <w:szCs w:val="24"/>
        </w:rPr>
        <w:fldChar w:fldCharType="begin">
          <w:fldData xml:space="preserve">PEVuZE5vdGU+PENpdGU+PEF1dGhvcj5IZWluejwvQXV0aG9yPjxZZWFyPjIwMTI8L1llYXI+PFJl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</w:fldData>
        </w:fldChar>
      </w:r>
      <w:r w:rsidR="00AE37D0">
        <w:rPr>
          <w:szCs w:val="24"/>
        </w:rPr>
        <w:instrText xml:space="preserve"> ADDIN EN.CITE </w:instrText>
      </w:r>
      <w:r w:rsidR="00AE37D0">
        <w:rPr>
          <w:szCs w:val="24"/>
        </w:rPr>
        <w:fldChar w:fldCharType="begin">
          <w:fldData xml:space="preserve">PEVuZE5vdGU+PENpdGU+PEF1dGhvcj5IZWluejwvQXV0aG9yPjxZZWFyPjIwMTI8L1llYXI+PFJl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</w:fldData>
        </w:fldChar>
      </w:r>
      <w:r w:rsidR="00AE37D0">
        <w:rPr>
          <w:szCs w:val="24"/>
        </w:rPr>
        <w:instrText xml:space="preserve"> ADDIN EN.CITE.DATA </w:instrText>
      </w:r>
      <w:r w:rsidR="00AE37D0">
        <w:rPr>
          <w:szCs w:val="24"/>
        </w:rPr>
      </w:r>
      <w:r w:rsidR="00AE37D0">
        <w:rPr>
          <w:szCs w:val="24"/>
        </w:rPr>
        <w:fldChar w:fldCharType="end"/>
      </w:r>
      <w:r w:rsidR="00AE37D0">
        <w:rPr>
          <w:szCs w:val="24"/>
        </w:rPr>
      </w:r>
      <w:r w:rsidR="00AE37D0">
        <w:rPr>
          <w:szCs w:val="24"/>
        </w:rPr>
        <w:fldChar w:fldCharType="separate"/>
      </w:r>
      <w:r w:rsidR="00AE37D0">
        <w:rPr>
          <w:noProof/>
          <w:szCs w:val="24"/>
        </w:rPr>
        <w:t>(Vandermeer and Gochnauer 1971; Méténier and Vivarès 2001; Keeling and Corradi 2011; Heinz et al. 2012)</w:t>
      </w:r>
      <w:r w:rsidR="00AE37D0">
        <w:rPr>
          <w:szCs w:val="24"/>
        </w:rPr>
        <w:fldChar w:fldCharType="end"/>
      </w:r>
      <w:r w:rsidRPr="00076E91">
        <w:rPr>
          <w:szCs w:val="24"/>
        </w:rPr>
        <w:t xml:space="preserve"> have also been found in the LCA including the trehalose 6-phosphate synthase an</w:t>
      </w:r>
      <w:r w:rsidR="007B27CC">
        <w:rPr>
          <w:szCs w:val="24"/>
        </w:rPr>
        <w:t xml:space="preserve">d alpha-trehalase (see Appendix, </w:t>
      </w:r>
      <w:r w:rsidR="007B27CC">
        <w:rPr>
          <w:szCs w:val="24"/>
        </w:rPr>
        <w:fldChar w:fldCharType="begin"/>
      </w:r>
      <w:r w:rsidR="007B27CC">
        <w:rPr>
          <w:szCs w:val="24"/>
        </w:rPr>
        <w:instrText xml:space="preserve"> REF _Ref384394557 \h </w:instrText>
      </w:r>
      <w:r w:rsidR="007B27CC">
        <w:rPr>
          <w:szCs w:val="24"/>
        </w:rPr>
      </w:r>
      <w:r w:rsidR="007B27CC">
        <w:rPr>
          <w:szCs w:val="24"/>
        </w:rPr>
        <w:fldChar w:fldCharType="separate"/>
      </w:r>
      <w:r w:rsidR="00CF13C3">
        <w:t xml:space="preserve">Table </w:t>
      </w:r>
      <w:r w:rsidR="00CF13C3">
        <w:rPr>
          <w:noProof/>
        </w:rPr>
        <w:t>A</w:t>
      </w:r>
      <w:r w:rsidR="00CF13C3">
        <w:noBreakHyphen/>
      </w:r>
      <w:r w:rsidR="00CF13C3">
        <w:rPr>
          <w:noProof/>
        </w:rPr>
        <w:t>6</w:t>
      </w:r>
      <w:r w:rsidR="007B27CC">
        <w:rPr>
          <w:szCs w:val="24"/>
        </w:rPr>
        <w:fldChar w:fldCharType="end"/>
      </w:r>
      <w:r w:rsidR="007B27CC">
        <w:rPr>
          <w:szCs w:val="24"/>
        </w:rPr>
        <w:t>).</w:t>
      </w:r>
    </w:p>
    <w:p w14:paraId="6935AF40" w14:textId="48AA3B05" w:rsidR="00285BEA" w:rsidRPr="00F52C5E" w:rsidRDefault="00553E9F" w:rsidP="00560D81">
      <w:pPr>
        <w:spacing w:after="0" w:line="360" w:lineRule="auto"/>
        <w:jc w:val="both"/>
      </w:pPr>
      <w:r>
        <w:rPr>
          <w:szCs w:val="24"/>
        </w:rPr>
        <w:fldChar w:fldCharType="begin"/>
      </w:r>
      <w:r>
        <w:rPr>
          <w:szCs w:val="24"/>
        </w:rPr>
        <w:instrText xml:space="preserve"> REF _Ref384229265 \h </w:instrText>
      </w:r>
      <w:r>
        <w:rPr>
          <w:szCs w:val="24"/>
        </w:rPr>
      </w:r>
      <w:r>
        <w:rPr>
          <w:szCs w:val="24"/>
        </w:rPr>
        <w:fldChar w:fldCharType="separate"/>
      </w:r>
      <w:r w:rsidR="00CF13C3">
        <w:t xml:space="preserve">Figure </w:t>
      </w:r>
      <w:r w:rsidR="00CF13C3">
        <w:rPr>
          <w:noProof/>
        </w:rPr>
        <w:t>5</w:t>
      </w:r>
      <w:r w:rsidR="00CF13C3">
        <w:noBreakHyphen/>
      </w:r>
      <w:r w:rsidR="00CF13C3">
        <w:rPr>
          <w:noProof/>
        </w:rPr>
        <w:t>6</w:t>
      </w:r>
      <w:r>
        <w:rPr>
          <w:szCs w:val="24"/>
        </w:rPr>
        <w:fldChar w:fldCharType="end"/>
      </w:r>
      <w:r w:rsidR="00A82E43">
        <w:rPr>
          <w:szCs w:val="24"/>
        </w:rPr>
        <w:t xml:space="preserve"> demonstrates the </w:t>
      </w:r>
      <w:r w:rsidR="003C207D">
        <w:rPr>
          <w:szCs w:val="24"/>
        </w:rPr>
        <w:t>scheme of possible carbohydrate metabolism of the microsporidian LCA</w:t>
      </w:r>
      <w:r w:rsidRPr="00076E91">
        <w:rPr>
          <w:szCs w:val="24"/>
        </w:rPr>
        <w:t>.</w:t>
      </w:r>
    </w:p>
    <w:p w14:paraId="27EF5AFB" w14:textId="77777777" w:rsidR="004246C6" w:rsidRDefault="0054572C" w:rsidP="00560D81">
      <w:pPr>
        <w:keepNext/>
        <w:spacing w:after="0" w:line="360" w:lineRule="auto"/>
        <w:jc w:val="both"/>
      </w:pPr>
      <w:r>
        <w:rPr>
          <w:noProof/>
          <w:szCs w:val="24"/>
        </w:rPr>
        <w:drawing>
          <wp:inline distT="0" distB="0" distL="0" distR="0" wp14:anchorId="7CD788AC" wp14:editId="6673E728">
            <wp:extent cx="5375023" cy="4291065"/>
            <wp:effectExtent l="0" t="0" r="10160" b="190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_carbonMeta.pdf"/>
                    <pic:cNvPicPr/>
                  </pic:nvPicPr>
                  <pic:blipFill>
                    <a:blip r:embed="rId57">
                      <a:extLst>
                        <a:ext uri="{28A0092B-C50C-407E-A947-70E740481C1C}">
                          <a14:useLocalDpi xmlns:a14="http://schemas.microsoft.com/office/drawing/2010/main" val="0"/>
                        </a:ext>
                      </a:extLst>
                    </a:blip>
                    <a:stretch>
                      <a:fillRect/>
                    </a:stretch>
                  </pic:blipFill>
                  <pic:spPr>
                    <a:xfrm>
                      <a:off x="0" y="0"/>
                      <a:ext cx="5375023" cy="4291065"/>
                    </a:xfrm>
                    <a:prstGeom prst="rect">
                      <a:avLst/>
                    </a:prstGeom>
                    <a:noFill/>
                    <a:ln>
                      <a:noFill/>
                    </a:ln>
                  </pic:spPr>
                </pic:pic>
              </a:graphicData>
            </a:graphic>
          </wp:inline>
        </w:drawing>
      </w:r>
    </w:p>
    <w:p w14:paraId="0CE0471B" w14:textId="6D1C5768" w:rsidR="0054572C" w:rsidRDefault="004246C6" w:rsidP="00560D81">
      <w:pPr>
        <w:pStyle w:val="Caption"/>
        <w:jc w:val="both"/>
        <w:rPr>
          <w:szCs w:val="24"/>
        </w:rPr>
      </w:pPr>
      <w:bookmarkStart w:id="256" w:name="_Ref384229265"/>
      <w:bookmarkStart w:id="257" w:name="_Toc386295479"/>
      <w:r>
        <w:t xml:space="preserve">Figure </w:t>
      </w:r>
      <w:r w:rsidR="00FF05FE">
        <w:fldChar w:fldCharType="begin"/>
      </w:r>
      <w:r w:rsidR="00FF05FE">
        <w:instrText xml:space="preserve"> STYLEREF 1 \s </w:instrText>
      </w:r>
      <w:r w:rsidR="00FF05FE">
        <w:fldChar w:fldCharType="separate"/>
      </w:r>
      <w:r w:rsidR="00CF13C3">
        <w:rPr>
          <w:noProof/>
        </w:rPr>
        <w:t>5</w:t>
      </w:r>
      <w:r w:rsidR="00FF05FE">
        <w:fldChar w:fldCharType="end"/>
      </w:r>
      <w:r w:rsidR="00FF05FE">
        <w:noBreakHyphen/>
      </w:r>
      <w:r w:rsidR="00FF05FE">
        <w:fldChar w:fldCharType="begin"/>
      </w:r>
      <w:r w:rsidR="00FF05FE">
        <w:instrText xml:space="preserve"> SEQ Figure \* ARABIC \s 1 </w:instrText>
      </w:r>
      <w:r w:rsidR="00FF05FE">
        <w:fldChar w:fldCharType="separate"/>
      </w:r>
      <w:r w:rsidR="00CF13C3">
        <w:rPr>
          <w:noProof/>
        </w:rPr>
        <w:t>6</w:t>
      </w:r>
      <w:r w:rsidR="00FF05FE">
        <w:fldChar w:fldCharType="end"/>
      </w:r>
      <w:bookmarkEnd w:id="256"/>
      <w:r w:rsidR="00C066B9">
        <w:t xml:space="preserve">: </w:t>
      </w:r>
      <w:r w:rsidR="00C43BA9">
        <w:t>Scheme of the c</w:t>
      </w:r>
      <w:r w:rsidR="00C066B9">
        <w:t>arbohydrate metabolism in</w:t>
      </w:r>
      <w:r>
        <w:t xml:space="preserve"> </w:t>
      </w:r>
      <w:r w:rsidR="00C066B9">
        <w:t>microsporidia</w:t>
      </w:r>
      <w:r>
        <w:t>.</w:t>
      </w:r>
      <w:r w:rsidR="005561B8">
        <w:t xml:space="preserve"> The</w:t>
      </w:r>
      <w:r w:rsidR="00917085">
        <w:t xml:space="preserve"> solid</w:t>
      </w:r>
      <w:r w:rsidR="009F515B">
        <w:t xml:space="preserve"> </w:t>
      </w:r>
      <w:r w:rsidR="00C066B9">
        <w:t>black arrows represent reactions that present in both microsporidian LCA and extant species. Red arrows are reactions, whose enzymes are found only in the LCA.</w:t>
      </w:r>
      <w:r w:rsidR="005561B8">
        <w:t xml:space="preserve"> The dashed black arrows indicate missing reactions.</w:t>
      </w:r>
      <w:bookmarkEnd w:id="257"/>
    </w:p>
    <w:p w14:paraId="58BB47DE" w14:textId="4AD5BCAE" w:rsidR="00DA0BDA" w:rsidRPr="00ED70D1" w:rsidRDefault="00E132E6" w:rsidP="00560D81">
      <w:pPr>
        <w:pStyle w:val="Heading3"/>
        <w:jc w:val="both"/>
      </w:pPr>
      <w:bookmarkStart w:id="258" w:name="_Toc386295425"/>
      <w:r w:rsidRPr="00ED70D1">
        <w:lastRenderedPageBreak/>
        <w:t>The</w:t>
      </w:r>
      <w:r w:rsidR="000E4C2C" w:rsidRPr="00ED70D1">
        <w:t xml:space="preserve"> inability of nucleotide production in microsporidia</w:t>
      </w:r>
      <w:bookmarkEnd w:id="258"/>
      <w:r w:rsidR="000E4C2C" w:rsidRPr="00ED70D1">
        <w:t xml:space="preserve"> </w:t>
      </w:r>
    </w:p>
    <w:p w14:paraId="31371DA2" w14:textId="15231F8F" w:rsidR="00F20EDD" w:rsidRDefault="00A75CC9" w:rsidP="00560D81">
      <w:pPr>
        <w:spacing w:after="0" w:line="360" w:lineRule="auto"/>
        <w:jc w:val="both"/>
        <w:rPr>
          <w:szCs w:val="24"/>
        </w:rPr>
      </w:pPr>
      <w:r w:rsidRPr="00076E91">
        <w:rPr>
          <w:szCs w:val="24"/>
        </w:rPr>
        <w:t xml:space="preserve">Having the obligate parasitic life-style, microsporidia tents to uptake nucleotide from the host than produce </w:t>
      </w:r>
      <w:r w:rsidR="00D35955">
        <w:rPr>
          <w:szCs w:val="24"/>
        </w:rPr>
        <w:t xml:space="preserve">it </w:t>
      </w:r>
      <w:r w:rsidRPr="00076E91">
        <w:rPr>
          <w:szCs w:val="24"/>
        </w:rPr>
        <w:t>by themself</w:t>
      </w:r>
      <w:r w:rsidR="00F52C5E">
        <w:rPr>
          <w:szCs w:val="24"/>
        </w:rPr>
        <w:t xml:space="preserve"> </w:t>
      </w:r>
      <w:r w:rsidR="00F52C5E">
        <w:rPr>
          <w:szCs w:val="24"/>
        </w:rPr>
        <w:fldChar w:fldCharType="begin">
          <w:fldData xml:space="preserve">PEVuZE5vdGU+PENpdGU+PEF1dGhvcj5IZWluejwvQXV0aG9yPjxZZWFyPjIwMTI8L1llYXI+PFJl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</w:fldData>
        </w:fldChar>
      </w:r>
      <w:r w:rsidR="00F52C5E">
        <w:rPr>
          <w:szCs w:val="24"/>
        </w:rPr>
        <w:instrText xml:space="preserve"> ADDIN EN.CITE </w:instrText>
      </w:r>
      <w:r w:rsidR="00F52C5E">
        <w:rPr>
          <w:szCs w:val="24"/>
        </w:rPr>
        <w:fldChar w:fldCharType="begin">
          <w:fldData xml:space="preserve">PEVuZE5vdGU+PENpdGU+PEF1dGhvcj5IZWluejwvQXV0aG9yPjxZZWFyPjIwMTI8L1llYXI+PFJl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</w:fldData>
        </w:fldChar>
      </w:r>
      <w:r w:rsidR="00F52C5E">
        <w:rPr>
          <w:szCs w:val="24"/>
        </w:rPr>
        <w:instrText xml:space="preserve"> ADDIN EN.CITE.DATA </w:instrText>
      </w:r>
      <w:r w:rsidR="00F52C5E">
        <w:rPr>
          <w:szCs w:val="24"/>
        </w:rPr>
      </w:r>
      <w:r w:rsidR="00F52C5E">
        <w:rPr>
          <w:szCs w:val="24"/>
        </w:rPr>
        <w:fldChar w:fldCharType="end"/>
      </w:r>
      <w:r w:rsidR="00F52C5E">
        <w:rPr>
          <w:szCs w:val="24"/>
        </w:rPr>
      </w:r>
      <w:r w:rsidR="00F52C5E">
        <w:rPr>
          <w:szCs w:val="24"/>
        </w:rPr>
        <w:fldChar w:fldCharType="separate"/>
      </w:r>
      <w:r w:rsidR="00F52C5E">
        <w:rPr>
          <w:noProof/>
          <w:szCs w:val="24"/>
        </w:rPr>
        <w:t>(Heinz et al. 2012; Dean, Hirt, and Embley 2016)</w:t>
      </w:r>
      <w:r w:rsidR="00F52C5E">
        <w:rPr>
          <w:szCs w:val="24"/>
        </w:rPr>
        <w:fldChar w:fldCharType="end"/>
      </w:r>
      <w:r w:rsidRPr="00076E91">
        <w:rPr>
          <w:szCs w:val="24"/>
        </w:rPr>
        <w:t xml:space="preserve">. </w:t>
      </w:r>
      <w:r w:rsidR="00FC4DA5">
        <w:rPr>
          <w:szCs w:val="24"/>
        </w:rPr>
        <w:t>The same as the extant species, m</w:t>
      </w:r>
      <w:r w:rsidR="002D056A" w:rsidRPr="00076E91">
        <w:rPr>
          <w:szCs w:val="24"/>
        </w:rPr>
        <w:t xml:space="preserve">icrosporidian </w:t>
      </w:r>
      <w:r w:rsidR="000975BB" w:rsidRPr="00076E91">
        <w:rPr>
          <w:szCs w:val="24"/>
        </w:rPr>
        <w:t>LCA</w:t>
      </w:r>
      <w:r w:rsidR="002D056A" w:rsidRPr="00076E91">
        <w:rPr>
          <w:szCs w:val="24"/>
        </w:rPr>
        <w:t xml:space="preserve"> lack</w:t>
      </w:r>
      <w:r w:rsidR="007F45E4">
        <w:rPr>
          <w:szCs w:val="24"/>
        </w:rPr>
        <w:t>s</w:t>
      </w:r>
      <w:r w:rsidR="002D056A" w:rsidRPr="00076E91">
        <w:rPr>
          <w:szCs w:val="24"/>
        </w:rPr>
        <w:t xml:space="preserve"> ribose-phosphate pyrophosphokinase (K00938, EC 2.7.6.1), which convert</w:t>
      </w:r>
      <w:r w:rsidR="004442F4" w:rsidRPr="00076E91">
        <w:rPr>
          <w:szCs w:val="24"/>
        </w:rPr>
        <w:t>s</w:t>
      </w:r>
      <w:r w:rsidR="002D056A" w:rsidRPr="00076E91">
        <w:rPr>
          <w:szCs w:val="24"/>
        </w:rPr>
        <w:t xml:space="preserve"> ribose 5-phosphate into phosphori</w:t>
      </w:r>
      <w:r w:rsidR="004442F4" w:rsidRPr="00076E91">
        <w:rPr>
          <w:szCs w:val="24"/>
        </w:rPr>
        <w:t xml:space="preserve">bosyl pyrophosphate (PRPP) for the de-novo purine and pyrimidine synthesis. IMP cyclohydrolase (K11176, EC 3.5.4.10) </w:t>
      </w:r>
      <w:r w:rsidR="00E56BA0">
        <w:rPr>
          <w:szCs w:val="24"/>
        </w:rPr>
        <w:t>synthesizes</w:t>
      </w:r>
      <w:r w:rsidR="003127BD" w:rsidRPr="00076E91">
        <w:rPr>
          <w:szCs w:val="24"/>
        </w:rPr>
        <w:t xml:space="preserve"> ino</w:t>
      </w:r>
      <w:r w:rsidRPr="00076E91">
        <w:rPr>
          <w:szCs w:val="24"/>
        </w:rPr>
        <w:t xml:space="preserve">sine monophosphate IMP </w:t>
      </w:r>
      <w:r w:rsidR="003127BD" w:rsidRPr="00076E91">
        <w:rPr>
          <w:szCs w:val="24"/>
        </w:rPr>
        <w:t xml:space="preserve">and UMP synthetase (K13421, EC 2.4.2.10 &amp; 4.1.1.23) </w:t>
      </w:r>
      <w:r w:rsidR="00E56BA0">
        <w:rPr>
          <w:szCs w:val="24"/>
        </w:rPr>
        <w:t>manufactures</w:t>
      </w:r>
      <w:r w:rsidR="003127BD" w:rsidRPr="00076E91">
        <w:rPr>
          <w:szCs w:val="24"/>
        </w:rPr>
        <w:t xml:space="preserve"> UMP from PRPP </w:t>
      </w:r>
      <w:r w:rsidR="003835FF">
        <w:rPr>
          <w:szCs w:val="24"/>
        </w:rPr>
        <w:t>were</w:t>
      </w:r>
      <w:r w:rsidR="003127BD" w:rsidRPr="00076E91">
        <w:rPr>
          <w:szCs w:val="24"/>
        </w:rPr>
        <w:t xml:space="preserve"> </w:t>
      </w:r>
      <w:r w:rsidRPr="00076E91">
        <w:rPr>
          <w:szCs w:val="24"/>
        </w:rPr>
        <w:t xml:space="preserve">also </w:t>
      </w:r>
      <w:r w:rsidR="003127BD" w:rsidRPr="00076E91">
        <w:rPr>
          <w:szCs w:val="24"/>
        </w:rPr>
        <w:t xml:space="preserve">not found. </w:t>
      </w:r>
      <w:r w:rsidR="00D60E25">
        <w:rPr>
          <w:szCs w:val="24"/>
        </w:rPr>
        <w:fldChar w:fldCharType="begin"/>
      </w:r>
      <w:r w:rsidR="00D60E25">
        <w:rPr>
          <w:szCs w:val="24"/>
        </w:rPr>
        <w:instrText xml:space="preserve"> REF _Ref384375467 \h </w:instrText>
      </w:r>
      <w:r w:rsidR="00D60E25">
        <w:rPr>
          <w:szCs w:val="24"/>
        </w:rPr>
      </w:r>
      <w:r w:rsidR="00D60E25">
        <w:rPr>
          <w:szCs w:val="24"/>
        </w:rPr>
        <w:fldChar w:fldCharType="separate"/>
      </w:r>
      <w:r w:rsidR="00CF13C3">
        <w:t xml:space="preserve">Figure </w:t>
      </w:r>
      <w:r w:rsidR="00CF13C3">
        <w:rPr>
          <w:noProof/>
        </w:rPr>
        <w:t>5</w:t>
      </w:r>
      <w:r w:rsidR="00CF13C3">
        <w:noBreakHyphen/>
      </w:r>
      <w:r w:rsidR="00CF13C3">
        <w:rPr>
          <w:noProof/>
        </w:rPr>
        <w:t>7</w:t>
      </w:r>
      <w:r w:rsidR="00D60E25">
        <w:rPr>
          <w:szCs w:val="24"/>
        </w:rPr>
        <w:fldChar w:fldCharType="end"/>
      </w:r>
      <w:r w:rsidR="00D60E25">
        <w:rPr>
          <w:szCs w:val="24"/>
        </w:rPr>
        <w:t xml:space="preserve"> describes</w:t>
      </w:r>
      <w:r w:rsidR="00B12A7D">
        <w:rPr>
          <w:szCs w:val="24"/>
        </w:rPr>
        <w:t xml:space="preserve"> </w:t>
      </w:r>
      <w:r w:rsidR="00C27B27">
        <w:rPr>
          <w:szCs w:val="24"/>
        </w:rPr>
        <w:t>t</w:t>
      </w:r>
      <w:r w:rsidR="00B95B77">
        <w:rPr>
          <w:szCs w:val="24"/>
        </w:rPr>
        <w:t xml:space="preserve">he </w:t>
      </w:r>
      <w:r w:rsidR="002D4829">
        <w:rPr>
          <w:szCs w:val="24"/>
        </w:rPr>
        <w:t xml:space="preserve">nucleotide metabolism </w:t>
      </w:r>
      <w:r w:rsidR="005D3514">
        <w:rPr>
          <w:szCs w:val="24"/>
        </w:rPr>
        <w:t>of the microsporidian LCA and the contemporary species.</w:t>
      </w:r>
    </w:p>
    <w:p w14:paraId="29024F91" w14:textId="77777777" w:rsidR="00343A2A" w:rsidRDefault="00343A2A" w:rsidP="00560D81">
      <w:pPr>
        <w:spacing w:after="0" w:line="360" w:lineRule="auto"/>
        <w:jc w:val="both"/>
        <w:rPr>
          <w:szCs w:val="24"/>
        </w:rPr>
      </w:pPr>
    </w:p>
    <w:p w14:paraId="79A7A0E7" w14:textId="77777777" w:rsidR="00B15988" w:rsidRDefault="00B15988" w:rsidP="00560D81">
      <w:pPr>
        <w:keepNext/>
        <w:spacing w:after="0" w:line="360" w:lineRule="auto"/>
        <w:jc w:val="both"/>
      </w:pPr>
      <w:r>
        <w:rPr>
          <w:noProof/>
          <w:szCs w:val="24"/>
        </w:rPr>
        <w:drawing>
          <wp:inline distT="0" distB="0" distL="0" distR="0" wp14:anchorId="518C4500" wp14:editId="350498C1">
            <wp:extent cx="5253055" cy="3821334"/>
            <wp:effectExtent l="0" t="0" r="508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_nucMeta.pdf"/>
                    <pic:cNvPicPr/>
                  </pic:nvPicPr>
                  <pic:blipFill>
                    <a:blip r:embed="rId58">
                      <a:extLst>
                        <a:ext uri="{28A0092B-C50C-407E-A947-70E740481C1C}">
                          <a14:useLocalDpi xmlns:a14="http://schemas.microsoft.com/office/drawing/2010/main" val="0"/>
                        </a:ext>
                      </a:extLst>
                    </a:blip>
                    <a:stretch>
                      <a:fillRect/>
                    </a:stretch>
                  </pic:blipFill>
                  <pic:spPr>
                    <a:xfrm>
                      <a:off x="0" y="0"/>
                      <a:ext cx="5253055" cy="3821334"/>
                    </a:xfrm>
                    <a:prstGeom prst="rect">
                      <a:avLst/>
                    </a:prstGeom>
                  </pic:spPr>
                </pic:pic>
              </a:graphicData>
            </a:graphic>
          </wp:inline>
        </w:drawing>
      </w:r>
    </w:p>
    <w:p w14:paraId="29111C6F" w14:textId="00AFBA04" w:rsidR="001772E1" w:rsidRPr="00076E91" w:rsidRDefault="00B15988" w:rsidP="00560D81">
      <w:pPr>
        <w:pStyle w:val="Caption"/>
        <w:jc w:val="both"/>
        <w:rPr>
          <w:szCs w:val="24"/>
        </w:rPr>
      </w:pPr>
      <w:bookmarkStart w:id="259" w:name="_Ref384375467"/>
      <w:bookmarkStart w:id="260" w:name="_Toc386295480"/>
      <w:r>
        <w:t xml:space="preserve">Figure </w:t>
      </w:r>
      <w:r w:rsidR="00FF05FE">
        <w:fldChar w:fldCharType="begin"/>
      </w:r>
      <w:r w:rsidR="00FF05FE">
        <w:instrText xml:space="preserve"> STYLEREF 1 \s </w:instrText>
      </w:r>
      <w:r w:rsidR="00FF05FE">
        <w:fldChar w:fldCharType="separate"/>
      </w:r>
      <w:r w:rsidR="00CF13C3">
        <w:rPr>
          <w:noProof/>
        </w:rPr>
        <w:t>5</w:t>
      </w:r>
      <w:r w:rsidR="00FF05FE">
        <w:fldChar w:fldCharType="end"/>
      </w:r>
      <w:r w:rsidR="00FF05FE">
        <w:noBreakHyphen/>
      </w:r>
      <w:r w:rsidR="00FF05FE">
        <w:fldChar w:fldCharType="begin"/>
      </w:r>
      <w:r w:rsidR="00FF05FE">
        <w:instrText xml:space="preserve"> SEQ Figure \* ARABIC \s 1 </w:instrText>
      </w:r>
      <w:r w:rsidR="00FF05FE">
        <w:fldChar w:fldCharType="separate"/>
      </w:r>
      <w:r w:rsidR="00CF13C3">
        <w:rPr>
          <w:noProof/>
        </w:rPr>
        <w:t>7</w:t>
      </w:r>
      <w:r w:rsidR="00FF05FE">
        <w:fldChar w:fldCharType="end"/>
      </w:r>
      <w:bookmarkEnd w:id="259"/>
      <w:r>
        <w:t xml:space="preserve">: </w:t>
      </w:r>
      <w:r w:rsidR="008D044D">
        <w:t>Scheme of n</w:t>
      </w:r>
      <w:r>
        <w:t xml:space="preserve">ucleotide metabolism in microsporidia. The </w:t>
      </w:r>
      <w:r w:rsidR="00BB5E27">
        <w:t xml:space="preserve">solid </w:t>
      </w:r>
      <w:r>
        <w:t xml:space="preserve">black arrows represent reactions that present in both microsporidian LCA and extant species. Red, blue and green arrows are reactions, whose enzymes are found only in the LCA, </w:t>
      </w:r>
      <w:r w:rsidRPr="009D67BF">
        <w:rPr>
          <w:i/>
        </w:rPr>
        <w:t>E.hellem</w:t>
      </w:r>
      <w:r>
        <w:t xml:space="preserve"> and </w:t>
      </w:r>
      <w:r w:rsidRPr="009D67BF">
        <w:rPr>
          <w:i/>
        </w:rPr>
        <w:t>N.ceranae</w:t>
      </w:r>
      <w:r>
        <w:t xml:space="preserve"> representatively.</w:t>
      </w:r>
      <w:r w:rsidR="00917085">
        <w:t xml:space="preserve"> </w:t>
      </w:r>
      <w:r w:rsidR="00EF5DF7">
        <w:t>The dashed black arrows indicate missing reactions.</w:t>
      </w:r>
      <w:bookmarkEnd w:id="260"/>
    </w:p>
    <w:p w14:paraId="1A5B8659" w14:textId="376E7A96" w:rsidR="00226506" w:rsidRPr="00076E91" w:rsidRDefault="00CE7E61" w:rsidP="00560D81">
      <w:pPr>
        <w:spacing w:after="0" w:line="360" w:lineRule="auto"/>
        <w:jc w:val="both"/>
        <w:rPr>
          <w:szCs w:val="24"/>
        </w:rPr>
      </w:pPr>
      <w:r>
        <w:rPr>
          <w:szCs w:val="24"/>
        </w:rPr>
        <w:lastRenderedPageBreak/>
        <w:t>Because of</w:t>
      </w:r>
      <w:r w:rsidR="00A75CC9" w:rsidRPr="00076E91">
        <w:rPr>
          <w:szCs w:val="24"/>
        </w:rPr>
        <w:t xml:space="preserve"> that reason, microsporidia need to import nucleotides from the hosts using </w:t>
      </w:r>
      <w:r w:rsidR="00830EF0" w:rsidRPr="00076E91">
        <w:rPr>
          <w:szCs w:val="24"/>
        </w:rPr>
        <w:t xml:space="preserve">nucleotide transport (NTT) proteins. </w:t>
      </w:r>
      <w:r w:rsidR="00CD16AB" w:rsidRPr="00076E91">
        <w:rPr>
          <w:szCs w:val="24"/>
        </w:rPr>
        <w:t>KO identifier K03301 of f</w:t>
      </w:r>
      <w:r w:rsidR="00830EF0" w:rsidRPr="00076E91">
        <w:rPr>
          <w:szCs w:val="24"/>
        </w:rPr>
        <w:t>our NTT (NTT1, NTT2, NTT3, NTT4) proteins</w:t>
      </w:r>
      <w:r w:rsidR="00284E39">
        <w:rPr>
          <w:szCs w:val="24"/>
        </w:rPr>
        <w:t xml:space="preserve"> </w:t>
      </w:r>
      <w:r w:rsidR="00284E39">
        <w:rPr>
          <w:szCs w:val="24"/>
        </w:rPr>
        <w:fldChar w:fldCharType="begin">
          <w:fldData xml:space="preserve">PEVuZE5vdGU+PENpdGU+PEF1dGhvcj5IZWluejwvQXV0aG9yPjxZZWFyPjIwMTQ8L1llYXI+PFJl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</w:fldData>
        </w:fldChar>
      </w:r>
      <w:r w:rsidR="00284E39">
        <w:rPr>
          <w:szCs w:val="24"/>
        </w:rPr>
        <w:instrText xml:space="preserve"> ADDIN EN.CITE </w:instrText>
      </w:r>
      <w:r w:rsidR="00284E39">
        <w:rPr>
          <w:szCs w:val="24"/>
        </w:rPr>
        <w:fldChar w:fldCharType="begin">
          <w:fldData xml:space="preserve">PEVuZE5vdGU+PENpdGU+PEF1dGhvcj5IZWluejwvQXV0aG9yPjxZZWFyPjIwMTQ8L1llYXI+PFJl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</w:fldData>
        </w:fldChar>
      </w:r>
      <w:r w:rsidR="00284E39">
        <w:rPr>
          <w:szCs w:val="24"/>
        </w:rPr>
        <w:instrText xml:space="preserve"> ADDIN EN.CITE.DATA </w:instrText>
      </w:r>
      <w:r w:rsidR="00284E39">
        <w:rPr>
          <w:szCs w:val="24"/>
        </w:rPr>
      </w:r>
      <w:r w:rsidR="00284E39">
        <w:rPr>
          <w:szCs w:val="24"/>
        </w:rPr>
        <w:fldChar w:fldCharType="end"/>
      </w:r>
      <w:r w:rsidR="00284E39">
        <w:rPr>
          <w:szCs w:val="24"/>
        </w:rPr>
      </w:r>
      <w:r w:rsidR="00284E39">
        <w:rPr>
          <w:szCs w:val="24"/>
        </w:rPr>
        <w:fldChar w:fldCharType="separate"/>
      </w:r>
      <w:r w:rsidR="00284E39">
        <w:rPr>
          <w:noProof/>
          <w:szCs w:val="24"/>
        </w:rPr>
        <w:t>(Heinz et al. 2014; Dean, Hirt, and Embley 2016)</w:t>
      </w:r>
      <w:r w:rsidR="00284E39">
        <w:rPr>
          <w:szCs w:val="24"/>
        </w:rPr>
        <w:fldChar w:fldCharType="end"/>
      </w:r>
      <w:r w:rsidR="00830EF0" w:rsidRPr="00076E91">
        <w:rPr>
          <w:szCs w:val="24"/>
        </w:rPr>
        <w:t xml:space="preserve"> have been found in </w:t>
      </w:r>
      <w:r w:rsidR="00CD16AB" w:rsidRPr="00076E91">
        <w:rPr>
          <w:szCs w:val="24"/>
        </w:rPr>
        <w:t xml:space="preserve">three different </w:t>
      </w:r>
      <w:r w:rsidR="00830EF0" w:rsidRPr="00076E91">
        <w:rPr>
          <w:szCs w:val="24"/>
        </w:rPr>
        <w:t>micro</w:t>
      </w:r>
      <w:r w:rsidR="00CD16AB" w:rsidRPr="00076E91">
        <w:rPr>
          <w:szCs w:val="24"/>
        </w:rPr>
        <w:t xml:space="preserve">sporidian </w:t>
      </w:r>
      <w:r w:rsidR="000975BB" w:rsidRPr="00076E91">
        <w:rPr>
          <w:szCs w:val="24"/>
        </w:rPr>
        <w:t>LCA</w:t>
      </w:r>
      <w:r w:rsidR="00CD16AB" w:rsidRPr="00076E91">
        <w:rPr>
          <w:szCs w:val="24"/>
        </w:rPr>
        <w:t xml:space="preserve"> proteins</w:t>
      </w:r>
      <w:r w:rsidR="002B234C">
        <w:rPr>
          <w:szCs w:val="24"/>
        </w:rPr>
        <w:t xml:space="preserve"> (see</w:t>
      </w:r>
      <w:r w:rsidR="007B27CC">
        <w:rPr>
          <w:szCs w:val="24"/>
        </w:rPr>
        <w:t xml:space="preserve"> Appendix, </w:t>
      </w:r>
      <w:r w:rsidR="007B27CC">
        <w:rPr>
          <w:szCs w:val="24"/>
        </w:rPr>
        <w:fldChar w:fldCharType="begin"/>
      </w:r>
      <w:r w:rsidR="007B27CC">
        <w:rPr>
          <w:szCs w:val="24"/>
        </w:rPr>
        <w:instrText xml:space="preserve"> REF _Ref384394557 \h </w:instrText>
      </w:r>
      <w:r w:rsidR="007B27CC">
        <w:rPr>
          <w:szCs w:val="24"/>
        </w:rPr>
      </w:r>
      <w:r w:rsidR="007B27CC">
        <w:rPr>
          <w:szCs w:val="24"/>
        </w:rPr>
        <w:fldChar w:fldCharType="separate"/>
      </w:r>
      <w:r w:rsidR="00CF13C3">
        <w:t xml:space="preserve">Table </w:t>
      </w:r>
      <w:r w:rsidR="00CF13C3">
        <w:rPr>
          <w:noProof/>
        </w:rPr>
        <w:t>A</w:t>
      </w:r>
      <w:r w:rsidR="00CF13C3">
        <w:noBreakHyphen/>
      </w:r>
      <w:r w:rsidR="00CF13C3">
        <w:rPr>
          <w:noProof/>
        </w:rPr>
        <w:t>6</w:t>
      </w:r>
      <w:r w:rsidR="007B27CC">
        <w:rPr>
          <w:szCs w:val="24"/>
        </w:rPr>
        <w:fldChar w:fldCharType="end"/>
      </w:r>
      <w:r w:rsidR="007B27CC">
        <w:rPr>
          <w:szCs w:val="24"/>
        </w:rPr>
        <w:t>)</w:t>
      </w:r>
      <w:r w:rsidR="00CD16AB" w:rsidRPr="00076E91">
        <w:rPr>
          <w:szCs w:val="24"/>
        </w:rPr>
        <w:t>.</w:t>
      </w:r>
      <w:r w:rsidR="00443A4C" w:rsidRPr="00076E91">
        <w:rPr>
          <w:szCs w:val="24"/>
        </w:rPr>
        <w:t xml:space="preserve"> </w:t>
      </w:r>
    </w:p>
    <w:p w14:paraId="0E59C7FE" w14:textId="77777777" w:rsidR="00FF0408" w:rsidRPr="00076E91" w:rsidRDefault="00D169CE" w:rsidP="00560D81">
      <w:pPr>
        <w:keepNext/>
        <w:spacing w:after="0" w:line="360" w:lineRule="auto"/>
        <w:jc w:val="both"/>
        <w:rPr>
          <w:szCs w:val="24"/>
        </w:rPr>
      </w:pPr>
      <w:r w:rsidRPr="00076E91">
        <w:rPr>
          <w:noProof/>
          <w:szCs w:val="24"/>
        </w:rPr>
        <w:drawing>
          <wp:inline distT="0" distB="0" distL="0" distR="0" wp14:anchorId="699F3F6C" wp14:editId="79B31645">
            <wp:extent cx="5400040" cy="2700020"/>
            <wp:effectExtent l="0" t="0" r="1016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tt_proteins.pdf"/>
                    <pic:cNvPicPr/>
                  </pic:nvPicPr>
                  <pic:blipFill>
                    <a:blip r:embed="rId59">
                      <a:extLst>
                        <a:ext uri="{28A0092B-C50C-407E-A947-70E740481C1C}">
                          <a14:useLocalDpi xmlns:a14="http://schemas.microsoft.com/office/drawing/2010/main" val="0"/>
                        </a:ext>
                      </a:extLst>
                    </a:blip>
                    <a:stretch>
                      <a:fillRect/>
                    </a:stretch>
                  </pic:blipFill>
                  <pic:spPr>
                    <a:xfrm>
                      <a:off x="0" y="0"/>
                      <a:ext cx="5400040" cy="2700020"/>
                    </a:xfrm>
                    <a:prstGeom prst="rect">
                      <a:avLst/>
                    </a:prstGeom>
                  </pic:spPr>
                </pic:pic>
              </a:graphicData>
            </a:graphic>
          </wp:inline>
        </w:drawing>
      </w:r>
    </w:p>
    <w:p w14:paraId="06AEFAA2" w14:textId="0C8C50D9" w:rsidR="002D2C0B" w:rsidRPr="00076E91" w:rsidRDefault="00FF0408" w:rsidP="00560D81">
      <w:pPr>
        <w:pStyle w:val="Caption"/>
        <w:spacing w:after="0" w:line="360" w:lineRule="auto"/>
        <w:jc w:val="both"/>
      </w:pPr>
      <w:bookmarkStart w:id="261" w:name="_Ref382669565"/>
      <w:bookmarkStart w:id="262" w:name="_Toc386295481"/>
      <w:r w:rsidRPr="00076E91">
        <w:t xml:space="preserve">Figure </w:t>
      </w:r>
      <w:r w:rsidR="00FF05FE">
        <w:fldChar w:fldCharType="begin"/>
      </w:r>
      <w:r w:rsidR="00FF05FE">
        <w:instrText xml:space="preserve"> STYLEREF 1 \s </w:instrText>
      </w:r>
      <w:r w:rsidR="00FF05FE">
        <w:fldChar w:fldCharType="separate"/>
      </w:r>
      <w:r w:rsidR="00CF13C3">
        <w:rPr>
          <w:noProof/>
        </w:rPr>
        <w:t>5</w:t>
      </w:r>
      <w:r w:rsidR="00FF05FE">
        <w:fldChar w:fldCharType="end"/>
      </w:r>
      <w:r w:rsidR="00FF05FE">
        <w:noBreakHyphen/>
      </w:r>
      <w:r w:rsidR="00FF05FE">
        <w:fldChar w:fldCharType="begin"/>
      </w:r>
      <w:r w:rsidR="00FF05FE">
        <w:instrText xml:space="preserve"> SEQ Figure \* ARABIC \s 1 </w:instrText>
      </w:r>
      <w:r w:rsidR="00FF05FE">
        <w:fldChar w:fldCharType="separate"/>
      </w:r>
      <w:r w:rsidR="00CF13C3">
        <w:rPr>
          <w:noProof/>
        </w:rPr>
        <w:t>8</w:t>
      </w:r>
      <w:r w:rsidR="00FF05FE">
        <w:fldChar w:fldCharType="end"/>
      </w:r>
      <w:bookmarkEnd w:id="261"/>
      <w:r w:rsidRPr="00076E91">
        <w:t xml:space="preserve">: Phylogenetic profile of 3 </w:t>
      </w:r>
      <w:r w:rsidR="000975BB" w:rsidRPr="00076E91">
        <w:t>microsporidian LCA</w:t>
      </w:r>
      <w:r w:rsidRPr="00076E91">
        <w:t xml:space="preserve"> NTT proteins</w:t>
      </w:r>
      <w:bookmarkEnd w:id="262"/>
    </w:p>
    <w:p w14:paraId="666A53B1" w14:textId="04C5C5C7" w:rsidR="00D169CE" w:rsidRPr="00076E91" w:rsidRDefault="00FF0408" w:rsidP="00560D81">
      <w:pPr>
        <w:spacing w:after="0" w:line="360" w:lineRule="auto"/>
        <w:jc w:val="both"/>
        <w:rPr>
          <w:szCs w:val="24"/>
        </w:rPr>
      </w:pPr>
      <w:r w:rsidRPr="00076E91">
        <w:rPr>
          <w:szCs w:val="24"/>
        </w:rPr>
        <w:fldChar w:fldCharType="begin"/>
      </w:r>
      <w:r w:rsidRPr="00076E91">
        <w:rPr>
          <w:szCs w:val="24"/>
        </w:rPr>
        <w:instrText xml:space="preserve"> REF _Ref382669565 \h </w:instrText>
      </w:r>
      <w:r w:rsidRPr="00076E91">
        <w:rPr>
          <w:szCs w:val="24"/>
        </w:rPr>
      </w:r>
      <w:r w:rsidRPr="00076E91">
        <w:rPr>
          <w:szCs w:val="24"/>
        </w:rPr>
        <w:fldChar w:fldCharType="separate"/>
      </w:r>
      <w:r w:rsidR="00CF13C3" w:rsidRPr="00076E91">
        <w:t xml:space="preserve">Figure </w:t>
      </w:r>
      <w:r w:rsidR="00CF13C3">
        <w:rPr>
          <w:noProof/>
        </w:rPr>
        <w:t>5</w:t>
      </w:r>
      <w:r w:rsidR="00CF13C3">
        <w:noBreakHyphen/>
      </w:r>
      <w:r w:rsidR="00CF13C3">
        <w:rPr>
          <w:noProof/>
        </w:rPr>
        <w:t>8</w:t>
      </w:r>
      <w:r w:rsidRPr="00076E91">
        <w:rPr>
          <w:szCs w:val="24"/>
        </w:rPr>
        <w:fldChar w:fldCharType="end"/>
      </w:r>
      <w:r w:rsidRPr="00076E91">
        <w:rPr>
          <w:szCs w:val="24"/>
        </w:rPr>
        <w:t xml:space="preserve"> shows the phylogenetic profile of 3 </w:t>
      </w:r>
      <w:r w:rsidR="000975BB" w:rsidRPr="00076E91">
        <w:rPr>
          <w:szCs w:val="24"/>
        </w:rPr>
        <w:t>microsporidian LCA</w:t>
      </w:r>
      <w:r w:rsidRPr="00076E91">
        <w:rPr>
          <w:szCs w:val="24"/>
        </w:rPr>
        <w:t xml:space="preserve"> NTT proteins. All three proteins have orthologs in</w:t>
      </w:r>
      <w:r w:rsidR="00751E1C">
        <w:rPr>
          <w:szCs w:val="24"/>
        </w:rPr>
        <w:t xml:space="preserve"> the</w:t>
      </w:r>
      <w:r w:rsidRPr="00076E91">
        <w:rPr>
          <w:szCs w:val="24"/>
        </w:rPr>
        <w:t xml:space="preserve"> </w:t>
      </w:r>
      <w:r w:rsidR="00290829">
        <w:rPr>
          <w:szCs w:val="24"/>
        </w:rPr>
        <w:t xml:space="preserve">bacteria </w:t>
      </w:r>
      <w:r w:rsidRPr="00076E91">
        <w:rPr>
          <w:szCs w:val="24"/>
        </w:rPr>
        <w:t>Chlamydiae phylum</w:t>
      </w:r>
      <w:r w:rsidR="00543C36">
        <w:rPr>
          <w:szCs w:val="24"/>
        </w:rPr>
        <w:t xml:space="preserve"> and some other eukaryote phyla</w:t>
      </w:r>
      <w:r w:rsidR="00D804B6">
        <w:rPr>
          <w:szCs w:val="24"/>
        </w:rPr>
        <w:t xml:space="preserve"> with</w:t>
      </w:r>
      <w:r w:rsidR="0012248C">
        <w:rPr>
          <w:szCs w:val="24"/>
        </w:rPr>
        <w:t xml:space="preserve"> very high FAS scores</w:t>
      </w:r>
      <w:r w:rsidRPr="00076E91">
        <w:rPr>
          <w:szCs w:val="24"/>
        </w:rPr>
        <w:t xml:space="preserve">. The domain annotation of a microsporidia protein in comparison with its bacterial ortholog is shown in </w:t>
      </w:r>
      <w:r w:rsidRPr="00076E91">
        <w:rPr>
          <w:szCs w:val="24"/>
        </w:rPr>
        <w:fldChar w:fldCharType="begin"/>
      </w:r>
      <w:r w:rsidRPr="00076E91">
        <w:rPr>
          <w:szCs w:val="24"/>
        </w:rPr>
        <w:instrText xml:space="preserve"> REF _Ref382670116 \h </w:instrText>
      </w:r>
      <w:r w:rsidRPr="00076E91">
        <w:rPr>
          <w:szCs w:val="24"/>
        </w:rPr>
      </w:r>
      <w:r w:rsidRPr="00076E91">
        <w:rPr>
          <w:szCs w:val="24"/>
        </w:rPr>
        <w:fldChar w:fldCharType="separate"/>
      </w:r>
      <w:r w:rsidR="00CF13C3" w:rsidRPr="00076E91">
        <w:t xml:space="preserve">Figure </w:t>
      </w:r>
      <w:r w:rsidR="00CF13C3">
        <w:rPr>
          <w:noProof/>
        </w:rPr>
        <w:t>5</w:t>
      </w:r>
      <w:r w:rsidR="00CF13C3">
        <w:noBreakHyphen/>
      </w:r>
      <w:r w:rsidR="00CF13C3">
        <w:rPr>
          <w:noProof/>
        </w:rPr>
        <w:t>9</w:t>
      </w:r>
      <w:r w:rsidRPr="00076E91">
        <w:rPr>
          <w:szCs w:val="24"/>
        </w:rPr>
        <w:fldChar w:fldCharType="end"/>
      </w:r>
      <w:r w:rsidRPr="00076E91">
        <w:rPr>
          <w:szCs w:val="24"/>
        </w:rPr>
        <w:t>. They both contain 11-12 transmembrane domains, as commonly observed in bacterial</w:t>
      </w:r>
      <w:r w:rsidR="00EB40F9" w:rsidRPr="00076E91">
        <w:rPr>
          <w:szCs w:val="24"/>
        </w:rPr>
        <w:t xml:space="preserve"> NTT</w:t>
      </w:r>
      <w:r w:rsidRPr="00076E91">
        <w:rPr>
          <w:szCs w:val="24"/>
        </w:rPr>
        <w:t xml:space="preserve"> proteins</w:t>
      </w:r>
      <w:r w:rsidR="00E76900">
        <w:rPr>
          <w:szCs w:val="24"/>
        </w:rPr>
        <w:t xml:space="preserve"> </w:t>
      </w:r>
      <w:r w:rsidR="00E76900">
        <w:rPr>
          <w:szCs w:val="24"/>
        </w:rPr>
        <w:fldChar w:fldCharType="begin"/>
      </w:r>
      <w:r w:rsidR="00E76900">
        <w:rPr>
          <w:szCs w:val="24"/>
        </w:rPr>
        <w:instrText xml:space="preserve"> ADDIN EN.CITE &lt;EndNote&gt;&lt;Cite&gt;&lt;Author&gt;Tsaousis&lt;/Author&gt;&lt;Year&gt;2008&lt;/Year&gt;&lt;RecNum&gt;182&lt;/RecNum&gt;&lt;DisplayText&gt;(Winkler and Neuhaus 1999; Tsaousis et al. 2008)&lt;/DisplayText&gt;&lt;record&gt;&lt;rec-number&gt;182&lt;/rec-number&gt;&lt;foreign-keys&gt;&lt;key app="EN" db-id="zvzepeve9vwad9e0r2nxazrm0x0w25x9w9er" timestamp="1522917510"&gt;182&lt;/key&gt;&lt;/foreign-keys&gt;&lt;ref-type name="Journal Article"&gt;17&lt;/ref-type&gt;&lt;contributors&gt;&lt;authors&gt;&lt;author&gt;Tsaousis, Anastasios D.&lt;/author&gt;&lt;author&gt;Kunji, Edmund R S&lt;/author&gt;&lt;author&gt;Goldberg, Alina V.&lt;/author&gt;&lt;author&gt;Lucocq, John M.&lt;/author&gt;&lt;author&gt;Hirt, Robert P.&lt;/author&gt;&lt;author&gt;Embley, T. Martin&lt;/author&gt;&lt;/authors&gt;&lt;/contributors&gt;&lt;titles&gt;&lt;title&gt;A novel route for ATP acquisition by the remnant mitochondria of Encephalitozoon cuniculi&lt;/title&gt;&lt;secondary-title&gt;Nature&lt;/secondary-title&gt;&lt;/titles&gt;&lt;periodical&gt;&lt;full-title&gt;Nature&lt;/full-title&gt;&lt;/periodical&gt;&lt;pages&gt;553-556&lt;/pages&gt;&lt;volume&gt;453&lt;/volume&gt;&lt;dates&gt;&lt;year&gt;2008&lt;/year&gt;&lt;pub-dates&gt;&lt;date&gt;2008&lt;/date&gt;&lt;/pub-dates&gt;&lt;/dates&gt;&lt;isbn&gt;1476-4687 (Electronic)\r0028-0836 (Linking)&lt;/isbn&gt;&lt;urls&gt;&lt;/urls&gt;&lt;electronic-resource-num&gt;10.1038/nature06903&lt;/electronic-resource-num&gt;&lt;/record&gt;&lt;/Cite&gt;&lt;Cite&gt;&lt;Author&gt;Winkler&lt;/Author&gt;&lt;Year&gt;1999&lt;/Year&gt;&lt;RecNum&gt;181&lt;/RecNum&gt;&lt;record&gt;&lt;rec-number&gt;181&lt;/rec-number&gt;&lt;foreign-keys&gt;&lt;key app="EN" db-id="zvzepeve9vwad9e0r2nxazrm0x0w25x9w9er" timestamp="1522917510"&gt;181&lt;/key&gt;&lt;/foreign-keys&gt;&lt;ref-type name="Journal Article"&gt;17&lt;/ref-type&gt;&lt;contributors&gt;&lt;authors&gt;&lt;author&gt;Winkler, Herbert H.&lt;/author&gt;&lt;author&gt;Neuhaus, H. Ekkehard&lt;/author&gt;&lt;/authors&gt;&lt;/contributors&gt;&lt;titles&gt;&lt;title&gt;Non-mitochondrial ATP transport&lt;/title&gt;&lt;secondary-title&gt;Trends in Biochemical Sciences&lt;/secondary-title&gt;&lt;/titles&gt;&lt;periodical&gt;&lt;full-title&gt;Trends in Biochemical Sciences&lt;/full-title&gt;&lt;/periodical&gt;&lt;pages&gt;64-68&lt;/pages&gt;&lt;volume&gt;24&lt;/volume&gt;&lt;dates&gt;&lt;year&gt;1999&lt;/year&gt;&lt;pub-dates&gt;&lt;date&gt;1999&lt;/date&gt;&lt;/pub-dates&gt;&lt;/dates&gt;&lt;isbn&gt;0968-0004&lt;/isbn&gt;&lt;urls&gt;&lt;/urls&gt;&lt;electronic-resource-num&gt;10.1016/S0968-0004(98)01334-6&lt;/electronic-resource-num&gt;&lt;/record&gt;&lt;/Cite&gt;&lt;/EndNote&gt;</w:instrText>
      </w:r>
      <w:r w:rsidR="00E76900">
        <w:rPr>
          <w:szCs w:val="24"/>
        </w:rPr>
        <w:fldChar w:fldCharType="separate"/>
      </w:r>
      <w:r w:rsidR="00E76900">
        <w:rPr>
          <w:noProof/>
          <w:szCs w:val="24"/>
        </w:rPr>
        <w:t>(Winkler and Neuhaus 1999; Tsaousis et al. 2008)</w:t>
      </w:r>
      <w:r w:rsidR="00E76900">
        <w:rPr>
          <w:szCs w:val="24"/>
        </w:rPr>
        <w:fldChar w:fldCharType="end"/>
      </w:r>
      <w:r w:rsidRPr="00076E91">
        <w:rPr>
          <w:szCs w:val="24"/>
        </w:rPr>
        <w:t>.</w:t>
      </w:r>
    </w:p>
    <w:p w14:paraId="79982986" w14:textId="77777777" w:rsidR="00FF0408" w:rsidRPr="00076E91" w:rsidRDefault="00FF0408" w:rsidP="00560D81">
      <w:pPr>
        <w:keepNext/>
        <w:spacing w:after="0" w:line="360" w:lineRule="auto"/>
        <w:jc w:val="both"/>
        <w:rPr>
          <w:szCs w:val="24"/>
        </w:rPr>
      </w:pPr>
      <w:r w:rsidRPr="00076E91">
        <w:rPr>
          <w:noProof/>
          <w:szCs w:val="24"/>
        </w:rPr>
        <w:lastRenderedPageBreak/>
        <w:drawing>
          <wp:inline distT="0" distB="0" distL="0" distR="0" wp14:anchorId="6AC8DEA2" wp14:editId="7C111BF4">
            <wp:extent cx="5374549" cy="2013853"/>
            <wp:effectExtent l="0" t="0" r="1079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tt_proteins_domains.pdf"/>
                    <pic:cNvPicPr/>
                  </pic:nvPicPr>
                  <pic:blipFill>
                    <a:blip r:embed="rId60">
                      <a:extLst>
                        <a:ext uri="{28A0092B-C50C-407E-A947-70E740481C1C}">
                          <a14:useLocalDpi xmlns:a14="http://schemas.microsoft.com/office/drawing/2010/main" val="0"/>
                        </a:ext>
                      </a:extLst>
                    </a:blip>
                    <a:stretch>
                      <a:fillRect/>
                    </a:stretch>
                  </pic:blipFill>
                  <pic:spPr>
                    <a:xfrm>
                      <a:off x="0" y="0"/>
                      <a:ext cx="5375737" cy="2014298"/>
                    </a:xfrm>
                    <a:prstGeom prst="rect">
                      <a:avLst/>
                    </a:prstGeom>
                  </pic:spPr>
                </pic:pic>
              </a:graphicData>
            </a:graphic>
          </wp:inline>
        </w:drawing>
      </w:r>
    </w:p>
    <w:p w14:paraId="4953A56D" w14:textId="5F3B46BC" w:rsidR="00FF0408" w:rsidRPr="00076E91" w:rsidRDefault="00FF0408" w:rsidP="00560D81">
      <w:pPr>
        <w:pStyle w:val="Caption"/>
        <w:spacing w:after="0" w:line="360" w:lineRule="auto"/>
        <w:jc w:val="both"/>
      </w:pPr>
      <w:bookmarkStart w:id="263" w:name="_Ref382670116"/>
      <w:bookmarkStart w:id="264" w:name="_Toc386295482"/>
      <w:r w:rsidRPr="00076E91">
        <w:t xml:space="preserve">Figure </w:t>
      </w:r>
      <w:r w:rsidR="00FF05FE">
        <w:fldChar w:fldCharType="begin"/>
      </w:r>
      <w:r w:rsidR="00FF05FE">
        <w:instrText xml:space="preserve"> STYLEREF 1 \s </w:instrText>
      </w:r>
      <w:r w:rsidR="00FF05FE">
        <w:fldChar w:fldCharType="separate"/>
      </w:r>
      <w:r w:rsidR="00CF13C3">
        <w:rPr>
          <w:noProof/>
        </w:rPr>
        <w:t>5</w:t>
      </w:r>
      <w:r w:rsidR="00FF05FE">
        <w:fldChar w:fldCharType="end"/>
      </w:r>
      <w:r w:rsidR="00FF05FE">
        <w:noBreakHyphen/>
      </w:r>
      <w:r w:rsidR="00FF05FE">
        <w:fldChar w:fldCharType="begin"/>
      </w:r>
      <w:r w:rsidR="00FF05FE">
        <w:instrText xml:space="preserve"> SEQ Figure \* ARABIC \s 1 </w:instrText>
      </w:r>
      <w:r w:rsidR="00FF05FE">
        <w:fldChar w:fldCharType="separate"/>
      </w:r>
      <w:r w:rsidR="00CF13C3">
        <w:rPr>
          <w:noProof/>
        </w:rPr>
        <w:t>9</w:t>
      </w:r>
      <w:r w:rsidR="00FF05FE">
        <w:fldChar w:fldCharType="end"/>
      </w:r>
      <w:bookmarkEnd w:id="263"/>
      <w:r w:rsidRPr="00076E91">
        <w:t xml:space="preserve">: Domain architecture of </w:t>
      </w:r>
      <w:r w:rsidRPr="00D442FB">
        <w:rPr>
          <w:i/>
        </w:rPr>
        <w:t>E.hellem</w:t>
      </w:r>
      <w:r w:rsidRPr="00076E91">
        <w:t xml:space="preserve"> protein (enche_5516_1:EHEL_100430) and its ortholog (chltr_5669_1:1220) of the bacteria </w:t>
      </w:r>
      <w:r w:rsidRPr="00D442FB">
        <w:rPr>
          <w:i/>
        </w:rPr>
        <w:t>Chlamydia trachomatis</w:t>
      </w:r>
      <w:r w:rsidRPr="00076E91">
        <w:t>.</w:t>
      </w:r>
      <w:bookmarkEnd w:id="264"/>
    </w:p>
    <w:p w14:paraId="1819AC9B" w14:textId="77777777" w:rsidR="00D169CE" w:rsidRPr="00076E91" w:rsidRDefault="00D169CE" w:rsidP="00560D81">
      <w:pPr>
        <w:spacing w:after="0" w:line="360" w:lineRule="auto"/>
        <w:jc w:val="both"/>
        <w:rPr>
          <w:szCs w:val="24"/>
        </w:rPr>
      </w:pPr>
    </w:p>
    <w:p w14:paraId="49D72947" w14:textId="77777777" w:rsidR="00AD08DF" w:rsidRPr="00ED70D1" w:rsidRDefault="00AD08DF" w:rsidP="00560D81">
      <w:pPr>
        <w:pStyle w:val="Heading2"/>
        <w:jc w:val="both"/>
      </w:pPr>
      <w:bookmarkStart w:id="265" w:name="_Toc386295426"/>
      <w:r w:rsidRPr="00ED70D1">
        <w:t>Discussion</w:t>
      </w:r>
      <w:bookmarkEnd w:id="265"/>
    </w:p>
    <w:p w14:paraId="3EF5DD8A" w14:textId="159E7EF1" w:rsidR="00ED7C88" w:rsidRDefault="00D0246B" w:rsidP="00560D81">
      <w:pPr>
        <w:spacing w:after="0" w:line="360" w:lineRule="auto"/>
        <w:jc w:val="both"/>
        <w:rPr>
          <w:szCs w:val="24"/>
        </w:rPr>
      </w:pPr>
      <w:r>
        <w:rPr>
          <w:szCs w:val="24"/>
        </w:rPr>
        <w:t>The s</w:t>
      </w:r>
      <w:r w:rsidR="00771B0A" w:rsidRPr="00076E91">
        <w:rPr>
          <w:szCs w:val="24"/>
        </w:rPr>
        <w:t xml:space="preserve">eed and reference proteins are highly similar </w:t>
      </w:r>
      <w:r w:rsidR="0025160F">
        <w:rPr>
          <w:szCs w:val="24"/>
        </w:rPr>
        <w:t xml:space="preserve">to each other </w:t>
      </w:r>
      <w:r w:rsidR="00771B0A" w:rsidRPr="00076E91">
        <w:rPr>
          <w:szCs w:val="24"/>
        </w:rPr>
        <w:t xml:space="preserve">in term of domain architectures and a large fraction of the annotations come from the </w:t>
      </w:r>
      <w:r w:rsidR="00771B0A">
        <w:rPr>
          <w:szCs w:val="24"/>
        </w:rPr>
        <w:t>less divergent ortholog sequences to the seed proteins</w:t>
      </w:r>
      <w:r w:rsidR="00771B0A" w:rsidRPr="00076E91">
        <w:rPr>
          <w:szCs w:val="24"/>
        </w:rPr>
        <w:t>.</w:t>
      </w:r>
      <w:r w:rsidR="005D4786">
        <w:rPr>
          <w:szCs w:val="24"/>
        </w:rPr>
        <w:t xml:space="preserve"> This </w:t>
      </w:r>
      <w:r w:rsidR="000A0CB3">
        <w:rPr>
          <w:szCs w:val="24"/>
        </w:rPr>
        <w:t>confided the transferred KO annotations of the microsporidian LCA proteins.</w:t>
      </w:r>
    </w:p>
    <w:p w14:paraId="70629EF1" w14:textId="47FD562D" w:rsidR="009451B6" w:rsidRDefault="00150B56" w:rsidP="00560D81">
      <w:pPr>
        <w:spacing w:after="0" w:line="360" w:lineRule="auto"/>
        <w:jc w:val="both"/>
        <w:rPr>
          <w:szCs w:val="24"/>
        </w:rPr>
      </w:pPr>
      <w:r w:rsidRPr="00076E91">
        <w:rPr>
          <w:szCs w:val="24"/>
        </w:rPr>
        <w:t xml:space="preserve">In general, microsporidian LCA has more proteins mapped into </w:t>
      </w:r>
      <w:r w:rsidR="00905402">
        <w:rPr>
          <w:szCs w:val="24"/>
        </w:rPr>
        <w:t xml:space="preserve">KEGG </w:t>
      </w:r>
      <w:r w:rsidRPr="00076E91">
        <w:rPr>
          <w:szCs w:val="24"/>
        </w:rPr>
        <w:t xml:space="preserve">pathways in comparison to extent microsporidia species. However, it is still very less when compare to </w:t>
      </w:r>
      <w:r w:rsidRPr="002F3911">
        <w:rPr>
          <w:i/>
          <w:szCs w:val="24"/>
        </w:rPr>
        <w:t>S.cerevisiae</w:t>
      </w:r>
      <w:r w:rsidRPr="00076E91">
        <w:rPr>
          <w:szCs w:val="24"/>
        </w:rPr>
        <w:t>, a representative of free-living organisms</w:t>
      </w:r>
      <w:r w:rsidR="00955D7C">
        <w:rPr>
          <w:szCs w:val="24"/>
        </w:rPr>
        <w:t xml:space="preserve"> (see Appendix, </w:t>
      </w:r>
      <w:r w:rsidR="00955D7C">
        <w:rPr>
          <w:szCs w:val="24"/>
        </w:rPr>
        <w:fldChar w:fldCharType="begin"/>
      </w:r>
      <w:r w:rsidR="00955D7C">
        <w:rPr>
          <w:szCs w:val="24"/>
        </w:rPr>
        <w:instrText xml:space="preserve"> REF _Ref381628048 \h </w:instrText>
      </w:r>
      <w:r w:rsidR="00955D7C">
        <w:rPr>
          <w:szCs w:val="24"/>
        </w:rPr>
      </w:r>
      <w:r w:rsidR="00955D7C">
        <w:rPr>
          <w:szCs w:val="24"/>
        </w:rPr>
        <w:fldChar w:fldCharType="separate"/>
      </w:r>
      <w:r w:rsidR="00CF13C3" w:rsidRPr="00076E91">
        <w:t xml:space="preserve">Figure </w:t>
      </w:r>
      <w:r w:rsidR="00CF13C3">
        <w:rPr>
          <w:noProof/>
        </w:rPr>
        <w:t>A</w:t>
      </w:r>
      <w:r w:rsidR="00CF13C3">
        <w:noBreakHyphen/>
      </w:r>
      <w:r w:rsidR="00CF13C3">
        <w:rPr>
          <w:noProof/>
        </w:rPr>
        <w:t>8</w:t>
      </w:r>
      <w:r w:rsidR="00955D7C">
        <w:rPr>
          <w:szCs w:val="24"/>
        </w:rPr>
        <w:fldChar w:fldCharType="end"/>
      </w:r>
      <w:r w:rsidR="00955D7C">
        <w:rPr>
          <w:szCs w:val="24"/>
        </w:rPr>
        <w:t>)</w:t>
      </w:r>
      <w:r w:rsidRPr="00076E91">
        <w:rPr>
          <w:szCs w:val="24"/>
        </w:rPr>
        <w:t xml:space="preserve">. </w:t>
      </w:r>
      <w:r w:rsidR="00271B17">
        <w:rPr>
          <w:szCs w:val="24"/>
        </w:rPr>
        <w:t>It is congruent with the reduction hypothesis of microsporidia genome (</w:t>
      </w:r>
      <w:r w:rsidR="00C30418">
        <w:rPr>
          <w:szCs w:val="24"/>
        </w:rPr>
        <w:t>see</w:t>
      </w:r>
      <w:r w:rsidR="00A162EF">
        <w:rPr>
          <w:szCs w:val="24"/>
        </w:rPr>
        <w:t xml:space="preserve"> Introduction, </w:t>
      </w:r>
      <w:r w:rsidR="00A162EF">
        <w:rPr>
          <w:szCs w:val="24"/>
        </w:rPr>
        <w:fldChar w:fldCharType="begin"/>
      </w:r>
      <w:r w:rsidR="00A162EF">
        <w:rPr>
          <w:szCs w:val="24"/>
        </w:rPr>
        <w:instrText xml:space="preserve"> REF _Ref384630816 \r \h </w:instrText>
      </w:r>
      <w:r w:rsidR="00A162EF">
        <w:rPr>
          <w:szCs w:val="24"/>
        </w:rPr>
      </w:r>
      <w:r w:rsidR="00A162EF">
        <w:rPr>
          <w:szCs w:val="24"/>
        </w:rPr>
        <w:fldChar w:fldCharType="separate"/>
      </w:r>
      <w:r w:rsidR="00CF13C3">
        <w:rPr>
          <w:szCs w:val="24"/>
        </w:rPr>
        <w:t>1.4</w:t>
      </w:r>
      <w:r w:rsidR="00A162EF">
        <w:rPr>
          <w:szCs w:val="24"/>
        </w:rPr>
        <w:fldChar w:fldCharType="end"/>
      </w:r>
      <w:r w:rsidR="00271B17">
        <w:rPr>
          <w:szCs w:val="24"/>
        </w:rPr>
        <w:t>)</w:t>
      </w:r>
      <w:r w:rsidR="00C30418">
        <w:rPr>
          <w:szCs w:val="24"/>
        </w:rPr>
        <w:t>.</w:t>
      </w:r>
      <w:r w:rsidR="00CD089E">
        <w:rPr>
          <w:szCs w:val="24"/>
        </w:rPr>
        <w:t xml:space="preserve"> Beside the biological reason,</w:t>
      </w:r>
      <w:r w:rsidR="000B74DD">
        <w:rPr>
          <w:szCs w:val="24"/>
        </w:rPr>
        <w:t xml:space="preserve"> technically</w:t>
      </w:r>
      <w:r w:rsidR="00FD2BCD">
        <w:rPr>
          <w:szCs w:val="24"/>
        </w:rPr>
        <w:t xml:space="preserve"> this </w:t>
      </w:r>
      <w:r w:rsidR="008E64E7">
        <w:rPr>
          <w:szCs w:val="24"/>
        </w:rPr>
        <w:t>was</w:t>
      </w:r>
      <w:r w:rsidR="00FD2BCD">
        <w:rPr>
          <w:szCs w:val="24"/>
        </w:rPr>
        <w:t xml:space="preserve"> </w:t>
      </w:r>
      <w:r w:rsidR="008841B2">
        <w:rPr>
          <w:szCs w:val="24"/>
        </w:rPr>
        <w:t>a</w:t>
      </w:r>
      <w:r w:rsidR="00FD2BCD">
        <w:rPr>
          <w:szCs w:val="24"/>
        </w:rPr>
        <w:t>n</w:t>
      </w:r>
      <w:r w:rsidR="008841B2">
        <w:rPr>
          <w:szCs w:val="24"/>
        </w:rPr>
        <w:t xml:space="preserve"> </w:t>
      </w:r>
      <w:r w:rsidR="000B74DD">
        <w:rPr>
          <w:szCs w:val="24"/>
        </w:rPr>
        <w:t>arbitrary comparison, since</w:t>
      </w:r>
      <w:r w:rsidRPr="00076E91">
        <w:rPr>
          <w:szCs w:val="24"/>
        </w:rPr>
        <w:t xml:space="preserve"> the number of yeast proteins in this analysis is much higher than the one from microsporidia (3534 yeast proteins versus </w:t>
      </w:r>
      <w:r w:rsidR="00D130C4">
        <w:rPr>
          <w:szCs w:val="24"/>
        </w:rPr>
        <w:t>1000</w:t>
      </w:r>
      <w:r w:rsidRPr="00076E91">
        <w:rPr>
          <w:szCs w:val="24"/>
        </w:rPr>
        <w:t xml:space="preserve"> protein</w:t>
      </w:r>
      <w:r w:rsidR="00902E77">
        <w:rPr>
          <w:szCs w:val="24"/>
        </w:rPr>
        <w:t>s</w:t>
      </w:r>
      <w:r w:rsidRPr="00076E91">
        <w:rPr>
          <w:szCs w:val="24"/>
        </w:rPr>
        <w:t xml:space="preserve"> in average for each microsporidia species)</w:t>
      </w:r>
      <w:r w:rsidR="000D24E3">
        <w:rPr>
          <w:szCs w:val="24"/>
        </w:rPr>
        <w:t>.</w:t>
      </w:r>
    </w:p>
    <w:p w14:paraId="72F5427B" w14:textId="09D5EA2E" w:rsidR="00CF6939" w:rsidRDefault="006C48F2" w:rsidP="00560D81">
      <w:pPr>
        <w:spacing w:after="0" w:line="360" w:lineRule="auto"/>
        <w:jc w:val="both"/>
        <w:rPr>
          <w:szCs w:val="24"/>
        </w:rPr>
      </w:pPr>
      <w:r>
        <w:rPr>
          <w:szCs w:val="24"/>
        </w:rPr>
        <w:t xml:space="preserve">The origin hypothesis of mitochondria in the microsporidian LCA was repeatedly discussed and yet confirmed again by the </w:t>
      </w:r>
      <w:r w:rsidR="00E8425E">
        <w:rPr>
          <w:szCs w:val="24"/>
        </w:rPr>
        <w:t>anno</w:t>
      </w:r>
      <w:r w:rsidR="00A11A7D">
        <w:rPr>
          <w:szCs w:val="24"/>
        </w:rPr>
        <w:t>tated LCA proteins with the presence of E1, E3 components and hsp70 proteins.</w:t>
      </w:r>
      <w:r w:rsidR="00356F53">
        <w:rPr>
          <w:szCs w:val="24"/>
        </w:rPr>
        <w:t xml:space="preserve"> However, the role of those proteins is still unclear</w:t>
      </w:r>
      <w:r w:rsidR="00B85651">
        <w:rPr>
          <w:szCs w:val="24"/>
        </w:rPr>
        <w:t xml:space="preserve"> </w:t>
      </w:r>
      <w:r w:rsidR="00B85651">
        <w:rPr>
          <w:szCs w:val="24"/>
        </w:rPr>
        <w:fldChar w:fldCharType="begin"/>
      </w:r>
      <w:r w:rsidR="00B85651">
        <w:rPr>
          <w:szCs w:val="24"/>
        </w:rPr>
        <w:instrText xml:space="preserve"> ADDIN EN.CITE &lt;EndNote&gt;&lt;Cite&gt;&lt;Author&gt;Fast&lt;/Author&gt;&lt;Year&gt;2001&lt;/Year&gt;&lt;RecNum&gt;295&lt;/RecNum&gt;&lt;DisplayText&gt;(Fast and Keeling 2001)&lt;/DisplayText&gt;&lt;record&gt;&lt;rec-number&gt;295&lt;/rec-number&gt;&lt;foreign-keys&gt;&lt;key app="EN" db-id="zvzepeve9vwad9e0r2nxazrm0x0w25x9w9er" timestamp="1522917510"&gt;295&lt;/key&gt;&lt;/foreign-keys&gt;&lt;ref-type name="Journal Article"&gt;17&lt;/ref-type&gt;&lt;contributors&gt;&lt;authors&gt;&lt;author&gt;Fast, N M&lt;/author&gt;&lt;author&gt;Keeling, P J&lt;/author&gt;&lt;/authors&gt;&lt;/contributors&gt;&lt;titles&gt;&lt;title&gt;Alpha and beta subunits of pyruvate dehydrogenase E1 from the microsporidian Nosema locustae: mitochondrion-derived carbon metabolism in microsporidia.&lt;/title&gt;&lt;secondary-title&gt;Molecular and biochemical parasitology&lt;/secondary-title&gt;&lt;/titles&gt;&lt;periodical&gt;&lt;full-title&gt;Molecular and biochemical parasitology&lt;/full-title&gt;&lt;/periodical&gt;&lt;pages&gt;201-9&lt;/pages&gt;&lt;volume&gt;117&lt;/volume&gt;&lt;keywords&gt;&lt;keyword&gt;Phylogeny&lt;/keyword&gt;&lt;keyword&gt;Animals&lt;/keyword&gt;&lt;keyword&gt;Amino Acid Sequence&lt;/keyword&gt;&lt;keyword&gt;Molecular Sequence Data&lt;/keyword&gt;&lt;keyword&gt;Sequence Analysis, DNA&lt;/keyword&gt;&lt;keyword&gt;Evolution, Molecular&lt;/keyword&gt;&lt;keyword&gt;Nosema&lt;/keyword&gt;&lt;keyword&gt;Nosema: genetics&lt;/keyword&gt;&lt;keyword&gt;Mitochondria&lt;/keyword&gt;&lt;keyword&gt;Genome, Protozoan&lt;/keyword&gt;&lt;keyword&gt;Carbon&lt;/keyword&gt;&lt;keyword&gt;Carbon: metabolism&lt;/keyword&gt;&lt;keyword&gt;Cloning, Molecular&lt;/keyword&gt;&lt;keyword&gt;Grasshoppers&lt;/keyword&gt;&lt;keyword&gt;Grasshoppers: parasitology&lt;/keyword&gt;&lt;keyword&gt;Mitochondria: enzymology&lt;/keyword&gt;&lt;keyword&gt;Mitochondria: genetics&lt;/keyword&gt;&lt;keyword&gt;Nosema: enzymology&lt;/keyword&gt;&lt;keyword&gt;Pyruvate Dehydrogenase (Lipoamide)&lt;/keyword&gt;&lt;keyword&gt;Pyruvate Dehydrogenase (Lipoamide): genetics&lt;/keyword&gt;&lt;keyword&gt;Pyruvate Dehydrogenase (Lipoamide): metabolism&lt;/keyword&gt;&lt;/keywords&gt;&lt;dates&gt;&lt;year&gt;2001&lt;/year&gt;&lt;pub-dates&gt;&lt;date&gt;October 2001&lt;/date&gt;&lt;/pub-dates&gt;&lt;/dates&gt;&lt;urls&gt;&lt;/urls&gt;&lt;/record&gt;&lt;/Cite&gt;&lt;/EndNote&gt;</w:instrText>
      </w:r>
      <w:r w:rsidR="00B85651">
        <w:rPr>
          <w:szCs w:val="24"/>
        </w:rPr>
        <w:fldChar w:fldCharType="separate"/>
      </w:r>
      <w:r w:rsidR="00B85651">
        <w:rPr>
          <w:noProof/>
          <w:szCs w:val="24"/>
        </w:rPr>
        <w:t>(Fast and Keeling 2001)</w:t>
      </w:r>
      <w:r w:rsidR="00B85651">
        <w:rPr>
          <w:szCs w:val="24"/>
        </w:rPr>
        <w:fldChar w:fldCharType="end"/>
      </w:r>
      <w:r w:rsidR="00CF6939" w:rsidRPr="00076E91">
        <w:rPr>
          <w:szCs w:val="24"/>
        </w:rPr>
        <w:t xml:space="preserve">. </w:t>
      </w:r>
    </w:p>
    <w:p w14:paraId="719369E7" w14:textId="6C53ECFD" w:rsidR="00941397" w:rsidRDefault="00875DB2" w:rsidP="00560D81">
      <w:pPr>
        <w:spacing w:after="0" w:line="360" w:lineRule="auto"/>
        <w:jc w:val="both"/>
        <w:rPr>
          <w:szCs w:val="24"/>
        </w:rPr>
      </w:pPr>
      <w:r>
        <w:rPr>
          <w:szCs w:val="24"/>
        </w:rPr>
        <w:t xml:space="preserve">Our study agreed with the assumption that microsporidia </w:t>
      </w:r>
      <w:r w:rsidR="00741197">
        <w:rPr>
          <w:szCs w:val="24"/>
        </w:rPr>
        <w:t>are</w:t>
      </w:r>
      <w:r>
        <w:rPr>
          <w:szCs w:val="24"/>
        </w:rPr>
        <w:t xml:space="preserve"> unable to </w:t>
      </w:r>
      <w:r w:rsidR="00F360ED" w:rsidRPr="00C84C99">
        <w:rPr>
          <w:i/>
          <w:szCs w:val="24"/>
        </w:rPr>
        <w:t>de novo</w:t>
      </w:r>
      <w:r w:rsidR="00F360ED" w:rsidRPr="00076E91">
        <w:rPr>
          <w:szCs w:val="24"/>
        </w:rPr>
        <w:t xml:space="preserve"> synthesi</w:t>
      </w:r>
      <w:r w:rsidR="00E6380C">
        <w:rPr>
          <w:szCs w:val="24"/>
        </w:rPr>
        <w:t xml:space="preserve">ze both purines and pyrimidines </w:t>
      </w:r>
      <w:r w:rsidR="00741197">
        <w:rPr>
          <w:szCs w:val="24"/>
        </w:rPr>
        <w:t xml:space="preserve">and they replace </w:t>
      </w:r>
      <w:r w:rsidR="006F1044">
        <w:rPr>
          <w:szCs w:val="24"/>
        </w:rPr>
        <w:t>that inability by the</w:t>
      </w:r>
      <w:r w:rsidR="0053276F">
        <w:rPr>
          <w:szCs w:val="24"/>
        </w:rPr>
        <w:t xml:space="preserve"> </w:t>
      </w:r>
      <w:r w:rsidR="0053276F">
        <w:rPr>
          <w:szCs w:val="24"/>
        </w:rPr>
        <w:lastRenderedPageBreak/>
        <w:t xml:space="preserve">nucleotide transport (NTT) proteins. </w:t>
      </w:r>
      <w:r w:rsidR="00B766A6">
        <w:rPr>
          <w:szCs w:val="24"/>
        </w:rPr>
        <w:t>The phylogenetic profile of three microsporidian LCA NTT protiens was consistent with the study of</w:t>
      </w:r>
      <w:r w:rsidR="0053276F">
        <w:rPr>
          <w:szCs w:val="24"/>
        </w:rPr>
        <w:t xml:space="preserve"> </w:t>
      </w:r>
      <w:r w:rsidR="003516BD">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3516BD">
        <w:rPr>
          <w:szCs w:val="24"/>
        </w:rPr>
        <w:instrText xml:space="preserve"> ADDIN EN.CITE </w:instrText>
      </w:r>
      <w:r w:rsidR="003516BD">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3516BD">
        <w:rPr>
          <w:szCs w:val="24"/>
        </w:rPr>
        <w:instrText xml:space="preserve"> ADDIN EN.CITE.DATA </w:instrText>
      </w:r>
      <w:r w:rsidR="003516BD">
        <w:rPr>
          <w:szCs w:val="24"/>
        </w:rPr>
      </w:r>
      <w:r w:rsidR="003516BD">
        <w:rPr>
          <w:szCs w:val="24"/>
        </w:rPr>
        <w:fldChar w:fldCharType="end"/>
      </w:r>
      <w:r w:rsidR="003516BD">
        <w:rPr>
          <w:szCs w:val="24"/>
        </w:rPr>
      </w:r>
      <w:r w:rsidR="003516BD">
        <w:rPr>
          <w:szCs w:val="24"/>
        </w:rPr>
        <w:fldChar w:fldCharType="separate"/>
      </w:r>
      <w:r w:rsidR="003516BD">
        <w:rPr>
          <w:noProof/>
          <w:szCs w:val="24"/>
        </w:rPr>
        <w:t>(Nakjang et al. 2013)</w:t>
      </w:r>
      <w:r w:rsidR="003516BD">
        <w:rPr>
          <w:szCs w:val="24"/>
        </w:rPr>
        <w:fldChar w:fldCharType="end"/>
      </w:r>
      <w:r w:rsidR="00B766A6">
        <w:rPr>
          <w:szCs w:val="24"/>
        </w:rPr>
        <w:t xml:space="preserve">, where we found </w:t>
      </w:r>
      <w:r w:rsidR="0053276F">
        <w:rPr>
          <w:szCs w:val="24"/>
        </w:rPr>
        <w:t>orthologs for those microsporidia NTT proteins</w:t>
      </w:r>
      <w:r w:rsidR="00B766A6">
        <w:rPr>
          <w:szCs w:val="24"/>
        </w:rPr>
        <w:t xml:space="preserve"> also</w:t>
      </w:r>
      <w:r w:rsidR="0053276F">
        <w:rPr>
          <w:szCs w:val="24"/>
        </w:rPr>
        <w:t xml:space="preserve"> in the same phyla that were discussed</w:t>
      </w:r>
      <w:r w:rsidR="00465F3B">
        <w:rPr>
          <w:szCs w:val="24"/>
        </w:rPr>
        <w:t xml:space="preserve"> in that </w:t>
      </w:r>
      <w:r w:rsidR="00BE080F">
        <w:rPr>
          <w:szCs w:val="24"/>
        </w:rPr>
        <w:t>analysis</w:t>
      </w:r>
      <w:r w:rsidR="0053276F">
        <w:rPr>
          <w:szCs w:val="24"/>
        </w:rPr>
        <w:t xml:space="preserve">, namely Chlamydiae, Streptophyta, Chlorophyta and Bacillariophyta. </w:t>
      </w:r>
      <w:r w:rsidR="00AB383A">
        <w:rPr>
          <w:szCs w:val="24"/>
        </w:rPr>
        <w:t>The NTT</w:t>
      </w:r>
      <w:r w:rsidR="00526971">
        <w:rPr>
          <w:szCs w:val="24"/>
        </w:rPr>
        <w:t xml:space="preserve"> orthologs have no signal peptide and contain 10-12 transmembrane domains. </w:t>
      </w:r>
      <w:r w:rsidR="00941397" w:rsidRPr="00076E91">
        <w:rPr>
          <w:szCs w:val="24"/>
        </w:rPr>
        <w:t xml:space="preserve">Based on studies of </w:t>
      </w:r>
      <w:r w:rsidR="003516BD">
        <w:rPr>
          <w:szCs w:val="24"/>
        </w:rPr>
        <w:fldChar w:fldCharType="begin">
          <w:fldData xml:space="preserve">PEVuZE5vdGU+PENpdGU+PEF1dGhvcj5IZWluejwvQXV0aG9yPjxZZWFyPjIwMTQ8L1llYXI+PFJl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</w:fldData>
        </w:fldChar>
      </w:r>
      <w:r w:rsidR="003516BD">
        <w:rPr>
          <w:szCs w:val="24"/>
        </w:rPr>
        <w:instrText xml:space="preserve"> ADDIN EN.CITE </w:instrText>
      </w:r>
      <w:r w:rsidR="003516BD">
        <w:rPr>
          <w:szCs w:val="24"/>
        </w:rPr>
        <w:fldChar w:fldCharType="begin">
          <w:fldData xml:space="preserve">PEVuZE5vdGU+PENpdGU+PEF1dGhvcj5IZWluejwvQXV0aG9yPjxZZWFyPjIwMTQ8L1llYXI+PFJl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</w:fldData>
        </w:fldChar>
      </w:r>
      <w:r w:rsidR="003516BD">
        <w:rPr>
          <w:szCs w:val="24"/>
        </w:rPr>
        <w:instrText xml:space="preserve"> ADDIN EN.CITE.DATA </w:instrText>
      </w:r>
      <w:r w:rsidR="003516BD">
        <w:rPr>
          <w:szCs w:val="24"/>
        </w:rPr>
      </w:r>
      <w:r w:rsidR="003516BD">
        <w:rPr>
          <w:szCs w:val="24"/>
        </w:rPr>
        <w:fldChar w:fldCharType="end"/>
      </w:r>
      <w:r w:rsidR="003516BD">
        <w:rPr>
          <w:szCs w:val="24"/>
        </w:rPr>
      </w:r>
      <w:r w:rsidR="003516BD">
        <w:rPr>
          <w:szCs w:val="24"/>
        </w:rPr>
        <w:fldChar w:fldCharType="separate"/>
      </w:r>
      <w:r w:rsidR="003516BD">
        <w:rPr>
          <w:noProof/>
          <w:szCs w:val="24"/>
        </w:rPr>
        <w:t>(Tsaousis et al. 2008; Heinz et al. 2014; Dean, Hirt, and Embley 2016)</w:t>
      </w:r>
      <w:r w:rsidR="003516BD">
        <w:rPr>
          <w:szCs w:val="24"/>
        </w:rPr>
        <w:fldChar w:fldCharType="end"/>
      </w:r>
      <w:r w:rsidR="00941397" w:rsidRPr="00076E91">
        <w:rPr>
          <w:szCs w:val="24"/>
        </w:rPr>
        <w:t>, those NTT proteins are the result of horizontal transfer event from bacteria.</w:t>
      </w:r>
    </w:p>
    <w:p w14:paraId="2BCC0D28" w14:textId="77777777" w:rsidR="00F360ED" w:rsidRPr="00076E91" w:rsidRDefault="00F360ED" w:rsidP="00560D81">
      <w:pPr>
        <w:spacing w:after="0" w:line="360" w:lineRule="auto"/>
        <w:jc w:val="both"/>
        <w:rPr>
          <w:szCs w:val="24"/>
        </w:rPr>
      </w:pPr>
    </w:p>
    <w:p w14:paraId="5E576720" w14:textId="77777777" w:rsidR="00AD08DF" w:rsidRPr="00ED70D1" w:rsidRDefault="00AD08DF" w:rsidP="00560D81">
      <w:pPr>
        <w:pStyle w:val="Heading2"/>
        <w:jc w:val="both"/>
      </w:pPr>
      <w:bookmarkStart w:id="266" w:name="_Toc386295427"/>
      <w:r w:rsidRPr="00ED70D1">
        <w:t>Conclusion</w:t>
      </w:r>
      <w:bookmarkEnd w:id="266"/>
    </w:p>
    <w:p w14:paraId="2DE59A9B" w14:textId="77777777" w:rsidR="00BC03FC" w:rsidRDefault="00562ACA" w:rsidP="00560D81">
      <w:pPr>
        <w:spacing w:after="0" w:line="360" w:lineRule="auto"/>
        <w:jc w:val="both"/>
        <w:rPr>
          <w:szCs w:val="24"/>
        </w:rPr>
      </w:pPr>
      <w:r w:rsidRPr="00076E91">
        <w:rPr>
          <w:szCs w:val="24"/>
        </w:rPr>
        <w:t>Our analysis of microsporidian LCA metabolic pathways acquired the consistent results with other studies. Microsporidian LCA, as well as the co</w:t>
      </w:r>
      <w:r w:rsidR="00E966CD">
        <w:rPr>
          <w:szCs w:val="24"/>
        </w:rPr>
        <w:t>ntemporary species, obligatory</w:t>
      </w:r>
      <w:r w:rsidRPr="00076E91">
        <w:rPr>
          <w:szCs w:val="24"/>
        </w:rPr>
        <w:t xml:space="preserve"> depends on the </w:t>
      </w:r>
      <w:r w:rsidR="0024349E">
        <w:rPr>
          <w:szCs w:val="24"/>
        </w:rPr>
        <w:t>host species for their survival due to their reduced metabolism.</w:t>
      </w:r>
      <w:r w:rsidRPr="00076E91">
        <w:rPr>
          <w:szCs w:val="24"/>
        </w:rPr>
        <w:t xml:space="preserve"> The presence of transport proteins supplements the lack of some main pathways for producing energy and other important compounds. Trehalose </w:t>
      </w:r>
      <w:r w:rsidR="00105E06">
        <w:rPr>
          <w:szCs w:val="24"/>
        </w:rPr>
        <w:t>again has been shown to be</w:t>
      </w:r>
      <w:r w:rsidRPr="00076E91">
        <w:rPr>
          <w:szCs w:val="24"/>
        </w:rPr>
        <w:t xml:space="preserve"> the main carbohydrate storage for microsp</w:t>
      </w:r>
      <w:r w:rsidR="00672459">
        <w:rPr>
          <w:szCs w:val="24"/>
        </w:rPr>
        <w:t xml:space="preserve">oridia since the enzymes for </w:t>
      </w:r>
      <w:r w:rsidR="00672459" w:rsidRPr="00672459">
        <w:rPr>
          <w:i/>
          <w:szCs w:val="24"/>
        </w:rPr>
        <w:t xml:space="preserve">de </w:t>
      </w:r>
      <w:r w:rsidRPr="00672459">
        <w:rPr>
          <w:i/>
          <w:szCs w:val="24"/>
        </w:rPr>
        <w:t>novo</w:t>
      </w:r>
      <w:r w:rsidRPr="00076E91">
        <w:rPr>
          <w:szCs w:val="24"/>
        </w:rPr>
        <w:t xml:space="preserve"> trehalose synthesis and degradation </w:t>
      </w:r>
      <w:r w:rsidR="00B85897">
        <w:rPr>
          <w:szCs w:val="24"/>
        </w:rPr>
        <w:t>were</w:t>
      </w:r>
      <w:r w:rsidRPr="00076E91">
        <w:rPr>
          <w:szCs w:val="24"/>
        </w:rPr>
        <w:t xml:space="preserve"> also be found in the LCA. However, the reason for the existence of mitochondria in the LCA is still unclear, since the pathways that take place in mitochondria are missing. </w:t>
      </w:r>
    </w:p>
    <w:p w14:paraId="206D885D" w14:textId="2AF6BB93" w:rsidR="006F499E" w:rsidRPr="00BC03FC" w:rsidRDefault="00D26D0D" w:rsidP="00560D81">
      <w:pPr>
        <w:spacing w:after="0" w:line="360" w:lineRule="auto"/>
        <w:jc w:val="both"/>
        <w:rPr>
          <w:szCs w:val="24"/>
        </w:rPr>
      </w:pPr>
      <w:r>
        <w:rPr>
          <w:szCs w:val="24"/>
        </w:rPr>
        <w:t>The scheme metabolisms of carbohydrate</w:t>
      </w:r>
      <w:r w:rsidR="00BB7DFC">
        <w:rPr>
          <w:szCs w:val="24"/>
        </w:rPr>
        <w:t xml:space="preserve"> (</w:t>
      </w:r>
      <w:r w:rsidR="00BB7DFC">
        <w:rPr>
          <w:szCs w:val="24"/>
        </w:rPr>
        <w:fldChar w:fldCharType="begin"/>
      </w:r>
      <w:r w:rsidR="00BB7DFC">
        <w:rPr>
          <w:szCs w:val="24"/>
        </w:rPr>
        <w:instrText xml:space="preserve"> REF _Ref384229265 \h </w:instrText>
      </w:r>
      <w:r w:rsidR="00BB7DFC">
        <w:rPr>
          <w:szCs w:val="24"/>
        </w:rPr>
      </w:r>
      <w:r w:rsidR="00BB7DFC">
        <w:rPr>
          <w:szCs w:val="24"/>
        </w:rPr>
        <w:fldChar w:fldCharType="separate"/>
      </w:r>
      <w:r w:rsidR="00CF13C3">
        <w:t xml:space="preserve">Figure </w:t>
      </w:r>
      <w:r w:rsidR="00CF13C3">
        <w:rPr>
          <w:noProof/>
        </w:rPr>
        <w:t>5</w:t>
      </w:r>
      <w:r w:rsidR="00CF13C3">
        <w:noBreakHyphen/>
      </w:r>
      <w:r w:rsidR="00CF13C3">
        <w:rPr>
          <w:noProof/>
        </w:rPr>
        <w:t>6</w:t>
      </w:r>
      <w:r w:rsidR="00BB7DFC">
        <w:rPr>
          <w:szCs w:val="24"/>
        </w:rPr>
        <w:fldChar w:fldCharType="end"/>
      </w:r>
      <w:r w:rsidR="00BB7DFC">
        <w:rPr>
          <w:szCs w:val="24"/>
        </w:rPr>
        <w:t>)</w:t>
      </w:r>
      <w:r>
        <w:rPr>
          <w:szCs w:val="24"/>
        </w:rPr>
        <w:t>, amino acid</w:t>
      </w:r>
      <w:r w:rsidR="005C12DA">
        <w:rPr>
          <w:szCs w:val="24"/>
        </w:rPr>
        <w:t xml:space="preserve"> (Appendix, </w:t>
      </w:r>
      <w:r w:rsidR="005C12DA">
        <w:rPr>
          <w:szCs w:val="24"/>
        </w:rPr>
        <w:fldChar w:fldCharType="begin"/>
      </w:r>
      <w:r w:rsidR="005C12DA">
        <w:rPr>
          <w:szCs w:val="24"/>
        </w:rPr>
        <w:instrText xml:space="preserve"> REF _Ref384390503 \h </w:instrText>
      </w:r>
      <w:r w:rsidR="005C12DA">
        <w:rPr>
          <w:szCs w:val="24"/>
        </w:rPr>
      </w:r>
      <w:r w:rsidR="005C12DA">
        <w:rPr>
          <w:szCs w:val="24"/>
        </w:rPr>
        <w:fldChar w:fldCharType="separate"/>
      </w:r>
      <w:r w:rsidR="00CF13C3">
        <w:t xml:space="preserve">Figure </w:t>
      </w:r>
      <w:r w:rsidR="00CF13C3">
        <w:rPr>
          <w:noProof/>
        </w:rPr>
        <w:t>A</w:t>
      </w:r>
      <w:r w:rsidR="00CF13C3">
        <w:noBreakHyphen/>
      </w:r>
      <w:r w:rsidR="00CF13C3">
        <w:rPr>
          <w:noProof/>
        </w:rPr>
        <w:t>9</w:t>
      </w:r>
      <w:r w:rsidR="005C12DA">
        <w:rPr>
          <w:szCs w:val="24"/>
        </w:rPr>
        <w:fldChar w:fldCharType="end"/>
      </w:r>
      <w:r w:rsidR="005C12DA">
        <w:rPr>
          <w:szCs w:val="24"/>
        </w:rPr>
        <w:t>)</w:t>
      </w:r>
      <w:r>
        <w:rPr>
          <w:szCs w:val="24"/>
        </w:rPr>
        <w:t>, glycerophospholipid</w:t>
      </w:r>
      <w:r w:rsidR="005C12DA">
        <w:rPr>
          <w:szCs w:val="24"/>
        </w:rPr>
        <w:t xml:space="preserve"> (Appendix, </w:t>
      </w:r>
      <w:r w:rsidR="005C12DA">
        <w:rPr>
          <w:szCs w:val="24"/>
        </w:rPr>
        <w:fldChar w:fldCharType="begin"/>
      </w:r>
      <w:r w:rsidR="005C12DA">
        <w:rPr>
          <w:szCs w:val="24"/>
        </w:rPr>
        <w:instrText xml:space="preserve"> REF _Ref384390516 \h </w:instrText>
      </w:r>
      <w:r w:rsidR="005C12DA">
        <w:rPr>
          <w:szCs w:val="24"/>
        </w:rPr>
      </w:r>
      <w:r w:rsidR="005C12DA">
        <w:rPr>
          <w:szCs w:val="24"/>
        </w:rPr>
        <w:fldChar w:fldCharType="separate"/>
      </w:r>
      <w:r w:rsidR="00CF13C3">
        <w:t xml:space="preserve">Figure </w:t>
      </w:r>
      <w:r w:rsidR="00CF13C3">
        <w:rPr>
          <w:noProof/>
        </w:rPr>
        <w:t>A</w:t>
      </w:r>
      <w:r w:rsidR="00CF13C3">
        <w:noBreakHyphen/>
      </w:r>
      <w:r w:rsidR="00CF13C3">
        <w:rPr>
          <w:noProof/>
        </w:rPr>
        <w:t>10</w:t>
      </w:r>
      <w:r w:rsidR="005C12DA">
        <w:rPr>
          <w:szCs w:val="24"/>
        </w:rPr>
        <w:fldChar w:fldCharType="end"/>
      </w:r>
      <w:r w:rsidR="005C12DA">
        <w:rPr>
          <w:szCs w:val="24"/>
        </w:rPr>
        <w:t>)</w:t>
      </w:r>
      <w:r>
        <w:rPr>
          <w:szCs w:val="24"/>
        </w:rPr>
        <w:t>, purine and pyrimidine</w:t>
      </w:r>
      <w:r w:rsidR="00BB7DFC">
        <w:rPr>
          <w:szCs w:val="24"/>
        </w:rPr>
        <w:t xml:space="preserve"> (</w:t>
      </w:r>
      <w:r w:rsidR="00BB7DFC">
        <w:rPr>
          <w:szCs w:val="24"/>
        </w:rPr>
        <w:fldChar w:fldCharType="begin"/>
      </w:r>
      <w:r w:rsidR="00BB7DFC">
        <w:rPr>
          <w:szCs w:val="24"/>
        </w:rPr>
        <w:instrText xml:space="preserve"> REF _Ref384375467 \h </w:instrText>
      </w:r>
      <w:r w:rsidR="00BB7DFC">
        <w:rPr>
          <w:szCs w:val="24"/>
        </w:rPr>
      </w:r>
      <w:r w:rsidR="00BB7DFC">
        <w:rPr>
          <w:szCs w:val="24"/>
        </w:rPr>
        <w:fldChar w:fldCharType="separate"/>
      </w:r>
      <w:r w:rsidR="00CF13C3">
        <w:t xml:space="preserve">Figure </w:t>
      </w:r>
      <w:r w:rsidR="00CF13C3">
        <w:rPr>
          <w:noProof/>
        </w:rPr>
        <w:t>5</w:t>
      </w:r>
      <w:r w:rsidR="00CF13C3">
        <w:noBreakHyphen/>
      </w:r>
      <w:r w:rsidR="00CF13C3">
        <w:rPr>
          <w:noProof/>
        </w:rPr>
        <w:t>7</w:t>
      </w:r>
      <w:r w:rsidR="00BB7DFC">
        <w:rPr>
          <w:szCs w:val="24"/>
        </w:rPr>
        <w:fldChar w:fldCharType="end"/>
      </w:r>
      <w:r w:rsidR="00BB7DFC">
        <w:rPr>
          <w:szCs w:val="24"/>
        </w:rPr>
        <w:t>)</w:t>
      </w:r>
      <w:r>
        <w:rPr>
          <w:szCs w:val="24"/>
        </w:rPr>
        <w:t xml:space="preserve"> </w:t>
      </w:r>
      <w:r w:rsidR="00012763">
        <w:rPr>
          <w:szCs w:val="24"/>
        </w:rPr>
        <w:t xml:space="preserve">as well as other cellular process and genetic information processing pathways (Appendix, </w:t>
      </w:r>
      <w:r w:rsidR="0074352A">
        <w:rPr>
          <w:szCs w:val="24"/>
        </w:rPr>
        <w:fldChar w:fldCharType="begin"/>
      </w:r>
      <w:r w:rsidR="0074352A">
        <w:rPr>
          <w:szCs w:val="24"/>
        </w:rPr>
        <w:instrText xml:space="preserve"> REF _Ref384391787 \h </w:instrText>
      </w:r>
      <w:r w:rsidR="0074352A">
        <w:rPr>
          <w:szCs w:val="24"/>
        </w:rPr>
      </w:r>
      <w:r w:rsidR="0074352A">
        <w:rPr>
          <w:szCs w:val="24"/>
        </w:rPr>
        <w:fldChar w:fldCharType="separate"/>
      </w:r>
      <w:r w:rsidR="00CF13C3">
        <w:t xml:space="preserve">Figure </w:t>
      </w:r>
      <w:r w:rsidR="00CF13C3">
        <w:rPr>
          <w:noProof/>
        </w:rPr>
        <w:t>A</w:t>
      </w:r>
      <w:r w:rsidR="00CF13C3">
        <w:noBreakHyphen/>
      </w:r>
      <w:r w:rsidR="00CF13C3">
        <w:rPr>
          <w:noProof/>
        </w:rPr>
        <w:t>11</w:t>
      </w:r>
      <w:r w:rsidR="0074352A">
        <w:rPr>
          <w:szCs w:val="24"/>
        </w:rPr>
        <w:fldChar w:fldCharType="end"/>
      </w:r>
      <w:r w:rsidR="0074352A">
        <w:rPr>
          <w:szCs w:val="24"/>
        </w:rPr>
        <w:t xml:space="preserve">, </w:t>
      </w:r>
      <w:r w:rsidR="0074352A">
        <w:rPr>
          <w:szCs w:val="24"/>
        </w:rPr>
        <w:fldChar w:fldCharType="begin"/>
      </w:r>
      <w:r w:rsidR="0074352A">
        <w:rPr>
          <w:szCs w:val="24"/>
        </w:rPr>
        <w:instrText xml:space="preserve"> REF _Ref384391789 \h </w:instrText>
      </w:r>
      <w:r w:rsidR="0074352A">
        <w:rPr>
          <w:szCs w:val="24"/>
        </w:rPr>
      </w:r>
      <w:r w:rsidR="0074352A">
        <w:rPr>
          <w:szCs w:val="24"/>
        </w:rPr>
        <w:fldChar w:fldCharType="separate"/>
      </w:r>
      <w:r w:rsidR="00CF13C3">
        <w:t xml:space="preserve">Figure </w:t>
      </w:r>
      <w:r w:rsidR="00CF13C3">
        <w:rPr>
          <w:noProof/>
        </w:rPr>
        <w:t>A</w:t>
      </w:r>
      <w:r w:rsidR="00CF13C3">
        <w:noBreakHyphen/>
      </w:r>
      <w:r w:rsidR="00CF13C3">
        <w:rPr>
          <w:noProof/>
        </w:rPr>
        <w:t>12</w:t>
      </w:r>
      <w:r w:rsidR="0074352A">
        <w:rPr>
          <w:szCs w:val="24"/>
        </w:rPr>
        <w:fldChar w:fldCharType="end"/>
      </w:r>
      <w:r w:rsidR="0074352A">
        <w:rPr>
          <w:szCs w:val="24"/>
        </w:rPr>
        <w:t xml:space="preserve">, </w:t>
      </w:r>
      <w:r w:rsidR="0074352A">
        <w:rPr>
          <w:szCs w:val="24"/>
        </w:rPr>
        <w:fldChar w:fldCharType="begin"/>
      </w:r>
      <w:r w:rsidR="0074352A">
        <w:rPr>
          <w:szCs w:val="24"/>
        </w:rPr>
        <w:instrText xml:space="preserve"> REF _Ref384391790 \h </w:instrText>
      </w:r>
      <w:r w:rsidR="0074352A">
        <w:rPr>
          <w:szCs w:val="24"/>
        </w:rPr>
      </w:r>
      <w:r w:rsidR="0074352A">
        <w:rPr>
          <w:szCs w:val="24"/>
        </w:rPr>
        <w:fldChar w:fldCharType="separate"/>
      </w:r>
      <w:r w:rsidR="00CF13C3">
        <w:t xml:space="preserve">Figure </w:t>
      </w:r>
      <w:r w:rsidR="00CF13C3">
        <w:rPr>
          <w:noProof/>
        </w:rPr>
        <w:t>A</w:t>
      </w:r>
      <w:r w:rsidR="00CF13C3">
        <w:noBreakHyphen/>
      </w:r>
      <w:r w:rsidR="00CF13C3">
        <w:rPr>
          <w:noProof/>
        </w:rPr>
        <w:t>13</w:t>
      </w:r>
      <w:r w:rsidR="0074352A">
        <w:rPr>
          <w:szCs w:val="24"/>
        </w:rPr>
        <w:fldChar w:fldCharType="end"/>
      </w:r>
      <w:r w:rsidR="00012763">
        <w:rPr>
          <w:szCs w:val="24"/>
        </w:rPr>
        <w:t xml:space="preserve">) </w:t>
      </w:r>
      <w:r>
        <w:rPr>
          <w:szCs w:val="24"/>
        </w:rPr>
        <w:t>unveiled some novel reactions in</w:t>
      </w:r>
      <w:r w:rsidR="007E135B">
        <w:rPr>
          <w:szCs w:val="24"/>
        </w:rPr>
        <w:t xml:space="preserve"> the</w:t>
      </w:r>
      <w:r>
        <w:rPr>
          <w:szCs w:val="24"/>
        </w:rPr>
        <w:t xml:space="preserve"> microsporidia LCA in </w:t>
      </w:r>
      <w:r w:rsidRPr="00BC03FC">
        <w:rPr>
          <w:szCs w:val="24"/>
        </w:rPr>
        <w:t xml:space="preserve">comparison to the extant species. </w:t>
      </w:r>
      <w:r w:rsidR="00BC03FC" w:rsidRPr="00BC03FC">
        <w:rPr>
          <w:szCs w:val="24"/>
        </w:rPr>
        <w:t xml:space="preserve">These reactions imply a relevant complementation </w:t>
      </w:r>
      <w:r w:rsidR="00BC03FC">
        <w:rPr>
          <w:szCs w:val="24"/>
        </w:rPr>
        <w:t>for those pathways. H</w:t>
      </w:r>
      <w:r w:rsidR="00BC03FC" w:rsidRPr="00BC03FC">
        <w:rPr>
          <w:szCs w:val="24"/>
        </w:rPr>
        <w:t>owever</w:t>
      </w:r>
      <w:r w:rsidR="00407A9B">
        <w:rPr>
          <w:szCs w:val="24"/>
        </w:rPr>
        <w:t xml:space="preserve">, the same as other </w:t>
      </w:r>
      <w:r w:rsidR="00407A9B" w:rsidRPr="005F3C0D">
        <w:rPr>
          <w:i/>
          <w:szCs w:val="24"/>
        </w:rPr>
        <w:t>in silico</w:t>
      </w:r>
      <w:r w:rsidR="00407A9B">
        <w:rPr>
          <w:szCs w:val="24"/>
        </w:rPr>
        <w:t xml:space="preserve"> </w:t>
      </w:r>
      <w:r w:rsidR="005F3C0D">
        <w:rPr>
          <w:szCs w:val="24"/>
        </w:rPr>
        <w:t>predictions</w:t>
      </w:r>
      <w:r w:rsidR="00407A9B">
        <w:rPr>
          <w:szCs w:val="24"/>
        </w:rPr>
        <w:t>,</w:t>
      </w:r>
      <w:r w:rsidR="00BC03FC">
        <w:rPr>
          <w:szCs w:val="24"/>
        </w:rPr>
        <w:t xml:space="preserve"> they</w:t>
      </w:r>
      <w:r w:rsidR="00BC03FC" w:rsidRPr="00BC03FC">
        <w:rPr>
          <w:szCs w:val="24"/>
        </w:rPr>
        <w:t xml:space="preserve"> should be confirmed by </w:t>
      </w:r>
      <w:r w:rsidR="00407A9B">
        <w:rPr>
          <w:szCs w:val="24"/>
        </w:rPr>
        <w:t>the</w:t>
      </w:r>
      <w:r w:rsidR="00BC03FC" w:rsidRPr="00BC03FC">
        <w:rPr>
          <w:szCs w:val="24"/>
        </w:rPr>
        <w:t xml:space="preserve"> </w:t>
      </w:r>
      <w:r w:rsidR="00134E3B">
        <w:rPr>
          <w:szCs w:val="24"/>
        </w:rPr>
        <w:t>experimental study.</w:t>
      </w:r>
    </w:p>
    <w:p w14:paraId="53ECC0AE" w14:textId="35A128E7" w:rsidR="00AD08DF" w:rsidRPr="00076E91" w:rsidRDefault="00562ACA" w:rsidP="00560D81">
      <w:pPr>
        <w:spacing w:after="0" w:line="360" w:lineRule="auto"/>
        <w:jc w:val="both"/>
        <w:rPr>
          <w:szCs w:val="24"/>
        </w:rPr>
      </w:pPr>
      <w:r w:rsidRPr="00076E91">
        <w:rPr>
          <w:szCs w:val="24"/>
        </w:rPr>
        <w:lastRenderedPageBreak/>
        <w:t xml:space="preserve">This analysis demonstrates a novel approach for </w:t>
      </w:r>
      <w:r w:rsidRPr="00E44AA4">
        <w:rPr>
          <w:i/>
          <w:szCs w:val="24"/>
        </w:rPr>
        <w:t>in</w:t>
      </w:r>
      <w:r w:rsidR="00E44AA4" w:rsidRPr="00E44AA4">
        <w:rPr>
          <w:i/>
          <w:szCs w:val="24"/>
        </w:rPr>
        <w:t xml:space="preserve"> </w:t>
      </w:r>
      <w:r w:rsidRPr="00E44AA4">
        <w:rPr>
          <w:i/>
          <w:szCs w:val="24"/>
        </w:rPr>
        <w:t>silico</w:t>
      </w:r>
      <w:r w:rsidRPr="00076E91">
        <w:rPr>
          <w:szCs w:val="24"/>
        </w:rPr>
        <w:t xml:space="preserve"> studying the metabolic network of microsporidia or any other species.</w:t>
      </w:r>
    </w:p>
    <w:p w14:paraId="40D4B985" w14:textId="77777777" w:rsidR="00561D6E" w:rsidRPr="00076E91" w:rsidRDefault="00561D6E" w:rsidP="00560D81">
      <w:pPr>
        <w:spacing w:after="0" w:line="360" w:lineRule="auto"/>
        <w:jc w:val="both"/>
        <w:rPr>
          <w:szCs w:val="24"/>
        </w:rPr>
      </w:pPr>
    </w:p>
    <w:p w14:paraId="526854B7" w14:textId="58CB1FC4" w:rsidR="0072550A" w:rsidRDefault="0072550A" w:rsidP="00560D81">
      <w:pPr>
        <w:spacing w:after="0" w:line="360" w:lineRule="auto"/>
        <w:jc w:val="both"/>
        <w:rPr>
          <w:szCs w:val="24"/>
        </w:rPr>
        <w:sectPr w:rsidR="0072550A" w:rsidSect="00F013CE">
          <w:footnotePr>
            <w:pos w:val="beneathText"/>
          </w:footnotePr>
          <w:endnotePr>
            <w:numFmt w:val="decimal"/>
          </w:endnotePr>
          <w:pgSz w:w="11906" w:h="16838"/>
          <w:pgMar w:top="1418" w:right="1701" w:bottom="851" w:left="1701" w:header="709" w:footer="709" w:gutter="0"/>
          <w:cols w:space="708"/>
          <w:docGrid w:linePitch="360"/>
        </w:sectPr>
      </w:pPr>
    </w:p>
    <w:p w14:paraId="3BDDF656" w14:textId="5BCCBDC6" w:rsidR="00561D6E" w:rsidRDefault="0072550A" w:rsidP="00560D81">
      <w:pPr>
        <w:pStyle w:val="Heading1"/>
        <w:jc w:val="both"/>
      </w:pPr>
      <w:bookmarkStart w:id="267" w:name="_Toc386295428"/>
      <w:r w:rsidRPr="00C14AE6">
        <w:lastRenderedPageBreak/>
        <w:t>Discussion &amp; Outlook</w:t>
      </w:r>
      <w:bookmarkEnd w:id="267"/>
    </w:p>
    <w:p w14:paraId="3EBB8DB7" w14:textId="77777777" w:rsidR="003C5128" w:rsidRPr="003C5128" w:rsidRDefault="003C5128" w:rsidP="00560D81">
      <w:pPr>
        <w:jc w:val="both"/>
      </w:pPr>
    </w:p>
    <w:p w14:paraId="58994878" w14:textId="089B9248" w:rsidR="0072550A" w:rsidRPr="00C14AE6" w:rsidRDefault="0020596B" w:rsidP="00560D81">
      <w:pPr>
        <w:pStyle w:val="Heading2"/>
        <w:jc w:val="both"/>
      </w:pPr>
      <w:bookmarkStart w:id="268" w:name="_Toc386295429"/>
      <w:r w:rsidRPr="00C14AE6">
        <w:t>Microsporidia</w:t>
      </w:r>
      <w:r w:rsidR="00CE1876" w:rsidRPr="00C14AE6">
        <w:t xml:space="preserve"> evolutionary history and their fungal related origin</w:t>
      </w:r>
      <w:bookmarkEnd w:id="268"/>
    </w:p>
    <w:p w14:paraId="097B5AD6" w14:textId="105A6056" w:rsidR="00BC226B" w:rsidRDefault="009B3155" w:rsidP="00560D81">
      <w:pPr>
        <w:spacing w:after="0" w:line="360" w:lineRule="auto"/>
        <w:jc w:val="both"/>
        <w:rPr>
          <w:szCs w:val="24"/>
        </w:rPr>
      </w:pPr>
      <w:r>
        <w:rPr>
          <w:szCs w:val="24"/>
        </w:rPr>
        <w:t>Microsporidian</w:t>
      </w:r>
      <w:r w:rsidR="0001448E">
        <w:rPr>
          <w:szCs w:val="24"/>
        </w:rPr>
        <w:t xml:space="preserve"> genomes have </w:t>
      </w:r>
      <w:r w:rsidR="00806F6C">
        <w:rPr>
          <w:szCs w:val="24"/>
        </w:rPr>
        <w:t>undergone</w:t>
      </w:r>
      <w:r w:rsidR="0001448E">
        <w:rPr>
          <w:szCs w:val="24"/>
        </w:rPr>
        <w:t xml:space="preserve"> a</w:t>
      </w:r>
      <w:r w:rsidR="00FD3389">
        <w:rPr>
          <w:szCs w:val="24"/>
        </w:rPr>
        <w:t xml:space="preserve"> dynamic evolutionary process</w:t>
      </w:r>
      <w:r w:rsidR="00930B28">
        <w:rPr>
          <w:szCs w:val="24"/>
        </w:rPr>
        <w:t xml:space="preserve">. </w:t>
      </w:r>
      <w:r w:rsidR="00F51B79">
        <w:rPr>
          <w:szCs w:val="24"/>
        </w:rPr>
        <w:t xml:space="preserve">The microsporidia species did not only pass an extreme reduction process </w:t>
      </w:r>
      <w:r w:rsidR="00943089">
        <w:rPr>
          <w:szCs w:val="24"/>
        </w:rPr>
        <w:t xml:space="preserve">to retain only genes that are essential </w:t>
      </w:r>
      <w:r w:rsidR="00CE45F9">
        <w:rPr>
          <w:szCs w:val="24"/>
        </w:rPr>
        <w:t xml:space="preserve">for their survival and growth, they also expanded their genome </w:t>
      </w:r>
      <w:r w:rsidR="00E03785">
        <w:rPr>
          <w:szCs w:val="24"/>
        </w:rPr>
        <w:t>to</w:t>
      </w:r>
      <w:r w:rsidR="009E0A46">
        <w:rPr>
          <w:szCs w:val="24"/>
        </w:rPr>
        <w:t xml:space="preserve"> adap</w:t>
      </w:r>
      <w:r w:rsidR="00E03785">
        <w:rPr>
          <w:szCs w:val="24"/>
        </w:rPr>
        <w:t>t</w:t>
      </w:r>
      <w:r w:rsidR="00B15779">
        <w:rPr>
          <w:szCs w:val="24"/>
        </w:rPr>
        <w:t xml:space="preserve"> to the host-</w:t>
      </w:r>
      <w:r w:rsidR="009E0A46">
        <w:rPr>
          <w:szCs w:val="24"/>
        </w:rPr>
        <w:t>specific parasitic lifestyle</w:t>
      </w:r>
      <w:r w:rsidR="00AE4EEF">
        <w:rPr>
          <w:szCs w:val="24"/>
        </w:rPr>
        <w:t xml:space="preserve"> </w:t>
      </w:r>
      <w:r w:rsidR="00AE4EEF">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AE4EEF">
        <w:rPr>
          <w:szCs w:val="24"/>
        </w:rPr>
        <w:instrText xml:space="preserve"> ADDIN EN.CITE </w:instrText>
      </w:r>
      <w:r w:rsidR="00AE4EEF">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AE4EEF">
        <w:rPr>
          <w:szCs w:val="24"/>
        </w:rPr>
        <w:instrText xml:space="preserve"> ADDIN EN.CITE.DATA </w:instrText>
      </w:r>
      <w:r w:rsidR="00AE4EEF">
        <w:rPr>
          <w:szCs w:val="24"/>
        </w:rPr>
      </w:r>
      <w:r w:rsidR="00AE4EEF">
        <w:rPr>
          <w:szCs w:val="24"/>
        </w:rPr>
        <w:fldChar w:fldCharType="end"/>
      </w:r>
      <w:r w:rsidR="00AE4EEF">
        <w:rPr>
          <w:szCs w:val="24"/>
        </w:rPr>
      </w:r>
      <w:r w:rsidR="00AE4EEF">
        <w:rPr>
          <w:szCs w:val="24"/>
        </w:rPr>
        <w:fldChar w:fldCharType="separate"/>
      </w:r>
      <w:r w:rsidR="00AE4EEF">
        <w:rPr>
          <w:noProof/>
          <w:szCs w:val="24"/>
        </w:rPr>
        <w:t>(Nakjang et al. 2013)</w:t>
      </w:r>
      <w:r w:rsidR="00AE4EEF">
        <w:rPr>
          <w:szCs w:val="24"/>
        </w:rPr>
        <w:fldChar w:fldCharType="end"/>
      </w:r>
      <w:r w:rsidR="00CE45F9">
        <w:rPr>
          <w:szCs w:val="24"/>
        </w:rPr>
        <w:t xml:space="preserve">. </w:t>
      </w:r>
      <w:r w:rsidR="0001448E">
        <w:rPr>
          <w:szCs w:val="24"/>
        </w:rPr>
        <w:t>This</w:t>
      </w:r>
      <w:r w:rsidR="00D0020B">
        <w:rPr>
          <w:szCs w:val="24"/>
        </w:rPr>
        <w:t xml:space="preserve"> finding</w:t>
      </w:r>
      <w:r w:rsidR="0001448E">
        <w:rPr>
          <w:szCs w:val="24"/>
        </w:rPr>
        <w:t xml:space="preserve"> </w:t>
      </w:r>
      <w:r w:rsidR="00A367B2">
        <w:rPr>
          <w:szCs w:val="24"/>
        </w:rPr>
        <w:t xml:space="preserve">was revealed in our analysis in Chapter 2. </w:t>
      </w:r>
      <w:r w:rsidR="006753D9">
        <w:rPr>
          <w:szCs w:val="24"/>
        </w:rPr>
        <w:t>While most of the genes are shared between different microsporidia, in some taxa they still contain</w:t>
      </w:r>
      <w:r w:rsidR="00415506">
        <w:rPr>
          <w:szCs w:val="24"/>
        </w:rPr>
        <w:t xml:space="preserve"> 21% to 49%</w:t>
      </w:r>
      <w:r w:rsidR="006753D9">
        <w:rPr>
          <w:szCs w:val="24"/>
        </w:rPr>
        <w:t xml:space="preserve"> </w:t>
      </w:r>
      <w:r w:rsidR="009E0A46">
        <w:rPr>
          <w:szCs w:val="24"/>
        </w:rPr>
        <w:t>orphan</w:t>
      </w:r>
      <w:r w:rsidR="006753D9">
        <w:rPr>
          <w:szCs w:val="24"/>
        </w:rPr>
        <w:t xml:space="preserve"> </w:t>
      </w:r>
      <w:r w:rsidR="00866A3D">
        <w:rPr>
          <w:szCs w:val="24"/>
        </w:rPr>
        <w:t>genes</w:t>
      </w:r>
      <w:r w:rsidR="006753D9">
        <w:rPr>
          <w:szCs w:val="24"/>
        </w:rPr>
        <w:t xml:space="preserve">. </w:t>
      </w:r>
      <w:r w:rsidR="00AE2BD0">
        <w:rPr>
          <w:szCs w:val="24"/>
        </w:rPr>
        <w:t xml:space="preserve">It has been shown that, except of the false predicted genes, the orphans were the results of either new invented gene or quickly evolved genes. </w:t>
      </w:r>
      <w:r w:rsidR="009E0A46">
        <w:rPr>
          <w:szCs w:val="24"/>
        </w:rPr>
        <w:t>Those lineage specific genes are thought to be important for the interaction between microsporidia and the host species</w:t>
      </w:r>
      <w:r w:rsidR="00216515">
        <w:rPr>
          <w:szCs w:val="24"/>
        </w:rPr>
        <w:t xml:space="preserve"> </w:t>
      </w:r>
      <w:r w:rsidR="00216515">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216515">
        <w:rPr>
          <w:szCs w:val="24"/>
        </w:rPr>
        <w:instrText xml:space="preserve"> ADDIN EN.CITE </w:instrText>
      </w:r>
      <w:r w:rsidR="00216515">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216515">
        <w:rPr>
          <w:szCs w:val="24"/>
        </w:rPr>
        <w:instrText xml:space="preserve"> ADDIN EN.CITE.DATA </w:instrText>
      </w:r>
      <w:r w:rsidR="00216515">
        <w:rPr>
          <w:szCs w:val="24"/>
        </w:rPr>
      </w:r>
      <w:r w:rsidR="00216515">
        <w:rPr>
          <w:szCs w:val="24"/>
        </w:rPr>
        <w:fldChar w:fldCharType="end"/>
      </w:r>
      <w:r w:rsidR="00216515">
        <w:rPr>
          <w:szCs w:val="24"/>
        </w:rPr>
      </w:r>
      <w:r w:rsidR="00216515">
        <w:rPr>
          <w:szCs w:val="24"/>
        </w:rPr>
        <w:fldChar w:fldCharType="separate"/>
      </w:r>
      <w:r w:rsidR="00216515">
        <w:rPr>
          <w:noProof/>
          <w:szCs w:val="24"/>
        </w:rPr>
        <w:t>(Nakjang et al. 2013)</w:t>
      </w:r>
      <w:r w:rsidR="00216515">
        <w:rPr>
          <w:szCs w:val="24"/>
        </w:rPr>
        <w:fldChar w:fldCharType="end"/>
      </w:r>
      <w:r w:rsidR="009E0A46">
        <w:rPr>
          <w:szCs w:val="24"/>
        </w:rPr>
        <w:t>.</w:t>
      </w:r>
      <w:r w:rsidR="005949D3">
        <w:rPr>
          <w:szCs w:val="24"/>
        </w:rPr>
        <w:t xml:space="preserve"> In additional</w:t>
      </w:r>
      <w:r w:rsidR="00AE2BD0">
        <w:rPr>
          <w:szCs w:val="24"/>
        </w:rPr>
        <w:t xml:space="preserve">, the phylogenetic profile analysis in Chapter 4 showed that, </w:t>
      </w:r>
      <w:r w:rsidR="005949D3">
        <w:rPr>
          <w:szCs w:val="24"/>
        </w:rPr>
        <w:t>93% of the microsporidia LCA proteins are as old as the eukaryotic last common ancestor, 3% can be found in the fungi and only the r</w:t>
      </w:r>
      <w:r w:rsidR="00912525">
        <w:rPr>
          <w:szCs w:val="24"/>
        </w:rPr>
        <w:t>emain 3% are microsporidia speci</w:t>
      </w:r>
      <w:r w:rsidR="005949D3">
        <w:rPr>
          <w:szCs w:val="24"/>
        </w:rPr>
        <w:t>fic.</w:t>
      </w:r>
    </w:p>
    <w:p w14:paraId="009BD147" w14:textId="068A7389" w:rsidR="002256DE" w:rsidRDefault="002D53F4" w:rsidP="00560D81">
      <w:pPr>
        <w:spacing w:after="0" w:line="360" w:lineRule="auto"/>
        <w:jc w:val="both"/>
        <w:rPr>
          <w:szCs w:val="24"/>
        </w:rPr>
      </w:pPr>
      <w:r>
        <w:rPr>
          <w:szCs w:val="24"/>
        </w:rPr>
        <w:t>Microsporidia became obligate intracellular parasites by effectively</w:t>
      </w:r>
      <w:r w:rsidR="002256DE">
        <w:rPr>
          <w:szCs w:val="24"/>
        </w:rPr>
        <w:t xml:space="preserve"> </w:t>
      </w:r>
      <w:r w:rsidR="00EF797B">
        <w:rPr>
          <w:szCs w:val="24"/>
        </w:rPr>
        <w:t>reducing the</w:t>
      </w:r>
      <w:r w:rsidR="00D02E33">
        <w:rPr>
          <w:szCs w:val="24"/>
        </w:rPr>
        <w:t>ir</w:t>
      </w:r>
      <w:r w:rsidR="00F51B79">
        <w:rPr>
          <w:szCs w:val="24"/>
        </w:rPr>
        <w:t xml:space="preserve"> </w:t>
      </w:r>
      <w:r w:rsidR="002256DE">
        <w:rPr>
          <w:szCs w:val="24"/>
        </w:rPr>
        <w:t>genome</w:t>
      </w:r>
      <w:r w:rsidR="00EF797B">
        <w:rPr>
          <w:szCs w:val="24"/>
        </w:rPr>
        <w:t>s</w:t>
      </w:r>
      <w:r w:rsidR="002256DE">
        <w:rPr>
          <w:szCs w:val="24"/>
        </w:rPr>
        <w:t xml:space="preserve"> and metabolism</w:t>
      </w:r>
      <w:r w:rsidR="00EF797B">
        <w:rPr>
          <w:szCs w:val="24"/>
        </w:rPr>
        <w:t>s</w:t>
      </w:r>
      <w:r w:rsidR="00673834">
        <w:rPr>
          <w:szCs w:val="24"/>
        </w:rPr>
        <w:t xml:space="preserve"> </w:t>
      </w:r>
      <w:r w:rsidR="00673834">
        <w:rPr>
          <w:szCs w:val="24"/>
        </w:rPr>
        <w:fldChar w:fldCharType="begin"/>
      </w:r>
      <w:r w:rsidR="00673834">
        <w:rPr>
          <w:szCs w:val="24"/>
        </w:rPr>
        <w:instrText xml:space="preserve"> ADDIN EN.CITE &lt;EndNote&gt;&lt;Cite&gt;&lt;Author&gt;Keeling&lt;/Author&gt;&lt;Year&gt;2002&lt;/Year&gt;&lt;RecNum&gt;289&lt;/RecNum&gt;&lt;DisplayText&gt;(Keeling and Fast 2002)&lt;/DisplayText&gt;&lt;record&gt;&lt;rec-number&gt;289&lt;/rec-number&gt;&lt;foreign-keys&gt;&lt;key app="EN" db-id="zvzepeve9vwad9e0r2nxazrm0x0w25x9w9er" timestamp="1522917510"&gt;289&lt;/key&gt;&lt;/foreign-keys&gt;&lt;ref-type name="Journal Article"&gt;17&lt;/ref-type&gt;&lt;contributors&gt;&lt;authors&gt;&lt;author&gt;Keeling, Patrick J&lt;/author&gt;&lt;author&gt;Fast, Naomi M&lt;/author&gt;&lt;/authors&gt;&lt;/contributors&gt;&lt;titles&gt;&lt;title&gt;Microsporidia: biology and evolution of highly reduced intracellular parasites.&lt;/title&gt;&lt;secondary-title&gt;Annual review of microbiology&lt;/secondary-title&gt;&lt;/titles&gt;&lt;periodical&gt;&lt;full-title&gt;Annual review of microbiology&lt;/full-title&gt;&lt;/periodical&gt;&lt;pages&gt;93-116&lt;/pages&gt;&lt;volume&gt;56&lt;/volume&gt;&lt;keywords&gt;&lt;keyword&gt;Microsporidia&lt;/keyword&gt;&lt;keyword&gt;Phylogeny&lt;/keyword&gt;&lt;keyword&gt;Animals&lt;/keyword&gt;&lt;keyword&gt;Humans&lt;/keyword&gt;&lt;keyword&gt;Models, Biological&lt;/keyword&gt;&lt;keyword&gt;Evolution, Molecular&lt;/keyword&gt;&lt;keyword&gt;Microsporidia: genetics&lt;/keyword&gt;&lt;keyword&gt;Carbon&lt;/keyword&gt;&lt;keyword&gt;Carbon: metabolism&lt;/keyword&gt;&lt;keyword&gt;Intracellular Fluid&lt;/keyword&gt;&lt;keyword&gt;Intracellular Fluid: metabolism&lt;/keyword&gt;&lt;keyword&gt;Microsporidia: growth &amp;amp; development&lt;/keyword&gt;&lt;keyword&gt;Microsporidiosis&lt;/keyword&gt;&lt;keyword&gt;Microsporidiosis: metabolism&lt;/keyword&gt;&lt;keyword&gt;Spores, Fungal&lt;/keyword&gt;&lt;keyword&gt;Spores, Fungal: cytology&lt;/keyword&gt;&lt;keyword&gt;Spores, Fungal: growth &amp;amp; development&lt;/keyword&gt;&lt;keyword&gt;Spores, Fungal: metabolism&lt;/keyword&gt;&lt;/keywords&gt;&lt;dates&gt;&lt;year&gt;2002&lt;/year&gt;&lt;pub-dates&gt;&lt;date&gt;January 2002&lt;/date&gt;&lt;/pub-dates&gt;&lt;/dates&gt;&lt;urls&gt;&lt;/urls&gt;&lt;electronic-resource-num&gt;10.1146/annurev.micro.56.012302.160854&lt;/electronic-resource-num&gt;&lt;/record&gt;&lt;/Cite&gt;&lt;/EndNote&gt;</w:instrText>
      </w:r>
      <w:r w:rsidR="00673834">
        <w:rPr>
          <w:szCs w:val="24"/>
        </w:rPr>
        <w:fldChar w:fldCharType="separate"/>
      </w:r>
      <w:r w:rsidR="00673834">
        <w:rPr>
          <w:noProof/>
          <w:szCs w:val="24"/>
        </w:rPr>
        <w:t>(Keeling and Fast 2002)</w:t>
      </w:r>
      <w:r w:rsidR="00673834">
        <w:rPr>
          <w:szCs w:val="24"/>
        </w:rPr>
        <w:fldChar w:fldCharType="end"/>
      </w:r>
      <w:r w:rsidR="002256DE">
        <w:rPr>
          <w:szCs w:val="24"/>
        </w:rPr>
        <w:t xml:space="preserve">. To replace the lack of </w:t>
      </w:r>
      <w:r w:rsidR="002256DE" w:rsidRPr="003B2947">
        <w:rPr>
          <w:i/>
          <w:szCs w:val="24"/>
        </w:rPr>
        <w:t>in vivo</w:t>
      </w:r>
      <w:r w:rsidR="002256DE">
        <w:rPr>
          <w:szCs w:val="24"/>
        </w:rPr>
        <w:t xml:space="preserve"> metabolic pathways for producing energy and several important biochemical compounds,</w:t>
      </w:r>
      <w:r w:rsidR="00C30571">
        <w:rPr>
          <w:szCs w:val="24"/>
        </w:rPr>
        <w:t xml:space="preserve"> t</w:t>
      </w:r>
      <w:r w:rsidR="002256DE">
        <w:rPr>
          <w:szCs w:val="24"/>
        </w:rPr>
        <w:t>hey effectively steal</w:t>
      </w:r>
      <w:r w:rsidR="00CD4743">
        <w:rPr>
          <w:szCs w:val="24"/>
        </w:rPr>
        <w:t xml:space="preserve"> those</w:t>
      </w:r>
      <w:r w:rsidR="002256DE">
        <w:rPr>
          <w:szCs w:val="24"/>
        </w:rPr>
        <w:t xml:space="preserve"> resources from the host species through their transport system, in order to keep them alive and growing</w:t>
      </w:r>
      <w:r w:rsidR="00645975">
        <w:rPr>
          <w:szCs w:val="24"/>
        </w:rPr>
        <w:t xml:space="preserve"> </w:t>
      </w:r>
      <w:r w:rsidR="00DC6E96">
        <w:rPr>
          <w:szCs w:val="24"/>
        </w:rPr>
        <w:fldChar w:fldCharType="begin"/>
      </w:r>
      <w:r w:rsidR="00DC6E96">
        <w:rPr>
          <w:szCs w:val="24"/>
        </w:rPr>
        <w:instrText xml:space="preserve"> ADDIN EN.CITE &lt;EndNote&gt;&lt;Cite&gt;&lt;Author&gt;Méténier&lt;/Author&gt;&lt;Year&gt;2001&lt;/Year&gt;&lt;RecNum&gt;244&lt;/RecNum&gt;&lt;DisplayText&gt;(Méténier and Vivarès 2001; Dean, Hirt, and Embley 2016)&lt;/DisplayText&gt;&lt;record&gt;&lt;rec-number&gt;244&lt;/rec-number&gt;&lt;foreign-keys&gt;&lt;key app="EN" db-id="zvzepeve9vwad9e0r2nxazrm0x0w25x9w9er" timestamp="1522917510"&gt;244&lt;/key&gt;&lt;/foreign-keys&gt;&lt;ref-type name="Journal Article"&gt;17&lt;/ref-type&gt;&lt;contributors&gt;&lt;authors&gt;&lt;author&gt;Méténier, Guy&lt;/author&gt;&lt;author&gt;Vivarès, Christian P.&lt;/author&gt;&lt;/authors&gt;&lt;/contributors&gt;&lt;titles&gt;&lt;title&gt;Molecular characteristics and physiology of microsporidia&lt;/title&gt;&lt;secondary-title&gt;Microbes and Infection&lt;/secondary-title&gt;&lt;/titles&gt;&lt;periodical&gt;&lt;full-title&gt;Microbes and Infection&lt;/full-title&gt;&lt;/periodical&gt;&lt;pages&gt;407-415&lt;/pages&gt;&lt;volume&gt;3&lt;/volume&gt;&lt;keywords&gt;&lt;keyword&gt;Microsporidia&lt;/keyword&gt;&lt;keyword&gt;Genome&lt;/keyword&gt;&lt;keyword&gt;Biochemistry&lt;/keyword&gt;&lt;keyword&gt;Gene&lt;/keyword&gt;&lt;keyword&gt;Metabolism&lt;/keyword&gt;&lt;keyword&gt;Variability&lt;/keyword&gt;&lt;/keywords&gt;&lt;dates&gt;&lt;year&gt;2001&lt;/year&gt;&lt;pub-dates&gt;&lt;date&gt;2001&lt;/date&gt;&lt;/pub-dates&gt;&lt;/dates&gt;&lt;urls&gt;&lt;/urls&gt;&lt;electronic-resource-num&gt;10.1016/S1286-4579(01)01398-3&lt;/electronic-resource-num&gt;&lt;/record&gt;&lt;/Cite&gt;&lt;Cite&gt;&lt;Author&gt;Dean&lt;/Author&gt;&lt;Year&gt;2016&lt;/Year&gt;&lt;RecNum&gt;190&lt;/RecNum&gt;&lt;record&gt;&lt;rec-number&gt;190&lt;/rec-number&gt;&lt;foreign-keys&gt;&lt;key app="EN" db-id="zvzepeve9vwad9e0r2nxazrm0x0w25x9w9er" timestamp="1522917510"&gt;190&lt;/key&gt;&lt;/foreign-keys&gt;&lt;ref-type name="Journal Article"&gt;17&lt;/ref-type&gt;&lt;contributors&gt;&lt;authors&gt;&lt;author&gt;Dean, Paul&lt;/author&gt;&lt;author&gt;Hirt, Robert P.&lt;/author&gt;&lt;author&gt;Embley, T. Martin&lt;/author&gt;&lt;/authors&gt;&lt;/contributors&gt;&lt;titles&gt;&lt;title&gt;Microsporidia: Why Make Nucleotides if You Can Steal Them?&lt;/title&gt;&lt;secondary-title&gt;PLoS Pathogens&lt;/secondary-title&gt;&lt;/titles&gt;&lt;periodical&gt;&lt;full-title&gt;PLOS Pathogens&lt;/full-title&gt;&lt;/periodical&gt;&lt;volume&gt;12&lt;/volume&gt;&lt;dates&gt;&lt;year&gt;2016&lt;/year&gt;&lt;pub-dates&gt;&lt;date&gt;2016&lt;/date&gt;&lt;/pub-dates&gt;&lt;/dates&gt;&lt;urls&gt;&lt;/urls&gt;&lt;electronic-resource-num&gt;10.1371/journal.ppat.1005870&lt;/electronic-resource-num&gt;&lt;/record&gt;&lt;/Cite&gt;&lt;/EndNote&gt;</w:instrText>
      </w:r>
      <w:r w:rsidR="00DC6E96">
        <w:rPr>
          <w:szCs w:val="24"/>
        </w:rPr>
        <w:fldChar w:fldCharType="separate"/>
      </w:r>
      <w:r w:rsidR="00DC6E96">
        <w:rPr>
          <w:noProof/>
          <w:szCs w:val="24"/>
        </w:rPr>
        <w:t>(Méténier and Vivarès 2001; Dean, Hirt, and Embley 2016)</w:t>
      </w:r>
      <w:r w:rsidR="00DC6E96">
        <w:rPr>
          <w:szCs w:val="24"/>
        </w:rPr>
        <w:fldChar w:fldCharType="end"/>
      </w:r>
      <w:r w:rsidR="002256DE">
        <w:rPr>
          <w:szCs w:val="24"/>
        </w:rPr>
        <w:t>.</w:t>
      </w:r>
      <w:r w:rsidR="00C12699">
        <w:rPr>
          <w:szCs w:val="24"/>
        </w:rPr>
        <w:t xml:space="preserve"> </w:t>
      </w:r>
      <w:r w:rsidR="006D0E73">
        <w:rPr>
          <w:szCs w:val="24"/>
        </w:rPr>
        <w:t>To confirm those finding, we did the</w:t>
      </w:r>
      <w:r w:rsidR="00EA7D65">
        <w:rPr>
          <w:szCs w:val="24"/>
        </w:rPr>
        <w:t xml:space="preserve"> metabolic pathway analysis of the microsporidia LCA </w:t>
      </w:r>
      <w:r w:rsidR="00EB62F6">
        <w:rPr>
          <w:szCs w:val="24"/>
        </w:rPr>
        <w:t>in Chapter 6</w:t>
      </w:r>
      <w:r w:rsidR="006D0E73">
        <w:rPr>
          <w:szCs w:val="24"/>
        </w:rPr>
        <w:t xml:space="preserve">. Our study </w:t>
      </w:r>
      <w:r w:rsidR="00FD3389">
        <w:rPr>
          <w:szCs w:val="24"/>
        </w:rPr>
        <w:t>reached</w:t>
      </w:r>
      <w:r w:rsidR="006D0E73">
        <w:rPr>
          <w:szCs w:val="24"/>
        </w:rPr>
        <w:t xml:space="preserve"> the same</w:t>
      </w:r>
      <w:r w:rsidR="005A2B0D">
        <w:rPr>
          <w:szCs w:val="24"/>
        </w:rPr>
        <w:t xml:space="preserve"> results</w:t>
      </w:r>
      <w:r w:rsidR="006D0E73">
        <w:rPr>
          <w:szCs w:val="24"/>
        </w:rPr>
        <w:t xml:space="preserve"> as the others. Furthermore, we found some novel proteins in the LCA that can fulfill </w:t>
      </w:r>
      <w:r w:rsidR="001E0F2D">
        <w:rPr>
          <w:szCs w:val="24"/>
        </w:rPr>
        <w:t>the</w:t>
      </w:r>
      <w:r w:rsidR="006D0E73">
        <w:rPr>
          <w:szCs w:val="24"/>
        </w:rPr>
        <w:t xml:space="preserve"> </w:t>
      </w:r>
      <w:r w:rsidR="001E0F2D">
        <w:rPr>
          <w:szCs w:val="24"/>
        </w:rPr>
        <w:t>gaps in some metabolic pathways of microsporidia.</w:t>
      </w:r>
      <w:r w:rsidR="005A2B0D">
        <w:rPr>
          <w:szCs w:val="24"/>
        </w:rPr>
        <w:t xml:space="preserve"> </w:t>
      </w:r>
      <w:r w:rsidR="003B2947">
        <w:rPr>
          <w:szCs w:val="24"/>
        </w:rPr>
        <w:t xml:space="preserve">However, since some key enzymes were missing, which hinder the in vivo synthesis of critical metabolites such as </w:t>
      </w:r>
      <w:r w:rsidR="003B2947">
        <w:rPr>
          <w:szCs w:val="24"/>
        </w:rPr>
        <w:lastRenderedPageBreak/>
        <w:t>purines and pyrimidines, we suppose that the parasitic lifestyle happened in the microsporidian LCA.</w:t>
      </w:r>
    </w:p>
    <w:p w14:paraId="733F91E7" w14:textId="74512927" w:rsidR="00A414C8" w:rsidRDefault="00A06D2A" w:rsidP="00560D81">
      <w:pPr>
        <w:spacing w:after="0" w:line="360" w:lineRule="auto"/>
        <w:jc w:val="both"/>
        <w:rPr>
          <w:szCs w:val="24"/>
        </w:rPr>
      </w:pPr>
      <w:r>
        <w:rPr>
          <w:szCs w:val="24"/>
        </w:rPr>
        <w:t>Due to the compact genomes and lack of several typical eukaryotic cellular components, microsporidia were</w:t>
      </w:r>
      <w:r w:rsidR="00B776CB">
        <w:rPr>
          <w:szCs w:val="24"/>
        </w:rPr>
        <w:t xml:space="preserve"> </w:t>
      </w:r>
      <w:r>
        <w:rPr>
          <w:szCs w:val="24"/>
        </w:rPr>
        <w:t xml:space="preserve">classified as one of the earliest eukaryote taxa placing in the phylum </w:t>
      </w:r>
      <w:r w:rsidR="00A427F7">
        <w:rPr>
          <w:szCs w:val="24"/>
        </w:rPr>
        <w:t>Archezoa based on some electron microscopy as well as phylogenetic studies</w:t>
      </w:r>
      <w:r w:rsidR="00A13B3A">
        <w:rPr>
          <w:szCs w:val="24"/>
        </w:rPr>
        <w:t xml:space="preserve"> </w:t>
      </w:r>
      <w:r w:rsidR="001238BF">
        <w:rPr>
          <w:szCs w:val="24"/>
        </w:rPr>
        <w:fldChar w:fldCharType="begin">
          <w:fldData xml:space="preserve">PEVuZE5vdGU+PENpdGU+PEF1dGhvcj5LdWRvPC9BdXRob3I+PFllYXI+MTk2MzwvWWVhcj48UmVj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</w:fldData>
        </w:fldChar>
      </w:r>
      <w:r w:rsidR="001238BF">
        <w:rPr>
          <w:szCs w:val="24"/>
        </w:rPr>
        <w:instrText xml:space="preserve"> ADDIN EN.CITE </w:instrText>
      </w:r>
      <w:r w:rsidR="001238BF">
        <w:rPr>
          <w:szCs w:val="24"/>
        </w:rPr>
        <w:fldChar w:fldCharType="begin">
          <w:fldData xml:space="preserve">PEVuZE5vdGU+PENpdGU+PEF1dGhvcj5LdWRvPC9BdXRob3I+PFllYXI+MTk2MzwvWWVhcj48UmVj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</w:fldData>
        </w:fldChar>
      </w:r>
      <w:r w:rsidR="001238BF">
        <w:rPr>
          <w:szCs w:val="24"/>
        </w:rPr>
        <w:instrText xml:space="preserve"> ADDIN EN.CITE.DATA </w:instrText>
      </w:r>
      <w:r w:rsidR="001238BF">
        <w:rPr>
          <w:szCs w:val="24"/>
        </w:rPr>
      </w:r>
      <w:r w:rsidR="001238BF">
        <w:rPr>
          <w:szCs w:val="24"/>
        </w:rPr>
        <w:fldChar w:fldCharType="end"/>
      </w:r>
      <w:r w:rsidR="001238BF">
        <w:rPr>
          <w:szCs w:val="24"/>
        </w:rPr>
      </w:r>
      <w:r w:rsidR="001238BF">
        <w:rPr>
          <w:szCs w:val="24"/>
        </w:rPr>
        <w:fldChar w:fldCharType="separate"/>
      </w:r>
      <w:r w:rsidR="001238BF">
        <w:rPr>
          <w:noProof/>
          <w:szCs w:val="24"/>
        </w:rPr>
        <w:t>(Kudo and Daniels 1963; Vossbrinck et al. 1987; Corradi and Keeling 2009)</w:t>
      </w:r>
      <w:r w:rsidR="001238BF">
        <w:rPr>
          <w:szCs w:val="24"/>
        </w:rPr>
        <w:fldChar w:fldCharType="end"/>
      </w:r>
      <w:r w:rsidR="00A427F7">
        <w:rPr>
          <w:szCs w:val="24"/>
        </w:rPr>
        <w:t xml:space="preserve">. </w:t>
      </w:r>
      <w:r w:rsidR="00247822">
        <w:rPr>
          <w:szCs w:val="24"/>
        </w:rPr>
        <w:t xml:space="preserve">Recently, more and more evidences supported </w:t>
      </w:r>
      <w:r w:rsidR="00374F97">
        <w:rPr>
          <w:szCs w:val="24"/>
        </w:rPr>
        <w:t>the fungal related origin of microsporidia</w:t>
      </w:r>
      <w:r w:rsidR="001238BF">
        <w:rPr>
          <w:szCs w:val="24"/>
        </w:rPr>
        <w:t xml:space="preserve"> </w:t>
      </w:r>
      <w:r w:rsidR="001238BF">
        <w:rPr>
          <w:szCs w:val="24"/>
        </w:rPr>
        <w:fldChar w:fldCharType="begin">
          <w:fldData xml:space="preserve">PEVuZE5vdGU+PENpdGU+PEF1dGhvcj5IaXJ0PC9BdXRob3I+PFllYXI+MTk5OTwvWWVhcj48UmVj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</w:fldData>
        </w:fldChar>
      </w:r>
      <w:r w:rsidR="001238BF">
        <w:rPr>
          <w:szCs w:val="24"/>
        </w:rPr>
        <w:instrText xml:space="preserve"> ADDIN EN.CITE </w:instrText>
      </w:r>
      <w:r w:rsidR="001238BF">
        <w:rPr>
          <w:szCs w:val="24"/>
        </w:rPr>
        <w:fldChar w:fldCharType="begin">
          <w:fldData xml:space="preserve">PEVuZE5vdGU+PENpdGU+PEF1dGhvcj5IaXJ0PC9BdXRob3I+PFllYXI+MTk5OTwvWWVhcj48UmVj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</w:fldData>
        </w:fldChar>
      </w:r>
      <w:r w:rsidR="001238BF">
        <w:rPr>
          <w:szCs w:val="24"/>
        </w:rPr>
        <w:instrText xml:space="preserve"> ADDIN EN.CITE.DATA </w:instrText>
      </w:r>
      <w:r w:rsidR="001238BF">
        <w:rPr>
          <w:szCs w:val="24"/>
        </w:rPr>
      </w:r>
      <w:r w:rsidR="001238BF">
        <w:rPr>
          <w:szCs w:val="24"/>
        </w:rPr>
        <w:fldChar w:fldCharType="end"/>
      </w:r>
      <w:r w:rsidR="001238BF">
        <w:rPr>
          <w:szCs w:val="24"/>
        </w:rPr>
      </w:r>
      <w:r w:rsidR="001238BF">
        <w:rPr>
          <w:szCs w:val="24"/>
        </w:rPr>
        <w:fldChar w:fldCharType="separate"/>
      </w:r>
      <w:r w:rsidR="001238BF">
        <w:rPr>
          <w:noProof/>
          <w:szCs w:val="24"/>
        </w:rPr>
        <w:t>(Hirt et al. 1999; Fast and Keeling 2001; Capella-Gutiérrez, Marcet-Houben, and Gabaldón 2012; James et al. 2013)</w:t>
      </w:r>
      <w:r w:rsidR="001238BF">
        <w:rPr>
          <w:szCs w:val="24"/>
        </w:rPr>
        <w:fldChar w:fldCharType="end"/>
      </w:r>
      <w:r w:rsidR="00374F97">
        <w:rPr>
          <w:szCs w:val="24"/>
        </w:rPr>
        <w:t xml:space="preserve">. Nonetheless, the exact relationship between microsporidia and fungi was not resolved. </w:t>
      </w:r>
      <w:r w:rsidR="00684EDD">
        <w:rPr>
          <w:szCs w:val="24"/>
        </w:rPr>
        <w:t xml:space="preserve">Our extensive phylogenetic analysis of the microsporidian LCA </w:t>
      </w:r>
      <w:r w:rsidR="00450787">
        <w:rPr>
          <w:szCs w:val="24"/>
        </w:rPr>
        <w:t>based on the microsporidian core gene set and diverge</w:t>
      </w:r>
      <w:r w:rsidR="00446071">
        <w:rPr>
          <w:szCs w:val="24"/>
        </w:rPr>
        <w:t>nt</w:t>
      </w:r>
      <w:r w:rsidR="00450787">
        <w:rPr>
          <w:szCs w:val="24"/>
        </w:rPr>
        <w:t xml:space="preserve"> set</w:t>
      </w:r>
      <w:r w:rsidR="001238BF">
        <w:rPr>
          <w:szCs w:val="24"/>
        </w:rPr>
        <w:t>s</w:t>
      </w:r>
      <w:r w:rsidR="00450787">
        <w:rPr>
          <w:szCs w:val="24"/>
        </w:rPr>
        <w:t xml:space="preserve"> of taxa </w:t>
      </w:r>
      <w:r w:rsidR="00F33455">
        <w:rPr>
          <w:szCs w:val="24"/>
        </w:rPr>
        <w:t>strongly supported the hypothesis that, microsporidia is the sister group of fungi.</w:t>
      </w:r>
    </w:p>
    <w:p w14:paraId="519CBAC4" w14:textId="77777777" w:rsidR="002256DE" w:rsidRPr="00CC3A53" w:rsidRDefault="002256DE" w:rsidP="00560D81">
      <w:pPr>
        <w:spacing w:after="0" w:line="360" w:lineRule="auto"/>
        <w:jc w:val="both"/>
        <w:rPr>
          <w:szCs w:val="24"/>
        </w:rPr>
      </w:pPr>
    </w:p>
    <w:p w14:paraId="68386839" w14:textId="69C93765" w:rsidR="0072550A" w:rsidRPr="00C14AE6" w:rsidRDefault="004764F8" w:rsidP="00560D81">
      <w:pPr>
        <w:pStyle w:val="Heading2"/>
        <w:jc w:val="both"/>
      </w:pPr>
      <w:bookmarkStart w:id="269" w:name="_Toc386295430"/>
      <w:r w:rsidRPr="00C14AE6">
        <w:t>Methodology for phylogenetic profiling and functional annotation</w:t>
      </w:r>
      <w:bookmarkEnd w:id="269"/>
    </w:p>
    <w:p w14:paraId="27E3BF80" w14:textId="23A73FB3" w:rsidR="007E0230" w:rsidRDefault="0083611D" w:rsidP="00560D81">
      <w:pPr>
        <w:spacing w:after="0" w:line="360" w:lineRule="auto"/>
        <w:jc w:val="both"/>
        <w:rPr>
          <w:szCs w:val="24"/>
        </w:rPr>
      </w:pPr>
      <w:r>
        <w:rPr>
          <w:szCs w:val="24"/>
        </w:rPr>
        <w:t>In the scope of this study, we carried out two novel approaches, namely PhyloProfile for exploring of complex phylo</w:t>
      </w:r>
      <w:r w:rsidR="007E4F3B">
        <w:rPr>
          <w:szCs w:val="24"/>
        </w:rPr>
        <w:t xml:space="preserve">genetic profiles and HamFAS for </w:t>
      </w:r>
      <w:r>
        <w:rPr>
          <w:szCs w:val="24"/>
        </w:rPr>
        <w:t>functional annotation transferring between proteins.</w:t>
      </w:r>
    </w:p>
    <w:p w14:paraId="3DDA3693" w14:textId="776C74E6" w:rsidR="00846DE8" w:rsidRDefault="00846DE8" w:rsidP="00560D81">
      <w:pPr>
        <w:pStyle w:val="Heading3"/>
        <w:jc w:val="both"/>
      </w:pPr>
      <w:bookmarkStart w:id="270" w:name="_Toc386295431"/>
      <w:r>
        <w:t>PhyloProfile</w:t>
      </w:r>
      <w:bookmarkEnd w:id="270"/>
    </w:p>
    <w:p w14:paraId="20D3E20F" w14:textId="0BF10E99" w:rsidR="0083611D" w:rsidRDefault="003A2374" w:rsidP="00560D81">
      <w:pPr>
        <w:spacing w:after="0" w:line="360" w:lineRule="auto"/>
        <w:jc w:val="both"/>
        <w:rPr>
          <w:szCs w:val="24"/>
        </w:rPr>
      </w:pPr>
      <w:r>
        <w:rPr>
          <w:szCs w:val="24"/>
        </w:rPr>
        <w:t xml:space="preserve">With PhyloProfile, we enable the enrichment of the </w:t>
      </w:r>
      <w:r w:rsidR="00FC1A2F">
        <w:rPr>
          <w:szCs w:val="24"/>
        </w:rPr>
        <w:t>presence/absence patterns with additional information layers to make the phylogenetic profiles more informative.</w:t>
      </w:r>
      <w:r w:rsidR="00313AED">
        <w:rPr>
          <w:szCs w:val="24"/>
        </w:rPr>
        <w:t xml:space="preserve"> </w:t>
      </w:r>
      <w:r w:rsidR="00070E25">
        <w:rPr>
          <w:szCs w:val="24"/>
        </w:rPr>
        <w:t xml:space="preserve">The dynamic filtering of the supplementary data such as the domain architecture similarity or the evolutionary distance between the seed proteins and their orthologs can help to </w:t>
      </w:r>
      <w:r w:rsidR="00DC1A71">
        <w:rPr>
          <w:szCs w:val="24"/>
        </w:rPr>
        <w:t>reduce</w:t>
      </w:r>
      <w:r w:rsidR="00070E25">
        <w:rPr>
          <w:szCs w:val="24"/>
        </w:rPr>
        <w:t xml:space="preserve"> the </w:t>
      </w:r>
      <w:r w:rsidR="001F222D">
        <w:rPr>
          <w:szCs w:val="24"/>
        </w:rPr>
        <w:t xml:space="preserve">impact of </w:t>
      </w:r>
      <w:r w:rsidR="007B2E0F">
        <w:rPr>
          <w:szCs w:val="24"/>
        </w:rPr>
        <w:t xml:space="preserve">poorly orthology assignment based on sequence similarity. </w:t>
      </w:r>
      <w:r w:rsidR="00E64855">
        <w:rPr>
          <w:szCs w:val="24"/>
        </w:rPr>
        <w:t>Furthermore</w:t>
      </w:r>
      <w:r w:rsidR="00A440F1">
        <w:rPr>
          <w:szCs w:val="24"/>
        </w:rPr>
        <w:t>, PhyloProfile was designed with interactive visualization ability</w:t>
      </w:r>
      <w:r w:rsidR="000F2A86">
        <w:rPr>
          <w:szCs w:val="24"/>
        </w:rPr>
        <w:t xml:space="preserve">. It provides an effective method for analyzing different kind of data and information </w:t>
      </w:r>
      <w:r w:rsidR="004015FB">
        <w:rPr>
          <w:szCs w:val="24"/>
        </w:rPr>
        <w:t>intuitively.</w:t>
      </w:r>
    </w:p>
    <w:p w14:paraId="09558614" w14:textId="62438BBE" w:rsidR="00EE3E25" w:rsidRDefault="00E64855" w:rsidP="00560D81">
      <w:pPr>
        <w:spacing w:after="0" w:line="360" w:lineRule="auto"/>
        <w:jc w:val="both"/>
        <w:rPr>
          <w:szCs w:val="24"/>
        </w:rPr>
      </w:pPr>
      <w:r>
        <w:rPr>
          <w:szCs w:val="24"/>
        </w:rPr>
        <w:lastRenderedPageBreak/>
        <w:t>T</w:t>
      </w:r>
      <w:r w:rsidR="00EB780A">
        <w:rPr>
          <w:szCs w:val="24"/>
        </w:rPr>
        <w:t>here is room for</w:t>
      </w:r>
      <w:r w:rsidR="00A708DE">
        <w:rPr>
          <w:szCs w:val="24"/>
        </w:rPr>
        <w:t xml:space="preserve"> potential improvements</w:t>
      </w:r>
      <w:r w:rsidR="004015FB">
        <w:rPr>
          <w:szCs w:val="24"/>
        </w:rPr>
        <w:t xml:space="preserve">. </w:t>
      </w:r>
      <w:r w:rsidR="00386B42">
        <w:rPr>
          <w:szCs w:val="24"/>
        </w:rPr>
        <w:t xml:space="preserve">Although PhyloProfile can handle a large phylogenetic profile, it still </w:t>
      </w:r>
      <w:r w:rsidR="00EB780A">
        <w:rPr>
          <w:szCs w:val="24"/>
        </w:rPr>
        <w:t xml:space="preserve">requires long runtime </w:t>
      </w:r>
      <w:r w:rsidR="009E3E6C">
        <w:rPr>
          <w:szCs w:val="24"/>
        </w:rPr>
        <w:t xml:space="preserve">in some tasks. </w:t>
      </w:r>
      <w:r w:rsidR="005C1003">
        <w:rPr>
          <w:szCs w:val="24"/>
        </w:rPr>
        <w:t xml:space="preserve">An optimized algorithm can help in this case. </w:t>
      </w:r>
      <w:r>
        <w:rPr>
          <w:szCs w:val="24"/>
        </w:rPr>
        <w:t xml:space="preserve">Besides, we are working out for </w:t>
      </w:r>
      <w:r w:rsidR="004941C2">
        <w:rPr>
          <w:szCs w:val="24"/>
        </w:rPr>
        <w:t xml:space="preserve">implementing </w:t>
      </w:r>
      <w:r>
        <w:rPr>
          <w:szCs w:val="24"/>
        </w:rPr>
        <w:t xml:space="preserve">some practical features, such as </w:t>
      </w:r>
      <w:r w:rsidR="00954940">
        <w:rPr>
          <w:szCs w:val="24"/>
        </w:rPr>
        <w:t xml:space="preserve">identify the convergence </w:t>
      </w:r>
      <w:r w:rsidR="003A06F6">
        <w:rPr>
          <w:szCs w:val="24"/>
        </w:rPr>
        <w:t>point of two orthologous proteins</w:t>
      </w:r>
      <w:r w:rsidR="0084621B">
        <w:rPr>
          <w:szCs w:val="24"/>
        </w:rPr>
        <w:t>, which is the time when one gene got duplicated into two copies.</w:t>
      </w:r>
      <w:r w:rsidR="00AF1203">
        <w:rPr>
          <w:szCs w:val="24"/>
        </w:rPr>
        <w:t xml:space="preserve"> </w:t>
      </w:r>
      <w:r w:rsidR="00DE0FEF">
        <w:rPr>
          <w:szCs w:val="24"/>
        </w:rPr>
        <w:t>For a thorough phylogenetic analysis, we are planning to create an automatic pipeline from searching orthologs, phylogenetic profile exploration to phylogenetic tree reconstruction and pathway analysis.</w:t>
      </w:r>
    </w:p>
    <w:p w14:paraId="27A037CD" w14:textId="4889721D" w:rsidR="00EE3E25" w:rsidRDefault="00EE3E25" w:rsidP="00560D81">
      <w:pPr>
        <w:pStyle w:val="Heading3"/>
        <w:jc w:val="both"/>
      </w:pPr>
      <w:bookmarkStart w:id="271" w:name="_Toc386295432"/>
      <w:r>
        <w:t>HamFAS</w:t>
      </w:r>
      <w:bookmarkEnd w:id="271"/>
    </w:p>
    <w:p w14:paraId="5E92079E" w14:textId="7EB172C3" w:rsidR="0024418C" w:rsidRPr="00076E91" w:rsidRDefault="00D17229" w:rsidP="00560D81">
      <w:pPr>
        <w:spacing w:after="0" w:line="360" w:lineRule="auto"/>
        <w:jc w:val="both"/>
        <w:rPr>
          <w:szCs w:val="24"/>
        </w:rPr>
      </w:pPr>
      <w:r>
        <w:rPr>
          <w:szCs w:val="24"/>
        </w:rPr>
        <w:t>We proposed a hybrid approach HamFAS for functional annotation transfer based on ortholog inference weighted by protein feature architecture similarity.</w:t>
      </w:r>
      <w:r w:rsidR="004F115C">
        <w:rPr>
          <w:szCs w:val="24"/>
        </w:rPr>
        <w:t xml:space="preserve"> </w:t>
      </w:r>
      <w:r w:rsidR="00647431">
        <w:rPr>
          <w:szCs w:val="24"/>
        </w:rPr>
        <w:t xml:space="preserve">This method yielded a comparable accuracy and higher sensitivity in comparison to BlastKOALA and KEGG, two state of the art </w:t>
      </w:r>
      <w:r w:rsidR="00D76D2A">
        <w:rPr>
          <w:szCs w:val="24"/>
        </w:rPr>
        <w:t xml:space="preserve">annotation </w:t>
      </w:r>
      <w:r w:rsidR="00647431">
        <w:rPr>
          <w:szCs w:val="24"/>
        </w:rPr>
        <w:t xml:space="preserve">online tools provided by KEGG. </w:t>
      </w:r>
      <w:r w:rsidR="00EE3E25" w:rsidRPr="00EE3E25">
        <w:rPr>
          <w:szCs w:val="24"/>
        </w:rPr>
        <w:t>The principle factor that affects the annotation result is the accuracy of orthology assignment method. We can</w:t>
      </w:r>
      <w:r w:rsidR="009436FF">
        <w:rPr>
          <w:szCs w:val="24"/>
        </w:rPr>
        <w:t xml:space="preserve"> therefore</w:t>
      </w:r>
      <w:r w:rsidR="00EE3E25" w:rsidRPr="00EE3E25">
        <w:rPr>
          <w:szCs w:val="24"/>
        </w:rPr>
        <w:t xml:space="preserve"> increase the stringency of HamFAS by </w:t>
      </w:r>
      <w:r w:rsidR="00DF631A">
        <w:rPr>
          <w:szCs w:val="24"/>
        </w:rPr>
        <w:t xml:space="preserve">replacing HaMStR by other more stringent orthology search approaches like OMA or InParanoid. However, </w:t>
      </w:r>
      <w:r w:rsidR="0024418C">
        <w:rPr>
          <w:szCs w:val="24"/>
        </w:rPr>
        <w:t>with the ability of predicting potential orthologs even in the distantly related species, HaMStR can achieve a better result, especially for quickly evolved proteins.</w:t>
      </w:r>
    </w:p>
    <w:p w14:paraId="56458DB4" w14:textId="77777777" w:rsidR="00785690" w:rsidRDefault="00EE3E25" w:rsidP="00560D81">
      <w:pPr>
        <w:spacing w:after="0" w:line="360" w:lineRule="auto"/>
        <w:jc w:val="both"/>
        <w:rPr>
          <w:szCs w:val="24"/>
        </w:rPr>
        <w:sectPr w:rsidR="00785690" w:rsidSect="00F013CE">
          <w:footnotePr>
            <w:pos w:val="beneathText"/>
          </w:footnotePr>
          <w:endnotePr>
            <w:numFmt w:val="decimal"/>
          </w:endnotePr>
          <w:pgSz w:w="11906" w:h="16838"/>
          <w:pgMar w:top="1418" w:right="1701" w:bottom="851" w:left="1701" w:header="709" w:footer="709" w:gutter="0"/>
          <w:cols w:space="708"/>
          <w:docGrid w:linePitch="360"/>
        </w:sectPr>
      </w:pPr>
      <w:r w:rsidRPr="00076E91">
        <w:rPr>
          <w:szCs w:val="24"/>
        </w:rPr>
        <w:t xml:space="preserve"> </w:t>
      </w:r>
    </w:p>
    <w:p w14:paraId="455A0ACE" w14:textId="77777777" w:rsidR="00785690" w:rsidRDefault="00785690" w:rsidP="000448FA">
      <w:pPr>
        <w:pStyle w:val="Heading1"/>
        <w:numPr>
          <w:ilvl w:val="0"/>
          <w:numId w:val="0"/>
        </w:numPr>
        <w:jc w:val="both"/>
      </w:pPr>
      <w:bookmarkStart w:id="272" w:name="_Toc386295433"/>
      <w:r>
        <w:lastRenderedPageBreak/>
        <w:t>References</w:t>
      </w:r>
      <w:bookmarkEnd w:id="272"/>
    </w:p>
    <w:p w14:paraId="2A5D6790" w14:textId="77777777" w:rsidR="00785690" w:rsidRPr="00785690" w:rsidRDefault="00785690" w:rsidP="000448FA">
      <w:pPr>
        <w:jc w:val="both"/>
      </w:pPr>
    </w:p>
    <w:p w14:paraId="4D50D9AA" w14:textId="77777777" w:rsidR="00E04809" w:rsidRPr="00E04809" w:rsidRDefault="00785690" w:rsidP="00E04809">
      <w:pPr>
        <w:pStyle w:val="EndNoteBibliography"/>
        <w:spacing w:after="0"/>
        <w:ind w:left="720" w:hanging="720"/>
        <w:rPr>
          <w:noProof/>
        </w:rPr>
      </w:pPr>
      <w:r>
        <w:rPr>
          <w:szCs w:val="24"/>
        </w:rPr>
        <w:fldChar w:fldCharType="begin"/>
      </w:r>
      <w:r>
        <w:rPr>
          <w:szCs w:val="24"/>
        </w:rPr>
        <w:instrText xml:space="preserve"> ADDIN EN.REFLIST </w:instrText>
      </w:r>
      <w:r>
        <w:rPr>
          <w:szCs w:val="24"/>
        </w:rPr>
        <w:fldChar w:fldCharType="separate"/>
      </w:r>
      <w:r w:rsidR="00E04809" w:rsidRPr="00E04809">
        <w:rPr>
          <w:noProof/>
        </w:rPr>
        <w:t xml:space="preserve">Abascal, Federico, Rafael Zardoya, and David Posada. 2005. "ProtTest: Selection of best-fit models of protein evolution."  </w:t>
      </w:r>
      <w:r w:rsidR="00E04809" w:rsidRPr="00E04809">
        <w:rPr>
          <w:i/>
          <w:noProof/>
        </w:rPr>
        <w:t>Bioinformatics</w:t>
      </w:r>
      <w:r w:rsidR="00E04809" w:rsidRPr="00E04809">
        <w:rPr>
          <w:noProof/>
        </w:rPr>
        <w:t xml:space="preserve"> 21:2104-2105. doi: 10.1093/bioinformatics/bti263.</w:t>
      </w:r>
    </w:p>
    <w:p w14:paraId="5D82F242" w14:textId="77777777" w:rsidR="00E04809" w:rsidRPr="00E04809" w:rsidRDefault="00E04809" w:rsidP="00E04809">
      <w:pPr>
        <w:pStyle w:val="EndNoteBibliography"/>
        <w:spacing w:after="0"/>
        <w:ind w:left="720" w:hanging="720"/>
        <w:rPr>
          <w:noProof/>
        </w:rPr>
      </w:pPr>
      <w:r w:rsidRPr="00E04809">
        <w:rPr>
          <w:noProof/>
        </w:rPr>
        <w:t xml:space="preserve">Adams, Melanie A., Michael D. L. Suits, Jimin Zheng, and Zongchao Jia. 2007. "Piecing together the structure–function puzzle: Experiences in structure‐based functional annotation of hypothetical proteins."  </w:t>
      </w:r>
      <w:r w:rsidRPr="00E04809">
        <w:rPr>
          <w:i/>
          <w:noProof/>
        </w:rPr>
        <w:t>PROTEOMICS</w:t>
      </w:r>
      <w:r w:rsidRPr="00E04809">
        <w:rPr>
          <w:noProof/>
        </w:rPr>
        <w:t xml:space="preserve"> 7:2920-2932. doi: 10.1002/pmic.200700099.</w:t>
      </w:r>
    </w:p>
    <w:p w14:paraId="723AF311" w14:textId="77777777" w:rsidR="00E04809" w:rsidRPr="00E04809" w:rsidRDefault="00E04809" w:rsidP="00E04809">
      <w:pPr>
        <w:pStyle w:val="EndNoteBibliography"/>
        <w:spacing w:after="0"/>
        <w:ind w:left="720" w:hanging="720"/>
        <w:rPr>
          <w:noProof/>
        </w:rPr>
      </w:pPr>
      <w:r w:rsidRPr="00E04809">
        <w:rPr>
          <w:noProof/>
        </w:rPr>
        <w:t xml:space="preserve">Adebali, Ogun, and Igor B. Zhulin. 2017. "Aquerium: a web application for comparative exploration of domain-based protein occurrences on the taxonomically clustered genome tree."  </w:t>
      </w:r>
      <w:r w:rsidRPr="00E04809">
        <w:rPr>
          <w:i/>
          <w:noProof/>
        </w:rPr>
        <w:t>Proteins</w:t>
      </w:r>
      <w:r w:rsidRPr="00E04809">
        <w:rPr>
          <w:noProof/>
        </w:rPr>
        <w:t xml:space="preserve"> 85:72-77. doi: 10.1002/prot.25199.</w:t>
      </w:r>
    </w:p>
    <w:p w14:paraId="2E223434" w14:textId="77777777" w:rsidR="00E04809" w:rsidRPr="00E04809" w:rsidRDefault="00E04809" w:rsidP="00E04809">
      <w:pPr>
        <w:pStyle w:val="EndNoteBibliography"/>
        <w:spacing w:after="0"/>
        <w:ind w:left="720" w:hanging="720"/>
        <w:rPr>
          <w:noProof/>
        </w:rPr>
      </w:pPr>
      <w:r w:rsidRPr="00E04809">
        <w:rPr>
          <w:noProof/>
        </w:rPr>
        <w:t xml:space="preserve">Agnew, Philip, JJ Becnel, Dieter Ebert, and Y Michalakis. 2003. "Symbiosis of microsporidia and insects."  </w:t>
      </w:r>
      <w:r w:rsidRPr="00E04809">
        <w:rPr>
          <w:i/>
          <w:noProof/>
        </w:rPr>
        <w:t>Insect Symbiosis. Volume</w:t>
      </w:r>
      <w:r w:rsidRPr="00E04809">
        <w:rPr>
          <w:noProof/>
        </w:rPr>
        <w:t>:145-164.</w:t>
      </w:r>
    </w:p>
    <w:p w14:paraId="35693A3A" w14:textId="77777777" w:rsidR="00E04809" w:rsidRPr="00E04809" w:rsidRDefault="00E04809" w:rsidP="00E04809">
      <w:pPr>
        <w:pStyle w:val="EndNoteBibliography"/>
        <w:spacing w:after="0"/>
        <w:ind w:left="720" w:hanging="720"/>
        <w:rPr>
          <w:noProof/>
        </w:rPr>
      </w:pPr>
      <w:r w:rsidRPr="00E04809">
        <w:rPr>
          <w:noProof/>
        </w:rPr>
        <w:t xml:space="preserve">Alam, I., A. Dress, M. Rehmsmeier, and G. Fuellen. 2004. "Comparative homology agreement search: An effective combination of homology-search methods."  </w:t>
      </w:r>
      <w:r w:rsidRPr="00E04809">
        <w:rPr>
          <w:i/>
          <w:noProof/>
        </w:rPr>
        <w:t>Proceedings of the National Academy of Sciences</w:t>
      </w:r>
      <w:r w:rsidRPr="00E04809">
        <w:rPr>
          <w:noProof/>
        </w:rPr>
        <w:t xml:space="preserve"> 101:13814-13819. doi: 10.1073/pnas.0405612101.</w:t>
      </w:r>
    </w:p>
    <w:p w14:paraId="591312BD" w14:textId="77777777" w:rsidR="00E04809" w:rsidRPr="00E04809" w:rsidRDefault="00E04809" w:rsidP="00E04809">
      <w:pPr>
        <w:pStyle w:val="EndNoteBibliography"/>
        <w:spacing w:after="0"/>
        <w:ind w:left="720" w:hanging="720"/>
        <w:rPr>
          <w:noProof/>
        </w:rPr>
      </w:pPr>
      <w:r w:rsidRPr="00E04809">
        <w:rPr>
          <w:noProof/>
        </w:rPr>
        <w:t xml:space="preserve">Altenhoff, Adrian M, Brigitte Boeckmann, Salvador Capella-Gutierrez, Daniel A Dalquen, Todd DeLuca, Kristoffer Forslund, Jaime Huerta-Cepas, Benjamin Linard, Cécile Pereira, Leszek P Pryszcz, Fabian Schreiber, Alan Sousa da Silva, Damian Szklarczyk, Clément-Marie Train, Peer Bork, Odile Lecompte, Christian von Mering, Ioannis Xenarios, Kimmen Sjölander, Lars Juhl Jensen, Maria J Martin, Matthieu Muffato, Adrian M Altenhoff, Brigitte Boeckmann, Salvador Capella-Gutierrez, Todd DeLuca, Kristoffer Forslund, Jaime Huerta-Cepas, Benjamin Linard, Cécile Pereira, Leszek P Pryszcz, Fabian Schreiber, Alan Sousa da Silva, Damian Szklarczyk, Clément-Marie Train, Odile Lecompte, Ioannis Xenarios, Kimmen Sjölander, Maria J Martin, Matthieu Muffato, Toni Gabaldón, Suzanna E Lewis, Paul D Thomas, Erik Sonnhammer, Christophe Dessimoz, Toni Gabaldón, Suzanna E Lewis, Paul D Thomas, Erik Sonnhammer, and Christophe Dessimoz. 2016. "Standardized benchmarking in the quest for orthologs."  </w:t>
      </w:r>
      <w:r w:rsidRPr="00E04809">
        <w:rPr>
          <w:i/>
          <w:noProof/>
        </w:rPr>
        <w:t>Nature Methods</w:t>
      </w:r>
      <w:r w:rsidRPr="00E04809">
        <w:rPr>
          <w:noProof/>
        </w:rPr>
        <w:t xml:space="preserve"> 13:425-430. doi: 10.1038/nmeth.3830.</w:t>
      </w:r>
    </w:p>
    <w:p w14:paraId="1A852C54" w14:textId="77777777" w:rsidR="00E04809" w:rsidRPr="00E04809" w:rsidRDefault="00E04809" w:rsidP="00E04809">
      <w:pPr>
        <w:pStyle w:val="EndNoteBibliography"/>
        <w:spacing w:after="0"/>
        <w:ind w:left="720" w:hanging="720"/>
        <w:rPr>
          <w:noProof/>
        </w:rPr>
      </w:pPr>
      <w:r w:rsidRPr="00E04809">
        <w:rPr>
          <w:noProof/>
        </w:rPr>
        <w:t xml:space="preserve">Altenhoff, Adrian M., Nives Šunca, Natasha Glover, Clément Marie Train, Anna Sueki, Ivana Piližota, Kevin Gori, Bartlomiej Tomiczek, Steven Müller, Henning Redestig, Gaston H. Gonnet, and Christophe Dessimoz. 2015. "The OMA orthology database in 2015: Function predictions, better </w:t>
      </w:r>
      <w:r w:rsidRPr="00E04809">
        <w:rPr>
          <w:noProof/>
        </w:rPr>
        <w:lastRenderedPageBreak/>
        <w:t xml:space="preserve">plant support, synteny view and other improvements."  </w:t>
      </w:r>
      <w:r w:rsidRPr="00E04809">
        <w:rPr>
          <w:i/>
          <w:noProof/>
        </w:rPr>
        <w:t>Nucleic Acids Research</w:t>
      </w:r>
      <w:r w:rsidRPr="00E04809">
        <w:rPr>
          <w:noProof/>
        </w:rPr>
        <w:t xml:space="preserve"> 43:D240-D249. doi: 10.1093/nar/gku1158.</w:t>
      </w:r>
    </w:p>
    <w:p w14:paraId="66DBDB08" w14:textId="77777777" w:rsidR="00E04809" w:rsidRPr="00E04809" w:rsidRDefault="00E04809" w:rsidP="00E04809">
      <w:pPr>
        <w:pStyle w:val="EndNoteBibliography"/>
        <w:spacing w:after="0"/>
        <w:ind w:left="720" w:hanging="720"/>
        <w:rPr>
          <w:noProof/>
        </w:rPr>
      </w:pPr>
      <w:r w:rsidRPr="00E04809">
        <w:rPr>
          <w:noProof/>
        </w:rPr>
        <w:t xml:space="preserve">Altschul, S. F., W. Gish, W. Miller, E. W. Myers, and D. J. Lipman. 1990. "Basic local alignment search tool."  </w:t>
      </w:r>
      <w:r w:rsidRPr="00E04809">
        <w:rPr>
          <w:i/>
          <w:noProof/>
        </w:rPr>
        <w:t>Journal of Molecular Biology</w:t>
      </w:r>
      <w:r w:rsidRPr="00E04809">
        <w:rPr>
          <w:noProof/>
        </w:rPr>
        <w:t xml:space="preserve"> 215:403-410. doi: 10.1016/S0022-2836(05)80360-2.</w:t>
      </w:r>
    </w:p>
    <w:p w14:paraId="7CA04AD0" w14:textId="77777777" w:rsidR="00E04809" w:rsidRPr="00E04809" w:rsidRDefault="00E04809" w:rsidP="00E04809">
      <w:pPr>
        <w:pStyle w:val="EndNoteBibliography"/>
        <w:spacing w:after="0"/>
        <w:ind w:left="720" w:hanging="720"/>
        <w:rPr>
          <w:noProof/>
        </w:rPr>
      </w:pPr>
      <w:r w:rsidRPr="00E04809">
        <w:rPr>
          <w:noProof/>
        </w:rPr>
        <w:t xml:space="preserve">Apic, Gordana, Julian Gough, and Sarah A Teichmann. 2001. "Domain combinations in archaeal, eubacterial and eukaryotic proteomes."  </w:t>
      </w:r>
      <w:r w:rsidRPr="00E04809">
        <w:rPr>
          <w:i/>
          <w:noProof/>
        </w:rPr>
        <w:t>Journal of Molecular Biology</w:t>
      </w:r>
      <w:r w:rsidRPr="00E04809">
        <w:rPr>
          <w:noProof/>
        </w:rPr>
        <w:t xml:space="preserve"> 310:311-325. doi: 10.1006/jmbi.2001.4776.</w:t>
      </w:r>
    </w:p>
    <w:p w14:paraId="62DA0278" w14:textId="77777777" w:rsidR="00E04809" w:rsidRPr="00E04809" w:rsidRDefault="00E04809" w:rsidP="00E04809">
      <w:pPr>
        <w:pStyle w:val="EndNoteBibliography"/>
        <w:spacing w:after="0"/>
        <w:ind w:left="720" w:hanging="720"/>
        <w:rPr>
          <w:noProof/>
        </w:rPr>
      </w:pPr>
      <w:r w:rsidRPr="00E04809">
        <w:rPr>
          <w:noProof/>
        </w:rPr>
        <w:t xml:space="preserve">Ashburner, Michael, Catherine A. Ball, Judith A. Blake, David Botstein, Heather Butler, J. Michael Cherry, Allan P. Davis, Kara Dolinski, Selina S. Dwight, Janan T. Eppig, Midori A. Harris, David P. Hill, Laurie Issel-Tarver, Andrew Kasarskis, Suzanna Lewis, John C. Matese, Joel E. Richardson, Martin Ringwald, Gerald M. Rubin, and Gavin Sherlock. 2000. "Gene ontology: Tool for the unification of biology."  </w:t>
      </w:r>
      <w:r w:rsidRPr="00E04809">
        <w:rPr>
          <w:i/>
          <w:noProof/>
        </w:rPr>
        <w:t>Nature Genetics</w:t>
      </w:r>
      <w:r w:rsidRPr="00E04809">
        <w:rPr>
          <w:noProof/>
        </w:rPr>
        <w:t xml:space="preserve"> 25:25-29. doi: 10.1038/75556.</w:t>
      </w:r>
    </w:p>
    <w:p w14:paraId="0951841C" w14:textId="77777777" w:rsidR="00E04809" w:rsidRPr="00E04809" w:rsidRDefault="00E04809" w:rsidP="00E04809">
      <w:pPr>
        <w:pStyle w:val="EndNoteBibliography"/>
        <w:spacing w:after="0"/>
        <w:ind w:left="720" w:hanging="720"/>
        <w:rPr>
          <w:noProof/>
        </w:rPr>
      </w:pPr>
      <w:r w:rsidRPr="00E04809">
        <w:rPr>
          <w:noProof/>
        </w:rPr>
        <w:t xml:space="preserve">Aurrecoechea, Cristina, Ana Barreto, John Brestelli, Brian P Brunk, Elisabet V Caler, Steve Fischer, Bindu Gajria, Xin Gao, Alan Gingle, Greg Grant, Omar S Harb, Mark Heiges, John Iodice, Jessica C Kissinger, Eileen T Kraemer, Wei Li, Vishal Nayak, Cary Pennington, Deborah F Pinney, Brian Pitts, David S Roos, Ganesh Srinivasamoorthy, Christian J Stoeckert, Charles Treatman, and Haiming Wang. 2011. "AmoebaDB and MicrosporidiaDB: functional genomic resources for Amoebozoa and Microsporidia species."  </w:t>
      </w:r>
      <w:r w:rsidRPr="00E04809">
        <w:rPr>
          <w:i/>
          <w:noProof/>
        </w:rPr>
        <w:t>Nucleic acids research</w:t>
      </w:r>
      <w:r w:rsidRPr="00E04809">
        <w:rPr>
          <w:noProof/>
        </w:rPr>
        <w:t xml:space="preserve"> 39:D612-9. doi: 10.1093/nar/gkq1006.</w:t>
      </w:r>
    </w:p>
    <w:p w14:paraId="6D2EAD50" w14:textId="77777777" w:rsidR="00E04809" w:rsidRPr="00E04809" w:rsidRDefault="00E04809" w:rsidP="00E04809">
      <w:pPr>
        <w:pStyle w:val="EndNoteBibliography"/>
        <w:spacing w:after="0"/>
        <w:ind w:left="720" w:hanging="720"/>
        <w:rPr>
          <w:noProof/>
        </w:rPr>
      </w:pPr>
      <w:r w:rsidRPr="00E04809">
        <w:rPr>
          <w:noProof/>
        </w:rPr>
        <w:t xml:space="preserve">Baker, D. 2001. "Protein Structure Prediction and Structural Genomics."  </w:t>
      </w:r>
      <w:r w:rsidRPr="00E04809">
        <w:rPr>
          <w:i/>
          <w:noProof/>
        </w:rPr>
        <w:t>Science</w:t>
      </w:r>
      <w:r w:rsidRPr="00E04809">
        <w:rPr>
          <w:noProof/>
        </w:rPr>
        <w:t xml:space="preserve"> 294:93-96. doi: 10.1126/science.1065659.</w:t>
      </w:r>
    </w:p>
    <w:p w14:paraId="0DE39025" w14:textId="77777777" w:rsidR="00E04809" w:rsidRPr="00E04809" w:rsidRDefault="00E04809" w:rsidP="00E04809">
      <w:pPr>
        <w:pStyle w:val="EndNoteBibliography"/>
        <w:spacing w:after="0"/>
        <w:ind w:left="720" w:hanging="720"/>
        <w:rPr>
          <w:noProof/>
        </w:rPr>
      </w:pPr>
      <w:r w:rsidRPr="00E04809">
        <w:rPr>
          <w:noProof/>
        </w:rPr>
        <w:t xml:space="preserve">Bakowski, Malina A., Margaret Priest, Sarah Young, Christina A. Cuomo, and Emily R. Troemel. 2014. "Genome Sequence of the Microsporidian Species Nematocida sp1 Strain ERTm6 (ATCC PRA-372)."  </w:t>
      </w:r>
      <w:r w:rsidRPr="00E04809">
        <w:rPr>
          <w:i/>
          <w:noProof/>
        </w:rPr>
        <w:t>Genome Announcements</w:t>
      </w:r>
      <w:r w:rsidRPr="00E04809">
        <w:rPr>
          <w:noProof/>
        </w:rPr>
        <w:t xml:space="preserve"> 2:e00905-14. doi: 10.1128/genomeA.00905-14.</w:t>
      </w:r>
    </w:p>
    <w:p w14:paraId="5BD528CA" w14:textId="77777777" w:rsidR="00E04809" w:rsidRPr="00E04809" w:rsidRDefault="00E04809" w:rsidP="00E04809">
      <w:pPr>
        <w:pStyle w:val="EndNoteBibliography"/>
        <w:spacing w:after="0"/>
        <w:ind w:left="720" w:hanging="720"/>
        <w:rPr>
          <w:noProof/>
        </w:rPr>
      </w:pPr>
      <w:r w:rsidRPr="00E04809">
        <w:rPr>
          <w:noProof/>
        </w:rPr>
        <w:t xml:space="preserve">Baum, David A., Stacey DeWitt Smith, and Samuel S. S. Donovan. 2005. "The Tree-Thinking Challenge."  </w:t>
      </w:r>
      <w:r w:rsidRPr="00E04809">
        <w:rPr>
          <w:i/>
          <w:noProof/>
        </w:rPr>
        <w:t>Science</w:t>
      </w:r>
      <w:r w:rsidRPr="00E04809">
        <w:rPr>
          <w:noProof/>
        </w:rPr>
        <w:t xml:space="preserve"> 310:979-980. doi: 10.1126/science.1117727.</w:t>
      </w:r>
    </w:p>
    <w:p w14:paraId="646FB9FF" w14:textId="77777777" w:rsidR="00E04809" w:rsidRPr="00E04809" w:rsidRDefault="00E04809" w:rsidP="00E04809">
      <w:pPr>
        <w:pStyle w:val="EndNoteBibliography"/>
        <w:spacing w:after="0"/>
        <w:ind w:left="720" w:hanging="720"/>
        <w:rPr>
          <w:noProof/>
        </w:rPr>
      </w:pPr>
      <w:r w:rsidRPr="00E04809">
        <w:rPr>
          <w:noProof/>
        </w:rPr>
        <w:t xml:space="preserve">Belkorchia, Abdel, Corinne Biderre, Cécile Militon, Valérie Polonais, Patrick Wincker, Claire Jubin, Frédéric Delbac, Eric Peyretaillade, and Pierre Peyret. 2008. "In vitro propagation of the microsporidian pathogen Brachiola algerae and studies of its chromosome and ribosomal DNA organization in the context of the complete genome sequencing project."  </w:t>
      </w:r>
      <w:r w:rsidRPr="00E04809">
        <w:rPr>
          <w:i/>
          <w:noProof/>
        </w:rPr>
        <w:t>Parasitology International</w:t>
      </w:r>
      <w:r w:rsidRPr="00E04809">
        <w:rPr>
          <w:noProof/>
        </w:rPr>
        <w:t xml:space="preserve"> 57:62-71. doi: 10.1016/j.parint.2007.09.002.</w:t>
      </w:r>
    </w:p>
    <w:p w14:paraId="74557192" w14:textId="77777777" w:rsidR="00E04809" w:rsidRPr="00E04809" w:rsidRDefault="00E04809" w:rsidP="00E04809">
      <w:pPr>
        <w:pStyle w:val="EndNoteBibliography"/>
        <w:spacing w:after="0"/>
        <w:ind w:left="720" w:hanging="720"/>
        <w:rPr>
          <w:noProof/>
        </w:rPr>
      </w:pPr>
      <w:r w:rsidRPr="00E04809">
        <w:rPr>
          <w:noProof/>
        </w:rPr>
        <w:t xml:space="preserve">Bjørnson, Susan, and David Oi. 2014. "Microsporidia Biological Control Agents and Pathogens of Beneficial Insects." In </w:t>
      </w:r>
      <w:r w:rsidRPr="00E04809">
        <w:rPr>
          <w:i/>
          <w:noProof/>
        </w:rPr>
        <w:t>Microsporidia</w:t>
      </w:r>
      <w:r w:rsidRPr="00E04809">
        <w:rPr>
          <w:noProof/>
        </w:rPr>
        <w:t>, edited by Louis M. Weiss and James J. Becnel, 635-670. Chichester, UK: John Wiley &amp; Sons, Inc.</w:t>
      </w:r>
    </w:p>
    <w:p w14:paraId="6A83534C" w14:textId="77777777" w:rsidR="00E04809" w:rsidRPr="00E04809" w:rsidRDefault="00E04809" w:rsidP="00E04809">
      <w:pPr>
        <w:pStyle w:val="EndNoteBibliography"/>
        <w:spacing w:after="0"/>
        <w:ind w:left="720" w:hanging="720"/>
        <w:rPr>
          <w:noProof/>
        </w:rPr>
      </w:pPr>
      <w:r w:rsidRPr="00E04809">
        <w:rPr>
          <w:noProof/>
        </w:rPr>
        <w:lastRenderedPageBreak/>
        <w:t xml:space="preserve">Bretagne, S., F. Foulet, W. Alkassoum, J. Fleury-Feith, and M. Develoux. 1993. "Prevalence of Enterocytozoon bieneusi spores in the stool of AIDS patients and African children not infected by HIV."  </w:t>
      </w:r>
      <w:r w:rsidRPr="00E04809">
        <w:rPr>
          <w:i/>
          <w:noProof/>
        </w:rPr>
        <w:t>Bulletin De La Societe De Pathologie Exotique (1990)</w:t>
      </w:r>
      <w:r w:rsidRPr="00E04809">
        <w:rPr>
          <w:noProof/>
        </w:rPr>
        <w:t xml:space="preserve"> 86:351-357.</w:t>
      </w:r>
    </w:p>
    <w:p w14:paraId="136247A5" w14:textId="77777777" w:rsidR="00E04809" w:rsidRPr="00E04809" w:rsidRDefault="00E04809" w:rsidP="00E04809">
      <w:pPr>
        <w:pStyle w:val="EndNoteBibliography"/>
        <w:spacing w:after="0"/>
        <w:ind w:left="720" w:hanging="720"/>
        <w:rPr>
          <w:noProof/>
        </w:rPr>
      </w:pPr>
      <w:r w:rsidRPr="00E04809">
        <w:rPr>
          <w:noProof/>
        </w:rPr>
        <w:t xml:space="preserve">Brown, J. R., and W. F. Doolittle. 1995. "Root of the universal tree of life based on ancient aminoacyl-tRNA synthetase gene duplications."  </w:t>
      </w:r>
      <w:r w:rsidRPr="00E04809">
        <w:rPr>
          <w:i/>
          <w:noProof/>
        </w:rPr>
        <w:t>Proceedings of the National Academy of Sciences</w:t>
      </w:r>
      <w:r w:rsidRPr="00E04809">
        <w:rPr>
          <w:noProof/>
        </w:rPr>
        <w:t xml:space="preserve"> 92:2441-2445. doi: 10.1073/pnas.92.7.2441.</w:t>
      </w:r>
    </w:p>
    <w:p w14:paraId="3917A387" w14:textId="77777777" w:rsidR="00E04809" w:rsidRPr="00E04809" w:rsidRDefault="00E04809" w:rsidP="00E04809">
      <w:pPr>
        <w:pStyle w:val="EndNoteBibliography"/>
        <w:spacing w:after="0"/>
        <w:ind w:left="720" w:hanging="720"/>
        <w:rPr>
          <w:noProof/>
        </w:rPr>
      </w:pPr>
      <w:r w:rsidRPr="00E04809">
        <w:rPr>
          <w:noProof/>
        </w:rPr>
        <w:t xml:space="preserve">Canning, Elizabeth U. 1986. </w:t>
      </w:r>
      <w:r w:rsidRPr="00E04809">
        <w:rPr>
          <w:i/>
          <w:noProof/>
        </w:rPr>
        <w:t>The microsporidia of vertebrates</w:t>
      </w:r>
      <w:r w:rsidRPr="00E04809">
        <w:rPr>
          <w:noProof/>
        </w:rPr>
        <w:t>: Academic Press.</w:t>
      </w:r>
    </w:p>
    <w:p w14:paraId="6861D877" w14:textId="77777777" w:rsidR="00E04809" w:rsidRPr="00E04809" w:rsidRDefault="00E04809" w:rsidP="00E04809">
      <w:pPr>
        <w:pStyle w:val="EndNoteBibliography"/>
        <w:spacing w:after="0"/>
        <w:ind w:left="720" w:hanging="720"/>
        <w:rPr>
          <w:noProof/>
        </w:rPr>
      </w:pPr>
      <w:r w:rsidRPr="00E04809">
        <w:rPr>
          <w:noProof/>
        </w:rPr>
        <w:t xml:space="preserve">Capella-Gutiérrez, Salvador, Marina Marcet-Houben, and Toni Gabaldón. 2012. "Phylogenomics supports microsporidia as the earliest diverging clade of sequenced fungi."  </w:t>
      </w:r>
      <w:r w:rsidRPr="00E04809">
        <w:rPr>
          <w:i/>
          <w:noProof/>
        </w:rPr>
        <w:t>BMC biology</w:t>
      </w:r>
      <w:r w:rsidRPr="00E04809">
        <w:rPr>
          <w:noProof/>
        </w:rPr>
        <w:t xml:space="preserve"> 10:47-47. doi: 10.1186/1741-7007-10-47.</w:t>
      </w:r>
    </w:p>
    <w:p w14:paraId="5F11B156" w14:textId="77777777" w:rsidR="00E04809" w:rsidRPr="00E04809" w:rsidRDefault="00E04809" w:rsidP="00E04809">
      <w:pPr>
        <w:pStyle w:val="EndNoteBibliography"/>
        <w:spacing w:after="0"/>
        <w:ind w:left="720" w:hanging="720"/>
        <w:rPr>
          <w:noProof/>
        </w:rPr>
      </w:pPr>
      <w:r w:rsidRPr="00E04809">
        <w:rPr>
          <w:noProof/>
        </w:rPr>
        <w:t xml:space="preserve">Capra, John A., Maureen Stolzer, Dannie Durand, and Katherine S. Pollard. 2013. "How old is my gene?"  </w:t>
      </w:r>
      <w:r w:rsidRPr="00E04809">
        <w:rPr>
          <w:i/>
          <w:noProof/>
        </w:rPr>
        <w:t>Trends in Genetics</w:t>
      </w:r>
      <w:r w:rsidRPr="00E04809">
        <w:rPr>
          <w:noProof/>
        </w:rPr>
        <w:t xml:space="preserve"> 29:659-668. doi: 10.1016/j.tig.2013.07.001.</w:t>
      </w:r>
    </w:p>
    <w:p w14:paraId="0068C8A3" w14:textId="77777777" w:rsidR="00E04809" w:rsidRPr="00E04809" w:rsidRDefault="00E04809" w:rsidP="00E04809">
      <w:pPr>
        <w:pStyle w:val="EndNoteBibliography"/>
        <w:spacing w:after="0"/>
        <w:ind w:left="720" w:hanging="720"/>
        <w:rPr>
          <w:noProof/>
        </w:rPr>
      </w:pPr>
      <w:r w:rsidRPr="00E04809">
        <w:rPr>
          <w:noProof/>
        </w:rPr>
        <w:t xml:space="preserve">Cavalier-Smith, T. 1989. "Archaebacteria and Archezoa."  </w:t>
      </w:r>
      <w:r w:rsidRPr="00E04809">
        <w:rPr>
          <w:i/>
          <w:noProof/>
        </w:rPr>
        <w:t>Nature</w:t>
      </w:r>
      <w:r w:rsidRPr="00E04809">
        <w:rPr>
          <w:noProof/>
        </w:rPr>
        <w:t xml:space="preserve"> 339:100-101. doi: 10.1038/339100a0.</w:t>
      </w:r>
    </w:p>
    <w:p w14:paraId="5DD2DCAF" w14:textId="77777777" w:rsidR="00E04809" w:rsidRPr="00E04809" w:rsidRDefault="00E04809" w:rsidP="00E04809">
      <w:pPr>
        <w:pStyle w:val="EndNoteBibliography"/>
        <w:spacing w:after="0"/>
        <w:ind w:left="720" w:hanging="720"/>
        <w:rPr>
          <w:noProof/>
        </w:rPr>
      </w:pPr>
      <w:r w:rsidRPr="00E04809">
        <w:rPr>
          <w:noProof/>
        </w:rPr>
        <w:t xml:space="preserve">Cavalier-Smith, T. 2004. "Only six kingdoms of life."  </w:t>
      </w:r>
      <w:r w:rsidRPr="00E04809">
        <w:rPr>
          <w:i/>
          <w:noProof/>
        </w:rPr>
        <w:t>Proceedings of the Royal Society B: Biological Sciences</w:t>
      </w:r>
      <w:r w:rsidRPr="00E04809">
        <w:rPr>
          <w:noProof/>
        </w:rPr>
        <w:t xml:space="preserve"> 271:1251-1262. doi: 10.1098/rspb.2004.2705.</w:t>
      </w:r>
    </w:p>
    <w:p w14:paraId="79A10570" w14:textId="77777777" w:rsidR="00E04809" w:rsidRPr="00E04809" w:rsidRDefault="00E04809" w:rsidP="00E04809">
      <w:pPr>
        <w:pStyle w:val="EndNoteBibliography"/>
        <w:spacing w:after="0"/>
        <w:ind w:left="720" w:hanging="720"/>
        <w:rPr>
          <w:noProof/>
        </w:rPr>
      </w:pPr>
      <w:r w:rsidRPr="00E04809">
        <w:rPr>
          <w:noProof/>
        </w:rPr>
        <w:t xml:space="preserve">Charbonneau, Lise R., Neil Kirk Hillier, Richard E. L. Rogers, Geoffrey R. Williams, and Dave Shutler. 2016. "Effects of Nosema apis, N. ceranae, and coinfections on honey bee (Apis mellifera) learning and memory."  </w:t>
      </w:r>
      <w:r w:rsidRPr="00E04809">
        <w:rPr>
          <w:i/>
          <w:noProof/>
        </w:rPr>
        <w:t>Scientific Reports</w:t>
      </w:r>
      <w:r w:rsidRPr="00E04809">
        <w:rPr>
          <w:noProof/>
        </w:rPr>
        <w:t xml:space="preserve"> 6. doi: 10.1038/srep22626.</w:t>
      </w:r>
    </w:p>
    <w:p w14:paraId="28F0DC2F" w14:textId="77777777" w:rsidR="00E04809" w:rsidRPr="00E04809" w:rsidRDefault="00E04809" w:rsidP="00E04809">
      <w:pPr>
        <w:pStyle w:val="EndNoteBibliography"/>
        <w:spacing w:after="0"/>
        <w:ind w:left="720" w:hanging="720"/>
        <w:rPr>
          <w:noProof/>
        </w:rPr>
      </w:pPr>
      <w:r w:rsidRPr="00E04809">
        <w:rPr>
          <w:noProof/>
        </w:rPr>
        <w:t xml:space="preserve">Cheng, Hui-Wen A., Frances E. Lucy, Thaddeus K. Graczyk, Michael A. Broaders, and Sergey E. Mastitsky. 2011. "Municipal wastewater treatment plants as removal systems and environmental sources of human-virulent microsporidian spores."  </w:t>
      </w:r>
      <w:r w:rsidRPr="00E04809">
        <w:rPr>
          <w:i/>
          <w:noProof/>
        </w:rPr>
        <w:t>Parasitology Research</w:t>
      </w:r>
      <w:r w:rsidRPr="00E04809">
        <w:rPr>
          <w:noProof/>
        </w:rPr>
        <w:t xml:space="preserve"> 109:595-603. doi: 10.1007/s00436-011-2291-x.</w:t>
      </w:r>
    </w:p>
    <w:p w14:paraId="2D97CB15" w14:textId="77777777" w:rsidR="00E04809" w:rsidRPr="00E04809" w:rsidRDefault="00E04809" w:rsidP="00E04809">
      <w:pPr>
        <w:pStyle w:val="EndNoteBibliography"/>
        <w:spacing w:after="0"/>
        <w:ind w:left="720" w:hanging="720"/>
        <w:rPr>
          <w:noProof/>
        </w:rPr>
      </w:pPr>
      <w:r w:rsidRPr="00E04809">
        <w:rPr>
          <w:noProof/>
        </w:rPr>
        <w:t xml:space="preserve">Chothia, C, and A M Lesk. 1986. "The relation between the divergence of sequence and structure in proteins."  </w:t>
      </w:r>
      <w:r w:rsidRPr="00E04809">
        <w:rPr>
          <w:i/>
          <w:noProof/>
        </w:rPr>
        <w:t>The EMBO Journal</w:t>
      </w:r>
      <w:r w:rsidRPr="00E04809">
        <w:rPr>
          <w:noProof/>
        </w:rPr>
        <w:t xml:space="preserve"> 5:823-826.</w:t>
      </w:r>
    </w:p>
    <w:p w14:paraId="38BD2C70" w14:textId="77777777" w:rsidR="00E04809" w:rsidRPr="00E04809" w:rsidRDefault="00E04809" w:rsidP="00E04809">
      <w:pPr>
        <w:pStyle w:val="EndNoteBibliography"/>
        <w:spacing w:after="0"/>
        <w:ind w:left="720" w:hanging="720"/>
        <w:rPr>
          <w:noProof/>
        </w:rPr>
      </w:pPr>
      <w:r w:rsidRPr="00E04809">
        <w:rPr>
          <w:noProof/>
        </w:rPr>
        <w:t xml:space="preserve">Choudhary, Maria M., Maureen G. Metcalfe, Kathryn Arrambide, Caryn Bern, Govinda S. Visvesvara, Norman J. Pieniazek, Rebecca D. Bandea, Marlene DeLeon-Carnes, Patricia Adem, Moaz M. Choudhary, Sherif R. Zaki, and Musab U. Saeed. 2011. "Tubulinosema sp. Microsporidian Myositis in Immunosuppressed Patient."  </w:t>
      </w:r>
      <w:r w:rsidRPr="00E04809">
        <w:rPr>
          <w:i/>
          <w:noProof/>
        </w:rPr>
        <w:t>Emerging Infectious Diseases</w:t>
      </w:r>
      <w:r w:rsidRPr="00E04809">
        <w:rPr>
          <w:noProof/>
        </w:rPr>
        <w:t xml:space="preserve"> 17:1727-1730. doi: 10.3201/eid1709.101926.</w:t>
      </w:r>
    </w:p>
    <w:p w14:paraId="387FFB8A" w14:textId="77777777" w:rsidR="00E04809" w:rsidRPr="00E04809" w:rsidRDefault="00E04809" w:rsidP="00E04809">
      <w:pPr>
        <w:pStyle w:val="EndNoteBibliography"/>
        <w:spacing w:after="0"/>
        <w:ind w:left="720" w:hanging="720"/>
        <w:rPr>
          <w:noProof/>
        </w:rPr>
      </w:pPr>
      <w:r w:rsidRPr="00E04809">
        <w:rPr>
          <w:noProof/>
        </w:rPr>
        <w:t xml:space="preserve">Choudhuri, Supratim. 2014. "Phylogenetic Analysis." In </w:t>
      </w:r>
      <w:r w:rsidRPr="00E04809">
        <w:rPr>
          <w:i/>
          <w:noProof/>
        </w:rPr>
        <w:t>Bioinformatics for Beginners</w:t>
      </w:r>
      <w:r w:rsidRPr="00E04809">
        <w:rPr>
          <w:noProof/>
        </w:rPr>
        <w:t>, 209-218. Oxford: Academic Press.</w:t>
      </w:r>
    </w:p>
    <w:p w14:paraId="3A3330AE" w14:textId="77777777" w:rsidR="00E04809" w:rsidRPr="00E04809" w:rsidRDefault="00E04809" w:rsidP="00E04809">
      <w:pPr>
        <w:pStyle w:val="EndNoteBibliography"/>
        <w:spacing w:after="0"/>
        <w:ind w:left="720" w:hanging="720"/>
        <w:rPr>
          <w:noProof/>
        </w:rPr>
      </w:pPr>
      <w:r w:rsidRPr="00E04809">
        <w:rPr>
          <w:noProof/>
        </w:rPr>
        <w:t xml:space="preserve">Corradi, Nicolas, and Patrick J. Keeling. 2009. "Microsporidia: a journey through radical taxonomical revisions."  </w:t>
      </w:r>
      <w:r w:rsidRPr="00E04809">
        <w:rPr>
          <w:i/>
          <w:noProof/>
        </w:rPr>
        <w:t>Fungal Biology Reviews</w:t>
      </w:r>
      <w:r w:rsidRPr="00E04809">
        <w:rPr>
          <w:noProof/>
        </w:rPr>
        <w:t xml:space="preserve"> 23:1-8. doi: 10.1016/j.fbr.2009.05.001.</w:t>
      </w:r>
    </w:p>
    <w:p w14:paraId="5BE12A99" w14:textId="77777777" w:rsidR="00E04809" w:rsidRPr="00E04809" w:rsidRDefault="00E04809" w:rsidP="00E04809">
      <w:pPr>
        <w:pStyle w:val="EndNoteBibliography"/>
        <w:spacing w:after="0"/>
        <w:ind w:left="720" w:hanging="720"/>
        <w:rPr>
          <w:noProof/>
        </w:rPr>
      </w:pPr>
      <w:r w:rsidRPr="00E04809">
        <w:rPr>
          <w:noProof/>
        </w:rPr>
        <w:t xml:space="preserve">Corradi, Nicolas, Jean-François Pombert, Laurent Farinelli, Elizabeth S. Didier, and Patrick J. Keeling. 2010. "The complete sequence of the smallest </w:t>
      </w:r>
      <w:r w:rsidRPr="00E04809">
        <w:rPr>
          <w:noProof/>
        </w:rPr>
        <w:lastRenderedPageBreak/>
        <w:t xml:space="preserve">known nuclear genome from the microsporidian Encephalitozoon intestinalis."  </w:t>
      </w:r>
      <w:r w:rsidRPr="00E04809">
        <w:rPr>
          <w:i/>
          <w:noProof/>
        </w:rPr>
        <w:t>Nature Communications</w:t>
      </w:r>
      <w:r w:rsidRPr="00E04809">
        <w:rPr>
          <w:noProof/>
        </w:rPr>
        <w:t xml:space="preserve"> 1:77. doi: 10.1038/ncomms1082.</w:t>
      </w:r>
    </w:p>
    <w:p w14:paraId="50B15D34" w14:textId="77777777" w:rsidR="00E04809" w:rsidRPr="00E04809" w:rsidRDefault="00E04809" w:rsidP="00E04809">
      <w:pPr>
        <w:pStyle w:val="EndNoteBibliography"/>
        <w:spacing w:after="0"/>
        <w:ind w:left="720" w:hanging="720"/>
        <w:rPr>
          <w:noProof/>
        </w:rPr>
      </w:pPr>
      <w:r w:rsidRPr="00E04809">
        <w:rPr>
          <w:noProof/>
        </w:rPr>
        <w:t xml:space="preserve">Coyle, Christina M., Louis M. Weiss, Luther V. Rhodes, Ann Cali, Peter M. Takvorian, Daniel F. Brown, Govinda S. Visvesvara, Lihua Xiao, Jaan Naktin, Eric Young, Marcelo Gareca, Georgia Colasante, and Murray Wittner. 2004. "Fatal Myositis Due to the Microsporidian Brachiola algerae, a Mosquito Pathogen."  </w:t>
      </w:r>
      <w:r w:rsidRPr="00E04809">
        <w:rPr>
          <w:i/>
          <w:noProof/>
        </w:rPr>
        <w:t>The New England journal of medicine</w:t>
      </w:r>
      <w:r w:rsidRPr="00E04809">
        <w:rPr>
          <w:noProof/>
        </w:rPr>
        <w:t xml:space="preserve"> 351:42-47. doi: 10.1056/NEJMoa032655.</w:t>
      </w:r>
    </w:p>
    <w:p w14:paraId="223D8BB8" w14:textId="77777777" w:rsidR="00E04809" w:rsidRPr="00E04809" w:rsidRDefault="00E04809" w:rsidP="00E04809">
      <w:pPr>
        <w:pStyle w:val="EndNoteBibliography"/>
        <w:spacing w:after="0"/>
        <w:ind w:left="720" w:hanging="720"/>
        <w:rPr>
          <w:noProof/>
        </w:rPr>
      </w:pPr>
      <w:r w:rsidRPr="00E04809">
        <w:rPr>
          <w:noProof/>
        </w:rPr>
        <w:t xml:space="preserve">Cuomo, Christina A., Christopher A. Desjardins, Malina A. Bakowski, Jonathan Goldberg, Amy T. Ma, James J. Becnel, Elizabeth S. Didier, Lin Fan, David I. Heiman, Joshua Z. Levin, Sarah Young, Qiandong Zeng, and Emily R. Troemel. 2012. "Microsporidian genome analysis reveals evolutionary strategies for obligate intracellular growth."  </w:t>
      </w:r>
      <w:r w:rsidRPr="00E04809">
        <w:rPr>
          <w:i/>
          <w:noProof/>
        </w:rPr>
        <w:t>Genome Research</w:t>
      </w:r>
      <w:r w:rsidRPr="00E04809">
        <w:rPr>
          <w:noProof/>
        </w:rPr>
        <w:t xml:space="preserve"> 22:2478-2488. doi: 10.1101/gr.142802.112.</w:t>
      </w:r>
    </w:p>
    <w:p w14:paraId="7EC6F624" w14:textId="77777777" w:rsidR="00E04809" w:rsidRPr="00E04809" w:rsidRDefault="00E04809" w:rsidP="00E04809">
      <w:pPr>
        <w:pStyle w:val="EndNoteBibliography"/>
        <w:spacing w:after="0"/>
        <w:ind w:left="720" w:hanging="720"/>
        <w:rPr>
          <w:noProof/>
        </w:rPr>
      </w:pPr>
      <w:r w:rsidRPr="00E04809">
        <w:rPr>
          <w:noProof/>
        </w:rPr>
        <w:t xml:space="preserve">Date, Shailesh V., and José M. Peregrín-Alvarez. 2008. "Phylogenetic profiling."  </w:t>
      </w:r>
      <w:r w:rsidRPr="00E04809">
        <w:rPr>
          <w:i/>
          <w:noProof/>
        </w:rPr>
        <w:t>Methods in Molecular Biology</w:t>
      </w:r>
      <w:r w:rsidRPr="00E04809">
        <w:rPr>
          <w:noProof/>
        </w:rPr>
        <w:t xml:space="preserve"> 453:201-216. doi: 10.1007/978-1-60327-429-6-9.</w:t>
      </w:r>
    </w:p>
    <w:p w14:paraId="62B29B7D" w14:textId="77777777" w:rsidR="00E04809" w:rsidRPr="00E04809" w:rsidRDefault="00E04809" w:rsidP="00E04809">
      <w:pPr>
        <w:pStyle w:val="EndNoteBibliography"/>
        <w:spacing w:after="0"/>
        <w:ind w:left="720" w:hanging="720"/>
        <w:rPr>
          <w:noProof/>
        </w:rPr>
      </w:pPr>
      <w:r w:rsidRPr="00E04809">
        <w:rPr>
          <w:noProof/>
        </w:rPr>
        <w:t xml:space="preserve">Daubin, Vincent, Manolo Gouy, and Guy Perrière. 2002. "A phylogenomic approach to bacterial phylogeny: Evidence of a core of genes sharing a common history."  </w:t>
      </w:r>
      <w:r w:rsidRPr="00E04809">
        <w:rPr>
          <w:i/>
          <w:noProof/>
        </w:rPr>
        <w:t>Genome Research</w:t>
      </w:r>
      <w:r w:rsidRPr="00E04809">
        <w:rPr>
          <w:noProof/>
        </w:rPr>
        <w:t xml:space="preserve"> 12:1080-1090. doi: 10.1101/gr.187002.</w:t>
      </w:r>
    </w:p>
    <w:p w14:paraId="4246365B" w14:textId="77777777" w:rsidR="00E04809" w:rsidRPr="00E04809" w:rsidRDefault="00E04809" w:rsidP="00E04809">
      <w:pPr>
        <w:pStyle w:val="EndNoteBibliography"/>
        <w:spacing w:after="0"/>
        <w:ind w:left="720" w:hanging="720"/>
        <w:rPr>
          <w:noProof/>
        </w:rPr>
      </w:pPr>
      <w:r w:rsidRPr="00E04809">
        <w:rPr>
          <w:noProof/>
        </w:rPr>
        <w:t xml:space="preserve">Dean, Paul, Robert P. Hirt, and T. Martin Embley. 2016. "Microsporidia: Why Make Nucleotides if You Can Steal Them?"  </w:t>
      </w:r>
      <w:r w:rsidRPr="00E04809">
        <w:rPr>
          <w:i/>
          <w:noProof/>
        </w:rPr>
        <w:t>PLoS Pathogens</w:t>
      </w:r>
      <w:r w:rsidRPr="00E04809">
        <w:rPr>
          <w:noProof/>
        </w:rPr>
        <w:t xml:space="preserve"> 12. doi: 10.1371/journal.ppat.1005870.</w:t>
      </w:r>
    </w:p>
    <w:p w14:paraId="0D046362" w14:textId="77777777" w:rsidR="00E04809" w:rsidRPr="00E04809" w:rsidRDefault="00E04809" w:rsidP="00E04809">
      <w:pPr>
        <w:pStyle w:val="EndNoteBibliography"/>
        <w:spacing w:after="0"/>
        <w:ind w:left="720" w:hanging="720"/>
        <w:rPr>
          <w:noProof/>
        </w:rPr>
      </w:pPr>
      <w:r w:rsidRPr="00E04809">
        <w:rPr>
          <w:noProof/>
        </w:rPr>
        <w:t xml:space="preserve">Decraene, V., M. Lebbad, S. Botero-Kleiven, A.-M. Gustavsson, and M. Löfdahl. 2012. "First reported foodborne outbreak associated with microsporidia, Sweden, October 2009."  </w:t>
      </w:r>
      <w:r w:rsidRPr="00E04809">
        <w:rPr>
          <w:i/>
          <w:noProof/>
        </w:rPr>
        <w:t>Epidemiology and Infection</w:t>
      </w:r>
      <w:r w:rsidRPr="00E04809">
        <w:rPr>
          <w:noProof/>
        </w:rPr>
        <w:t xml:space="preserve"> 140:519-527. doi: 10.1017/S095026881100077X.</w:t>
      </w:r>
    </w:p>
    <w:p w14:paraId="721F4748" w14:textId="77777777" w:rsidR="00E04809" w:rsidRPr="00E04809" w:rsidRDefault="00E04809" w:rsidP="00E04809">
      <w:pPr>
        <w:pStyle w:val="EndNoteBibliography"/>
        <w:spacing w:after="0"/>
        <w:ind w:left="720" w:hanging="720"/>
        <w:rPr>
          <w:noProof/>
        </w:rPr>
      </w:pPr>
      <w:r w:rsidRPr="00E04809">
        <w:rPr>
          <w:noProof/>
        </w:rPr>
        <w:t xml:space="preserve">Desjardins, Christopher A., Neil D. Sanscrainte, Jonathan M. Goldberg, David Heiman, Sarah Young, Qiandong Zeng, Hiten D. Madhani, James J. Becnel, and Christina A. Cuomo. 2015. "Contrasting host–pathogen interactions and genome evolution in two generalist and specialist microsporidian pathogens of mosquitoes."  </w:t>
      </w:r>
      <w:r w:rsidRPr="00E04809">
        <w:rPr>
          <w:i/>
          <w:noProof/>
        </w:rPr>
        <w:t>Nature Communications</w:t>
      </w:r>
      <w:r w:rsidRPr="00E04809">
        <w:rPr>
          <w:noProof/>
        </w:rPr>
        <w:t xml:space="preserve"> 6:7121. doi: 10.1038/ncomms8121.</w:t>
      </w:r>
    </w:p>
    <w:p w14:paraId="1E744742" w14:textId="77777777" w:rsidR="00E04809" w:rsidRPr="00E04809" w:rsidRDefault="00E04809" w:rsidP="00E04809">
      <w:pPr>
        <w:pStyle w:val="EndNoteBibliography"/>
        <w:spacing w:after="0"/>
        <w:ind w:left="720" w:hanging="720"/>
        <w:rPr>
          <w:noProof/>
        </w:rPr>
      </w:pPr>
      <w:r w:rsidRPr="00E04809">
        <w:rPr>
          <w:noProof/>
        </w:rPr>
        <w:t xml:space="preserve">Desportes, I., Y. Le Charpentier, A. Galian, F. Bernard, B. Cochand-Priollet, A. Lavergne, P. Ravisse, and R. Modigliani. 1985. "Occurrence of a new microsporidan: Enterocytozoon bieneusi n.g., n. sp., in the enterocytes of a human patient with AIDS."  </w:t>
      </w:r>
      <w:r w:rsidRPr="00E04809">
        <w:rPr>
          <w:i/>
          <w:noProof/>
        </w:rPr>
        <w:t>The Journal of Protozoology</w:t>
      </w:r>
      <w:r w:rsidRPr="00E04809">
        <w:rPr>
          <w:noProof/>
        </w:rPr>
        <w:t xml:space="preserve"> 32:250-254.</w:t>
      </w:r>
    </w:p>
    <w:p w14:paraId="09EFB810" w14:textId="77777777" w:rsidR="00E04809" w:rsidRPr="00E04809" w:rsidRDefault="00E04809" w:rsidP="00E04809">
      <w:pPr>
        <w:pStyle w:val="EndNoteBibliography"/>
        <w:spacing w:after="0"/>
        <w:ind w:left="720" w:hanging="720"/>
        <w:rPr>
          <w:noProof/>
        </w:rPr>
      </w:pPr>
      <w:r w:rsidRPr="00E04809">
        <w:rPr>
          <w:noProof/>
        </w:rPr>
        <w:t xml:space="preserve">Dey, Gautam, Ariel Jaimovich, Sean R. Collins, Akiko Seki, and Tobias Meyer. 2015. "Systematic Discovery of Human Gene Function and Principles of Modular Organization through Phylogenetic Profiling."  </w:t>
      </w:r>
      <w:r w:rsidRPr="00E04809">
        <w:rPr>
          <w:i/>
          <w:noProof/>
        </w:rPr>
        <w:t>Cell Reports</w:t>
      </w:r>
      <w:r w:rsidRPr="00E04809">
        <w:rPr>
          <w:noProof/>
        </w:rPr>
        <w:t xml:space="preserve"> 10:993-1006. doi: 10.1016/j.celrep.2015.01.025.</w:t>
      </w:r>
    </w:p>
    <w:p w14:paraId="3BC427CA" w14:textId="77777777" w:rsidR="00E04809" w:rsidRPr="00E04809" w:rsidRDefault="00E04809" w:rsidP="00E04809">
      <w:pPr>
        <w:pStyle w:val="EndNoteBibliography"/>
        <w:spacing w:after="0"/>
        <w:ind w:left="720" w:hanging="720"/>
        <w:rPr>
          <w:noProof/>
        </w:rPr>
      </w:pPr>
      <w:r w:rsidRPr="00E04809">
        <w:rPr>
          <w:noProof/>
        </w:rPr>
        <w:t xml:space="preserve">Didier, Elizabeth S, and Louis M Weiss. 2008. "Overview of microsporidia and microsporidiosis."  </w:t>
      </w:r>
      <w:r w:rsidRPr="00E04809">
        <w:rPr>
          <w:i/>
          <w:noProof/>
        </w:rPr>
        <w:t>Protistology</w:t>
      </w:r>
      <w:r w:rsidRPr="00E04809">
        <w:rPr>
          <w:noProof/>
        </w:rPr>
        <w:t xml:space="preserve"> 4 (5):243–255.</w:t>
      </w:r>
    </w:p>
    <w:p w14:paraId="308B7329" w14:textId="77777777" w:rsidR="00E04809" w:rsidRPr="00E04809" w:rsidRDefault="00E04809" w:rsidP="00E04809">
      <w:pPr>
        <w:pStyle w:val="EndNoteBibliography"/>
        <w:spacing w:after="0"/>
        <w:ind w:left="720" w:hanging="720"/>
        <w:rPr>
          <w:noProof/>
        </w:rPr>
      </w:pPr>
      <w:r w:rsidRPr="00E04809">
        <w:rPr>
          <w:noProof/>
        </w:rPr>
        <w:lastRenderedPageBreak/>
        <w:t xml:space="preserve">Didier, Elizabeth S., and Louis M. Weiss. 2011. "Microsporidiosis: Not just in AIDS patients."  </w:t>
      </w:r>
      <w:r w:rsidRPr="00E04809">
        <w:rPr>
          <w:i/>
          <w:noProof/>
        </w:rPr>
        <w:t>Current opinion in infectious diseases</w:t>
      </w:r>
      <w:r w:rsidRPr="00E04809">
        <w:rPr>
          <w:noProof/>
        </w:rPr>
        <w:t xml:space="preserve"> 24:490-495. doi: 10.1097/QCO.0b013e32834aa152.</w:t>
      </w:r>
    </w:p>
    <w:p w14:paraId="1E954C96" w14:textId="77777777" w:rsidR="00E04809" w:rsidRPr="00E04809" w:rsidRDefault="00E04809" w:rsidP="00E04809">
      <w:pPr>
        <w:pStyle w:val="EndNoteBibliography"/>
        <w:spacing w:after="0"/>
        <w:ind w:left="720" w:hanging="720"/>
        <w:rPr>
          <w:noProof/>
        </w:rPr>
      </w:pPr>
      <w:r w:rsidRPr="00E04809">
        <w:rPr>
          <w:noProof/>
        </w:rPr>
        <w:t xml:space="preserve">Dolgikh, Viacheslav V. 2000. "Activities of enzymes of carbohydrate and energy metabolism of the intracellular stages of the microsporidian, Nosema grylli."  </w:t>
      </w:r>
      <w:r w:rsidRPr="00E04809">
        <w:rPr>
          <w:i/>
          <w:noProof/>
        </w:rPr>
        <w:t>Protistology</w:t>
      </w:r>
      <w:r w:rsidRPr="00E04809">
        <w:rPr>
          <w:noProof/>
        </w:rPr>
        <w:t xml:space="preserve"> 1:87-91.</w:t>
      </w:r>
    </w:p>
    <w:p w14:paraId="38C72393" w14:textId="77777777" w:rsidR="00E04809" w:rsidRPr="00E04809" w:rsidRDefault="00E04809" w:rsidP="00E04809">
      <w:pPr>
        <w:pStyle w:val="EndNoteBibliography"/>
        <w:spacing w:after="0"/>
        <w:ind w:left="720" w:hanging="720"/>
        <w:rPr>
          <w:noProof/>
        </w:rPr>
      </w:pPr>
      <w:r w:rsidRPr="00E04809">
        <w:rPr>
          <w:noProof/>
        </w:rPr>
        <w:t xml:space="preserve">Dolgikh, Viacheslav V., Julia J. Sokolova, and Irma V. Issi. 1997. "Activities of enzymes of carbohydrate and energy metabolism of the spores of the microsporidian, Nosema grylli."  </w:t>
      </w:r>
      <w:r w:rsidRPr="00E04809">
        <w:rPr>
          <w:i/>
          <w:noProof/>
        </w:rPr>
        <w:t>Journal of Eukaryotic Microbiology</w:t>
      </w:r>
      <w:r w:rsidRPr="00E04809">
        <w:rPr>
          <w:noProof/>
        </w:rPr>
        <w:t xml:space="preserve"> 44:246-249. doi: 10.1111/j.1550-7408.1997.tb05707.x.</w:t>
      </w:r>
    </w:p>
    <w:p w14:paraId="3836FD58" w14:textId="77777777" w:rsidR="00E04809" w:rsidRPr="00E04809" w:rsidRDefault="00E04809" w:rsidP="00E04809">
      <w:pPr>
        <w:pStyle w:val="EndNoteBibliography"/>
        <w:spacing w:after="0"/>
        <w:ind w:left="720" w:hanging="720"/>
        <w:rPr>
          <w:noProof/>
        </w:rPr>
      </w:pPr>
      <w:r w:rsidRPr="00E04809">
        <w:rPr>
          <w:noProof/>
        </w:rPr>
        <w:t xml:space="preserve">Ebersberger, Ingo, Sascha Strauss, and Arndt von Haeseler. 2009. "HaMStR: profile hidden markov model based search for orthologs in ESTs."  </w:t>
      </w:r>
      <w:r w:rsidRPr="00E04809">
        <w:rPr>
          <w:i/>
          <w:noProof/>
        </w:rPr>
        <w:t>BMC evolutionary biology</w:t>
      </w:r>
      <w:r w:rsidRPr="00E04809">
        <w:rPr>
          <w:noProof/>
        </w:rPr>
        <w:t xml:space="preserve"> 9:157-157. doi: 10.1186/1471-2148-9-157.</w:t>
      </w:r>
    </w:p>
    <w:p w14:paraId="46C92056" w14:textId="77777777" w:rsidR="00E04809" w:rsidRPr="00E04809" w:rsidRDefault="00E04809" w:rsidP="00E04809">
      <w:pPr>
        <w:pStyle w:val="EndNoteBibliography"/>
        <w:spacing w:after="0"/>
        <w:ind w:left="720" w:hanging="720"/>
        <w:rPr>
          <w:noProof/>
        </w:rPr>
      </w:pPr>
      <w:r w:rsidRPr="00E04809">
        <w:rPr>
          <w:noProof/>
        </w:rPr>
        <w:t xml:space="preserve">Eddy, S. R. 1998. "Profile hidden Markov models."  </w:t>
      </w:r>
      <w:r w:rsidRPr="00E04809">
        <w:rPr>
          <w:i/>
          <w:noProof/>
        </w:rPr>
        <w:t>Bioinformatics (Oxford, England)</w:t>
      </w:r>
      <w:r w:rsidRPr="00E04809">
        <w:rPr>
          <w:noProof/>
        </w:rPr>
        <w:t xml:space="preserve"> 14:755-763.</w:t>
      </w:r>
    </w:p>
    <w:p w14:paraId="3AEA5A03" w14:textId="77777777" w:rsidR="00E04809" w:rsidRPr="00E04809" w:rsidRDefault="00E04809" w:rsidP="00E04809">
      <w:pPr>
        <w:pStyle w:val="EndNoteBibliography"/>
        <w:spacing w:after="0"/>
        <w:ind w:left="720" w:hanging="720"/>
        <w:rPr>
          <w:noProof/>
        </w:rPr>
      </w:pPr>
      <w:r w:rsidRPr="00E04809">
        <w:rPr>
          <w:noProof/>
        </w:rPr>
        <w:t xml:space="preserve">Edlind, Thomas D, Jing Li, Govinda S Visvesvara, Michael H Vodkin, Gerald L McLaughlin, and Santosh K Katiyar. 1996. "Phylogenetic Analysis of β-Tubulin Sequences from Amitochondrial Protozoa."  </w:t>
      </w:r>
      <w:r w:rsidRPr="00E04809">
        <w:rPr>
          <w:i/>
          <w:noProof/>
        </w:rPr>
        <w:t>Molecular Phylogenetics and Evolution</w:t>
      </w:r>
      <w:r w:rsidRPr="00E04809">
        <w:rPr>
          <w:noProof/>
        </w:rPr>
        <w:t xml:space="preserve"> 5:359-367. doi: 10.1006/mpev.1996.0031.</w:t>
      </w:r>
    </w:p>
    <w:p w14:paraId="5172A827" w14:textId="77777777" w:rsidR="00E04809" w:rsidRPr="00E04809" w:rsidRDefault="00E04809" w:rsidP="00E04809">
      <w:pPr>
        <w:pStyle w:val="EndNoteBibliography"/>
        <w:spacing w:after="0"/>
        <w:ind w:left="720" w:hanging="720"/>
        <w:rPr>
          <w:noProof/>
        </w:rPr>
      </w:pPr>
      <w:r w:rsidRPr="00E04809">
        <w:rPr>
          <w:noProof/>
        </w:rPr>
        <w:t xml:space="preserve">Edwards, A W F. 1996. "The Origin and Early Development of the Method of Minimum Evolution for the Reconstruction of …."  </w:t>
      </w:r>
      <w:r w:rsidRPr="00E04809">
        <w:rPr>
          <w:i/>
          <w:noProof/>
        </w:rPr>
        <w:t>Systematic Biology</w:t>
      </w:r>
      <w:r w:rsidRPr="00E04809">
        <w:rPr>
          <w:noProof/>
        </w:rPr>
        <w:t>.</w:t>
      </w:r>
    </w:p>
    <w:p w14:paraId="2939DA85" w14:textId="77777777" w:rsidR="00E04809" w:rsidRPr="00E04809" w:rsidRDefault="00E04809" w:rsidP="00E04809">
      <w:pPr>
        <w:pStyle w:val="EndNoteBibliography"/>
        <w:spacing w:after="0"/>
        <w:ind w:left="720" w:hanging="720"/>
        <w:rPr>
          <w:noProof/>
        </w:rPr>
      </w:pPr>
      <w:r w:rsidRPr="00E04809">
        <w:rPr>
          <w:noProof/>
        </w:rPr>
        <w:t xml:space="preserve">Fast, N M, and P J Keeling. 2001. "Alpha and beta subunits of pyruvate dehydrogenase E1 from the microsporidian Nosema locustae: mitochondrion-derived carbon metabolism in microsporidia."  </w:t>
      </w:r>
      <w:r w:rsidRPr="00E04809">
        <w:rPr>
          <w:i/>
          <w:noProof/>
        </w:rPr>
        <w:t>Molecular and biochemical parasitology</w:t>
      </w:r>
      <w:r w:rsidRPr="00E04809">
        <w:rPr>
          <w:noProof/>
        </w:rPr>
        <w:t xml:space="preserve"> 117:201-9.</w:t>
      </w:r>
    </w:p>
    <w:p w14:paraId="2116F18A" w14:textId="77777777" w:rsidR="00E04809" w:rsidRPr="00E04809" w:rsidRDefault="00E04809" w:rsidP="00E04809">
      <w:pPr>
        <w:pStyle w:val="EndNoteBibliography"/>
        <w:spacing w:after="0"/>
        <w:ind w:left="720" w:hanging="720"/>
        <w:rPr>
          <w:noProof/>
        </w:rPr>
      </w:pPr>
      <w:r w:rsidRPr="00E04809">
        <w:rPr>
          <w:noProof/>
        </w:rPr>
        <w:t xml:space="preserve">Federhen, Scott. 2012. "The NCBI Taxonomy."  </w:t>
      </w:r>
      <w:r w:rsidRPr="00E04809">
        <w:rPr>
          <w:i/>
          <w:noProof/>
        </w:rPr>
        <w:t>Nucleic Acids Res.</w:t>
      </w:r>
      <w:r w:rsidRPr="00E04809">
        <w:rPr>
          <w:noProof/>
        </w:rPr>
        <w:t xml:space="preserve"> 40:D136-D143. doi: 10.1093/nar/gkr1178.</w:t>
      </w:r>
    </w:p>
    <w:p w14:paraId="27244B1E" w14:textId="77777777" w:rsidR="00E04809" w:rsidRPr="00E04809" w:rsidRDefault="00E04809" w:rsidP="00E04809">
      <w:pPr>
        <w:pStyle w:val="EndNoteBibliography"/>
        <w:spacing w:after="0"/>
        <w:ind w:left="720" w:hanging="720"/>
        <w:rPr>
          <w:noProof/>
        </w:rPr>
      </w:pPr>
      <w:r w:rsidRPr="00E04809">
        <w:rPr>
          <w:noProof/>
        </w:rPr>
        <w:t xml:space="preserve">Felsenstein, Joseph. 1978. "Cases in which Parsimony or Compatibility Methods Will be Positively Misleading."  </w:t>
      </w:r>
      <w:r w:rsidRPr="00E04809">
        <w:rPr>
          <w:i/>
          <w:noProof/>
        </w:rPr>
        <w:t>Systematic Zoology</w:t>
      </w:r>
      <w:r w:rsidRPr="00E04809">
        <w:rPr>
          <w:noProof/>
        </w:rPr>
        <w:t xml:space="preserve"> 27:401-410. doi: 10.2307/2412923.</w:t>
      </w:r>
    </w:p>
    <w:p w14:paraId="79920172" w14:textId="77777777" w:rsidR="00E04809" w:rsidRPr="00E04809" w:rsidRDefault="00E04809" w:rsidP="00E04809">
      <w:pPr>
        <w:pStyle w:val="EndNoteBibliography"/>
        <w:spacing w:after="0"/>
        <w:ind w:left="720" w:hanging="720"/>
        <w:rPr>
          <w:noProof/>
        </w:rPr>
      </w:pPr>
      <w:r w:rsidRPr="00E04809">
        <w:rPr>
          <w:noProof/>
        </w:rPr>
        <w:t xml:space="preserve">Finn, Robert D., Alex Bateman, Jody Clements, Penelope Coggill, Ruth Y. Eberhardt, Sean R. Eddy, Andreas Heger, Kirstie Hetherington, Liisa Holm, Jaina Mistry, Erik L.L. Sonnhammer, John Tate, and Marco Punta. 2014. "Pfam: The protein families database."  </w:t>
      </w:r>
      <w:r w:rsidRPr="00E04809">
        <w:rPr>
          <w:i/>
          <w:noProof/>
        </w:rPr>
        <w:t>Nucleic Acids Research</w:t>
      </w:r>
      <w:r w:rsidRPr="00E04809">
        <w:rPr>
          <w:noProof/>
        </w:rPr>
        <w:t xml:space="preserve"> 42. doi: 10.1093/nar/gkt1223.</w:t>
      </w:r>
    </w:p>
    <w:p w14:paraId="5184ECE2" w14:textId="77777777" w:rsidR="00E04809" w:rsidRPr="00E04809" w:rsidRDefault="00E04809" w:rsidP="00E04809">
      <w:pPr>
        <w:pStyle w:val="EndNoteBibliography"/>
        <w:spacing w:after="0"/>
        <w:ind w:left="720" w:hanging="720"/>
        <w:rPr>
          <w:noProof/>
        </w:rPr>
      </w:pPr>
      <w:r w:rsidRPr="00E04809">
        <w:rPr>
          <w:noProof/>
        </w:rPr>
        <w:t xml:space="preserve">Finn, Robert D., John Tate, Jaina Mistry, Penny C. Coggill, Stephen John Sammut, Hans-Rudolf Hotz, Goran Ceric, Kristoffer Forslund, Sean R. Eddy, Erik L. L. Sonnhammer, and Alex Bateman. 2008. "The Pfam protein families database."  </w:t>
      </w:r>
      <w:r w:rsidRPr="00E04809">
        <w:rPr>
          <w:i/>
          <w:noProof/>
        </w:rPr>
        <w:t>Nucleic Acids Research</w:t>
      </w:r>
      <w:r w:rsidRPr="00E04809">
        <w:rPr>
          <w:noProof/>
        </w:rPr>
        <w:t xml:space="preserve"> 36:D281-D288. doi: 10.1093/nar/gkm960.</w:t>
      </w:r>
    </w:p>
    <w:p w14:paraId="20ADA494" w14:textId="77777777" w:rsidR="00E04809" w:rsidRPr="00E04809" w:rsidRDefault="00E04809" w:rsidP="00E04809">
      <w:pPr>
        <w:pStyle w:val="EndNoteBibliography"/>
        <w:spacing w:after="0"/>
        <w:ind w:left="720" w:hanging="720"/>
        <w:rPr>
          <w:noProof/>
        </w:rPr>
      </w:pPr>
      <w:r w:rsidRPr="00E04809">
        <w:rPr>
          <w:noProof/>
        </w:rPr>
        <w:t xml:space="preserve">Fitch, Walter M. 1970. "Distinguishing Homologous from Analogous Proteins."  </w:t>
      </w:r>
      <w:r w:rsidRPr="00E04809">
        <w:rPr>
          <w:i/>
          <w:noProof/>
        </w:rPr>
        <w:t>Systematic Zoology</w:t>
      </w:r>
      <w:r w:rsidRPr="00E04809">
        <w:rPr>
          <w:noProof/>
        </w:rPr>
        <w:t xml:space="preserve"> 19:99. doi: 10.2307/2412448.</w:t>
      </w:r>
    </w:p>
    <w:p w14:paraId="3801F562" w14:textId="77777777" w:rsidR="00E04809" w:rsidRPr="00E04809" w:rsidRDefault="00E04809" w:rsidP="00E04809">
      <w:pPr>
        <w:pStyle w:val="EndNoteBibliography"/>
        <w:spacing w:after="0"/>
        <w:ind w:left="720" w:hanging="720"/>
        <w:rPr>
          <w:noProof/>
        </w:rPr>
      </w:pPr>
      <w:r w:rsidRPr="00E04809">
        <w:rPr>
          <w:noProof/>
        </w:rPr>
        <w:lastRenderedPageBreak/>
        <w:t xml:space="preserve">Fourment, Mathieu, and Mark J Gibbs. 2006. "PATRISTIC: a program for calculating patristic distances and graphically comparing the components of genetic change."  </w:t>
      </w:r>
      <w:r w:rsidRPr="00E04809">
        <w:rPr>
          <w:i/>
          <w:noProof/>
        </w:rPr>
        <w:t>BMC Evolutionary Biology</w:t>
      </w:r>
      <w:r w:rsidRPr="00E04809">
        <w:rPr>
          <w:noProof/>
        </w:rPr>
        <w:t xml:space="preserve"> 6:1. doi: 10.1186/1471-2148-6-1.</w:t>
      </w:r>
    </w:p>
    <w:p w14:paraId="4268B101" w14:textId="77777777" w:rsidR="00E04809" w:rsidRPr="00E04809" w:rsidRDefault="00E04809" w:rsidP="00E04809">
      <w:pPr>
        <w:pStyle w:val="EndNoteBibliography"/>
        <w:spacing w:after="0"/>
        <w:ind w:left="720" w:hanging="720"/>
        <w:rPr>
          <w:noProof/>
        </w:rPr>
      </w:pPr>
      <w:r w:rsidRPr="00E04809">
        <w:rPr>
          <w:noProof/>
        </w:rPr>
        <w:t xml:space="preserve">Futuyma, Douglas J. 2005. </w:t>
      </w:r>
      <w:r w:rsidRPr="00E04809">
        <w:rPr>
          <w:i/>
          <w:noProof/>
        </w:rPr>
        <w:t>Evolution</w:t>
      </w:r>
      <w:r w:rsidRPr="00E04809">
        <w:rPr>
          <w:noProof/>
        </w:rPr>
        <w:t>: Sinauer Associates Inc.</w:t>
      </w:r>
    </w:p>
    <w:p w14:paraId="308B0D81" w14:textId="77777777" w:rsidR="00E04809" w:rsidRPr="00E04809" w:rsidRDefault="00E04809" w:rsidP="00E04809">
      <w:pPr>
        <w:pStyle w:val="EndNoteBibliography"/>
        <w:spacing w:after="0"/>
        <w:ind w:left="720" w:hanging="720"/>
        <w:rPr>
          <w:noProof/>
        </w:rPr>
      </w:pPr>
      <w:r w:rsidRPr="00E04809">
        <w:rPr>
          <w:noProof/>
        </w:rPr>
        <w:t xml:space="preserve">Gabaldón, T., and M. A. Huynen. 2004. "Prediction of protein function and pathways in the genome era."  </w:t>
      </w:r>
      <w:r w:rsidRPr="00E04809">
        <w:rPr>
          <w:i/>
          <w:noProof/>
        </w:rPr>
        <w:t>Cellular and Molecular Life Sciences (CMLS)</w:t>
      </w:r>
      <w:r w:rsidRPr="00E04809">
        <w:rPr>
          <w:noProof/>
        </w:rPr>
        <w:t xml:space="preserve"> 61:930-944. doi: 10.1007/s00018-003-3387-y.</w:t>
      </w:r>
    </w:p>
    <w:p w14:paraId="1C72F225" w14:textId="77777777" w:rsidR="00E04809" w:rsidRPr="00E04809" w:rsidRDefault="00E04809" w:rsidP="00E04809">
      <w:pPr>
        <w:pStyle w:val="EndNoteBibliography"/>
        <w:spacing w:after="0"/>
        <w:ind w:left="720" w:hanging="720"/>
        <w:rPr>
          <w:noProof/>
        </w:rPr>
      </w:pPr>
      <w:r w:rsidRPr="00E04809">
        <w:rPr>
          <w:noProof/>
        </w:rPr>
        <w:t xml:space="preserve">Gabaldón, Toni. 2007. "Evolution of proteins and proteomes: a phylogenetics approach."  </w:t>
      </w:r>
      <w:r w:rsidRPr="00E04809">
        <w:rPr>
          <w:i/>
          <w:noProof/>
        </w:rPr>
        <w:t>Evolutionary Bioinformatics Online</w:t>
      </w:r>
      <w:r w:rsidRPr="00E04809">
        <w:rPr>
          <w:noProof/>
        </w:rPr>
        <w:t xml:space="preserve"> 1:51-61.</w:t>
      </w:r>
    </w:p>
    <w:p w14:paraId="66C372FB" w14:textId="77777777" w:rsidR="00E04809" w:rsidRPr="00E04809" w:rsidRDefault="00E04809" w:rsidP="00E04809">
      <w:pPr>
        <w:pStyle w:val="EndNoteBibliography"/>
        <w:spacing w:after="0"/>
        <w:ind w:left="720" w:hanging="720"/>
        <w:rPr>
          <w:noProof/>
        </w:rPr>
      </w:pPr>
      <w:r w:rsidRPr="00E04809">
        <w:rPr>
          <w:noProof/>
        </w:rPr>
        <w:t xml:space="preserve">Gabaldón, Toni. 2008. "Large-scale assignment of orthology: back to phylogenetics?"  </w:t>
      </w:r>
      <w:r w:rsidRPr="00E04809">
        <w:rPr>
          <w:i/>
          <w:noProof/>
        </w:rPr>
        <w:t>Genome Biology</w:t>
      </w:r>
      <w:r w:rsidRPr="00E04809">
        <w:rPr>
          <w:noProof/>
        </w:rPr>
        <w:t xml:space="preserve"> 9:235. doi: 10.1186/gb-2008-9-10-235.</w:t>
      </w:r>
    </w:p>
    <w:p w14:paraId="46D77162" w14:textId="77777777" w:rsidR="00E04809" w:rsidRPr="00E04809" w:rsidRDefault="00E04809" w:rsidP="00E04809">
      <w:pPr>
        <w:pStyle w:val="EndNoteBibliography"/>
        <w:spacing w:after="0"/>
        <w:ind w:left="720" w:hanging="720"/>
        <w:rPr>
          <w:noProof/>
        </w:rPr>
      </w:pPr>
      <w:r w:rsidRPr="00E04809">
        <w:rPr>
          <w:noProof/>
        </w:rPr>
        <w:t xml:space="preserve">Gabaldón, Toni, and Eugene V. Koonin. 2013. "Functional and evolutionary implications of gene orthology."  </w:t>
      </w:r>
      <w:r w:rsidRPr="00E04809">
        <w:rPr>
          <w:i/>
          <w:noProof/>
        </w:rPr>
        <w:t>Nature Reviews Genetics</w:t>
      </w:r>
      <w:r w:rsidRPr="00E04809">
        <w:rPr>
          <w:noProof/>
        </w:rPr>
        <w:t xml:space="preserve"> 14:360-366. doi: 10.1038/nrg3456.</w:t>
      </w:r>
    </w:p>
    <w:p w14:paraId="65A243B2" w14:textId="77777777" w:rsidR="00E04809" w:rsidRPr="00E04809" w:rsidRDefault="00E04809" w:rsidP="00E04809">
      <w:pPr>
        <w:pStyle w:val="EndNoteBibliography"/>
        <w:spacing w:after="0"/>
        <w:ind w:left="720" w:hanging="720"/>
        <w:rPr>
          <w:noProof/>
        </w:rPr>
      </w:pPr>
      <w:r w:rsidRPr="00E04809">
        <w:rPr>
          <w:noProof/>
        </w:rPr>
        <w:t xml:space="preserve">Gaucher, Eric A., James T. Kratzer, and Ryan N. Randall. 2010. "Deep Phylogeny—How a Tree Can Help Characterize Early Life on Earth."  </w:t>
      </w:r>
      <w:r w:rsidRPr="00E04809">
        <w:rPr>
          <w:i/>
          <w:noProof/>
        </w:rPr>
        <w:t>Cold Spring Harbor Perspectives in Biology</w:t>
      </w:r>
      <w:r w:rsidRPr="00E04809">
        <w:rPr>
          <w:noProof/>
        </w:rPr>
        <w:t xml:space="preserve"> 2. doi: 10.1101/cshperspect.a002238.</w:t>
      </w:r>
    </w:p>
    <w:p w14:paraId="6FE939BC" w14:textId="77777777" w:rsidR="00E04809" w:rsidRPr="00E04809" w:rsidRDefault="00E04809" w:rsidP="00E04809">
      <w:pPr>
        <w:pStyle w:val="EndNoteBibliography"/>
        <w:spacing w:after="0"/>
        <w:ind w:left="720" w:hanging="720"/>
        <w:rPr>
          <w:noProof/>
        </w:rPr>
      </w:pPr>
      <w:r w:rsidRPr="00E04809">
        <w:rPr>
          <w:noProof/>
        </w:rPr>
        <w:t xml:space="preserve">Germot, Agnes, Herve Philippe, and Herve Le Guyader. 1997. "Evidence for loss of mitochondria in Microsporidia from a mitochondrial-type HSP70 in Nosema locustae."  </w:t>
      </w:r>
      <w:r w:rsidRPr="00E04809">
        <w:rPr>
          <w:i/>
          <w:noProof/>
        </w:rPr>
        <w:t>Molecular and Biochemical Parasitology</w:t>
      </w:r>
      <w:r w:rsidRPr="00E04809">
        <w:rPr>
          <w:noProof/>
        </w:rPr>
        <w:t>:10.</w:t>
      </w:r>
    </w:p>
    <w:p w14:paraId="5B23E466" w14:textId="77777777" w:rsidR="00E04809" w:rsidRPr="00E04809" w:rsidRDefault="00E04809" w:rsidP="00E04809">
      <w:pPr>
        <w:pStyle w:val="EndNoteBibliography"/>
        <w:spacing w:after="0"/>
        <w:ind w:left="720" w:hanging="720"/>
        <w:rPr>
          <w:noProof/>
        </w:rPr>
      </w:pPr>
      <w:r w:rsidRPr="00E04809">
        <w:rPr>
          <w:noProof/>
        </w:rPr>
        <w:t xml:space="preserve">Götz, Stefan, Juan Miguel García-Gómez, Javier Terol, Tim D. Williams, Shivashankar H. Nagaraj, María José Nueda, Montserrat Robles, Manuel Talón, Joaquín Dopazo, and Ana Conesa. 2008. "High-throughput functional annotation and data mining with the Blast2GO suite."  </w:t>
      </w:r>
      <w:r w:rsidRPr="00E04809">
        <w:rPr>
          <w:i/>
          <w:noProof/>
        </w:rPr>
        <w:t>Nucleic Acids Research</w:t>
      </w:r>
      <w:r w:rsidRPr="00E04809">
        <w:rPr>
          <w:noProof/>
        </w:rPr>
        <w:t xml:space="preserve"> 36:3420-3435. doi: 10.1093/nar/gkn176.</w:t>
      </w:r>
    </w:p>
    <w:p w14:paraId="4EE0DF3D" w14:textId="77777777" w:rsidR="00E04809" w:rsidRPr="00E04809" w:rsidRDefault="00E04809" w:rsidP="00E04809">
      <w:pPr>
        <w:pStyle w:val="EndNoteBibliography"/>
        <w:spacing w:after="0"/>
        <w:ind w:left="720" w:hanging="720"/>
        <w:rPr>
          <w:noProof/>
        </w:rPr>
      </w:pPr>
      <w:r w:rsidRPr="00E04809">
        <w:rPr>
          <w:noProof/>
        </w:rPr>
        <w:t xml:space="preserve">Gregory, T. Ryan. 2008. "Understanding Evolutionary Trees."  </w:t>
      </w:r>
      <w:r w:rsidRPr="00E04809">
        <w:rPr>
          <w:i/>
          <w:noProof/>
        </w:rPr>
        <w:t>Evolution: Education and Outreach</w:t>
      </w:r>
      <w:r w:rsidRPr="00E04809">
        <w:rPr>
          <w:noProof/>
        </w:rPr>
        <w:t xml:space="preserve"> 1:121-137. doi: 10.1007/s12052-008-0035-x.</w:t>
      </w:r>
    </w:p>
    <w:p w14:paraId="084BA6B0" w14:textId="77777777" w:rsidR="00E04809" w:rsidRPr="00E04809" w:rsidRDefault="00E04809" w:rsidP="00E04809">
      <w:pPr>
        <w:pStyle w:val="EndNoteBibliography"/>
        <w:spacing w:after="0"/>
        <w:ind w:left="720" w:hanging="720"/>
        <w:rPr>
          <w:noProof/>
        </w:rPr>
      </w:pPr>
      <w:r w:rsidRPr="00E04809">
        <w:rPr>
          <w:noProof/>
        </w:rPr>
        <w:t xml:space="preserve">Heinz, Eva, Christian Hacker, Paul Dean, John Mifsud, Alina V. Goldberg, Tom A. Williams, Sirintra Nakjang, Alison Gregory, Robert P. Hirt, John M. Lucocq, Edmund R.S. Kunji, and T. Martin Embley. 2014. "Plasma Membrane-Located Purine Nucleotide Transport Proteins Are Key Components for Host Exploitation by Microsporidian Intracellular Parasites."  </w:t>
      </w:r>
      <w:r w:rsidRPr="00E04809">
        <w:rPr>
          <w:i/>
          <w:noProof/>
        </w:rPr>
        <w:t>PLoS Pathogens</w:t>
      </w:r>
      <w:r w:rsidRPr="00E04809">
        <w:rPr>
          <w:noProof/>
        </w:rPr>
        <w:t xml:space="preserve"> 10. doi: 10.1371/journal.ppat.1004547.</w:t>
      </w:r>
    </w:p>
    <w:p w14:paraId="068A862D" w14:textId="77777777" w:rsidR="00E04809" w:rsidRPr="00E04809" w:rsidRDefault="00E04809" w:rsidP="00E04809">
      <w:pPr>
        <w:pStyle w:val="EndNoteBibliography"/>
        <w:spacing w:after="0"/>
        <w:ind w:left="720" w:hanging="720"/>
        <w:rPr>
          <w:noProof/>
        </w:rPr>
      </w:pPr>
      <w:r w:rsidRPr="00E04809">
        <w:rPr>
          <w:noProof/>
        </w:rPr>
        <w:t xml:space="preserve">Heinz, Eva, Tom a Williams, Sirintra Nakjang, Christophe J Noël, Daniel C Swan, Alina V Goldberg, Simon R Harris, Thomas Weinmaier, Stephanie Markert, Dörte Becher, Jörg Bernhardt, Tal Dagan, Christian Hacker, John M Lucocq, Thomas Schweder, Thomas Rattei, Neil Hall, Robert P Hirt, and T Martin Embley. 2012. "The genome of the obligate intracellular parasite Trachipleistophora hominis: new insights into microsporidian genome dynamics and reductive evolution."  </w:t>
      </w:r>
      <w:r w:rsidRPr="00E04809">
        <w:rPr>
          <w:i/>
          <w:noProof/>
        </w:rPr>
        <w:t>PLoS pathogens</w:t>
      </w:r>
      <w:r w:rsidRPr="00E04809">
        <w:rPr>
          <w:noProof/>
        </w:rPr>
        <w:t xml:space="preserve"> 8:e1002979-e1002979. doi: 10.1371/journal.ppat.1002979.</w:t>
      </w:r>
    </w:p>
    <w:p w14:paraId="4976DC1D" w14:textId="77777777" w:rsidR="00E04809" w:rsidRPr="00E04809" w:rsidRDefault="00E04809" w:rsidP="00E04809">
      <w:pPr>
        <w:pStyle w:val="EndNoteBibliography"/>
        <w:spacing w:after="0"/>
        <w:ind w:left="720" w:hanging="720"/>
        <w:rPr>
          <w:noProof/>
        </w:rPr>
      </w:pPr>
      <w:r w:rsidRPr="00E04809">
        <w:rPr>
          <w:noProof/>
        </w:rPr>
        <w:lastRenderedPageBreak/>
        <w:t xml:space="preserve">Hirt, R. P., J. M. Logsdon, B. Healy, M. W. Dorey, W. F. Doolittle, and T. M. Embley. 1999. "Microsporidia are related to Fungi: Evidence from the largest subunit of RNA polymerase II and other proteins."  </w:t>
      </w:r>
      <w:r w:rsidRPr="00E04809">
        <w:rPr>
          <w:i/>
          <w:noProof/>
        </w:rPr>
        <w:t>Proceedings of the National Academy of Sciences</w:t>
      </w:r>
      <w:r w:rsidRPr="00E04809">
        <w:rPr>
          <w:noProof/>
        </w:rPr>
        <w:t xml:space="preserve"> 96:580-585. doi: 10.1073/pnas.96.2.580.</w:t>
      </w:r>
    </w:p>
    <w:p w14:paraId="7CA05317" w14:textId="77777777" w:rsidR="00E04809" w:rsidRPr="00E04809" w:rsidRDefault="00E04809" w:rsidP="00E04809">
      <w:pPr>
        <w:pStyle w:val="EndNoteBibliography"/>
        <w:spacing w:after="0"/>
        <w:ind w:left="720" w:hanging="720"/>
        <w:rPr>
          <w:noProof/>
        </w:rPr>
      </w:pPr>
      <w:r w:rsidRPr="00E04809">
        <w:rPr>
          <w:noProof/>
        </w:rPr>
        <w:t xml:space="preserve">Hirt, Robert P., Bryan Healy, Charles R. Vossbrinck, Elizabeth U. Canning, and T. Martin Embley. 1997. "A mitochondrial Hsp70 orthologue in Vairimorpha necatrix: molecular evidence that microsporidia once contained mitochondria."  </w:t>
      </w:r>
      <w:r w:rsidRPr="00E04809">
        <w:rPr>
          <w:i/>
          <w:noProof/>
        </w:rPr>
        <w:t>Current Biology</w:t>
      </w:r>
      <w:r w:rsidRPr="00E04809">
        <w:rPr>
          <w:noProof/>
        </w:rPr>
        <w:t xml:space="preserve"> 7:995-998. doi: 10.1016/S0960-9822(06)00420-9.</w:t>
      </w:r>
    </w:p>
    <w:p w14:paraId="71894380" w14:textId="77777777" w:rsidR="00E04809" w:rsidRPr="00E04809" w:rsidRDefault="00E04809" w:rsidP="00E04809">
      <w:pPr>
        <w:pStyle w:val="EndNoteBibliography"/>
        <w:spacing w:after="0"/>
        <w:ind w:left="720" w:hanging="720"/>
        <w:rPr>
          <w:noProof/>
        </w:rPr>
      </w:pPr>
      <w:r w:rsidRPr="00E04809">
        <w:rPr>
          <w:noProof/>
        </w:rPr>
        <w:t xml:space="preserve">Huerta-Cepas, Jaime, François Serra, and Peer Bork. 2016. "ETE 3: Reconstruction, Analysis, and Visualization of Phylogenomic Data."  </w:t>
      </w:r>
      <w:r w:rsidRPr="00E04809">
        <w:rPr>
          <w:i/>
          <w:noProof/>
        </w:rPr>
        <w:t>Molecular Biology and Evolution</w:t>
      </w:r>
      <w:r w:rsidRPr="00E04809">
        <w:rPr>
          <w:noProof/>
        </w:rPr>
        <w:t xml:space="preserve"> 33:1635-1638. doi: 10.1093/molbev/msw046.</w:t>
      </w:r>
    </w:p>
    <w:p w14:paraId="0BA7CB1A" w14:textId="77777777" w:rsidR="00E04809" w:rsidRPr="00E04809" w:rsidRDefault="00E04809" w:rsidP="00E04809">
      <w:pPr>
        <w:pStyle w:val="EndNoteBibliography"/>
        <w:spacing w:after="0"/>
        <w:ind w:left="720" w:hanging="720"/>
        <w:rPr>
          <w:noProof/>
        </w:rPr>
      </w:pPr>
      <w:r w:rsidRPr="00E04809">
        <w:rPr>
          <w:noProof/>
        </w:rPr>
        <w:t xml:space="preserve">James, Timothy Y, Adrian Pelin, Linda Bonen, Steven Ahrendt, Divya Sain, Nicolas Corradi, and Jason E Stajich. 2013. "Shared signatures of parasitism and phylogenomics unite Cryptomycota and microsporidia."  </w:t>
      </w:r>
      <w:r w:rsidRPr="00E04809">
        <w:rPr>
          <w:i/>
          <w:noProof/>
        </w:rPr>
        <w:t>Current biology : CB</w:t>
      </w:r>
      <w:r w:rsidRPr="00E04809">
        <w:rPr>
          <w:noProof/>
        </w:rPr>
        <w:t xml:space="preserve"> 23:1548-53. doi: 10.1016/j.cub.2013.06.057.</w:t>
      </w:r>
    </w:p>
    <w:p w14:paraId="6553044E" w14:textId="77777777" w:rsidR="00E04809" w:rsidRPr="00E04809" w:rsidRDefault="00E04809" w:rsidP="00E04809">
      <w:pPr>
        <w:pStyle w:val="EndNoteBibliography"/>
        <w:spacing w:after="0"/>
        <w:ind w:left="720" w:hanging="720"/>
        <w:rPr>
          <w:noProof/>
        </w:rPr>
      </w:pPr>
      <w:r w:rsidRPr="00E04809">
        <w:rPr>
          <w:noProof/>
        </w:rPr>
        <w:t xml:space="preserve">Jedrzejewski, Szymon, Thaddeus K. Graczyk, Anna Slodkowicz-Kowalska, Leena Tamang, and Anna C. Majewska. 2007. "Quantitative Assessment of Contamination of Fresh Food Produce of Various Retail Types by Human-Virulent Microsporidian Spores."  </w:t>
      </w:r>
      <w:r w:rsidRPr="00E04809">
        <w:rPr>
          <w:i/>
          <w:noProof/>
        </w:rPr>
        <w:t>Applied and Environmental Microbiology</w:t>
      </w:r>
      <w:r w:rsidRPr="00E04809">
        <w:rPr>
          <w:noProof/>
        </w:rPr>
        <w:t xml:space="preserve"> 73:4071-4073. doi: 10.1128/AEM.00477-07.</w:t>
      </w:r>
    </w:p>
    <w:p w14:paraId="791C8737" w14:textId="77777777" w:rsidR="00E04809" w:rsidRPr="00E04809" w:rsidRDefault="00E04809" w:rsidP="00E04809">
      <w:pPr>
        <w:pStyle w:val="EndNoteBibliography"/>
        <w:spacing w:after="0"/>
        <w:ind w:left="720" w:hanging="720"/>
        <w:rPr>
          <w:noProof/>
        </w:rPr>
      </w:pPr>
      <w:r w:rsidRPr="00E04809">
        <w:rPr>
          <w:noProof/>
        </w:rPr>
        <w:t xml:space="preserve">Jiří, Vávra, Yachnis Anthony T., Shadduck John A., and Orenstein Jan M. 2007. "Microsporidia of the Genus Trachipleistophora—Causative Agents of Human Microsporidiosis: Description of Trachipleistophora anthropophthera N. Sp. (Protozoa: Microsporidia)."  </w:t>
      </w:r>
      <w:r w:rsidRPr="00E04809">
        <w:rPr>
          <w:i/>
          <w:noProof/>
        </w:rPr>
        <w:t>Journal of Eukaryotic Microbiology</w:t>
      </w:r>
      <w:r w:rsidRPr="00E04809">
        <w:rPr>
          <w:noProof/>
        </w:rPr>
        <w:t xml:space="preserve"> 45:273-283. doi: 10.1111/j.1550-7408.1998.tb04536.x.</w:t>
      </w:r>
    </w:p>
    <w:p w14:paraId="25F5A091" w14:textId="77777777" w:rsidR="00E04809" w:rsidRPr="00E04809" w:rsidRDefault="00E04809" w:rsidP="00E04809">
      <w:pPr>
        <w:pStyle w:val="EndNoteBibliography"/>
        <w:spacing w:after="0"/>
        <w:ind w:left="720" w:hanging="720"/>
        <w:rPr>
          <w:noProof/>
        </w:rPr>
      </w:pPr>
      <w:r w:rsidRPr="00E04809">
        <w:rPr>
          <w:noProof/>
        </w:rPr>
        <w:t xml:space="preserve">Jothi, Raja, Teresa M Przytycka, and L Aravind. 2007. "Discovering functional linkages and uncharacterized cellular pathways using phylogenetic profile comparisons: a comprehensive assessment."  </w:t>
      </w:r>
      <w:r w:rsidRPr="00E04809">
        <w:rPr>
          <w:i/>
          <w:noProof/>
        </w:rPr>
        <w:t>BMC bioinformatics</w:t>
      </w:r>
      <w:r w:rsidRPr="00E04809">
        <w:rPr>
          <w:noProof/>
        </w:rPr>
        <w:t xml:space="preserve"> 8:173-173. doi: 10.1186/1471-2105-8-173.</w:t>
      </w:r>
    </w:p>
    <w:p w14:paraId="6DB3CA82" w14:textId="77777777" w:rsidR="00E04809" w:rsidRPr="00E04809" w:rsidRDefault="00E04809" w:rsidP="00E04809">
      <w:pPr>
        <w:pStyle w:val="EndNoteBibliography"/>
        <w:spacing w:after="0"/>
        <w:ind w:left="720" w:hanging="720"/>
        <w:rPr>
          <w:noProof/>
        </w:rPr>
      </w:pPr>
      <w:r w:rsidRPr="00E04809">
        <w:rPr>
          <w:noProof/>
        </w:rPr>
        <w:t xml:space="preserve">Kamaishi, Takashi, Tetsuo Hashimoto, Yoshihiro Nakamura, Yutaka Masuda, Fuminori Nakamura, Ken-ichi Okamoto, Makoto Shimizu, and Masami Hasegawa. 1996. "Complete Nucleotide Sequences of the Genes Encoding Translation Elongation Factors 1α and 2 from a microsporidian parasite, Glugea plecoglossi: Implications for the Deepest Branching of Eukaryotes."  </w:t>
      </w:r>
      <w:r w:rsidRPr="00E04809">
        <w:rPr>
          <w:i/>
          <w:noProof/>
        </w:rPr>
        <w:t>The Journal of Biochemistry</w:t>
      </w:r>
      <w:r w:rsidRPr="00E04809">
        <w:rPr>
          <w:noProof/>
        </w:rPr>
        <w:t xml:space="preserve"> 120:1095-1103.</w:t>
      </w:r>
    </w:p>
    <w:p w14:paraId="0B038F30" w14:textId="77777777" w:rsidR="00E04809" w:rsidRPr="00E04809" w:rsidRDefault="00E04809" w:rsidP="00E04809">
      <w:pPr>
        <w:pStyle w:val="EndNoteBibliography"/>
        <w:spacing w:after="0"/>
        <w:ind w:left="720" w:hanging="720"/>
        <w:rPr>
          <w:noProof/>
        </w:rPr>
      </w:pPr>
      <w:r w:rsidRPr="00E04809">
        <w:rPr>
          <w:noProof/>
        </w:rPr>
        <w:t xml:space="preserve">Kanehisa, M, and S Goto. 2000. "KEGG: kyoto encyclopedia of genes and genomes."  </w:t>
      </w:r>
      <w:r w:rsidRPr="00E04809">
        <w:rPr>
          <w:i/>
          <w:noProof/>
        </w:rPr>
        <w:t>Nucleic acids research</w:t>
      </w:r>
      <w:r w:rsidRPr="00E04809">
        <w:rPr>
          <w:noProof/>
        </w:rPr>
        <w:t xml:space="preserve"> 28:27-30.</w:t>
      </w:r>
    </w:p>
    <w:p w14:paraId="5B79C551" w14:textId="77777777" w:rsidR="00E04809" w:rsidRPr="00E04809" w:rsidRDefault="00E04809" w:rsidP="00E04809">
      <w:pPr>
        <w:pStyle w:val="EndNoteBibliography"/>
        <w:spacing w:after="0"/>
        <w:ind w:left="720" w:hanging="720"/>
        <w:rPr>
          <w:noProof/>
        </w:rPr>
      </w:pPr>
      <w:r w:rsidRPr="00E04809">
        <w:rPr>
          <w:noProof/>
        </w:rPr>
        <w:t xml:space="preserve">Kanehisa, Minoru, Susumu Goto, Yoko Sato, Masayuki Kawashima, Miho Furumichi, and Mao Tanabe. 2014. "Data, information, knowledge and principle: Back to metabolism in KEGG."  </w:t>
      </w:r>
      <w:r w:rsidRPr="00E04809">
        <w:rPr>
          <w:i/>
          <w:noProof/>
        </w:rPr>
        <w:t>Nucleic Acids Research</w:t>
      </w:r>
      <w:r w:rsidRPr="00E04809">
        <w:rPr>
          <w:noProof/>
        </w:rPr>
        <w:t xml:space="preserve"> 42. doi: 10.1093/nar/gkt1076.</w:t>
      </w:r>
    </w:p>
    <w:p w14:paraId="5EDF2031" w14:textId="77777777" w:rsidR="00E04809" w:rsidRPr="00E04809" w:rsidRDefault="00E04809" w:rsidP="00E04809">
      <w:pPr>
        <w:pStyle w:val="EndNoteBibliography"/>
        <w:spacing w:after="0"/>
        <w:ind w:left="720" w:hanging="720"/>
        <w:rPr>
          <w:noProof/>
        </w:rPr>
      </w:pPr>
      <w:r w:rsidRPr="00E04809">
        <w:rPr>
          <w:noProof/>
        </w:rPr>
        <w:lastRenderedPageBreak/>
        <w:t xml:space="preserve">Kanehisa, Minoru, Yoko Sato, Masayuki Kawashima, Miho Furumichi, and Mao Tanabe. 2016. "KEGG as a reference resource for gene and protein annotation."  </w:t>
      </w:r>
      <w:r w:rsidRPr="00E04809">
        <w:rPr>
          <w:i/>
          <w:noProof/>
        </w:rPr>
        <w:t>Nucleic Acids Research</w:t>
      </w:r>
      <w:r w:rsidRPr="00E04809">
        <w:rPr>
          <w:noProof/>
        </w:rPr>
        <w:t xml:space="preserve"> 44:D457-D462. doi: 10.1093/nar/gkv1070.</w:t>
      </w:r>
    </w:p>
    <w:p w14:paraId="52062237" w14:textId="77777777" w:rsidR="00E04809" w:rsidRPr="00E04809" w:rsidRDefault="00E04809" w:rsidP="00E04809">
      <w:pPr>
        <w:pStyle w:val="EndNoteBibliography"/>
        <w:spacing w:after="0"/>
        <w:ind w:left="720" w:hanging="720"/>
        <w:rPr>
          <w:noProof/>
        </w:rPr>
      </w:pPr>
      <w:r w:rsidRPr="00E04809">
        <w:rPr>
          <w:noProof/>
        </w:rPr>
        <w:t xml:space="preserve">Kanehisa, Minoru, Yoko Sato, and Kanae Morishima. 2016. "BlastKOALA and GhostKOALA: KEGG Tools for Functional Characterization of Genome and Metagenome Sequences."  </w:t>
      </w:r>
      <w:r w:rsidRPr="00E04809">
        <w:rPr>
          <w:i/>
          <w:noProof/>
        </w:rPr>
        <w:t>Journal of Molecular Biology</w:t>
      </w:r>
      <w:r w:rsidRPr="00E04809">
        <w:rPr>
          <w:noProof/>
        </w:rPr>
        <w:t xml:space="preserve"> 428:726-731. doi: 10.1016/j.jmb.2015.11.006.</w:t>
      </w:r>
    </w:p>
    <w:p w14:paraId="51607962" w14:textId="77777777" w:rsidR="00E04809" w:rsidRPr="00E04809" w:rsidRDefault="00E04809" w:rsidP="00E04809">
      <w:pPr>
        <w:pStyle w:val="EndNoteBibliography"/>
        <w:spacing w:after="0"/>
        <w:ind w:left="720" w:hanging="720"/>
        <w:rPr>
          <w:noProof/>
        </w:rPr>
      </w:pPr>
      <w:r w:rsidRPr="00E04809">
        <w:rPr>
          <w:noProof/>
        </w:rPr>
        <w:t xml:space="preserve">Katinka, M D, S Duprat, E Cornillot, G Méténier, F Thomarat, G Prensier, V Barbe, E Peyretaillade, P Brottier, P Wincker, F Delbac, H El Alaoui, P Peyret, W Saurin, M Gouy, J Weissenbach, and C P Vivarès. 2001. "Genome sequence and gene compaction of the eukaryote parasite Encephalitozoon cuniculi."  </w:t>
      </w:r>
      <w:r w:rsidRPr="00E04809">
        <w:rPr>
          <w:i/>
          <w:noProof/>
        </w:rPr>
        <w:t>Nature</w:t>
      </w:r>
      <w:r w:rsidRPr="00E04809">
        <w:rPr>
          <w:noProof/>
        </w:rPr>
        <w:t xml:space="preserve"> 414:450-453. doi: 10.1038/35106579.</w:t>
      </w:r>
    </w:p>
    <w:p w14:paraId="711534DF" w14:textId="77777777" w:rsidR="00E04809" w:rsidRPr="00E04809" w:rsidRDefault="00E04809" w:rsidP="00E04809">
      <w:pPr>
        <w:pStyle w:val="EndNoteBibliography"/>
        <w:spacing w:after="0"/>
        <w:ind w:left="720" w:hanging="720"/>
        <w:rPr>
          <w:noProof/>
        </w:rPr>
      </w:pPr>
      <w:r w:rsidRPr="00E04809">
        <w:rPr>
          <w:noProof/>
        </w:rPr>
        <w:t xml:space="preserve">Kaya, Ghosh, and Weiss Louis M. 2012. "T cell response and persistence of the microsporidia."  </w:t>
      </w:r>
      <w:r w:rsidRPr="00E04809">
        <w:rPr>
          <w:i/>
          <w:noProof/>
        </w:rPr>
        <w:t>FEMS Microbiology Reviews</w:t>
      </w:r>
      <w:r w:rsidRPr="00E04809">
        <w:rPr>
          <w:noProof/>
        </w:rPr>
        <w:t xml:space="preserve"> 36:748-760. doi: 10.1111/j.1574-6976.2011.00318.x.</w:t>
      </w:r>
    </w:p>
    <w:p w14:paraId="549EF8BE" w14:textId="77777777" w:rsidR="00E04809" w:rsidRPr="00E04809" w:rsidRDefault="00E04809" w:rsidP="00E04809">
      <w:pPr>
        <w:pStyle w:val="EndNoteBibliography"/>
        <w:spacing w:after="0"/>
        <w:ind w:left="720" w:hanging="720"/>
        <w:rPr>
          <w:noProof/>
        </w:rPr>
      </w:pPr>
      <w:r w:rsidRPr="00E04809">
        <w:rPr>
          <w:noProof/>
        </w:rPr>
        <w:t xml:space="preserve">Keeling, P. J., and W. F. Doolittle. 1996. "Alpha-tubulin from early-diverging eukaryotic lineages and the evolution of the tubulin family."  </w:t>
      </w:r>
      <w:r w:rsidRPr="00E04809">
        <w:rPr>
          <w:i/>
          <w:noProof/>
        </w:rPr>
        <w:t>Molecular Biology and Evolution</w:t>
      </w:r>
      <w:r w:rsidRPr="00E04809">
        <w:rPr>
          <w:noProof/>
        </w:rPr>
        <w:t xml:space="preserve"> 13:1297-1305. doi: 10.1093/oxfordjournals.molbev.a025576.</w:t>
      </w:r>
    </w:p>
    <w:p w14:paraId="05F47A70" w14:textId="77777777" w:rsidR="00E04809" w:rsidRPr="00E04809" w:rsidRDefault="00E04809" w:rsidP="00E04809">
      <w:pPr>
        <w:pStyle w:val="EndNoteBibliography"/>
        <w:spacing w:after="0"/>
        <w:ind w:left="720" w:hanging="720"/>
        <w:rPr>
          <w:noProof/>
        </w:rPr>
      </w:pPr>
      <w:r w:rsidRPr="00E04809">
        <w:rPr>
          <w:noProof/>
        </w:rPr>
        <w:t xml:space="preserve">Keeling, Patrick. 2009. "Five questions about microsporidia."  </w:t>
      </w:r>
      <w:r w:rsidRPr="00E04809">
        <w:rPr>
          <w:i/>
          <w:noProof/>
        </w:rPr>
        <w:t>PLoS pathogens</w:t>
      </w:r>
      <w:r w:rsidRPr="00E04809">
        <w:rPr>
          <w:noProof/>
        </w:rPr>
        <w:t xml:space="preserve"> 5:e1000489-e1000489. doi: 10.1371/journal.ppat.1000489.</w:t>
      </w:r>
    </w:p>
    <w:p w14:paraId="61DD7BD8" w14:textId="77777777" w:rsidR="00E04809" w:rsidRPr="00E04809" w:rsidRDefault="00E04809" w:rsidP="00E04809">
      <w:pPr>
        <w:pStyle w:val="EndNoteBibliography"/>
        <w:spacing w:after="0"/>
        <w:ind w:left="720" w:hanging="720"/>
        <w:rPr>
          <w:noProof/>
        </w:rPr>
      </w:pPr>
      <w:r w:rsidRPr="00E04809">
        <w:rPr>
          <w:noProof/>
        </w:rPr>
        <w:t xml:space="preserve">Keeling, Patrick J, and Nicolas Corradi. 2011. "Shrink it or lose it: balancing loss of function with shrinking genomes in the microsporidia."  </w:t>
      </w:r>
      <w:r w:rsidRPr="00E04809">
        <w:rPr>
          <w:i/>
          <w:noProof/>
        </w:rPr>
        <w:t>Virulence</w:t>
      </w:r>
      <w:r w:rsidRPr="00E04809">
        <w:rPr>
          <w:noProof/>
        </w:rPr>
        <w:t xml:space="preserve"> 2:67-70. doi: 10.4161/viru.2.1.14606.</w:t>
      </w:r>
    </w:p>
    <w:p w14:paraId="531CD5C1" w14:textId="77777777" w:rsidR="00E04809" w:rsidRPr="00E04809" w:rsidRDefault="00E04809" w:rsidP="00E04809">
      <w:pPr>
        <w:pStyle w:val="EndNoteBibliography"/>
        <w:spacing w:after="0"/>
        <w:ind w:left="720" w:hanging="720"/>
        <w:rPr>
          <w:noProof/>
        </w:rPr>
      </w:pPr>
      <w:r w:rsidRPr="00E04809">
        <w:rPr>
          <w:noProof/>
        </w:rPr>
        <w:t xml:space="preserve">Keeling, Patrick J, and Naomi M Fast. 2002. "Microsporidia: biology and evolution of highly reduced intracellular parasites."  </w:t>
      </w:r>
      <w:r w:rsidRPr="00E04809">
        <w:rPr>
          <w:i/>
          <w:noProof/>
        </w:rPr>
        <w:t>Annual review of microbiology</w:t>
      </w:r>
      <w:r w:rsidRPr="00E04809">
        <w:rPr>
          <w:noProof/>
        </w:rPr>
        <w:t xml:space="preserve"> 56:93-116. doi: 10.1146/annurev.micro.56.012302.160854.</w:t>
      </w:r>
    </w:p>
    <w:p w14:paraId="638696B1" w14:textId="77777777" w:rsidR="00E04809" w:rsidRPr="00E04809" w:rsidRDefault="00E04809" w:rsidP="00E04809">
      <w:pPr>
        <w:pStyle w:val="EndNoteBibliography"/>
        <w:spacing w:after="0"/>
        <w:ind w:left="720" w:hanging="720"/>
        <w:rPr>
          <w:noProof/>
        </w:rPr>
      </w:pPr>
      <w:r w:rsidRPr="00E04809">
        <w:rPr>
          <w:noProof/>
        </w:rPr>
        <w:t xml:space="preserve">Keeling, Patrick J., Melissa A. Luker, and Jeffrey D. Palmer. 2000. "Evidence from beta-tubulin phylogeny that microsporidia evolved from within the fungi."  </w:t>
      </w:r>
      <w:r w:rsidRPr="00E04809">
        <w:rPr>
          <w:i/>
          <w:noProof/>
        </w:rPr>
        <w:t>Molecular Biology and Evolution</w:t>
      </w:r>
      <w:r w:rsidRPr="00E04809">
        <w:rPr>
          <w:noProof/>
        </w:rPr>
        <w:t xml:space="preserve"> 17:23-31. doi: 10.1093/oxfordjournals.molbev.a026235.</w:t>
      </w:r>
    </w:p>
    <w:p w14:paraId="2B9E3747" w14:textId="77777777" w:rsidR="00E04809" w:rsidRPr="00E04809" w:rsidRDefault="00E04809" w:rsidP="00E04809">
      <w:pPr>
        <w:pStyle w:val="EndNoteBibliography"/>
        <w:spacing w:after="0"/>
        <w:ind w:left="720" w:hanging="720"/>
        <w:rPr>
          <w:noProof/>
        </w:rPr>
      </w:pPr>
      <w:r w:rsidRPr="00E04809">
        <w:rPr>
          <w:noProof/>
        </w:rPr>
        <w:t xml:space="preserve">Kensche, Philip R, Vera van Noort, Bas E Dutilh, and Martijn A Huynen. 2008. "Practical and theoretical advances in predicting the function of a protein by its phylogenetic distribution."  </w:t>
      </w:r>
      <w:r w:rsidRPr="00E04809">
        <w:rPr>
          <w:i/>
          <w:noProof/>
        </w:rPr>
        <w:t>Journal of the Royal Society, Interface / the Royal Society</w:t>
      </w:r>
      <w:r w:rsidRPr="00E04809">
        <w:rPr>
          <w:noProof/>
        </w:rPr>
        <w:t xml:space="preserve"> 5:151-70. doi: 10.1098/rsif.2007.1047.</w:t>
      </w:r>
    </w:p>
    <w:p w14:paraId="586A0C4B" w14:textId="77777777" w:rsidR="00E04809" w:rsidRPr="00E04809" w:rsidRDefault="00E04809" w:rsidP="00E04809">
      <w:pPr>
        <w:pStyle w:val="EndNoteBibliography"/>
        <w:spacing w:after="0"/>
        <w:ind w:left="720" w:hanging="720"/>
        <w:rPr>
          <w:noProof/>
        </w:rPr>
      </w:pPr>
      <w:r w:rsidRPr="00E04809">
        <w:rPr>
          <w:noProof/>
        </w:rPr>
        <w:t xml:space="preserve">Kmmari, Suresh, Srinu Rathlavath, Devika Pillai, and Gadasu Rajesh. 2018. "Hepatopancreatic Microsporidiasis (HPM) in Shrimp Culture: A Review."  </w:t>
      </w:r>
      <w:r w:rsidRPr="00E04809">
        <w:rPr>
          <w:i/>
          <w:noProof/>
        </w:rPr>
        <w:t>International Journal of Current Microbiology and Applied Sciences</w:t>
      </w:r>
      <w:r w:rsidRPr="00E04809">
        <w:rPr>
          <w:noProof/>
        </w:rPr>
        <w:t xml:space="preserve"> 7:3208-3215. doi: 10.20546/ijcmas.2018.701.383.</w:t>
      </w:r>
    </w:p>
    <w:p w14:paraId="318A96F5" w14:textId="77777777" w:rsidR="00E04809" w:rsidRPr="00E04809" w:rsidRDefault="00E04809" w:rsidP="00E04809">
      <w:pPr>
        <w:pStyle w:val="EndNoteBibliography"/>
        <w:spacing w:after="0"/>
        <w:ind w:left="720" w:hanging="720"/>
        <w:rPr>
          <w:noProof/>
        </w:rPr>
      </w:pPr>
      <w:r w:rsidRPr="00E04809">
        <w:rPr>
          <w:noProof/>
        </w:rPr>
        <w:t xml:space="preserve">Koestler, Tina, and Ingo Ebersberger. 2011. "Zygomycetes, Microsporidia, and the Evolutionary Ancestry of Sex Determination."  </w:t>
      </w:r>
      <w:r w:rsidRPr="00E04809">
        <w:rPr>
          <w:i/>
          <w:noProof/>
        </w:rPr>
        <w:t>Genome Biology and Evolution</w:t>
      </w:r>
      <w:r w:rsidRPr="00E04809">
        <w:rPr>
          <w:noProof/>
        </w:rPr>
        <w:t xml:space="preserve"> 3:186-194. doi: 10.1093/gbe/evr009.</w:t>
      </w:r>
    </w:p>
    <w:p w14:paraId="0F9F4AC7" w14:textId="77777777" w:rsidR="00E04809" w:rsidRPr="00E04809" w:rsidRDefault="00E04809" w:rsidP="00E04809">
      <w:pPr>
        <w:pStyle w:val="EndNoteBibliography"/>
        <w:spacing w:after="0"/>
        <w:ind w:left="720" w:hanging="720"/>
        <w:rPr>
          <w:noProof/>
        </w:rPr>
      </w:pPr>
      <w:r w:rsidRPr="00E04809">
        <w:rPr>
          <w:noProof/>
        </w:rPr>
        <w:lastRenderedPageBreak/>
        <w:t xml:space="preserve">Koestler, Tina, Arndt von Haeseler, and Ingo Ebersberger. 2010. "FACT: functional annotation transfer between proteins with similar feature architectures."  </w:t>
      </w:r>
      <w:r w:rsidRPr="00E04809">
        <w:rPr>
          <w:i/>
          <w:noProof/>
        </w:rPr>
        <w:t>BMC bioinformatics</w:t>
      </w:r>
      <w:r w:rsidRPr="00E04809">
        <w:rPr>
          <w:noProof/>
        </w:rPr>
        <w:t xml:space="preserve"> 11:417-417. doi: 10.1186/1471-2105-11-417.</w:t>
      </w:r>
    </w:p>
    <w:p w14:paraId="569F6BF3" w14:textId="77777777" w:rsidR="00E04809" w:rsidRPr="00E04809" w:rsidRDefault="00E04809" w:rsidP="00E04809">
      <w:pPr>
        <w:pStyle w:val="EndNoteBibliography"/>
        <w:spacing w:after="0"/>
        <w:ind w:left="720" w:hanging="720"/>
        <w:rPr>
          <w:noProof/>
        </w:rPr>
      </w:pPr>
      <w:r w:rsidRPr="00E04809">
        <w:rPr>
          <w:noProof/>
        </w:rPr>
        <w:t xml:space="preserve">Kolaczkowski, Bryan, and Joseph W Thornton. 2009. "Long-Branch Attraction Bias and Inconsistency in Bayesian Phylogenetics."  </w:t>
      </w:r>
      <w:r w:rsidRPr="00E04809">
        <w:rPr>
          <w:i/>
          <w:noProof/>
        </w:rPr>
        <w:t>PLoS ONE</w:t>
      </w:r>
      <w:r w:rsidRPr="00E04809">
        <w:rPr>
          <w:noProof/>
        </w:rPr>
        <w:t xml:space="preserve"> 4:12.</w:t>
      </w:r>
    </w:p>
    <w:p w14:paraId="578F182E" w14:textId="77777777" w:rsidR="00E04809" w:rsidRPr="00E04809" w:rsidRDefault="00E04809" w:rsidP="00E04809">
      <w:pPr>
        <w:pStyle w:val="EndNoteBibliography"/>
        <w:spacing w:after="0"/>
        <w:ind w:left="720" w:hanging="720"/>
        <w:rPr>
          <w:noProof/>
        </w:rPr>
      </w:pPr>
      <w:r w:rsidRPr="00E04809">
        <w:rPr>
          <w:noProof/>
        </w:rPr>
        <w:t xml:space="preserve">Kristensen, D. M., Y. I. Wolf, A. R. Mushegian, and E. V. Koonin. 2011. "Computational methods for Gene Orthology inference."  </w:t>
      </w:r>
      <w:r w:rsidRPr="00E04809">
        <w:rPr>
          <w:i/>
          <w:noProof/>
        </w:rPr>
        <w:t>Briefings in Bioinformatics</w:t>
      </w:r>
      <w:r w:rsidRPr="00E04809">
        <w:rPr>
          <w:noProof/>
        </w:rPr>
        <w:t xml:space="preserve"> 12:379-391. doi: 10.1093/bib/bbr030.</w:t>
      </w:r>
    </w:p>
    <w:p w14:paraId="1BA3291A" w14:textId="77777777" w:rsidR="00E04809" w:rsidRPr="00E04809" w:rsidRDefault="00E04809" w:rsidP="00E04809">
      <w:pPr>
        <w:pStyle w:val="EndNoteBibliography"/>
        <w:spacing w:after="0"/>
        <w:ind w:left="720" w:hanging="720"/>
        <w:rPr>
          <w:noProof/>
        </w:rPr>
      </w:pPr>
      <w:r w:rsidRPr="00E04809">
        <w:rPr>
          <w:noProof/>
        </w:rPr>
        <w:t xml:space="preserve">Kück, Patrick, Christoph Mayer, Johann-Wolfgang Wägele, and Bernhard Misof. 2012. "Long Branch Effects Distort Maximum Likelihood Phylogenies in Simulations Despite Selection of the Correct Model."  </w:t>
      </w:r>
      <w:r w:rsidRPr="00E04809">
        <w:rPr>
          <w:i/>
          <w:noProof/>
        </w:rPr>
        <w:t>PLoS ONE</w:t>
      </w:r>
      <w:r w:rsidRPr="00E04809">
        <w:rPr>
          <w:noProof/>
        </w:rPr>
        <w:t xml:space="preserve"> 7:e36593. doi: 10.1371/journal.pone.0036593.</w:t>
      </w:r>
    </w:p>
    <w:p w14:paraId="39D3B2B7" w14:textId="77777777" w:rsidR="00E04809" w:rsidRPr="00E04809" w:rsidRDefault="00E04809" w:rsidP="00E04809">
      <w:pPr>
        <w:pStyle w:val="EndNoteBibliography"/>
        <w:spacing w:after="0"/>
        <w:ind w:left="720" w:hanging="720"/>
        <w:rPr>
          <w:noProof/>
        </w:rPr>
      </w:pPr>
      <w:r w:rsidRPr="00E04809">
        <w:rPr>
          <w:noProof/>
        </w:rPr>
        <w:t xml:space="preserve">Kudo, R. R., and E. W. Daniels. 1963. "An Electron Microscope Study of the Spore of a Microsporidian, Thelohania californica*."  </w:t>
      </w:r>
      <w:r w:rsidRPr="00E04809">
        <w:rPr>
          <w:i/>
          <w:noProof/>
        </w:rPr>
        <w:t>The Journal of Protozoology</w:t>
      </w:r>
      <w:r w:rsidRPr="00E04809">
        <w:rPr>
          <w:noProof/>
        </w:rPr>
        <w:t xml:space="preserve"> 10:112-120. doi: 10.1111/j.1550-7408.1963.tb01645.x.</w:t>
      </w:r>
    </w:p>
    <w:p w14:paraId="2D7A8BE0" w14:textId="77777777" w:rsidR="00E04809" w:rsidRPr="00E04809" w:rsidRDefault="00E04809" w:rsidP="00E04809">
      <w:pPr>
        <w:pStyle w:val="EndNoteBibliography"/>
        <w:spacing w:after="0"/>
        <w:ind w:left="720" w:hanging="720"/>
        <w:rPr>
          <w:noProof/>
        </w:rPr>
      </w:pPr>
      <w:r w:rsidRPr="00E04809">
        <w:rPr>
          <w:noProof/>
        </w:rPr>
        <w:t xml:space="preserve">Larkin, M. A., G. Blackshields, N. P. Brown, R. Chenna, P. A. McGettigan, H. McWilliam, F. Valentin, I. M. Wallace, A. Wilm, R. Lopez, J. D. Thompson, T. J. Gibson, and D. G. Higgins. 2007. "Clustal W and Clustal X version 2.0."  </w:t>
      </w:r>
      <w:r w:rsidRPr="00E04809">
        <w:rPr>
          <w:i/>
          <w:noProof/>
        </w:rPr>
        <w:t>Bioinformatics</w:t>
      </w:r>
      <w:r w:rsidRPr="00E04809">
        <w:rPr>
          <w:noProof/>
        </w:rPr>
        <w:t xml:space="preserve"> 23:2947-2948. doi: 10.1093/bioinformatics/btm404.</w:t>
      </w:r>
    </w:p>
    <w:p w14:paraId="4AD5370B" w14:textId="77777777" w:rsidR="00E04809" w:rsidRPr="00E04809" w:rsidRDefault="00E04809" w:rsidP="00E04809">
      <w:pPr>
        <w:pStyle w:val="EndNoteBibliography"/>
        <w:spacing w:after="0"/>
        <w:ind w:left="720" w:hanging="720"/>
        <w:rPr>
          <w:noProof/>
        </w:rPr>
      </w:pPr>
      <w:r w:rsidRPr="00E04809">
        <w:rPr>
          <w:noProof/>
        </w:rPr>
        <w:t xml:space="preserve">Le, Si Quang, and Olivier Gascuel. 2008. "An improved general amino acid replacement matrix."  </w:t>
      </w:r>
      <w:r w:rsidRPr="00E04809">
        <w:rPr>
          <w:i/>
          <w:noProof/>
        </w:rPr>
        <w:t>Molecular Biology and Evolution</w:t>
      </w:r>
      <w:r w:rsidRPr="00E04809">
        <w:rPr>
          <w:noProof/>
        </w:rPr>
        <w:t xml:space="preserve"> 25:1307-1320. doi: 10.1093/molbev/msn067.</w:t>
      </w:r>
    </w:p>
    <w:p w14:paraId="13F6D1ED" w14:textId="77777777" w:rsidR="00E04809" w:rsidRPr="00E04809" w:rsidRDefault="00E04809" w:rsidP="00E04809">
      <w:pPr>
        <w:pStyle w:val="EndNoteBibliography"/>
        <w:spacing w:after="0"/>
        <w:ind w:left="720" w:hanging="720"/>
        <w:rPr>
          <w:noProof/>
        </w:rPr>
      </w:pPr>
      <w:r w:rsidRPr="00E04809">
        <w:rPr>
          <w:noProof/>
        </w:rPr>
        <w:t xml:space="preserve">Lee, John Hwa. 2008. "Molecular Detection of Enterocytozoon bieneusi and Identification of a Potentially Human-Pathogenic Genotype in Milk."  </w:t>
      </w:r>
      <w:r w:rsidRPr="00E04809">
        <w:rPr>
          <w:i/>
          <w:noProof/>
        </w:rPr>
        <w:t>Applied and Environmental Microbiology</w:t>
      </w:r>
      <w:r w:rsidRPr="00E04809">
        <w:rPr>
          <w:noProof/>
        </w:rPr>
        <w:t xml:space="preserve"> 74:1664-1666. doi: 10.1128/AEM.02110-07.</w:t>
      </w:r>
    </w:p>
    <w:p w14:paraId="482316ED" w14:textId="77777777" w:rsidR="00E04809" w:rsidRPr="00E04809" w:rsidRDefault="00E04809" w:rsidP="00E04809">
      <w:pPr>
        <w:pStyle w:val="EndNoteBibliography"/>
        <w:spacing w:after="0"/>
        <w:ind w:left="720" w:hanging="720"/>
        <w:rPr>
          <w:noProof/>
        </w:rPr>
      </w:pPr>
      <w:r w:rsidRPr="00E04809">
        <w:rPr>
          <w:noProof/>
        </w:rPr>
        <w:t xml:space="preserve">Lee, Soo Chan, Nicolas Corradi, Edmond J. Byrnes, Santiago Torres-Martinez, Fred S. Dietrich, Patrick J. Keeling, and Joseph Heitman. 2008. "Microsporidia evolved from ancestral sexual fungi."  </w:t>
      </w:r>
      <w:r w:rsidRPr="00E04809">
        <w:rPr>
          <w:i/>
          <w:noProof/>
        </w:rPr>
        <w:t>Current biology : CB</w:t>
      </w:r>
      <w:r w:rsidRPr="00E04809">
        <w:rPr>
          <w:noProof/>
        </w:rPr>
        <w:t xml:space="preserve"> 18:1675-1679. doi: 10.1016/j.cub.2008.09.030.</w:t>
      </w:r>
    </w:p>
    <w:p w14:paraId="240AD2B8" w14:textId="77777777" w:rsidR="00E04809" w:rsidRPr="00E04809" w:rsidRDefault="00E04809" w:rsidP="00E04809">
      <w:pPr>
        <w:pStyle w:val="EndNoteBibliography"/>
        <w:spacing w:after="0"/>
        <w:ind w:left="720" w:hanging="720"/>
        <w:rPr>
          <w:noProof/>
        </w:rPr>
      </w:pPr>
      <w:r w:rsidRPr="00E04809">
        <w:rPr>
          <w:noProof/>
        </w:rPr>
        <w:t xml:space="preserve">Letunic, Ivica, Tobias Doerks, and Peer Bork. 2012. "SMART 7: Recent updates to the protein domain annotation resource."  </w:t>
      </w:r>
      <w:r w:rsidRPr="00E04809">
        <w:rPr>
          <w:i/>
          <w:noProof/>
        </w:rPr>
        <w:t>Nucleic Acids Research</w:t>
      </w:r>
      <w:r w:rsidRPr="00E04809">
        <w:rPr>
          <w:noProof/>
        </w:rPr>
        <w:t xml:space="preserve"> 40. doi: 10.1093/nar/gkr931.</w:t>
      </w:r>
    </w:p>
    <w:p w14:paraId="6D6D6B84" w14:textId="77777777" w:rsidR="00E04809" w:rsidRPr="00E04809" w:rsidRDefault="00E04809" w:rsidP="00E04809">
      <w:pPr>
        <w:pStyle w:val="EndNoteBibliography"/>
        <w:spacing w:after="0"/>
        <w:ind w:left="720" w:hanging="720"/>
        <w:rPr>
          <w:noProof/>
        </w:rPr>
      </w:pPr>
      <w:r w:rsidRPr="00E04809">
        <w:rPr>
          <w:noProof/>
        </w:rPr>
        <w:t xml:space="preserve">Li, Li, Christian J Stoeckert, and David S Roos. 2003. "OrthoMCL: identification of ortholog groups for eukaryotic genomes."  </w:t>
      </w:r>
      <w:r w:rsidRPr="00E04809">
        <w:rPr>
          <w:i/>
          <w:noProof/>
        </w:rPr>
        <w:t>Genome research</w:t>
      </w:r>
      <w:r w:rsidRPr="00E04809">
        <w:rPr>
          <w:noProof/>
        </w:rPr>
        <w:t xml:space="preserve"> 13:2178-89. doi: 10.1101/gr.1224503.</w:t>
      </w:r>
    </w:p>
    <w:p w14:paraId="152CEBCA" w14:textId="77777777" w:rsidR="00E04809" w:rsidRPr="00E04809" w:rsidRDefault="00E04809" w:rsidP="00E04809">
      <w:pPr>
        <w:pStyle w:val="EndNoteBibliography"/>
        <w:spacing w:after="0"/>
        <w:ind w:left="720" w:hanging="720"/>
        <w:rPr>
          <w:noProof/>
        </w:rPr>
      </w:pPr>
      <w:r w:rsidRPr="00E04809">
        <w:rPr>
          <w:noProof/>
        </w:rPr>
        <w:t xml:space="preserve">Li, Teng, Jimeng Hua, April M Wright, Ying Cui, Qiang Xie, Wenjun Bu, and David M Hillis. 2014. "Long-branch attraction and the phylogeny of true water bugs (Hemiptera: Nepomorpha) as estimated from mitochondrial genomes."  </w:t>
      </w:r>
      <w:r w:rsidRPr="00E04809">
        <w:rPr>
          <w:i/>
          <w:noProof/>
        </w:rPr>
        <w:t>BMC Evolutionary Biology</w:t>
      </w:r>
      <w:r w:rsidRPr="00E04809">
        <w:rPr>
          <w:noProof/>
        </w:rPr>
        <w:t xml:space="preserve"> 14:99. doi: 10.1186/1471-2148-14-99.</w:t>
      </w:r>
    </w:p>
    <w:p w14:paraId="6BD07022" w14:textId="77777777" w:rsidR="00E04809" w:rsidRPr="00E04809" w:rsidRDefault="00E04809" w:rsidP="00E04809">
      <w:pPr>
        <w:pStyle w:val="EndNoteBibliography"/>
        <w:spacing w:after="0"/>
        <w:ind w:left="720" w:hanging="720"/>
        <w:rPr>
          <w:noProof/>
        </w:rPr>
      </w:pPr>
      <w:r w:rsidRPr="00E04809">
        <w:rPr>
          <w:noProof/>
        </w:rPr>
        <w:lastRenderedPageBreak/>
        <w:t xml:space="preserve">Li, Wei, Yijing Li, Weizhi Li, Jinping Yang, Mingxin Song, Ruinan Diao, Honglin Jia, Yixin Lu, Jun Zheng, Xichen Zhang, and Lihua Xiao. 2014. "Genotypes of Enterocytozoon bieneusi in Livestock in China: High Prevalence and Zoonotic Potential."  </w:t>
      </w:r>
      <w:r w:rsidRPr="00E04809">
        <w:rPr>
          <w:i/>
          <w:noProof/>
        </w:rPr>
        <w:t>PLoS ONE</w:t>
      </w:r>
      <w:r w:rsidRPr="00E04809">
        <w:rPr>
          <w:noProof/>
        </w:rPr>
        <w:t xml:space="preserve"> 9:e97623. doi: 10.1371/journal.pone.0097623.</w:t>
      </w:r>
    </w:p>
    <w:p w14:paraId="346F9D07" w14:textId="77777777" w:rsidR="00E04809" w:rsidRPr="00E04809" w:rsidRDefault="00E04809" w:rsidP="00E04809">
      <w:pPr>
        <w:pStyle w:val="EndNoteBibliography"/>
        <w:spacing w:after="0"/>
        <w:ind w:left="720" w:hanging="720"/>
        <w:rPr>
          <w:noProof/>
        </w:rPr>
      </w:pPr>
      <w:r w:rsidRPr="00E04809">
        <w:rPr>
          <w:noProof/>
        </w:rPr>
        <w:t xml:space="preserve">Li, Yang, Sarah E. Calvo, Roee Gutman, Jun S. Liu, and Vamsi K. Mootha. 2014. "Expansion of Biological Pathways Based on Evolutionary Inference."  </w:t>
      </w:r>
      <w:r w:rsidRPr="00E04809">
        <w:rPr>
          <w:i/>
          <w:noProof/>
        </w:rPr>
        <w:t>Cell</w:t>
      </w:r>
      <w:r w:rsidRPr="00E04809">
        <w:rPr>
          <w:noProof/>
        </w:rPr>
        <w:t xml:space="preserve"> 158:213-225. doi: 10.1016/j.cell.2014.05.034.</w:t>
      </w:r>
    </w:p>
    <w:p w14:paraId="351F1B56" w14:textId="77777777" w:rsidR="00E04809" w:rsidRPr="00E04809" w:rsidRDefault="00E04809" w:rsidP="00E04809">
      <w:pPr>
        <w:pStyle w:val="EndNoteBibliography"/>
        <w:spacing w:after="0"/>
        <w:ind w:left="720" w:hanging="720"/>
        <w:rPr>
          <w:noProof/>
        </w:rPr>
      </w:pPr>
      <w:r w:rsidRPr="00E04809">
        <w:rPr>
          <w:noProof/>
        </w:rPr>
        <w:t xml:space="preserve">Loewenstein, Yaniv, Domenico Raimondo, Oliver C Redfern, James Watson, Dmitrij Frishman, Michal Linial, Christine Orengo, Janet Thornton, and Anna Tramontano. 2009. "Protein function annotation by homology-based inference."  </w:t>
      </w:r>
      <w:r w:rsidRPr="00E04809">
        <w:rPr>
          <w:i/>
          <w:noProof/>
        </w:rPr>
        <w:t>Genome Biology</w:t>
      </w:r>
      <w:r w:rsidRPr="00E04809">
        <w:rPr>
          <w:noProof/>
        </w:rPr>
        <w:t xml:space="preserve"> 10:207. doi: 10.1186/gb-2009-10-2-207.</w:t>
      </w:r>
    </w:p>
    <w:p w14:paraId="629E3EC6" w14:textId="77777777" w:rsidR="00E04809" w:rsidRPr="00E04809" w:rsidRDefault="00E04809" w:rsidP="00E04809">
      <w:pPr>
        <w:pStyle w:val="EndNoteBibliography"/>
        <w:spacing w:after="0"/>
        <w:ind w:left="720" w:hanging="720"/>
        <w:rPr>
          <w:noProof/>
        </w:rPr>
      </w:pPr>
      <w:r w:rsidRPr="00E04809">
        <w:rPr>
          <w:noProof/>
        </w:rPr>
        <w:t xml:space="preserve">Lores, Beatriz, Isabel Lopez‐Miragaya, Cristina Arias, Soledad Fenoy, Julio Torres, and Carmen del Aguila. 2002. "Intestinal Microsporidiosis Due to Enterocytozoon bieneusi in Elderly Human Immunodeficiency Virus–Negative Patients from Vigo, Spain."  </w:t>
      </w:r>
      <w:r w:rsidRPr="00E04809">
        <w:rPr>
          <w:i/>
          <w:noProof/>
        </w:rPr>
        <w:t>Clinical Infectious Diseases</w:t>
      </w:r>
      <w:r w:rsidRPr="00E04809">
        <w:rPr>
          <w:noProof/>
        </w:rPr>
        <w:t xml:space="preserve"> 34:918-921. doi: 10.1086/339205.</w:t>
      </w:r>
    </w:p>
    <w:p w14:paraId="37677CC7" w14:textId="77777777" w:rsidR="00E04809" w:rsidRPr="00E04809" w:rsidRDefault="00E04809" w:rsidP="00E04809">
      <w:pPr>
        <w:pStyle w:val="EndNoteBibliography"/>
        <w:spacing w:after="0"/>
        <w:ind w:left="720" w:hanging="720"/>
        <w:rPr>
          <w:noProof/>
        </w:rPr>
      </w:pPr>
      <w:r w:rsidRPr="00E04809">
        <w:rPr>
          <w:noProof/>
        </w:rPr>
        <w:t xml:space="preserve">Luallen, Robert J, Aaron W Reinke, Linda Tong, Michael R Botts, Marie-Anne Félix, and Emily R Troemel. 2016. "Discovery of a Natural Microsporidian Pathogen with a Broad Tissue Tropism in Caenorhabditis elegans."  </w:t>
      </w:r>
      <w:r w:rsidRPr="00E04809">
        <w:rPr>
          <w:i/>
          <w:noProof/>
        </w:rPr>
        <w:t>PLOS Pathogens</w:t>
      </w:r>
      <w:r w:rsidRPr="00E04809">
        <w:rPr>
          <w:noProof/>
        </w:rPr>
        <w:t>:28.</w:t>
      </w:r>
    </w:p>
    <w:p w14:paraId="373D80AD" w14:textId="77777777" w:rsidR="00E04809" w:rsidRPr="00E04809" w:rsidRDefault="00E04809" w:rsidP="00E04809">
      <w:pPr>
        <w:pStyle w:val="EndNoteBibliography"/>
        <w:spacing w:after="0"/>
        <w:ind w:left="720" w:hanging="720"/>
        <w:rPr>
          <w:noProof/>
        </w:rPr>
      </w:pPr>
      <w:r w:rsidRPr="00E04809">
        <w:rPr>
          <w:noProof/>
        </w:rPr>
        <w:t xml:space="preserve">Madera, Martin, and Julian Gough. 2002. "A comparison of profile hidden Markov model procedures for remote homology detection."  </w:t>
      </w:r>
      <w:r w:rsidRPr="00E04809">
        <w:rPr>
          <w:i/>
          <w:noProof/>
        </w:rPr>
        <w:t>Nucleic Acids Research</w:t>
      </w:r>
      <w:r w:rsidRPr="00E04809">
        <w:rPr>
          <w:noProof/>
        </w:rPr>
        <w:t xml:space="preserve"> 30:4321-4328.</w:t>
      </w:r>
    </w:p>
    <w:p w14:paraId="2DA2EE01" w14:textId="77777777" w:rsidR="00E04809" w:rsidRPr="00E04809" w:rsidRDefault="00E04809" w:rsidP="00E04809">
      <w:pPr>
        <w:pStyle w:val="EndNoteBibliography"/>
        <w:spacing w:after="0"/>
        <w:ind w:left="720" w:hanging="720"/>
        <w:rPr>
          <w:noProof/>
        </w:rPr>
      </w:pPr>
      <w:r w:rsidRPr="00E04809">
        <w:rPr>
          <w:noProof/>
        </w:rPr>
        <w:t xml:space="preserve">Mann, H. B., and D. R. Whitney. 1947. "On a Test of Whether one of Two Random Variables is Stochastically Larger than the Other."  </w:t>
      </w:r>
      <w:r w:rsidRPr="00E04809">
        <w:rPr>
          <w:i/>
          <w:noProof/>
        </w:rPr>
        <w:t>The Annals of Mathematical Statistics</w:t>
      </w:r>
      <w:r w:rsidRPr="00E04809">
        <w:rPr>
          <w:noProof/>
        </w:rPr>
        <w:t xml:space="preserve"> 18:50-60.</w:t>
      </w:r>
    </w:p>
    <w:p w14:paraId="664D8333" w14:textId="77777777" w:rsidR="00E04809" w:rsidRPr="00E04809" w:rsidRDefault="00E04809" w:rsidP="00E04809">
      <w:pPr>
        <w:pStyle w:val="EndNoteBibliography"/>
        <w:spacing w:after="0"/>
        <w:ind w:left="720" w:hanging="720"/>
        <w:rPr>
          <w:noProof/>
        </w:rPr>
      </w:pPr>
      <w:r w:rsidRPr="00E04809">
        <w:rPr>
          <w:noProof/>
        </w:rPr>
        <w:t xml:space="preserve">Mathis, Alexander, Rainer Weber, and Peter Deplazes. 2005. "Zoonotic Potential of the Microsporidia."  </w:t>
      </w:r>
      <w:r w:rsidRPr="00E04809">
        <w:rPr>
          <w:i/>
          <w:noProof/>
        </w:rPr>
        <w:t>Clinical Microbiology Reviews</w:t>
      </w:r>
      <w:r w:rsidRPr="00E04809">
        <w:rPr>
          <w:noProof/>
        </w:rPr>
        <w:t xml:space="preserve"> 18:423-445. doi: 10.1128/CMR.18.3.423-445.2005.</w:t>
      </w:r>
    </w:p>
    <w:p w14:paraId="4809CF58" w14:textId="77777777" w:rsidR="00E04809" w:rsidRPr="00E04809" w:rsidRDefault="00E04809" w:rsidP="00E04809">
      <w:pPr>
        <w:pStyle w:val="EndNoteBibliography"/>
        <w:spacing w:after="0"/>
        <w:ind w:left="720" w:hanging="720"/>
        <w:rPr>
          <w:noProof/>
        </w:rPr>
      </w:pPr>
      <w:r w:rsidRPr="00E04809">
        <w:rPr>
          <w:noProof/>
        </w:rPr>
        <w:t>Matos, Olga, Maria Luisa Lobo, and Lihua Xiao. 2012. "Epidemiology of Enterocytozoon bieneusi Infection in Humans." [Research article], Last Modified 2012.</w:t>
      </w:r>
    </w:p>
    <w:p w14:paraId="0B634E23" w14:textId="77777777" w:rsidR="00E04809" w:rsidRPr="00E04809" w:rsidRDefault="00E04809" w:rsidP="00E04809">
      <w:pPr>
        <w:pStyle w:val="EndNoteBibliography"/>
        <w:spacing w:after="0"/>
        <w:ind w:left="720" w:hanging="720"/>
        <w:rPr>
          <w:noProof/>
        </w:rPr>
      </w:pPr>
      <w:r w:rsidRPr="00E04809">
        <w:rPr>
          <w:noProof/>
        </w:rPr>
        <w:t xml:space="preserve">McLaughlin, David J., David S. Hibbett, François Lutzoni, Joseph W. Spatafora, and Rytas Vilgalys. 2009. "The search for the fungal tree of life."  </w:t>
      </w:r>
      <w:r w:rsidRPr="00E04809">
        <w:rPr>
          <w:i/>
          <w:noProof/>
        </w:rPr>
        <w:t>Trends in Microbiology</w:t>
      </w:r>
      <w:r w:rsidRPr="00E04809">
        <w:rPr>
          <w:noProof/>
        </w:rPr>
        <w:t xml:space="preserve"> 17:488-497. doi: 10.1016/j.tim.2009.08.001.</w:t>
      </w:r>
    </w:p>
    <w:p w14:paraId="2DF5021F" w14:textId="77777777" w:rsidR="00E04809" w:rsidRPr="00E04809" w:rsidRDefault="00E04809" w:rsidP="00E04809">
      <w:pPr>
        <w:pStyle w:val="EndNoteBibliography"/>
        <w:spacing w:after="0"/>
        <w:ind w:left="720" w:hanging="720"/>
        <w:rPr>
          <w:noProof/>
        </w:rPr>
      </w:pPr>
      <w:r w:rsidRPr="00E04809">
        <w:rPr>
          <w:noProof/>
        </w:rPr>
        <w:t xml:space="preserve">Méténier, Guy, and Christian P. Vivarès. 2001. "Molecular characteristics and physiology of microsporidia."  </w:t>
      </w:r>
      <w:r w:rsidRPr="00E04809">
        <w:rPr>
          <w:i/>
          <w:noProof/>
        </w:rPr>
        <w:t>Microbes and Infection</w:t>
      </w:r>
      <w:r w:rsidRPr="00E04809">
        <w:rPr>
          <w:noProof/>
        </w:rPr>
        <w:t xml:space="preserve"> 3:407-415. doi: 10.1016/S1286-4579(01)01398-3.</w:t>
      </w:r>
    </w:p>
    <w:p w14:paraId="1EA76702" w14:textId="77777777" w:rsidR="00E04809" w:rsidRPr="00E04809" w:rsidRDefault="00E04809" w:rsidP="00E04809">
      <w:pPr>
        <w:pStyle w:val="EndNoteBibliography"/>
        <w:spacing w:after="0"/>
        <w:ind w:left="720" w:hanging="720"/>
        <w:rPr>
          <w:noProof/>
        </w:rPr>
      </w:pPr>
      <w:r w:rsidRPr="00E04809">
        <w:rPr>
          <w:noProof/>
        </w:rPr>
        <w:t xml:space="preserve">Moore, A. D., A. Held, N. Terrapon, J. Weiner, and E. Bornberg-Bauer. 2014. "DoMosaics: software for domain arrangement visualization and domain-centric analysis of proteins."  </w:t>
      </w:r>
      <w:r w:rsidRPr="00E04809">
        <w:rPr>
          <w:i/>
          <w:noProof/>
        </w:rPr>
        <w:t>Bioinformatics</w:t>
      </w:r>
      <w:r w:rsidRPr="00E04809">
        <w:rPr>
          <w:noProof/>
        </w:rPr>
        <w:t xml:space="preserve"> 30:282-283. doi: 10.1093/bioinformatics/btt640.</w:t>
      </w:r>
    </w:p>
    <w:p w14:paraId="30BE0558" w14:textId="77777777" w:rsidR="00E04809" w:rsidRPr="00E04809" w:rsidRDefault="00E04809" w:rsidP="00E04809">
      <w:pPr>
        <w:pStyle w:val="EndNoteBibliography"/>
        <w:spacing w:after="0"/>
        <w:ind w:left="720" w:hanging="720"/>
        <w:rPr>
          <w:noProof/>
        </w:rPr>
      </w:pPr>
      <w:r w:rsidRPr="00E04809">
        <w:rPr>
          <w:noProof/>
        </w:rPr>
        <w:lastRenderedPageBreak/>
        <w:t xml:space="preserve">Moreira, David, and Purificación López-García. 2007. "The Last Common Ancestor of Modern Cells." In </w:t>
      </w:r>
      <w:r w:rsidRPr="00E04809">
        <w:rPr>
          <w:i/>
          <w:noProof/>
        </w:rPr>
        <w:t>Lectures in Astrobiology</w:t>
      </w:r>
      <w:r w:rsidRPr="00E04809">
        <w:rPr>
          <w:noProof/>
        </w:rPr>
        <w:t>, edited by Muriel Gargaud, Hervé Martin and Philippe Claeys, 305-317. Berlin, Heidelberg: Springer Berlin Heidelberg.</w:t>
      </w:r>
    </w:p>
    <w:p w14:paraId="2CF8F7EE" w14:textId="77777777" w:rsidR="00E04809" w:rsidRPr="00E04809" w:rsidRDefault="00E04809" w:rsidP="00E04809">
      <w:pPr>
        <w:pStyle w:val="EndNoteBibliography"/>
        <w:spacing w:after="0"/>
        <w:ind w:left="720" w:hanging="720"/>
        <w:rPr>
          <w:noProof/>
        </w:rPr>
      </w:pPr>
      <w:r w:rsidRPr="00E04809">
        <w:rPr>
          <w:noProof/>
        </w:rPr>
        <w:t xml:space="preserve">Moretti, Ana I.S., Jessyca C. Pavanelli, Patrícia Nolasco, Matthias S. Leisegang, Leonardo Y. Tanaka, Carolina G. Fernandes, João Wosniak, Daniela Kajihara, Matheus H. DIas, Denise C. Fernandes, Hanjoong Jo, Ngoc Vinh Tran, Ingo Ebersberger, Ralf P. Brandes, Diego Bonatto, and Francisco R.M. Laurindo. 2017. "Conserved Gene Microsynteny Unveils Functional Interaction between Protein Disulfide Isomerase and Rho Guanine-Dissociation Inhibitor Families."  </w:t>
      </w:r>
      <w:r w:rsidRPr="00E04809">
        <w:rPr>
          <w:i/>
          <w:noProof/>
        </w:rPr>
        <w:t>Scientific Reports</w:t>
      </w:r>
      <w:r w:rsidRPr="00E04809">
        <w:rPr>
          <w:noProof/>
        </w:rPr>
        <w:t xml:space="preserve"> 7. doi: 10.1038/s41598-017-16947-5.</w:t>
      </w:r>
    </w:p>
    <w:p w14:paraId="67581836" w14:textId="77777777" w:rsidR="00E04809" w:rsidRPr="00E04809" w:rsidRDefault="00E04809" w:rsidP="00E04809">
      <w:pPr>
        <w:pStyle w:val="EndNoteBibliography"/>
        <w:spacing w:after="0"/>
        <w:ind w:left="720" w:hanging="720"/>
        <w:rPr>
          <w:noProof/>
        </w:rPr>
      </w:pPr>
      <w:r w:rsidRPr="00E04809">
        <w:rPr>
          <w:noProof/>
        </w:rPr>
        <w:t xml:space="preserve">Moriya, Yuki, Masumi Itoh, Shujiro Okuda, Akiyasu C Yoshizawa, and Minoru Kanehisa. 2007. "KAAS: an automatic genome annotation and pathway reconstruction server."  </w:t>
      </w:r>
      <w:r w:rsidRPr="00E04809">
        <w:rPr>
          <w:i/>
          <w:noProof/>
        </w:rPr>
        <w:t>Nucleic acids research</w:t>
      </w:r>
      <w:r w:rsidRPr="00E04809">
        <w:rPr>
          <w:noProof/>
        </w:rPr>
        <w:t xml:space="preserve"> 35:W182-5. doi: 10.1093/nar/gkm321.</w:t>
      </w:r>
    </w:p>
    <w:p w14:paraId="1F793029" w14:textId="77777777" w:rsidR="00E04809" w:rsidRPr="00E04809" w:rsidRDefault="00E04809" w:rsidP="00E04809">
      <w:pPr>
        <w:pStyle w:val="EndNoteBibliography"/>
        <w:spacing w:after="0"/>
        <w:ind w:left="720" w:hanging="720"/>
        <w:rPr>
          <w:noProof/>
        </w:rPr>
      </w:pPr>
      <w:r w:rsidRPr="00E04809">
        <w:rPr>
          <w:noProof/>
        </w:rPr>
        <w:t xml:space="preserve">Mungthin, Mathirut, Ravis Suwannasaeng, Tawee Naaglor, Wirote Areekul, and Saovanee Leelayoova. 2001. "Asymptomatic intestinal microsporidiosis in Thai orphans and child-care workers."  </w:t>
      </w:r>
      <w:r w:rsidRPr="00E04809">
        <w:rPr>
          <w:i/>
          <w:noProof/>
        </w:rPr>
        <w:t>Transactions of the Royal Society of Tropical Medicine and Hygiene</w:t>
      </w:r>
      <w:r w:rsidRPr="00E04809">
        <w:rPr>
          <w:noProof/>
        </w:rPr>
        <w:t xml:space="preserve"> 95:304-306. doi: 10.1016/S0035-9203(01)90243-3.</w:t>
      </w:r>
    </w:p>
    <w:p w14:paraId="40881D69" w14:textId="77777777" w:rsidR="00E04809" w:rsidRPr="00E04809" w:rsidRDefault="00E04809" w:rsidP="00E04809">
      <w:pPr>
        <w:pStyle w:val="EndNoteBibliography"/>
        <w:spacing w:after="0"/>
        <w:ind w:left="720" w:hanging="720"/>
        <w:rPr>
          <w:noProof/>
        </w:rPr>
      </w:pPr>
      <w:r w:rsidRPr="00E04809">
        <w:rPr>
          <w:noProof/>
        </w:rPr>
        <w:t xml:space="preserve">Naegeli, K. 1857. "Über die neue Krankheit der Seidenraupe und verwandte Organismen." </w:t>
      </w:r>
      <w:r w:rsidRPr="00E04809">
        <w:rPr>
          <w:i/>
          <w:noProof/>
        </w:rPr>
        <w:t>Botanische Zeitung</w:t>
      </w:r>
      <w:r w:rsidRPr="00E04809">
        <w:rPr>
          <w:noProof/>
        </w:rPr>
        <w:t>, 1857, 760-761. Accessed 2018-03-25 20:33:39.</w:t>
      </w:r>
    </w:p>
    <w:p w14:paraId="15787509" w14:textId="77777777" w:rsidR="00E04809" w:rsidRPr="00E04809" w:rsidRDefault="00E04809" w:rsidP="00E04809">
      <w:pPr>
        <w:pStyle w:val="EndNoteBibliography"/>
        <w:spacing w:after="0"/>
        <w:ind w:left="720" w:hanging="720"/>
        <w:rPr>
          <w:noProof/>
        </w:rPr>
      </w:pPr>
      <w:r w:rsidRPr="00E04809">
        <w:rPr>
          <w:noProof/>
        </w:rPr>
        <w:t xml:space="preserve">Nakjang, Sirintra, Tom a Williams, Eva Heinz, Andrew K Watson, Peter G Foster, Kacper M Sendra, Sarah E Heaps, Robert P Hirt, and T Martin Embley. 2013. "Reduction and expansion in microsporidian genome evolution: new insights from comparative genomics."  </w:t>
      </w:r>
      <w:r w:rsidRPr="00E04809">
        <w:rPr>
          <w:i/>
          <w:noProof/>
        </w:rPr>
        <w:t>Genome biology and evolution</w:t>
      </w:r>
      <w:r w:rsidRPr="00E04809">
        <w:rPr>
          <w:noProof/>
        </w:rPr>
        <w:t xml:space="preserve"> 5:2285-303. doi: 10.1093/gbe/evt184.</w:t>
      </w:r>
    </w:p>
    <w:p w14:paraId="19E6CB3A" w14:textId="77777777" w:rsidR="00E04809" w:rsidRPr="00E04809" w:rsidRDefault="00E04809" w:rsidP="00E04809">
      <w:pPr>
        <w:pStyle w:val="EndNoteBibliography"/>
        <w:spacing w:after="0"/>
        <w:ind w:left="720" w:hanging="720"/>
        <w:rPr>
          <w:noProof/>
        </w:rPr>
      </w:pPr>
      <w:r w:rsidRPr="00E04809">
        <w:rPr>
          <w:noProof/>
        </w:rPr>
        <w:t xml:space="preserve">Neumann, Peter, and Norman L Carreck. 2010. "Honey bee colony losses."  </w:t>
      </w:r>
      <w:r w:rsidRPr="00E04809">
        <w:rPr>
          <w:i/>
          <w:noProof/>
        </w:rPr>
        <w:t>Journal of Apicultural Research</w:t>
      </w:r>
      <w:r w:rsidRPr="00E04809">
        <w:rPr>
          <w:noProof/>
        </w:rPr>
        <w:t xml:space="preserve"> 49:1-6. doi: 10.3896/IBRA.1.49.1.01.</w:t>
      </w:r>
    </w:p>
    <w:p w14:paraId="5E164E4F" w14:textId="77777777" w:rsidR="00E04809" w:rsidRPr="00E04809" w:rsidRDefault="00E04809" w:rsidP="00E04809">
      <w:pPr>
        <w:pStyle w:val="EndNoteBibliography"/>
        <w:spacing w:after="0"/>
        <w:ind w:left="720" w:hanging="720"/>
        <w:rPr>
          <w:noProof/>
        </w:rPr>
      </w:pPr>
      <w:r w:rsidRPr="00E04809">
        <w:rPr>
          <w:noProof/>
        </w:rPr>
        <w:t xml:space="preserve">Noether, Gottfried E. 1987. "Sample Size Determination for Some Common Nonparametric Tests."  </w:t>
      </w:r>
      <w:r w:rsidRPr="00E04809">
        <w:rPr>
          <w:i/>
          <w:noProof/>
        </w:rPr>
        <w:t>Journal of the American Statistical Association</w:t>
      </w:r>
      <w:r w:rsidRPr="00E04809">
        <w:rPr>
          <w:noProof/>
        </w:rPr>
        <w:t xml:space="preserve"> 82:645-647. doi: 10.2307/2289477.</w:t>
      </w:r>
    </w:p>
    <w:p w14:paraId="0B72AAC5" w14:textId="77777777" w:rsidR="00E04809" w:rsidRPr="00E04809" w:rsidRDefault="00E04809" w:rsidP="00E04809">
      <w:pPr>
        <w:pStyle w:val="EndNoteBibliography"/>
        <w:spacing w:after="0"/>
        <w:ind w:left="720" w:hanging="720"/>
        <w:rPr>
          <w:noProof/>
        </w:rPr>
      </w:pPr>
      <w:r w:rsidRPr="00E04809">
        <w:rPr>
          <w:noProof/>
        </w:rPr>
        <w:t xml:space="preserve">Nordberg, Henrik, Michael Cantor, Serge Dusheyko, Susan Hua, Alexander Poliakov, Igor Shabalov, Tatyana Smirnova, Igor V. Grigoriev, and Inna Dubchak. 2014. "The genome portal of the Department of Energy Joint Genome Institute: 2014 updates."  </w:t>
      </w:r>
      <w:r w:rsidRPr="00E04809">
        <w:rPr>
          <w:i/>
          <w:noProof/>
        </w:rPr>
        <w:t>Nucleic Acids Research</w:t>
      </w:r>
      <w:r w:rsidRPr="00E04809">
        <w:rPr>
          <w:noProof/>
        </w:rPr>
        <w:t xml:space="preserve"> 42:D26-D31. doi: 10.1093/nar/gkt1069.</w:t>
      </w:r>
    </w:p>
    <w:p w14:paraId="62E19A1F" w14:textId="77777777" w:rsidR="00E04809" w:rsidRPr="00E04809" w:rsidRDefault="00E04809" w:rsidP="00E04809">
      <w:pPr>
        <w:pStyle w:val="EndNoteBibliography"/>
        <w:spacing w:after="0"/>
        <w:ind w:left="720" w:hanging="720"/>
        <w:rPr>
          <w:noProof/>
        </w:rPr>
      </w:pPr>
      <w:r w:rsidRPr="00E04809">
        <w:rPr>
          <w:noProof/>
        </w:rPr>
        <w:t xml:space="preserve">O'Brien, Kevin P, Maido Remm, and Erik L L Sonnhammer. 2005. "Inparanoid: a comprehensive database of eukaryotic orthologs."  </w:t>
      </w:r>
      <w:r w:rsidRPr="00E04809">
        <w:rPr>
          <w:i/>
          <w:noProof/>
        </w:rPr>
        <w:t>Nucleic acids research</w:t>
      </w:r>
      <w:r w:rsidRPr="00E04809">
        <w:rPr>
          <w:noProof/>
        </w:rPr>
        <w:t xml:space="preserve"> 33:D476-80. doi: 10.1093/nar/gki107.</w:t>
      </w:r>
    </w:p>
    <w:p w14:paraId="2119C41F" w14:textId="77777777" w:rsidR="00E04809" w:rsidRPr="00E04809" w:rsidRDefault="00E04809" w:rsidP="00E04809">
      <w:pPr>
        <w:pStyle w:val="EndNoteBibliography"/>
        <w:spacing w:after="0"/>
        <w:ind w:left="720" w:hanging="720"/>
        <w:rPr>
          <w:noProof/>
        </w:rPr>
      </w:pPr>
      <w:r w:rsidRPr="00E04809">
        <w:rPr>
          <w:noProof/>
        </w:rPr>
        <w:lastRenderedPageBreak/>
        <w:t xml:space="preserve">Paracer, Surindar, and Vernon Ahmadjian. 2000. </w:t>
      </w:r>
      <w:r w:rsidRPr="00E04809">
        <w:rPr>
          <w:i/>
          <w:noProof/>
        </w:rPr>
        <w:t>Symbiosis: An Introduction to Biological Associations</w:t>
      </w:r>
      <w:r w:rsidRPr="00E04809">
        <w:rPr>
          <w:noProof/>
        </w:rPr>
        <w:t>: Oxford University Press.</w:t>
      </w:r>
    </w:p>
    <w:p w14:paraId="07F41AEE" w14:textId="77777777" w:rsidR="00E04809" w:rsidRPr="00E04809" w:rsidRDefault="00E04809" w:rsidP="00E04809">
      <w:pPr>
        <w:pStyle w:val="EndNoteBibliography"/>
        <w:spacing w:after="0"/>
        <w:ind w:left="720" w:hanging="720"/>
        <w:rPr>
          <w:noProof/>
        </w:rPr>
      </w:pPr>
      <w:r w:rsidRPr="00E04809">
        <w:rPr>
          <w:noProof/>
        </w:rPr>
        <w:t xml:space="preserve">Parks, Sarah L., and Nick Goldman. 2014. "Maximum likelihood inference of small trees in the presence of long branches."  </w:t>
      </w:r>
      <w:r w:rsidRPr="00E04809">
        <w:rPr>
          <w:i/>
          <w:noProof/>
        </w:rPr>
        <w:t>Systematic Biology</w:t>
      </w:r>
      <w:r w:rsidRPr="00E04809">
        <w:rPr>
          <w:noProof/>
        </w:rPr>
        <w:t xml:space="preserve"> 63:798-811. doi: 10.1093/sysbio/syu044.</w:t>
      </w:r>
    </w:p>
    <w:p w14:paraId="436A7A8A" w14:textId="77777777" w:rsidR="00E04809" w:rsidRPr="00E04809" w:rsidRDefault="00E04809" w:rsidP="00E04809">
      <w:pPr>
        <w:pStyle w:val="EndNoteBibliography"/>
        <w:spacing w:after="0"/>
        <w:ind w:left="720" w:hanging="720"/>
        <w:rPr>
          <w:noProof/>
        </w:rPr>
      </w:pPr>
      <w:r w:rsidRPr="00E04809">
        <w:rPr>
          <w:noProof/>
        </w:rPr>
        <w:t xml:space="preserve">Pellegrini, M., E. M. Marcotte, M. J. Thompson, D. Eisenberg, and T. O. Yeates. 1999. "Assigning protein functions by comparative genome analysis: Protein phylogenetic profiles."  </w:t>
      </w:r>
      <w:r w:rsidRPr="00E04809">
        <w:rPr>
          <w:i/>
          <w:noProof/>
        </w:rPr>
        <w:t>Proceedings of the National Academy of Sciences</w:t>
      </w:r>
      <w:r w:rsidRPr="00E04809">
        <w:rPr>
          <w:noProof/>
        </w:rPr>
        <w:t xml:space="preserve"> 96:4285-4288. doi: 10.1073/pnas.96.8.4285.</w:t>
      </w:r>
    </w:p>
    <w:p w14:paraId="369C7A1C" w14:textId="77777777" w:rsidR="00E04809" w:rsidRPr="00E04809" w:rsidRDefault="00E04809" w:rsidP="00E04809">
      <w:pPr>
        <w:pStyle w:val="EndNoteBibliography"/>
        <w:spacing w:after="0"/>
        <w:ind w:left="720" w:hanging="720"/>
        <w:rPr>
          <w:noProof/>
        </w:rPr>
      </w:pPr>
      <w:r w:rsidRPr="00E04809">
        <w:rPr>
          <w:noProof/>
        </w:rPr>
        <w:t xml:space="preserve">Peyretaillade, Eric, Nicolas Parisot, Valérie Polonais, Sébastien Terrat, Jérémie Denonfoux, Eric Dugat-Bony, Ivan Wawrzyniak, Corinne Biderre-Petit, Antoine Mahul, Sébastien Rimour, Olivier Gonçalves, Stéphanie Bornes, Frédéric Delbac, Brigitte Chebance, Simone Duprat, Gaëlle Samson, Michael Katinka, Jean Weissenbach, Patrick Wincker, and Pierre Peyret. 2012. "Annotation of microsporidian genomes using transcriptional signals."  </w:t>
      </w:r>
      <w:r w:rsidRPr="00E04809">
        <w:rPr>
          <w:i/>
          <w:noProof/>
        </w:rPr>
        <w:t>Nature Communications</w:t>
      </w:r>
      <w:r w:rsidRPr="00E04809">
        <w:rPr>
          <w:noProof/>
        </w:rPr>
        <w:t xml:space="preserve"> 3:1137. doi: 10.1038/ncomms2156.</w:t>
      </w:r>
    </w:p>
    <w:p w14:paraId="37028711" w14:textId="77777777" w:rsidR="00E04809" w:rsidRPr="00E04809" w:rsidRDefault="00E04809" w:rsidP="00E04809">
      <w:pPr>
        <w:pStyle w:val="EndNoteBibliography"/>
        <w:spacing w:after="0"/>
        <w:ind w:left="720" w:hanging="720"/>
        <w:rPr>
          <w:noProof/>
        </w:rPr>
      </w:pPr>
      <w:r w:rsidRPr="00E04809">
        <w:rPr>
          <w:noProof/>
        </w:rPr>
        <w:t xml:space="preserve">Philippe, H. 2000. "Opinion: long branch attraction and protist phylogeny."  </w:t>
      </w:r>
      <w:r w:rsidRPr="00E04809">
        <w:rPr>
          <w:i/>
          <w:noProof/>
        </w:rPr>
        <w:t>Protist</w:t>
      </w:r>
      <w:r w:rsidRPr="00E04809">
        <w:rPr>
          <w:noProof/>
        </w:rPr>
        <w:t xml:space="preserve"> 151:307-316. doi: 10.1078/S1434-4610(04)70029-2.</w:t>
      </w:r>
    </w:p>
    <w:p w14:paraId="7D9EF895" w14:textId="77777777" w:rsidR="00E04809" w:rsidRPr="00E04809" w:rsidRDefault="00E04809" w:rsidP="00E04809">
      <w:pPr>
        <w:pStyle w:val="EndNoteBibliography"/>
        <w:spacing w:after="0"/>
        <w:ind w:left="720" w:hanging="720"/>
        <w:rPr>
          <w:noProof/>
        </w:rPr>
      </w:pPr>
      <w:r w:rsidRPr="00E04809">
        <w:rPr>
          <w:noProof/>
        </w:rPr>
        <w:t xml:space="preserve">Philippe, Hervé, Yan Zhou, Henner Brinkmann, Nicolas Rodrigue, and Frédéric Delsuc. 2005. "Heterotachy and long-branch attraction in phylogenetics."  </w:t>
      </w:r>
      <w:r w:rsidRPr="00E04809">
        <w:rPr>
          <w:i/>
          <w:noProof/>
        </w:rPr>
        <w:t>BMC Evolutionary Biology</w:t>
      </w:r>
      <w:r w:rsidRPr="00E04809">
        <w:rPr>
          <w:noProof/>
        </w:rPr>
        <w:t xml:space="preserve"> 5:50. doi: 10.1186/1471-2148-5-50.</w:t>
      </w:r>
    </w:p>
    <w:p w14:paraId="197EA64A" w14:textId="77777777" w:rsidR="00E04809" w:rsidRPr="00E04809" w:rsidRDefault="00E04809" w:rsidP="00E04809">
      <w:pPr>
        <w:pStyle w:val="EndNoteBibliography"/>
        <w:spacing w:after="0"/>
        <w:ind w:left="720" w:hanging="720"/>
        <w:rPr>
          <w:noProof/>
        </w:rPr>
      </w:pPr>
      <w:r w:rsidRPr="00E04809">
        <w:rPr>
          <w:noProof/>
        </w:rPr>
        <w:t xml:space="preserve">Pombert, Jean-François, Jinshan Xu, David R. Smith, David Heiman, Sarah Young, Christina A. Cuomo, Louis M. Weiss, and Patrick J. Keeling. 2013. "Complete Genome Sequences from Three Genetically Distinct Strains Reveal High Intraspecies Genetic Diversity in the Microsporidian Encephalitozoon cuniculi."  </w:t>
      </w:r>
      <w:r w:rsidRPr="00E04809">
        <w:rPr>
          <w:i/>
          <w:noProof/>
        </w:rPr>
        <w:t>Eukaryotic Cell</w:t>
      </w:r>
      <w:r w:rsidRPr="00E04809">
        <w:rPr>
          <w:noProof/>
        </w:rPr>
        <w:t xml:space="preserve"> 12:503-511. doi: 10.1128/EC.00312-12.</w:t>
      </w:r>
    </w:p>
    <w:p w14:paraId="58D63D4F" w14:textId="77777777" w:rsidR="00E04809" w:rsidRPr="00E04809" w:rsidRDefault="00E04809" w:rsidP="00E04809">
      <w:pPr>
        <w:pStyle w:val="EndNoteBibliography"/>
        <w:spacing w:after="0"/>
        <w:ind w:left="720" w:hanging="720"/>
        <w:rPr>
          <w:noProof/>
        </w:rPr>
      </w:pPr>
      <w:r w:rsidRPr="00E04809">
        <w:rPr>
          <w:noProof/>
        </w:rPr>
        <w:t xml:space="preserve">Ramanan, P., and B. S. Pritt. 2014. "Extraintestinal Microsporidiosis."  </w:t>
      </w:r>
      <w:r w:rsidRPr="00E04809">
        <w:rPr>
          <w:i/>
          <w:noProof/>
        </w:rPr>
        <w:t>Journal of Clinical Microbiology</w:t>
      </w:r>
      <w:r w:rsidRPr="00E04809">
        <w:rPr>
          <w:noProof/>
        </w:rPr>
        <w:t xml:space="preserve"> 52:3839-3844. doi: 10.1128/JCM.00971-14.</w:t>
      </w:r>
    </w:p>
    <w:p w14:paraId="4F30BFA8" w14:textId="77777777" w:rsidR="00E04809" w:rsidRPr="00E04809" w:rsidRDefault="00E04809" w:rsidP="00E04809">
      <w:pPr>
        <w:pStyle w:val="EndNoteBibliography"/>
        <w:spacing w:after="0"/>
        <w:ind w:left="720" w:hanging="720"/>
        <w:rPr>
          <w:noProof/>
        </w:rPr>
      </w:pPr>
      <w:r w:rsidRPr="00E04809">
        <w:rPr>
          <w:noProof/>
        </w:rPr>
        <w:t xml:space="preserve">Ramsay, Jennifer M., Virginia Watral, Carl B. Schreck, and Michael L. Kent. 2009. "Pseudoloma neurophilia (Microsporidia) infections in zebrafish (Danio rerio): effects of stress on survival, growth and reproduction."  </w:t>
      </w:r>
      <w:r w:rsidRPr="00E04809">
        <w:rPr>
          <w:i/>
          <w:noProof/>
        </w:rPr>
        <w:t>Diseases of aquatic organisms</w:t>
      </w:r>
      <w:r w:rsidRPr="00E04809">
        <w:rPr>
          <w:noProof/>
        </w:rPr>
        <w:t xml:space="preserve"> 88:69-84. doi: 10.3354/dao02145.</w:t>
      </w:r>
    </w:p>
    <w:p w14:paraId="45363407" w14:textId="77777777" w:rsidR="00E04809" w:rsidRPr="00E04809" w:rsidRDefault="00E04809" w:rsidP="00E04809">
      <w:pPr>
        <w:pStyle w:val="EndNoteBibliography"/>
        <w:spacing w:after="0"/>
        <w:ind w:left="720" w:hanging="720"/>
        <w:rPr>
          <w:noProof/>
        </w:rPr>
      </w:pPr>
      <w:r w:rsidRPr="00E04809">
        <w:rPr>
          <w:noProof/>
        </w:rPr>
        <w:t xml:space="preserve">Reid, Adam James, Corin Yeats, and Christine Anne Orengo. 2007. "Methods of remote homology detection can be combined to increase coverage by 10% in the midnight zone."  </w:t>
      </w:r>
      <w:r w:rsidRPr="00E04809">
        <w:rPr>
          <w:i/>
          <w:noProof/>
        </w:rPr>
        <w:t>Bioinformatics</w:t>
      </w:r>
      <w:r w:rsidRPr="00E04809">
        <w:rPr>
          <w:noProof/>
        </w:rPr>
        <w:t xml:space="preserve"> 23:2353-2360. doi: 10.1093/bioinformatics/btm355.</w:t>
      </w:r>
    </w:p>
    <w:p w14:paraId="77822515" w14:textId="77777777" w:rsidR="00E04809" w:rsidRPr="00E04809" w:rsidRDefault="00E04809" w:rsidP="00E04809">
      <w:pPr>
        <w:pStyle w:val="EndNoteBibliography"/>
        <w:spacing w:after="0"/>
        <w:ind w:left="720" w:hanging="720"/>
        <w:rPr>
          <w:noProof/>
        </w:rPr>
      </w:pPr>
      <w:r w:rsidRPr="00E04809">
        <w:rPr>
          <w:noProof/>
        </w:rPr>
        <w:t xml:space="preserve">Rogelio, López‐Vélez, Turrientes M. Carmen, Garrón Carla, Montilla Pedro, Navajas Raquel, Fenoy Soledad, and Aguila Carmen. 2006. "Microsporidiosis in Travelers with Diarrhea from the Tropics."  </w:t>
      </w:r>
      <w:r w:rsidRPr="00E04809">
        <w:rPr>
          <w:i/>
          <w:noProof/>
        </w:rPr>
        <w:t>Journal of Travel Medicine</w:t>
      </w:r>
      <w:r w:rsidRPr="00E04809">
        <w:rPr>
          <w:noProof/>
        </w:rPr>
        <w:t xml:space="preserve"> 6:223-227. doi: 10.1111/j.1708-8305.1999.tb00522.x.</w:t>
      </w:r>
    </w:p>
    <w:p w14:paraId="7990B242" w14:textId="77777777" w:rsidR="00E04809" w:rsidRPr="00E04809" w:rsidRDefault="00E04809" w:rsidP="00E04809">
      <w:pPr>
        <w:pStyle w:val="EndNoteBibliography"/>
        <w:spacing w:after="0"/>
        <w:ind w:left="720" w:hanging="720"/>
        <w:rPr>
          <w:noProof/>
        </w:rPr>
      </w:pPr>
      <w:r w:rsidRPr="00E04809">
        <w:rPr>
          <w:noProof/>
        </w:rPr>
        <w:lastRenderedPageBreak/>
        <w:t xml:space="preserve">Roger, Andrew J., and Alastair G.B. Simpson. 2009. "Evolution: Revisiting the Root of the Eukaryote Tree."  </w:t>
      </w:r>
      <w:r w:rsidRPr="00E04809">
        <w:rPr>
          <w:i/>
          <w:noProof/>
        </w:rPr>
        <w:t>Current Biology</w:t>
      </w:r>
      <w:r w:rsidRPr="00E04809">
        <w:rPr>
          <w:noProof/>
        </w:rPr>
        <w:t xml:space="preserve"> 19:R165-R167. doi: 10.1016/j.cub.2008.12.032.</w:t>
      </w:r>
    </w:p>
    <w:p w14:paraId="404AE43E" w14:textId="77777777" w:rsidR="00E04809" w:rsidRPr="00E04809" w:rsidRDefault="00E04809" w:rsidP="00E04809">
      <w:pPr>
        <w:pStyle w:val="EndNoteBibliography"/>
        <w:spacing w:after="0"/>
        <w:ind w:left="720" w:hanging="720"/>
        <w:rPr>
          <w:noProof/>
        </w:rPr>
      </w:pPr>
      <w:r w:rsidRPr="00E04809">
        <w:rPr>
          <w:noProof/>
        </w:rPr>
        <w:t xml:space="preserve">Ryan, Ja, and Sl Kohler. 2016. "Distribution, prevalence, and pathology of a microsporidian infecting freshwater sculpins."  </w:t>
      </w:r>
      <w:r w:rsidRPr="00E04809">
        <w:rPr>
          <w:i/>
          <w:noProof/>
        </w:rPr>
        <w:t>Diseases of Aquatic Organisms</w:t>
      </w:r>
      <w:r w:rsidRPr="00E04809">
        <w:rPr>
          <w:noProof/>
        </w:rPr>
        <w:t xml:space="preserve"> 118:195-206. doi: 10.3354/dao02974.</w:t>
      </w:r>
    </w:p>
    <w:p w14:paraId="5009C285" w14:textId="77777777" w:rsidR="00E04809" w:rsidRPr="00E04809" w:rsidRDefault="00E04809" w:rsidP="00E04809">
      <w:pPr>
        <w:pStyle w:val="EndNoteBibliography"/>
        <w:spacing w:after="0"/>
        <w:ind w:left="720" w:hanging="720"/>
        <w:rPr>
          <w:noProof/>
        </w:rPr>
      </w:pPr>
      <w:r w:rsidRPr="00E04809">
        <w:rPr>
          <w:noProof/>
        </w:rPr>
        <w:t xml:space="preserve">Sael, Lee, Meghana Chitale, and Daisuke Kihara. 2012. "Structure- and Sequence-Based Function Prediction for Non-Homologous Proteins."  </w:t>
      </w:r>
      <w:r w:rsidRPr="00E04809">
        <w:rPr>
          <w:i/>
          <w:noProof/>
        </w:rPr>
        <w:t>Journal of Structural and Functional Genomics</w:t>
      </w:r>
      <w:r w:rsidRPr="00E04809">
        <w:rPr>
          <w:noProof/>
        </w:rPr>
        <w:t xml:space="preserve"> 13:111-123. doi: 10.1007/s10969-012-9126-6.</w:t>
      </w:r>
    </w:p>
    <w:p w14:paraId="6C50A35C" w14:textId="77777777" w:rsidR="00E04809" w:rsidRPr="00E04809" w:rsidRDefault="00E04809" w:rsidP="00E04809">
      <w:pPr>
        <w:pStyle w:val="EndNoteBibliography"/>
        <w:spacing w:after="0"/>
        <w:ind w:left="720" w:hanging="720"/>
        <w:rPr>
          <w:noProof/>
        </w:rPr>
      </w:pPr>
      <w:r w:rsidRPr="00E04809">
        <w:rPr>
          <w:noProof/>
        </w:rPr>
        <w:t xml:space="preserve">Santín, Mónica, and Ronald Fayer. 2011. "Microsporidiosis: Enterocytozoon bieneusi in domesticated and wild animals."  </w:t>
      </w:r>
      <w:r w:rsidRPr="00E04809">
        <w:rPr>
          <w:i/>
          <w:noProof/>
        </w:rPr>
        <w:t>Research in Veterinary Science</w:t>
      </w:r>
      <w:r w:rsidRPr="00E04809">
        <w:rPr>
          <w:noProof/>
        </w:rPr>
        <w:t xml:space="preserve"> 90:363-371. doi: 10.1016/j.rvsc.2010.07.014.</w:t>
      </w:r>
    </w:p>
    <w:p w14:paraId="19664509" w14:textId="77777777" w:rsidR="00E04809" w:rsidRPr="00E04809" w:rsidRDefault="00E04809" w:rsidP="00E04809">
      <w:pPr>
        <w:pStyle w:val="EndNoteBibliography"/>
        <w:spacing w:after="0"/>
        <w:ind w:left="720" w:hanging="720"/>
        <w:rPr>
          <w:noProof/>
        </w:rPr>
      </w:pPr>
      <w:r w:rsidRPr="00E04809">
        <w:rPr>
          <w:noProof/>
        </w:rPr>
        <w:t xml:space="preserve">Scanlon, Mary, Andrew P. Shaw, Cheng J. Zhou, Govinda S. Visvesvara, and Gordon J. Leitch. 2000. "Infection by microsporidia disrupts the host cell cycle."  </w:t>
      </w:r>
      <w:r w:rsidRPr="00E04809">
        <w:rPr>
          <w:i/>
          <w:noProof/>
        </w:rPr>
        <w:t>Journal of Eukaryotic Microbiology</w:t>
      </w:r>
      <w:r w:rsidRPr="00E04809">
        <w:rPr>
          <w:noProof/>
        </w:rPr>
        <w:t xml:space="preserve"> 47:525-531. doi: 10.1111/j.1550-7408.2000.tb00085.x.</w:t>
      </w:r>
    </w:p>
    <w:p w14:paraId="548C1252" w14:textId="77777777" w:rsidR="00E04809" w:rsidRPr="00E04809" w:rsidRDefault="00E04809" w:rsidP="00E04809">
      <w:pPr>
        <w:pStyle w:val="EndNoteBibliography"/>
        <w:spacing w:after="0"/>
        <w:ind w:left="720" w:hanging="720"/>
        <w:rPr>
          <w:noProof/>
        </w:rPr>
      </w:pPr>
      <w:r w:rsidRPr="00E04809">
        <w:rPr>
          <w:noProof/>
        </w:rPr>
        <w:t xml:space="preserve">Schmidt, H.A., E. Petzold, M. Vingron, and A. von Haeseler. 2003. "Molecular phylogenetics: parallelized parameter estimation and quartet puzzling."  </w:t>
      </w:r>
      <w:r w:rsidRPr="00E04809">
        <w:rPr>
          <w:i/>
          <w:noProof/>
        </w:rPr>
        <w:t>Journal of Parallel and Distributed Computing</w:t>
      </w:r>
      <w:r w:rsidRPr="00E04809">
        <w:rPr>
          <w:noProof/>
        </w:rPr>
        <w:t xml:space="preserve"> 63:719-727. doi: 10.1016/S0743-7315(03)00129-1.</w:t>
      </w:r>
    </w:p>
    <w:p w14:paraId="334A7779" w14:textId="77777777" w:rsidR="00E04809" w:rsidRPr="00E04809" w:rsidRDefault="00E04809" w:rsidP="00E04809">
      <w:pPr>
        <w:pStyle w:val="EndNoteBibliography"/>
        <w:spacing w:after="0"/>
        <w:ind w:left="720" w:hanging="720"/>
        <w:rPr>
          <w:noProof/>
        </w:rPr>
      </w:pPr>
      <w:r w:rsidRPr="00E04809">
        <w:rPr>
          <w:noProof/>
        </w:rPr>
        <w:t xml:space="preserve">Schmitt, Thomas, David N. Messina, Fabian Schreiber, and Erik L L Sonnhammer. 2011. "Letter to the Editor: SeqXML and orthoXML: Standards for sequence and orthology information."  </w:t>
      </w:r>
      <w:r w:rsidRPr="00E04809">
        <w:rPr>
          <w:i/>
          <w:noProof/>
        </w:rPr>
        <w:t>Briefings in Bioinformatics</w:t>
      </w:r>
      <w:r w:rsidRPr="00E04809">
        <w:rPr>
          <w:noProof/>
        </w:rPr>
        <w:t xml:space="preserve"> 12:485-488. doi: 10.1093/bib/bbr025.</w:t>
      </w:r>
    </w:p>
    <w:p w14:paraId="448AB4ED" w14:textId="77777777" w:rsidR="00E04809" w:rsidRPr="00E04809" w:rsidRDefault="00E04809" w:rsidP="00E04809">
      <w:pPr>
        <w:pStyle w:val="EndNoteBibliography"/>
        <w:spacing w:after="0"/>
        <w:ind w:left="720" w:hanging="720"/>
        <w:rPr>
          <w:noProof/>
        </w:rPr>
      </w:pPr>
      <w:r w:rsidRPr="00E04809">
        <w:rPr>
          <w:noProof/>
        </w:rPr>
        <w:t xml:space="preserve">Slamovits, Claudio H, Naomi M Fast, Joyce S Law, and Patrick J Keeling. 2004. "Genome Compaction and Stability in Microsporidian Intracellular Parasites."  </w:t>
      </w:r>
      <w:r w:rsidRPr="00E04809">
        <w:rPr>
          <w:i/>
          <w:noProof/>
        </w:rPr>
        <w:t>Current Biology</w:t>
      </w:r>
      <w:r w:rsidRPr="00E04809">
        <w:rPr>
          <w:noProof/>
        </w:rPr>
        <w:t xml:space="preserve"> 14:891-896. doi: 10.1016/j.cub.2004.04.041.</w:t>
      </w:r>
    </w:p>
    <w:p w14:paraId="62B5DAB8" w14:textId="77777777" w:rsidR="00E04809" w:rsidRPr="00E04809" w:rsidRDefault="00E04809" w:rsidP="00E04809">
      <w:pPr>
        <w:pStyle w:val="EndNoteBibliography"/>
        <w:spacing w:after="0"/>
        <w:ind w:left="720" w:hanging="720"/>
        <w:rPr>
          <w:noProof/>
        </w:rPr>
      </w:pPr>
      <w:r w:rsidRPr="00E04809">
        <w:rPr>
          <w:noProof/>
        </w:rPr>
        <w:t xml:space="preserve">Soltis, Douglas E., and Pamela S. Soltis. 2003. "The Role of Phylogenetics in Comparative  Genetics."  </w:t>
      </w:r>
      <w:r w:rsidRPr="00E04809">
        <w:rPr>
          <w:i/>
          <w:noProof/>
        </w:rPr>
        <w:t>Plant Physiology</w:t>
      </w:r>
      <w:r w:rsidRPr="00E04809">
        <w:rPr>
          <w:noProof/>
        </w:rPr>
        <w:t xml:space="preserve"> 132:1790-1800. doi: 10.1104/pp.103.022509.</w:t>
      </w:r>
    </w:p>
    <w:p w14:paraId="3962745A" w14:textId="77777777" w:rsidR="00E04809" w:rsidRPr="00E04809" w:rsidRDefault="00E04809" w:rsidP="00E04809">
      <w:pPr>
        <w:pStyle w:val="EndNoteBibliography"/>
        <w:spacing w:after="0"/>
        <w:ind w:left="720" w:hanging="720"/>
        <w:rPr>
          <w:noProof/>
        </w:rPr>
      </w:pPr>
      <w:r w:rsidRPr="00E04809">
        <w:rPr>
          <w:noProof/>
        </w:rPr>
        <w:t xml:space="preserve">Stamatakis, Alexandros. 2014. "RAxML version 8: A tool for phylogenetic analysis and post-analysis of large phylogenies."  </w:t>
      </w:r>
      <w:r w:rsidRPr="00E04809">
        <w:rPr>
          <w:i/>
          <w:noProof/>
        </w:rPr>
        <w:t>Bioinformatics</w:t>
      </w:r>
      <w:r w:rsidRPr="00E04809">
        <w:rPr>
          <w:noProof/>
        </w:rPr>
        <w:t xml:space="preserve"> 30:1312-1313. doi: 10.1093/bioinformatics/btu033.</w:t>
      </w:r>
    </w:p>
    <w:p w14:paraId="23C429D6" w14:textId="77777777" w:rsidR="00E04809" w:rsidRPr="00E04809" w:rsidRDefault="00E04809" w:rsidP="00E04809">
      <w:pPr>
        <w:pStyle w:val="EndNoteBibliography"/>
        <w:spacing w:after="0"/>
        <w:ind w:left="720" w:hanging="720"/>
        <w:rPr>
          <w:noProof/>
        </w:rPr>
      </w:pPr>
      <w:r w:rsidRPr="00E04809">
        <w:rPr>
          <w:noProof/>
        </w:rPr>
        <w:t xml:space="preserve">Steel, Mike, Daniel Huson, and Peter J Lockhart. 2000. "Invariable Sites Models and Their Use in Phylogeny Reconstruction."  </w:t>
      </w:r>
      <w:r w:rsidRPr="00E04809">
        <w:rPr>
          <w:i/>
          <w:noProof/>
        </w:rPr>
        <w:t>Systematic Biology</w:t>
      </w:r>
      <w:r w:rsidRPr="00E04809">
        <w:rPr>
          <w:noProof/>
        </w:rPr>
        <w:t>:8.</w:t>
      </w:r>
    </w:p>
    <w:p w14:paraId="4D6696D3" w14:textId="77777777" w:rsidR="00E04809" w:rsidRPr="00E04809" w:rsidRDefault="00E04809" w:rsidP="00E04809">
      <w:pPr>
        <w:pStyle w:val="EndNoteBibliography"/>
        <w:spacing w:after="0"/>
        <w:ind w:left="720" w:hanging="720"/>
        <w:rPr>
          <w:noProof/>
        </w:rPr>
      </w:pPr>
      <w:r w:rsidRPr="00E04809">
        <w:rPr>
          <w:noProof/>
        </w:rPr>
        <w:t xml:space="preserve">Stentiford, G.D., J.J. Becnel, L.M. Weiss, P.J. Keeling, E.S. Didier, B.A.P. Williams, S. Bjornson, M.L. Kent, M.A. Freeman, M.J.F. Brown, E.R. Troemel, K. Roesel, Y. Sokolova, K.F. Snowden, and L. Solter. 2016. "Microsporidia – Emergent Pathogens in the Global Food Chain."  </w:t>
      </w:r>
      <w:r w:rsidRPr="00E04809">
        <w:rPr>
          <w:i/>
          <w:noProof/>
        </w:rPr>
        <w:t>Trends in parasitology</w:t>
      </w:r>
      <w:r w:rsidRPr="00E04809">
        <w:rPr>
          <w:noProof/>
        </w:rPr>
        <w:t xml:space="preserve"> 32:336-348. doi: 10.1016/j.pt.2015.12.004.</w:t>
      </w:r>
    </w:p>
    <w:p w14:paraId="7EB7A495" w14:textId="77777777" w:rsidR="00E04809" w:rsidRPr="00E04809" w:rsidRDefault="00E04809" w:rsidP="00E04809">
      <w:pPr>
        <w:pStyle w:val="EndNoteBibliography"/>
        <w:spacing w:after="0"/>
        <w:ind w:left="720" w:hanging="720"/>
        <w:rPr>
          <w:noProof/>
        </w:rPr>
      </w:pPr>
      <w:r w:rsidRPr="00E04809">
        <w:rPr>
          <w:noProof/>
        </w:rPr>
        <w:lastRenderedPageBreak/>
        <w:t xml:space="preserve">Studer, Romain A., and Marc Robinson-Rechavi. 2009. "How confident can we be that orthologs are similar, but paralogs differ?"  </w:t>
      </w:r>
      <w:r w:rsidRPr="00E04809">
        <w:rPr>
          <w:i/>
          <w:noProof/>
        </w:rPr>
        <w:t>Trends in Genetics</w:t>
      </w:r>
      <w:r w:rsidRPr="00E04809">
        <w:rPr>
          <w:noProof/>
        </w:rPr>
        <w:t xml:space="preserve"> 25:210-216. doi: 10.1016/j.tig.2009.03.004.</w:t>
      </w:r>
    </w:p>
    <w:p w14:paraId="4C916E9B" w14:textId="77777777" w:rsidR="00E04809" w:rsidRPr="00E04809" w:rsidRDefault="00E04809" w:rsidP="00E04809">
      <w:pPr>
        <w:pStyle w:val="EndNoteBibliography"/>
        <w:spacing w:after="0"/>
        <w:ind w:left="720" w:hanging="720"/>
        <w:rPr>
          <w:noProof/>
        </w:rPr>
      </w:pPr>
      <w:r w:rsidRPr="00E04809">
        <w:rPr>
          <w:noProof/>
        </w:rPr>
        <w:t xml:space="preserve">Sukumaran, Jeet, and Mark T. Holder. 2010. "DendroPy: a Python library for phylogenetic computing."  </w:t>
      </w:r>
      <w:r w:rsidRPr="00E04809">
        <w:rPr>
          <w:i/>
          <w:noProof/>
        </w:rPr>
        <w:t>Bioinformatics</w:t>
      </w:r>
      <w:r w:rsidRPr="00E04809">
        <w:rPr>
          <w:noProof/>
        </w:rPr>
        <w:t xml:space="preserve"> 26:1569-1571. doi: 10.1093/bioinformatics/btq228.</w:t>
      </w:r>
    </w:p>
    <w:p w14:paraId="7F7D19CD" w14:textId="77777777" w:rsidR="00E04809" w:rsidRPr="00E04809" w:rsidRDefault="00E04809" w:rsidP="00E04809">
      <w:pPr>
        <w:pStyle w:val="EndNoteBibliography"/>
        <w:spacing w:after="0"/>
        <w:ind w:left="720" w:hanging="720"/>
        <w:rPr>
          <w:noProof/>
        </w:rPr>
      </w:pPr>
      <w:r w:rsidRPr="00E04809">
        <w:rPr>
          <w:noProof/>
        </w:rPr>
        <w:t xml:space="preserve">Szklarczyk, Damian, Andrea Franceschini, Stefan Wyder, Kristoffer Forslund, Davide Heller, Jaime Huerta-Cepas, Milan Simonovic, Alexander Roth, Alberto Santos, Kalliopi P. Tsafou, Michael Kuhn, Peer Bork, Lars J. Jensen, and Christian von Mering. 2015. "STRING v10: protein–protein interaction networks, integrated over the tree of life."  </w:t>
      </w:r>
      <w:r w:rsidRPr="00E04809">
        <w:rPr>
          <w:i/>
          <w:noProof/>
        </w:rPr>
        <w:t>Nucleic Acids Research</w:t>
      </w:r>
      <w:r w:rsidRPr="00E04809">
        <w:rPr>
          <w:noProof/>
        </w:rPr>
        <w:t xml:space="preserve"> 43:D447-D452. doi: 10.1093/nar/gku1003.</w:t>
      </w:r>
    </w:p>
    <w:p w14:paraId="1530FE90" w14:textId="77777777" w:rsidR="00E04809" w:rsidRPr="00E04809" w:rsidRDefault="00E04809" w:rsidP="00E04809">
      <w:pPr>
        <w:pStyle w:val="EndNoteBibliography"/>
        <w:spacing w:after="0"/>
        <w:ind w:left="720" w:hanging="720"/>
        <w:rPr>
          <w:noProof/>
        </w:rPr>
      </w:pPr>
      <w:r w:rsidRPr="00E04809">
        <w:rPr>
          <w:noProof/>
        </w:rPr>
        <w:t xml:space="preserve">Tanabe, Yuuhiko, Makoto M. Watanabe, and Junta Sugiyama. 2002. "Are Microsporidia really related to Fungi?: a reappraisal based on additional gene sequences from basal fungi."  </w:t>
      </w:r>
      <w:r w:rsidRPr="00E04809">
        <w:rPr>
          <w:i/>
          <w:noProof/>
        </w:rPr>
        <w:t>Mycological Research</w:t>
      </w:r>
      <w:r w:rsidRPr="00E04809">
        <w:rPr>
          <w:noProof/>
        </w:rPr>
        <w:t xml:space="preserve"> 106:1380-1391. doi: 10.1017/S095375620200686X.</w:t>
      </w:r>
    </w:p>
    <w:p w14:paraId="3FF72B50" w14:textId="77777777" w:rsidR="00E04809" w:rsidRPr="00E04809" w:rsidRDefault="00E04809" w:rsidP="00E04809">
      <w:pPr>
        <w:pStyle w:val="EndNoteBibliography"/>
        <w:spacing w:after="0"/>
        <w:ind w:left="720" w:hanging="720"/>
        <w:rPr>
          <w:noProof/>
        </w:rPr>
      </w:pPr>
      <w:r w:rsidRPr="00E04809">
        <w:rPr>
          <w:noProof/>
        </w:rPr>
        <w:t xml:space="preserve">Thomarat, Fabienne, Christian P. Vivarès, and Manolo Gouy. 2004. "Phylogenetic Analysis of the Complete Genome Sequence of Encephalitozoon cuniculi Supports the Fungal Origin of Microsporidia and Reveals a High Frequency of Fast-Evolving Genes."  </w:t>
      </w:r>
      <w:r w:rsidRPr="00E04809">
        <w:rPr>
          <w:i/>
          <w:noProof/>
        </w:rPr>
        <w:t>Journal of Molecular Evolution</w:t>
      </w:r>
      <w:r w:rsidRPr="00E04809">
        <w:rPr>
          <w:noProof/>
        </w:rPr>
        <w:t xml:space="preserve"> 59:780-791. doi: 10.1007/s00239-004-2673-0.</w:t>
      </w:r>
    </w:p>
    <w:p w14:paraId="428C155C" w14:textId="77777777" w:rsidR="00E04809" w:rsidRPr="00E04809" w:rsidRDefault="00E04809" w:rsidP="00E04809">
      <w:pPr>
        <w:pStyle w:val="EndNoteBibliography"/>
        <w:spacing w:after="0"/>
        <w:ind w:left="720" w:hanging="720"/>
        <w:rPr>
          <w:noProof/>
        </w:rPr>
      </w:pPr>
      <w:r w:rsidRPr="00E04809">
        <w:rPr>
          <w:noProof/>
        </w:rPr>
        <w:t xml:space="preserve">Trachana, Kalliopi, Tomas a Larsson, Sean Powell, Wei-Hua Chen, Tobias Doerks, Jean Muller, and Peer Bork. 2011. "Orthology prediction methods: a quality assessment using curated protein families."  </w:t>
      </w:r>
      <w:r w:rsidRPr="00E04809">
        <w:rPr>
          <w:i/>
          <w:noProof/>
        </w:rPr>
        <w:t>BioEssays : news and reviews in molecular, cellular and developmental biology</w:t>
      </w:r>
      <w:r w:rsidRPr="00E04809">
        <w:rPr>
          <w:noProof/>
        </w:rPr>
        <w:t xml:space="preserve"> 33:769-80. doi: 10.1002/bies.201100062.</w:t>
      </w:r>
    </w:p>
    <w:p w14:paraId="2F30EF10" w14:textId="77777777" w:rsidR="00E04809" w:rsidRPr="00E04809" w:rsidRDefault="00E04809" w:rsidP="00E04809">
      <w:pPr>
        <w:pStyle w:val="EndNoteBibliography"/>
        <w:spacing w:after="0"/>
        <w:ind w:left="720" w:hanging="720"/>
        <w:rPr>
          <w:noProof/>
        </w:rPr>
      </w:pPr>
      <w:r w:rsidRPr="00E04809">
        <w:rPr>
          <w:noProof/>
        </w:rPr>
        <w:t xml:space="preserve">Train, Clément-Marie, Natasha M. Glover, Gaston H. Gonnet, Adrian M. Altenhoff, and Christophe Dessimoz. 2017. "Orthologous Matrix (OMA) algorithm 2.0: more robust to asymmetric evolutionary rates and more scalable hierarchical orthologous group inference."  </w:t>
      </w:r>
      <w:r w:rsidRPr="00E04809">
        <w:rPr>
          <w:i/>
          <w:noProof/>
        </w:rPr>
        <w:t>Bioinformatics</w:t>
      </w:r>
      <w:r w:rsidRPr="00E04809">
        <w:rPr>
          <w:noProof/>
        </w:rPr>
        <w:t xml:space="preserve"> 33:i75-i82. doi: 10.1093/bioinformatics/btx229.</w:t>
      </w:r>
    </w:p>
    <w:p w14:paraId="198534D8" w14:textId="77777777" w:rsidR="00E04809" w:rsidRPr="00E04809" w:rsidRDefault="00E04809" w:rsidP="00E04809">
      <w:pPr>
        <w:pStyle w:val="EndNoteBibliography"/>
        <w:spacing w:after="0"/>
        <w:ind w:left="720" w:hanging="720"/>
        <w:rPr>
          <w:noProof/>
        </w:rPr>
      </w:pPr>
      <w:r w:rsidRPr="00E04809">
        <w:rPr>
          <w:noProof/>
        </w:rPr>
        <w:t xml:space="preserve">Tran, Ngoc-Vinh, Bastian Greshake Tzovaras, and Ingo Ebersberger. 2018. "PhyloProfile: Dynamic visualization and exploration of multi-layered phylogenetic profiles."  </w:t>
      </w:r>
      <w:r w:rsidRPr="00E04809">
        <w:rPr>
          <w:i/>
          <w:noProof/>
        </w:rPr>
        <w:t>Bioinformatics</w:t>
      </w:r>
      <w:r w:rsidRPr="00E04809">
        <w:rPr>
          <w:noProof/>
        </w:rPr>
        <w:t>. doi: 10.1093/bioinformatics/bty225.</w:t>
      </w:r>
    </w:p>
    <w:p w14:paraId="4E50C87D" w14:textId="77777777" w:rsidR="00E04809" w:rsidRPr="00E04809" w:rsidRDefault="00E04809" w:rsidP="00E04809">
      <w:pPr>
        <w:pStyle w:val="EndNoteBibliography"/>
        <w:spacing w:after="0"/>
        <w:ind w:left="720" w:hanging="720"/>
        <w:rPr>
          <w:noProof/>
        </w:rPr>
      </w:pPr>
      <w:r w:rsidRPr="00E04809">
        <w:rPr>
          <w:noProof/>
        </w:rPr>
        <w:t xml:space="preserve">Tsaousis, Anastasios D., Edmund R S Kunji, Alina V. Goldberg, John M. Lucocq, Robert P. Hirt, and T. Martin Embley. 2008. "A novel route for ATP acquisition by the remnant mitochondria of Encephalitozoon cuniculi."  </w:t>
      </w:r>
      <w:r w:rsidRPr="00E04809">
        <w:rPr>
          <w:i/>
          <w:noProof/>
        </w:rPr>
        <w:t>Nature</w:t>
      </w:r>
      <w:r w:rsidRPr="00E04809">
        <w:rPr>
          <w:noProof/>
        </w:rPr>
        <w:t xml:space="preserve"> 453:553-556. doi: 10.1038/nature06903.</w:t>
      </w:r>
    </w:p>
    <w:p w14:paraId="389EC00C" w14:textId="77777777" w:rsidR="00E04809" w:rsidRPr="00E04809" w:rsidRDefault="00E04809" w:rsidP="00E04809">
      <w:pPr>
        <w:pStyle w:val="EndNoteBibliography"/>
        <w:spacing w:after="0"/>
        <w:ind w:left="720" w:hanging="720"/>
        <w:rPr>
          <w:noProof/>
        </w:rPr>
      </w:pPr>
      <w:r w:rsidRPr="00E04809">
        <w:rPr>
          <w:noProof/>
        </w:rPr>
        <w:t xml:space="preserve">van Dongen, Stjin. 2000. "Graph clustering by flow simulation."  </w:t>
      </w:r>
      <w:r w:rsidRPr="00E04809">
        <w:rPr>
          <w:i/>
          <w:noProof/>
        </w:rPr>
        <w:t>Graph stimulation by flow clustering</w:t>
      </w:r>
      <w:r w:rsidRPr="00E04809">
        <w:rPr>
          <w:noProof/>
        </w:rPr>
        <w:t xml:space="preserve"> PhD thesis:University of Utrecht-University of Utrecht. doi: 10.1016/j.cosrev.2007.05.001.</w:t>
      </w:r>
    </w:p>
    <w:p w14:paraId="6CAEA079" w14:textId="77777777" w:rsidR="00E04809" w:rsidRPr="00E04809" w:rsidRDefault="00E04809" w:rsidP="00E04809">
      <w:pPr>
        <w:pStyle w:val="EndNoteBibliography"/>
        <w:spacing w:after="0"/>
        <w:ind w:left="720" w:hanging="720"/>
        <w:rPr>
          <w:noProof/>
        </w:rPr>
      </w:pPr>
      <w:r w:rsidRPr="00E04809">
        <w:rPr>
          <w:noProof/>
        </w:rPr>
        <w:lastRenderedPageBreak/>
        <w:t xml:space="preserve">Vandermeer, J. W., and T. A. Gochnauer. 1971. "Trehalase activity associated with spores of Nosema apis."  </w:t>
      </w:r>
      <w:r w:rsidRPr="00E04809">
        <w:rPr>
          <w:i/>
          <w:noProof/>
        </w:rPr>
        <w:t>Journal of Invertebrate Pathology</w:t>
      </w:r>
      <w:r w:rsidRPr="00E04809">
        <w:rPr>
          <w:noProof/>
        </w:rPr>
        <w:t xml:space="preserve"> 17:38-41. doi: 10.1016/0022-2011(71)90122-4.</w:t>
      </w:r>
    </w:p>
    <w:p w14:paraId="364DC932" w14:textId="77777777" w:rsidR="00E04809" w:rsidRPr="00E04809" w:rsidRDefault="00E04809" w:rsidP="00E04809">
      <w:pPr>
        <w:pStyle w:val="EndNoteBibliography"/>
        <w:spacing w:after="0"/>
        <w:ind w:left="720" w:hanging="720"/>
        <w:rPr>
          <w:noProof/>
        </w:rPr>
      </w:pPr>
      <w:r w:rsidRPr="00E04809">
        <w:rPr>
          <w:noProof/>
        </w:rPr>
        <w:t xml:space="preserve">Vivarès, CP, and G Méténier. 2001. "The microsporidian Encephalitozoon."  </w:t>
      </w:r>
      <w:r w:rsidRPr="00E04809">
        <w:rPr>
          <w:i/>
          <w:noProof/>
        </w:rPr>
        <w:t>Bioessays</w:t>
      </w:r>
      <w:r w:rsidRPr="00E04809">
        <w:rPr>
          <w:noProof/>
        </w:rPr>
        <w:t>:194-202.</w:t>
      </w:r>
    </w:p>
    <w:p w14:paraId="158A3D81" w14:textId="77777777" w:rsidR="00E04809" w:rsidRPr="00E04809" w:rsidRDefault="00E04809" w:rsidP="00E04809">
      <w:pPr>
        <w:pStyle w:val="EndNoteBibliography"/>
        <w:spacing w:after="0"/>
        <w:ind w:left="720" w:hanging="720"/>
        <w:rPr>
          <w:noProof/>
        </w:rPr>
      </w:pPr>
      <w:r w:rsidRPr="00E04809">
        <w:rPr>
          <w:noProof/>
        </w:rPr>
        <w:t xml:space="preserve">Vossbrinck, C. R., J. V. Maddox, S. Friedman, B. A. Debrunner-Vossbrinck, and C. R. Woese. 1987. "Ribosomal RNA sequence suggests microsporidia are extremely ancient eukaryotes."  </w:t>
      </w:r>
      <w:r w:rsidRPr="00E04809">
        <w:rPr>
          <w:i/>
          <w:noProof/>
        </w:rPr>
        <w:t>Nature</w:t>
      </w:r>
      <w:r w:rsidRPr="00E04809">
        <w:rPr>
          <w:noProof/>
        </w:rPr>
        <w:t xml:space="preserve"> 326:411-414. doi: 10.1038/326411a0.</w:t>
      </w:r>
    </w:p>
    <w:p w14:paraId="3D0172B5" w14:textId="77777777" w:rsidR="00E04809" w:rsidRPr="00E04809" w:rsidRDefault="00E04809" w:rsidP="00E04809">
      <w:pPr>
        <w:pStyle w:val="EndNoteBibliography"/>
        <w:spacing w:after="0"/>
        <w:ind w:left="720" w:hanging="720"/>
        <w:rPr>
          <w:noProof/>
        </w:rPr>
      </w:pPr>
      <w:r w:rsidRPr="00E04809">
        <w:rPr>
          <w:noProof/>
        </w:rPr>
        <w:t xml:space="preserve">Vossbrinck, Charles R., Bettina A. Debrunner‐Vossbrinck, and Louis M. Weiss. 2014. "Phylogeny of the Microsporidia."  </w:t>
      </w:r>
      <w:r w:rsidRPr="00E04809">
        <w:rPr>
          <w:i/>
          <w:noProof/>
        </w:rPr>
        <w:t>Microsporidia</w:t>
      </w:r>
      <w:r w:rsidRPr="00E04809">
        <w:rPr>
          <w:noProof/>
        </w:rPr>
        <w:t>. doi: 10.1002/9781118395264.ch6.</w:t>
      </w:r>
    </w:p>
    <w:p w14:paraId="2F846CC9" w14:textId="77777777" w:rsidR="00E04809" w:rsidRPr="00E04809" w:rsidRDefault="00E04809" w:rsidP="00E04809">
      <w:pPr>
        <w:pStyle w:val="EndNoteBibliography"/>
        <w:spacing w:after="0"/>
        <w:ind w:left="720" w:hanging="720"/>
        <w:rPr>
          <w:noProof/>
        </w:rPr>
      </w:pPr>
      <w:r w:rsidRPr="00E04809">
        <w:rPr>
          <w:noProof/>
        </w:rPr>
        <w:t xml:space="preserve">Wang, Tim, Haiyan Yu, Nicholas W. Hughes, Bingxu Liu, Arek Kendirli, Klara Klein, Walter W. Chen, Eric S. Lander, and David M. Sabatini. 2017. "Gene Essentiality Profiling Reveals Gene Networks and Synthetic Lethal Interactions with Oncogenic Ras."  </w:t>
      </w:r>
      <w:r w:rsidRPr="00E04809">
        <w:rPr>
          <w:i/>
          <w:noProof/>
        </w:rPr>
        <w:t>Cell</w:t>
      </w:r>
      <w:r w:rsidRPr="00E04809">
        <w:rPr>
          <w:noProof/>
        </w:rPr>
        <w:t xml:space="preserve"> 168:890-903.e15. doi: 10.1016/j.cell.2017.01.013.</w:t>
      </w:r>
    </w:p>
    <w:p w14:paraId="7D9A1845" w14:textId="77777777" w:rsidR="00E04809" w:rsidRPr="00E04809" w:rsidRDefault="00E04809" w:rsidP="00E04809">
      <w:pPr>
        <w:pStyle w:val="EndNoteBibliography"/>
        <w:spacing w:after="0"/>
        <w:ind w:left="720" w:hanging="720"/>
        <w:rPr>
          <w:noProof/>
        </w:rPr>
      </w:pPr>
      <w:r w:rsidRPr="00E04809">
        <w:rPr>
          <w:noProof/>
        </w:rPr>
        <w:t xml:space="preserve">Weiser, Jaroslav. 1976. "Microsporidia in Invertebrates: Host-Parasite Relations at the Organismal Level." In </w:t>
      </w:r>
      <w:r w:rsidRPr="00E04809">
        <w:rPr>
          <w:i/>
          <w:noProof/>
        </w:rPr>
        <w:t>Biology of the Microsporidia</w:t>
      </w:r>
      <w:r w:rsidRPr="00E04809">
        <w:rPr>
          <w:noProof/>
        </w:rPr>
        <w:t>, 163-201. Springer, Boston, MA.</w:t>
      </w:r>
    </w:p>
    <w:p w14:paraId="5B9F3A68" w14:textId="77777777" w:rsidR="00E04809" w:rsidRPr="00E04809" w:rsidRDefault="00E04809" w:rsidP="00E04809">
      <w:pPr>
        <w:pStyle w:val="EndNoteBibliography"/>
        <w:spacing w:after="0"/>
        <w:ind w:left="720" w:hanging="720"/>
        <w:rPr>
          <w:noProof/>
        </w:rPr>
      </w:pPr>
      <w:r w:rsidRPr="00E04809">
        <w:rPr>
          <w:noProof/>
        </w:rPr>
        <w:t xml:space="preserve">Williams, Bryony A. P. 2009. "Unique physiology of host–parasite interactions in microsporidia infections."  </w:t>
      </w:r>
      <w:r w:rsidRPr="00E04809">
        <w:rPr>
          <w:i/>
          <w:noProof/>
        </w:rPr>
        <w:t>Cellular Microbiology</w:t>
      </w:r>
      <w:r w:rsidRPr="00E04809">
        <w:rPr>
          <w:noProof/>
        </w:rPr>
        <w:t xml:space="preserve"> 11:1551-1560. doi: 10.1111/j.1462-5822.2009.01362.x.</w:t>
      </w:r>
    </w:p>
    <w:p w14:paraId="6F165632" w14:textId="77777777" w:rsidR="00E04809" w:rsidRPr="00E04809" w:rsidRDefault="00E04809" w:rsidP="00E04809">
      <w:pPr>
        <w:pStyle w:val="EndNoteBibliography"/>
        <w:spacing w:after="0"/>
        <w:ind w:left="720" w:hanging="720"/>
        <w:rPr>
          <w:noProof/>
        </w:rPr>
      </w:pPr>
      <w:r w:rsidRPr="00E04809">
        <w:rPr>
          <w:noProof/>
        </w:rPr>
        <w:t xml:space="preserve">Williams, Bryony A. P., and Patrick J. Keeling. 2011. "Microsporidia – Highly Reduced and Derived Relatives of Fungi." In </w:t>
      </w:r>
      <w:r w:rsidRPr="00E04809">
        <w:rPr>
          <w:i/>
          <w:noProof/>
        </w:rPr>
        <w:t>Evolution of Fungi and Fungal-Like Organisms</w:t>
      </w:r>
      <w:r w:rsidRPr="00E04809">
        <w:rPr>
          <w:noProof/>
        </w:rPr>
        <w:t>, 25-36. Springer, Berlin, Heidelberg.</w:t>
      </w:r>
    </w:p>
    <w:p w14:paraId="06AC07BC" w14:textId="77777777" w:rsidR="00E04809" w:rsidRPr="00E04809" w:rsidRDefault="00E04809" w:rsidP="00E04809">
      <w:pPr>
        <w:pStyle w:val="EndNoteBibliography"/>
        <w:spacing w:after="0"/>
        <w:ind w:left="720" w:hanging="720"/>
        <w:rPr>
          <w:noProof/>
        </w:rPr>
      </w:pPr>
      <w:r w:rsidRPr="00E04809">
        <w:rPr>
          <w:noProof/>
        </w:rPr>
        <w:t xml:space="preserve">Williams, Simon G., and Simon C. Lovell. 2009. "The Effect of Sequence Evolution on Protein Structural Divergence."  </w:t>
      </w:r>
      <w:r w:rsidRPr="00E04809">
        <w:rPr>
          <w:i/>
          <w:noProof/>
        </w:rPr>
        <w:t>Molecular Biology and Evolution</w:t>
      </w:r>
      <w:r w:rsidRPr="00E04809">
        <w:rPr>
          <w:noProof/>
        </w:rPr>
        <w:t xml:space="preserve"> 26:1055-1065. doi: 10.1093/molbev/msp020.</w:t>
      </w:r>
    </w:p>
    <w:p w14:paraId="7E96DF6A" w14:textId="77777777" w:rsidR="00E04809" w:rsidRPr="00E04809" w:rsidRDefault="00E04809" w:rsidP="00E04809">
      <w:pPr>
        <w:pStyle w:val="EndNoteBibliography"/>
        <w:spacing w:after="0"/>
        <w:ind w:left="720" w:hanging="720"/>
        <w:rPr>
          <w:noProof/>
        </w:rPr>
      </w:pPr>
      <w:r w:rsidRPr="00E04809">
        <w:rPr>
          <w:noProof/>
        </w:rPr>
        <w:t xml:space="preserve">Winkler, Herbert H., and H. Ekkehard Neuhaus. 1999. "Non-mitochondrial ATP transport."  </w:t>
      </w:r>
      <w:r w:rsidRPr="00E04809">
        <w:rPr>
          <w:i/>
          <w:noProof/>
        </w:rPr>
        <w:t>Trends in Biochemical Sciences</w:t>
      </w:r>
      <w:r w:rsidRPr="00E04809">
        <w:rPr>
          <w:noProof/>
        </w:rPr>
        <w:t xml:space="preserve"> 24:64-68. doi: 10.1016/S0968-0004(98)01334-6.</w:t>
      </w:r>
    </w:p>
    <w:p w14:paraId="509E3516" w14:textId="77777777" w:rsidR="00E04809" w:rsidRPr="00E04809" w:rsidRDefault="00E04809" w:rsidP="00E04809">
      <w:pPr>
        <w:pStyle w:val="EndNoteBibliography"/>
        <w:spacing w:after="0"/>
        <w:ind w:left="720" w:hanging="720"/>
        <w:rPr>
          <w:noProof/>
        </w:rPr>
      </w:pPr>
      <w:r w:rsidRPr="00E04809">
        <w:rPr>
          <w:noProof/>
        </w:rPr>
        <w:t xml:space="preserve">Wiredu Boakye, Dominic, Pattana Jaroenlak, Anuphap Prachumwat, Tom A. Williams, Kelly S. Bateman, Ornchuma Itsathitphaisarn, Kallaya Sritunyalucksana, Konrad H. Paszkiewicz, Karen A. Moore, Grant D. Stentiford, and Bryony A.P. Williams. 2017. "Decay of the glycolytic pathway and adaptation to intranuclear parasitism within Enterocytozoonidae microsporidia."  </w:t>
      </w:r>
      <w:r w:rsidRPr="00E04809">
        <w:rPr>
          <w:i/>
          <w:noProof/>
        </w:rPr>
        <w:t>Environmental Microbiology</w:t>
      </w:r>
      <w:r w:rsidRPr="00E04809">
        <w:rPr>
          <w:noProof/>
        </w:rPr>
        <w:t xml:space="preserve"> 19:2077-2089. doi: 10.1111/1462-2920.13734.</w:t>
      </w:r>
    </w:p>
    <w:p w14:paraId="3B6B8D8A" w14:textId="77777777" w:rsidR="00E04809" w:rsidRPr="00E04809" w:rsidRDefault="00E04809" w:rsidP="00E04809">
      <w:pPr>
        <w:pStyle w:val="EndNoteBibliography"/>
        <w:spacing w:after="0"/>
        <w:ind w:left="720" w:hanging="720"/>
        <w:rPr>
          <w:noProof/>
        </w:rPr>
      </w:pPr>
      <w:r w:rsidRPr="00E04809">
        <w:rPr>
          <w:noProof/>
        </w:rPr>
        <w:t xml:space="preserve">Yu, H., P. Braun, M. A. Yildirim, I. Lemmens, K. Venkatesan, J. Sahalie, T. Hirozane-Kishikawa, F. Gebreab, N. Li, N. Simonis, T. Hao, J.-F. Rual, A. Dricot, A. Vazquez, R. R. Murray, C. Simon, L. Tardivo, S. Tam, N. Svrzikapa, C. Fan, A.-S. de Smet, A. Motyl, M. E. Hudson, J. Park, X. Xin, </w:t>
      </w:r>
      <w:r w:rsidRPr="00E04809">
        <w:rPr>
          <w:noProof/>
        </w:rPr>
        <w:lastRenderedPageBreak/>
        <w:t xml:space="preserve">M. E. Cusick, T. Moore, C. Boone, M. Snyder, F. P. Roth, A.-L. Barabasi, J. Tavernier, D. E. Hill, and M. Vidal. 2008. "High-Quality Binary Protein Interaction Map of the Yeast Interactome Network."  </w:t>
      </w:r>
      <w:r w:rsidRPr="00E04809">
        <w:rPr>
          <w:i/>
          <w:noProof/>
        </w:rPr>
        <w:t>Science</w:t>
      </w:r>
      <w:r w:rsidRPr="00E04809">
        <w:rPr>
          <w:noProof/>
        </w:rPr>
        <w:t xml:space="preserve"> 322:104-110. doi: 10.1126/science.1158684.</w:t>
      </w:r>
    </w:p>
    <w:p w14:paraId="0A82F91F" w14:textId="77777777" w:rsidR="00E04809" w:rsidRPr="00E04809" w:rsidRDefault="00E04809" w:rsidP="00E04809">
      <w:pPr>
        <w:pStyle w:val="EndNoteBibliography"/>
        <w:ind w:left="720" w:hanging="720"/>
        <w:rPr>
          <w:noProof/>
        </w:rPr>
      </w:pPr>
      <w:r w:rsidRPr="00E04809">
        <w:rPr>
          <w:noProof/>
        </w:rPr>
        <w:t xml:space="preserve">Zudilova-Seinstra, Elena, Tony Adriaansen, and Robert van Liere. 2009. "Overview of Interactive Visualization." In </w:t>
      </w:r>
      <w:r w:rsidRPr="00E04809">
        <w:rPr>
          <w:i/>
          <w:noProof/>
        </w:rPr>
        <w:t>Advanced Information and Knowledge Processing</w:t>
      </w:r>
      <w:r w:rsidRPr="00E04809">
        <w:rPr>
          <w:noProof/>
        </w:rPr>
        <w:t>, 3-15.</w:t>
      </w:r>
    </w:p>
    <w:p w14:paraId="592BE48D" w14:textId="33D4EC88" w:rsidR="00785690" w:rsidRPr="00076E91" w:rsidRDefault="00785690" w:rsidP="000448FA">
      <w:pPr>
        <w:spacing w:after="0" w:line="360" w:lineRule="auto"/>
        <w:jc w:val="both"/>
        <w:rPr>
          <w:szCs w:val="24"/>
        </w:rPr>
      </w:pPr>
      <w:r>
        <w:rPr>
          <w:szCs w:val="24"/>
        </w:rPr>
        <w:fldChar w:fldCharType="end"/>
      </w:r>
    </w:p>
    <w:p w14:paraId="34BF3D52" w14:textId="39859F85" w:rsidR="00EE3E25" w:rsidRDefault="00EE3E25" w:rsidP="00EE3E25">
      <w:pPr>
        <w:spacing w:after="0" w:line="360" w:lineRule="auto"/>
        <w:rPr>
          <w:szCs w:val="24"/>
        </w:rPr>
      </w:pPr>
    </w:p>
    <w:p w14:paraId="310555F4" w14:textId="77777777" w:rsidR="00EE3E25" w:rsidRPr="00076E91" w:rsidRDefault="00EE3E25" w:rsidP="0055454C">
      <w:pPr>
        <w:spacing w:after="0" w:line="360" w:lineRule="auto"/>
        <w:rPr>
          <w:szCs w:val="24"/>
        </w:rPr>
      </w:pPr>
    </w:p>
    <w:p w14:paraId="7C1BBCCD" w14:textId="60A5D5B3" w:rsidR="0072550A" w:rsidRDefault="0072550A" w:rsidP="008D799A">
      <w:pPr>
        <w:spacing w:after="0" w:line="360" w:lineRule="auto"/>
        <w:rPr>
          <w:szCs w:val="24"/>
        </w:rPr>
      </w:pPr>
    </w:p>
    <w:p w14:paraId="271370C9" w14:textId="77777777" w:rsidR="0072550A" w:rsidRPr="00076E91" w:rsidRDefault="0072550A" w:rsidP="008D799A">
      <w:pPr>
        <w:spacing w:after="0" w:line="360" w:lineRule="auto"/>
        <w:rPr>
          <w:szCs w:val="24"/>
        </w:rPr>
        <w:sectPr w:rsidR="0072550A" w:rsidRPr="00076E91" w:rsidSect="00F013CE">
          <w:footnotePr>
            <w:pos w:val="beneathText"/>
          </w:footnotePr>
          <w:endnotePr>
            <w:numFmt w:val="decimal"/>
          </w:endnotePr>
          <w:pgSz w:w="11906" w:h="16838"/>
          <w:pgMar w:top="1418" w:right="1701" w:bottom="851" w:left="1701" w:header="709" w:footer="709" w:gutter="0"/>
          <w:cols w:space="708"/>
          <w:docGrid w:linePitch="360"/>
        </w:sectPr>
      </w:pPr>
    </w:p>
    <w:p w14:paraId="06A8E2CC" w14:textId="590752CE" w:rsidR="00A67E92" w:rsidRPr="00102EE4" w:rsidRDefault="003955E8" w:rsidP="008D799A">
      <w:pPr>
        <w:pStyle w:val="Heading1"/>
        <w:numPr>
          <w:ilvl w:val="0"/>
          <w:numId w:val="23"/>
        </w:numPr>
        <w:spacing w:before="0" w:line="360" w:lineRule="auto"/>
        <w:ind w:left="0"/>
        <w:rPr>
          <w:rFonts w:ascii="Palatino Linotype" w:hAnsi="Palatino Linotype"/>
          <w:sz w:val="24"/>
          <w:szCs w:val="24"/>
        </w:rPr>
      </w:pPr>
      <w:bookmarkStart w:id="273" w:name="_Toc384627480"/>
      <w:bookmarkStart w:id="274" w:name="_Toc386295434"/>
      <w:r w:rsidRPr="00076E91">
        <w:rPr>
          <w:rFonts w:ascii="Palatino Linotype" w:hAnsi="Palatino Linotype"/>
          <w:sz w:val="24"/>
          <w:szCs w:val="24"/>
        </w:rPr>
        <w:lastRenderedPageBreak/>
        <w:t>Appendix</w:t>
      </w:r>
      <w:bookmarkEnd w:id="273"/>
      <w:bookmarkEnd w:id="274"/>
    </w:p>
    <w:p w14:paraId="3845406E" w14:textId="5EB483C5" w:rsidR="003955E8" w:rsidRDefault="003955E8" w:rsidP="00785690">
      <w:pPr>
        <w:pStyle w:val="Heading2"/>
        <w:numPr>
          <w:ilvl w:val="0"/>
          <w:numId w:val="0"/>
        </w:numPr>
      </w:pPr>
      <w:bookmarkStart w:id="275" w:name="_Toc386295435"/>
      <w:r w:rsidRPr="00785690">
        <w:t>Tables</w:t>
      </w:r>
      <w:bookmarkEnd w:id="275"/>
    </w:p>
    <w:p w14:paraId="328D328F" w14:textId="77777777" w:rsidR="002C44D0" w:rsidRDefault="002C44D0" w:rsidP="008D799A">
      <w:pPr>
        <w:spacing w:after="0" w:line="360" w:lineRule="auto"/>
        <w:rPr>
          <w:szCs w:val="24"/>
        </w:rPr>
      </w:pPr>
    </w:p>
    <w:p w14:paraId="5A6ABEB2" w14:textId="224B69AC" w:rsidR="007C0D28" w:rsidRPr="00076E91" w:rsidRDefault="007C0D28" w:rsidP="00BA2B31">
      <w:pPr>
        <w:pStyle w:val="Caption"/>
        <w:keepNext/>
        <w:spacing w:after="0" w:line="360" w:lineRule="auto"/>
        <w:jc w:val="both"/>
      </w:pPr>
      <w:bookmarkStart w:id="276" w:name="_Ref381452965"/>
      <w:bookmarkStart w:id="277" w:name="_Toc386295503"/>
      <w:r w:rsidRPr="00076E91">
        <w:t xml:space="preserve">Table </w:t>
      </w:r>
      <w:r w:rsidR="009F5610">
        <w:fldChar w:fldCharType="begin"/>
      </w:r>
      <w:r w:rsidR="009F5610">
        <w:instrText xml:space="preserve"> STYLEREF 1 \s </w:instrText>
      </w:r>
      <w:r w:rsidR="009F5610">
        <w:fldChar w:fldCharType="separate"/>
      </w:r>
      <w:r w:rsidR="00CF13C3">
        <w:rPr>
          <w:noProof/>
        </w:rPr>
        <w:t>A</w:t>
      </w:r>
      <w:r w:rsidR="009F5610">
        <w:fldChar w:fldCharType="end"/>
      </w:r>
      <w:r w:rsidR="009F5610">
        <w:noBreakHyphen/>
      </w:r>
      <w:r w:rsidR="009F5610">
        <w:fldChar w:fldCharType="begin"/>
      </w:r>
      <w:r w:rsidR="009F5610">
        <w:instrText xml:space="preserve"> SEQ Table \* ARABIC \s 1 </w:instrText>
      </w:r>
      <w:r w:rsidR="009F5610">
        <w:fldChar w:fldCharType="separate"/>
      </w:r>
      <w:r w:rsidR="00CF13C3">
        <w:rPr>
          <w:noProof/>
        </w:rPr>
        <w:t>1</w:t>
      </w:r>
      <w:r w:rsidR="009F5610">
        <w:fldChar w:fldCharType="end"/>
      </w:r>
      <w:bookmarkEnd w:id="276"/>
      <w:r w:rsidR="008B7F04" w:rsidRPr="00076E91">
        <w:t>:</w:t>
      </w:r>
      <w:r w:rsidRPr="00076E91">
        <w:t xml:space="preserve"> List of </w:t>
      </w:r>
      <w:r w:rsidR="006E371D">
        <w:t xml:space="preserve">491 </w:t>
      </w:r>
      <w:r w:rsidRPr="00076E91">
        <w:t xml:space="preserve">species we used for the distribution analysis of </w:t>
      </w:r>
      <w:r w:rsidR="000975BB" w:rsidRPr="00076E91">
        <w:t>microsporidian LCA</w:t>
      </w:r>
      <w:r w:rsidRPr="00076E91">
        <w:t xml:space="preserve"> proteins.</w:t>
      </w:r>
      <w:bookmarkEnd w:id="277"/>
    </w:p>
    <w:tbl>
      <w:tblPr>
        <w:tblStyle w:val="TableGrid"/>
        <w:tblW w:w="0" w:type="auto"/>
        <w:tblLook w:val="0000" w:firstRow="0" w:lastRow="0" w:firstColumn="0" w:lastColumn="0" w:noHBand="0" w:noVBand="0"/>
      </w:tblPr>
      <w:tblGrid>
        <w:gridCol w:w="607"/>
        <w:gridCol w:w="3589"/>
        <w:gridCol w:w="2800"/>
        <w:gridCol w:w="1724"/>
      </w:tblGrid>
      <w:tr w:rsidR="007C0D28" w:rsidRPr="00076E91" w14:paraId="1B49C64E" w14:textId="77777777" w:rsidTr="002E4524">
        <w:tc>
          <w:tcPr>
            <w:tcW w:w="0" w:type="auto"/>
          </w:tcPr>
          <w:p w14:paraId="4072007A" w14:textId="77777777" w:rsidR="007C0D28" w:rsidRPr="00076E91" w:rsidRDefault="007C0D28" w:rsidP="008D799A">
            <w:pPr>
              <w:spacing w:line="360" w:lineRule="auto"/>
              <w:rPr>
                <w:szCs w:val="24"/>
              </w:rPr>
            </w:pPr>
            <w:r w:rsidRPr="00076E91">
              <w:rPr>
                <w:szCs w:val="24"/>
              </w:rPr>
              <w:t>No.</w:t>
            </w:r>
          </w:p>
        </w:tc>
        <w:tc>
          <w:tcPr>
            <w:tcW w:w="0" w:type="auto"/>
          </w:tcPr>
          <w:p w14:paraId="5996DD8E" w14:textId="6FC77127" w:rsidR="007C0D28" w:rsidRPr="00076E91" w:rsidRDefault="007C0D28" w:rsidP="008D799A">
            <w:pPr>
              <w:spacing w:line="360" w:lineRule="auto"/>
              <w:rPr>
                <w:szCs w:val="24"/>
              </w:rPr>
            </w:pPr>
            <w:r w:rsidRPr="00076E91">
              <w:rPr>
                <w:szCs w:val="24"/>
              </w:rPr>
              <w:t>Full name</w:t>
            </w:r>
          </w:p>
        </w:tc>
        <w:tc>
          <w:tcPr>
            <w:tcW w:w="0" w:type="auto"/>
          </w:tcPr>
          <w:p w14:paraId="0BBE7212" w14:textId="5273D79D" w:rsidR="007C0D28" w:rsidRPr="00076E91" w:rsidRDefault="004D5B9D" w:rsidP="008D799A">
            <w:pPr>
              <w:spacing w:line="360" w:lineRule="auto"/>
              <w:rPr>
                <w:szCs w:val="24"/>
              </w:rPr>
            </w:pPr>
            <w:r>
              <w:rPr>
                <w:szCs w:val="24"/>
              </w:rPr>
              <w:t>S</w:t>
            </w:r>
            <w:r w:rsidR="007C0D28" w:rsidRPr="00076E91">
              <w:rPr>
                <w:szCs w:val="24"/>
              </w:rPr>
              <w:t>upertaxa</w:t>
            </w:r>
          </w:p>
        </w:tc>
        <w:tc>
          <w:tcPr>
            <w:tcW w:w="0" w:type="auto"/>
          </w:tcPr>
          <w:p w14:paraId="242ADC15" w14:textId="0B427BCE" w:rsidR="007C0D28" w:rsidRPr="00076E91" w:rsidRDefault="004D5B9D" w:rsidP="008D799A">
            <w:pPr>
              <w:spacing w:line="360" w:lineRule="auto"/>
              <w:rPr>
                <w:szCs w:val="24"/>
              </w:rPr>
            </w:pPr>
            <w:r>
              <w:rPr>
                <w:szCs w:val="24"/>
              </w:rPr>
              <w:t>G</w:t>
            </w:r>
            <w:r w:rsidR="007C0D28" w:rsidRPr="00076E91">
              <w:rPr>
                <w:szCs w:val="24"/>
              </w:rPr>
              <w:t>roup</w:t>
            </w:r>
          </w:p>
        </w:tc>
      </w:tr>
      <w:tr w:rsidR="007C0D28" w:rsidRPr="00076E91" w14:paraId="65CC8A8E" w14:textId="77777777" w:rsidTr="002E4524">
        <w:tc>
          <w:tcPr>
            <w:tcW w:w="0" w:type="auto"/>
          </w:tcPr>
          <w:p w14:paraId="78496C68" w14:textId="77777777" w:rsidR="007C0D28" w:rsidRPr="00076E91" w:rsidRDefault="007C0D28" w:rsidP="008D799A">
            <w:pPr>
              <w:spacing w:line="360" w:lineRule="auto"/>
              <w:rPr>
                <w:szCs w:val="24"/>
              </w:rPr>
            </w:pPr>
            <w:r w:rsidRPr="00076E91">
              <w:rPr>
                <w:bCs/>
                <w:szCs w:val="24"/>
              </w:rPr>
              <w:t>1</w:t>
            </w:r>
          </w:p>
        </w:tc>
        <w:tc>
          <w:tcPr>
            <w:tcW w:w="0" w:type="auto"/>
          </w:tcPr>
          <w:p w14:paraId="6EA13072" w14:textId="77777777" w:rsidR="007C0D28" w:rsidRPr="00611578" w:rsidRDefault="007C0D28" w:rsidP="008D799A">
            <w:pPr>
              <w:spacing w:line="360" w:lineRule="auto"/>
              <w:rPr>
                <w:i/>
                <w:szCs w:val="24"/>
              </w:rPr>
            </w:pPr>
            <w:r w:rsidRPr="00611578">
              <w:rPr>
                <w:i/>
                <w:szCs w:val="24"/>
              </w:rPr>
              <w:t>Ashbya gossypii</w:t>
            </w:r>
          </w:p>
        </w:tc>
        <w:tc>
          <w:tcPr>
            <w:tcW w:w="0" w:type="auto"/>
          </w:tcPr>
          <w:p w14:paraId="38CC6C84" w14:textId="77777777" w:rsidR="007C0D28" w:rsidRPr="00076E91" w:rsidRDefault="007C0D28" w:rsidP="008D799A">
            <w:pPr>
              <w:spacing w:line="360" w:lineRule="auto"/>
              <w:rPr>
                <w:szCs w:val="24"/>
              </w:rPr>
            </w:pPr>
            <w:r w:rsidRPr="00076E91">
              <w:rPr>
                <w:szCs w:val="24"/>
              </w:rPr>
              <w:t>Saccharomycotina</w:t>
            </w:r>
          </w:p>
        </w:tc>
        <w:tc>
          <w:tcPr>
            <w:tcW w:w="0" w:type="auto"/>
          </w:tcPr>
          <w:p w14:paraId="156BDB66" w14:textId="56D485B5" w:rsidR="007C0D28" w:rsidRPr="00076E91" w:rsidRDefault="00A041BA" w:rsidP="008D799A">
            <w:pPr>
              <w:spacing w:line="360" w:lineRule="auto"/>
              <w:rPr>
                <w:szCs w:val="24"/>
              </w:rPr>
            </w:pPr>
            <w:r w:rsidRPr="00076E91">
              <w:rPr>
                <w:szCs w:val="24"/>
              </w:rPr>
              <w:t>Fungi</w:t>
            </w:r>
          </w:p>
        </w:tc>
      </w:tr>
      <w:tr w:rsidR="007C0D28" w:rsidRPr="00076E91" w14:paraId="5A0BD069" w14:textId="77777777" w:rsidTr="002E4524">
        <w:tc>
          <w:tcPr>
            <w:tcW w:w="0" w:type="auto"/>
          </w:tcPr>
          <w:p w14:paraId="72EC53C2" w14:textId="77777777" w:rsidR="007C0D28" w:rsidRPr="00076E91" w:rsidRDefault="007C0D28" w:rsidP="008D799A">
            <w:pPr>
              <w:spacing w:line="360" w:lineRule="auto"/>
              <w:rPr>
                <w:szCs w:val="24"/>
              </w:rPr>
            </w:pPr>
            <w:r w:rsidRPr="00076E91">
              <w:rPr>
                <w:bCs/>
                <w:szCs w:val="24"/>
              </w:rPr>
              <w:t>2</w:t>
            </w:r>
          </w:p>
        </w:tc>
        <w:tc>
          <w:tcPr>
            <w:tcW w:w="0" w:type="auto"/>
          </w:tcPr>
          <w:p w14:paraId="5666229F" w14:textId="77777777" w:rsidR="007C0D28" w:rsidRPr="00611578" w:rsidRDefault="007C0D28" w:rsidP="008D799A">
            <w:pPr>
              <w:spacing w:line="360" w:lineRule="auto"/>
              <w:rPr>
                <w:i/>
                <w:szCs w:val="24"/>
              </w:rPr>
            </w:pPr>
            <w:r w:rsidRPr="00611578">
              <w:rPr>
                <w:i/>
                <w:szCs w:val="24"/>
              </w:rPr>
              <w:t>Candida albicans</w:t>
            </w:r>
          </w:p>
        </w:tc>
        <w:tc>
          <w:tcPr>
            <w:tcW w:w="0" w:type="auto"/>
          </w:tcPr>
          <w:p w14:paraId="274B0102" w14:textId="77777777" w:rsidR="007C0D28" w:rsidRPr="00076E91" w:rsidRDefault="007C0D28" w:rsidP="008D799A">
            <w:pPr>
              <w:spacing w:line="360" w:lineRule="auto"/>
              <w:rPr>
                <w:szCs w:val="24"/>
              </w:rPr>
            </w:pPr>
            <w:r w:rsidRPr="00076E91">
              <w:rPr>
                <w:szCs w:val="24"/>
              </w:rPr>
              <w:t>Saccharomycotina</w:t>
            </w:r>
          </w:p>
        </w:tc>
        <w:tc>
          <w:tcPr>
            <w:tcW w:w="0" w:type="auto"/>
          </w:tcPr>
          <w:p w14:paraId="03727C00" w14:textId="380DDF79" w:rsidR="007C0D28" w:rsidRPr="00076E91" w:rsidRDefault="00A041BA" w:rsidP="008D799A">
            <w:pPr>
              <w:spacing w:line="360" w:lineRule="auto"/>
              <w:rPr>
                <w:szCs w:val="24"/>
              </w:rPr>
            </w:pPr>
            <w:r w:rsidRPr="00076E91">
              <w:rPr>
                <w:szCs w:val="24"/>
              </w:rPr>
              <w:t>Fungi</w:t>
            </w:r>
          </w:p>
        </w:tc>
      </w:tr>
      <w:tr w:rsidR="007C0D28" w:rsidRPr="00076E91" w14:paraId="5D3F7E11" w14:textId="77777777" w:rsidTr="002E4524">
        <w:tc>
          <w:tcPr>
            <w:tcW w:w="0" w:type="auto"/>
          </w:tcPr>
          <w:p w14:paraId="12471FC5" w14:textId="77777777" w:rsidR="007C0D28" w:rsidRPr="00076E91" w:rsidRDefault="007C0D28" w:rsidP="008D799A">
            <w:pPr>
              <w:spacing w:line="360" w:lineRule="auto"/>
              <w:rPr>
                <w:szCs w:val="24"/>
              </w:rPr>
            </w:pPr>
            <w:r w:rsidRPr="00076E91">
              <w:rPr>
                <w:bCs/>
                <w:szCs w:val="24"/>
              </w:rPr>
              <w:t>3</w:t>
            </w:r>
          </w:p>
        </w:tc>
        <w:tc>
          <w:tcPr>
            <w:tcW w:w="0" w:type="auto"/>
          </w:tcPr>
          <w:p w14:paraId="38EC16CF" w14:textId="77777777" w:rsidR="007C0D28" w:rsidRPr="00611578" w:rsidRDefault="007C0D28" w:rsidP="008D799A">
            <w:pPr>
              <w:spacing w:line="360" w:lineRule="auto"/>
              <w:rPr>
                <w:i/>
                <w:szCs w:val="24"/>
              </w:rPr>
            </w:pPr>
            <w:r w:rsidRPr="00611578">
              <w:rPr>
                <w:i/>
                <w:szCs w:val="24"/>
              </w:rPr>
              <w:t>Candida dubliniensis CD36</w:t>
            </w:r>
          </w:p>
        </w:tc>
        <w:tc>
          <w:tcPr>
            <w:tcW w:w="0" w:type="auto"/>
          </w:tcPr>
          <w:p w14:paraId="5433D8B1" w14:textId="77777777" w:rsidR="007C0D28" w:rsidRPr="00076E91" w:rsidRDefault="007C0D28" w:rsidP="008D799A">
            <w:pPr>
              <w:spacing w:line="360" w:lineRule="auto"/>
              <w:rPr>
                <w:szCs w:val="24"/>
              </w:rPr>
            </w:pPr>
            <w:r w:rsidRPr="00076E91">
              <w:rPr>
                <w:szCs w:val="24"/>
              </w:rPr>
              <w:t>Saccharomycotina</w:t>
            </w:r>
          </w:p>
        </w:tc>
        <w:tc>
          <w:tcPr>
            <w:tcW w:w="0" w:type="auto"/>
          </w:tcPr>
          <w:p w14:paraId="640CE1CE" w14:textId="3171DB8E" w:rsidR="007C0D28" w:rsidRPr="00076E91" w:rsidRDefault="00A041BA" w:rsidP="008D799A">
            <w:pPr>
              <w:spacing w:line="360" w:lineRule="auto"/>
              <w:rPr>
                <w:szCs w:val="24"/>
              </w:rPr>
            </w:pPr>
            <w:r w:rsidRPr="00076E91">
              <w:rPr>
                <w:szCs w:val="24"/>
              </w:rPr>
              <w:t>Fungi</w:t>
            </w:r>
          </w:p>
        </w:tc>
      </w:tr>
      <w:tr w:rsidR="007C0D28" w:rsidRPr="00076E91" w14:paraId="2E972797" w14:textId="77777777" w:rsidTr="002E4524">
        <w:tc>
          <w:tcPr>
            <w:tcW w:w="0" w:type="auto"/>
          </w:tcPr>
          <w:p w14:paraId="67D43108" w14:textId="77777777" w:rsidR="007C0D28" w:rsidRPr="00076E91" w:rsidRDefault="007C0D28" w:rsidP="008D799A">
            <w:pPr>
              <w:spacing w:line="360" w:lineRule="auto"/>
              <w:rPr>
                <w:szCs w:val="24"/>
              </w:rPr>
            </w:pPr>
            <w:r w:rsidRPr="00076E91">
              <w:rPr>
                <w:bCs/>
                <w:szCs w:val="24"/>
              </w:rPr>
              <w:t>4</w:t>
            </w:r>
          </w:p>
        </w:tc>
        <w:tc>
          <w:tcPr>
            <w:tcW w:w="0" w:type="auto"/>
          </w:tcPr>
          <w:p w14:paraId="4753C6B0" w14:textId="77777777" w:rsidR="007C0D28" w:rsidRPr="00611578" w:rsidRDefault="007C0D28" w:rsidP="008D799A">
            <w:pPr>
              <w:spacing w:line="360" w:lineRule="auto"/>
              <w:rPr>
                <w:i/>
                <w:szCs w:val="24"/>
              </w:rPr>
            </w:pPr>
            <w:r w:rsidRPr="00611578">
              <w:rPr>
                <w:i/>
                <w:szCs w:val="24"/>
              </w:rPr>
              <w:t>Candida glabrata</w:t>
            </w:r>
          </w:p>
        </w:tc>
        <w:tc>
          <w:tcPr>
            <w:tcW w:w="0" w:type="auto"/>
          </w:tcPr>
          <w:p w14:paraId="73FA3543" w14:textId="77777777" w:rsidR="007C0D28" w:rsidRPr="00076E91" w:rsidRDefault="007C0D28" w:rsidP="008D799A">
            <w:pPr>
              <w:spacing w:line="360" w:lineRule="auto"/>
              <w:rPr>
                <w:szCs w:val="24"/>
              </w:rPr>
            </w:pPr>
            <w:r w:rsidRPr="00076E91">
              <w:rPr>
                <w:szCs w:val="24"/>
              </w:rPr>
              <w:t>Saccharomycotina</w:t>
            </w:r>
          </w:p>
        </w:tc>
        <w:tc>
          <w:tcPr>
            <w:tcW w:w="0" w:type="auto"/>
          </w:tcPr>
          <w:p w14:paraId="60DA37AF" w14:textId="4E7A0BE3" w:rsidR="007C0D28" w:rsidRPr="00076E91" w:rsidRDefault="00A041BA" w:rsidP="008D799A">
            <w:pPr>
              <w:spacing w:line="360" w:lineRule="auto"/>
              <w:rPr>
                <w:szCs w:val="24"/>
              </w:rPr>
            </w:pPr>
            <w:r w:rsidRPr="00076E91">
              <w:rPr>
                <w:szCs w:val="24"/>
              </w:rPr>
              <w:t>Fungi</w:t>
            </w:r>
          </w:p>
        </w:tc>
      </w:tr>
      <w:tr w:rsidR="007C0D28" w:rsidRPr="00076E91" w14:paraId="662D5E75" w14:textId="77777777" w:rsidTr="002E4524">
        <w:tc>
          <w:tcPr>
            <w:tcW w:w="0" w:type="auto"/>
          </w:tcPr>
          <w:p w14:paraId="77D69EB9" w14:textId="77777777" w:rsidR="007C0D28" w:rsidRPr="00076E91" w:rsidRDefault="007C0D28" w:rsidP="008D799A">
            <w:pPr>
              <w:spacing w:line="360" w:lineRule="auto"/>
              <w:rPr>
                <w:szCs w:val="24"/>
              </w:rPr>
            </w:pPr>
            <w:r w:rsidRPr="00076E91">
              <w:rPr>
                <w:bCs/>
                <w:szCs w:val="24"/>
              </w:rPr>
              <w:t>5</w:t>
            </w:r>
          </w:p>
        </w:tc>
        <w:tc>
          <w:tcPr>
            <w:tcW w:w="0" w:type="auto"/>
          </w:tcPr>
          <w:p w14:paraId="6FEA97DF" w14:textId="77777777" w:rsidR="007C0D28" w:rsidRPr="00611578" w:rsidRDefault="007C0D28" w:rsidP="008D799A">
            <w:pPr>
              <w:spacing w:line="360" w:lineRule="auto"/>
              <w:rPr>
                <w:i/>
                <w:szCs w:val="24"/>
              </w:rPr>
            </w:pPr>
            <w:r w:rsidRPr="00611578">
              <w:rPr>
                <w:i/>
                <w:szCs w:val="24"/>
              </w:rPr>
              <w:t>Candida parapsilosis</w:t>
            </w:r>
          </w:p>
        </w:tc>
        <w:tc>
          <w:tcPr>
            <w:tcW w:w="0" w:type="auto"/>
          </w:tcPr>
          <w:p w14:paraId="15D1452B" w14:textId="77777777" w:rsidR="007C0D28" w:rsidRPr="00076E91" w:rsidRDefault="007C0D28" w:rsidP="008D799A">
            <w:pPr>
              <w:spacing w:line="360" w:lineRule="auto"/>
              <w:rPr>
                <w:szCs w:val="24"/>
              </w:rPr>
            </w:pPr>
            <w:r w:rsidRPr="00076E91">
              <w:rPr>
                <w:szCs w:val="24"/>
              </w:rPr>
              <w:t>Saccharomycotina</w:t>
            </w:r>
          </w:p>
        </w:tc>
        <w:tc>
          <w:tcPr>
            <w:tcW w:w="0" w:type="auto"/>
          </w:tcPr>
          <w:p w14:paraId="18573F8A" w14:textId="601E2750" w:rsidR="007C0D28" w:rsidRPr="00076E91" w:rsidRDefault="00A041BA" w:rsidP="008D799A">
            <w:pPr>
              <w:spacing w:line="360" w:lineRule="auto"/>
              <w:rPr>
                <w:szCs w:val="24"/>
              </w:rPr>
            </w:pPr>
            <w:r w:rsidRPr="00076E91">
              <w:rPr>
                <w:szCs w:val="24"/>
              </w:rPr>
              <w:t>Fungi</w:t>
            </w:r>
          </w:p>
        </w:tc>
      </w:tr>
      <w:tr w:rsidR="007C0D28" w:rsidRPr="00076E91" w14:paraId="48991CAD" w14:textId="77777777" w:rsidTr="002E4524">
        <w:tc>
          <w:tcPr>
            <w:tcW w:w="0" w:type="auto"/>
          </w:tcPr>
          <w:p w14:paraId="758D99B9" w14:textId="77777777" w:rsidR="007C0D28" w:rsidRPr="00076E91" w:rsidRDefault="007C0D28" w:rsidP="008D799A">
            <w:pPr>
              <w:spacing w:line="360" w:lineRule="auto"/>
              <w:rPr>
                <w:szCs w:val="24"/>
              </w:rPr>
            </w:pPr>
            <w:r w:rsidRPr="00076E91">
              <w:rPr>
                <w:bCs/>
                <w:szCs w:val="24"/>
              </w:rPr>
              <w:t>6</w:t>
            </w:r>
          </w:p>
        </w:tc>
        <w:tc>
          <w:tcPr>
            <w:tcW w:w="0" w:type="auto"/>
          </w:tcPr>
          <w:p w14:paraId="011588C1" w14:textId="77777777" w:rsidR="007C0D28" w:rsidRPr="00611578" w:rsidRDefault="007C0D28" w:rsidP="008D799A">
            <w:pPr>
              <w:spacing w:line="360" w:lineRule="auto"/>
              <w:rPr>
                <w:i/>
                <w:szCs w:val="24"/>
              </w:rPr>
            </w:pPr>
            <w:r w:rsidRPr="00611578">
              <w:rPr>
                <w:i/>
                <w:szCs w:val="24"/>
              </w:rPr>
              <w:t>Candida tropicalis</w:t>
            </w:r>
          </w:p>
        </w:tc>
        <w:tc>
          <w:tcPr>
            <w:tcW w:w="0" w:type="auto"/>
          </w:tcPr>
          <w:p w14:paraId="322C141A" w14:textId="77777777" w:rsidR="007C0D28" w:rsidRPr="00076E91" w:rsidRDefault="007C0D28" w:rsidP="008D799A">
            <w:pPr>
              <w:spacing w:line="360" w:lineRule="auto"/>
              <w:rPr>
                <w:szCs w:val="24"/>
              </w:rPr>
            </w:pPr>
            <w:r w:rsidRPr="00076E91">
              <w:rPr>
                <w:szCs w:val="24"/>
              </w:rPr>
              <w:t>Saccharomycotina</w:t>
            </w:r>
          </w:p>
        </w:tc>
        <w:tc>
          <w:tcPr>
            <w:tcW w:w="0" w:type="auto"/>
          </w:tcPr>
          <w:p w14:paraId="600C07EE" w14:textId="7864F616" w:rsidR="007C0D28" w:rsidRPr="00076E91" w:rsidRDefault="00A041BA" w:rsidP="008D799A">
            <w:pPr>
              <w:spacing w:line="360" w:lineRule="auto"/>
              <w:rPr>
                <w:szCs w:val="24"/>
              </w:rPr>
            </w:pPr>
            <w:r w:rsidRPr="00076E91">
              <w:rPr>
                <w:szCs w:val="24"/>
              </w:rPr>
              <w:t>Fungi</w:t>
            </w:r>
          </w:p>
        </w:tc>
      </w:tr>
      <w:tr w:rsidR="007C0D28" w:rsidRPr="00076E91" w14:paraId="1BF9F0E3" w14:textId="77777777" w:rsidTr="002E4524">
        <w:tc>
          <w:tcPr>
            <w:tcW w:w="0" w:type="auto"/>
          </w:tcPr>
          <w:p w14:paraId="34EDE786" w14:textId="77777777" w:rsidR="007C0D28" w:rsidRPr="00076E91" w:rsidRDefault="007C0D28" w:rsidP="008D799A">
            <w:pPr>
              <w:spacing w:line="360" w:lineRule="auto"/>
              <w:rPr>
                <w:szCs w:val="24"/>
              </w:rPr>
            </w:pPr>
            <w:r w:rsidRPr="00076E91">
              <w:rPr>
                <w:bCs/>
                <w:szCs w:val="24"/>
              </w:rPr>
              <w:t>7</w:t>
            </w:r>
          </w:p>
        </w:tc>
        <w:tc>
          <w:tcPr>
            <w:tcW w:w="0" w:type="auto"/>
          </w:tcPr>
          <w:p w14:paraId="6328675A" w14:textId="77777777" w:rsidR="007C0D28" w:rsidRPr="00611578" w:rsidRDefault="007C0D28" w:rsidP="008D799A">
            <w:pPr>
              <w:spacing w:line="360" w:lineRule="auto"/>
              <w:rPr>
                <w:i/>
                <w:szCs w:val="24"/>
              </w:rPr>
            </w:pPr>
            <w:r w:rsidRPr="00611578">
              <w:rPr>
                <w:i/>
                <w:szCs w:val="24"/>
              </w:rPr>
              <w:t>Clavispora lusitaniae</w:t>
            </w:r>
          </w:p>
        </w:tc>
        <w:tc>
          <w:tcPr>
            <w:tcW w:w="0" w:type="auto"/>
          </w:tcPr>
          <w:p w14:paraId="2011CAD4" w14:textId="77777777" w:rsidR="007C0D28" w:rsidRPr="00076E91" w:rsidRDefault="007C0D28" w:rsidP="008D799A">
            <w:pPr>
              <w:spacing w:line="360" w:lineRule="auto"/>
              <w:rPr>
                <w:szCs w:val="24"/>
              </w:rPr>
            </w:pPr>
            <w:r w:rsidRPr="00076E91">
              <w:rPr>
                <w:szCs w:val="24"/>
              </w:rPr>
              <w:t>Saccharomycotina</w:t>
            </w:r>
          </w:p>
        </w:tc>
        <w:tc>
          <w:tcPr>
            <w:tcW w:w="0" w:type="auto"/>
          </w:tcPr>
          <w:p w14:paraId="659EE667" w14:textId="72204077" w:rsidR="007C0D28" w:rsidRPr="00076E91" w:rsidRDefault="00A041BA" w:rsidP="008D799A">
            <w:pPr>
              <w:spacing w:line="360" w:lineRule="auto"/>
              <w:rPr>
                <w:szCs w:val="24"/>
              </w:rPr>
            </w:pPr>
            <w:r w:rsidRPr="00076E91">
              <w:rPr>
                <w:szCs w:val="24"/>
              </w:rPr>
              <w:t>Fungi</w:t>
            </w:r>
          </w:p>
        </w:tc>
      </w:tr>
      <w:tr w:rsidR="007C0D28" w:rsidRPr="00076E91" w14:paraId="1DB1162B" w14:textId="77777777" w:rsidTr="002E4524">
        <w:tc>
          <w:tcPr>
            <w:tcW w:w="0" w:type="auto"/>
          </w:tcPr>
          <w:p w14:paraId="5E9AE46B" w14:textId="77777777" w:rsidR="007C0D28" w:rsidRPr="00076E91" w:rsidRDefault="007C0D28" w:rsidP="008D799A">
            <w:pPr>
              <w:spacing w:line="360" w:lineRule="auto"/>
              <w:rPr>
                <w:szCs w:val="24"/>
              </w:rPr>
            </w:pPr>
            <w:r w:rsidRPr="00076E91">
              <w:rPr>
                <w:bCs/>
                <w:szCs w:val="24"/>
              </w:rPr>
              <w:t>8</w:t>
            </w:r>
          </w:p>
        </w:tc>
        <w:tc>
          <w:tcPr>
            <w:tcW w:w="0" w:type="auto"/>
          </w:tcPr>
          <w:p w14:paraId="7D93253B" w14:textId="77777777" w:rsidR="007C0D28" w:rsidRPr="00611578" w:rsidRDefault="007C0D28" w:rsidP="008D799A">
            <w:pPr>
              <w:spacing w:line="360" w:lineRule="auto"/>
              <w:rPr>
                <w:i/>
                <w:szCs w:val="24"/>
              </w:rPr>
            </w:pPr>
            <w:r w:rsidRPr="00611578">
              <w:rPr>
                <w:i/>
                <w:szCs w:val="24"/>
              </w:rPr>
              <w:t>Debaryomyces hansenii CBS767</w:t>
            </w:r>
          </w:p>
        </w:tc>
        <w:tc>
          <w:tcPr>
            <w:tcW w:w="0" w:type="auto"/>
          </w:tcPr>
          <w:p w14:paraId="110851EE" w14:textId="77777777" w:rsidR="007C0D28" w:rsidRPr="00076E91" w:rsidRDefault="007C0D28" w:rsidP="008D799A">
            <w:pPr>
              <w:spacing w:line="360" w:lineRule="auto"/>
              <w:rPr>
                <w:szCs w:val="24"/>
              </w:rPr>
            </w:pPr>
            <w:r w:rsidRPr="00076E91">
              <w:rPr>
                <w:szCs w:val="24"/>
              </w:rPr>
              <w:t>Saccharomycotina</w:t>
            </w:r>
          </w:p>
        </w:tc>
        <w:tc>
          <w:tcPr>
            <w:tcW w:w="0" w:type="auto"/>
          </w:tcPr>
          <w:p w14:paraId="073BD6EE" w14:textId="32983F9F" w:rsidR="007C0D28" w:rsidRPr="00076E91" w:rsidRDefault="00A041BA" w:rsidP="008D799A">
            <w:pPr>
              <w:spacing w:line="360" w:lineRule="auto"/>
              <w:rPr>
                <w:szCs w:val="24"/>
              </w:rPr>
            </w:pPr>
            <w:r w:rsidRPr="00076E91">
              <w:rPr>
                <w:szCs w:val="24"/>
              </w:rPr>
              <w:t>Fungi</w:t>
            </w:r>
          </w:p>
        </w:tc>
      </w:tr>
      <w:tr w:rsidR="007C0D28" w:rsidRPr="00076E91" w14:paraId="3743F6CA" w14:textId="77777777" w:rsidTr="002E4524">
        <w:tc>
          <w:tcPr>
            <w:tcW w:w="0" w:type="auto"/>
          </w:tcPr>
          <w:p w14:paraId="2DAC41D2" w14:textId="77777777" w:rsidR="007C0D28" w:rsidRPr="00076E91" w:rsidRDefault="007C0D28" w:rsidP="008D799A">
            <w:pPr>
              <w:spacing w:line="360" w:lineRule="auto"/>
              <w:rPr>
                <w:szCs w:val="24"/>
              </w:rPr>
            </w:pPr>
            <w:r w:rsidRPr="00076E91">
              <w:rPr>
                <w:bCs/>
                <w:szCs w:val="24"/>
              </w:rPr>
              <w:t>9</w:t>
            </w:r>
          </w:p>
        </w:tc>
        <w:tc>
          <w:tcPr>
            <w:tcW w:w="0" w:type="auto"/>
          </w:tcPr>
          <w:p w14:paraId="115227AE" w14:textId="77777777" w:rsidR="007C0D28" w:rsidRPr="00611578" w:rsidRDefault="007C0D28" w:rsidP="008D799A">
            <w:pPr>
              <w:spacing w:line="360" w:lineRule="auto"/>
              <w:rPr>
                <w:i/>
                <w:szCs w:val="24"/>
              </w:rPr>
            </w:pPr>
            <w:r w:rsidRPr="00611578">
              <w:rPr>
                <w:i/>
                <w:szCs w:val="24"/>
              </w:rPr>
              <w:t>Kluyveromyces lactis</w:t>
            </w:r>
          </w:p>
        </w:tc>
        <w:tc>
          <w:tcPr>
            <w:tcW w:w="0" w:type="auto"/>
          </w:tcPr>
          <w:p w14:paraId="17C8E63A" w14:textId="77777777" w:rsidR="007C0D28" w:rsidRPr="00076E91" w:rsidRDefault="007C0D28" w:rsidP="008D799A">
            <w:pPr>
              <w:spacing w:line="360" w:lineRule="auto"/>
              <w:rPr>
                <w:szCs w:val="24"/>
              </w:rPr>
            </w:pPr>
            <w:r w:rsidRPr="00076E91">
              <w:rPr>
                <w:szCs w:val="24"/>
              </w:rPr>
              <w:t>Saccharomycotina</w:t>
            </w:r>
          </w:p>
        </w:tc>
        <w:tc>
          <w:tcPr>
            <w:tcW w:w="0" w:type="auto"/>
          </w:tcPr>
          <w:p w14:paraId="1134F266" w14:textId="0A7ED221" w:rsidR="007C0D28" w:rsidRPr="00076E91" w:rsidRDefault="00A041BA" w:rsidP="008D799A">
            <w:pPr>
              <w:spacing w:line="360" w:lineRule="auto"/>
              <w:rPr>
                <w:szCs w:val="24"/>
              </w:rPr>
            </w:pPr>
            <w:r w:rsidRPr="00076E91">
              <w:rPr>
                <w:szCs w:val="24"/>
              </w:rPr>
              <w:t>Fungi</w:t>
            </w:r>
          </w:p>
        </w:tc>
      </w:tr>
      <w:tr w:rsidR="007C0D28" w:rsidRPr="00076E91" w14:paraId="244856F0" w14:textId="77777777" w:rsidTr="002E4524">
        <w:tc>
          <w:tcPr>
            <w:tcW w:w="0" w:type="auto"/>
          </w:tcPr>
          <w:p w14:paraId="455F8504" w14:textId="77777777" w:rsidR="007C0D28" w:rsidRPr="00076E91" w:rsidRDefault="007C0D28" w:rsidP="008D799A">
            <w:pPr>
              <w:spacing w:line="360" w:lineRule="auto"/>
              <w:rPr>
                <w:szCs w:val="24"/>
              </w:rPr>
            </w:pPr>
            <w:r w:rsidRPr="00076E91">
              <w:rPr>
                <w:bCs/>
                <w:szCs w:val="24"/>
              </w:rPr>
              <w:t>10</w:t>
            </w:r>
          </w:p>
        </w:tc>
        <w:tc>
          <w:tcPr>
            <w:tcW w:w="0" w:type="auto"/>
          </w:tcPr>
          <w:p w14:paraId="2462F842" w14:textId="77777777" w:rsidR="007C0D28" w:rsidRPr="00611578" w:rsidRDefault="007C0D28" w:rsidP="008D799A">
            <w:pPr>
              <w:spacing w:line="360" w:lineRule="auto"/>
              <w:rPr>
                <w:i/>
                <w:szCs w:val="24"/>
              </w:rPr>
            </w:pPr>
            <w:r w:rsidRPr="00611578">
              <w:rPr>
                <w:i/>
                <w:szCs w:val="24"/>
              </w:rPr>
              <w:t>Kluyveromyces thermotolerans</w:t>
            </w:r>
          </w:p>
        </w:tc>
        <w:tc>
          <w:tcPr>
            <w:tcW w:w="0" w:type="auto"/>
          </w:tcPr>
          <w:p w14:paraId="03DACAE1" w14:textId="77777777" w:rsidR="007C0D28" w:rsidRPr="00076E91" w:rsidRDefault="007C0D28" w:rsidP="008D799A">
            <w:pPr>
              <w:spacing w:line="360" w:lineRule="auto"/>
              <w:rPr>
                <w:szCs w:val="24"/>
              </w:rPr>
            </w:pPr>
            <w:r w:rsidRPr="00076E91">
              <w:rPr>
                <w:szCs w:val="24"/>
              </w:rPr>
              <w:t>Saccharomycotina</w:t>
            </w:r>
          </w:p>
        </w:tc>
        <w:tc>
          <w:tcPr>
            <w:tcW w:w="0" w:type="auto"/>
          </w:tcPr>
          <w:p w14:paraId="7BA5D77A" w14:textId="1C23D416" w:rsidR="007C0D28" w:rsidRPr="00076E91" w:rsidRDefault="00A041BA" w:rsidP="008D799A">
            <w:pPr>
              <w:spacing w:line="360" w:lineRule="auto"/>
              <w:rPr>
                <w:szCs w:val="24"/>
              </w:rPr>
            </w:pPr>
            <w:r w:rsidRPr="00076E91">
              <w:rPr>
                <w:szCs w:val="24"/>
              </w:rPr>
              <w:t>Fungi</w:t>
            </w:r>
          </w:p>
        </w:tc>
      </w:tr>
      <w:tr w:rsidR="007C0D28" w:rsidRPr="00076E91" w14:paraId="0727C94B" w14:textId="77777777" w:rsidTr="002E4524">
        <w:tc>
          <w:tcPr>
            <w:tcW w:w="0" w:type="auto"/>
          </w:tcPr>
          <w:p w14:paraId="063BF328" w14:textId="77777777" w:rsidR="007C0D28" w:rsidRPr="00076E91" w:rsidRDefault="007C0D28" w:rsidP="008D799A">
            <w:pPr>
              <w:spacing w:line="360" w:lineRule="auto"/>
              <w:rPr>
                <w:szCs w:val="24"/>
              </w:rPr>
            </w:pPr>
            <w:r w:rsidRPr="00076E91">
              <w:rPr>
                <w:bCs/>
                <w:szCs w:val="24"/>
              </w:rPr>
              <w:t>11</w:t>
            </w:r>
          </w:p>
        </w:tc>
        <w:tc>
          <w:tcPr>
            <w:tcW w:w="0" w:type="auto"/>
          </w:tcPr>
          <w:p w14:paraId="2CFBA50B" w14:textId="77777777" w:rsidR="007C0D28" w:rsidRPr="00611578" w:rsidRDefault="007C0D28" w:rsidP="008D799A">
            <w:pPr>
              <w:spacing w:line="360" w:lineRule="auto"/>
              <w:rPr>
                <w:i/>
                <w:szCs w:val="24"/>
              </w:rPr>
            </w:pPr>
            <w:r w:rsidRPr="00611578">
              <w:rPr>
                <w:i/>
                <w:szCs w:val="24"/>
              </w:rPr>
              <w:t>Kluyveromyces waltii</w:t>
            </w:r>
          </w:p>
        </w:tc>
        <w:tc>
          <w:tcPr>
            <w:tcW w:w="0" w:type="auto"/>
          </w:tcPr>
          <w:p w14:paraId="4CF7734F" w14:textId="77777777" w:rsidR="007C0D28" w:rsidRPr="00076E91" w:rsidRDefault="007C0D28" w:rsidP="008D799A">
            <w:pPr>
              <w:spacing w:line="360" w:lineRule="auto"/>
              <w:rPr>
                <w:szCs w:val="24"/>
              </w:rPr>
            </w:pPr>
            <w:r w:rsidRPr="00076E91">
              <w:rPr>
                <w:szCs w:val="24"/>
              </w:rPr>
              <w:t>Saccharomycotina</w:t>
            </w:r>
          </w:p>
        </w:tc>
        <w:tc>
          <w:tcPr>
            <w:tcW w:w="0" w:type="auto"/>
          </w:tcPr>
          <w:p w14:paraId="4C0F6F25" w14:textId="0850FA0D" w:rsidR="007C0D28" w:rsidRPr="00076E91" w:rsidRDefault="00A041BA" w:rsidP="008D799A">
            <w:pPr>
              <w:spacing w:line="360" w:lineRule="auto"/>
              <w:rPr>
                <w:szCs w:val="24"/>
              </w:rPr>
            </w:pPr>
            <w:r w:rsidRPr="00076E91">
              <w:rPr>
                <w:szCs w:val="24"/>
              </w:rPr>
              <w:t>Fungi</w:t>
            </w:r>
          </w:p>
        </w:tc>
      </w:tr>
      <w:tr w:rsidR="007C0D28" w:rsidRPr="00076E91" w14:paraId="5383543A" w14:textId="77777777" w:rsidTr="002E4524">
        <w:tc>
          <w:tcPr>
            <w:tcW w:w="0" w:type="auto"/>
          </w:tcPr>
          <w:p w14:paraId="1C61F679" w14:textId="77777777" w:rsidR="007C0D28" w:rsidRPr="00076E91" w:rsidRDefault="007C0D28" w:rsidP="008D799A">
            <w:pPr>
              <w:spacing w:line="360" w:lineRule="auto"/>
              <w:rPr>
                <w:szCs w:val="24"/>
              </w:rPr>
            </w:pPr>
            <w:r w:rsidRPr="00076E91">
              <w:rPr>
                <w:bCs/>
                <w:szCs w:val="24"/>
              </w:rPr>
              <w:t>12</w:t>
            </w:r>
          </w:p>
        </w:tc>
        <w:tc>
          <w:tcPr>
            <w:tcW w:w="0" w:type="auto"/>
          </w:tcPr>
          <w:p w14:paraId="31EF3309" w14:textId="77777777" w:rsidR="007C0D28" w:rsidRPr="00611578" w:rsidRDefault="007C0D28" w:rsidP="008D799A">
            <w:pPr>
              <w:spacing w:line="360" w:lineRule="auto"/>
              <w:rPr>
                <w:i/>
                <w:szCs w:val="24"/>
              </w:rPr>
            </w:pPr>
            <w:r w:rsidRPr="00611578">
              <w:rPr>
                <w:i/>
                <w:szCs w:val="24"/>
              </w:rPr>
              <w:t>Lodderomyces elongisporus NRRL YB-4239</w:t>
            </w:r>
          </w:p>
        </w:tc>
        <w:tc>
          <w:tcPr>
            <w:tcW w:w="0" w:type="auto"/>
          </w:tcPr>
          <w:p w14:paraId="4085B251" w14:textId="77777777" w:rsidR="007C0D28" w:rsidRPr="00076E91" w:rsidRDefault="007C0D28" w:rsidP="008D799A">
            <w:pPr>
              <w:spacing w:line="360" w:lineRule="auto"/>
              <w:rPr>
                <w:szCs w:val="24"/>
              </w:rPr>
            </w:pPr>
            <w:r w:rsidRPr="00076E91">
              <w:rPr>
                <w:szCs w:val="24"/>
              </w:rPr>
              <w:t>Saccharomycotina</w:t>
            </w:r>
          </w:p>
        </w:tc>
        <w:tc>
          <w:tcPr>
            <w:tcW w:w="0" w:type="auto"/>
          </w:tcPr>
          <w:p w14:paraId="6416A34B" w14:textId="7513CCF6" w:rsidR="007C0D28" w:rsidRPr="00076E91" w:rsidRDefault="00A041BA" w:rsidP="008D799A">
            <w:pPr>
              <w:spacing w:line="360" w:lineRule="auto"/>
              <w:rPr>
                <w:szCs w:val="24"/>
              </w:rPr>
            </w:pPr>
            <w:r w:rsidRPr="00076E91">
              <w:rPr>
                <w:szCs w:val="24"/>
              </w:rPr>
              <w:t>Fungi</w:t>
            </w:r>
          </w:p>
        </w:tc>
      </w:tr>
      <w:tr w:rsidR="007C0D28" w:rsidRPr="00076E91" w14:paraId="0C7D2502" w14:textId="77777777" w:rsidTr="002E4524">
        <w:tc>
          <w:tcPr>
            <w:tcW w:w="0" w:type="auto"/>
          </w:tcPr>
          <w:p w14:paraId="7043290F" w14:textId="77777777" w:rsidR="007C0D28" w:rsidRPr="00076E91" w:rsidRDefault="007C0D28" w:rsidP="008D799A">
            <w:pPr>
              <w:spacing w:line="360" w:lineRule="auto"/>
              <w:rPr>
                <w:szCs w:val="24"/>
              </w:rPr>
            </w:pPr>
            <w:r w:rsidRPr="00076E91">
              <w:rPr>
                <w:bCs/>
                <w:szCs w:val="24"/>
              </w:rPr>
              <w:t>13</w:t>
            </w:r>
          </w:p>
        </w:tc>
        <w:tc>
          <w:tcPr>
            <w:tcW w:w="0" w:type="auto"/>
          </w:tcPr>
          <w:p w14:paraId="7F52A2BA" w14:textId="77777777" w:rsidR="007C0D28" w:rsidRPr="00611578" w:rsidRDefault="007C0D28" w:rsidP="008D799A">
            <w:pPr>
              <w:spacing w:line="360" w:lineRule="auto"/>
              <w:rPr>
                <w:i/>
                <w:szCs w:val="24"/>
              </w:rPr>
            </w:pPr>
            <w:r w:rsidRPr="00611578">
              <w:rPr>
                <w:i/>
                <w:szCs w:val="24"/>
              </w:rPr>
              <w:t>Pichia guilliermondii</w:t>
            </w:r>
          </w:p>
        </w:tc>
        <w:tc>
          <w:tcPr>
            <w:tcW w:w="0" w:type="auto"/>
          </w:tcPr>
          <w:p w14:paraId="2039C4CA" w14:textId="77777777" w:rsidR="007C0D28" w:rsidRPr="00076E91" w:rsidRDefault="007C0D28" w:rsidP="008D799A">
            <w:pPr>
              <w:spacing w:line="360" w:lineRule="auto"/>
              <w:rPr>
                <w:szCs w:val="24"/>
              </w:rPr>
            </w:pPr>
            <w:r w:rsidRPr="00076E91">
              <w:rPr>
                <w:szCs w:val="24"/>
              </w:rPr>
              <w:t>Saccharomycotina</w:t>
            </w:r>
          </w:p>
        </w:tc>
        <w:tc>
          <w:tcPr>
            <w:tcW w:w="0" w:type="auto"/>
          </w:tcPr>
          <w:p w14:paraId="633F3FBD" w14:textId="1DA5F0DC" w:rsidR="007C0D28" w:rsidRPr="00076E91" w:rsidRDefault="00A041BA" w:rsidP="008D799A">
            <w:pPr>
              <w:spacing w:line="360" w:lineRule="auto"/>
              <w:rPr>
                <w:szCs w:val="24"/>
              </w:rPr>
            </w:pPr>
            <w:r w:rsidRPr="00076E91">
              <w:rPr>
                <w:szCs w:val="24"/>
              </w:rPr>
              <w:t>Fungi</w:t>
            </w:r>
          </w:p>
        </w:tc>
      </w:tr>
      <w:tr w:rsidR="007C0D28" w:rsidRPr="00076E91" w14:paraId="0A64F814" w14:textId="77777777" w:rsidTr="002E4524">
        <w:tc>
          <w:tcPr>
            <w:tcW w:w="0" w:type="auto"/>
          </w:tcPr>
          <w:p w14:paraId="38016E0E" w14:textId="77777777" w:rsidR="007C0D28" w:rsidRPr="00076E91" w:rsidRDefault="007C0D28" w:rsidP="008D799A">
            <w:pPr>
              <w:spacing w:line="360" w:lineRule="auto"/>
              <w:rPr>
                <w:szCs w:val="24"/>
              </w:rPr>
            </w:pPr>
            <w:r w:rsidRPr="00076E91">
              <w:rPr>
                <w:bCs/>
                <w:szCs w:val="24"/>
              </w:rPr>
              <w:t>14</w:t>
            </w:r>
          </w:p>
        </w:tc>
        <w:tc>
          <w:tcPr>
            <w:tcW w:w="0" w:type="auto"/>
          </w:tcPr>
          <w:p w14:paraId="41C8734B" w14:textId="77777777" w:rsidR="007C0D28" w:rsidRPr="00611578" w:rsidRDefault="007C0D28" w:rsidP="008D799A">
            <w:pPr>
              <w:spacing w:line="360" w:lineRule="auto"/>
              <w:rPr>
                <w:i/>
                <w:szCs w:val="24"/>
              </w:rPr>
            </w:pPr>
            <w:r w:rsidRPr="00611578">
              <w:rPr>
                <w:i/>
                <w:szCs w:val="24"/>
              </w:rPr>
              <w:t>Pichia pastoris GS115</w:t>
            </w:r>
          </w:p>
        </w:tc>
        <w:tc>
          <w:tcPr>
            <w:tcW w:w="0" w:type="auto"/>
          </w:tcPr>
          <w:p w14:paraId="41FBE91A" w14:textId="77777777" w:rsidR="007C0D28" w:rsidRPr="00076E91" w:rsidRDefault="007C0D28" w:rsidP="008D799A">
            <w:pPr>
              <w:spacing w:line="360" w:lineRule="auto"/>
              <w:rPr>
                <w:szCs w:val="24"/>
              </w:rPr>
            </w:pPr>
            <w:r w:rsidRPr="00076E91">
              <w:rPr>
                <w:szCs w:val="24"/>
              </w:rPr>
              <w:t>Saccharomycotina</w:t>
            </w:r>
          </w:p>
        </w:tc>
        <w:tc>
          <w:tcPr>
            <w:tcW w:w="0" w:type="auto"/>
          </w:tcPr>
          <w:p w14:paraId="782A50A6" w14:textId="1DE1AEF5" w:rsidR="007C0D28" w:rsidRPr="00076E91" w:rsidRDefault="00A041BA" w:rsidP="008D799A">
            <w:pPr>
              <w:spacing w:line="360" w:lineRule="auto"/>
              <w:rPr>
                <w:szCs w:val="24"/>
              </w:rPr>
            </w:pPr>
            <w:r w:rsidRPr="00076E91">
              <w:rPr>
                <w:szCs w:val="24"/>
              </w:rPr>
              <w:t>Fungi</w:t>
            </w:r>
          </w:p>
        </w:tc>
      </w:tr>
      <w:tr w:rsidR="007C0D28" w:rsidRPr="00076E91" w14:paraId="4F8B02B8" w14:textId="77777777" w:rsidTr="002E4524">
        <w:tc>
          <w:tcPr>
            <w:tcW w:w="0" w:type="auto"/>
          </w:tcPr>
          <w:p w14:paraId="5E8DCFD6" w14:textId="77777777" w:rsidR="007C0D28" w:rsidRPr="00076E91" w:rsidRDefault="007C0D28" w:rsidP="008D799A">
            <w:pPr>
              <w:spacing w:line="360" w:lineRule="auto"/>
              <w:rPr>
                <w:szCs w:val="24"/>
              </w:rPr>
            </w:pPr>
            <w:r w:rsidRPr="00076E91">
              <w:rPr>
                <w:bCs/>
                <w:szCs w:val="24"/>
              </w:rPr>
              <w:t>15</w:t>
            </w:r>
          </w:p>
        </w:tc>
        <w:tc>
          <w:tcPr>
            <w:tcW w:w="0" w:type="auto"/>
          </w:tcPr>
          <w:p w14:paraId="064D229F" w14:textId="77777777" w:rsidR="007C0D28" w:rsidRPr="00611578" w:rsidRDefault="007C0D28" w:rsidP="008D799A">
            <w:pPr>
              <w:spacing w:line="360" w:lineRule="auto"/>
              <w:rPr>
                <w:i/>
                <w:szCs w:val="24"/>
              </w:rPr>
            </w:pPr>
            <w:r w:rsidRPr="00611578">
              <w:rPr>
                <w:i/>
                <w:szCs w:val="24"/>
              </w:rPr>
              <w:t>Pichia stipitis CBS 6054</w:t>
            </w:r>
          </w:p>
        </w:tc>
        <w:tc>
          <w:tcPr>
            <w:tcW w:w="0" w:type="auto"/>
          </w:tcPr>
          <w:p w14:paraId="5835EF19" w14:textId="77777777" w:rsidR="007C0D28" w:rsidRPr="00076E91" w:rsidRDefault="007C0D28" w:rsidP="008D799A">
            <w:pPr>
              <w:spacing w:line="360" w:lineRule="auto"/>
              <w:rPr>
                <w:szCs w:val="24"/>
              </w:rPr>
            </w:pPr>
            <w:r w:rsidRPr="00076E91">
              <w:rPr>
                <w:szCs w:val="24"/>
              </w:rPr>
              <w:t>Saccharomycotina</w:t>
            </w:r>
          </w:p>
        </w:tc>
        <w:tc>
          <w:tcPr>
            <w:tcW w:w="0" w:type="auto"/>
          </w:tcPr>
          <w:p w14:paraId="28228668" w14:textId="3BC92592" w:rsidR="007C0D28" w:rsidRPr="00076E91" w:rsidRDefault="00A041BA" w:rsidP="008D799A">
            <w:pPr>
              <w:spacing w:line="360" w:lineRule="auto"/>
              <w:rPr>
                <w:szCs w:val="24"/>
              </w:rPr>
            </w:pPr>
            <w:r w:rsidRPr="00076E91">
              <w:rPr>
                <w:szCs w:val="24"/>
              </w:rPr>
              <w:t>Fungi</w:t>
            </w:r>
          </w:p>
        </w:tc>
      </w:tr>
      <w:tr w:rsidR="007C0D28" w:rsidRPr="00076E91" w14:paraId="75FBA552" w14:textId="77777777" w:rsidTr="002E4524">
        <w:tc>
          <w:tcPr>
            <w:tcW w:w="0" w:type="auto"/>
          </w:tcPr>
          <w:p w14:paraId="22F43CDD" w14:textId="77777777" w:rsidR="007C0D28" w:rsidRPr="00076E91" w:rsidRDefault="007C0D28" w:rsidP="008D799A">
            <w:pPr>
              <w:spacing w:line="360" w:lineRule="auto"/>
              <w:rPr>
                <w:szCs w:val="24"/>
              </w:rPr>
            </w:pPr>
            <w:r w:rsidRPr="00076E91">
              <w:rPr>
                <w:bCs/>
                <w:szCs w:val="24"/>
              </w:rPr>
              <w:t>16</w:t>
            </w:r>
          </w:p>
        </w:tc>
        <w:tc>
          <w:tcPr>
            <w:tcW w:w="0" w:type="auto"/>
          </w:tcPr>
          <w:p w14:paraId="51118EE9" w14:textId="77777777" w:rsidR="007C0D28" w:rsidRPr="00611578" w:rsidRDefault="007C0D28" w:rsidP="008D799A">
            <w:pPr>
              <w:spacing w:line="360" w:lineRule="auto"/>
              <w:rPr>
                <w:i/>
                <w:szCs w:val="24"/>
              </w:rPr>
            </w:pPr>
            <w:r w:rsidRPr="00611578">
              <w:rPr>
                <w:i/>
                <w:szCs w:val="24"/>
              </w:rPr>
              <w:t>Saccharomyces bayanus 623-6C</w:t>
            </w:r>
          </w:p>
        </w:tc>
        <w:tc>
          <w:tcPr>
            <w:tcW w:w="0" w:type="auto"/>
          </w:tcPr>
          <w:p w14:paraId="29A4710A" w14:textId="77777777" w:rsidR="007C0D28" w:rsidRPr="00076E91" w:rsidRDefault="007C0D28" w:rsidP="008D799A">
            <w:pPr>
              <w:spacing w:line="360" w:lineRule="auto"/>
              <w:rPr>
                <w:szCs w:val="24"/>
              </w:rPr>
            </w:pPr>
            <w:r w:rsidRPr="00076E91">
              <w:rPr>
                <w:szCs w:val="24"/>
              </w:rPr>
              <w:t>Saccharomycotina</w:t>
            </w:r>
          </w:p>
        </w:tc>
        <w:tc>
          <w:tcPr>
            <w:tcW w:w="0" w:type="auto"/>
          </w:tcPr>
          <w:p w14:paraId="249151CB" w14:textId="2731D03F" w:rsidR="007C0D28" w:rsidRPr="00076E91" w:rsidRDefault="00A041BA" w:rsidP="008D799A">
            <w:pPr>
              <w:spacing w:line="360" w:lineRule="auto"/>
              <w:rPr>
                <w:szCs w:val="24"/>
              </w:rPr>
            </w:pPr>
            <w:r w:rsidRPr="00076E91">
              <w:rPr>
                <w:szCs w:val="24"/>
              </w:rPr>
              <w:t>Fungi</w:t>
            </w:r>
          </w:p>
        </w:tc>
      </w:tr>
      <w:tr w:rsidR="007C0D28" w:rsidRPr="00076E91" w14:paraId="6FB754EC" w14:textId="77777777" w:rsidTr="002E4524">
        <w:tc>
          <w:tcPr>
            <w:tcW w:w="0" w:type="auto"/>
          </w:tcPr>
          <w:p w14:paraId="52022D0E" w14:textId="77777777" w:rsidR="007C0D28" w:rsidRPr="00076E91" w:rsidRDefault="007C0D28" w:rsidP="008D799A">
            <w:pPr>
              <w:spacing w:line="360" w:lineRule="auto"/>
              <w:rPr>
                <w:szCs w:val="24"/>
              </w:rPr>
            </w:pPr>
            <w:r w:rsidRPr="00076E91">
              <w:rPr>
                <w:bCs/>
                <w:szCs w:val="24"/>
              </w:rPr>
              <w:t>17</w:t>
            </w:r>
          </w:p>
        </w:tc>
        <w:tc>
          <w:tcPr>
            <w:tcW w:w="0" w:type="auto"/>
          </w:tcPr>
          <w:p w14:paraId="397E5483" w14:textId="77777777" w:rsidR="007C0D28" w:rsidRPr="00611578" w:rsidRDefault="007C0D28" w:rsidP="008D799A">
            <w:pPr>
              <w:spacing w:line="360" w:lineRule="auto"/>
              <w:rPr>
                <w:i/>
                <w:szCs w:val="24"/>
              </w:rPr>
            </w:pPr>
            <w:r w:rsidRPr="00611578">
              <w:rPr>
                <w:i/>
                <w:szCs w:val="24"/>
              </w:rPr>
              <w:t>Saccharomyces castelli</w:t>
            </w:r>
          </w:p>
        </w:tc>
        <w:tc>
          <w:tcPr>
            <w:tcW w:w="0" w:type="auto"/>
          </w:tcPr>
          <w:p w14:paraId="3E7CF6BD" w14:textId="77777777" w:rsidR="007C0D28" w:rsidRPr="00076E91" w:rsidRDefault="007C0D28" w:rsidP="008D799A">
            <w:pPr>
              <w:spacing w:line="360" w:lineRule="auto"/>
              <w:rPr>
                <w:szCs w:val="24"/>
              </w:rPr>
            </w:pPr>
            <w:r w:rsidRPr="00076E91">
              <w:rPr>
                <w:szCs w:val="24"/>
              </w:rPr>
              <w:t>Saccharomycotina</w:t>
            </w:r>
          </w:p>
        </w:tc>
        <w:tc>
          <w:tcPr>
            <w:tcW w:w="0" w:type="auto"/>
          </w:tcPr>
          <w:p w14:paraId="5B127FA2" w14:textId="7897608A" w:rsidR="007C0D28" w:rsidRPr="00076E91" w:rsidRDefault="00A041BA" w:rsidP="008D799A">
            <w:pPr>
              <w:spacing w:line="360" w:lineRule="auto"/>
              <w:rPr>
                <w:szCs w:val="24"/>
              </w:rPr>
            </w:pPr>
            <w:r w:rsidRPr="00076E91">
              <w:rPr>
                <w:szCs w:val="24"/>
              </w:rPr>
              <w:t>Fungi</w:t>
            </w:r>
          </w:p>
        </w:tc>
      </w:tr>
      <w:tr w:rsidR="007C0D28" w:rsidRPr="00076E91" w14:paraId="4752180E" w14:textId="77777777" w:rsidTr="002E4524">
        <w:tc>
          <w:tcPr>
            <w:tcW w:w="0" w:type="auto"/>
          </w:tcPr>
          <w:p w14:paraId="6741D13A" w14:textId="77777777" w:rsidR="007C0D28" w:rsidRPr="00076E91" w:rsidRDefault="007C0D28" w:rsidP="008D799A">
            <w:pPr>
              <w:spacing w:line="360" w:lineRule="auto"/>
              <w:rPr>
                <w:szCs w:val="24"/>
              </w:rPr>
            </w:pPr>
            <w:r w:rsidRPr="00076E91">
              <w:rPr>
                <w:bCs/>
                <w:szCs w:val="24"/>
              </w:rPr>
              <w:t>18</w:t>
            </w:r>
          </w:p>
        </w:tc>
        <w:tc>
          <w:tcPr>
            <w:tcW w:w="0" w:type="auto"/>
          </w:tcPr>
          <w:p w14:paraId="3F16E4B2" w14:textId="77777777" w:rsidR="007C0D28" w:rsidRPr="00611578" w:rsidRDefault="007C0D28" w:rsidP="008D799A">
            <w:pPr>
              <w:spacing w:line="360" w:lineRule="auto"/>
              <w:rPr>
                <w:i/>
                <w:szCs w:val="24"/>
              </w:rPr>
            </w:pPr>
            <w:r w:rsidRPr="00611578">
              <w:rPr>
                <w:i/>
                <w:szCs w:val="24"/>
              </w:rPr>
              <w:t>Saccharomyces cerevisiae</w:t>
            </w:r>
          </w:p>
        </w:tc>
        <w:tc>
          <w:tcPr>
            <w:tcW w:w="0" w:type="auto"/>
          </w:tcPr>
          <w:p w14:paraId="6C504811" w14:textId="77777777" w:rsidR="007C0D28" w:rsidRPr="00076E91" w:rsidRDefault="007C0D28" w:rsidP="008D799A">
            <w:pPr>
              <w:spacing w:line="360" w:lineRule="auto"/>
              <w:rPr>
                <w:szCs w:val="24"/>
              </w:rPr>
            </w:pPr>
            <w:r w:rsidRPr="00076E91">
              <w:rPr>
                <w:szCs w:val="24"/>
              </w:rPr>
              <w:t>Saccharomycotina</w:t>
            </w:r>
          </w:p>
        </w:tc>
        <w:tc>
          <w:tcPr>
            <w:tcW w:w="0" w:type="auto"/>
          </w:tcPr>
          <w:p w14:paraId="5EE9B859" w14:textId="065A5133" w:rsidR="007C0D28" w:rsidRPr="00076E91" w:rsidRDefault="00A041BA" w:rsidP="008D799A">
            <w:pPr>
              <w:spacing w:line="360" w:lineRule="auto"/>
              <w:rPr>
                <w:szCs w:val="24"/>
              </w:rPr>
            </w:pPr>
            <w:r w:rsidRPr="00076E91">
              <w:rPr>
                <w:szCs w:val="24"/>
              </w:rPr>
              <w:t>Fungi</w:t>
            </w:r>
          </w:p>
        </w:tc>
      </w:tr>
      <w:tr w:rsidR="007C0D28" w:rsidRPr="00076E91" w14:paraId="0584B54B" w14:textId="77777777" w:rsidTr="002E4524">
        <w:tc>
          <w:tcPr>
            <w:tcW w:w="0" w:type="auto"/>
          </w:tcPr>
          <w:p w14:paraId="3371B63D" w14:textId="77777777" w:rsidR="007C0D28" w:rsidRPr="00076E91" w:rsidRDefault="007C0D28" w:rsidP="008D799A">
            <w:pPr>
              <w:spacing w:line="360" w:lineRule="auto"/>
              <w:rPr>
                <w:szCs w:val="24"/>
              </w:rPr>
            </w:pPr>
            <w:r w:rsidRPr="00076E91">
              <w:rPr>
                <w:bCs/>
                <w:szCs w:val="24"/>
              </w:rPr>
              <w:t>19</w:t>
            </w:r>
          </w:p>
        </w:tc>
        <w:tc>
          <w:tcPr>
            <w:tcW w:w="0" w:type="auto"/>
          </w:tcPr>
          <w:p w14:paraId="58A02F72" w14:textId="77777777" w:rsidR="007C0D28" w:rsidRPr="00611578" w:rsidRDefault="007C0D28" w:rsidP="008D799A">
            <w:pPr>
              <w:spacing w:line="360" w:lineRule="auto"/>
              <w:rPr>
                <w:i/>
                <w:szCs w:val="24"/>
              </w:rPr>
            </w:pPr>
            <w:r w:rsidRPr="00611578">
              <w:rPr>
                <w:i/>
                <w:szCs w:val="24"/>
              </w:rPr>
              <w:t>Saccharomyces kluyveri</w:t>
            </w:r>
          </w:p>
        </w:tc>
        <w:tc>
          <w:tcPr>
            <w:tcW w:w="0" w:type="auto"/>
          </w:tcPr>
          <w:p w14:paraId="144908DA" w14:textId="77777777" w:rsidR="007C0D28" w:rsidRPr="00076E91" w:rsidRDefault="007C0D28" w:rsidP="008D799A">
            <w:pPr>
              <w:spacing w:line="360" w:lineRule="auto"/>
              <w:rPr>
                <w:szCs w:val="24"/>
              </w:rPr>
            </w:pPr>
            <w:r w:rsidRPr="00076E91">
              <w:rPr>
                <w:szCs w:val="24"/>
              </w:rPr>
              <w:t>Saccharomycotina</w:t>
            </w:r>
          </w:p>
        </w:tc>
        <w:tc>
          <w:tcPr>
            <w:tcW w:w="0" w:type="auto"/>
          </w:tcPr>
          <w:p w14:paraId="50E53DE7" w14:textId="12179371" w:rsidR="007C0D28" w:rsidRPr="00076E91" w:rsidRDefault="00A041BA" w:rsidP="008D799A">
            <w:pPr>
              <w:spacing w:line="360" w:lineRule="auto"/>
              <w:rPr>
                <w:szCs w:val="24"/>
              </w:rPr>
            </w:pPr>
            <w:r w:rsidRPr="00076E91">
              <w:rPr>
                <w:szCs w:val="24"/>
              </w:rPr>
              <w:t>Fungi</w:t>
            </w:r>
          </w:p>
        </w:tc>
      </w:tr>
      <w:tr w:rsidR="007C0D28" w:rsidRPr="00076E91" w14:paraId="51640583" w14:textId="77777777" w:rsidTr="002E4524">
        <w:tc>
          <w:tcPr>
            <w:tcW w:w="0" w:type="auto"/>
          </w:tcPr>
          <w:p w14:paraId="4F2BA0B6" w14:textId="77777777" w:rsidR="007C0D28" w:rsidRPr="00076E91" w:rsidRDefault="007C0D28" w:rsidP="008D799A">
            <w:pPr>
              <w:spacing w:line="360" w:lineRule="auto"/>
              <w:rPr>
                <w:szCs w:val="24"/>
              </w:rPr>
            </w:pPr>
            <w:r w:rsidRPr="00076E91">
              <w:rPr>
                <w:bCs/>
                <w:szCs w:val="24"/>
              </w:rPr>
              <w:t>20</w:t>
            </w:r>
          </w:p>
        </w:tc>
        <w:tc>
          <w:tcPr>
            <w:tcW w:w="0" w:type="auto"/>
          </w:tcPr>
          <w:p w14:paraId="2EEFC6F3" w14:textId="77777777" w:rsidR="007C0D28" w:rsidRPr="00611578" w:rsidRDefault="007C0D28" w:rsidP="008D799A">
            <w:pPr>
              <w:spacing w:line="360" w:lineRule="auto"/>
              <w:rPr>
                <w:i/>
                <w:szCs w:val="24"/>
              </w:rPr>
            </w:pPr>
            <w:r w:rsidRPr="00611578">
              <w:rPr>
                <w:i/>
                <w:szCs w:val="24"/>
              </w:rPr>
              <w:t>Saccharomyces kudriavzevii</w:t>
            </w:r>
          </w:p>
        </w:tc>
        <w:tc>
          <w:tcPr>
            <w:tcW w:w="0" w:type="auto"/>
          </w:tcPr>
          <w:p w14:paraId="3FB01E30" w14:textId="77777777" w:rsidR="007C0D28" w:rsidRPr="00076E91" w:rsidRDefault="007C0D28" w:rsidP="008D799A">
            <w:pPr>
              <w:spacing w:line="360" w:lineRule="auto"/>
              <w:rPr>
                <w:szCs w:val="24"/>
              </w:rPr>
            </w:pPr>
            <w:r w:rsidRPr="00076E91">
              <w:rPr>
                <w:szCs w:val="24"/>
              </w:rPr>
              <w:t>Saccharomycotina</w:t>
            </w:r>
          </w:p>
        </w:tc>
        <w:tc>
          <w:tcPr>
            <w:tcW w:w="0" w:type="auto"/>
          </w:tcPr>
          <w:p w14:paraId="6282DCF8" w14:textId="24422E7C" w:rsidR="007C0D28" w:rsidRPr="00076E91" w:rsidRDefault="00A041BA" w:rsidP="008D799A">
            <w:pPr>
              <w:spacing w:line="360" w:lineRule="auto"/>
              <w:rPr>
                <w:szCs w:val="24"/>
              </w:rPr>
            </w:pPr>
            <w:r w:rsidRPr="00076E91">
              <w:rPr>
                <w:szCs w:val="24"/>
              </w:rPr>
              <w:t>Fungi</w:t>
            </w:r>
          </w:p>
        </w:tc>
      </w:tr>
      <w:tr w:rsidR="007C0D28" w:rsidRPr="00076E91" w14:paraId="640AD311" w14:textId="77777777" w:rsidTr="002E4524">
        <w:tc>
          <w:tcPr>
            <w:tcW w:w="0" w:type="auto"/>
          </w:tcPr>
          <w:p w14:paraId="05345041" w14:textId="77777777" w:rsidR="007C0D28" w:rsidRPr="00076E91" w:rsidRDefault="007C0D28" w:rsidP="008D799A">
            <w:pPr>
              <w:spacing w:line="360" w:lineRule="auto"/>
              <w:rPr>
                <w:szCs w:val="24"/>
              </w:rPr>
            </w:pPr>
            <w:r w:rsidRPr="00076E91">
              <w:rPr>
                <w:bCs/>
                <w:szCs w:val="24"/>
              </w:rPr>
              <w:t>21</w:t>
            </w:r>
          </w:p>
        </w:tc>
        <w:tc>
          <w:tcPr>
            <w:tcW w:w="0" w:type="auto"/>
          </w:tcPr>
          <w:p w14:paraId="2C6ADDAB" w14:textId="77777777" w:rsidR="007C0D28" w:rsidRPr="00611578" w:rsidRDefault="007C0D28" w:rsidP="008D799A">
            <w:pPr>
              <w:spacing w:line="360" w:lineRule="auto"/>
              <w:rPr>
                <w:i/>
                <w:szCs w:val="24"/>
              </w:rPr>
            </w:pPr>
            <w:r w:rsidRPr="00611578">
              <w:rPr>
                <w:i/>
                <w:szCs w:val="24"/>
              </w:rPr>
              <w:t>Saccharomyces mikatae</w:t>
            </w:r>
          </w:p>
        </w:tc>
        <w:tc>
          <w:tcPr>
            <w:tcW w:w="0" w:type="auto"/>
          </w:tcPr>
          <w:p w14:paraId="1AC6A418" w14:textId="77777777" w:rsidR="007C0D28" w:rsidRPr="00076E91" w:rsidRDefault="007C0D28" w:rsidP="008D799A">
            <w:pPr>
              <w:spacing w:line="360" w:lineRule="auto"/>
              <w:rPr>
                <w:szCs w:val="24"/>
              </w:rPr>
            </w:pPr>
            <w:r w:rsidRPr="00076E91">
              <w:rPr>
                <w:szCs w:val="24"/>
              </w:rPr>
              <w:t>Saccharomycotina</w:t>
            </w:r>
          </w:p>
        </w:tc>
        <w:tc>
          <w:tcPr>
            <w:tcW w:w="0" w:type="auto"/>
          </w:tcPr>
          <w:p w14:paraId="5191DE52" w14:textId="41D7B84E" w:rsidR="007C0D28" w:rsidRPr="00076E91" w:rsidRDefault="00A041BA" w:rsidP="008D799A">
            <w:pPr>
              <w:spacing w:line="360" w:lineRule="auto"/>
              <w:rPr>
                <w:szCs w:val="24"/>
              </w:rPr>
            </w:pPr>
            <w:r w:rsidRPr="00076E91">
              <w:rPr>
                <w:szCs w:val="24"/>
              </w:rPr>
              <w:t>Fungi</w:t>
            </w:r>
          </w:p>
        </w:tc>
      </w:tr>
      <w:tr w:rsidR="007C0D28" w:rsidRPr="00076E91" w14:paraId="558F1C6E" w14:textId="77777777" w:rsidTr="002E4524">
        <w:tc>
          <w:tcPr>
            <w:tcW w:w="0" w:type="auto"/>
          </w:tcPr>
          <w:p w14:paraId="0E5026DE" w14:textId="77777777" w:rsidR="007C0D28" w:rsidRPr="00076E91" w:rsidRDefault="007C0D28" w:rsidP="008D799A">
            <w:pPr>
              <w:spacing w:line="360" w:lineRule="auto"/>
              <w:rPr>
                <w:szCs w:val="24"/>
              </w:rPr>
            </w:pPr>
            <w:r w:rsidRPr="00076E91">
              <w:rPr>
                <w:bCs/>
                <w:szCs w:val="24"/>
              </w:rPr>
              <w:t>22</w:t>
            </w:r>
          </w:p>
        </w:tc>
        <w:tc>
          <w:tcPr>
            <w:tcW w:w="0" w:type="auto"/>
          </w:tcPr>
          <w:p w14:paraId="132B6D4C" w14:textId="77777777" w:rsidR="007C0D28" w:rsidRPr="00611578" w:rsidRDefault="007C0D28" w:rsidP="008D799A">
            <w:pPr>
              <w:spacing w:line="360" w:lineRule="auto"/>
              <w:rPr>
                <w:i/>
                <w:szCs w:val="24"/>
              </w:rPr>
            </w:pPr>
            <w:r w:rsidRPr="00611578">
              <w:rPr>
                <w:i/>
                <w:szCs w:val="24"/>
              </w:rPr>
              <w:t>Saccharomyces paradoxus</w:t>
            </w:r>
          </w:p>
        </w:tc>
        <w:tc>
          <w:tcPr>
            <w:tcW w:w="0" w:type="auto"/>
          </w:tcPr>
          <w:p w14:paraId="040CB2A3" w14:textId="77777777" w:rsidR="007C0D28" w:rsidRPr="00076E91" w:rsidRDefault="007C0D28" w:rsidP="008D799A">
            <w:pPr>
              <w:spacing w:line="360" w:lineRule="auto"/>
              <w:rPr>
                <w:szCs w:val="24"/>
              </w:rPr>
            </w:pPr>
            <w:r w:rsidRPr="00076E91">
              <w:rPr>
                <w:szCs w:val="24"/>
              </w:rPr>
              <w:t>Saccharomycotina</w:t>
            </w:r>
          </w:p>
        </w:tc>
        <w:tc>
          <w:tcPr>
            <w:tcW w:w="0" w:type="auto"/>
          </w:tcPr>
          <w:p w14:paraId="762DC944" w14:textId="56A273A5" w:rsidR="007C0D28" w:rsidRPr="00076E91" w:rsidRDefault="00A041BA" w:rsidP="008D799A">
            <w:pPr>
              <w:spacing w:line="360" w:lineRule="auto"/>
              <w:rPr>
                <w:szCs w:val="24"/>
              </w:rPr>
            </w:pPr>
            <w:r w:rsidRPr="00076E91">
              <w:rPr>
                <w:szCs w:val="24"/>
              </w:rPr>
              <w:t>Fungi</w:t>
            </w:r>
          </w:p>
        </w:tc>
      </w:tr>
      <w:tr w:rsidR="007C0D28" w:rsidRPr="00076E91" w14:paraId="1B937AB3" w14:textId="77777777" w:rsidTr="002E4524">
        <w:tc>
          <w:tcPr>
            <w:tcW w:w="0" w:type="auto"/>
          </w:tcPr>
          <w:p w14:paraId="6E4282FF" w14:textId="77777777" w:rsidR="007C0D28" w:rsidRPr="00076E91" w:rsidRDefault="007C0D28" w:rsidP="008D799A">
            <w:pPr>
              <w:spacing w:line="360" w:lineRule="auto"/>
              <w:rPr>
                <w:szCs w:val="24"/>
              </w:rPr>
            </w:pPr>
            <w:r w:rsidRPr="00076E91">
              <w:rPr>
                <w:bCs/>
                <w:szCs w:val="24"/>
              </w:rPr>
              <w:lastRenderedPageBreak/>
              <w:t>23</w:t>
            </w:r>
          </w:p>
        </w:tc>
        <w:tc>
          <w:tcPr>
            <w:tcW w:w="0" w:type="auto"/>
          </w:tcPr>
          <w:p w14:paraId="3F3A6E3B" w14:textId="77777777" w:rsidR="007C0D28" w:rsidRPr="00611578" w:rsidRDefault="007C0D28" w:rsidP="008D799A">
            <w:pPr>
              <w:spacing w:line="360" w:lineRule="auto"/>
              <w:rPr>
                <w:i/>
                <w:szCs w:val="24"/>
              </w:rPr>
            </w:pPr>
            <w:r w:rsidRPr="00611578">
              <w:rPr>
                <w:i/>
                <w:szCs w:val="24"/>
              </w:rPr>
              <w:t>Vanderwaltozyma polyspora</w:t>
            </w:r>
          </w:p>
        </w:tc>
        <w:tc>
          <w:tcPr>
            <w:tcW w:w="0" w:type="auto"/>
          </w:tcPr>
          <w:p w14:paraId="3FA3AF97" w14:textId="77777777" w:rsidR="007C0D28" w:rsidRPr="00076E91" w:rsidRDefault="007C0D28" w:rsidP="008D799A">
            <w:pPr>
              <w:spacing w:line="360" w:lineRule="auto"/>
              <w:rPr>
                <w:szCs w:val="24"/>
              </w:rPr>
            </w:pPr>
            <w:r w:rsidRPr="00076E91">
              <w:rPr>
                <w:szCs w:val="24"/>
              </w:rPr>
              <w:t>Saccharomycotina</w:t>
            </w:r>
          </w:p>
        </w:tc>
        <w:tc>
          <w:tcPr>
            <w:tcW w:w="0" w:type="auto"/>
          </w:tcPr>
          <w:p w14:paraId="05940BC0" w14:textId="4F69818F" w:rsidR="007C0D28" w:rsidRPr="00076E91" w:rsidRDefault="00A041BA" w:rsidP="008D799A">
            <w:pPr>
              <w:spacing w:line="360" w:lineRule="auto"/>
              <w:rPr>
                <w:szCs w:val="24"/>
              </w:rPr>
            </w:pPr>
            <w:r w:rsidRPr="00076E91">
              <w:rPr>
                <w:szCs w:val="24"/>
              </w:rPr>
              <w:t>Fungi</w:t>
            </w:r>
          </w:p>
        </w:tc>
      </w:tr>
      <w:tr w:rsidR="007C0D28" w:rsidRPr="00076E91" w14:paraId="3AB7AB02" w14:textId="77777777" w:rsidTr="002E4524">
        <w:tc>
          <w:tcPr>
            <w:tcW w:w="0" w:type="auto"/>
          </w:tcPr>
          <w:p w14:paraId="03D6F67A" w14:textId="77777777" w:rsidR="007C0D28" w:rsidRPr="00076E91" w:rsidRDefault="007C0D28" w:rsidP="008D799A">
            <w:pPr>
              <w:spacing w:line="360" w:lineRule="auto"/>
              <w:rPr>
                <w:szCs w:val="24"/>
              </w:rPr>
            </w:pPr>
            <w:r w:rsidRPr="00076E91">
              <w:rPr>
                <w:bCs/>
                <w:szCs w:val="24"/>
              </w:rPr>
              <w:t>24</w:t>
            </w:r>
          </w:p>
        </w:tc>
        <w:tc>
          <w:tcPr>
            <w:tcW w:w="0" w:type="auto"/>
          </w:tcPr>
          <w:p w14:paraId="52A03B6C" w14:textId="77777777" w:rsidR="007C0D28" w:rsidRPr="00611578" w:rsidRDefault="007C0D28" w:rsidP="008D799A">
            <w:pPr>
              <w:spacing w:line="360" w:lineRule="auto"/>
              <w:rPr>
                <w:i/>
                <w:szCs w:val="24"/>
              </w:rPr>
            </w:pPr>
            <w:r w:rsidRPr="00611578">
              <w:rPr>
                <w:i/>
                <w:szCs w:val="24"/>
              </w:rPr>
              <w:t>Yarrowia lipolytica</w:t>
            </w:r>
          </w:p>
        </w:tc>
        <w:tc>
          <w:tcPr>
            <w:tcW w:w="0" w:type="auto"/>
          </w:tcPr>
          <w:p w14:paraId="68148F39" w14:textId="77777777" w:rsidR="007C0D28" w:rsidRPr="00076E91" w:rsidRDefault="007C0D28" w:rsidP="008D799A">
            <w:pPr>
              <w:spacing w:line="360" w:lineRule="auto"/>
              <w:rPr>
                <w:szCs w:val="24"/>
              </w:rPr>
            </w:pPr>
            <w:r w:rsidRPr="00076E91">
              <w:rPr>
                <w:szCs w:val="24"/>
              </w:rPr>
              <w:t>Saccharomycotina</w:t>
            </w:r>
          </w:p>
        </w:tc>
        <w:tc>
          <w:tcPr>
            <w:tcW w:w="0" w:type="auto"/>
          </w:tcPr>
          <w:p w14:paraId="77C77A9C" w14:textId="08CF1B7C" w:rsidR="007C0D28" w:rsidRPr="00076E91" w:rsidRDefault="00A041BA" w:rsidP="008D799A">
            <w:pPr>
              <w:spacing w:line="360" w:lineRule="auto"/>
              <w:rPr>
                <w:szCs w:val="24"/>
              </w:rPr>
            </w:pPr>
            <w:r w:rsidRPr="00076E91">
              <w:rPr>
                <w:szCs w:val="24"/>
              </w:rPr>
              <w:t>Fungi</w:t>
            </w:r>
          </w:p>
        </w:tc>
      </w:tr>
      <w:tr w:rsidR="007C0D28" w:rsidRPr="00076E91" w14:paraId="2CC335B8" w14:textId="77777777" w:rsidTr="002E4524">
        <w:tc>
          <w:tcPr>
            <w:tcW w:w="0" w:type="auto"/>
          </w:tcPr>
          <w:p w14:paraId="33283AC7" w14:textId="77777777" w:rsidR="007C0D28" w:rsidRPr="00076E91" w:rsidRDefault="007C0D28" w:rsidP="008D799A">
            <w:pPr>
              <w:spacing w:line="360" w:lineRule="auto"/>
              <w:rPr>
                <w:szCs w:val="24"/>
              </w:rPr>
            </w:pPr>
            <w:r w:rsidRPr="00076E91">
              <w:rPr>
                <w:bCs/>
                <w:szCs w:val="24"/>
              </w:rPr>
              <w:t>25</w:t>
            </w:r>
          </w:p>
        </w:tc>
        <w:tc>
          <w:tcPr>
            <w:tcW w:w="0" w:type="auto"/>
          </w:tcPr>
          <w:p w14:paraId="7062A877" w14:textId="77777777" w:rsidR="007C0D28" w:rsidRPr="00611578" w:rsidRDefault="007C0D28" w:rsidP="008D799A">
            <w:pPr>
              <w:spacing w:line="360" w:lineRule="auto"/>
              <w:rPr>
                <w:i/>
                <w:szCs w:val="24"/>
              </w:rPr>
            </w:pPr>
            <w:r w:rsidRPr="00611578">
              <w:rPr>
                <w:i/>
                <w:szCs w:val="24"/>
              </w:rPr>
              <w:t>Zygosaccharomyces rouxii</w:t>
            </w:r>
          </w:p>
        </w:tc>
        <w:tc>
          <w:tcPr>
            <w:tcW w:w="0" w:type="auto"/>
          </w:tcPr>
          <w:p w14:paraId="13E5C23D" w14:textId="77777777" w:rsidR="007C0D28" w:rsidRPr="00076E91" w:rsidRDefault="007C0D28" w:rsidP="008D799A">
            <w:pPr>
              <w:spacing w:line="360" w:lineRule="auto"/>
              <w:rPr>
                <w:szCs w:val="24"/>
              </w:rPr>
            </w:pPr>
            <w:r w:rsidRPr="00076E91">
              <w:rPr>
                <w:szCs w:val="24"/>
              </w:rPr>
              <w:t>Saccharomycotina</w:t>
            </w:r>
          </w:p>
        </w:tc>
        <w:tc>
          <w:tcPr>
            <w:tcW w:w="0" w:type="auto"/>
          </w:tcPr>
          <w:p w14:paraId="70594BF0" w14:textId="0E99F9CC" w:rsidR="007C0D28" w:rsidRPr="00076E91" w:rsidRDefault="00A041BA" w:rsidP="008D799A">
            <w:pPr>
              <w:spacing w:line="360" w:lineRule="auto"/>
              <w:rPr>
                <w:szCs w:val="24"/>
              </w:rPr>
            </w:pPr>
            <w:r w:rsidRPr="00076E91">
              <w:rPr>
                <w:szCs w:val="24"/>
              </w:rPr>
              <w:t>Fungi</w:t>
            </w:r>
          </w:p>
        </w:tc>
      </w:tr>
      <w:tr w:rsidR="007C0D28" w:rsidRPr="00076E91" w14:paraId="561A5C6F" w14:textId="77777777" w:rsidTr="002E4524">
        <w:tc>
          <w:tcPr>
            <w:tcW w:w="0" w:type="auto"/>
          </w:tcPr>
          <w:p w14:paraId="57F08D50" w14:textId="77777777" w:rsidR="007C0D28" w:rsidRPr="00076E91" w:rsidRDefault="007C0D28" w:rsidP="008D799A">
            <w:pPr>
              <w:spacing w:line="360" w:lineRule="auto"/>
              <w:rPr>
                <w:szCs w:val="24"/>
              </w:rPr>
            </w:pPr>
            <w:r w:rsidRPr="00076E91">
              <w:rPr>
                <w:bCs/>
                <w:szCs w:val="24"/>
              </w:rPr>
              <w:t>26</w:t>
            </w:r>
          </w:p>
        </w:tc>
        <w:tc>
          <w:tcPr>
            <w:tcW w:w="0" w:type="auto"/>
          </w:tcPr>
          <w:p w14:paraId="7BC56D82" w14:textId="77777777" w:rsidR="007C0D28" w:rsidRPr="00611578" w:rsidRDefault="007C0D28" w:rsidP="008D799A">
            <w:pPr>
              <w:spacing w:line="360" w:lineRule="auto"/>
              <w:rPr>
                <w:i/>
                <w:szCs w:val="24"/>
              </w:rPr>
            </w:pPr>
            <w:r w:rsidRPr="00611578">
              <w:rPr>
                <w:i/>
                <w:szCs w:val="24"/>
              </w:rPr>
              <w:t>Acidomyces richmondensis</w:t>
            </w:r>
          </w:p>
        </w:tc>
        <w:tc>
          <w:tcPr>
            <w:tcW w:w="0" w:type="auto"/>
          </w:tcPr>
          <w:p w14:paraId="6007006C" w14:textId="77777777" w:rsidR="007C0D28" w:rsidRPr="00076E91" w:rsidRDefault="007C0D28" w:rsidP="008D799A">
            <w:pPr>
              <w:spacing w:line="360" w:lineRule="auto"/>
              <w:rPr>
                <w:szCs w:val="24"/>
              </w:rPr>
            </w:pPr>
            <w:r w:rsidRPr="00076E91">
              <w:rPr>
                <w:szCs w:val="24"/>
              </w:rPr>
              <w:t>Pezizomycotina</w:t>
            </w:r>
          </w:p>
        </w:tc>
        <w:tc>
          <w:tcPr>
            <w:tcW w:w="0" w:type="auto"/>
          </w:tcPr>
          <w:p w14:paraId="07A8142B" w14:textId="527F2AE5" w:rsidR="007C0D28" w:rsidRPr="00076E91" w:rsidRDefault="00A041BA" w:rsidP="008D799A">
            <w:pPr>
              <w:spacing w:line="360" w:lineRule="auto"/>
              <w:rPr>
                <w:szCs w:val="24"/>
              </w:rPr>
            </w:pPr>
            <w:r w:rsidRPr="00076E91">
              <w:rPr>
                <w:szCs w:val="24"/>
              </w:rPr>
              <w:t>Fungi</w:t>
            </w:r>
          </w:p>
        </w:tc>
      </w:tr>
      <w:tr w:rsidR="007C0D28" w:rsidRPr="00076E91" w14:paraId="4F15C195" w14:textId="77777777" w:rsidTr="002E4524">
        <w:tc>
          <w:tcPr>
            <w:tcW w:w="0" w:type="auto"/>
          </w:tcPr>
          <w:p w14:paraId="4C58EB9C" w14:textId="77777777" w:rsidR="007C0D28" w:rsidRPr="00076E91" w:rsidRDefault="007C0D28" w:rsidP="008D799A">
            <w:pPr>
              <w:spacing w:line="360" w:lineRule="auto"/>
              <w:rPr>
                <w:szCs w:val="24"/>
              </w:rPr>
            </w:pPr>
            <w:r w:rsidRPr="00076E91">
              <w:rPr>
                <w:bCs/>
                <w:szCs w:val="24"/>
              </w:rPr>
              <w:t>27</w:t>
            </w:r>
          </w:p>
        </w:tc>
        <w:tc>
          <w:tcPr>
            <w:tcW w:w="0" w:type="auto"/>
          </w:tcPr>
          <w:p w14:paraId="4506DED2" w14:textId="77777777" w:rsidR="007C0D28" w:rsidRPr="00611578" w:rsidRDefault="007C0D28" w:rsidP="008D799A">
            <w:pPr>
              <w:spacing w:line="360" w:lineRule="auto"/>
              <w:rPr>
                <w:i/>
                <w:szCs w:val="24"/>
              </w:rPr>
            </w:pPr>
            <w:r w:rsidRPr="00611578">
              <w:rPr>
                <w:i/>
                <w:szCs w:val="24"/>
              </w:rPr>
              <w:t>Aulographum hederae</w:t>
            </w:r>
          </w:p>
        </w:tc>
        <w:tc>
          <w:tcPr>
            <w:tcW w:w="0" w:type="auto"/>
          </w:tcPr>
          <w:p w14:paraId="339EFDC0" w14:textId="77777777" w:rsidR="007C0D28" w:rsidRPr="00076E91" w:rsidRDefault="007C0D28" w:rsidP="008D799A">
            <w:pPr>
              <w:spacing w:line="360" w:lineRule="auto"/>
              <w:rPr>
                <w:szCs w:val="24"/>
              </w:rPr>
            </w:pPr>
            <w:r w:rsidRPr="00076E91">
              <w:rPr>
                <w:szCs w:val="24"/>
              </w:rPr>
              <w:t>Pezizomycotina</w:t>
            </w:r>
          </w:p>
        </w:tc>
        <w:tc>
          <w:tcPr>
            <w:tcW w:w="0" w:type="auto"/>
          </w:tcPr>
          <w:p w14:paraId="757971F5" w14:textId="7952BEBD" w:rsidR="007C0D28" w:rsidRPr="00076E91" w:rsidRDefault="00A041BA" w:rsidP="008D799A">
            <w:pPr>
              <w:spacing w:line="360" w:lineRule="auto"/>
              <w:rPr>
                <w:szCs w:val="24"/>
              </w:rPr>
            </w:pPr>
            <w:r w:rsidRPr="00076E91">
              <w:rPr>
                <w:szCs w:val="24"/>
              </w:rPr>
              <w:t>Fungi</w:t>
            </w:r>
          </w:p>
        </w:tc>
      </w:tr>
      <w:tr w:rsidR="007C0D28" w:rsidRPr="00076E91" w14:paraId="6C10FC03" w14:textId="77777777" w:rsidTr="002E4524">
        <w:tc>
          <w:tcPr>
            <w:tcW w:w="0" w:type="auto"/>
          </w:tcPr>
          <w:p w14:paraId="10B05B75" w14:textId="77777777" w:rsidR="007C0D28" w:rsidRPr="00076E91" w:rsidRDefault="007C0D28" w:rsidP="008D799A">
            <w:pPr>
              <w:spacing w:line="360" w:lineRule="auto"/>
              <w:rPr>
                <w:szCs w:val="24"/>
              </w:rPr>
            </w:pPr>
            <w:r w:rsidRPr="00076E91">
              <w:rPr>
                <w:bCs/>
                <w:szCs w:val="24"/>
              </w:rPr>
              <w:t>28</w:t>
            </w:r>
          </w:p>
        </w:tc>
        <w:tc>
          <w:tcPr>
            <w:tcW w:w="0" w:type="auto"/>
          </w:tcPr>
          <w:p w14:paraId="2323818A" w14:textId="77777777" w:rsidR="007C0D28" w:rsidRPr="00611578" w:rsidRDefault="007C0D28" w:rsidP="008D799A">
            <w:pPr>
              <w:spacing w:line="360" w:lineRule="auto"/>
              <w:rPr>
                <w:i/>
                <w:szCs w:val="24"/>
              </w:rPr>
            </w:pPr>
            <w:r w:rsidRPr="00611578">
              <w:rPr>
                <w:i/>
                <w:szCs w:val="24"/>
              </w:rPr>
              <w:t>Baudoinia compniacensis uamh 10762</w:t>
            </w:r>
          </w:p>
        </w:tc>
        <w:tc>
          <w:tcPr>
            <w:tcW w:w="0" w:type="auto"/>
          </w:tcPr>
          <w:p w14:paraId="242D5F0E" w14:textId="77777777" w:rsidR="007C0D28" w:rsidRPr="00076E91" w:rsidRDefault="007C0D28" w:rsidP="008D799A">
            <w:pPr>
              <w:spacing w:line="360" w:lineRule="auto"/>
              <w:rPr>
                <w:szCs w:val="24"/>
              </w:rPr>
            </w:pPr>
            <w:r w:rsidRPr="00076E91">
              <w:rPr>
                <w:szCs w:val="24"/>
              </w:rPr>
              <w:t>Pezizomycotina</w:t>
            </w:r>
          </w:p>
        </w:tc>
        <w:tc>
          <w:tcPr>
            <w:tcW w:w="0" w:type="auto"/>
          </w:tcPr>
          <w:p w14:paraId="7BA46058" w14:textId="355AAAE1" w:rsidR="007C0D28" w:rsidRPr="00076E91" w:rsidRDefault="00A041BA" w:rsidP="008D799A">
            <w:pPr>
              <w:spacing w:line="360" w:lineRule="auto"/>
              <w:rPr>
                <w:szCs w:val="24"/>
              </w:rPr>
            </w:pPr>
            <w:r w:rsidRPr="00076E91">
              <w:rPr>
                <w:szCs w:val="24"/>
              </w:rPr>
              <w:t>Fungi</w:t>
            </w:r>
          </w:p>
        </w:tc>
      </w:tr>
      <w:tr w:rsidR="007C0D28" w:rsidRPr="00076E91" w14:paraId="501CD02D" w14:textId="77777777" w:rsidTr="002E4524">
        <w:tc>
          <w:tcPr>
            <w:tcW w:w="0" w:type="auto"/>
          </w:tcPr>
          <w:p w14:paraId="62A0FC98" w14:textId="77777777" w:rsidR="007C0D28" w:rsidRPr="00076E91" w:rsidRDefault="007C0D28" w:rsidP="008D799A">
            <w:pPr>
              <w:spacing w:line="360" w:lineRule="auto"/>
              <w:rPr>
                <w:szCs w:val="24"/>
              </w:rPr>
            </w:pPr>
            <w:r w:rsidRPr="00076E91">
              <w:rPr>
                <w:bCs/>
                <w:szCs w:val="24"/>
              </w:rPr>
              <w:t>29</w:t>
            </w:r>
          </w:p>
        </w:tc>
        <w:tc>
          <w:tcPr>
            <w:tcW w:w="0" w:type="auto"/>
          </w:tcPr>
          <w:p w14:paraId="10C85992" w14:textId="77777777" w:rsidR="007C0D28" w:rsidRPr="00611578" w:rsidRDefault="007C0D28" w:rsidP="008D799A">
            <w:pPr>
              <w:spacing w:line="360" w:lineRule="auto"/>
              <w:rPr>
                <w:i/>
                <w:szCs w:val="24"/>
              </w:rPr>
            </w:pPr>
            <w:r w:rsidRPr="00611578">
              <w:rPr>
                <w:i/>
                <w:szCs w:val="24"/>
              </w:rPr>
              <w:t>Botryosphaeria dothidea</w:t>
            </w:r>
          </w:p>
        </w:tc>
        <w:tc>
          <w:tcPr>
            <w:tcW w:w="0" w:type="auto"/>
          </w:tcPr>
          <w:p w14:paraId="7120F2A7" w14:textId="77777777" w:rsidR="007C0D28" w:rsidRPr="00076E91" w:rsidRDefault="007C0D28" w:rsidP="008D799A">
            <w:pPr>
              <w:spacing w:line="360" w:lineRule="auto"/>
              <w:rPr>
                <w:szCs w:val="24"/>
              </w:rPr>
            </w:pPr>
            <w:r w:rsidRPr="00076E91">
              <w:rPr>
                <w:szCs w:val="24"/>
              </w:rPr>
              <w:t>Pezizomycotina</w:t>
            </w:r>
          </w:p>
        </w:tc>
        <w:tc>
          <w:tcPr>
            <w:tcW w:w="0" w:type="auto"/>
          </w:tcPr>
          <w:p w14:paraId="1809EEDA" w14:textId="0B990538" w:rsidR="007C0D28" w:rsidRPr="00076E91" w:rsidRDefault="00A041BA" w:rsidP="008D799A">
            <w:pPr>
              <w:spacing w:line="360" w:lineRule="auto"/>
              <w:rPr>
                <w:szCs w:val="24"/>
              </w:rPr>
            </w:pPr>
            <w:r w:rsidRPr="00076E91">
              <w:rPr>
                <w:szCs w:val="24"/>
              </w:rPr>
              <w:t>Fungi</w:t>
            </w:r>
          </w:p>
        </w:tc>
      </w:tr>
      <w:tr w:rsidR="007C0D28" w:rsidRPr="00076E91" w14:paraId="233ADF7B" w14:textId="77777777" w:rsidTr="002E4524">
        <w:tc>
          <w:tcPr>
            <w:tcW w:w="0" w:type="auto"/>
          </w:tcPr>
          <w:p w14:paraId="7C6B23EA" w14:textId="77777777" w:rsidR="007C0D28" w:rsidRPr="00076E91" w:rsidRDefault="007C0D28" w:rsidP="008D799A">
            <w:pPr>
              <w:spacing w:line="360" w:lineRule="auto"/>
              <w:rPr>
                <w:szCs w:val="24"/>
              </w:rPr>
            </w:pPr>
            <w:r w:rsidRPr="00076E91">
              <w:rPr>
                <w:bCs/>
                <w:szCs w:val="24"/>
              </w:rPr>
              <w:t>30</w:t>
            </w:r>
          </w:p>
        </w:tc>
        <w:tc>
          <w:tcPr>
            <w:tcW w:w="0" w:type="auto"/>
          </w:tcPr>
          <w:p w14:paraId="00C4F6DF" w14:textId="77777777" w:rsidR="007C0D28" w:rsidRPr="00611578" w:rsidRDefault="007C0D28" w:rsidP="008D799A">
            <w:pPr>
              <w:spacing w:line="360" w:lineRule="auto"/>
              <w:rPr>
                <w:i/>
                <w:szCs w:val="24"/>
              </w:rPr>
            </w:pPr>
            <w:r w:rsidRPr="00611578">
              <w:rPr>
                <w:i/>
                <w:szCs w:val="24"/>
              </w:rPr>
              <w:t>Cenococcum geophilum 1.58</w:t>
            </w:r>
          </w:p>
        </w:tc>
        <w:tc>
          <w:tcPr>
            <w:tcW w:w="0" w:type="auto"/>
          </w:tcPr>
          <w:p w14:paraId="1F3F88DA" w14:textId="77777777" w:rsidR="007C0D28" w:rsidRPr="00076E91" w:rsidRDefault="007C0D28" w:rsidP="008D799A">
            <w:pPr>
              <w:spacing w:line="360" w:lineRule="auto"/>
              <w:rPr>
                <w:szCs w:val="24"/>
              </w:rPr>
            </w:pPr>
            <w:r w:rsidRPr="00076E91">
              <w:rPr>
                <w:szCs w:val="24"/>
              </w:rPr>
              <w:t>Pezizomycotina</w:t>
            </w:r>
          </w:p>
        </w:tc>
        <w:tc>
          <w:tcPr>
            <w:tcW w:w="0" w:type="auto"/>
          </w:tcPr>
          <w:p w14:paraId="6371E3BE" w14:textId="6545ED3B" w:rsidR="007C0D28" w:rsidRPr="00076E91" w:rsidRDefault="00A041BA" w:rsidP="008D799A">
            <w:pPr>
              <w:spacing w:line="360" w:lineRule="auto"/>
              <w:rPr>
                <w:szCs w:val="24"/>
              </w:rPr>
            </w:pPr>
            <w:r w:rsidRPr="00076E91">
              <w:rPr>
                <w:szCs w:val="24"/>
              </w:rPr>
              <w:t>Fungi</w:t>
            </w:r>
          </w:p>
        </w:tc>
      </w:tr>
      <w:tr w:rsidR="007C0D28" w:rsidRPr="00076E91" w14:paraId="6D1799CE" w14:textId="77777777" w:rsidTr="002E4524">
        <w:tc>
          <w:tcPr>
            <w:tcW w:w="0" w:type="auto"/>
          </w:tcPr>
          <w:p w14:paraId="249C3F9C" w14:textId="77777777" w:rsidR="007C0D28" w:rsidRPr="00076E91" w:rsidRDefault="007C0D28" w:rsidP="008D799A">
            <w:pPr>
              <w:spacing w:line="360" w:lineRule="auto"/>
              <w:rPr>
                <w:szCs w:val="24"/>
              </w:rPr>
            </w:pPr>
            <w:r w:rsidRPr="00076E91">
              <w:rPr>
                <w:bCs/>
                <w:szCs w:val="24"/>
              </w:rPr>
              <w:t>31</w:t>
            </w:r>
          </w:p>
        </w:tc>
        <w:tc>
          <w:tcPr>
            <w:tcW w:w="0" w:type="auto"/>
          </w:tcPr>
          <w:p w14:paraId="718C0277" w14:textId="77777777" w:rsidR="007C0D28" w:rsidRPr="00611578" w:rsidRDefault="007C0D28" w:rsidP="008D799A">
            <w:pPr>
              <w:spacing w:line="360" w:lineRule="auto"/>
              <w:rPr>
                <w:i/>
                <w:szCs w:val="24"/>
              </w:rPr>
            </w:pPr>
            <w:r w:rsidRPr="00611578">
              <w:rPr>
                <w:i/>
                <w:szCs w:val="24"/>
              </w:rPr>
              <w:t>Cladonia grayi</w:t>
            </w:r>
          </w:p>
        </w:tc>
        <w:tc>
          <w:tcPr>
            <w:tcW w:w="0" w:type="auto"/>
          </w:tcPr>
          <w:p w14:paraId="234794FB" w14:textId="77777777" w:rsidR="007C0D28" w:rsidRPr="00076E91" w:rsidRDefault="007C0D28" w:rsidP="008D799A">
            <w:pPr>
              <w:spacing w:line="360" w:lineRule="auto"/>
              <w:rPr>
                <w:szCs w:val="24"/>
              </w:rPr>
            </w:pPr>
            <w:r w:rsidRPr="00076E91">
              <w:rPr>
                <w:szCs w:val="24"/>
              </w:rPr>
              <w:t>Pezizomycotina</w:t>
            </w:r>
          </w:p>
        </w:tc>
        <w:tc>
          <w:tcPr>
            <w:tcW w:w="0" w:type="auto"/>
          </w:tcPr>
          <w:p w14:paraId="0C2B1D81" w14:textId="23E1D14A" w:rsidR="007C0D28" w:rsidRPr="00076E91" w:rsidRDefault="00A041BA" w:rsidP="008D799A">
            <w:pPr>
              <w:spacing w:line="360" w:lineRule="auto"/>
              <w:rPr>
                <w:szCs w:val="24"/>
              </w:rPr>
            </w:pPr>
            <w:r w:rsidRPr="00076E91">
              <w:rPr>
                <w:szCs w:val="24"/>
              </w:rPr>
              <w:t>Fungi</w:t>
            </w:r>
          </w:p>
        </w:tc>
      </w:tr>
      <w:tr w:rsidR="007C0D28" w:rsidRPr="00076E91" w14:paraId="2A339291" w14:textId="77777777" w:rsidTr="002E4524">
        <w:tc>
          <w:tcPr>
            <w:tcW w:w="0" w:type="auto"/>
          </w:tcPr>
          <w:p w14:paraId="3D7459AA" w14:textId="77777777" w:rsidR="007C0D28" w:rsidRPr="00076E91" w:rsidRDefault="007C0D28" w:rsidP="008D799A">
            <w:pPr>
              <w:spacing w:line="360" w:lineRule="auto"/>
              <w:rPr>
                <w:szCs w:val="24"/>
              </w:rPr>
            </w:pPr>
            <w:r w:rsidRPr="00076E91">
              <w:rPr>
                <w:bCs/>
                <w:szCs w:val="24"/>
              </w:rPr>
              <w:t>32</w:t>
            </w:r>
          </w:p>
        </w:tc>
        <w:tc>
          <w:tcPr>
            <w:tcW w:w="0" w:type="auto"/>
          </w:tcPr>
          <w:p w14:paraId="34965115" w14:textId="77777777" w:rsidR="007C0D28" w:rsidRPr="00611578" w:rsidRDefault="007C0D28" w:rsidP="008D799A">
            <w:pPr>
              <w:spacing w:line="360" w:lineRule="auto"/>
              <w:rPr>
                <w:i/>
                <w:szCs w:val="24"/>
              </w:rPr>
            </w:pPr>
            <w:r w:rsidRPr="00611578">
              <w:rPr>
                <w:i/>
                <w:szCs w:val="24"/>
              </w:rPr>
              <w:t>Cochliobolus carbonum 26-r-13</w:t>
            </w:r>
          </w:p>
        </w:tc>
        <w:tc>
          <w:tcPr>
            <w:tcW w:w="0" w:type="auto"/>
          </w:tcPr>
          <w:p w14:paraId="05B17251" w14:textId="77777777" w:rsidR="007C0D28" w:rsidRPr="00076E91" w:rsidRDefault="007C0D28" w:rsidP="008D799A">
            <w:pPr>
              <w:spacing w:line="360" w:lineRule="auto"/>
              <w:rPr>
                <w:szCs w:val="24"/>
              </w:rPr>
            </w:pPr>
            <w:r w:rsidRPr="00076E91">
              <w:rPr>
                <w:szCs w:val="24"/>
              </w:rPr>
              <w:t>Pezizomycotina</w:t>
            </w:r>
          </w:p>
        </w:tc>
        <w:tc>
          <w:tcPr>
            <w:tcW w:w="0" w:type="auto"/>
          </w:tcPr>
          <w:p w14:paraId="037B3F2F" w14:textId="5090F0D9" w:rsidR="007C0D28" w:rsidRPr="00076E91" w:rsidRDefault="00A041BA" w:rsidP="008D799A">
            <w:pPr>
              <w:spacing w:line="360" w:lineRule="auto"/>
              <w:rPr>
                <w:szCs w:val="24"/>
              </w:rPr>
            </w:pPr>
            <w:r w:rsidRPr="00076E91">
              <w:rPr>
                <w:szCs w:val="24"/>
              </w:rPr>
              <w:t>Fungi</w:t>
            </w:r>
          </w:p>
        </w:tc>
      </w:tr>
      <w:tr w:rsidR="007C0D28" w:rsidRPr="00076E91" w14:paraId="602B401F" w14:textId="77777777" w:rsidTr="002E4524">
        <w:tc>
          <w:tcPr>
            <w:tcW w:w="0" w:type="auto"/>
          </w:tcPr>
          <w:p w14:paraId="178A89C3" w14:textId="77777777" w:rsidR="007C0D28" w:rsidRPr="00076E91" w:rsidRDefault="007C0D28" w:rsidP="008D799A">
            <w:pPr>
              <w:spacing w:line="360" w:lineRule="auto"/>
              <w:rPr>
                <w:szCs w:val="24"/>
              </w:rPr>
            </w:pPr>
            <w:r w:rsidRPr="00076E91">
              <w:rPr>
                <w:bCs/>
                <w:szCs w:val="24"/>
              </w:rPr>
              <w:t>33</w:t>
            </w:r>
          </w:p>
        </w:tc>
        <w:tc>
          <w:tcPr>
            <w:tcW w:w="0" w:type="auto"/>
          </w:tcPr>
          <w:p w14:paraId="2EFDE2CD" w14:textId="77777777" w:rsidR="007C0D28" w:rsidRPr="00611578" w:rsidRDefault="007C0D28" w:rsidP="008D799A">
            <w:pPr>
              <w:spacing w:line="360" w:lineRule="auto"/>
              <w:rPr>
                <w:i/>
                <w:szCs w:val="24"/>
              </w:rPr>
            </w:pPr>
            <w:r w:rsidRPr="00611578">
              <w:rPr>
                <w:i/>
                <w:szCs w:val="24"/>
              </w:rPr>
              <w:t>Cochliobolus heterostrophus c5 3332</w:t>
            </w:r>
          </w:p>
        </w:tc>
        <w:tc>
          <w:tcPr>
            <w:tcW w:w="0" w:type="auto"/>
          </w:tcPr>
          <w:p w14:paraId="5CF2AC03" w14:textId="77777777" w:rsidR="007C0D28" w:rsidRPr="00076E91" w:rsidRDefault="007C0D28" w:rsidP="008D799A">
            <w:pPr>
              <w:spacing w:line="360" w:lineRule="auto"/>
              <w:rPr>
                <w:szCs w:val="24"/>
              </w:rPr>
            </w:pPr>
            <w:r w:rsidRPr="00076E91">
              <w:rPr>
                <w:szCs w:val="24"/>
              </w:rPr>
              <w:t>Pezizomycotina</w:t>
            </w:r>
          </w:p>
        </w:tc>
        <w:tc>
          <w:tcPr>
            <w:tcW w:w="0" w:type="auto"/>
          </w:tcPr>
          <w:p w14:paraId="64BDCB40" w14:textId="09DCEACC" w:rsidR="007C0D28" w:rsidRPr="00076E91" w:rsidRDefault="00A041BA" w:rsidP="008D799A">
            <w:pPr>
              <w:spacing w:line="360" w:lineRule="auto"/>
              <w:rPr>
                <w:szCs w:val="24"/>
              </w:rPr>
            </w:pPr>
            <w:r w:rsidRPr="00076E91">
              <w:rPr>
                <w:szCs w:val="24"/>
              </w:rPr>
              <w:t>Fungi</w:t>
            </w:r>
          </w:p>
        </w:tc>
      </w:tr>
      <w:tr w:rsidR="007C0D28" w:rsidRPr="00076E91" w14:paraId="5DBB1B7D" w14:textId="77777777" w:rsidTr="002E4524">
        <w:tc>
          <w:tcPr>
            <w:tcW w:w="0" w:type="auto"/>
          </w:tcPr>
          <w:p w14:paraId="7647D859" w14:textId="77777777" w:rsidR="007C0D28" w:rsidRPr="00076E91" w:rsidRDefault="007C0D28" w:rsidP="008D799A">
            <w:pPr>
              <w:spacing w:line="360" w:lineRule="auto"/>
              <w:rPr>
                <w:szCs w:val="24"/>
              </w:rPr>
            </w:pPr>
            <w:r w:rsidRPr="00076E91">
              <w:rPr>
                <w:bCs/>
                <w:szCs w:val="24"/>
              </w:rPr>
              <w:t>34</w:t>
            </w:r>
          </w:p>
        </w:tc>
        <w:tc>
          <w:tcPr>
            <w:tcW w:w="0" w:type="auto"/>
          </w:tcPr>
          <w:p w14:paraId="6D572F84" w14:textId="77777777" w:rsidR="007C0D28" w:rsidRPr="00611578" w:rsidRDefault="007C0D28" w:rsidP="008D799A">
            <w:pPr>
              <w:spacing w:line="360" w:lineRule="auto"/>
              <w:rPr>
                <w:i/>
                <w:szCs w:val="24"/>
              </w:rPr>
            </w:pPr>
            <w:r w:rsidRPr="00611578">
              <w:rPr>
                <w:i/>
                <w:szCs w:val="24"/>
              </w:rPr>
              <w:t>Cochliobolus heterostrophus c5 5759</w:t>
            </w:r>
          </w:p>
        </w:tc>
        <w:tc>
          <w:tcPr>
            <w:tcW w:w="0" w:type="auto"/>
          </w:tcPr>
          <w:p w14:paraId="44C6BB50" w14:textId="77777777" w:rsidR="007C0D28" w:rsidRPr="00076E91" w:rsidRDefault="007C0D28" w:rsidP="008D799A">
            <w:pPr>
              <w:spacing w:line="360" w:lineRule="auto"/>
              <w:rPr>
                <w:szCs w:val="24"/>
              </w:rPr>
            </w:pPr>
            <w:r w:rsidRPr="00076E91">
              <w:rPr>
                <w:szCs w:val="24"/>
              </w:rPr>
              <w:t>Pezizomycotina</w:t>
            </w:r>
          </w:p>
        </w:tc>
        <w:tc>
          <w:tcPr>
            <w:tcW w:w="0" w:type="auto"/>
          </w:tcPr>
          <w:p w14:paraId="170CB652" w14:textId="546E8A3B" w:rsidR="007C0D28" w:rsidRPr="00076E91" w:rsidRDefault="00A041BA" w:rsidP="008D799A">
            <w:pPr>
              <w:spacing w:line="360" w:lineRule="auto"/>
              <w:rPr>
                <w:szCs w:val="24"/>
              </w:rPr>
            </w:pPr>
            <w:r w:rsidRPr="00076E91">
              <w:rPr>
                <w:szCs w:val="24"/>
              </w:rPr>
              <w:t>Fungi</w:t>
            </w:r>
          </w:p>
        </w:tc>
      </w:tr>
      <w:tr w:rsidR="007C0D28" w:rsidRPr="00076E91" w14:paraId="24D2326D" w14:textId="77777777" w:rsidTr="002E4524">
        <w:tc>
          <w:tcPr>
            <w:tcW w:w="0" w:type="auto"/>
          </w:tcPr>
          <w:p w14:paraId="6E1A70FC" w14:textId="77777777" w:rsidR="007C0D28" w:rsidRPr="00076E91" w:rsidRDefault="007C0D28" w:rsidP="008D799A">
            <w:pPr>
              <w:spacing w:line="360" w:lineRule="auto"/>
              <w:rPr>
                <w:szCs w:val="24"/>
              </w:rPr>
            </w:pPr>
            <w:r w:rsidRPr="00076E91">
              <w:rPr>
                <w:bCs/>
                <w:szCs w:val="24"/>
              </w:rPr>
              <w:t>35</w:t>
            </w:r>
          </w:p>
        </w:tc>
        <w:tc>
          <w:tcPr>
            <w:tcW w:w="0" w:type="auto"/>
          </w:tcPr>
          <w:p w14:paraId="0B12D48A" w14:textId="77777777" w:rsidR="007C0D28" w:rsidRPr="00611578" w:rsidRDefault="007C0D28" w:rsidP="008D799A">
            <w:pPr>
              <w:spacing w:line="360" w:lineRule="auto"/>
              <w:rPr>
                <w:i/>
                <w:szCs w:val="24"/>
              </w:rPr>
            </w:pPr>
            <w:r w:rsidRPr="00611578">
              <w:rPr>
                <w:i/>
                <w:szCs w:val="24"/>
              </w:rPr>
              <w:t>Cochliobolus lunatus m118</w:t>
            </w:r>
          </w:p>
        </w:tc>
        <w:tc>
          <w:tcPr>
            <w:tcW w:w="0" w:type="auto"/>
          </w:tcPr>
          <w:p w14:paraId="6C707351" w14:textId="77777777" w:rsidR="007C0D28" w:rsidRPr="00076E91" w:rsidRDefault="007C0D28" w:rsidP="008D799A">
            <w:pPr>
              <w:spacing w:line="360" w:lineRule="auto"/>
              <w:rPr>
                <w:szCs w:val="24"/>
              </w:rPr>
            </w:pPr>
            <w:r w:rsidRPr="00076E91">
              <w:rPr>
                <w:szCs w:val="24"/>
              </w:rPr>
              <w:t>Pezizomycotina</w:t>
            </w:r>
          </w:p>
        </w:tc>
        <w:tc>
          <w:tcPr>
            <w:tcW w:w="0" w:type="auto"/>
          </w:tcPr>
          <w:p w14:paraId="3104EBAE" w14:textId="085AE58D" w:rsidR="007C0D28" w:rsidRPr="00076E91" w:rsidRDefault="00A041BA" w:rsidP="008D799A">
            <w:pPr>
              <w:spacing w:line="360" w:lineRule="auto"/>
              <w:rPr>
                <w:szCs w:val="24"/>
              </w:rPr>
            </w:pPr>
            <w:r w:rsidRPr="00076E91">
              <w:rPr>
                <w:szCs w:val="24"/>
              </w:rPr>
              <w:t>Fungi</w:t>
            </w:r>
          </w:p>
        </w:tc>
      </w:tr>
      <w:tr w:rsidR="007C0D28" w:rsidRPr="00076E91" w14:paraId="132F50B2" w14:textId="77777777" w:rsidTr="002E4524">
        <w:tc>
          <w:tcPr>
            <w:tcW w:w="0" w:type="auto"/>
          </w:tcPr>
          <w:p w14:paraId="2EE54CA0" w14:textId="77777777" w:rsidR="007C0D28" w:rsidRPr="00076E91" w:rsidRDefault="007C0D28" w:rsidP="008D799A">
            <w:pPr>
              <w:spacing w:line="360" w:lineRule="auto"/>
              <w:rPr>
                <w:szCs w:val="24"/>
              </w:rPr>
            </w:pPr>
            <w:r w:rsidRPr="00076E91">
              <w:rPr>
                <w:bCs/>
                <w:szCs w:val="24"/>
              </w:rPr>
              <w:t>36</w:t>
            </w:r>
          </w:p>
        </w:tc>
        <w:tc>
          <w:tcPr>
            <w:tcW w:w="0" w:type="auto"/>
          </w:tcPr>
          <w:p w14:paraId="3C76BA82" w14:textId="77777777" w:rsidR="007C0D28" w:rsidRPr="00611578" w:rsidRDefault="007C0D28" w:rsidP="008D799A">
            <w:pPr>
              <w:spacing w:line="360" w:lineRule="auto"/>
              <w:rPr>
                <w:i/>
                <w:szCs w:val="24"/>
              </w:rPr>
            </w:pPr>
            <w:r w:rsidRPr="00611578">
              <w:rPr>
                <w:i/>
                <w:szCs w:val="24"/>
              </w:rPr>
              <w:t>Cochliobolus miyabeanus atcc 44560</w:t>
            </w:r>
          </w:p>
        </w:tc>
        <w:tc>
          <w:tcPr>
            <w:tcW w:w="0" w:type="auto"/>
          </w:tcPr>
          <w:p w14:paraId="31DDE81E" w14:textId="77777777" w:rsidR="007C0D28" w:rsidRPr="00076E91" w:rsidRDefault="007C0D28" w:rsidP="008D799A">
            <w:pPr>
              <w:spacing w:line="360" w:lineRule="auto"/>
              <w:rPr>
                <w:szCs w:val="24"/>
              </w:rPr>
            </w:pPr>
            <w:r w:rsidRPr="00076E91">
              <w:rPr>
                <w:szCs w:val="24"/>
              </w:rPr>
              <w:t>Pezizomycotina</w:t>
            </w:r>
          </w:p>
        </w:tc>
        <w:tc>
          <w:tcPr>
            <w:tcW w:w="0" w:type="auto"/>
          </w:tcPr>
          <w:p w14:paraId="291E870A" w14:textId="02B725ED" w:rsidR="007C0D28" w:rsidRPr="00076E91" w:rsidRDefault="00A041BA" w:rsidP="008D799A">
            <w:pPr>
              <w:spacing w:line="360" w:lineRule="auto"/>
              <w:rPr>
                <w:szCs w:val="24"/>
              </w:rPr>
            </w:pPr>
            <w:r w:rsidRPr="00076E91">
              <w:rPr>
                <w:szCs w:val="24"/>
              </w:rPr>
              <w:t>Fungi</w:t>
            </w:r>
          </w:p>
        </w:tc>
      </w:tr>
      <w:tr w:rsidR="007C0D28" w:rsidRPr="00076E91" w14:paraId="3E8CFF49" w14:textId="77777777" w:rsidTr="002E4524">
        <w:tc>
          <w:tcPr>
            <w:tcW w:w="0" w:type="auto"/>
          </w:tcPr>
          <w:p w14:paraId="193769C6" w14:textId="77777777" w:rsidR="007C0D28" w:rsidRPr="00076E91" w:rsidRDefault="007C0D28" w:rsidP="008D799A">
            <w:pPr>
              <w:spacing w:line="360" w:lineRule="auto"/>
              <w:rPr>
                <w:szCs w:val="24"/>
              </w:rPr>
            </w:pPr>
            <w:r w:rsidRPr="00076E91">
              <w:rPr>
                <w:bCs/>
                <w:szCs w:val="24"/>
              </w:rPr>
              <w:t>37</w:t>
            </w:r>
          </w:p>
        </w:tc>
        <w:tc>
          <w:tcPr>
            <w:tcW w:w="0" w:type="auto"/>
          </w:tcPr>
          <w:p w14:paraId="51A1046F" w14:textId="77777777" w:rsidR="007C0D28" w:rsidRPr="00611578" w:rsidRDefault="007C0D28" w:rsidP="008D799A">
            <w:pPr>
              <w:spacing w:line="360" w:lineRule="auto"/>
              <w:rPr>
                <w:i/>
                <w:szCs w:val="24"/>
              </w:rPr>
            </w:pPr>
            <w:r w:rsidRPr="00611578">
              <w:rPr>
                <w:i/>
                <w:szCs w:val="24"/>
              </w:rPr>
              <w:t>Cochliobolus victoriae fi3</w:t>
            </w:r>
          </w:p>
        </w:tc>
        <w:tc>
          <w:tcPr>
            <w:tcW w:w="0" w:type="auto"/>
          </w:tcPr>
          <w:p w14:paraId="2933EB12" w14:textId="77777777" w:rsidR="007C0D28" w:rsidRPr="00076E91" w:rsidRDefault="007C0D28" w:rsidP="008D799A">
            <w:pPr>
              <w:spacing w:line="360" w:lineRule="auto"/>
              <w:rPr>
                <w:szCs w:val="24"/>
              </w:rPr>
            </w:pPr>
            <w:r w:rsidRPr="00076E91">
              <w:rPr>
                <w:szCs w:val="24"/>
              </w:rPr>
              <w:t>Pezizomycotina</w:t>
            </w:r>
          </w:p>
        </w:tc>
        <w:tc>
          <w:tcPr>
            <w:tcW w:w="0" w:type="auto"/>
          </w:tcPr>
          <w:p w14:paraId="47CDD5B9" w14:textId="164168D7" w:rsidR="007C0D28" w:rsidRPr="00076E91" w:rsidRDefault="00A041BA" w:rsidP="008D799A">
            <w:pPr>
              <w:spacing w:line="360" w:lineRule="auto"/>
              <w:rPr>
                <w:szCs w:val="24"/>
              </w:rPr>
            </w:pPr>
            <w:r w:rsidRPr="00076E91">
              <w:rPr>
                <w:szCs w:val="24"/>
              </w:rPr>
              <w:t>Fungi</w:t>
            </w:r>
          </w:p>
        </w:tc>
      </w:tr>
      <w:tr w:rsidR="007C0D28" w:rsidRPr="00076E91" w14:paraId="22D20885" w14:textId="77777777" w:rsidTr="002E4524">
        <w:tc>
          <w:tcPr>
            <w:tcW w:w="0" w:type="auto"/>
          </w:tcPr>
          <w:p w14:paraId="422A6EA2" w14:textId="77777777" w:rsidR="007C0D28" w:rsidRPr="00076E91" w:rsidRDefault="007C0D28" w:rsidP="008D799A">
            <w:pPr>
              <w:spacing w:line="360" w:lineRule="auto"/>
              <w:rPr>
                <w:szCs w:val="24"/>
              </w:rPr>
            </w:pPr>
            <w:r w:rsidRPr="00076E91">
              <w:rPr>
                <w:bCs/>
                <w:szCs w:val="24"/>
              </w:rPr>
              <w:t>38</w:t>
            </w:r>
          </w:p>
        </w:tc>
        <w:tc>
          <w:tcPr>
            <w:tcW w:w="0" w:type="auto"/>
          </w:tcPr>
          <w:p w14:paraId="52325E40" w14:textId="77777777" w:rsidR="007C0D28" w:rsidRPr="00611578" w:rsidRDefault="007C0D28" w:rsidP="008D799A">
            <w:pPr>
              <w:spacing w:line="360" w:lineRule="auto"/>
              <w:rPr>
                <w:i/>
                <w:szCs w:val="24"/>
              </w:rPr>
            </w:pPr>
            <w:r w:rsidRPr="00611578">
              <w:rPr>
                <w:i/>
                <w:szCs w:val="24"/>
              </w:rPr>
              <w:t>Cucurbitaria berberidis cbs 394.84</w:t>
            </w:r>
          </w:p>
        </w:tc>
        <w:tc>
          <w:tcPr>
            <w:tcW w:w="0" w:type="auto"/>
          </w:tcPr>
          <w:p w14:paraId="715691FE" w14:textId="77777777" w:rsidR="007C0D28" w:rsidRPr="00076E91" w:rsidRDefault="007C0D28" w:rsidP="008D799A">
            <w:pPr>
              <w:spacing w:line="360" w:lineRule="auto"/>
              <w:rPr>
                <w:szCs w:val="24"/>
              </w:rPr>
            </w:pPr>
            <w:r w:rsidRPr="00076E91">
              <w:rPr>
                <w:szCs w:val="24"/>
              </w:rPr>
              <w:t>Pezizomycotina</w:t>
            </w:r>
          </w:p>
        </w:tc>
        <w:tc>
          <w:tcPr>
            <w:tcW w:w="0" w:type="auto"/>
          </w:tcPr>
          <w:p w14:paraId="212BA7D3" w14:textId="00AA0A9B" w:rsidR="007C0D28" w:rsidRPr="00076E91" w:rsidRDefault="00A041BA" w:rsidP="008D799A">
            <w:pPr>
              <w:spacing w:line="360" w:lineRule="auto"/>
              <w:rPr>
                <w:szCs w:val="24"/>
              </w:rPr>
            </w:pPr>
            <w:r w:rsidRPr="00076E91">
              <w:rPr>
                <w:szCs w:val="24"/>
              </w:rPr>
              <w:t>Fungi</w:t>
            </w:r>
          </w:p>
        </w:tc>
      </w:tr>
      <w:tr w:rsidR="007C0D28" w:rsidRPr="00076E91" w14:paraId="15C2F827" w14:textId="77777777" w:rsidTr="002E4524">
        <w:tc>
          <w:tcPr>
            <w:tcW w:w="0" w:type="auto"/>
          </w:tcPr>
          <w:p w14:paraId="6E9D9900" w14:textId="77777777" w:rsidR="007C0D28" w:rsidRPr="00076E91" w:rsidRDefault="007C0D28" w:rsidP="008D799A">
            <w:pPr>
              <w:spacing w:line="360" w:lineRule="auto"/>
              <w:rPr>
                <w:szCs w:val="24"/>
              </w:rPr>
            </w:pPr>
            <w:r w:rsidRPr="00076E91">
              <w:rPr>
                <w:bCs/>
                <w:szCs w:val="24"/>
              </w:rPr>
              <w:t>39</w:t>
            </w:r>
          </w:p>
        </w:tc>
        <w:tc>
          <w:tcPr>
            <w:tcW w:w="0" w:type="auto"/>
          </w:tcPr>
          <w:p w14:paraId="358B9424" w14:textId="77777777" w:rsidR="007C0D28" w:rsidRPr="00611578" w:rsidRDefault="007C0D28" w:rsidP="008D799A">
            <w:pPr>
              <w:spacing w:line="360" w:lineRule="auto"/>
              <w:rPr>
                <w:i/>
                <w:szCs w:val="24"/>
              </w:rPr>
            </w:pPr>
            <w:r w:rsidRPr="00611578">
              <w:rPr>
                <w:i/>
                <w:szCs w:val="24"/>
              </w:rPr>
              <w:t>Dissoconium aciculare</w:t>
            </w:r>
          </w:p>
        </w:tc>
        <w:tc>
          <w:tcPr>
            <w:tcW w:w="0" w:type="auto"/>
          </w:tcPr>
          <w:p w14:paraId="46BEFD99" w14:textId="77777777" w:rsidR="007C0D28" w:rsidRPr="00076E91" w:rsidRDefault="007C0D28" w:rsidP="008D799A">
            <w:pPr>
              <w:spacing w:line="360" w:lineRule="auto"/>
              <w:rPr>
                <w:szCs w:val="24"/>
              </w:rPr>
            </w:pPr>
            <w:r w:rsidRPr="00076E91">
              <w:rPr>
                <w:szCs w:val="24"/>
              </w:rPr>
              <w:t>Pezizomycotina</w:t>
            </w:r>
          </w:p>
        </w:tc>
        <w:tc>
          <w:tcPr>
            <w:tcW w:w="0" w:type="auto"/>
          </w:tcPr>
          <w:p w14:paraId="2813AC3A" w14:textId="523878F5" w:rsidR="007C0D28" w:rsidRPr="00076E91" w:rsidRDefault="00A041BA" w:rsidP="008D799A">
            <w:pPr>
              <w:spacing w:line="360" w:lineRule="auto"/>
              <w:rPr>
                <w:szCs w:val="24"/>
              </w:rPr>
            </w:pPr>
            <w:r w:rsidRPr="00076E91">
              <w:rPr>
                <w:szCs w:val="24"/>
              </w:rPr>
              <w:t>Fungi</w:t>
            </w:r>
          </w:p>
        </w:tc>
      </w:tr>
      <w:tr w:rsidR="007C0D28" w:rsidRPr="00076E91" w14:paraId="4D9126A5" w14:textId="77777777" w:rsidTr="002E4524">
        <w:tc>
          <w:tcPr>
            <w:tcW w:w="0" w:type="auto"/>
          </w:tcPr>
          <w:p w14:paraId="73B6A3CA" w14:textId="77777777" w:rsidR="007C0D28" w:rsidRPr="00076E91" w:rsidRDefault="007C0D28" w:rsidP="008D799A">
            <w:pPr>
              <w:spacing w:line="360" w:lineRule="auto"/>
              <w:rPr>
                <w:szCs w:val="24"/>
              </w:rPr>
            </w:pPr>
            <w:r w:rsidRPr="00076E91">
              <w:rPr>
                <w:bCs/>
                <w:szCs w:val="24"/>
              </w:rPr>
              <w:t>40</w:t>
            </w:r>
          </w:p>
        </w:tc>
        <w:tc>
          <w:tcPr>
            <w:tcW w:w="0" w:type="auto"/>
          </w:tcPr>
          <w:p w14:paraId="34B3AE35" w14:textId="77777777" w:rsidR="007C0D28" w:rsidRPr="00611578" w:rsidRDefault="007C0D28" w:rsidP="008D799A">
            <w:pPr>
              <w:spacing w:line="360" w:lineRule="auto"/>
              <w:rPr>
                <w:i/>
                <w:szCs w:val="24"/>
              </w:rPr>
            </w:pPr>
            <w:r w:rsidRPr="00611578">
              <w:rPr>
                <w:i/>
                <w:szCs w:val="24"/>
              </w:rPr>
              <w:t>Dothistroma septosporum nze10</w:t>
            </w:r>
          </w:p>
        </w:tc>
        <w:tc>
          <w:tcPr>
            <w:tcW w:w="0" w:type="auto"/>
          </w:tcPr>
          <w:p w14:paraId="6C2EF63A" w14:textId="77777777" w:rsidR="007C0D28" w:rsidRPr="00076E91" w:rsidRDefault="007C0D28" w:rsidP="008D799A">
            <w:pPr>
              <w:spacing w:line="360" w:lineRule="auto"/>
              <w:rPr>
                <w:szCs w:val="24"/>
              </w:rPr>
            </w:pPr>
            <w:r w:rsidRPr="00076E91">
              <w:rPr>
                <w:szCs w:val="24"/>
              </w:rPr>
              <w:t>Pezizomycotina</w:t>
            </w:r>
          </w:p>
        </w:tc>
        <w:tc>
          <w:tcPr>
            <w:tcW w:w="0" w:type="auto"/>
          </w:tcPr>
          <w:p w14:paraId="60A8FA24" w14:textId="20A04F78" w:rsidR="007C0D28" w:rsidRPr="00076E91" w:rsidRDefault="00A041BA" w:rsidP="008D799A">
            <w:pPr>
              <w:spacing w:line="360" w:lineRule="auto"/>
              <w:rPr>
                <w:szCs w:val="24"/>
              </w:rPr>
            </w:pPr>
            <w:r w:rsidRPr="00076E91">
              <w:rPr>
                <w:szCs w:val="24"/>
              </w:rPr>
              <w:t>Fungi</w:t>
            </w:r>
          </w:p>
        </w:tc>
      </w:tr>
      <w:tr w:rsidR="007C0D28" w:rsidRPr="00076E91" w14:paraId="74E21FEA" w14:textId="77777777" w:rsidTr="002E4524">
        <w:tc>
          <w:tcPr>
            <w:tcW w:w="0" w:type="auto"/>
          </w:tcPr>
          <w:p w14:paraId="5484738A" w14:textId="77777777" w:rsidR="007C0D28" w:rsidRPr="00076E91" w:rsidRDefault="007C0D28" w:rsidP="008D799A">
            <w:pPr>
              <w:spacing w:line="360" w:lineRule="auto"/>
              <w:rPr>
                <w:szCs w:val="24"/>
              </w:rPr>
            </w:pPr>
            <w:r w:rsidRPr="00076E91">
              <w:rPr>
                <w:bCs/>
                <w:szCs w:val="24"/>
              </w:rPr>
              <w:t>41</w:t>
            </w:r>
          </w:p>
        </w:tc>
        <w:tc>
          <w:tcPr>
            <w:tcW w:w="0" w:type="auto"/>
          </w:tcPr>
          <w:p w14:paraId="615E02FE" w14:textId="77777777" w:rsidR="007C0D28" w:rsidRPr="00611578" w:rsidRDefault="007C0D28" w:rsidP="008D799A">
            <w:pPr>
              <w:spacing w:line="360" w:lineRule="auto"/>
              <w:rPr>
                <w:i/>
                <w:szCs w:val="24"/>
              </w:rPr>
            </w:pPr>
            <w:r w:rsidRPr="00611578">
              <w:rPr>
                <w:i/>
                <w:szCs w:val="24"/>
              </w:rPr>
              <w:t>Dothidotthia symphoricarpi</w:t>
            </w:r>
          </w:p>
        </w:tc>
        <w:tc>
          <w:tcPr>
            <w:tcW w:w="0" w:type="auto"/>
          </w:tcPr>
          <w:p w14:paraId="6EA5A4B6" w14:textId="77777777" w:rsidR="007C0D28" w:rsidRPr="00076E91" w:rsidRDefault="007C0D28" w:rsidP="008D799A">
            <w:pPr>
              <w:spacing w:line="360" w:lineRule="auto"/>
              <w:rPr>
                <w:szCs w:val="24"/>
              </w:rPr>
            </w:pPr>
            <w:r w:rsidRPr="00076E91">
              <w:rPr>
                <w:szCs w:val="24"/>
              </w:rPr>
              <w:t>Pezizomycotina</w:t>
            </w:r>
          </w:p>
        </w:tc>
        <w:tc>
          <w:tcPr>
            <w:tcW w:w="0" w:type="auto"/>
          </w:tcPr>
          <w:p w14:paraId="63ACBD2C" w14:textId="6EDE417F" w:rsidR="007C0D28" w:rsidRPr="00076E91" w:rsidRDefault="00A041BA" w:rsidP="008D799A">
            <w:pPr>
              <w:spacing w:line="360" w:lineRule="auto"/>
              <w:rPr>
                <w:szCs w:val="24"/>
              </w:rPr>
            </w:pPr>
            <w:r w:rsidRPr="00076E91">
              <w:rPr>
                <w:szCs w:val="24"/>
              </w:rPr>
              <w:t>Fungi</w:t>
            </w:r>
          </w:p>
        </w:tc>
      </w:tr>
      <w:tr w:rsidR="007C0D28" w:rsidRPr="00076E91" w14:paraId="7AA3A3DF" w14:textId="77777777" w:rsidTr="002E4524">
        <w:tc>
          <w:tcPr>
            <w:tcW w:w="0" w:type="auto"/>
          </w:tcPr>
          <w:p w14:paraId="21EF5988" w14:textId="77777777" w:rsidR="007C0D28" w:rsidRPr="00076E91" w:rsidRDefault="007C0D28" w:rsidP="008D799A">
            <w:pPr>
              <w:spacing w:line="360" w:lineRule="auto"/>
              <w:rPr>
                <w:szCs w:val="24"/>
              </w:rPr>
            </w:pPr>
            <w:r w:rsidRPr="00076E91">
              <w:rPr>
                <w:bCs/>
                <w:szCs w:val="24"/>
              </w:rPr>
              <w:t>42</w:t>
            </w:r>
          </w:p>
        </w:tc>
        <w:tc>
          <w:tcPr>
            <w:tcW w:w="0" w:type="auto"/>
          </w:tcPr>
          <w:p w14:paraId="23C0A741" w14:textId="77777777" w:rsidR="007C0D28" w:rsidRPr="00611578" w:rsidRDefault="007C0D28" w:rsidP="008D799A">
            <w:pPr>
              <w:spacing w:line="360" w:lineRule="auto"/>
              <w:rPr>
                <w:i/>
                <w:szCs w:val="24"/>
              </w:rPr>
            </w:pPr>
            <w:r w:rsidRPr="00611578">
              <w:rPr>
                <w:i/>
                <w:szCs w:val="24"/>
              </w:rPr>
              <w:t>Hysterium pulicare</w:t>
            </w:r>
          </w:p>
        </w:tc>
        <w:tc>
          <w:tcPr>
            <w:tcW w:w="0" w:type="auto"/>
          </w:tcPr>
          <w:p w14:paraId="30DD22FC" w14:textId="77777777" w:rsidR="007C0D28" w:rsidRPr="00076E91" w:rsidRDefault="007C0D28" w:rsidP="008D799A">
            <w:pPr>
              <w:spacing w:line="360" w:lineRule="auto"/>
              <w:rPr>
                <w:szCs w:val="24"/>
              </w:rPr>
            </w:pPr>
            <w:r w:rsidRPr="00076E91">
              <w:rPr>
                <w:szCs w:val="24"/>
              </w:rPr>
              <w:t>Pezizomycotina</w:t>
            </w:r>
          </w:p>
        </w:tc>
        <w:tc>
          <w:tcPr>
            <w:tcW w:w="0" w:type="auto"/>
          </w:tcPr>
          <w:p w14:paraId="2E93E421" w14:textId="5939C30A" w:rsidR="007C0D28" w:rsidRPr="00076E91" w:rsidRDefault="00A041BA" w:rsidP="008D799A">
            <w:pPr>
              <w:spacing w:line="360" w:lineRule="auto"/>
              <w:rPr>
                <w:szCs w:val="24"/>
              </w:rPr>
            </w:pPr>
            <w:r w:rsidRPr="00076E91">
              <w:rPr>
                <w:szCs w:val="24"/>
              </w:rPr>
              <w:t>Fungi</w:t>
            </w:r>
          </w:p>
        </w:tc>
      </w:tr>
      <w:tr w:rsidR="007C0D28" w:rsidRPr="00076E91" w14:paraId="0A807C3D" w14:textId="77777777" w:rsidTr="002E4524">
        <w:tc>
          <w:tcPr>
            <w:tcW w:w="0" w:type="auto"/>
          </w:tcPr>
          <w:p w14:paraId="72D292B3" w14:textId="77777777" w:rsidR="007C0D28" w:rsidRPr="00076E91" w:rsidRDefault="007C0D28" w:rsidP="008D799A">
            <w:pPr>
              <w:spacing w:line="360" w:lineRule="auto"/>
              <w:rPr>
                <w:szCs w:val="24"/>
              </w:rPr>
            </w:pPr>
            <w:r w:rsidRPr="00076E91">
              <w:rPr>
                <w:bCs/>
                <w:szCs w:val="24"/>
              </w:rPr>
              <w:t>43</w:t>
            </w:r>
          </w:p>
        </w:tc>
        <w:tc>
          <w:tcPr>
            <w:tcW w:w="0" w:type="auto"/>
          </w:tcPr>
          <w:p w14:paraId="6E11E5C3" w14:textId="77777777" w:rsidR="007C0D28" w:rsidRPr="00611578" w:rsidRDefault="007C0D28" w:rsidP="008D799A">
            <w:pPr>
              <w:spacing w:line="360" w:lineRule="auto"/>
              <w:rPr>
                <w:i/>
                <w:szCs w:val="24"/>
              </w:rPr>
            </w:pPr>
            <w:r w:rsidRPr="00611578">
              <w:rPr>
                <w:i/>
                <w:szCs w:val="24"/>
              </w:rPr>
              <w:t>Leptosphaeria maculans</w:t>
            </w:r>
          </w:p>
        </w:tc>
        <w:tc>
          <w:tcPr>
            <w:tcW w:w="0" w:type="auto"/>
          </w:tcPr>
          <w:p w14:paraId="3FA86493" w14:textId="77777777" w:rsidR="007C0D28" w:rsidRPr="00076E91" w:rsidRDefault="007C0D28" w:rsidP="008D799A">
            <w:pPr>
              <w:spacing w:line="360" w:lineRule="auto"/>
              <w:rPr>
                <w:szCs w:val="24"/>
              </w:rPr>
            </w:pPr>
            <w:r w:rsidRPr="00076E91">
              <w:rPr>
                <w:szCs w:val="24"/>
              </w:rPr>
              <w:t>Pezizomycotina</w:t>
            </w:r>
          </w:p>
        </w:tc>
        <w:tc>
          <w:tcPr>
            <w:tcW w:w="0" w:type="auto"/>
          </w:tcPr>
          <w:p w14:paraId="3A272342" w14:textId="435D66CA" w:rsidR="007C0D28" w:rsidRPr="00076E91" w:rsidRDefault="00A041BA" w:rsidP="008D799A">
            <w:pPr>
              <w:spacing w:line="360" w:lineRule="auto"/>
              <w:rPr>
                <w:szCs w:val="24"/>
              </w:rPr>
            </w:pPr>
            <w:r w:rsidRPr="00076E91">
              <w:rPr>
                <w:szCs w:val="24"/>
              </w:rPr>
              <w:t>Fungi</w:t>
            </w:r>
          </w:p>
        </w:tc>
      </w:tr>
      <w:tr w:rsidR="007C0D28" w:rsidRPr="00076E91" w14:paraId="66E38FF2" w14:textId="77777777" w:rsidTr="002E4524">
        <w:tc>
          <w:tcPr>
            <w:tcW w:w="0" w:type="auto"/>
          </w:tcPr>
          <w:p w14:paraId="7E2ADACA" w14:textId="77777777" w:rsidR="007C0D28" w:rsidRPr="00076E91" w:rsidRDefault="007C0D28" w:rsidP="008D799A">
            <w:pPr>
              <w:spacing w:line="360" w:lineRule="auto"/>
              <w:rPr>
                <w:szCs w:val="24"/>
              </w:rPr>
            </w:pPr>
            <w:r w:rsidRPr="00076E91">
              <w:rPr>
                <w:bCs/>
                <w:szCs w:val="24"/>
              </w:rPr>
              <w:t>44</w:t>
            </w:r>
          </w:p>
        </w:tc>
        <w:tc>
          <w:tcPr>
            <w:tcW w:w="0" w:type="auto"/>
          </w:tcPr>
          <w:p w14:paraId="40B8CFC2" w14:textId="77777777" w:rsidR="007C0D28" w:rsidRPr="00611578" w:rsidRDefault="007C0D28" w:rsidP="008D799A">
            <w:pPr>
              <w:spacing w:line="360" w:lineRule="auto"/>
              <w:rPr>
                <w:i/>
                <w:szCs w:val="24"/>
              </w:rPr>
            </w:pPr>
            <w:r w:rsidRPr="00611578">
              <w:rPr>
                <w:i/>
                <w:szCs w:val="24"/>
              </w:rPr>
              <w:t>Lepidopterella palustris</w:t>
            </w:r>
          </w:p>
        </w:tc>
        <w:tc>
          <w:tcPr>
            <w:tcW w:w="0" w:type="auto"/>
          </w:tcPr>
          <w:p w14:paraId="0D070DDC" w14:textId="77777777" w:rsidR="007C0D28" w:rsidRPr="00076E91" w:rsidRDefault="007C0D28" w:rsidP="008D799A">
            <w:pPr>
              <w:spacing w:line="360" w:lineRule="auto"/>
              <w:rPr>
                <w:szCs w:val="24"/>
              </w:rPr>
            </w:pPr>
            <w:r w:rsidRPr="00076E91">
              <w:rPr>
                <w:szCs w:val="24"/>
              </w:rPr>
              <w:t>Pezizomycotina</w:t>
            </w:r>
          </w:p>
        </w:tc>
        <w:tc>
          <w:tcPr>
            <w:tcW w:w="0" w:type="auto"/>
          </w:tcPr>
          <w:p w14:paraId="62AB763B" w14:textId="532D932E" w:rsidR="007C0D28" w:rsidRPr="00076E91" w:rsidRDefault="00A041BA" w:rsidP="008D799A">
            <w:pPr>
              <w:spacing w:line="360" w:lineRule="auto"/>
              <w:rPr>
                <w:szCs w:val="24"/>
              </w:rPr>
            </w:pPr>
            <w:r w:rsidRPr="00076E91">
              <w:rPr>
                <w:szCs w:val="24"/>
              </w:rPr>
              <w:t>Fungi</w:t>
            </w:r>
          </w:p>
        </w:tc>
      </w:tr>
      <w:tr w:rsidR="007C0D28" w:rsidRPr="00076E91" w14:paraId="278DA779" w14:textId="77777777" w:rsidTr="002E4524">
        <w:tc>
          <w:tcPr>
            <w:tcW w:w="0" w:type="auto"/>
          </w:tcPr>
          <w:p w14:paraId="431620F0" w14:textId="77777777" w:rsidR="007C0D28" w:rsidRPr="00076E91" w:rsidRDefault="007C0D28" w:rsidP="008D799A">
            <w:pPr>
              <w:spacing w:line="360" w:lineRule="auto"/>
              <w:rPr>
                <w:szCs w:val="24"/>
              </w:rPr>
            </w:pPr>
            <w:r w:rsidRPr="00076E91">
              <w:rPr>
                <w:bCs/>
                <w:szCs w:val="24"/>
              </w:rPr>
              <w:t>45</w:t>
            </w:r>
          </w:p>
        </w:tc>
        <w:tc>
          <w:tcPr>
            <w:tcW w:w="0" w:type="auto"/>
          </w:tcPr>
          <w:p w14:paraId="1CEE89CB" w14:textId="77777777" w:rsidR="007C0D28" w:rsidRPr="00611578" w:rsidRDefault="007C0D28" w:rsidP="008D799A">
            <w:pPr>
              <w:spacing w:line="360" w:lineRule="auto"/>
              <w:rPr>
                <w:i/>
                <w:szCs w:val="24"/>
              </w:rPr>
            </w:pPr>
            <w:r w:rsidRPr="00611578">
              <w:rPr>
                <w:i/>
                <w:szCs w:val="24"/>
              </w:rPr>
              <w:t>Lophiostoma macrostomum</w:t>
            </w:r>
          </w:p>
        </w:tc>
        <w:tc>
          <w:tcPr>
            <w:tcW w:w="0" w:type="auto"/>
          </w:tcPr>
          <w:p w14:paraId="0629032C" w14:textId="77777777" w:rsidR="007C0D28" w:rsidRPr="00076E91" w:rsidRDefault="007C0D28" w:rsidP="008D799A">
            <w:pPr>
              <w:spacing w:line="360" w:lineRule="auto"/>
              <w:rPr>
                <w:szCs w:val="24"/>
              </w:rPr>
            </w:pPr>
            <w:r w:rsidRPr="00076E91">
              <w:rPr>
                <w:szCs w:val="24"/>
              </w:rPr>
              <w:t>Pezizomycotina</w:t>
            </w:r>
          </w:p>
        </w:tc>
        <w:tc>
          <w:tcPr>
            <w:tcW w:w="0" w:type="auto"/>
          </w:tcPr>
          <w:p w14:paraId="6E6B5AF7" w14:textId="01C2D909" w:rsidR="007C0D28" w:rsidRPr="00076E91" w:rsidRDefault="00A041BA" w:rsidP="008D799A">
            <w:pPr>
              <w:spacing w:line="360" w:lineRule="auto"/>
              <w:rPr>
                <w:szCs w:val="24"/>
              </w:rPr>
            </w:pPr>
            <w:r w:rsidRPr="00076E91">
              <w:rPr>
                <w:szCs w:val="24"/>
              </w:rPr>
              <w:t>Fungi</w:t>
            </w:r>
          </w:p>
        </w:tc>
      </w:tr>
      <w:tr w:rsidR="007C0D28" w:rsidRPr="00076E91" w14:paraId="209E0F99" w14:textId="77777777" w:rsidTr="002E4524">
        <w:tc>
          <w:tcPr>
            <w:tcW w:w="0" w:type="auto"/>
          </w:tcPr>
          <w:p w14:paraId="005E9C9C" w14:textId="77777777" w:rsidR="007C0D28" w:rsidRPr="00076E91" w:rsidRDefault="007C0D28" w:rsidP="008D799A">
            <w:pPr>
              <w:spacing w:line="360" w:lineRule="auto"/>
              <w:rPr>
                <w:szCs w:val="24"/>
              </w:rPr>
            </w:pPr>
            <w:r w:rsidRPr="00076E91">
              <w:rPr>
                <w:bCs/>
                <w:szCs w:val="24"/>
              </w:rPr>
              <w:t>46</w:t>
            </w:r>
          </w:p>
        </w:tc>
        <w:tc>
          <w:tcPr>
            <w:tcW w:w="0" w:type="auto"/>
          </w:tcPr>
          <w:p w14:paraId="5A15DDEA" w14:textId="77777777" w:rsidR="007C0D28" w:rsidRPr="00611578" w:rsidRDefault="007C0D28" w:rsidP="008D799A">
            <w:pPr>
              <w:spacing w:line="360" w:lineRule="auto"/>
              <w:rPr>
                <w:i/>
                <w:szCs w:val="24"/>
              </w:rPr>
            </w:pPr>
            <w:r w:rsidRPr="00611578">
              <w:rPr>
                <w:i/>
                <w:szCs w:val="24"/>
              </w:rPr>
              <w:t>Macrophomina phaseolina ms6</w:t>
            </w:r>
          </w:p>
        </w:tc>
        <w:tc>
          <w:tcPr>
            <w:tcW w:w="0" w:type="auto"/>
          </w:tcPr>
          <w:p w14:paraId="13EF5066" w14:textId="77777777" w:rsidR="007C0D28" w:rsidRPr="00076E91" w:rsidRDefault="007C0D28" w:rsidP="008D799A">
            <w:pPr>
              <w:spacing w:line="360" w:lineRule="auto"/>
              <w:rPr>
                <w:szCs w:val="24"/>
              </w:rPr>
            </w:pPr>
            <w:r w:rsidRPr="00076E91">
              <w:rPr>
                <w:szCs w:val="24"/>
              </w:rPr>
              <w:t>Pezizomycotina</w:t>
            </w:r>
          </w:p>
        </w:tc>
        <w:tc>
          <w:tcPr>
            <w:tcW w:w="0" w:type="auto"/>
          </w:tcPr>
          <w:p w14:paraId="5EEC0C3B" w14:textId="28097064" w:rsidR="007C0D28" w:rsidRPr="00076E91" w:rsidRDefault="00A041BA" w:rsidP="008D799A">
            <w:pPr>
              <w:spacing w:line="360" w:lineRule="auto"/>
              <w:rPr>
                <w:szCs w:val="24"/>
              </w:rPr>
            </w:pPr>
            <w:r w:rsidRPr="00076E91">
              <w:rPr>
                <w:szCs w:val="24"/>
              </w:rPr>
              <w:t>Fungi</w:t>
            </w:r>
          </w:p>
        </w:tc>
      </w:tr>
      <w:tr w:rsidR="007C0D28" w:rsidRPr="00076E91" w14:paraId="5AEC78DF" w14:textId="77777777" w:rsidTr="002E4524">
        <w:tc>
          <w:tcPr>
            <w:tcW w:w="0" w:type="auto"/>
          </w:tcPr>
          <w:p w14:paraId="6AC92417" w14:textId="77777777" w:rsidR="007C0D28" w:rsidRPr="00076E91" w:rsidRDefault="007C0D28" w:rsidP="008D799A">
            <w:pPr>
              <w:spacing w:line="360" w:lineRule="auto"/>
              <w:rPr>
                <w:szCs w:val="24"/>
              </w:rPr>
            </w:pPr>
            <w:r w:rsidRPr="00076E91">
              <w:rPr>
                <w:bCs/>
                <w:szCs w:val="24"/>
              </w:rPr>
              <w:lastRenderedPageBreak/>
              <w:t>47</w:t>
            </w:r>
          </w:p>
        </w:tc>
        <w:tc>
          <w:tcPr>
            <w:tcW w:w="0" w:type="auto"/>
          </w:tcPr>
          <w:p w14:paraId="1291E442" w14:textId="77777777" w:rsidR="007C0D28" w:rsidRPr="00611578" w:rsidRDefault="007C0D28" w:rsidP="008D799A">
            <w:pPr>
              <w:spacing w:line="360" w:lineRule="auto"/>
              <w:rPr>
                <w:i/>
                <w:szCs w:val="24"/>
              </w:rPr>
            </w:pPr>
            <w:r w:rsidRPr="00611578">
              <w:rPr>
                <w:i/>
                <w:szCs w:val="24"/>
              </w:rPr>
              <w:t>Melanomma pulvis-pyrius</w:t>
            </w:r>
          </w:p>
        </w:tc>
        <w:tc>
          <w:tcPr>
            <w:tcW w:w="0" w:type="auto"/>
          </w:tcPr>
          <w:p w14:paraId="01EE634A" w14:textId="77777777" w:rsidR="007C0D28" w:rsidRPr="00076E91" w:rsidRDefault="007C0D28" w:rsidP="008D799A">
            <w:pPr>
              <w:spacing w:line="360" w:lineRule="auto"/>
              <w:rPr>
                <w:szCs w:val="24"/>
              </w:rPr>
            </w:pPr>
            <w:r w:rsidRPr="00076E91">
              <w:rPr>
                <w:szCs w:val="24"/>
              </w:rPr>
              <w:t>Pezizomycotina</w:t>
            </w:r>
          </w:p>
        </w:tc>
        <w:tc>
          <w:tcPr>
            <w:tcW w:w="0" w:type="auto"/>
          </w:tcPr>
          <w:p w14:paraId="3163C0E9" w14:textId="0A4CB0FB" w:rsidR="007C0D28" w:rsidRPr="00076E91" w:rsidRDefault="00A041BA" w:rsidP="008D799A">
            <w:pPr>
              <w:spacing w:line="360" w:lineRule="auto"/>
              <w:rPr>
                <w:szCs w:val="24"/>
              </w:rPr>
            </w:pPr>
            <w:r w:rsidRPr="00076E91">
              <w:rPr>
                <w:szCs w:val="24"/>
              </w:rPr>
              <w:t>Fungi</w:t>
            </w:r>
          </w:p>
        </w:tc>
      </w:tr>
      <w:tr w:rsidR="007C0D28" w:rsidRPr="00076E91" w14:paraId="2A0E9CB1" w14:textId="77777777" w:rsidTr="002E4524">
        <w:tc>
          <w:tcPr>
            <w:tcW w:w="0" w:type="auto"/>
          </w:tcPr>
          <w:p w14:paraId="3CE5E5C5" w14:textId="77777777" w:rsidR="007C0D28" w:rsidRPr="00076E91" w:rsidRDefault="007C0D28" w:rsidP="008D799A">
            <w:pPr>
              <w:spacing w:line="360" w:lineRule="auto"/>
              <w:rPr>
                <w:szCs w:val="24"/>
              </w:rPr>
            </w:pPr>
            <w:r w:rsidRPr="00076E91">
              <w:rPr>
                <w:bCs/>
                <w:szCs w:val="24"/>
              </w:rPr>
              <w:t>48</w:t>
            </w:r>
          </w:p>
        </w:tc>
        <w:tc>
          <w:tcPr>
            <w:tcW w:w="0" w:type="auto"/>
          </w:tcPr>
          <w:p w14:paraId="25BD1F07" w14:textId="77777777" w:rsidR="007C0D28" w:rsidRPr="00611578" w:rsidRDefault="007C0D28" w:rsidP="008D799A">
            <w:pPr>
              <w:spacing w:line="360" w:lineRule="auto"/>
              <w:rPr>
                <w:i/>
                <w:szCs w:val="24"/>
              </w:rPr>
            </w:pPr>
            <w:r w:rsidRPr="00611578">
              <w:rPr>
                <w:i/>
                <w:szCs w:val="24"/>
              </w:rPr>
              <w:t>Myriangium duriaei cbs 260.36</w:t>
            </w:r>
          </w:p>
        </w:tc>
        <w:tc>
          <w:tcPr>
            <w:tcW w:w="0" w:type="auto"/>
          </w:tcPr>
          <w:p w14:paraId="635C23FC" w14:textId="77777777" w:rsidR="007C0D28" w:rsidRPr="00076E91" w:rsidRDefault="007C0D28" w:rsidP="008D799A">
            <w:pPr>
              <w:spacing w:line="360" w:lineRule="auto"/>
              <w:rPr>
                <w:szCs w:val="24"/>
              </w:rPr>
            </w:pPr>
            <w:r w:rsidRPr="00076E91">
              <w:rPr>
                <w:szCs w:val="24"/>
              </w:rPr>
              <w:t>Pezizomycotina</w:t>
            </w:r>
          </w:p>
        </w:tc>
        <w:tc>
          <w:tcPr>
            <w:tcW w:w="0" w:type="auto"/>
          </w:tcPr>
          <w:p w14:paraId="60DD6F95" w14:textId="7A36B0C2" w:rsidR="007C0D28" w:rsidRPr="00076E91" w:rsidRDefault="00A041BA" w:rsidP="008D799A">
            <w:pPr>
              <w:spacing w:line="360" w:lineRule="auto"/>
              <w:rPr>
                <w:szCs w:val="24"/>
              </w:rPr>
            </w:pPr>
            <w:r w:rsidRPr="00076E91">
              <w:rPr>
                <w:szCs w:val="24"/>
              </w:rPr>
              <w:t>Fungi</w:t>
            </w:r>
          </w:p>
        </w:tc>
      </w:tr>
      <w:tr w:rsidR="007C0D28" w:rsidRPr="00076E91" w14:paraId="184F51EA" w14:textId="77777777" w:rsidTr="002E4524">
        <w:tc>
          <w:tcPr>
            <w:tcW w:w="0" w:type="auto"/>
          </w:tcPr>
          <w:p w14:paraId="0D9E0BEB" w14:textId="77777777" w:rsidR="007C0D28" w:rsidRPr="00076E91" w:rsidRDefault="007C0D28" w:rsidP="008D799A">
            <w:pPr>
              <w:spacing w:line="360" w:lineRule="auto"/>
              <w:rPr>
                <w:szCs w:val="24"/>
              </w:rPr>
            </w:pPr>
            <w:r w:rsidRPr="00076E91">
              <w:rPr>
                <w:bCs/>
                <w:szCs w:val="24"/>
              </w:rPr>
              <w:t>49</w:t>
            </w:r>
          </w:p>
        </w:tc>
        <w:tc>
          <w:tcPr>
            <w:tcW w:w="0" w:type="auto"/>
          </w:tcPr>
          <w:p w14:paraId="2DEB6B78" w14:textId="77777777" w:rsidR="007C0D28" w:rsidRPr="00611578" w:rsidRDefault="007C0D28" w:rsidP="008D799A">
            <w:pPr>
              <w:spacing w:line="360" w:lineRule="auto"/>
              <w:rPr>
                <w:i/>
                <w:szCs w:val="24"/>
              </w:rPr>
            </w:pPr>
            <w:r w:rsidRPr="00611578">
              <w:rPr>
                <w:i/>
                <w:szCs w:val="24"/>
              </w:rPr>
              <w:t>Neofusicoccum parvum ucrnp2</w:t>
            </w:r>
          </w:p>
        </w:tc>
        <w:tc>
          <w:tcPr>
            <w:tcW w:w="0" w:type="auto"/>
          </w:tcPr>
          <w:p w14:paraId="3B86A7B3" w14:textId="77777777" w:rsidR="007C0D28" w:rsidRPr="00076E91" w:rsidRDefault="007C0D28" w:rsidP="008D799A">
            <w:pPr>
              <w:spacing w:line="360" w:lineRule="auto"/>
              <w:rPr>
                <w:szCs w:val="24"/>
              </w:rPr>
            </w:pPr>
            <w:r w:rsidRPr="00076E91">
              <w:rPr>
                <w:szCs w:val="24"/>
              </w:rPr>
              <w:t>Pezizomycotina</w:t>
            </w:r>
          </w:p>
        </w:tc>
        <w:tc>
          <w:tcPr>
            <w:tcW w:w="0" w:type="auto"/>
          </w:tcPr>
          <w:p w14:paraId="37DC44FC" w14:textId="5DB0B6E2" w:rsidR="007C0D28" w:rsidRPr="00076E91" w:rsidRDefault="00A041BA" w:rsidP="008D799A">
            <w:pPr>
              <w:spacing w:line="360" w:lineRule="auto"/>
              <w:rPr>
                <w:szCs w:val="24"/>
              </w:rPr>
            </w:pPr>
            <w:r w:rsidRPr="00076E91">
              <w:rPr>
                <w:szCs w:val="24"/>
              </w:rPr>
              <w:t>Fungi</w:t>
            </w:r>
          </w:p>
        </w:tc>
      </w:tr>
      <w:tr w:rsidR="007C0D28" w:rsidRPr="00076E91" w14:paraId="07B2AC00" w14:textId="77777777" w:rsidTr="002E4524">
        <w:tc>
          <w:tcPr>
            <w:tcW w:w="0" w:type="auto"/>
          </w:tcPr>
          <w:p w14:paraId="360633BB" w14:textId="77777777" w:rsidR="007C0D28" w:rsidRPr="00076E91" w:rsidRDefault="007C0D28" w:rsidP="008D799A">
            <w:pPr>
              <w:spacing w:line="360" w:lineRule="auto"/>
              <w:rPr>
                <w:szCs w:val="24"/>
              </w:rPr>
            </w:pPr>
            <w:r w:rsidRPr="00076E91">
              <w:rPr>
                <w:bCs/>
                <w:szCs w:val="24"/>
              </w:rPr>
              <w:t>50</w:t>
            </w:r>
          </w:p>
        </w:tc>
        <w:tc>
          <w:tcPr>
            <w:tcW w:w="0" w:type="auto"/>
          </w:tcPr>
          <w:p w14:paraId="16FE5BF5" w14:textId="77777777" w:rsidR="007C0D28" w:rsidRPr="00611578" w:rsidRDefault="007C0D28" w:rsidP="008D799A">
            <w:pPr>
              <w:spacing w:line="360" w:lineRule="auto"/>
              <w:rPr>
                <w:i/>
                <w:szCs w:val="24"/>
              </w:rPr>
            </w:pPr>
            <w:r w:rsidRPr="00611578">
              <w:rPr>
                <w:i/>
                <w:szCs w:val="24"/>
              </w:rPr>
              <w:t>Piedraia hortae</w:t>
            </w:r>
          </w:p>
        </w:tc>
        <w:tc>
          <w:tcPr>
            <w:tcW w:w="0" w:type="auto"/>
          </w:tcPr>
          <w:p w14:paraId="371A791B" w14:textId="77777777" w:rsidR="007C0D28" w:rsidRPr="00076E91" w:rsidRDefault="007C0D28" w:rsidP="008D799A">
            <w:pPr>
              <w:spacing w:line="360" w:lineRule="auto"/>
              <w:rPr>
                <w:szCs w:val="24"/>
              </w:rPr>
            </w:pPr>
            <w:r w:rsidRPr="00076E91">
              <w:rPr>
                <w:szCs w:val="24"/>
              </w:rPr>
              <w:t>Pezizomycotina</w:t>
            </w:r>
          </w:p>
        </w:tc>
        <w:tc>
          <w:tcPr>
            <w:tcW w:w="0" w:type="auto"/>
          </w:tcPr>
          <w:p w14:paraId="0DA4D601" w14:textId="3DCBC98E" w:rsidR="007C0D28" w:rsidRPr="00076E91" w:rsidRDefault="00A041BA" w:rsidP="008D799A">
            <w:pPr>
              <w:spacing w:line="360" w:lineRule="auto"/>
              <w:rPr>
                <w:szCs w:val="24"/>
              </w:rPr>
            </w:pPr>
            <w:r w:rsidRPr="00076E91">
              <w:rPr>
                <w:szCs w:val="24"/>
              </w:rPr>
              <w:t>Fungi</w:t>
            </w:r>
          </w:p>
        </w:tc>
      </w:tr>
      <w:tr w:rsidR="007C0D28" w:rsidRPr="00076E91" w14:paraId="19BC1633" w14:textId="77777777" w:rsidTr="002E4524">
        <w:tc>
          <w:tcPr>
            <w:tcW w:w="0" w:type="auto"/>
          </w:tcPr>
          <w:p w14:paraId="6C7D21FC" w14:textId="77777777" w:rsidR="007C0D28" w:rsidRPr="00076E91" w:rsidRDefault="007C0D28" w:rsidP="008D799A">
            <w:pPr>
              <w:spacing w:line="360" w:lineRule="auto"/>
              <w:rPr>
                <w:szCs w:val="24"/>
              </w:rPr>
            </w:pPr>
            <w:r w:rsidRPr="00076E91">
              <w:rPr>
                <w:bCs/>
                <w:szCs w:val="24"/>
              </w:rPr>
              <w:t>51</w:t>
            </w:r>
          </w:p>
        </w:tc>
        <w:tc>
          <w:tcPr>
            <w:tcW w:w="0" w:type="auto"/>
          </w:tcPr>
          <w:p w14:paraId="34AF717F" w14:textId="77777777" w:rsidR="007C0D28" w:rsidRPr="00611578" w:rsidRDefault="007C0D28" w:rsidP="008D799A">
            <w:pPr>
              <w:spacing w:line="360" w:lineRule="auto"/>
              <w:rPr>
                <w:i/>
                <w:szCs w:val="24"/>
              </w:rPr>
            </w:pPr>
            <w:r w:rsidRPr="00611578">
              <w:rPr>
                <w:i/>
                <w:szCs w:val="24"/>
              </w:rPr>
              <w:t>Pleomassaria siparia</w:t>
            </w:r>
          </w:p>
        </w:tc>
        <w:tc>
          <w:tcPr>
            <w:tcW w:w="0" w:type="auto"/>
          </w:tcPr>
          <w:p w14:paraId="49A1D43A" w14:textId="77777777" w:rsidR="007C0D28" w:rsidRPr="00076E91" w:rsidRDefault="007C0D28" w:rsidP="008D799A">
            <w:pPr>
              <w:spacing w:line="360" w:lineRule="auto"/>
              <w:rPr>
                <w:szCs w:val="24"/>
              </w:rPr>
            </w:pPr>
            <w:r w:rsidRPr="00076E91">
              <w:rPr>
                <w:szCs w:val="24"/>
              </w:rPr>
              <w:t>Pezizomycotina</w:t>
            </w:r>
          </w:p>
        </w:tc>
        <w:tc>
          <w:tcPr>
            <w:tcW w:w="0" w:type="auto"/>
          </w:tcPr>
          <w:p w14:paraId="60578CA9" w14:textId="760E5DEE" w:rsidR="007C0D28" w:rsidRPr="00076E91" w:rsidRDefault="00A041BA" w:rsidP="008D799A">
            <w:pPr>
              <w:spacing w:line="360" w:lineRule="auto"/>
              <w:rPr>
                <w:szCs w:val="24"/>
              </w:rPr>
            </w:pPr>
            <w:r w:rsidRPr="00076E91">
              <w:rPr>
                <w:szCs w:val="24"/>
              </w:rPr>
              <w:t>Fungi</w:t>
            </w:r>
          </w:p>
        </w:tc>
      </w:tr>
      <w:tr w:rsidR="007C0D28" w:rsidRPr="00076E91" w14:paraId="2E28F3B8" w14:textId="77777777" w:rsidTr="002E4524">
        <w:tc>
          <w:tcPr>
            <w:tcW w:w="0" w:type="auto"/>
          </w:tcPr>
          <w:p w14:paraId="5FAC5E18" w14:textId="77777777" w:rsidR="007C0D28" w:rsidRPr="00076E91" w:rsidRDefault="007C0D28" w:rsidP="008D799A">
            <w:pPr>
              <w:spacing w:line="360" w:lineRule="auto"/>
              <w:rPr>
                <w:szCs w:val="24"/>
              </w:rPr>
            </w:pPr>
            <w:r w:rsidRPr="00076E91">
              <w:rPr>
                <w:bCs/>
                <w:szCs w:val="24"/>
              </w:rPr>
              <w:t>52</w:t>
            </w:r>
          </w:p>
        </w:tc>
        <w:tc>
          <w:tcPr>
            <w:tcW w:w="0" w:type="auto"/>
          </w:tcPr>
          <w:p w14:paraId="65167CD9" w14:textId="77777777" w:rsidR="007C0D28" w:rsidRPr="00611578" w:rsidRDefault="007C0D28" w:rsidP="008D799A">
            <w:pPr>
              <w:spacing w:line="360" w:lineRule="auto"/>
              <w:rPr>
                <w:i/>
                <w:szCs w:val="24"/>
              </w:rPr>
            </w:pPr>
            <w:r w:rsidRPr="00611578">
              <w:rPr>
                <w:i/>
                <w:szCs w:val="24"/>
              </w:rPr>
              <w:t>Pyrenophora teres f. teres</w:t>
            </w:r>
          </w:p>
        </w:tc>
        <w:tc>
          <w:tcPr>
            <w:tcW w:w="0" w:type="auto"/>
          </w:tcPr>
          <w:p w14:paraId="2AC08798" w14:textId="77777777" w:rsidR="007C0D28" w:rsidRPr="00076E91" w:rsidRDefault="007C0D28" w:rsidP="008D799A">
            <w:pPr>
              <w:spacing w:line="360" w:lineRule="auto"/>
              <w:rPr>
                <w:szCs w:val="24"/>
              </w:rPr>
            </w:pPr>
            <w:r w:rsidRPr="00076E91">
              <w:rPr>
                <w:szCs w:val="24"/>
              </w:rPr>
              <w:t>Pezizomycotina</w:t>
            </w:r>
          </w:p>
        </w:tc>
        <w:tc>
          <w:tcPr>
            <w:tcW w:w="0" w:type="auto"/>
          </w:tcPr>
          <w:p w14:paraId="371EA83D" w14:textId="6511264B" w:rsidR="007C0D28" w:rsidRPr="00076E91" w:rsidRDefault="00A041BA" w:rsidP="008D799A">
            <w:pPr>
              <w:spacing w:line="360" w:lineRule="auto"/>
              <w:rPr>
                <w:szCs w:val="24"/>
              </w:rPr>
            </w:pPr>
            <w:r w:rsidRPr="00076E91">
              <w:rPr>
                <w:szCs w:val="24"/>
              </w:rPr>
              <w:t>Fungi</w:t>
            </w:r>
          </w:p>
        </w:tc>
      </w:tr>
      <w:tr w:rsidR="007C0D28" w:rsidRPr="00076E91" w14:paraId="5439C8C3" w14:textId="77777777" w:rsidTr="002E4524">
        <w:tc>
          <w:tcPr>
            <w:tcW w:w="0" w:type="auto"/>
          </w:tcPr>
          <w:p w14:paraId="741A9F39" w14:textId="77777777" w:rsidR="007C0D28" w:rsidRPr="00076E91" w:rsidRDefault="007C0D28" w:rsidP="008D799A">
            <w:pPr>
              <w:spacing w:line="360" w:lineRule="auto"/>
              <w:rPr>
                <w:szCs w:val="24"/>
              </w:rPr>
            </w:pPr>
            <w:r w:rsidRPr="00076E91">
              <w:rPr>
                <w:bCs/>
                <w:szCs w:val="24"/>
              </w:rPr>
              <w:t>53</w:t>
            </w:r>
          </w:p>
        </w:tc>
        <w:tc>
          <w:tcPr>
            <w:tcW w:w="0" w:type="auto"/>
          </w:tcPr>
          <w:p w14:paraId="16EDE834" w14:textId="77777777" w:rsidR="007C0D28" w:rsidRPr="00611578" w:rsidRDefault="007C0D28" w:rsidP="008D799A">
            <w:pPr>
              <w:spacing w:line="360" w:lineRule="auto"/>
              <w:rPr>
                <w:i/>
                <w:szCs w:val="24"/>
              </w:rPr>
            </w:pPr>
            <w:r w:rsidRPr="00611578">
              <w:rPr>
                <w:i/>
                <w:szCs w:val="24"/>
              </w:rPr>
              <w:t>Pyrenophora tritici-repentis pt-1c-bfp 3136</w:t>
            </w:r>
          </w:p>
        </w:tc>
        <w:tc>
          <w:tcPr>
            <w:tcW w:w="0" w:type="auto"/>
          </w:tcPr>
          <w:p w14:paraId="3FF1CE89" w14:textId="77777777" w:rsidR="007C0D28" w:rsidRPr="00076E91" w:rsidRDefault="007C0D28" w:rsidP="008D799A">
            <w:pPr>
              <w:spacing w:line="360" w:lineRule="auto"/>
              <w:rPr>
                <w:szCs w:val="24"/>
              </w:rPr>
            </w:pPr>
            <w:r w:rsidRPr="00076E91">
              <w:rPr>
                <w:szCs w:val="24"/>
              </w:rPr>
              <w:t>Pezizomycotina</w:t>
            </w:r>
          </w:p>
        </w:tc>
        <w:tc>
          <w:tcPr>
            <w:tcW w:w="0" w:type="auto"/>
          </w:tcPr>
          <w:p w14:paraId="3A8D27B9" w14:textId="6496E4F6" w:rsidR="007C0D28" w:rsidRPr="00076E91" w:rsidRDefault="00A041BA" w:rsidP="008D799A">
            <w:pPr>
              <w:spacing w:line="360" w:lineRule="auto"/>
              <w:rPr>
                <w:szCs w:val="24"/>
              </w:rPr>
            </w:pPr>
            <w:r w:rsidRPr="00076E91">
              <w:rPr>
                <w:szCs w:val="24"/>
              </w:rPr>
              <w:t>Fungi</w:t>
            </w:r>
          </w:p>
        </w:tc>
      </w:tr>
      <w:tr w:rsidR="007C0D28" w:rsidRPr="00076E91" w14:paraId="5CB3AD81" w14:textId="77777777" w:rsidTr="002E4524">
        <w:tc>
          <w:tcPr>
            <w:tcW w:w="0" w:type="auto"/>
          </w:tcPr>
          <w:p w14:paraId="47D7B18A" w14:textId="77777777" w:rsidR="007C0D28" w:rsidRPr="00076E91" w:rsidRDefault="007C0D28" w:rsidP="008D799A">
            <w:pPr>
              <w:spacing w:line="360" w:lineRule="auto"/>
              <w:rPr>
                <w:szCs w:val="24"/>
              </w:rPr>
            </w:pPr>
            <w:r w:rsidRPr="00076E91">
              <w:rPr>
                <w:bCs/>
                <w:szCs w:val="24"/>
              </w:rPr>
              <w:t>54</w:t>
            </w:r>
          </w:p>
        </w:tc>
        <w:tc>
          <w:tcPr>
            <w:tcW w:w="0" w:type="auto"/>
          </w:tcPr>
          <w:p w14:paraId="234C1ED5" w14:textId="77777777" w:rsidR="007C0D28" w:rsidRPr="00611578" w:rsidRDefault="007C0D28" w:rsidP="008D799A">
            <w:pPr>
              <w:spacing w:line="360" w:lineRule="auto"/>
              <w:rPr>
                <w:i/>
                <w:szCs w:val="24"/>
              </w:rPr>
            </w:pPr>
            <w:r w:rsidRPr="00611578">
              <w:rPr>
                <w:i/>
                <w:szCs w:val="24"/>
              </w:rPr>
              <w:t>Pyrenophora tritici-repentis pt-1c-bfp 5809</w:t>
            </w:r>
          </w:p>
        </w:tc>
        <w:tc>
          <w:tcPr>
            <w:tcW w:w="0" w:type="auto"/>
          </w:tcPr>
          <w:p w14:paraId="3A479843" w14:textId="77777777" w:rsidR="007C0D28" w:rsidRPr="00076E91" w:rsidRDefault="007C0D28" w:rsidP="008D799A">
            <w:pPr>
              <w:spacing w:line="360" w:lineRule="auto"/>
              <w:rPr>
                <w:szCs w:val="24"/>
              </w:rPr>
            </w:pPr>
            <w:r w:rsidRPr="00076E91">
              <w:rPr>
                <w:szCs w:val="24"/>
              </w:rPr>
              <w:t>Pezizomycotina</w:t>
            </w:r>
          </w:p>
        </w:tc>
        <w:tc>
          <w:tcPr>
            <w:tcW w:w="0" w:type="auto"/>
          </w:tcPr>
          <w:p w14:paraId="67A915BC" w14:textId="5F76643C" w:rsidR="007C0D28" w:rsidRPr="00076E91" w:rsidRDefault="00A041BA" w:rsidP="008D799A">
            <w:pPr>
              <w:spacing w:line="360" w:lineRule="auto"/>
              <w:rPr>
                <w:szCs w:val="24"/>
              </w:rPr>
            </w:pPr>
            <w:r w:rsidRPr="00076E91">
              <w:rPr>
                <w:szCs w:val="24"/>
              </w:rPr>
              <w:t>Fungi</w:t>
            </w:r>
          </w:p>
        </w:tc>
      </w:tr>
      <w:tr w:rsidR="007C0D28" w:rsidRPr="00076E91" w14:paraId="4EDBF7F0" w14:textId="77777777" w:rsidTr="002E4524">
        <w:tc>
          <w:tcPr>
            <w:tcW w:w="0" w:type="auto"/>
          </w:tcPr>
          <w:p w14:paraId="74141064" w14:textId="77777777" w:rsidR="007C0D28" w:rsidRPr="00076E91" w:rsidRDefault="007C0D28" w:rsidP="008D799A">
            <w:pPr>
              <w:spacing w:line="360" w:lineRule="auto"/>
              <w:rPr>
                <w:szCs w:val="24"/>
              </w:rPr>
            </w:pPr>
            <w:r w:rsidRPr="00076E91">
              <w:rPr>
                <w:bCs/>
                <w:szCs w:val="24"/>
              </w:rPr>
              <w:t>55</w:t>
            </w:r>
          </w:p>
        </w:tc>
        <w:tc>
          <w:tcPr>
            <w:tcW w:w="0" w:type="auto"/>
          </w:tcPr>
          <w:p w14:paraId="7E7278AA" w14:textId="77777777" w:rsidR="007C0D28" w:rsidRPr="00611578" w:rsidRDefault="007C0D28" w:rsidP="008D799A">
            <w:pPr>
              <w:spacing w:line="360" w:lineRule="auto"/>
              <w:rPr>
                <w:i/>
                <w:szCs w:val="24"/>
              </w:rPr>
            </w:pPr>
            <w:r w:rsidRPr="00611578">
              <w:rPr>
                <w:i/>
                <w:szCs w:val="24"/>
              </w:rPr>
              <w:t>Rhytidhysteron rufulum</w:t>
            </w:r>
          </w:p>
        </w:tc>
        <w:tc>
          <w:tcPr>
            <w:tcW w:w="0" w:type="auto"/>
          </w:tcPr>
          <w:p w14:paraId="088C1962" w14:textId="77777777" w:rsidR="007C0D28" w:rsidRPr="00076E91" w:rsidRDefault="007C0D28" w:rsidP="008D799A">
            <w:pPr>
              <w:spacing w:line="360" w:lineRule="auto"/>
              <w:rPr>
                <w:szCs w:val="24"/>
              </w:rPr>
            </w:pPr>
            <w:r w:rsidRPr="00076E91">
              <w:rPr>
                <w:szCs w:val="24"/>
              </w:rPr>
              <w:t>Pezizomycotina</w:t>
            </w:r>
          </w:p>
        </w:tc>
        <w:tc>
          <w:tcPr>
            <w:tcW w:w="0" w:type="auto"/>
          </w:tcPr>
          <w:p w14:paraId="01B66F64" w14:textId="2C13CC5B" w:rsidR="007C0D28" w:rsidRPr="00076E91" w:rsidRDefault="00A041BA" w:rsidP="008D799A">
            <w:pPr>
              <w:spacing w:line="360" w:lineRule="auto"/>
              <w:rPr>
                <w:szCs w:val="24"/>
              </w:rPr>
            </w:pPr>
            <w:r w:rsidRPr="00076E91">
              <w:rPr>
                <w:szCs w:val="24"/>
              </w:rPr>
              <w:t>Fungi</w:t>
            </w:r>
          </w:p>
        </w:tc>
      </w:tr>
      <w:tr w:rsidR="007C0D28" w:rsidRPr="00076E91" w14:paraId="7ABE1E3F" w14:textId="77777777" w:rsidTr="002E4524">
        <w:tc>
          <w:tcPr>
            <w:tcW w:w="0" w:type="auto"/>
          </w:tcPr>
          <w:p w14:paraId="67C39D43" w14:textId="77777777" w:rsidR="007C0D28" w:rsidRPr="00076E91" w:rsidRDefault="007C0D28" w:rsidP="008D799A">
            <w:pPr>
              <w:spacing w:line="360" w:lineRule="auto"/>
              <w:rPr>
                <w:szCs w:val="24"/>
              </w:rPr>
            </w:pPr>
            <w:r w:rsidRPr="00076E91">
              <w:rPr>
                <w:bCs/>
                <w:szCs w:val="24"/>
              </w:rPr>
              <w:t>56</w:t>
            </w:r>
          </w:p>
        </w:tc>
        <w:tc>
          <w:tcPr>
            <w:tcW w:w="0" w:type="auto"/>
          </w:tcPr>
          <w:p w14:paraId="5FAD4485" w14:textId="77777777" w:rsidR="007C0D28" w:rsidRPr="00611578" w:rsidRDefault="007C0D28" w:rsidP="008D799A">
            <w:pPr>
              <w:spacing w:line="360" w:lineRule="auto"/>
              <w:rPr>
                <w:i/>
                <w:szCs w:val="24"/>
              </w:rPr>
            </w:pPr>
            <w:r w:rsidRPr="00611578">
              <w:rPr>
                <w:i/>
                <w:szCs w:val="24"/>
              </w:rPr>
              <w:t>Septoria musiva so2202</w:t>
            </w:r>
          </w:p>
        </w:tc>
        <w:tc>
          <w:tcPr>
            <w:tcW w:w="0" w:type="auto"/>
          </w:tcPr>
          <w:p w14:paraId="152A7ACF" w14:textId="77777777" w:rsidR="007C0D28" w:rsidRPr="00076E91" w:rsidRDefault="007C0D28" w:rsidP="008D799A">
            <w:pPr>
              <w:spacing w:line="360" w:lineRule="auto"/>
              <w:rPr>
                <w:szCs w:val="24"/>
              </w:rPr>
            </w:pPr>
            <w:r w:rsidRPr="00076E91">
              <w:rPr>
                <w:szCs w:val="24"/>
              </w:rPr>
              <w:t>Pezizomycotina</w:t>
            </w:r>
          </w:p>
        </w:tc>
        <w:tc>
          <w:tcPr>
            <w:tcW w:w="0" w:type="auto"/>
          </w:tcPr>
          <w:p w14:paraId="19B61E89" w14:textId="4E7A6B71" w:rsidR="007C0D28" w:rsidRPr="00076E91" w:rsidRDefault="00A041BA" w:rsidP="008D799A">
            <w:pPr>
              <w:spacing w:line="360" w:lineRule="auto"/>
              <w:rPr>
                <w:szCs w:val="24"/>
              </w:rPr>
            </w:pPr>
            <w:r w:rsidRPr="00076E91">
              <w:rPr>
                <w:szCs w:val="24"/>
              </w:rPr>
              <w:t>Fungi</w:t>
            </w:r>
          </w:p>
        </w:tc>
      </w:tr>
      <w:tr w:rsidR="007C0D28" w:rsidRPr="00076E91" w14:paraId="6F261FF4" w14:textId="77777777" w:rsidTr="002E4524">
        <w:tc>
          <w:tcPr>
            <w:tcW w:w="0" w:type="auto"/>
          </w:tcPr>
          <w:p w14:paraId="6A9B44BB" w14:textId="77777777" w:rsidR="007C0D28" w:rsidRPr="00076E91" w:rsidRDefault="007C0D28" w:rsidP="008D799A">
            <w:pPr>
              <w:spacing w:line="360" w:lineRule="auto"/>
              <w:rPr>
                <w:szCs w:val="24"/>
              </w:rPr>
            </w:pPr>
            <w:r w:rsidRPr="00076E91">
              <w:rPr>
                <w:bCs/>
                <w:szCs w:val="24"/>
              </w:rPr>
              <w:t>57</w:t>
            </w:r>
          </w:p>
        </w:tc>
        <w:tc>
          <w:tcPr>
            <w:tcW w:w="0" w:type="auto"/>
          </w:tcPr>
          <w:p w14:paraId="1CE35177" w14:textId="77777777" w:rsidR="007C0D28" w:rsidRPr="00611578" w:rsidRDefault="007C0D28" w:rsidP="008D799A">
            <w:pPr>
              <w:spacing w:line="360" w:lineRule="auto"/>
              <w:rPr>
                <w:i/>
                <w:szCs w:val="24"/>
              </w:rPr>
            </w:pPr>
            <w:r w:rsidRPr="00611578">
              <w:rPr>
                <w:i/>
                <w:szCs w:val="24"/>
              </w:rPr>
              <w:t>Septoria populicola</w:t>
            </w:r>
          </w:p>
        </w:tc>
        <w:tc>
          <w:tcPr>
            <w:tcW w:w="0" w:type="auto"/>
          </w:tcPr>
          <w:p w14:paraId="57B8F927" w14:textId="77777777" w:rsidR="007C0D28" w:rsidRPr="00076E91" w:rsidRDefault="007C0D28" w:rsidP="008D799A">
            <w:pPr>
              <w:spacing w:line="360" w:lineRule="auto"/>
              <w:rPr>
                <w:szCs w:val="24"/>
              </w:rPr>
            </w:pPr>
            <w:r w:rsidRPr="00076E91">
              <w:rPr>
                <w:szCs w:val="24"/>
              </w:rPr>
              <w:t>Pezizomycotina</w:t>
            </w:r>
          </w:p>
        </w:tc>
        <w:tc>
          <w:tcPr>
            <w:tcW w:w="0" w:type="auto"/>
          </w:tcPr>
          <w:p w14:paraId="6E3B2C79" w14:textId="37882813" w:rsidR="007C0D28" w:rsidRPr="00076E91" w:rsidRDefault="00A041BA" w:rsidP="008D799A">
            <w:pPr>
              <w:spacing w:line="360" w:lineRule="auto"/>
              <w:rPr>
                <w:szCs w:val="24"/>
              </w:rPr>
            </w:pPr>
            <w:r w:rsidRPr="00076E91">
              <w:rPr>
                <w:szCs w:val="24"/>
              </w:rPr>
              <w:t>Fungi</w:t>
            </w:r>
          </w:p>
        </w:tc>
      </w:tr>
      <w:tr w:rsidR="007C0D28" w:rsidRPr="00076E91" w14:paraId="2F53683C" w14:textId="77777777" w:rsidTr="002E4524">
        <w:tc>
          <w:tcPr>
            <w:tcW w:w="0" w:type="auto"/>
          </w:tcPr>
          <w:p w14:paraId="24A4D98A" w14:textId="77777777" w:rsidR="007C0D28" w:rsidRPr="00076E91" w:rsidRDefault="007C0D28" w:rsidP="008D799A">
            <w:pPr>
              <w:spacing w:line="360" w:lineRule="auto"/>
              <w:rPr>
                <w:szCs w:val="24"/>
              </w:rPr>
            </w:pPr>
            <w:r w:rsidRPr="00076E91">
              <w:rPr>
                <w:bCs/>
                <w:szCs w:val="24"/>
              </w:rPr>
              <w:t>58</w:t>
            </w:r>
          </w:p>
        </w:tc>
        <w:tc>
          <w:tcPr>
            <w:tcW w:w="0" w:type="auto"/>
          </w:tcPr>
          <w:p w14:paraId="4EB7A907" w14:textId="77777777" w:rsidR="007C0D28" w:rsidRPr="00611578" w:rsidRDefault="007C0D28" w:rsidP="008D799A">
            <w:pPr>
              <w:spacing w:line="360" w:lineRule="auto"/>
              <w:rPr>
                <w:i/>
                <w:szCs w:val="24"/>
              </w:rPr>
            </w:pPr>
            <w:r w:rsidRPr="00611578">
              <w:rPr>
                <w:i/>
                <w:szCs w:val="24"/>
              </w:rPr>
              <w:t>Thermomyces stellatus cbs 241.64</w:t>
            </w:r>
          </w:p>
        </w:tc>
        <w:tc>
          <w:tcPr>
            <w:tcW w:w="0" w:type="auto"/>
          </w:tcPr>
          <w:p w14:paraId="76DC581E" w14:textId="77777777" w:rsidR="007C0D28" w:rsidRPr="00076E91" w:rsidRDefault="007C0D28" w:rsidP="008D799A">
            <w:pPr>
              <w:spacing w:line="360" w:lineRule="auto"/>
              <w:rPr>
                <w:szCs w:val="24"/>
              </w:rPr>
            </w:pPr>
            <w:r w:rsidRPr="00076E91">
              <w:rPr>
                <w:szCs w:val="24"/>
              </w:rPr>
              <w:t>Pezizomycotina</w:t>
            </w:r>
          </w:p>
        </w:tc>
        <w:tc>
          <w:tcPr>
            <w:tcW w:w="0" w:type="auto"/>
          </w:tcPr>
          <w:p w14:paraId="7E2D6A49" w14:textId="3B0EC453" w:rsidR="007C0D28" w:rsidRPr="00076E91" w:rsidRDefault="00A041BA" w:rsidP="008D799A">
            <w:pPr>
              <w:spacing w:line="360" w:lineRule="auto"/>
              <w:rPr>
                <w:szCs w:val="24"/>
              </w:rPr>
            </w:pPr>
            <w:r w:rsidRPr="00076E91">
              <w:rPr>
                <w:szCs w:val="24"/>
              </w:rPr>
              <w:t>Fungi</w:t>
            </w:r>
          </w:p>
        </w:tc>
      </w:tr>
      <w:tr w:rsidR="007C0D28" w:rsidRPr="00076E91" w14:paraId="191185CF" w14:textId="77777777" w:rsidTr="002E4524">
        <w:tc>
          <w:tcPr>
            <w:tcW w:w="0" w:type="auto"/>
          </w:tcPr>
          <w:p w14:paraId="2DD28710" w14:textId="77777777" w:rsidR="007C0D28" w:rsidRPr="00076E91" w:rsidRDefault="007C0D28" w:rsidP="008D799A">
            <w:pPr>
              <w:spacing w:line="360" w:lineRule="auto"/>
              <w:rPr>
                <w:szCs w:val="24"/>
              </w:rPr>
            </w:pPr>
            <w:r w:rsidRPr="00076E91">
              <w:rPr>
                <w:bCs/>
                <w:szCs w:val="24"/>
              </w:rPr>
              <w:t>59</w:t>
            </w:r>
          </w:p>
        </w:tc>
        <w:tc>
          <w:tcPr>
            <w:tcW w:w="0" w:type="auto"/>
          </w:tcPr>
          <w:p w14:paraId="4F748EB7" w14:textId="77777777" w:rsidR="007C0D28" w:rsidRPr="00611578" w:rsidRDefault="007C0D28" w:rsidP="008D799A">
            <w:pPr>
              <w:spacing w:line="360" w:lineRule="auto"/>
              <w:rPr>
                <w:i/>
                <w:szCs w:val="24"/>
              </w:rPr>
            </w:pPr>
            <w:r w:rsidRPr="00611578">
              <w:rPr>
                <w:i/>
                <w:szCs w:val="24"/>
              </w:rPr>
              <w:t>Trypethelium eluteriae</w:t>
            </w:r>
          </w:p>
        </w:tc>
        <w:tc>
          <w:tcPr>
            <w:tcW w:w="0" w:type="auto"/>
          </w:tcPr>
          <w:p w14:paraId="4593EF47" w14:textId="77777777" w:rsidR="007C0D28" w:rsidRPr="00076E91" w:rsidRDefault="007C0D28" w:rsidP="008D799A">
            <w:pPr>
              <w:spacing w:line="360" w:lineRule="auto"/>
              <w:rPr>
                <w:szCs w:val="24"/>
              </w:rPr>
            </w:pPr>
            <w:r w:rsidRPr="00076E91">
              <w:rPr>
                <w:szCs w:val="24"/>
              </w:rPr>
              <w:t>Pezizomycotina</w:t>
            </w:r>
          </w:p>
        </w:tc>
        <w:tc>
          <w:tcPr>
            <w:tcW w:w="0" w:type="auto"/>
          </w:tcPr>
          <w:p w14:paraId="574F5234" w14:textId="37673538" w:rsidR="007C0D28" w:rsidRPr="00076E91" w:rsidRDefault="00A041BA" w:rsidP="008D799A">
            <w:pPr>
              <w:spacing w:line="360" w:lineRule="auto"/>
              <w:rPr>
                <w:szCs w:val="24"/>
              </w:rPr>
            </w:pPr>
            <w:r w:rsidRPr="00076E91">
              <w:rPr>
                <w:szCs w:val="24"/>
              </w:rPr>
              <w:t>Fungi</w:t>
            </w:r>
          </w:p>
        </w:tc>
      </w:tr>
      <w:tr w:rsidR="007C0D28" w:rsidRPr="00076E91" w14:paraId="689FD7F3" w14:textId="77777777" w:rsidTr="002E4524">
        <w:tc>
          <w:tcPr>
            <w:tcW w:w="0" w:type="auto"/>
          </w:tcPr>
          <w:p w14:paraId="504725C6" w14:textId="77777777" w:rsidR="007C0D28" w:rsidRPr="00076E91" w:rsidRDefault="007C0D28" w:rsidP="008D799A">
            <w:pPr>
              <w:spacing w:line="360" w:lineRule="auto"/>
              <w:rPr>
                <w:szCs w:val="24"/>
              </w:rPr>
            </w:pPr>
            <w:r w:rsidRPr="00076E91">
              <w:rPr>
                <w:bCs/>
                <w:szCs w:val="24"/>
              </w:rPr>
              <w:t>60</w:t>
            </w:r>
          </w:p>
        </w:tc>
        <w:tc>
          <w:tcPr>
            <w:tcW w:w="0" w:type="auto"/>
          </w:tcPr>
          <w:p w14:paraId="71F7FBB4" w14:textId="77777777" w:rsidR="007C0D28" w:rsidRPr="00611578" w:rsidRDefault="007C0D28" w:rsidP="008D799A">
            <w:pPr>
              <w:spacing w:line="360" w:lineRule="auto"/>
              <w:rPr>
                <w:i/>
                <w:szCs w:val="24"/>
              </w:rPr>
            </w:pPr>
            <w:r w:rsidRPr="00611578">
              <w:rPr>
                <w:i/>
                <w:szCs w:val="24"/>
              </w:rPr>
              <w:t>Zasmidium cellare atcc 36951</w:t>
            </w:r>
          </w:p>
        </w:tc>
        <w:tc>
          <w:tcPr>
            <w:tcW w:w="0" w:type="auto"/>
          </w:tcPr>
          <w:p w14:paraId="51801004" w14:textId="77777777" w:rsidR="007C0D28" w:rsidRPr="00076E91" w:rsidRDefault="007C0D28" w:rsidP="008D799A">
            <w:pPr>
              <w:spacing w:line="360" w:lineRule="auto"/>
              <w:rPr>
                <w:szCs w:val="24"/>
              </w:rPr>
            </w:pPr>
            <w:r w:rsidRPr="00076E91">
              <w:rPr>
                <w:szCs w:val="24"/>
              </w:rPr>
              <w:t>Pezizomycotina</w:t>
            </w:r>
          </w:p>
        </w:tc>
        <w:tc>
          <w:tcPr>
            <w:tcW w:w="0" w:type="auto"/>
          </w:tcPr>
          <w:p w14:paraId="38F34B63" w14:textId="55D2C3A0" w:rsidR="007C0D28" w:rsidRPr="00076E91" w:rsidRDefault="00A041BA" w:rsidP="008D799A">
            <w:pPr>
              <w:spacing w:line="360" w:lineRule="auto"/>
              <w:rPr>
                <w:szCs w:val="24"/>
              </w:rPr>
            </w:pPr>
            <w:r w:rsidRPr="00076E91">
              <w:rPr>
                <w:szCs w:val="24"/>
              </w:rPr>
              <w:t>Fungi</w:t>
            </w:r>
          </w:p>
        </w:tc>
      </w:tr>
      <w:tr w:rsidR="007C0D28" w:rsidRPr="00076E91" w14:paraId="6AC5CB40" w14:textId="77777777" w:rsidTr="002E4524">
        <w:tc>
          <w:tcPr>
            <w:tcW w:w="0" w:type="auto"/>
          </w:tcPr>
          <w:p w14:paraId="572C6DF3" w14:textId="77777777" w:rsidR="007C0D28" w:rsidRPr="00076E91" w:rsidRDefault="007C0D28" w:rsidP="008D799A">
            <w:pPr>
              <w:spacing w:line="360" w:lineRule="auto"/>
              <w:rPr>
                <w:szCs w:val="24"/>
              </w:rPr>
            </w:pPr>
            <w:r w:rsidRPr="00076E91">
              <w:rPr>
                <w:bCs/>
                <w:szCs w:val="24"/>
              </w:rPr>
              <w:t>61</w:t>
            </w:r>
          </w:p>
        </w:tc>
        <w:tc>
          <w:tcPr>
            <w:tcW w:w="0" w:type="auto"/>
          </w:tcPr>
          <w:p w14:paraId="61BC47C7" w14:textId="77777777" w:rsidR="007C0D28" w:rsidRPr="00611578" w:rsidRDefault="007C0D28" w:rsidP="008D799A">
            <w:pPr>
              <w:spacing w:line="360" w:lineRule="auto"/>
              <w:rPr>
                <w:i/>
                <w:szCs w:val="24"/>
              </w:rPr>
            </w:pPr>
            <w:r w:rsidRPr="00611578">
              <w:rPr>
                <w:i/>
                <w:szCs w:val="24"/>
              </w:rPr>
              <w:t>Zopfia rhizophila</w:t>
            </w:r>
          </w:p>
        </w:tc>
        <w:tc>
          <w:tcPr>
            <w:tcW w:w="0" w:type="auto"/>
          </w:tcPr>
          <w:p w14:paraId="0F1A8F56" w14:textId="77777777" w:rsidR="007C0D28" w:rsidRPr="00076E91" w:rsidRDefault="007C0D28" w:rsidP="008D799A">
            <w:pPr>
              <w:spacing w:line="360" w:lineRule="auto"/>
              <w:rPr>
                <w:szCs w:val="24"/>
              </w:rPr>
            </w:pPr>
            <w:r w:rsidRPr="00076E91">
              <w:rPr>
                <w:szCs w:val="24"/>
              </w:rPr>
              <w:t>Pezizomycotina</w:t>
            </w:r>
          </w:p>
        </w:tc>
        <w:tc>
          <w:tcPr>
            <w:tcW w:w="0" w:type="auto"/>
          </w:tcPr>
          <w:p w14:paraId="08F99B41" w14:textId="698D096F" w:rsidR="007C0D28" w:rsidRPr="00076E91" w:rsidRDefault="00A041BA" w:rsidP="008D799A">
            <w:pPr>
              <w:spacing w:line="360" w:lineRule="auto"/>
              <w:rPr>
                <w:szCs w:val="24"/>
              </w:rPr>
            </w:pPr>
            <w:r w:rsidRPr="00076E91">
              <w:rPr>
                <w:szCs w:val="24"/>
              </w:rPr>
              <w:t>Fungi</w:t>
            </w:r>
          </w:p>
        </w:tc>
      </w:tr>
      <w:tr w:rsidR="007C0D28" w:rsidRPr="00076E91" w14:paraId="0EDD28E1" w14:textId="77777777" w:rsidTr="002E4524">
        <w:tc>
          <w:tcPr>
            <w:tcW w:w="0" w:type="auto"/>
          </w:tcPr>
          <w:p w14:paraId="411350C2" w14:textId="77777777" w:rsidR="007C0D28" w:rsidRPr="00076E91" w:rsidRDefault="007C0D28" w:rsidP="008D799A">
            <w:pPr>
              <w:spacing w:line="360" w:lineRule="auto"/>
              <w:rPr>
                <w:szCs w:val="24"/>
              </w:rPr>
            </w:pPr>
            <w:r w:rsidRPr="00076E91">
              <w:rPr>
                <w:bCs/>
                <w:szCs w:val="24"/>
              </w:rPr>
              <w:t>62</w:t>
            </w:r>
          </w:p>
        </w:tc>
        <w:tc>
          <w:tcPr>
            <w:tcW w:w="0" w:type="auto"/>
          </w:tcPr>
          <w:p w14:paraId="3C7E8222" w14:textId="77777777" w:rsidR="007C0D28" w:rsidRPr="00611578" w:rsidRDefault="007C0D28" w:rsidP="008D799A">
            <w:pPr>
              <w:spacing w:line="360" w:lineRule="auto"/>
              <w:rPr>
                <w:i/>
                <w:szCs w:val="24"/>
              </w:rPr>
            </w:pPr>
            <w:r w:rsidRPr="00611578">
              <w:rPr>
                <w:i/>
                <w:szCs w:val="24"/>
              </w:rPr>
              <w:t>Cladosporium fulvum</w:t>
            </w:r>
          </w:p>
        </w:tc>
        <w:tc>
          <w:tcPr>
            <w:tcW w:w="0" w:type="auto"/>
          </w:tcPr>
          <w:p w14:paraId="5C532658" w14:textId="77777777" w:rsidR="007C0D28" w:rsidRPr="00076E91" w:rsidRDefault="007C0D28" w:rsidP="008D799A">
            <w:pPr>
              <w:spacing w:line="360" w:lineRule="auto"/>
              <w:rPr>
                <w:szCs w:val="24"/>
              </w:rPr>
            </w:pPr>
            <w:r w:rsidRPr="00076E91">
              <w:rPr>
                <w:szCs w:val="24"/>
              </w:rPr>
              <w:t>Pezizomycotina</w:t>
            </w:r>
          </w:p>
        </w:tc>
        <w:tc>
          <w:tcPr>
            <w:tcW w:w="0" w:type="auto"/>
          </w:tcPr>
          <w:p w14:paraId="7CF2EF8F" w14:textId="0DCB6054" w:rsidR="007C0D28" w:rsidRPr="00076E91" w:rsidRDefault="00A041BA" w:rsidP="008D799A">
            <w:pPr>
              <w:spacing w:line="360" w:lineRule="auto"/>
              <w:rPr>
                <w:szCs w:val="24"/>
              </w:rPr>
            </w:pPr>
            <w:r w:rsidRPr="00076E91">
              <w:rPr>
                <w:szCs w:val="24"/>
              </w:rPr>
              <w:t>Fungi</w:t>
            </w:r>
          </w:p>
        </w:tc>
      </w:tr>
      <w:tr w:rsidR="007C0D28" w:rsidRPr="00076E91" w14:paraId="53C425EA" w14:textId="77777777" w:rsidTr="002E4524">
        <w:tc>
          <w:tcPr>
            <w:tcW w:w="0" w:type="auto"/>
          </w:tcPr>
          <w:p w14:paraId="5575F0D1" w14:textId="77777777" w:rsidR="007C0D28" w:rsidRPr="00076E91" w:rsidRDefault="007C0D28" w:rsidP="008D799A">
            <w:pPr>
              <w:spacing w:line="360" w:lineRule="auto"/>
              <w:rPr>
                <w:szCs w:val="24"/>
              </w:rPr>
            </w:pPr>
            <w:r w:rsidRPr="00076E91">
              <w:rPr>
                <w:bCs/>
                <w:szCs w:val="24"/>
              </w:rPr>
              <w:t>63</w:t>
            </w:r>
          </w:p>
        </w:tc>
        <w:tc>
          <w:tcPr>
            <w:tcW w:w="0" w:type="auto"/>
          </w:tcPr>
          <w:p w14:paraId="443BE18E" w14:textId="77777777" w:rsidR="007C0D28" w:rsidRPr="00611578" w:rsidRDefault="007C0D28" w:rsidP="008D799A">
            <w:pPr>
              <w:spacing w:line="360" w:lineRule="auto"/>
              <w:rPr>
                <w:i/>
                <w:szCs w:val="24"/>
              </w:rPr>
            </w:pPr>
            <w:r w:rsidRPr="00611578">
              <w:rPr>
                <w:i/>
                <w:szCs w:val="24"/>
              </w:rPr>
              <w:t>Cochliobolus sativus nd90pr</w:t>
            </w:r>
          </w:p>
        </w:tc>
        <w:tc>
          <w:tcPr>
            <w:tcW w:w="0" w:type="auto"/>
          </w:tcPr>
          <w:p w14:paraId="4848ED30" w14:textId="77777777" w:rsidR="007C0D28" w:rsidRPr="00076E91" w:rsidRDefault="007C0D28" w:rsidP="008D799A">
            <w:pPr>
              <w:spacing w:line="360" w:lineRule="auto"/>
              <w:rPr>
                <w:szCs w:val="24"/>
              </w:rPr>
            </w:pPr>
            <w:r w:rsidRPr="00076E91">
              <w:rPr>
                <w:szCs w:val="24"/>
              </w:rPr>
              <w:t>Pezizomycotina</w:t>
            </w:r>
          </w:p>
        </w:tc>
        <w:tc>
          <w:tcPr>
            <w:tcW w:w="0" w:type="auto"/>
          </w:tcPr>
          <w:p w14:paraId="30C013CB" w14:textId="4D28D991" w:rsidR="007C0D28" w:rsidRPr="00076E91" w:rsidRDefault="00A041BA" w:rsidP="008D799A">
            <w:pPr>
              <w:spacing w:line="360" w:lineRule="auto"/>
              <w:rPr>
                <w:szCs w:val="24"/>
              </w:rPr>
            </w:pPr>
            <w:r w:rsidRPr="00076E91">
              <w:rPr>
                <w:szCs w:val="24"/>
              </w:rPr>
              <w:t>Fungi</w:t>
            </w:r>
          </w:p>
        </w:tc>
      </w:tr>
      <w:tr w:rsidR="007C0D28" w:rsidRPr="00076E91" w14:paraId="25EC7526" w14:textId="77777777" w:rsidTr="002E4524">
        <w:tc>
          <w:tcPr>
            <w:tcW w:w="0" w:type="auto"/>
          </w:tcPr>
          <w:p w14:paraId="26EF73AD" w14:textId="77777777" w:rsidR="007C0D28" w:rsidRPr="00076E91" w:rsidRDefault="007C0D28" w:rsidP="008D799A">
            <w:pPr>
              <w:spacing w:line="360" w:lineRule="auto"/>
              <w:rPr>
                <w:szCs w:val="24"/>
              </w:rPr>
            </w:pPr>
            <w:r w:rsidRPr="00076E91">
              <w:rPr>
                <w:bCs/>
                <w:szCs w:val="24"/>
              </w:rPr>
              <w:t>64</w:t>
            </w:r>
          </w:p>
        </w:tc>
        <w:tc>
          <w:tcPr>
            <w:tcW w:w="0" w:type="auto"/>
          </w:tcPr>
          <w:p w14:paraId="5DF1687B" w14:textId="77777777" w:rsidR="007C0D28" w:rsidRPr="00611578" w:rsidRDefault="007C0D28" w:rsidP="008D799A">
            <w:pPr>
              <w:spacing w:line="360" w:lineRule="auto"/>
              <w:rPr>
                <w:i/>
                <w:szCs w:val="24"/>
              </w:rPr>
            </w:pPr>
            <w:r w:rsidRPr="00611578">
              <w:rPr>
                <w:i/>
                <w:szCs w:val="24"/>
              </w:rPr>
              <w:t>Didymella exigua cbs 183.55</w:t>
            </w:r>
          </w:p>
        </w:tc>
        <w:tc>
          <w:tcPr>
            <w:tcW w:w="0" w:type="auto"/>
          </w:tcPr>
          <w:p w14:paraId="11422F52" w14:textId="77777777" w:rsidR="007C0D28" w:rsidRPr="00076E91" w:rsidRDefault="007C0D28" w:rsidP="008D799A">
            <w:pPr>
              <w:spacing w:line="360" w:lineRule="auto"/>
              <w:rPr>
                <w:szCs w:val="24"/>
              </w:rPr>
            </w:pPr>
            <w:r w:rsidRPr="00076E91">
              <w:rPr>
                <w:szCs w:val="24"/>
              </w:rPr>
              <w:t>Pezizomycotina</w:t>
            </w:r>
          </w:p>
        </w:tc>
        <w:tc>
          <w:tcPr>
            <w:tcW w:w="0" w:type="auto"/>
          </w:tcPr>
          <w:p w14:paraId="331E2133" w14:textId="3F90605D" w:rsidR="007C0D28" w:rsidRPr="00076E91" w:rsidRDefault="00A041BA" w:rsidP="008D799A">
            <w:pPr>
              <w:spacing w:line="360" w:lineRule="auto"/>
              <w:rPr>
                <w:szCs w:val="24"/>
              </w:rPr>
            </w:pPr>
            <w:r w:rsidRPr="00076E91">
              <w:rPr>
                <w:szCs w:val="24"/>
              </w:rPr>
              <w:t>Fungi</w:t>
            </w:r>
          </w:p>
        </w:tc>
      </w:tr>
      <w:tr w:rsidR="007C0D28" w:rsidRPr="00076E91" w14:paraId="22DBC804" w14:textId="77777777" w:rsidTr="002E4524">
        <w:tc>
          <w:tcPr>
            <w:tcW w:w="0" w:type="auto"/>
          </w:tcPr>
          <w:p w14:paraId="7B57018D" w14:textId="77777777" w:rsidR="007C0D28" w:rsidRPr="00076E91" w:rsidRDefault="007C0D28" w:rsidP="008D799A">
            <w:pPr>
              <w:spacing w:line="360" w:lineRule="auto"/>
              <w:rPr>
                <w:szCs w:val="24"/>
              </w:rPr>
            </w:pPr>
            <w:r w:rsidRPr="00076E91">
              <w:rPr>
                <w:bCs/>
                <w:szCs w:val="24"/>
              </w:rPr>
              <w:t>65</w:t>
            </w:r>
          </w:p>
        </w:tc>
        <w:tc>
          <w:tcPr>
            <w:tcW w:w="0" w:type="auto"/>
          </w:tcPr>
          <w:p w14:paraId="58E913C1" w14:textId="77777777" w:rsidR="007C0D28" w:rsidRPr="00611578" w:rsidRDefault="007C0D28" w:rsidP="008D799A">
            <w:pPr>
              <w:spacing w:line="360" w:lineRule="auto"/>
              <w:rPr>
                <w:i/>
                <w:szCs w:val="24"/>
              </w:rPr>
            </w:pPr>
            <w:r w:rsidRPr="00611578">
              <w:rPr>
                <w:i/>
                <w:szCs w:val="24"/>
              </w:rPr>
              <w:t>Lentithecium fluviatile</w:t>
            </w:r>
          </w:p>
        </w:tc>
        <w:tc>
          <w:tcPr>
            <w:tcW w:w="0" w:type="auto"/>
          </w:tcPr>
          <w:p w14:paraId="00A7C48F" w14:textId="77777777" w:rsidR="007C0D28" w:rsidRPr="00076E91" w:rsidRDefault="007C0D28" w:rsidP="008D799A">
            <w:pPr>
              <w:spacing w:line="360" w:lineRule="auto"/>
              <w:rPr>
                <w:szCs w:val="24"/>
              </w:rPr>
            </w:pPr>
            <w:r w:rsidRPr="00076E91">
              <w:rPr>
                <w:szCs w:val="24"/>
              </w:rPr>
              <w:t>Pezizomycotina</w:t>
            </w:r>
          </w:p>
        </w:tc>
        <w:tc>
          <w:tcPr>
            <w:tcW w:w="0" w:type="auto"/>
          </w:tcPr>
          <w:p w14:paraId="3F2C5593" w14:textId="0C16BAA1" w:rsidR="007C0D28" w:rsidRPr="00076E91" w:rsidRDefault="00A041BA" w:rsidP="008D799A">
            <w:pPr>
              <w:spacing w:line="360" w:lineRule="auto"/>
              <w:rPr>
                <w:szCs w:val="24"/>
              </w:rPr>
            </w:pPr>
            <w:r w:rsidRPr="00076E91">
              <w:rPr>
                <w:szCs w:val="24"/>
              </w:rPr>
              <w:t>Fungi</w:t>
            </w:r>
          </w:p>
        </w:tc>
      </w:tr>
      <w:tr w:rsidR="007C0D28" w:rsidRPr="00076E91" w14:paraId="3DAD28E1" w14:textId="77777777" w:rsidTr="002E4524">
        <w:tc>
          <w:tcPr>
            <w:tcW w:w="0" w:type="auto"/>
          </w:tcPr>
          <w:p w14:paraId="6494F7B3" w14:textId="77777777" w:rsidR="007C0D28" w:rsidRPr="00076E91" w:rsidRDefault="007C0D28" w:rsidP="008D799A">
            <w:pPr>
              <w:spacing w:line="360" w:lineRule="auto"/>
              <w:rPr>
                <w:szCs w:val="24"/>
              </w:rPr>
            </w:pPr>
            <w:r w:rsidRPr="00076E91">
              <w:rPr>
                <w:bCs/>
                <w:szCs w:val="24"/>
              </w:rPr>
              <w:t>66</w:t>
            </w:r>
          </w:p>
        </w:tc>
        <w:tc>
          <w:tcPr>
            <w:tcW w:w="0" w:type="auto"/>
          </w:tcPr>
          <w:p w14:paraId="1B5BDFB3" w14:textId="77777777" w:rsidR="007C0D28" w:rsidRPr="00611578" w:rsidRDefault="007C0D28" w:rsidP="008D799A">
            <w:pPr>
              <w:spacing w:line="360" w:lineRule="auto"/>
              <w:rPr>
                <w:i/>
                <w:szCs w:val="24"/>
              </w:rPr>
            </w:pPr>
            <w:r w:rsidRPr="00611578">
              <w:rPr>
                <w:i/>
                <w:szCs w:val="24"/>
              </w:rPr>
              <w:t>Patellaria atrata</w:t>
            </w:r>
          </w:p>
        </w:tc>
        <w:tc>
          <w:tcPr>
            <w:tcW w:w="0" w:type="auto"/>
          </w:tcPr>
          <w:p w14:paraId="2EA18BC1" w14:textId="77777777" w:rsidR="007C0D28" w:rsidRPr="00076E91" w:rsidRDefault="007C0D28" w:rsidP="008D799A">
            <w:pPr>
              <w:spacing w:line="360" w:lineRule="auto"/>
              <w:rPr>
                <w:szCs w:val="24"/>
              </w:rPr>
            </w:pPr>
            <w:r w:rsidRPr="00076E91">
              <w:rPr>
                <w:szCs w:val="24"/>
              </w:rPr>
              <w:t>Pezizomycotina</w:t>
            </w:r>
          </w:p>
        </w:tc>
        <w:tc>
          <w:tcPr>
            <w:tcW w:w="0" w:type="auto"/>
          </w:tcPr>
          <w:p w14:paraId="067B27A9" w14:textId="7AEEBC50" w:rsidR="007C0D28" w:rsidRPr="00076E91" w:rsidRDefault="00A041BA" w:rsidP="008D799A">
            <w:pPr>
              <w:spacing w:line="360" w:lineRule="auto"/>
              <w:rPr>
                <w:szCs w:val="24"/>
              </w:rPr>
            </w:pPr>
            <w:r w:rsidRPr="00076E91">
              <w:rPr>
                <w:szCs w:val="24"/>
              </w:rPr>
              <w:t>Fungi</w:t>
            </w:r>
          </w:p>
        </w:tc>
      </w:tr>
      <w:tr w:rsidR="007C0D28" w:rsidRPr="00076E91" w14:paraId="5776CC90" w14:textId="77777777" w:rsidTr="002E4524">
        <w:tc>
          <w:tcPr>
            <w:tcW w:w="0" w:type="auto"/>
          </w:tcPr>
          <w:p w14:paraId="37061934" w14:textId="77777777" w:rsidR="007C0D28" w:rsidRPr="00076E91" w:rsidRDefault="007C0D28" w:rsidP="008D799A">
            <w:pPr>
              <w:spacing w:line="360" w:lineRule="auto"/>
              <w:rPr>
                <w:szCs w:val="24"/>
              </w:rPr>
            </w:pPr>
            <w:r w:rsidRPr="00076E91">
              <w:rPr>
                <w:bCs/>
                <w:szCs w:val="24"/>
              </w:rPr>
              <w:t>67</w:t>
            </w:r>
          </w:p>
        </w:tc>
        <w:tc>
          <w:tcPr>
            <w:tcW w:w="0" w:type="auto"/>
          </w:tcPr>
          <w:p w14:paraId="5C8CD49F" w14:textId="77777777" w:rsidR="007C0D28" w:rsidRPr="00611578" w:rsidRDefault="007C0D28" w:rsidP="008D799A">
            <w:pPr>
              <w:spacing w:line="360" w:lineRule="auto"/>
              <w:rPr>
                <w:i/>
                <w:szCs w:val="24"/>
              </w:rPr>
            </w:pPr>
            <w:r w:rsidRPr="00611578">
              <w:rPr>
                <w:i/>
                <w:szCs w:val="24"/>
              </w:rPr>
              <w:t>Polychaeton citri</w:t>
            </w:r>
          </w:p>
        </w:tc>
        <w:tc>
          <w:tcPr>
            <w:tcW w:w="0" w:type="auto"/>
          </w:tcPr>
          <w:p w14:paraId="21C5CA7B" w14:textId="77777777" w:rsidR="007C0D28" w:rsidRPr="00076E91" w:rsidRDefault="007C0D28" w:rsidP="008D799A">
            <w:pPr>
              <w:spacing w:line="360" w:lineRule="auto"/>
              <w:rPr>
                <w:szCs w:val="24"/>
              </w:rPr>
            </w:pPr>
            <w:r w:rsidRPr="00076E91">
              <w:rPr>
                <w:szCs w:val="24"/>
              </w:rPr>
              <w:t>Pezizomycotina</w:t>
            </w:r>
          </w:p>
        </w:tc>
        <w:tc>
          <w:tcPr>
            <w:tcW w:w="0" w:type="auto"/>
          </w:tcPr>
          <w:p w14:paraId="3BF5958B" w14:textId="30B7A151" w:rsidR="007C0D28" w:rsidRPr="00076E91" w:rsidRDefault="00A041BA" w:rsidP="008D799A">
            <w:pPr>
              <w:spacing w:line="360" w:lineRule="auto"/>
              <w:rPr>
                <w:szCs w:val="24"/>
              </w:rPr>
            </w:pPr>
            <w:r w:rsidRPr="00076E91">
              <w:rPr>
                <w:szCs w:val="24"/>
              </w:rPr>
              <w:t>Fungi</w:t>
            </w:r>
          </w:p>
        </w:tc>
      </w:tr>
      <w:tr w:rsidR="007C0D28" w:rsidRPr="00076E91" w14:paraId="349161EE" w14:textId="77777777" w:rsidTr="002E4524">
        <w:tc>
          <w:tcPr>
            <w:tcW w:w="0" w:type="auto"/>
          </w:tcPr>
          <w:p w14:paraId="03928CB4" w14:textId="77777777" w:rsidR="007C0D28" w:rsidRPr="00076E91" w:rsidRDefault="007C0D28" w:rsidP="008D799A">
            <w:pPr>
              <w:spacing w:line="360" w:lineRule="auto"/>
              <w:rPr>
                <w:szCs w:val="24"/>
              </w:rPr>
            </w:pPr>
            <w:r w:rsidRPr="00076E91">
              <w:rPr>
                <w:bCs/>
                <w:szCs w:val="24"/>
              </w:rPr>
              <w:t>68</w:t>
            </w:r>
          </w:p>
        </w:tc>
        <w:tc>
          <w:tcPr>
            <w:tcW w:w="0" w:type="auto"/>
          </w:tcPr>
          <w:p w14:paraId="4F54E0C7" w14:textId="77777777" w:rsidR="007C0D28" w:rsidRPr="00611578" w:rsidRDefault="007C0D28" w:rsidP="008D799A">
            <w:pPr>
              <w:spacing w:line="360" w:lineRule="auto"/>
              <w:rPr>
                <w:i/>
                <w:szCs w:val="24"/>
              </w:rPr>
            </w:pPr>
            <w:r w:rsidRPr="00611578">
              <w:rPr>
                <w:i/>
                <w:szCs w:val="24"/>
              </w:rPr>
              <w:t>Setosphaeria turcica et28a</w:t>
            </w:r>
          </w:p>
        </w:tc>
        <w:tc>
          <w:tcPr>
            <w:tcW w:w="0" w:type="auto"/>
          </w:tcPr>
          <w:p w14:paraId="06400D42" w14:textId="77777777" w:rsidR="007C0D28" w:rsidRPr="00076E91" w:rsidRDefault="007C0D28" w:rsidP="008D799A">
            <w:pPr>
              <w:spacing w:line="360" w:lineRule="auto"/>
              <w:rPr>
                <w:szCs w:val="24"/>
              </w:rPr>
            </w:pPr>
            <w:r w:rsidRPr="00076E91">
              <w:rPr>
                <w:szCs w:val="24"/>
              </w:rPr>
              <w:t>Pezizomycotina</w:t>
            </w:r>
          </w:p>
        </w:tc>
        <w:tc>
          <w:tcPr>
            <w:tcW w:w="0" w:type="auto"/>
          </w:tcPr>
          <w:p w14:paraId="62496415" w14:textId="17C68B45" w:rsidR="007C0D28" w:rsidRPr="00076E91" w:rsidRDefault="00A041BA" w:rsidP="008D799A">
            <w:pPr>
              <w:spacing w:line="360" w:lineRule="auto"/>
              <w:rPr>
                <w:szCs w:val="24"/>
              </w:rPr>
            </w:pPr>
            <w:r w:rsidRPr="00076E91">
              <w:rPr>
                <w:szCs w:val="24"/>
              </w:rPr>
              <w:t>Fungi</w:t>
            </w:r>
          </w:p>
        </w:tc>
      </w:tr>
      <w:tr w:rsidR="007C0D28" w:rsidRPr="00076E91" w14:paraId="29D28CDA" w14:textId="77777777" w:rsidTr="002E4524">
        <w:tc>
          <w:tcPr>
            <w:tcW w:w="0" w:type="auto"/>
          </w:tcPr>
          <w:p w14:paraId="4866BB4E" w14:textId="77777777" w:rsidR="007C0D28" w:rsidRPr="00076E91" w:rsidRDefault="007C0D28" w:rsidP="008D799A">
            <w:pPr>
              <w:spacing w:line="360" w:lineRule="auto"/>
              <w:rPr>
                <w:szCs w:val="24"/>
              </w:rPr>
            </w:pPr>
            <w:r w:rsidRPr="00076E91">
              <w:rPr>
                <w:bCs/>
                <w:szCs w:val="24"/>
              </w:rPr>
              <w:t>69</w:t>
            </w:r>
          </w:p>
        </w:tc>
        <w:tc>
          <w:tcPr>
            <w:tcW w:w="0" w:type="auto"/>
          </w:tcPr>
          <w:p w14:paraId="4EAA1414" w14:textId="77777777" w:rsidR="007C0D28" w:rsidRPr="00611578" w:rsidRDefault="007C0D28" w:rsidP="008D799A">
            <w:pPr>
              <w:spacing w:line="360" w:lineRule="auto"/>
              <w:rPr>
                <w:i/>
                <w:szCs w:val="24"/>
              </w:rPr>
            </w:pPr>
            <w:r w:rsidRPr="00611578">
              <w:rPr>
                <w:i/>
                <w:szCs w:val="24"/>
              </w:rPr>
              <w:t>Sporormia fimetaria</w:t>
            </w:r>
          </w:p>
        </w:tc>
        <w:tc>
          <w:tcPr>
            <w:tcW w:w="0" w:type="auto"/>
          </w:tcPr>
          <w:p w14:paraId="6DD119E1" w14:textId="77777777" w:rsidR="007C0D28" w:rsidRPr="00076E91" w:rsidRDefault="007C0D28" w:rsidP="008D799A">
            <w:pPr>
              <w:spacing w:line="360" w:lineRule="auto"/>
              <w:rPr>
                <w:szCs w:val="24"/>
              </w:rPr>
            </w:pPr>
            <w:r w:rsidRPr="00076E91">
              <w:rPr>
                <w:szCs w:val="24"/>
              </w:rPr>
              <w:t>Pezizomycotina</w:t>
            </w:r>
          </w:p>
        </w:tc>
        <w:tc>
          <w:tcPr>
            <w:tcW w:w="0" w:type="auto"/>
          </w:tcPr>
          <w:p w14:paraId="09DACC0C" w14:textId="52814B0A" w:rsidR="007C0D28" w:rsidRPr="00076E91" w:rsidRDefault="00A041BA" w:rsidP="008D799A">
            <w:pPr>
              <w:spacing w:line="360" w:lineRule="auto"/>
              <w:rPr>
                <w:szCs w:val="24"/>
              </w:rPr>
            </w:pPr>
            <w:r w:rsidRPr="00076E91">
              <w:rPr>
                <w:szCs w:val="24"/>
              </w:rPr>
              <w:t>Fungi</w:t>
            </w:r>
          </w:p>
        </w:tc>
      </w:tr>
      <w:tr w:rsidR="007C0D28" w:rsidRPr="00076E91" w14:paraId="35FA0141" w14:textId="77777777" w:rsidTr="002E4524">
        <w:tc>
          <w:tcPr>
            <w:tcW w:w="0" w:type="auto"/>
          </w:tcPr>
          <w:p w14:paraId="0D724C48" w14:textId="77777777" w:rsidR="007C0D28" w:rsidRPr="00076E91" w:rsidRDefault="007C0D28" w:rsidP="008D799A">
            <w:pPr>
              <w:spacing w:line="360" w:lineRule="auto"/>
              <w:rPr>
                <w:szCs w:val="24"/>
              </w:rPr>
            </w:pPr>
            <w:r w:rsidRPr="00076E91">
              <w:rPr>
                <w:bCs/>
                <w:szCs w:val="24"/>
              </w:rPr>
              <w:t>70</w:t>
            </w:r>
          </w:p>
        </w:tc>
        <w:tc>
          <w:tcPr>
            <w:tcW w:w="0" w:type="auto"/>
          </w:tcPr>
          <w:p w14:paraId="16CCCE3B" w14:textId="77777777" w:rsidR="007C0D28" w:rsidRPr="00611578" w:rsidRDefault="007C0D28" w:rsidP="008D799A">
            <w:pPr>
              <w:spacing w:line="360" w:lineRule="auto"/>
              <w:rPr>
                <w:i/>
                <w:szCs w:val="24"/>
              </w:rPr>
            </w:pPr>
            <w:r w:rsidRPr="00611578">
              <w:rPr>
                <w:i/>
                <w:szCs w:val="24"/>
              </w:rPr>
              <w:t>Xanthoria parietina</w:t>
            </w:r>
          </w:p>
        </w:tc>
        <w:tc>
          <w:tcPr>
            <w:tcW w:w="0" w:type="auto"/>
          </w:tcPr>
          <w:p w14:paraId="4A10609C" w14:textId="77777777" w:rsidR="007C0D28" w:rsidRPr="00076E91" w:rsidRDefault="007C0D28" w:rsidP="008D799A">
            <w:pPr>
              <w:spacing w:line="360" w:lineRule="auto"/>
              <w:rPr>
                <w:szCs w:val="24"/>
              </w:rPr>
            </w:pPr>
            <w:r w:rsidRPr="00076E91">
              <w:rPr>
                <w:szCs w:val="24"/>
              </w:rPr>
              <w:t>Pezizomycotina</w:t>
            </w:r>
          </w:p>
        </w:tc>
        <w:tc>
          <w:tcPr>
            <w:tcW w:w="0" w:type="auto"/>
          </w:tcPr>
          <w:p w14:paraId="71571CD5" w14:textId="40BED385" w:rsidR="007C0D28" w:rsidRPr="00076E91" w:rsidRDefault="00A041BA" w:rsidP="008D799A">
            <w:pPr>
              <w:spacing w:line="360" w:lineRule="auto"/>
              <w:rPr>
                <w:szCs w:val="24"/>
              </w:rPr>
            </w:pPr>
            <w:r w:rsidRPr="00076E91">
              <w:rPr>
                <w:szCs w:val="24"/>
              </w:rPr>
              <w:t>Fungi</w:t>
            </w:r>
          </w:p>
        </w:tc>
      </w:tr>
      <w:tr w:rsidR="007C0D28" w:rsidRPr="00076E91" w14:paraId="11566492" w14:textId="77777777" w:rsidTr="002E4524">
        <w:tc>
          <w:tcPr>
            <w:tcW w:w="0" w:type="auto"/>
          </w:tcPr>
          <w:p w14:paraId="530EE76A" w14:textId="77777777" w:rsidR="007C0D28" w:rsidRPr="00076E91" w:rsidRDefault="007C0D28" w:rsidP="008D799A">
            <w:pPr>
              <w:spacing w:line="360" w:lineRule="auto"/>
              <w:rPr>
                <w:szCs w:val="24"/>
              </w:rPr>
            </w:pPr>
            <w:r w:rsidRPr="00076E91">
              <w:rPr>
                <w:bCs/>
                <w:szCs w:val="24"/>
              </w:rPr>
              <w:t>71</w:t>
            </w:r>
          </w:p>
        </w:tc>
        <w:tc>
          <w:tcPr>
            <w:tcW w:w="0" w:type="auto"/>
          </w:tcPr>
          <w:p w14:paraId="49BC26FA" w14:textId="77777777" w:rsidR="007C0D28" w:rsidRPr="00611578" w:rsidRDefault="007C0D28" w:rsidP="008D799A">
            <w:pPr>
              <w:spacing w:line="360" w:lineRule="auto"/>
              <w:rPr>
                <w:i/>
                <w:szCs w:val="24"/>
              </w:rPr>
            </w:pPr>
            <w:r w:rsidRPr="00611578">
              <w:rPr>
                <w:i/>
                <w:szCs w:val="24"/>
              </w:rPr>
              <w:t>Ajellomyces capsulatus NAmI WU24</w:t>
            </w:r>
          </w:p>
        </w:tc>
        <w:tc>
          <w:tcPr>
            <w:tcW w:w="0" w:type="auto"/>
          </w:tcPr>
          <w:p w14:paraId="52301EA9" w14:textId="77777777" w:rsidR="007C0D28" w:rsidRPr="00076E91" w:rsidRDefault="007C0D28" w:rsidP="008D799A">
            <w:pPr>
              <w:spacing w:line="360" w:lineRule="auto"/>
              <w:rPr>
                <w:szCs w:val="24"/>
              </w:rPr>
            </w:pPr>
            <w:r w:rsidRPr="00076E91">
              <w:rPr>
                <w:szCs w:val="24"/>
              </w:rPr>
              <w:t>Pezizomycotina</w:t>
            </w:r>
          </w:p>
        </w:tc>
        <w:tc>
          <w:tcPr>
            <w:tcW w:w="0" w:type="auto"/>
          </w:tcPr>
          <w:p w14:paraId="1B150B12" w14:textId="75A2A197" w:rsidR="007C0D28" w:rsidRPr="00076E91" w:rsidRDefault="00A041BA" w:rsidP="008D799A">
            <w:pPr>
              <w:spacing w:line="360" w:lineRule="auto"/>
              <w:rPr>
                <w:szCs w:val="24"/>
              </w:rPr>
            </w:pPr>
            <w:r w:rsidRPr="00076E91">
              <w:rPr>
                <w:szCs w:val="24"/>
              </w:rPr>
              <w:t>Fungi</w:t>
            </w:r>
          </w:p>
        </w:tc>
      </w:tr>
      <w:tr w:rsidR="007C0D28" w:rsidRPr="00076E91" w14:paraId="57EDA4B5" w14:textId="77777777" w:rsidTr="002E4524">
        <w:tc>
          <w:tcPr>
            <w:tcW w:w="0" w:type="auto"/>
          </w:tcPr>
          <w:p w14:paraId="3A5CDCE7" w14:textId="77777777" w:rsidR="007C0D28" w:rsidRPr="00076E91" w:rsidRDefault="007C0D28" w:rsidP="008D799A">
            <w:pPr>
              <w:spacing w:line="360" w:lineRule="auto"/>
              <w:rPr>
                <w:szCs w:val="24"/>
              </w:rPr>
            </w:pPr>
            <w:r w:rsidRPr="00076E91">
              <w:rPr>
                <w:bCs/>
                <w:szCs w:val="24"/>
              </w:rPr>
              <w:lastRenderedPageBreak/>
              <w:t>72</w:t>
            </w:r>
          </w:p>
        </w:tc>
        <w:tc>
          <w:tcPr>
            <w:tcW w:w="0" w:type="auto"/>
          </w:tcPr>
          <w:p w14:paraId="0A4A7377" w14:textId="77777777" w:rsidR="007C0D28" w:rsidRPr="00611578" w:rsidRDefault="007C0D28" w:rsidP="008D799A">
            <w:pPr>
              <w:spacing w:line="360" w:lineRule="auto"/>
              <w:rPr>
                <w:i/>
                <w:szCs w:val="24"/>
              </w:rPr>
            </w:pPr>
            <w:r w:rsidRPr="00611578">
              <w:rPr>
                <w:i/>
                <w:szCs w:val="24"/>
              </w:rPr>
              <w:t>Ajellomyces dermatitidis ER-3</w:t>
            </w:r>
          </w:p>
        </w:tc>
        <w:tc>
          <w:tcPr>
            <w:tcW w:w="0" w:type="auto"/>
          </w:tcPr>
          <w:p w14:paraId="653C56BF" w14:textId="77777777" w:rsidR="007C0D28" w:rsidRPr="00076E91" w:rsidRDefault="007C0D28" w:rsidP="008D799A">
            <w:pPr>
              <w:spacing w:line="360" w:lineRule="auto"/>
              <w:rPr>
                <w:szCs w:val="24"/>
              </w:rPr>
            </w:pPr>
            <w:r w:rsidRPr="00076E91">
              <w:rPr>
                <w:szCs w:val="24"/>
              </w:rPr>
              <w:t>Pezizomycotina</w:t>
            </w:r>
          </w:p>
        </w:tc>
        <w:tc>
          <w:tcPr>
            <w:tcW w:w="0" w:type="auto"/>
          </w:tcPr>
          <w:p w14:paraId="56D8D845" w14:textId="4ECCE7AD" w:rsidR="007C0D28" w:rsidRPr="00076E91" w:rsidRDefault="00A041BA" w:rsidP="008D799A">
            <w:pPr>
              <w:spacing w:line="360" w:lineRule="auto"/>
              <w:rPr>
                <w:szCs w:val="24"/>
              </w:rPr>
            </w:pPr>
            <w:r w:rsidRPr="00076E91">
              <w:rPr>
                <w:szCs w:val="24"/>
              </w:rPr>
              <w:t>Fungi</w:t>
            </w:r>
          </w:p>
        </w:tc>
      </w:tr>
      <w:tr w:rsidR="007C0D28" w:rsidRPr="00076E91" w14:paraId="0F42FE41" w14:textId="77777777" w:rsidTr="002E4524">
        <w:tc>
          <w:tcPr>
            <w:tcW w:w="0" w:type="auto"/>
          </w:tcPr>
          <w:p w14:paraId="52D4A532" w14:textId="77777777" w:rsidR="007C0D28" w:rsidRPr="00076E91" w:rsidRDefault="007C0D28" w:rsidP="008D799A">
            <w:pPr>
              <w:spacing w:line="360" w:lineRule="auto"/>
              <w:rPr>
                <w:szCs w:val="24"/>
              </w:rPr>
            </w:pPr>
            <w:r w:rsidRPr="00076E91">
              <w:rPr>
                <w:bCs/>
                <w:szCs w:val="24"/>
              </w:rPr>
              <w:t>73</w:t>
            </w:r>
          </w:p>
        </w:tc>
        <w:tc>
          <w:tcPr>
            <w:tcW w:w="0" w:type="auto"/>
          </w:tcPr>
          <w:p w14:paraId="184D3CC7" w14:textId="77777777" w:rsidR="007C0D28" w:rsidRPr="00611578" w:rsidRDefault="007C0D28" w:rsidP="008D799A">
            <w:pPr>
              <w:spacing w:line="360" w:lineRule="auto"/>
              <w:rPr>
                <w:i/>
                <w:szCs w:val="24"/>
              </w:rPr>
            </w:pPr>
            <w:r w:rsidRPr="00611578">
              <w:rPr>
                <w:i/>
                <w:szCs w:val="24"/>
              </w:rPr>
              <w:t>Alternaria brassicicola</w:t>
            </w:r>
          </w:p>
        </w:tc>
        <w:tc>
          <w:tcPr>
            <w:tcW w:w="0" w:type="auto"/>
          </w:tcPr>
          <w:p w14:paraId="66216F70" w14:textId="77777777" w:rsidR="007C0D28" w:rsidRPr="00076E91" w:rsidRDefault="007C0D28" w:rsidP="008D799A">
            <w:pPr>
              <w:spacing w:line="360" w:lineRule="auto"/>
              <w:rPr>
                <w:szCs w:val="24"/>
              </w:rPr>
            </w:pPr>
            <w:r w:rsidRPr="00076E91">
              <w:rPr>
                <w:szCs w:val="24"/>
              </w:rPr>
              <w:t>Pezizomycotina</w:t>
            </w:r>
          </w:p>
        </w:tc>
        <w:tc>
          <w:tcPr>
            <w:tcW w:w="0" w:type="auto"/>
          </w:tcPr>
          <w:p w14:paraId="2BBD1107" w14:textId="39AB6BFD" w:rsidR="007C0D28" w:rsidRPr="00076E91" w:rsidRDefault="00A041BA" w:rsidP="008D799A">
            <w:pPr>
              <w:spacing w:line="360" w:lineRule="auto"/>
              <w:rPr>
                <w:szCs w:val="24"/>
              </w:rPr>
            </w:pPr>
            <w:r w:rsidRPr="00076E91">
              <w:rPr>
                <w:szCs w:val="24"/>
              </w:rPr>
              <w:t>Fungi</w:t>
            </w:r>
          </w:p>
        </w:tc>
      </w:tr>
      <w:tr w:rsidR="007C0D28" w:rsidRPr="00076E91" w14:paraId="3E30C121" w14:textId="77777777" w:rsidTr="002E4524">
        <w:tc>
          <w:tcPr>
            <w:tcW w:w="0" w:type="auto"/>
          </w:tcPr>
          <w:p w14:paraId="1820CCBF" w14:textId="77777777" w:rsidR="007C0D28" w:rsidRPr="00076E91" w:rsidRDefault="007C0D28" w:rsidP="008D799A">
            <w:pPr>
              <w:spacing w:line="360" w:lineRule="auto"/>
              <w:rPr>
                <w:szCs w:val="24"/>
              </w:rPr>
            </w:pPr>
            <w:r w:rsidRPr="00076E91">
              <w:rPr>
                <w:bCs/>
                <w:szCs w:val="24"/>
              </w:rPr>
              <w:t>74</w:t>
            </w:r>
          </w:p>
        </w:tc>
        <w:tc>
          <w:tcPr>
            <w:tcW w:w="0" w:type="auto"/>
          </w:tcPr>
          <w:p w14:paraId="7956D355" w14:textId="77777777" w:rsidR="007C0D28" w:rsidRPr="00611578" w:rsidRDefault="007C0D28" w:rsidP="008D799A">
            <w:pPr>
              <w:spacing w:line="360" w:lineRule="auto"/>
              <w:rPr>
                <w:i/>
                <w:szCs w:val="24"/>
              </w:rPr>
            </w:pPr>
            <w:r w:rsidRPr="00611578">
              <w:rPr>
                <w:i/>
                <w:szCs w:val="24"/>
              </w:rPr>
              <w:t>Ascosphaera apis</w:t>
            </w:r>
          </w:p>
        </w:tc>
        <w:tc>
          <w:tcPr>
            <w:tcW w:w="0" w:type="auto"/>
          </w:tcPr>
          <w:p w14:paraId="12F651A7" w14:textId="77777777" w:rsidR="007C0D28" w:rsidRPr="00076E91" w:rsidRDefault="007C0D28" w:rsidP="008D799A">
            <w:pPr>
              <w:spacing w:line="360" w:lineRule="auto"/>
              <w:rPr>
                <w:szCs w:val="24"/>
              </w:rPr>
            </w:pPr>
            <w:r w:rsidRPr="00076E91">
              <w:rPr>
                <w:szCs w:val="24"/>
              </w:rPr>
              <w:t>Pezizomycotina</w:t>
            </w:r>
          </w:p>
        </w:tc>
        <w:tc>
          <w:tcPr>
            <w:tcW w:w="0" w:type="auto"/>
          </w:tcPr>
          <w:p w14:paraId="0EA72B31" w14:textId="2D5F513D" w:rsidR="007C0D28" w:rsidRPr="00076E91" w:rsidRDefault="00A041BA" w:rsidP="008D799A">
            <w:pPr>
              <w:spacing w:line="360" w:lineRule="auto"/>
              <w:rPr>
                <w:szCs w:val="24"/>
              </w:rPr>
            </w:pPr>
            <w:r w:rsidRPr="00076E91">
              <w:rPr>
                <w:szCs w:val="24"/>
              </w:rPr>
              <w:t>Fungi</w:t>
            </w:r>
          </w:p>
        </w:tc>
      </w:tr>
      <w:tr w:rsidR="007C0D28" w:rsidRPr="00076E91" w14:paraId="7E21E8C4" w14:textId="77777777" w:rsidTr="002E4524">
        <w:tc>
          <w:tcPr>
            <w:tcW w:w="0" w:type="auto"/>
          </w:tcPr>
          <w:p w14:paraId="6F6DF005" w14:textId="77777777" w:rsidR="007C0D28" w:rsidRPr="00076E91" w:rsidRDefault="007C0D28" w:rsidP="008D799A">
            <w:pPr>
              <w:spacing w:line="360" w:lineRule="auto"/>
              <w:rPr>
                <w:szCs w:val="24"/>
              </w:rPr>
            </w:pPr>
            <w:r w:rsidRPr="00076E91">
              <w:rPr>
                <w:bCs/>
                <w:szCs w:val="24"/>
              </w:rPr>
              <w:t>75</w:t>
            </w:r>
          </w:p>
        </w:tc>
        <w:tc>
          <w:tcPr>
            <w:tcW w:w="0" w:type="auto"/>
          </w:tcPr>
          <w:p w14:paraId="2C9894FB" w14:textId="77777777" w:rsidR="007C0D28" w:rsidRPr="00611578" w:rsidRDefault="007C0D28" w:rsidP="008D799A">
            <w:pPr>
              <w:spacing w:line="360" w:lineRule="auto"/>
              <w:rPr>
                <w:i/>
                <w:szCs w:val="24"/>
              </w:rPr>
            </w:pPr>
            <w:r w:rsidRPr="00611578">
              <w:rPr>
                <w:i/>
                <w:szCs w:val="24"/>
              </w:rPr>
              <w:t>Aspergillus clavatus</w:t>
            </w:r>
          </w:p>
        </w:tc>
        <w:tc>
          <w:tcPr>
            <w:tcW w:w="0" w:type="auto"/>
          </w:tcPr>
          <w:p w14:paraId="74983AF2" w14:textId="77777777" w:rsidR="007C0D28" w:rsidRPr="00076E91" w:rsidRDefault="007C0D28" w:rsidP="008D799A">
            <w:pPr>
              <w:spacing w:line="360" w:lineRule="auto"/>
              <w:rPr>
                <w:szCs w:val="24"/>
              </w:rPr>
            </w:pPr>
            <w:r w:rsidRPr="00076E91">
              <w:rPr>
                <w:szCs w:val="24"/>
              </w:rPr>
              <w:t>Pezizomycotina</w:t>
            </w:r>
          </w:p>
        </w:tc>
        <w:tc>
          <w:tcPr>
            <w:tcW w:w="0" w:type="auto"/>
          </w:tcPr>
          <w:p w14:paraId="0F1A46FC" w14:textId="200365DC" w:rsidR="007C0D28" w:rsidRPr="00076E91" w:rsidRDefault="00A041BA" w:rsidP="008D799A">
            <w:pPr>
              <w:spacing w:line="360" w:lineRule="auto"/>
              <w:rPr>
                <w:szCs w:val="24"/>
              </w:rPr>
            </w:pPr>
            <w:r w:rsidRPr="00076E91">
              <w:rPr>
                <w:szCs w:val="24"/>
              </w:rPr>
              <w:t>Fungi</w:t>
            </w:r>
          </w:p>
        </w:tc>
      </w:tr>
      <w:tr w:rsidR="007C0D28" w:rsidRPr="00076E91" w14:paraId="46F86785" w14:textId="77777777" w:rsidTr="002E4524">
        <w:tc>
          <w:tcPr>
            <w:tcW w:w="0" w:type="auto"/>
          </w:tcPr>
          <w:p w14:paraId="75EBA262" w14:textId="77777777" w:rsidR="007C0D28" w:rsidRPr="00076E91" w:rsidRDefault="007C0D28" w:rsidP="008D799A">
            <w:pPr>
              <w:spacing w:line="360" w:lineRule="auto"/>
              <w:rPr>
                <w:szCs w:val="24"/>
              </w:rPr>
            </w:pPr>
            <w:r w:rsidRPr="00076E91">
              <w:rPr>
                <w:bCs/>
                <w:szCs w:val="24"/>
              </w:rPr>
              <w:t>76</w:t>
            </w:r>
          </w:p>
        </w:tc>
        <w:tc>
          <w:tcPr>
            <w:tcW w:w="0" w:type="auto"/>
          </w:tcPr>
          <w:p w14:paraId="789D0EED" w14:textId="77777777" w:rsidR="007C0D28" w:rsidRPr="00611578" w:rsidRDefault="007C0D28" w:rsidP="008D799A">
            <w:pPr>
              <w:spacing w:line="360" w:lineRule="auto"/>
              <w:rPr>
                <w:i/>
                <w:szCs w:val="24"/>
              </w:rPr>
            </w:pPr>
            <w:r w:rsidRPr="00611578">
              <w:rPr>
                <w:i/>
                <w:szCs w:val="24"/>
              </w:rPr>
              <w:t>Aspergillus fischeri</w:t>
            </w:r>
          </w:p>
        </w:tc>
        <w:tc>
          <w:tcPr>
            <w:tcW w:w="0" w:type="auto"/>
          </w:tcPr>
          <w:p w14:paraId="3C52A2FE" w14:textId="77777777" w:rsidR="007C0D28" w:rsidRPr="00076E91" w:rsidRDefault="007C0D28" w:rsidP="008D799A">
            <w:pPr>
              <w:spacing w:line="360" w:lineRule="auto"/>
              <w:rPr>
                <w:szCs w:val="24"/>
              </w:rPr>
            </w:pPr>
            <w:r w:rsidRPr="00076E91">
              <w:rPr>
                <w:szCs w:val="24"/>
              </w:rPr>
              <w:t>Pezizomycotina</w:t>
            </w:r>
          </w:p>
        </w:tc>
        <w:tc>
          <w:tcPr>
            <w:tcW w:w="0" w:type="auto"/>
          </w:tcPr>
          <w:p w14:paraId="4943BEB8" w14:textId="41D4C0C7" w:rsidR="007C0D28" w:rsidRPr="00076E91" w:rsidRDefault="00A041BA" w:rsidP="008D799A">
            <w:pPr>
              <w:spacing w:line="360" w:lineRule="auto"/>
              <w:rPr>
                <w:szCs w:val="24"/>
              </w:rPr>
            </w:pPr>
            <w:r w:rsidRPr="00076E91">
              <w:rPr>
                <w:szCs w:val="24"/>
              </w:rPr>
              <w:t>Fungi</w:t>
            </w:r>
          </w:p>
        </w:tc>
      </w:tr>
      <w:tr w:rsidR="007C0D28" w:rsidRPr="00076E91" w14:paraId="5D1B9452" w14:textId="77777777" w:rsidTr="002E4524">
        <w:tc>
          <w:tcPr>
            <w:tcW w:w="0" w:type="auto"/>
          </w:tcPr>
          <w:p w14:paraId="42A82884" w14:textId="77777777" w:rsidR="007C0D28" w:rsidRPr="00076E91" w:rsidRDefault="007C0D28" w:rsidP="008D799A">
            <w:pPr>
              <w:spacing w:line="360" w:lineRule="auto"/>
              <w:rPr>
                <w:szCs w:val="24"/>
              </w:rPr>
            </w:pPr>
            <w:r w:rsidRPr="00076E91">
              <w:rPr>
                <w:bCs/>
                <w:szCs w:val="24"/>
              </w:rPr>
              <w:t>77</w:t>
            </w:r>
          </w:p>
        </w:tc>
        <w:tc>
          <w:tcPr>
            <w:tcW w:w="0" w:type="auto"/>
          </w:tcPr>
          <w:p w14:paraId="217282CF" w14:textId="77777777" w:rsidR="007C0D28" w:rsidRPr="00611578" w:rsidRDefault="007C0D28" w:rsidP="008D799A">
            <w:pPr>
              <w:spacing w:line="360" w:lineRule="auto"/>
              <w:rPr>
                <w:i/>
                <w:szCs w:val="24"/>
              </w:rPr>
            </w:pPr>
            <w:r w:rsidRPr="00611578">
              <w:rPr>
                <w:i/>
                <w:szCs w:val="24"/>
              </w:rPr>
              <w:t>Aspergillus flavus</w:t>
            </w:r>
          </w:p>
        </w:tc>
        <w:tc>
          <w:tcPr>
            <w:tcW w:w="0" w:type="auto"/>
          </w:tcPr>
          <w:p w14:paraId="4110FE97" w14:textId="77777777" w:rsidR="007C0D28" w:rsidRPr="00076E91" w:rsidRDefault="007C0D28" w:rsidP="008D799A">
            <w:pPr>
              <w:spacing w:line="360" w:lineRule="auto"/>
              <w:rPr>
                <w:szCs w:val="24"/>
              </w:rPr>
            </w:pPr>
            <w:r w:rsidRPr="00076E91">
              <w:rPr>
                <w:szCs w:val="24"/>
              </w:rPr>
              <w:t>Pezizomycotina</w:t>
            </w:r>
          </w:p>
        </w:tc>
        <w:tc>
          <w:tcPr>
            <w:tcW w:w="0" w:type="auto"/>
          </w:tcPr>
          <w:p w14:paraId="4403B3F5" w14:textId="512A22EB" w:rsidR="007C0D28" w:rsidRPr="00076E91" w:rsidRDefault="00A041BA" w:rsidP="008D799A">
            <w:pPr>
              <w:spacing w:line="360" w:lineRule="auto"/>
              <w:rPr>
                <w:szCs w:val="24"/>
              </w:rPr>
            </w:pPr>
            <w:r w:rsidRPr="00076E91">
              <w:rPr>
                <w:szCs w:val="24"/>
              </w:rPr>
              <w:t>Fungi</w:t>
            </w:r>
          </w:p>
        </w:tc>
      </w:tr>
      <w:tr w:rsidR="007C0D28" w:rsidRPr="00076E91" w14:paraId="194D1515" w14:textId="77777777" w:rsidTr="002E4524">
        <w:tc>
          <w:tcPr>
            <w:tcW w:w="0" w:type="auto"/>
          </w:tcPr>
          <w:p w14:paraId="0615F139" w14:textId="77777777" w:rsidR="007C0D28" w:rsidRPr="00076E91" w:rsidRDefault="007C0D28" w:rsidP="008D799A">
            <w:pPr>
              <w:spacing w:line="360" w:lineRule="auto"/>
              <w:rPr>
                <w:szCs w:val="24"/>
              </w:rPr>
            </w:pPr>
            <w:r w:rsidRPr="00076E91">
              <w:rPr>
                <w:bCs/>
                <w:szCs w:val="24"/>
              </w:rPr>
              <w:t>78</w:t>
            </w:r>
          </w:p>
        </w:tc>
        <w:tc>
          <w:tcPr>
            <w:tcW w:w="0" w:type="auto"/>
          </w:tcPr>
          <w:p w14:paraId="625D3949" w14:textId="77777777" w:rsidR="007C0D28" w:rsidRPr="00611578" w:rsidRDefault="007C0D28" w:rsidP="008D799A">
            <w:pPr>
              <w:spacing w:line="360" w:lineRule="auto"/>
              <w:rPr>
                <w:i/>
                <w:szCs w:val="24"/>
              </w:rPr>
            </w:pPr>
            <w:r w:rsidRPr="00611578">
              <w:rPr>
                <w:i/>
                <w:szCs w:val="24"/>
              </w:rPr>
              <w:t>Aspergillus fumigatus</w:t>
            </w:r>
          </w:p>
        </w:tc>
        <w:tc>
          <w:tcPr>
            <w:tcW w:w="0" w:type="auto"/>
          </w:tcPr>
          <w:p w14:paraId="2D6BA3B3" w14:textId="77777777" w:rsidR="007C0D28" w:rsidRPr="00076E91" w:rsidRDefault="007C0D28" w:rsidP="008D799A">
            <w:pPr>
              <w:spacing w:line="360" w:lineRule="auto"/>
              <w:rPr>
                <w:szCs w:val="24"/>
              </w:rPr>
            </w:pPr>
            <w:r w:rsidRPr="00076E91">
              <w:rPr>
                <w:szCs w:val="24"/>
              </w:rPr>
              <w:t>Pezizomycotina</w:t>
            </w:r>
          </w:p>
        </w:tc>
        <w:tc>
          <w:tcPr>
            <w:tcW w:w="0" w:type="auto"/>
          </w:tcPr>
          <w:p w14:paraId="1573DF60" w14:textId="539B6D21" w:rsidR="007C0D28" w:rsidRPr="00076E91" w:rsidRDefault="00A041BA" w:rsidP="008D799A">
            <w:pPr>
              <w:spacing w:line="360" w:lineRule="auto"/>
              <w:rPr>
                <w:szCs w:val="24"/>
              </w:rPr>
            </w:pPr>
            <w:r w:rsidRPr="00076E91">
              <w:rPr>
                <w:szCs w:val="24"/>
              </w:rPr>
              <w:t>Fungi</w:t>
            </w:r>
          </w:p>
        </w:tc>
      </w:tr>
      <w:tr w:rsidR="007C0D28" w:rsidRPr="00076E91" w14:paraId="451C98F9" w14:textId="77777777" w:rsidTr="002E4524">
        <w:tc>
          <w:tcPr>
            <w:tcW w:w="0" w:type="auto"/>
          </w:tcPr>
          <w:p w14:paraId="3D2E8ABD" w14:textId="77777777" w:rsidR="007C0D28" w:rsidRPr="00076E91" w:rsidRDefault="007C0D28" w:rsidP="008D799A">
            <w:pPr>
              <w:spacing w:line="360" w:lineRule="auto"/>
              <w:rPr>
                <w:szCs w:val="24"/>
              </w:rPr>
            </w:pPr>
            <w:r w:rsidRPr="00076E91">
              <w:rPr>
                <w:bCs/>
                <w:szCs w:val="24"/>
              </w:rPr>
              <w:t>79</w:t>
            </w:r>
          </w:p>
        </w:tc>
        <w:tc>
          <w:tcPr>
            <w:tcW w:w="0" w:type="auto"/>
          </w:tcPr>
          <w:p w14:paraId="71AD2ECC" w14:textId="77777777" w:rsidR="007C0D28" w:rsidRPr="00611578" w:rsidRDefault="007C0D28" w:rsidP="008D799A">
            <w:pPr>
              <w:spacing w:line="360" w:lineRule="auto"/>
              <w:rPr>
                <w:i/>
                <w:szCs w:val="24"/>
              </w:rPr>
            </w:pPr>
            <w:r w:rsidRPr="00611578">
              <w:rPr>
                <w:i/>
                <w:szCs w:val="24"/>
              </w:rPr>
              <w:t>Aspergillus kawachii</w:t>
            </w:r>
          </w:p>
        </w:tc>
        <w:tc>
          <w:tcPr>
            <w:tcW w:w="0" w:type="auto"/>
          </w:tcPr>
          <w:p w14:paraId="1BE94325" w14:textId="77777777" w:rsidR="007C0D28" w:rsidRPr="00076E91" w:rsidRDefault="007C0D28" w:rsidP="008D799A">
            <w:pPr>
              <w:spacing w:line="360" w:lineRule="auto"/>
              <w:rPr>
                <w:szCs w:val="24"/>
              </w:rPr>
            </w:pPr>
            <w:r w:rsidRPr="00076E91">
              <w:rPr>
                <w:szCs w:val="24"/>
              </w:rPr>
              <w:t>Pezizomycotina</w:t>
            </w:r>
          </w:p>
        </w:tc>
        <w:tc>
          <w:tcPr>
            <w:tcW w:w="0" w:type="auto"/>
          </w:tcPr>
          <w:p w14:paraId="5EC19FCE" w14:textId="4EBF4E3C" w:rsidR="007C0D28" w:rsidRPr="00076E91" w:rsidRDefault="00A041BA" w:rsidP="008D799A">
            <w:pPr>
              <w:spacing w:line="360" w:lineRule="auto"/>
              <w:rPr>
                <w:szCs w:val="24"/>
              </w:rPr>
            </w:pPr>
            <w:r w:rsidRPr="00076E91">
              <w:rPr>
                <w:szCs w:val="24"/>
              </w:rPr>
              <w:t>Fungi</w:t>
            </w:r>
          </w:p>
        </w:tc>
      </w:tr>
      <w:tr w:rsidR="007C0D28" w:rsidRPr="00076E91" w14:paraId="29AA2889" w14:textId="77777777" w:rsidTr="002E4524">
        <w:tc>
          <w:tcPr>
            <w:tcW w:w="0" w:type="auto"/>
          </w:tcPr>
          <w:p w14:paraId="75255AF3" w14:textId="77777777" w:rsidR="007C0D28" w:rsidRPr="00076E91" w:rsidRDefault="007C0D28" w:rsidP="008D799A">
            <w:pPr>
              <w:spacing w:line="360" w:lineRule="auto"/>
              <w:rPr>
                <w:szCs w:val="24"/>
              </w:rPr>
            </w:pPr>
            <w:r w:rsidRPr="00076E91">
              <w:rPr>
                <w:bCs/>
                <w:szCs w:val="24"/>
              </w:rPr>
              <w:t>80</w:t>
            </w:r>
          </w:p>
        </w:tc>
        <w:tc>
          <w:tcPr>
            <w:tcW w:w="0" w:type="auto"/>
          </w:tcPr>
          <w:p w14:paraId="05804D44" w14:textId="77777777" w:rsidR="007C0D28" w:rsidRPr="00611578" w:rsidRDefault="007C0D28" w:rsidP="008D799A">
            <w:pPr>
              <w:spacing w:line="360" w:lineRule="auto"/>
              <w:rPr>
                <w:i/>
                <w:szCs w:val="24"/>
              </w:rPr>
            </w:pPr>
            <w:r w:rsidRPr="00611578">
              <w:rPr>
                <w:i/>
                <w:szCs w:val="24"/>
              </w:rPr>
              <w:t>Aspergillus nidulans 2095</w:t>
            </w:r>
          </w:p>
        </w:tc>
        <w:tc>
          <w:tcPr>
            <w:tcW w:w="0" w:type="auto"/>
          </w:tcPr>
          <w:p w14:paraId="2620D337" w14:textId="77777777" w:rsidR="007C0D28" w:rsidRPr="00076E91" w:rsidRDefault="007C0D28" w:rsidP="008D799A">
            <w:pPr>
              <w:spacing w:line="360" w:lineRule="auto"/>
              <w:rPr>
                <w:szCs w:val="24"/>
              </w:rPr>
            </w:pPr>
            <w:r w:rsidRPr="00076E91">
              <w:rPr>
                <w:szCs w:val="24"/>
              </w:rPr>
              <w:t>Pezizomycotina</w:t>
            </w:r>
          </w:p>
        </w:tc>
        <w:tc>
          <w:tcPr>
            <w:tcW w:w="0" w:type="auto"/>
          </w:tcPr>
          <w:p w14:paraId="5453B095" w14:textId="74D3C059" w:rsidR="007C0D28" w:rsidRPr="00076E91" w:rsidRDefault="00A041BA" w:rsidP="008D799A">
            <w:pPr>
              <w:spacing w:line="360" w:lineRule="auto"/>
              <w:rPr>
                <w:szCs w:val="24"/>
              </w:rPr>
            </w:pPr>
            <w:r w:rsidRPr="00076E91">
              <w:rPr>
                <w:szCs w:val="24"/>
              </w:rPr>
              <w:t>Fungi</w:t>
            </w:r>
          </w:p>
        </w:tc>
      </w:tr>
      <w:tr w:rsidR="007C0D28" w:rsidRPr="00076E91" w14:paraId="78A7EBA5" w14:textId="77777777" w:rsidTr="002E4524">
        <w:tc>
          <w:tcPr>
            <w:tcW w:w="0" w:type="auto"/>
          </w:tcPr>
          <w:p w14:paraId="7FE1D287" w14:textId="77777777" w:rsidR="007C0D28" w:rsidRPr="00076E91" w:rsidRDefault="007C0D28" w:rsidP="008D799A">
            <w:pPr>
              <w:spacing w:line="360" w:lineRule="auto"/>
              <w:rPr>
                <w:szCs w:val="24"/>
              </w:rPr>
            </w:pPr>
            <w:r w:rsidRPr="00076E91">
              <w:rPr>
                <w:bCs/>
                <w:szCs w:val="24"/>
              </w:rPr>
              <w:t>81</w:t>
            </w:r>
          </w:p>
        </w:tc>
        <w:tc>
          <w:tcPr>
            <w:tcW w:w="0" w:type="auto"/>
          </w:tcPr>
          <w:p w14:paraId="3259BE2F" w14:textId="77777777" w:rsidR="007C0D28" w:rsidRPr="00611578" w:rsidRDefault="007C0D28" w:rsidP="008D799A">
            <w:pPr>
              <w:spacing w:line="360" w:lineRule="auto"/>
              <w:rPr>
                <w:i/>
                <w:szCs w:val="24"/>
              </w:rPr>
            </w:pPr>
            <w:r w:rsidRPr="00611578">
              <w:rPr>
                <w:i/>
                <w:szCs w:val="24"/>
              </w:rPr>
              <w:t>Aspergillus nidulans 1855</w:t>
            </w:r>
          </w:p>
        </w:tc>
        <w:tc>
          <w:tcPr>
            <w:tcW w:w="0" w:type="auto"/>
          </w:tcPr>
          <w:p w14:paraId="37E1ECF0" w14:textId="77777777" w:rsidR="007C0D28" w:rsidRPr="00076E91" w:rsidRDefault="007C0D28" w:rsidP="008D799A">
            <w:pPr>
              <w:spacing w:line="360" w:lineRule="auto"/>
              <w:rPr>
                <w:szCs w:val="24"/>
              </w:rPr>
            </w:pPr>
            <w:r w:rsidRPr="00076E91">
              <w:rPr>
                <w:szCs w:val="24"/>
              </w:rPr>
              <w:t>Pezizomycotina</w:t>
            </w:r>
          </w:p>
        </w:tc>
        <w:tc>
          <w:tcPr>
            <w:tcW w:w="0" w:type="auto"/>
          </w:tcPr>
          <w:p w14:paraId="714B812F" w14:textId="283C7CC4" w:rsidR="007C0D28" w:rsidRPr="00076E91" w:rsidRDefault="00A041BA" w:rsidP="008D799A">
            <w:pPr>
              <w:spacing w:line="360" w:lineRule="auto"/>
              <w:rPr>
                <w:szCs w:val="24"/>
              </w:rPr>
            </w:pPr>
            <w:r w:rsidRPr="00076E91">
              <w:rPr>
                <w:szCs w:val="24"/>
              </w:rPr>
              <w:t>Fungi</w:t>
            </w:r>
          </w:p>
        </w:tc>
      </w:tr>
      <w:tr w:rsidR="007C0D28" w:rsidRPr="00076E91" w14:paraId="4B1C0580" w14:textId="77777777" w:rsidTr="002E4524">
        <w:tc>
          <w:tcPr>
            <w:tcW w:w="0" w:type="auto"/>
          </w:tcPr>
          <w:p w14:paraId="5D0817A5" w14:textId="77777777" w:rsidR="007C0D28" w:rsidRPr="00076E91" w:rsidRDefault="007C0D28" w:rsidP="008D799A">
            <w:pPr>
              <w:spacing w:line="360" w:lineRule="auto"/>
              <w:rPr>
                <w:szCs w:val="24"/>
              </w:rPr>
            </w:pPr>
            <w:r w:rsidRPr="00076E91">
              <w:rPr>
                <w:bCs/>
                <w:szCs w:val="24"/>
              </w:rPr>
              <w:t>82</w:t>
            </w:r>
          </w:p>
        </w:tc>
        <w:tc>
          <w:tcPr>
            <w:tcW w:w="0" w:type="auto"/>
          </w:tcPr>
          <w:p w14:paraId="39DE35FC" w14:textId="77777777" w:rsidR="007C0D28" w:rsidRPr="00611578" w:rsidRDefault="007C0D28" w:rsidP="008D799A">
            <w:pPr>
              <w:spacing w:line="360" w:lineRule="auto"/>
              <w:rPr>
                <w:i/>
                <w:szCs w:val="24"/>
              </w:rPr>
            </w:pPr>
            <w:r w:rsidRPr="00611578">
              <w:rPr>
                <w:i/>
                <w:szCs w:val="24"/>
              </w:rPr>
              <w:t>Aspergillus oryzae</w:t>
            </w:r>
          </w:p>
        </w:tc>
        <w:tc>
          <w:tcPr>
            <w:tcW w:w="0" w:type="auto"/>
          </w:tcPr>
          <w:p w14:paraId="1CC9C729" w14:textId="77777777" w:rsidR="007C0D28" w:rsidRPr="00076E91" w:rsidRDefault="007C0D28" w:rsidP="008D799A">
            <w:pPr>
              <w:spacing w:line="360" w:lineRule="auto"/>
              <w:rPr>
                <w:szCs w:val="24"/>
              </w:rPr>
            </w:pPr>
            <w:r w:rsidRPr="00076E91">
              <w:rPr>
                <w:szCs w:val="24"/>
              </w:rPr>
              <w:t>Pezizomycotina</w:t>
            </w:r>
          </w:p>
        </w:tc>
        <w:tc>
          <w:tcPr>
            <w:tcW w:w="0" w:type="auto"/>
          </w:tcPr>
          <w:p w14:paraId="03EA35BB" w14:textId="7BC5C3A3" w:rsidR="007C0D28" w:rsidRPr="00076E91" w:rsidRDefault="00A041BA" w:rsidP="008D799A">
            <w:pPr>
              <w:spacing w:line="360" w:lineRule="auto"/>
              <w:rPr>
                <w:szCs w:val="24"/>
              </w:rPr>
            </w:pPr>
            <w:r w:rsidRPr="00076E91">
              <w:rPr>
                <w:szCs w:val="24"/>
              </w:rPr>
              <w:t>Fungi</w:t>
            </w:r>
          </w:p>
        </w:tc>
      </w:tr>
      <w:tr w:rsidR="007C0D28" w:rsidRPr="00076E91" w14:paraId="298FE35C" w14:textId="77777777" w:rsidTr="002E4524">
        <w:tc>
          <w:tcPr>
            <w:tcW w:w="0" w:type="auto"/>
          </w:tcPr>
          <w:p w14:paraId="0D0BCCAE" w14:textId="77777777" w:rsidR="007C0D28" w:rsidRPr="00076E91" w:rsidRDefault="007C0D28" w:rsidP="008D799A">
            <w:pPr>
              <w:spacing w:line="360" w:lineRule="auto"/>
              <w:rPr>
                <w:szCs w:val="24"/>
              </w:rPr>
            </w:pPr>
            <w:r w:rsidRPr="00076E91">
              <w:rPr>
                <w:bCs/>
                <w:szCs w:val="24"/>
              </w:rPr>
              <w:t>83</w:t>
            </w:r>
          </w:p>
        </w:tc>
        <w:tc>
          <w:tcPr>
            <w:tcW w:w="0" w:type="auto"/>
          </w:tcPr>
          <w:p w14:paraId="620485A9" w14:textId="77777777" w:rsidR="007C0D28" w:rsidRPr="00611578" w:rsidRDefault="007C0D28" w:rsidP="008D799A">
            <w:pPr>
              <w:spacing w:line="360" w:lineRule="auto"/>
              <w:rPr>
                <w:i/>
                <w:szCs w:val="24"/>
              </w:rPr>
            </w:pPr>
            <w:r w:rsidRPr="00611578">
              <w:rPr>
                <w:i/>
                <w:szCs w:val="24"/>
              </w:rPr>
              <w:t>Aspergillus terreus</w:t>
            </w:r>
          </w:p>
        </w:tc>
        <w:tc>
          <w:tcPr>
            <w:tcW w:w="0" w:type="auto"/>
          </w:tcPr>
          <w:p w14:paraId="62888008" w14:textId="77777777" w:rsidR="007C0D28" w:rsidRPr="00076E91" w:rsidRDefault="007C0D28" w:rsidP="008D799A">
            <w:pPr>
              <w:spacing w:line="360" w:lineRule="auto"/>
              <w:rPr>
                <w:szCs w:val="24"/>
              </w:rPr>
            </w:pPr>
            <w:r w:rsidRPr="00076E91">
              <w:rPr>
                <w:szCs w:val="24"/>
              </w:rPr>
              <w:t>Pezizomycotina</w:t>
            </w:r>
          </w:p>
        </w:tc>
        <w:tc>
          <w:tcPr>
            <w:tcW w:w="0" w:type="auto"/>
          </w:tcPr>
          <w:p w14:paraId="29A4925E" w14:textId="31F8506E" w:rsidR="007C0D28" w:rsidRPr="00076E91" w:rsidRDefault="00A041BA" w:rsidP="008D799A">
            <w:pPr>
              <w:spacing w:line="360" w:lineRule="auto"/>
              <w:rPr>
                <w:szCs w:val="24"/>
              </w:rPr>
            </w:pPr>
            <w:r w:rsidRPr="00076E91">
              <w:rPr>
                <w:szCs w:val="24"/>
              </w:rPr>
              <w:t>Fungi</w:t>
            </w:r>
          </w:p>
        </w:tc>
      </w:tr>
      <w:tr w:rsidR="007C0D28" w:rsidRPr="00076E91" w14:paraId="7FF6534E" w14:textId="77777777" w:rsidTr="002E4524">
        <w:tc>
          <w:tcPr>
            <w:tcW w:w="0" w:type="auto"/>
          </w:tcPr>
          <w:p w14:paraId="101217A4" w14:textId="77777777" w:rsidR="007C0D28" w:rsidRPr="00076E91" w:rsidRDefault="007C0D28" w:rsidP="008D799A">
            <w:pPr>
              <w:spacing w:line="360" w:lineRule="auto"/>
              <w:rPr>
                <w:szCs w:val="24"/>
              </w:rPr>
            </w:pPr>
            <w:r w:rsidRPr="00076E91">
              <w:rPr>
                <w:bCs/>
                <w:szCs w:val="24"/>
              </w:rPr>
              <w:t>84</w:t>
            </w:r>
          </w:p>
        </w:tc>
        <w:tc>
          <w:tcPr>
            <w:tcW w:w="0" w:type="auto"/>
          </w:tcPr>
          <w:p w14:paraId="24CB284F" w14:textId="77777777" w:rsidR="007C0D28" w:rsidRPr="00611578" w:rsidRDefault="007C0D28" w:rsidP="008D799A">
            <w:pPr>
              <w:spacing w:line="360" w:lineRule="auto"/>
              <w:rPr>
                <w:i/>
                <w:szCs w:val="24"/>
              </w:rPr>
            </w:pPr>
            <w:r w:rsidRPr="00611578">
              <w:rPr>
                <w:i/>
                <w:szCs w:val="24"/>
              </w:rPr>
              <w:t>Botrytis cinerea</w:t>
            </w:r>
          </w:p>
        </w:tc>
        <w:tc>
          <w:tcPr>
            <w:tcW w:w="0" w:type="auto"/>
          </w:tcPr>
          <w:p w14:paraId="20D61FD0" w14:textId="77777777" w:rsidR="007C0D28" w:rsidRPr="00076E91" w:rsidRDefault="007C0D28" w:rsidP="008D799A">
            <w:pPr>
              <w:spacing w:line="360" w:lineRule="auto"/>
              <w:rPr>
                <w:szCs w:val="24"/>
              </w:rPr>
            </w:pPr>
            <w:r w:rsidRPr="00076E91">
              <w:rPr>
                <w:szCs w:val="24"/>
              </w:rPr>
              <w:t>Pezizomycotina</w:t>
            </w:r>
          </w:p>
        </w:tc>
        <w:tc>
          <w:tcPr>
            <w:tcW w:w="0" w:type="auto"/>
          </w:tcPr>
          <w:p w14:paraId="518F427B" w14:textId="0C9B109E" w:rsidR="007C0D28" w:rsidRPr="00076E91" w:rsidRDefault="00A041BA" w:rsidP="008D799A">
            <w:pPr>
              <w:spacing w:line="360" w:lineRule="auto"/>
              <w:rPr>
                <w:szCs w:val="24"/>
              </w:rPr>
            </w:pPr>
            <w:r w:rsidRPr="00076E91">
              <w:rPr>
                <w:szCs w:val="24"/>
              </w:rPr>
              <w:t>Fungi</w:t>
            </w:r>
          </w:p>
        </w:tc>
      </w:tr>
      <w:tr w:rsidR="007C0D28" w:rsidRPr="00076E91" w14:paraId="57F438AB" w14:textId="77777777" w:rsidTr="002E4524">
        <w:tc>
          <w:tcPr>
            <w:tcW w:w="0" w:type="auto"/>
          </w:tcPr>
          <w:p w14:paraId="27E6C362" w14:textId="77777777" w:rsidR="007C0D28" w:rsidRPr="00076E91" w:rsidRDefault="007C0D28" w:rsidP="008D799A">
            <w:pPr>
              <w:spacing w:line="360" w:lineRule="auto"/>
              <w:rPr>
                <w:szCs w:val="24"/>
              </w:rPr>
            </w:pPr>
            <w:r w:rsidRPr="00076E91">
              <w:rPr>
                <w:bCs/>
                <w:szCs w:val="24"/>
              </w:rPr>
              <w:t>85</w:t>
            </w:r>
          </w:p>
        </w:tc>
        <w:tc>
          <w:tcPr>
            <w:tcW w:w="0" w:type="auto"/>
          </w:tcPr>
          <w:p w14:paraId="39332561" w14:textId="77777777" w:rsidR="007C0D28" w:rsidRPr="00611578" w:rsidRDefault="007C0D28" w:rsidP="008D799A">
            <w:pPr>
              <w:spacing w:line="360" w:lineRule="auto"/>
              <w:rPr>
                <w:i/>
                <w:szCs w:val="24"/>
              </w:rPr>
            </w:pPr>
            <w:r w:rsidRPr="00611578">
              <w:rPr>
                <w:i/>
                <w:szCs w:val="24"/>
              </w:rPr>
              <w:t>Chaetomium globosum</w:t>
            </w:r>
          </w:p>
        </w:tc>
        <w:tc>
          <w:tcPr>
            <w:tcW w:w="0" w:type="auto"/>
          </w:tcPr>
          <w:p w14:paraId="7A2DCE88" w14:textId="77777777" w:rsidR="007C0D28" w:rsidRPr="00076E91" w:rsidRDefault="007C0D28" w:rsidP="008D799A">
            <w:pPr>
              <w:spacing w:line="360" w:lineRule="auto"/>
              <w:rPr>
                <w:szCs w:val="24"/>
              </w:rPr>
            </w:pPr>
            <w:r w:rsidRPr="00076E91">
              <w:rPr>
                <w:szCs w:val="24"/>
              </w:rPr>
              <w:t>Pezizomycotina</w:t>
            </w:r>
          </w:p>
        </w:tc>
        <w:tc>
          <w:tcPr>
            <w:tcW w:w="0" w:type="auto"/>
          </w:tcPr>
          <w:p w14:paraId="4A591E82" w14:textId="2D2C5EF2" w:rsidR="007C0D28" w:rsidRPr="00076E91" w:rsidRDefault="00A041BA" w:rsidP="008D799A">
            <w:pPr>
              <w:spacing w:line="360" w:lineRule="auto"/>
              <w:rPr>
                <w:szCs w:val="24"/>
              </w:rPr>
            </w:pPr>
            <w:r w:rsidRPr="00076E91">
              <w:rPr>
                <w:szCs w:val="24"/>
              </w:rPr>
              <w:t>Fungi</w:t>
            </w:r>
          </w:p>
        </w:tc>
      </w:tr>
      <w:tr w:rsidR="007C0D28" w:rsidRPr="00076E91" w14:paraId="0BEA77D6" w14:textId="77777777" w:rsidTr="002E4524">
        <w:tc>
          <w:tcPr>
            <w:tcW w:w="0" w:type="auto"/>
          </w:tcPr>
          <w:p w14:paraId="4F2ED0FC" w14:textId="77777777" w:rsidR="007C0D28" w:rsidRPr="00076E91" w:rsidRDefault="007C0D28" w:rsidP="008D799A">
            <w:pPr>
              <w:spacing w:line="360" w:lineRule="auto"/>
              <w:rPr>
                <w:szCs w:val="24"/>
              </w:rPr>
            </w:pPr>
            <w:r w:rsidRPr="00076E91">
              <w:rPr>
                <w:bCs/>
                <w:szCs w:val="24"/>
              </w:rPr>
              <w:t>86</w:t>
            </w:r>
          </w:p>
        </w:tc>
        <w:tc>
          <w:tcPr>
            <w:tcW w:w="0" w:type="auto"/>
          </w:tcPr>
          <w:p w14:paraId="6D90A471" w14:textId="77777777" w:rsidR="007C0D28" w:rsidRPr="00611578" w:rsidRDefault="007C0D28" w:rsidP="008D799A">
            <w:pPr>
              <w:spacing w:line="360" w:lineRule="auto"/>
              <w:rPr>
                <w:i/>
                <w:szCs w:val="24"/>
              </w:rPr>
            </w:pPr>
            <w:r w:rsidRPr="00611578">
              <w:rPr>
                <w:i/>
                <w:szCs w:val="24"/>
              </w:rPr>
              <w:t>Coccidioides immitis RS</w:t>
            </w:r>
          </w:p>
        </w:tc>
        <w:tc>
          <w:tcPr>
            <w:tcW w:w="0" w:type="auto"/>
          </w:tcPr>
          <w:p w14:paraId="610172C4" w14:textId="77777777" w:rsidR="007C0D28" w:rsidRPr="00076E91" w:rsidRDefault="007C0D28" w:rsidP="008D799A">
            <w:pPr>
              <w:spacing w:line="360" w:lineRule="auto"/>
              <w:rPr>
                <w:szCs w:val="24"/>
              </w:rPr>
            </w:pPr>
            <w:r w:rsidRPr="00076E91">
              <w:rPr>
                <w:szCs w:val="24"/>
              </w:rPr>
              <w:t>Pezizomycotina</w:t>
            </w:r>
          </w:p>
        </w:tc>
        <w:tc>
          <w:tcPr>
            <w:tcW w:w="0" w:type="auto"/>
          </w:tcPr>
          <w:p w14:paraId="0F9CC2D1" w14:textId="20CD5D53" w:rsidR="007C0D28" w:rsidRPr="00076E91" w:rsidRDefault="00A041BA" w:rsidP="008D799A">
            <w:pPr>
              <w:spacing w:line="360" w:lineRule="auto"/>
              <w:rPr>
                <w:szCs w:val="24"/>
              </w:rPr>
            </w:pPr>
            <w:r w:rsidRPr="00076E91">
              <w:rPr>
                <w:szCs w:val="24"/>
              </w:rPr>
              <w:t>Fungi</w:t>
            </w:r>
          </w:p>
        </w:tc>
      </w:tr>
      <w:tr w:rsidR="007C0D28" w:rsidRPr="00076E91" w14:paraId="129059B5" w14:textId="77777777" w:rsidTr="002E4524">
        <w:tc>
          <w:tcPr>
            <w:tcW w:w="0" w:type="auto"/>
          </w:tcPr>
          <w:p w14:paraId="3D041127" w14:textId="77777777" w:rsidR="007C0D28" w:rsidRPr="00076E91" w:rsidRDefault="007C0D28" w:rsidP="008D799A">
            <w:pPr>
              <w:spacing w:line="360" w:lineRule="auto"/>
              <w:rPr>
                <w:szCs w:val="24"/>
              </w:rPr>
            </w:pPr>
            <w:r w:rsidRPr="00076E91">
              <w:rPr>
                <w:bCs/>
                <w:szCs w:val="24"/>
              </w:rPr>
              <w:t>87</w:t>
            </w:r>
          </w:p>
        </w:tc>
        <w:tc>
          <w:tcPr>
            <w:tcW w:w="0" w:type="auto"/>
          </w:tcPr>
          <w:p w14:paraId="4E138C22" w14:textId="77777777" w:rsidR="007C0D28" w:rsidRPr="00611578" w:rsidRDefault="007C0D28" w:rsidP="008D799A">
            <w:pPr>
              <w:spacing w:line="360" w:lineRule="auto"/>
              <w:rPr>
                <w:i/>
                <w:szCs w:val="24"/>
              </w:rPr>
            </w:pPr>
            <w:r w:rsidRPr="00611578">
              <w:rPr>
                <w:i/>
                <w:szCs w:val="24"/>
              </w:rPr>
              <w:t>Coccidioides posadasii RMSCC_3488</w:t>
            </w:r>
          </w:p>
        </w:tc>
        <w:tc>
          <w:tcPr>
            <w:tcW w:w="0" w:type="auto"/>
          </w:tcPr>
          <w:p w14:paraId="5EF3CA84" w14:textId="77777777" w:rsidR="007C0D28" w:rsidRPr="00076E91" w:rsidRDefault="007C0D28" w:rsidP="008D799A">
            <w:pPr>
              <w:spacing w:line="360" w:lineRule="auto"/>
              <w:rPr>
                <w:szCs w:val="24"/>
              </w:rPr>
            </w:pPr>
            <w:r w:rsidRPr="00076E91">
              <w:rPr>
                <w:szCs w:val="24"/>
              </w:rPr>
              <w:t>Pezizomycotina</w:t>
            </w:r>
          </w:p>
        </w:tc>
        <w:tc>
          <w:tcPr>
            <w:tcW w:w="0" w:type="auto"/>
          </w:tcPr>
          <w:p w14:paraId="49AD25CF" w14:textId="70D2A8FC" w:rsidR="007C0D28" w:rsidRPr="00076E91" w:rsidRDefault="00A041BA" w:rsidP="008D799A">
            <w:pPr>
              <w:spacing w:line="360" w:lineRule="auto"/>
              <w:rPr>
                <w:szCs w:val="24"/>
              </w:rPr>
            </w:pPr>
            <w:r w:rsidRPr="00076E91">
              <w:rPr>
                <w:szCs w:val="24"/>
              </w:rPr>
              <w:t>Fungi</w:t>
            </w:r>
          </w:p>
        </w:tc>
      </w:tr>
      <w:tr w:rsidR="007C0D28" w:rsidRPr="00076E91" w14:paraId="3DE0370A" w14:textId="77777777" w:rsidTr="002E4524">
        <w:tc>
          <w:tcPr>
            <w:tcW w:w="0" w:type="auto"/>
          </w:tcPr>
          <w:p w14:paraId="46CE309F" w14:textId="77777777" w:rsidR="007C0D28" w:rsidRPr="00076E91" w:rsidRDefault="007C0D28" w:rsidP="008D799A">
            <w:pPr>
              <w:spacing w:line="360" w:lineRule="auto"/>
              <w:rPr>
                <w:szCs w:val="24"/>
              </w:rPr>
            </w:pPr>
            <w:r w:rsidRPr="00076E91">
              <w:rPr>
                <w:bCs/>
                <w:szCs w:val="24"/>
              </w:rPr>
              <w:t>88</w:t>
            </w:r>
          </w:p>
        </w:tc>
        <w:tc>
          <w:tcPr>
            <w:tcW w:w="0" w:type="auto"/>
          </w:tcPr>
          <w:p w14:paraId="0B3905F5" w14:textId="77777777" w:rsidR="007C0D28" w:rsidRPr="00611578" w:rsidRDefault="007C0D28" w:rsidP="008D799A">
            <w:pPr>
              <w:spacing w:line="360" w:lineRule="auto"/>
              <w:rPr>
                <w:i/>
                <w:szCs w:val="24"/>
              </w:rPr>
            </w:pPr>
            <w:r w:rsidRPr="00611578">
              <w:rPr>
                <w:i/>
                <w:szCs w:val="24"/>
              </w:rPr>
              <w:t>Cryphonectria parasitica 3352</w:t>
            </w:r>
          </w:p>
        </w:tc>
        <w:tc>
          <w:tcPr>
            <w:tcW w:w="0" w:type="auto"/>
          </w:tcPr>
          <w:p w14:paraId="25A6338A" w14:textId="77777777" w:rsidR="007C0D28" w:rsidRPr="00076E91" w:rsidRDefault="007C0D28" w:rsidP="008D799A">
            <w:pPr>
              <w:spacing w:line="360" w:lineRule="auto"/>
              <w:rPr>
                <w:szCs w:val="24"/>
              </w:rPr>
            </w:pPr>
            <w:r w:rsidRPr="00076E91">
              <w:rPr>
                <w:szCs w:val="24"/>
              </w:rPr>
              <w:t>Pezizomycotina</w:t>
            </w:r>
          </w:p>
        </w:tc>
        <w:tc>
          <w:tcPr>
            <w:tcW w:w="0" w:type="auto"/>
          </w:tcPr>
          <w:p w14:paraId="7413FD10" w14:textId="77343677" w:rsidR="007C0D28" w:rsidRPr="00076E91" w:rsidRDefault="00A041BA" w:rsidP="008D799A">
            <w:pPr>
              <w:spacing w:line="360" w:lineRule="auto"/>
              <w:rPr>
                <w:szCs w:val="24"/>
              </w:rPr>
            </w:pPr>
            <w:r w:rsidRPr="00076E91">
              <w:rPr>
                <w:szCs w:val="24"/>
              </w:rPr>
              <w:t>Fungi</w:t>
            </w:r>
          </w:p>
        </w:tc>
      </w:tr>
      <w:tr w:rsidR="007C0D28" w:rsidRPr="00076E91" w14:paraId="2278111E" w14:textId="77777777" w:rsidTr="002E4524">
        <w:tc>
          <w:tcPr>
            <w:tcW w:w="0" w:type="auto"/>
          </w:tcPr>
          <w:p w14:paraId="5DAC4795" w14:textId="77777777" w:rsidR="007C0D28" w:rsidRPr="00076E91" w:rsidRDefault="007C0D28" w:rsidP="008D799A">
            <w:pPr>
              <w:spacing w:line="360" w:lineRule="auto"/>
              <w:rPr>
                <w:szCs w:val="24"/>
              </w:rPr>
            </w:pPr>
            <w:r w:rsidRPr="00076E91">
              <w:rPr>
                <w:bCs/>
                <w:szCs w:val="24"/>
              </w:rPr>
              <w:t>89</w:t>
            </w:r>
          </w:p>
        </w:tc>
        <w:tc>
          <w:tcPr>
            <w:tcW w:w="0" w:type="auto"/>
          </w:tcPr>
          <w:p w14:paraId="68780FAE" w14:textId="77777777" w:rsidR="007C0D28" w:rsidRPr="00611578" w:rsidRDefault="007C0D28" w:rsidP="008D799A">
            <w:pPr>
              <w:spacing w:line="360" w:lineRule="auto"/>
              <w:rPr>
                <w:i/>
                <w:szCs w:val="24"/>
              </w:rPr>
            </w:pPr>
            <w:r w:rsidRPr="00611578">
              <w:rPr>
                <w:i/>
                <w:szCs w:val="24"/>
              </w:rPr>
              <w:t>Cryphonectria parasitica 4119</w:t>
            </w:r>
          </w:p>
        </w:tc>
        <w:tc>
          <w:tcPr>
            <w:tcW w:w="0" w:type="auto"/>
          </w:tcPr>
          <w:p w14:paraId="60FE8716" w14:textId="77777777" w:rsidR="007C0D28" w:rsidRPr="00076E91" w:rsidRDefault="007C0D28" w:rsidP="008D799A">
            <w:pPr>
              <w:spacing w:line="360" w:lineRule="auto"/>
              <w:rPr>
                <w:szCs w:val="24"/>
              </w:rPr>
            </w:pPr>
            <w:r w:rsidRPr="00076E91">
              <w:rPr>
                <w:szCs w:val="24"/>
              </w:rPr>
              <w:t>Pezizomycotina</w:t>
            </w:r>
          </w:p>
        </w:tc>
        <w:tc>
          <w:tcPr>
            <w:tcW w:w="0" w:type="auto"/>
          </w:tcPr>
          <w:p w14:paraId="1F914105" w14:textId="7774D383" w:rsidR="007C0D28" w:rsidRPr="00076E91" w:rsidRDefault="00A041BA" w:rsidP="008D799A">
            <w:pPr>
              <w:spacing w:line="360" w:lineRule="auto"/>
              <w:rPr>
                <w:szCs w:val="24"/>
              </w:rPr>
            </w:pPr>
            <w:r w:rsidRPr="00076E91">
              <w:rPr>
                <w:szCs w:val="24"/>
              </w:rPr>
              <w:t>Fungi</w:t>
            </w:r>
          </w:p>
        </w:tc>
      </w:tr>
      <w:tr w:rsidR="007C0D28" w:rsidRPr="00076E91" w14:paraId="1BA4D145" w14:textId="77777777" w:rsidTr="002E4524">
        <w:tc>
          <w:tcPr>
            <w:tcW w:w="0" w:type="auto"/>
          </w:tcPr>
          <w:p w14:paraId="73357D7E" w14:textId="77777777" w:rsidR="007C0D28" w:rsidRPr="00076E91" w:rsidRDefault="007C0D28" w:rsidP="008D799A">
            <w:pPr>
              <w:spacing w:line="360" w:lineRule="auto"/>
              <w:rPr>
                <w:szCs w:val="24"/>
              </w:rPr>
            </w:pPr>
            <w:r w:rsidRPr="00076E91">
              <w:rPr>
                <w:bCs/>
                <w:szCs w:val="24"/>
              </w:rPr>
              <w:t>90</w:t>
            </w:r>
          </w:p>
        </w:tc>
        <w:tc>
          <w:tcPr>
            <w:tcW w:w="0" w:type="auto"/>
          </w:tcPr>
          <w:p w14:paraId="6558974B" w14:textId="77777777" w:rsidR="007C0D28" w:rsidRPr="00611578" w:rsidRDefault="007C0D28" w:rsidP="008D799A">
            <w:pPr>
              <w:spacing w:line="360" w:lineRule="auto"/>
              <w:rPr>
                <w:i/>
                <w:szCs w:val="24"/>
              </w:rPr>
            </w:pPr>
            <w:r w:rsidRPr="00611578">
              <w:rPr>
                <w:i/>
                <w:szCs w:val="24"/>
              </w:rPr>
              <w:t>Fusarium graminearum ph1</w:t>
            </w:r>
          </w:p>
        </w:tc>
        <w:tc>
          <w:tcPr>
            <w:tcW w:w="0" w:type="auto"/>
          </w:tcPr>
          <w:p w14:paraId="12B109FE" w14:textId="77777777" w:rsidR="007C0D28" w:rsidRPr="00076E91" w:rsidRDefault="007C0D28" w:rsidP="008D799A">
            <w:pPr>
              <w:spacing w:line="360" w:lineRule="auto"/>
              <w:rPr>
                <w:szCs w:val="24"/>
              </w:rPr>
            </w:pPr>
            <w:r w:rsidRPr="00076E91">
              <w:rPr>
                <w:szCs w:val="24"/>
              </w:rPr>
              <w:t>Pezizomycotina</w:t>
            </w:r>
          </w:p>
        </w:tc>
        <w:tc>
          <w:tcPr>
            <w:tcW w:w="0" w:type="auto"/>
          </w:tcPr>
          <w:p w14:paraId="2CD8FE69" w14:textId="458084AA" w:rsidR="007C0D28" w:rsidRPr="00076E91" w:rsidRDefault="00A041BA" w:rsidP="008D799A">
            <w:pPr>
              <w:spacing w:line="360" w:lineRule="auto"/>
              <w:rPr>
                <w:szCs w:val="24"/>
              </w:rPr>
            </w:pPr>
            <w:r w:rsidRPr="00076E91">
              <w:rPr>
                <w:szCs w:val="24"/>
              </w:rPr>
              <w:t>Fungi</w:t>
            </w:r>
          </w:p>
        </w:tc>
      </w:tr>
      <w:tr w:rsidR="007C0D28" w:rsidRPr="00076E91" w14:paraId="2AFDEDD8" w14:textId="77777777" w:rsidTr="002E4524">
        <w:tc>
          <w:tcPr>
            <w:tcW w:w="0" w:type="auto"/>
          </w:tcPr>
          <w:p w14:paraId="1CFD16B7" w14:textId="77777777" w:rsidR="007C0D28" w:rsidRPr="00076E91" w:rsidRDefault="007C0D28" w:rsidP="008D799A">
            <w:pPr>
              <w:spacing w:line="360" w:lineRule="auto"/>
              <w:rPr>
                <w:szCs w:val="24"/>
              </w:rPr>
            </w:pPr>
            <w:r w:rsidRPr="00076E91">
              <w:rPr>
                <w:bCs/>
                <w:szCs w:val="24"/>
              </w:rPr>
              <w:t>91</w:t>
            </w:r>
          </w:p>
        </w:tc>
        <w:tc>
          <w:tcPr>
            <w:tcW w:w="0" w:type="auto"/>
          </w:tcPr>
          <w:p w14:paraId="75559A86" w14:textId="77777777" w:rsidR="007C0D28" w:rsidRPr="00611578" w:rsidRDefault="007C0D28" w:rsidP="008D799A">
            <w:pPr>
              <w:spacing w:line="360" w:lineRule="auto"/>
              <w:rPr>
                <w:i/>
                <w:szCs w:val="24"/>
              </w:rPr>
            </w:pPr>
            <w:r w:rsidRPr="00611578">
              <w:rPr>
                <w:i/>
                <w:szCs w:val="24"/>
              </w:rPr>
              <w:t>Fusarium oxysporum lycopersici</w:t>
            </w:r>
          </w:p>
        </w:tc>
        <w:tc>
          <w:tcPr>
            <w:tcW w:w="0" w:type="auto"/>
          </w:tcPr>
          <w:p w14:paraId="7015FDAA" w14:textId="77777777" w:rsidR="007C0D28" w:rsidRPr="00076E91" w:rsidRDefault="007C0D28" w:rsidP="008D799A">
            <w:pPr>
              <w:spacing w:line="360" w:lineRule="auto"/>
              <w:rPr>
                <w:szCs w:val="24"/>
              </w:rPr>
            </w:pPr>
            <w:r w:rsidRPr="00076E91">
              <w:rPr>
                <w:szCs w:val="24"/>
              </w:rPr>
              <w:t>Pezizomycotina</w:t>
            </w:r>
          </w:p>
        </w:tc>
        <w:tc>
          <w:tcPr>
            <w:tcW w:w="0" w:type="auto"/>
          </w:tcPr>
          <w:p w14:paraId="16B14DAF" w14:textId="3145CFE5" w:rsidR="007C0D28" w:rsidRPr="00076E91" w:rsidRDefault="00A041BA" w:rsidP="008D799A">
            <w:pPr>
              <w:spacing w:line="360" w:lineRule="auto"/>
              <w:rPr>
                <w:szCs w:val="24"/>
              </w:rPr>
            </w:pPr>
            <w:r w:rsidRPr="00076E91">
              <w:rPr>
                <w:szCs w:val="24"/>
              </w:rPr>
              <w:t>Fungi</w:t>
            </w:r>
          </w:p>
        </w:tc>
      </w:tr>
      <w:tr w:rsidR="007C0D28" w:rsidRPr="00076E91" w14:paraId="0AB81F95" w14:textId="77777777" w:rsidTr="002E4524">
        <w:tc>
          <w:tcPr>
            <w:tcW w:w="0" w:type="auto"/>
          </w:tcPr>
          <w:p w14:paraId="6A9A44F1" w14:textId="77777777" w:rsidR="007C0D28" w:rsidRPr="00076E91" w:rsidRDefault="007C0D28" w:rsidP="008D799A">
            <w:pPr>
              <w:spacing w:line="360" w:lineRule="auto"/>
              <w:rPr>
                <w:szCs w:val="24"/>
              </w:rPr>
            </w:pPr>
            <w:r w:rsidRPr="00076E91">
              <w:rPr>
                <w:bCs/>
                <w:szCs w:val="24"/>
              </w:rPr>
              <w:t>92</w:t>
            </w:r>
          </w:p>
        </w:tc>
        <w:tc>
          <w:tcPr>
            <w:tcW w:w="0" w:type="auto"/>
          </w:tcPr>
          <w:p w14:paraId="189476F2" w14:textId="77777777" w:rsidR="007C0D28" w:rsidRPr="00611578" w:rsidRDefault="007C0D28" w:rsidP="008D799A">
            <w:pPr>
              <w:spacing w:line="360" w:lineRule="auto"/>
              <w:rPr>
                <w:i/>
                <w:szCs w:val="24"/>
              </w:rPr>
            </w:pPr>
            <w:r w:rsidRPr="00611578">
              <w:rPr>
                <w:i/>
                <w:szCs w:val="24"/>
              </w:rPr>
              <w:t>Fusarium verticillioides</w:t>
            </w:r>
          </w:p>
        </w:tc>
        <w:tc>
          <w:tcPr>
            <w:tcW w:w="0" w:type="auto"/>
          </w:tcPr>
          <w:p w14:paraId="12A3D8B1" w14:textId="77777777" w:rsidR="007C0D28" w:rsidRPr="00076E91" w:rsidRDefault="007C0D28" w:rsidP="008D799A">
            <w:pPr>
              <w:spacing w:line="360" w:lineRule="auto"/>
              <w:rPr>
                <w:szCs w:val="24"/>
              </w:rPr>
            </w:pPr>
            <w:r w:rsidRPr="00076E91">
              <w:rPr>
                <w:szCs w:val="24"/>
              </w:rPr>
              <w:t>Pezizomycotina</w:t>
            </w:r>
          </w:p>
        </w:tc>
        <w:tc>
          <w:tcPr>
            <w:tcW w:w="0" w:type="auto"/>
          </w:tcPr>
          <w:p w14:paraId="32BCA950" w14:textId="226F5609" w:rsidR="007C0D28" w:rsidRPr="00076E91" w:rsidRDefault="00A041BA" w:rsidP="008D799A">
            <w:pPr>
              <w:spacing w:line="360" w:lineRule="auto"/>
              <w:rPr>
                <w:szCs w:val="24"/>
              </w:rPr>
            </w:pPr>
            <w:r w:rsidRPr="00076E91">
              <w:rPr>
                <w:szCs w:val="24"/>
              </w:rPr>
              <w:t>Fungi</w:t>
            </w:r>
          </w:p>
        </w:tc>
      </w:tr>
      <w:tr w:rsidR="007C0D28" w:rsidRPr="00076E91" w14:paraId="5EDBD76B" w14:textId="77777777" w:rsidTr="002E4524">
        <w:tc>
          <w:tcPr>
            <w:tcW w:w="0" w:type="auto"/>
          </w:tcPr>
          <w:p w14:paraId="54A04F79" w14:textId="77777777" w:rsidR="007C0D28" w:rsidRPr="00076E91" w:rsidRDefault="007C0D28" w:rsidP="008D799A">
            <w:pPr>
              <w:spacing w:line="360" w:lineRule="auto"/>
              <w:rPr>
                <w:szCs w:val="24"/>
              </w:rPr>
            </w:pPr>
            <w:r w:rsidRPr="00076E91">
              <w:rPr>
                <w:bCs/>
                <w:szCs w:val="24"/>
              </w:rPr>
              <w:t>93</w:t>
            </w:r>
          </w:p>
        </w:tc>
        <w:tc>
          <w:tcPr>
            <w:tcW w:w="0" w:type="auto"/>
          </w:tcPr>
          <w:p w14:paraId="4F497277" w14:textId="77777777" w:rsidR="007C0D28" w:rsidRPr="00611578" w:rsidRDefault="007C0D28" w:rsidP="008D799A">
            <w:pPr>
              <w:spacing w:line="360" w:lineRule="auto"/>
              <w:rPr>
                <w:i/>
                <w:szCs w:val="24"/>
              </w:rPr>
            </w:pPr>
            <w:r w:rsidRPr="00611578">
              <w:rPr>
                <w:i/>
                <w:szCs w:val="24"/>
              </w:rPr>
              <w:t>Magnaporthe grisea</w:t>
            </w:r>
          </w:p>
        </w:tc>
        <w:tc>
          <w:tcPr>
            <w:tcW w:w="0" w:type="auto"/>
          </w:tcPr>
          <w:p w14:paraId="4FB925CF" w14:textId="77777777" w:rsidR="007C0D28" w:rsidRPr="00076E91" w:rsidRDefault="007C0D28" w:rsidP="008D799A">
            <w:pPr>
              <w:spacing w:line="360" w:lineRule="auto"/>
              <w:rPr>
                <w:szCs w:val="24"/>
              </w:rPr>
            </w:pPr>
            <w:r w:rsidRPr="00076E91">
              <w:rPr>
                <w:szCs w:val="24"/>
              </w:rPr>
              <w:t>Pezizomycotina</w:t>
            </w:r>
          </w:p>
        </w:tc>
        <w:tc>
          <w:tcPr>
            <w:tcW w:w="0" w:type="auto"/>
          </w:tcPr>
          <w:p w14:paraId="0CEC433B" w14:textId="6B6D0DA0" w:rsidR="007C0D28" w:rsidRPr="00076E91" w:rsidRDefault="00A041BA" w:rsidP="008D799A">
            <w:pPr>
              <w:spacing w:line="360" w:lineRule="auto"/>
              <w:rPr>
                <w:szCs w:val="24"/>
              </w:rPr>
            </w:pPr>
            <w:r w:rsidRPr="00076E91">
              <w:rPr>
                <w:szCs w:val="24"/>
              </w:rPr>
              <w:t>Fungi</w:t>
            </w:r>
          </w:p>
        </w:tc>
      </w:tr>
      <w:tr w:rsidR="007C0D28" w:rsidRPr="00076E91" w14:paraId="518D5286" w14:textId="77777777" w:rsidTr="002E4524">
        <w:tc>
          <w:tcPr>
            <w:tcW w:w="0" w:type="auto"/>
          </w:tcPr>
          <w:p w14:paraId="32E40B6C" w14:textId="77777777" w:rsidR="007C0D28" w:rsidRPr="00076E91" w:rsidRDefault="007C0D28" w:rsidP="008D799A">
            <w:pPr>
              <w:spacing w:line="360" w:lineRule="auto"/>
              <w:rPr>
                <w:szCs w:val="24"/>
              </w:rPr>
            </w:pPr>
            <w:r w:rsidRPr="00076E91">
              <w:rPr>
                <w:bCs/>
                <w:szCs w:val="24"/>
              </w:rPr>
              <w:t>94</w:t>
            </w:r>
          </w:p>
        </w:tc>
        <w:tc>
          <w:tcPr>
            <w:tcW w:w="0" w:type="auto"/>
          </w:tcPr>
          <w:p w14:paraId="4A45D0C3" w14:textId="77777777" w:rsidR="007C0D28" w:rsidRPr="00611578" w:rsidRDefault="007C0D28" w:rsidP="008D799A">
            <w:pPr>
              <w:spacing w:line="360" w:lineRule="auto"/>
              <w:rPr>
                <w:i/>
                <w:szCs w:val="24"/>
              </w:rPr>
            </w:pPr>
            <w:r w:rsidRPr="00611578">
              <w:rPr>
                <w:i/>
                <w:szCs w:val="24"/>
              </w:rPr>
              <w:t>Microsporum canis CBS 113480</w:t>
            </w:r>
          </w:p>
        </w:tc>
        <w:tc>
          <w:tcPr>
            <w:tcW w:w="0" w:type="auto"/>
          </w:tcPr>
          <w:p w14:paraId="7366B542" w14:textId="77777777" w:rsidR="007C0D28" w:rsidRPr="00076E91" w:rsidRDefault="007C0D28" w:rsidP="008D799A">
            <w:pPr>
              <w:spacing w:line="360" w:lineRule="auto"/>
              <w:rPr>
                <w:szCs w:val="24"/>
              </w:rPr>
            </w:pPr>
            <w:r w:rsidRPr="00076E91">
              <w:rPr>
                <w:szCs w:val="24"/>
              </w:rPr>
              <w:t>Pezizomycotina</w:t>
            </w:r>
          </w:p>
        </w:tc>
        <w:tc>
          <w:tcPr>
            <w:tcW w:w="0" w:type="auto"/>
          </w:tcPr>
          <w:p w14:paraId="46449ECF" w14:textId="7FDA11EB" w:rsidR="007C0D28" w:rsidRPr="00076E91" w:rsidRDefault="00A041BA" w:rsidP="008D799A">
            <w:pPr>
              <w:spacing w:line="360" w:lineRule="auto"/>
              <w:rPr>
                <w:szCs w:val="24"/>
              </w:rPr>
            </w:pPr>
            <w:r w:rsidRPr="00076E91">
              <w:rPr>
                <w:szCs w:val="24"/>
              </w:rPr>
              <w:t>Fungi</w:t>
            </w:r>
          </w:p>
        </w:tc>
      </w:tr>
      <w:tr w:rsidR="007C0D28" w:rsidRPr="00076E91" w14:paraId="4B82E1E5" w14:textId="77777777" w:rsidTr="002E4524">
        <w:tc>
          <w:tcPr>
            <w:tcW w:w="0" w:type="auto"/>
          </w:tcPr>
          <w:p w14:paraId="35A3CB07" w14:textId="77777777" w:rsidR="007C0D28" w:rsidRPr="00076E91" w:rsidRDefault="007C0D28" w:rsidP="008D799A">
            <w:pPr>
              <w:spacing w:line="360" w:lineRule="auto"/>
              <w:rPr>
                <w:szCs w:val="24"/>
              </w:rPr>
            </w:pPr>
            <w:r w:rsidRPr="00076E91">
              <w:rPr>
                <w:bCs/>
                <w:szCs w:val="24"/>
              </w:rPr>
              <w:t>95</w:t>
            </w:r>
          </w:p>
        </w:tc>
        <w:tc>
          <w:tcPr>
            <w:tcW w:w="0" w:type="auto"/>
          </w:tcPr>
          <w:p w14:paraId="7CC5C94A" w14:textId="77777777" w:rsidR="007C0D28" w:rsidRPr="00611578" w:rsidRDefault="007C0D28" w:rsidP="008D799A">
            <w:pPr>
              <w:spacing w:line="360" w:lineRule="auto"/>
              <w:rPr>
                <w:i/>
                <w:szCs w:val="24"/>
              </w:rPr>
            </w:pPr>
            <w:r w:rsidRPr="00611578">
              <w:rPr>
                <w:i/>
                <w:szCs w:val="24"/>
              </w:rPr>
              <w:t>Microsporum gypseum CBS 118893</w:t>
            </w:r>
          </w:p>
        </w:tc>
        <w:tc>
          <w:tcPr>
            <w:tcW w:w="0" w:type="auto"/>
          </w:tcPr>
          <w:p w14:paraId="4AC82048" w14:textId="77777777" w:rsidR="007C0D28" w:rsidRPr="00076E91" w:rsidRDefault="007C0D28" w:rsidP="008D799A">
            <w:pPr>
              <w:spacing w:line="360" w:lineRule="auto"/>
              <w:rPr>
                <w:szCs w:val="24"/>
              </w:rPr>
            </w:pPr>
            <w:r w:rsidRPr="00076E91">
              <w:rPr>
                <w:szCs w:val="24"/>
              </w:rPr>
              <w:t>Pezizomycotina</w:t>
            </w:r>
          </w:p>
        </w:tc>
        <w:tc>
          <w:tcPr>
            <w:tcW w:w="0" w:type="auto"/>
          </w:tcPr>
          <w:p w14:paraId="7A8B427E" w14:textId="3358CFF1" w:rsidR="007C0D28" w:rsidRPr="00076E91" w:rsidRDefault="00A041BA" w:rsidP="008D799A">
            <w:pPr>
              <w:spacing w:line="360" w:lineRule="auto"/>
              <w:rPr>
                <w:szCs w:val="24"/>
              </w:rPr>
            </w:pPr>
            <w:r w:rsidRPr="00076E91">
              <w:rPr>
                <w:szCs w:val="24"/>
              </w:rPr>
              <w:t>Fungi</w:t>
            </w:r>
          </w:p>
        </w:tc>
      </w:tr>
      <w:tr w:rsidR="007C0D28" w:rsidRPr="00076E91" w14:paraId="7209D5E5" w14:textId="77777777" w:rsidTr="002E4524">
        <w:tc>
          <w:tcPr>
            <w:tcW w:w="0" w:type="auto"/>
          </w:tcPr>
          <w:p w14:paraId="7720ED6C" w14:textId="77777777" w:rsidR="007C0D28" w:rsidRPr="00076E91" w:rsidRDefault="007C0D28" w:rsidP="008D799A">
            <w:pPr>
              <w:spacing w:line="360" w:lineRule="auto"/>
              <w:rPr>
                <w:szCs w:val="24"/>
              </w:rPr>
            </w:pPr>
            <w:r w:rsidRPr="00076E91">
              <w:rPr>
                <w:bCs/>
                <w:szCs w:val="24"/>
              </w:rPr>
              <w:t>96</w:t>
            </w:r>
          </w:p>
        </w:tc>
        <w:tc>
          <w:tcPr>
            <w:tcW w:w="0" w:type="auto"/>
          </w:tcPr>
          <w:p w14:paraId="73BE6B6E" w14:textId="77777777" w:rsidR="007C0D28" w:rsidRPr="00611578" w:rsidRDefault="007C0D28" w:rsidP="008D799A">
            <w:pPr>
              <w:spacing w:line="360" w:lineRule="auto"/>
              <w:rPr>
                <w:i/>
                <w:szCs w:val="24"/>
              </w:rPr>
            </w:pPr>
            <w:r w:rsidRPr="00611578">
              <w:rPr>
                <w:i/>
                <w:szCs w:val="24"/>
              </w:rPr>
              <w:t>Mycosphaerella fijiensis</w:t>
            </w:r>
          </w:p>
        </w:tc>
        <w:tc>
          <w:tcPr>
            <w:tcW w:w="0" w:type="auto"/>
          </w:tcPr>
          <w:p w14:paraId="6B2C5218" w14:textId="77777777" w:rsidR="007C0D28" w:rsidRPr="00076E91" w:rsidRDefault="007C0D28" w:rsidP="008D799A">
            <w:pPr>
              <w:spacing w:line="360" w:lineRule="auto"/>
              <w:rPr>
                <w:szCs w:val="24"/>
              </w:rPr>
            </w:pPr>
            <w:r w:rsidRPr="00076E91">
              <w:rPr>
                <w:szCs w:val="24"/>
              </w:rPr>
              <w:t>Pezizomycotina</w:t>
            </w:r>
          </w:p>
        </w:tc>
        <w:tc>
          <w:tcPr>
            <w:tcW w:w="0" w:type="auto"/>
          </w:tcPr>
          <w:p w14:paraId="1E565BBB" w14:textId="10DE29DE" w:rsidR="007C0D28" w:rsidRPr="00076E91" w:rsidRDefault="00A041BA" w:rsidP="008D799A">
            <w:pPr>
              <w:spacing w:line="360" w:lineRule="auto"/>
              <w:rPr>
                <w:szCs w:val="24"/>
              </w:rPr>
            </w:pPr>
            <w:r w:rsidRPr="00076E91">
              <w:rPr>
                <w:szCs w:val="24"/>
              </w:rPr>
              <w:t>Fungi</w:t>
            </w:r>
          </w:p>
        </w:tc>
      </w:tr>
      <w:tr w:rsidR="007C0D28" w:rsidRPr="00076E91" w14:paraId="274F053F" w14:textId="77777777" w:rsidTr="002E4524">
        <w:tc>
          <w:tcPr>
            <w:tcW w:w="0" w:type="auto"/>
          </w:tcPr>
          <w:p w14:paraId="7E5F9E89" w14:textId="77777777" w:rsidR="007C0D28" w:rsidRPr="00076E91" w:rsidRDefault="007C0D28" w:rsidP="008D799A">
            <w:pPr>
              <w:spacing w:line="360" w:lineRule="auto"/>
              <w:rPr>
                <w:szCs w:val="24"/>
              </w:rPr>
            </w:pPr>
            <w:r w:rsidRPr="00076E91">
              <w:rPr>
                <w:bCs/>
                <w:szCs w:val="24"/>
              </w:rPr>
              <w:t>97</w:t>
            </w:r>
          </w:p>
        </w:tc>
        <w:tc>
          <w:tcPr>
            <w:tcW w:w="0" w:type="auto"/>
          </w:tcPr>
          <w:p w14:paraId="212951F8" w14:textId="77777777" w:rsidR="007C0D28" w:rsidRPr="00611578" w:rsidRDefault="007C0D28" w:rsidP="008D799A">
            <w:pPr>
              <w:spacing w:line="360" w:lineRule="auto"/>
              <w:rPr>
                <w:i/>
                <w:szCs w:val="24"/>
              </w:rPr>
            </w:pPr>
            <w:r w:rsidRPr="00611578">
              <w:rPr>
                <w:i/>
                <w:szCs w:val="24"/>
              </w:rPr>
              <w:t>Mycosphaerella graminicola</w:t>
            </w:r>
          </w:p>
        </w:tc>
        <w:tc>
          <w:tcPr>
            <w:tcW w:w="0" w:type="auto"/>
          </w:tcPr>
          <w:p w14:paraId="493A4D7E" w14:textId="77777777" w:rsidR="007C0D28" w:rsidRPr="00076E91" w:rsidRDefault="007C0D28" w:rsidP="008D799A">
            <w:pPr>
              <w:spacing w:line="360" w:lineRule="auto"/>
              <w:rPr>
                <w:szCs w:val="24"/>
              </w:rPr>
            </w:pPr>
            <w:r w:rsidRPr="00076E91">
              <w:rPr>
                <w:szCs w:val="24"/>
              </w:rPr>
              <w:t>Pezizomycotina</w:t>
            </w:r>
          </w:p>
        </w:tc>
        <w:tc>
          <w:tcPr>
            <w:tcW w:w="0" w:type="auto"/>
          </w:tcPr>
          <w:p w14:paraId="5CBBAFAA" w14:textId="2A0546BE" w:rsidR="007C0D28" w:rsidRPr="00076E91" w:rsidRDefault="00A041BA" w:rsidP="008D799A">
            <w:pPr>
              <w:spacing w:line="360" w:lineRule="auto"/>
              <w:rPr>
                <w:szCs w:val="24"/>
              </w:rPr>
            </w:pPr>
            <w:r w:rsidRPr="00076E91">
              <w:rPr>
                <w:szCs w:val="24"/>
              </w:rPr>
              <w:t>Fungi</w:t>
            </w:r>
          </w:p>
        </w:tc>
      </w:tr>
      <w:tr w:rsidR="007C0D28" w:rsidRPr="00076E91" w14:paraId="7B87DC5B" w14:textId="77777777" w:rsidTr="002E4524">
        <w:tc>
          <w:tcPr>
            <w:tcW w:w="0" w:type="auto"/>
          </w:tcPr>
          <w:p w14:paraId="1D88F85D" w14:textId="77777777" w:rsidR="007C0D28" w:rsidRPr="00076E91" w:rsidRDefault="007C0D28" w:rsidP="008D799A">
            <w:pPr>
              <w:spacing w:line="360" w:lineRule="auto"/>
              <w:rPr>
                <w:szCs w:val="24"/>
              </w:rPr>
            </w:pPr>
            <w:r w:rsidRPr="00076E91">
              <w:rPr>
                <w:bCs/>
                <w:szCs w:val="24"/>
              </w:rPr>
              <w:lastRenderedPageBreak/>
              <w:t>98</w:t>
            </w:r>
          </w:p>
        </w:tc>
        <w:tc>
          <w:tcPr>
            <w:tcW w:w="0" w:type="auto"/>
          </w:tcPr>
          <w:p w14:paraId="3FE66785" w14:textId="77777777" w:rsidR="007C0D28" w:rsidRPr="00611578" w:rsidRDefault="007C0D28" w:rsidP="008D799A">
            <w:pPr>
              <w:spacing w:line="360" w:lineRule="auto"/>
              <w:rPr>
                <w:i/>
                <w:szCs w:val="24"/>
              </w:rPr>
            </w:pPr>
            <w:r w:rsidRPr="00611578">
              <w:rPr>
                <w:i/>
                <w:szCs w:val="24"/>
              </w:rPr>
              <w:t>Nectria haematococca MPVI</w:t>
            </w:r>
          </w:p>
        </w:tc>
        <w:tc>
          <w:tcPr>
            <w:tcW w:w="0" w:type="auto"/>
          </w:tcPr>
          <w:p w14:paraId="051E3688" w14:textId="77777777" w:rsidR="007C0D28" w:rsidRPr="00076E91" w:rsidRDefault="007C0D28" w:rsidP="008D799A">
            <w:pPr>
              <w:spacing w:line="360" w:lineRule="auto"/>
              <w:rPr>
                <w:szCs w:val="24"/>
              </w:rPr>
            </w:pPr>
            <w:r w:rsidRPr="00076E91">
              <w:rPr>
                <w:szCs w:val="24"/>
              </w:rPr>
              <w:t>Pezizomycotina</w:t>
            </w:r>
          </w:p>
        </w:tc>
        <w:tc>
          <w:tcPr>
            <w:tcW w:w="0" w:type="auto"/>
          </w:tcPr>
          <w:p w14:paraId="731EB161" w14:textId="36E6FEB3" w:rsidR="007C0D28" w:rsidRPr="00076E91" w:rsidRDefault="00A041BA" w:rsidP="008D799A">
            <w:pPr>
              <w:spacing w:line="360" w:lineRule="auto"/>
              <w:rPr>
                <w:szCs w:val="24"/>
              </w:rPr>
            </w:pPr>
            <w:r w:rsidRPr="00076E91">
              <w:rPr>
                <w:szCs w:val="24"/>
              </w:rPr>
              <w:t>Fungi</w:t>
            </w:r>
          </w:p>
        </w:tc>
      </w:tr>
      <w:tr w:rsidR="007C0D28" w:rsidRPr="00076E91" w14:paraId="21DC72AB" w14:textId="77777777" w:rsidTr="002E4524">
        <w:tc>
          <w:tcPr>
            <w:tcW w:w="0" w:type="auto"/>
          </w:tcPr>
          <w:p w14:paraId="261D94A8" w14:textId="77777777" w:rsidR="007C0D28" w:rsidRPr="00076E91" w:rsidRDefault="007C0D28" w:rsidP="008D799A">
            <w:pPr>
              <w:spacing w:line="360" w:lineRule="auto"/>
              <w:rPr>
                <w:szCs w:val="24"/>
              </w:rPr>
            </w:pPr>
            <w:r w:rsidRPr="00076E91">
              <w:rPr>
                <w:bCs/>
                <w:szCs w:val="24"/>
              </w:rPr>
              <w:t>99</w:t>
            </w:r>
          </w:p>
        </w:tc>
        <w:tc>
          <w:tcPr>
            <w:tcW w:w="0" w:type="auto"/>
          </w:tcPr>
          <w:p w14:paraId="4B9C277A" w14:textId="77777777" w:rsidR="007C0D28" w:rsidRPr="00611578" w:rsidRDefault="007C0D28" w:rsidP="008D799A">
            <w:pPr>
              <w:spacing w:line="360" w:lineRule="auto"/>
              <w:rPr>
                <w:i/>
                <w:szCs w:val="24"/>
              </w:rPr>
            </w:pPr>
            <w:r w:rsidRPr="00611578">
              <w:rPr>
                <w:i/>
                <w:szCs w:val="24"/>
              </w:rPr>
              <w:t>Neurospora crassa</w:t>
            </w:r>
          </w:p>
        </w:tc>
        <w:tc>
          <w:tcPr>
            <w:tcW w:w="0" w:type="auto"/>
          </w:tcPr>
          <w:p w14:paraId="40A35866" w14:textId="77777777" w:rsidR="007C0D28" w:rsidRPr="00076E91" w:rsidRDefault="007C0D28" w:rsidP="008D799A">
            <w:pPr>
              <w:spacing w:line="360" w:lineRule="auto"/>
              <w:rPr>
                <w:szCs w:val="24"/>
              </w:rPr>
            </w:pPr>
            <w:r w:rsidRPr="00076E91">
              <w:rPr>
                <w:szCs w:val="24"/>
              </w:rPr>
              <w:t>Pezizomycotina</w:t>
            </w:r>
          </w:p>
        </w:tc>
        <w:tc>
          <w:tcPr>
            <w:tcW w:w="0" w:type="auto"/>
          </w:tcPr>
          <w:p w14:paraId="55831C2B" w14:textId="045BF0CE" w:rsidR="007C0D28" w:rsidRPr="00076E91" w:rsidRDefault="00A041BA" w:rsidP="008D799A">
            <w:pPr>
              <w:spacing w:line="360" w:lineRule="auto"/>
              <w:rPr>
                <w:szCs w:val="24"/>
              </w:rPr>
            </w:pPr>
            <w:r w:rsidRPr="00076E91">
              <w:rPr>
                <w:szCs w:val="24"/>
              </w:rPr>
              <w:t>Fungi</w:t>
            </w:r>
          </w:p>
        </w:tc>
      </w:tr>
      <w:tr w:rsidR="007C0D28" w:rsidRPr="00076E91" w14:paraId="6E8888E2" w14:textId="77777777" w:rsidTr="002E4524">
        <w:tc>
          <w:tcPr>
            <w:tcW w:w="0" w:type="auto"/>
          </w:tcPr>
          <w:p w14:paraId="2127C3D1" w14:textId="77777777" w:rsidR="007C0D28" w:rsidRPr="00076E91" w:rsidRDefault="007C0D28" w:rsidP="008D799A">
            <w:pPr>
              <w:spacing w:line="360" w:lineRule="auto"/>
              <w:rPr>
                <w:szCs w:val="24"/>
              </w:rPr>
            </w:pPr>
            <w:r w:rsidRPr="00076E91">
              <w:rPr>
                <w:bCs/>
                <w:szCs w:val="24"/>
              </w:rPr>
              <w:t>100</w:t>
            </w:r>
          </w:p>
        </w:tc>
        <w:tc>
          <w:tcPr>
            <w:tcW w:w="0" w:type="auto"/>
          </w:tcPr>
          <w:p w14:paraId="67FDB3ED" w14:textId="77777777" w:rsidR="007C0D28" w:rsidRPr="00611578" w:rsidRDefault="007C0D28" w:rsidP="008D799A">
            <w:pPr>
              <w:spacing w:line="360" w:lineRule="auto"/>
              <w:rPr>
                <w:i/>
                <w:szCs w:val="24"/>
              </w:rPr>
            </w:pPr>
            <w:r w:rsidRPr="00611578">
              <w:rPr>
                <w:i/>
                <w:szCs w:val="24"/>
              </w:rPr>
              <w:t>Neurospora discreta FGSC 8579 mat A</w:t>
            </w:r>
          </w:p>
        </w:tc>
        <w:tc>
          <w:tcPr>
            <w:tcW w:w="0" w:type="auto"/>
          </w:tcPr>
          <w:p w14:paraId="0AEC786C" w14:textId="77777777" w:rsidR="007C0D28" w:rsidRPr="00076E91" w:rsidRDefault="007C0D28" w:rsidP="008D799A">
            <w:pPr>
              <w:spacing w:line="360" w:lineRule="auto"/>
              <w:rPr>
                <w:szCs w:val="24"/>
              </w:rPr>
            </w:pPr>
            <w:r w:rsidRPr="00076E91">
              <w:rPr>
                <w:szCs w:val="24"/>
              </w:rPr>
              <w:t>Pezizomycotina</w:t>
            </w:r>
          </w:p>
        </w:tc>
        <w:tc>
          <w:tcPr>
            <w:tcW w:w="0" w:type="auto"/>
          </w:tcPr>
          <w:p w14:paraId="2CD47B3C" w14:textId="4E880244" w:rsidR="007C0D28" w:rsidRPr="00076E91" w:rsidRDefault="00A041BA" w:rsidP="008D799A">
            <w:pPr>
              <w:spacing w:line="360" w:lineRule="auto"/>
              <w:rPr>
                <w:szCs w:val="24"/>
              </w:rPr>
            </w:pPr>
            <w:r w:rsidRPr="00076E91">
              <w:rPr>
                <w:szCs w:val="24"/>
              </w:rPr>
              <w:t>Fungi</w:t>
            </w:r>
          </w:p>
        </w:tc>
      </w:tr>
      <w:tr w:rsidR="007C0D28" w:rsidRPr="00076E91" w14:paraId="0436F695" w14:textId="77777777" w:rsidTr="002E4524">
        <w:tc>
          <w:tcPr>
            <w:tcW w:w="0" w:type="auto"/>
          </w:tcPr>
          <w:p w14:paraId="06F82903" w14:textId="77777777" w:rsidR="007C0D28" w:rsidRPr="00076E91" w:rsidRDefault="007C0D28" w:rsidP="008D799A">
            <w:pPr>
              <w:spacing w:line="360" w:lineRule="auto"/>
              <w:rPr>
                <w:szCs w:val="24"/>
              </w:rPr>
            </w:pPr>
            <w:r w:rsidRPr="00076E91">
              <w:rPr>
                <w:bCs/>
                <w:szCs w:val="24"/>
              </w:rPr>
              <w:t>101</w:t>
            </w:r>
          </w:p>
        </w:tc>
        <w:tc>
          <w:tcPr>
            <w:tcW w:w="0" w:type="auto"/>
          </w:tcPr>
          <w:p w14:paraId="27519ADE" w14:textId="77777777" w:rsidR="007C0D28" w:rsidRPr="00611578" w:rsidRDefault="007C0D28" w:rsidP="008D799A">
            <w:pPr>
              <w:spacing w:line="360" w:lineRule="auto"/>
              <w:rPr>
                <w:i/>
                <w:szCs w:val="24"/>
              </w:rPr>
            </w:pPr>
            <w:r w:rsidRPr="00611578">
              <w:rPr>
                <w:i/>
                <w:szCs w:val="24"/>
              </w:rPr>
              <w:t>Neurospora tetrasperma FGSC 2508 mat A</w:t>
            </w:r>
          </w:p>
        </w:tc>
        <w:tc>
          <w:tcPr>
            <w:tcW w:w="0" w:type="auto"/>
          </w:tcPr>
          <w:p w14:paraId="00AF0BFF" w14:textId="77777777" w:rsidR="007C0D28" w:rsidRPr="00076E91" w:rsidRDefault="007C0D28" w:rsidP="008D799A">
            <w:pPr>
              <w:spacing w:line="360" w:lineRule="auto"/>
              <w:rPr>
                <w:szCs w:val="24"/>
              </w:rPr>
            </w:pPr>
            <w:r w:rsidRPr="00076E91">
              <w:rPr>
                <w:szCs w:val="24"/>
              </w:rPr>
              <w:t>Pezizomycotina</w:t>
            </w:r>
          </w:p>
        </w:tc>
        <w:tc>
          <w:tcPr>
            <w:tcW w:w="0" w:type="auto"/>
          </w:tcPr>
          <w:p w14:paraId="566BE4D7" w14:textId="71CC314C" w:rsidR="007C0D28" w:rsidRPr="00076E91" w:rsidRDefault="00A041BA" w:rsidP="008D799A">
            <w:pPr>
              <w:spacing w:line="360" w:lineRule="auto"/>
              <w:rPr>
                <w:szCs w:val="24"/>
              </w:rPr>
            </w:pPr>
            <w:r w:rsidRPr="00076E91">
              <w:rPr>
                <w:szCs w:val="24"/>
              </w:rPr>
              <w:t>Fungi</w:t>
            </w:r>
          </w:p>
        </w:tc>
      </w:tr>
      <w:tr w:rsidR="007C0D28" w:rsidRPr="00076E91" w14:paraId="7FE07B97" w14:textId="77777777" w:rsidTr="002E4524">
        <w:tc>
          <w:tcPr>
            <w:tcW w:w="0" w:type="auto"/>
          </w:tcPr>
          <w:p w14:paraId="4B9E7557" w14:textId="77777777" w:rsidR="007C0D28" w:rsidRPr="00076E91" w:rsidRDefault="007C0D28" w:rsidP="008D799A">
            <w:pPr>
              <w:spacing w:line="360" w:lineRule="auto"/>
              <w:rPr>
                <w:szCs w:val="24"/>
              </w:rPr>
            </w:pPr>
            <w:r w:rsidRPr="00076E91">
              <w:rPr>
                <w:bCs/>
                <w:szCs w:val="24"/>
              </w:rPr>
              <w:t>102</w:t>
            </w:r>
          </w:p>
        </w:tc>
        <w:tc>
          <w:tcPr>
            <w:tcW w:w="0" w:type="auto"/>
          </w:tcPr>
          <w:p w14:paraId="719D9F9C" w14:textId="77777777" w:rsidR="007C0D28" w:rsidRPr="00611578" w:rsidRDefault="007C0D28" w:rsidP="008D799A">
            <w:pPr>
              <w:spacing w:line="360" w:lineRule="auto"/>
              <w:rPr>
                <w:i/>
                <w:szCs w:val="24"/>
              </w:rPr>
            </w:pPr>
            <w:r w:rsidRPr="00611578">
              <w:rPr>
                <w:i/>
                <w:szCs w:val="24"/>
              </w:rPr>
              <w:t>Paracoccidioides brasiliensis Pb03</w:t>
            </w:r>
          </w:p>
        </w:tc>
        <w:tc>
          <w:tcPr>
            <w:tcW w:w="0" w:type="auto"/>
          </w:tcPr>
          <w:p w14:paraId="47011A35" w14:textId="77777777" w:rsidR="007C0D28" w:rsidRPr="00076E91" w:rsidRDefault="007C0D28" w:rsidP="008D799A">
            <w:pPr>
              <w:spacing w:line="360" w:lineRule="auto"/>
              <w:rPr>
                <w:szCs w:val="24"/>
              </w:rPr>
            </w:pPr>
            <w:r w:rsidRPr="00076E91">
              <w:rPr>
                <w:szCs w:val="24"/>
              </w:rPr>
              <w:t>Pezizomycotina</w:t>
            </w:r>
          </w:p>
        </w:tc>
        <w:tc>
          <w:tcPr>
            <w:tcW w:w="0" w:type="auto"/>
          </w:tcPr>
          <w:p w14:paraId="10574AE2" w14:textId="3A78AA77" w:rsidR="007C0D28" w:rsidRPr="00076E91" w:rsidRDefault="00A041BA" w:rsidP="008D799A">
            <w:pPr>
              <w:spacing w:line="360" w:lineRule="auto"/>
              <w:rPr>
                <w:szCs w:val="24"/>
              </w:rPr>
            </w:pPr>
            <w:r w:rsidRPr="00076E91">
              <w:rPr>
                <w:szCs w:val="24"/>
              </w:rPr>
              <w:t>Fungi</w:t>
            </w:r>
          </w:p>
        </w:tc>
      </w:tr>
      <w:tr w:rsidR="007C0D28" w:rsidRPr="00076E91" w14:paraId="7AD7B997" w14:textId="77777777" w:rsidTr="002E4524">
        <w:tc>
          <w:tcPr>
            <w:tcW w:w="0" w:type="auto"/>
          </w:tcPr>
          <w:p w14:paraId="61F25899" w14:textId="77777777" w:rsidR="007C0D28" w:rsidRPr="00076E91" w:rsidRDefault="007C0D28" w:rsidP="008D799A">
            <w:pPr>
              <w:spacing w:line="360" w:lineRule="auto"/>
              <w:rPr>
                <w:szCs w:val="24"/>
              </w:rPr>
            </w:pPr>
            <w:r w:rsidRPr="00076E91">
              <w:rPr>
                <w:bCs/>
                <w:szCs w:val="24"/>
              </w:rPr>
              <w:t>103</w:t>
            </w:r>
          </w:p>
        </w:tc>
        <w:tc>
          <w:tcPr>
            <w:tcW w:w="0" w:type="auto"/>
          </w:tcPr>
          <w:p w14:paraId="43BF830F" w14:textId="77777777" w:rsidR="007C0D28" w:rsidRPr="00611578" w:rsidRDefault="007C0D28" w:rsidP="008D799A">
            <w:pPr>
              <w:spacing w:line="360" w:lineRule="auto"/>
              <w:rPr>
                <w:i/>
                <w:szCs w:val="24"/>
              </w:rPr>
            </w:pPr>
            <w:r w:rsidRPr="00611578">
              <w:rPr>
                <w:i/>
                <w:szCs w:val="24"/>
              </w:rPr>
              <w:t>Penicillium chrysogenum</w:t>
            </w:r>
          </w:p>
        </w:tc>
        <w:tc>
          <w:tcPr>
            <w:tcW w:w="0" w:type="auto"/>
          </w:tcPr>
          <w:p w14:paraId="2513A4E7" w14:textId="77777777" w:rsidR="007C0D28" w:rsidRPr="00076E91" w:rsidRDefault="007C0D28" w:rsidP="008D799A">
            <w:pPr>
              <w:spacing w:line="360" w:lineRule="auto"/>
              <w:rPr>
                <w:szCs w:val="24"/>
              </w:rPr>
            </w:pPr>
            <w:r w:rsidRPr="00076E91">
              <w:rPr>
                <w:szCs w:val="24"/>
              </w:rPr>
              <w:t>Pezizomycotina</w:t>
            </w:r>
          </w:p>
        </w:tc>
        <w:tc>
          <w:tcPr>
            <w:tcW w:w="0" w:type="auto"/>
          </w:tcPr>
          <w:p w14:paraId="7DA9EC35" w14:textId="5651FE03" w:rsidR="007C0D28" w:rsidRPr="00076E91" w:rsidRDefault="00A041BA" w:rsidP="008D799A">
            <w:pPr>
              <w:spacing w:line="360" w:lineRule="auto"/>
              <w:rPr>
                <w:szCs w:val="24"/>
              </w:rPr>
            </w:pPr>
            <w:r w:rsidRPr="00076E91">
              <w:rPr>
                <w:szCs w:val="24"/>
              </w:rPr>
              <w:t>Fungi</w:t>
            </w:r>
          </w:p>
        </w:tc>
      </w:tr>
      <w:tr w:rsidR="007C0D28" w:rsidRPr="00076E91" w14:paraId="75CEE46E" w14:textId="77777777" w:rsidTr="002E4524">
        <w:tc>
          <w:tcPr>
            <w:tcW w:w="0" w:type="auto"/>
          </w:tcPr>
          <w:p w14:paraId="40F7DE4D" w14:textId="77777777" w:rsidR="007C0D28" w:rsidRPr="00076E91" w:rsidRDefault="007C0D28" w:rsidP="008D799A">
            <w:pPr>
              <w:spacing w:line="360" w:lineRule="auto"/>
              <w:rPr>
                <w:szCs w:val="24"/>
              </w:rPr>
            </w:pPr>
            <w:r w:rsidRPr="00076E91">
              <w:rPr>
                <w:bCs/>
                <w:szCs w:val="24"/>
              </w:rPr>
              <w:t>104</w:t>
            </w:r>
          </w:p>
        </w:tc>
        <w:tc>
          <w:tcPr>
            <w:tcW w:w="0" w:type="auto"/>
          </w:tcPr>
          <w:p w14:paraId="33EA117F" w14:textId="77777777" w:rsidR="007C0D28" w:rsidRPr="00611578" w:rsidRDefault="007C0D28" w:rsidP="008D799A">
            <w:pPr>
              <w:spacing w:line="360" w:lineRule="auto"/>
              <w:rPr>
                <w:i/>
                <w:szCs w:val="24"/>
              </w:rPr>
            </w:pPr>
            <w:r w:rsidRPr="00611578">
              <w:rPr>
                <w:i/>
                <w:szCs w:val="24"/>
              </w:rPr>
              <w:t>Penicillium marneffei ATCC 18224</w:t>
            </w:r>
          </w:p>
        </w:tc>
        <w:tc>
          <w:tcPr>
            <w:tcW w:w="0" w:type="auto"/>
          </w:tcPr>
          <w:p w14:paraId="35AE0217" w14:textId="77777777" w:rsidR="007C0D28" w:rsidRPr="00076E91" w:rsidRDefault="007C0D28" w:rsidP="008D799A">
            <w:pPr>
              <w:spacing w:line="360" w:lineRule="auto"/>
              <w:rPr>
                <w:szCs w:val="24"/>
              </w:rPr>
            </w:pPr>
            <w:r w:rsidRPr="00076E91">
              <w:rPr>
                <w:szCs w:val="24"/>
              </w:rPr>
              <w:t>Pezizomycotina</w:t>
            </w:r>
          </w:p>
        </w:tc>
        <w:tc>
          <w:tcPr>
            <w:tcW w:w="0" w:type="auto"/>
          </w:tcPr>
          <w:p w14:paraId="6F93025F" w14:textId="3CC87CE1" w:rsidR="007C0D28" w:rsidRPr="00076E91" w:rsidRDefault="00A041BA" w:rsidP="008D799A">
            <w:pPr>
              <w:spacing w:line="360" w:lineRule="auto"/>
              <w:rPr>
                <w:szCs w:val="24"/>
              </w:rPr>
            </w:pPr>
            <w:r w:rsidRPr="00076E91">
              <w:rPr>
                <w:szCs w:val="24"/>
              </w:rPr>
              <w:t>Fungi</w:t>
            </w:r>
          </w:p>
        </w:tc>
      </w:tr>
      <w:tr w:rsidR="007C0D28" w:rsidRPr="00076E91" w14:paraId="55D0C4B4" w14:textId="77777777" w:rsidTr="002E4524">
        <w:tc>
          <w:tcPr>
            <w:tcW w:w="0" w:type="auto"/>
          </w:tcPr>
          <w:p w14:paraId="1D1E3BC9" w14:textId="77777777" w:rsidR="007C0D28" w:rsidRPr="00076E91" w:rsidRDefault="007C0D28" w:rsidP="008D799A">
            <w:pPr>
              <w:spacing w:line="360" w:lineRule="auto"/>
              <w:rPr>
                <w:szCs w:val="24"/>
              </w:rPr>
            </w:pPr>
            <w:r w:rsidRPr="00076E91">
              <w:rPr>
                <w:bCs/>
                <w:szCs w:val="24"/>
              </w:rPr>
              <w:t>105</w:t>
            </w:r>
          </w:p>
        </w:tc>
        <w:tc>
          <w:tcPr>
            <w:tcW w:w="0" w:type="auto"/>
          </w:tcPr>
          <w:p w14:paraId="0A58DD77" w14:textId="77777777" w:rsidR="007C0D28" w:rsidRPr="00611578" w:rsidRDefault="007C0D28" w:rsidP="008D799A">
            <w:pPr>
              <w:spacing w:line="360" w:lineRule="auto"/>
              <w:rPr>
                <w:i/>
                <w:szCs w:val="24"/>
              </w:rPr>
            </w:pPr>
            <w:r w:rsidRPr="00611578">
              <w:rPr>
                <w:i/>
                <w:szCs w:val="24"/>
              </w:rPr>
              <w:t>Podospora anserina</w:t>
            </w:r>
          </w:p>
        </w:tc>
        <w:tc>
          <w:tcPr>
            <w:tcW w:w="0" w:type="auto"/>
          </w:tcPr>
          <w:p w14:paraId="0E34CF29" w14:textId="77777777" w:rsidR="007C0D28" w:rsidRPr="00076E91" w:rsidRDefault="007C0D28" w:rsidP="008D799A">
            <w:pPr>
              <w:spacing w:line="360" w:lineRule="auto"/>
              <w:rPr>
                <w:szCs w:val="24"/>
              </w:rPr>
            </w:pPr>
            <w:r w:rsidRPr="00076E91">
              <w:rPr>
                <w:szCs w:val="24"/>
              </w:rPr>
              <w:t>Pezizomycotina</w:t>
            </w:r>
          </w:p>
        </w:tc>
        <w:tc>
          <w:tcPr>
            <w:tcW w:w="0" w:type="auto"/>
          </w:tcPr>
          <w:p w14:paraId="1AFC22D3" w14:textId="23EDFAEF" w:rsidR="007C0D28" w:rsidRPr="00076E91" w:rsidRDefault="00A041BA" w:rsidP="008D799A">
            <w:pPr>
              <w:spacing w:line="360" w:lineRule="auto"/>
              <w:rPr>
                <w:szCs w:val="24"/>
              </w:rPr>
            </w:pPr>
            <w:r w:rsidRPr="00076E91">
              <w:rPr>
                <w:szCs w:val="24"/>
              </w:rPr>
              <w:t>Fungi</w:t>
            </w:r>
          </w:p>
        </w:tc>
      </w:tr>
      <w:tr w:rsidR="007C0D28" w:rsidRPr="00076E91" w14:paraId="04C9DA22" w14:textId="77777777" w:rsidTr="002E4524">
        <w:tc>
          <w:tcPr>
            <w:tcW w:w="0" w:type="auto"/>
          </w:tcPr>
          <w:p w14:paraId="4517153E" w14:textId="77777777" w:rsidR="007C0D28" w:rsidRPr="00076E91" w:rsidRDefault="007C0D28" w:rsidP="008D799A">
            <w:pPr>
              <w:spacing w:line="360" w:lineRule="auto"/>
              <w:rPr>
                <w:szCs w:val="24"/>
              </w:rPr>
            </w:pPr>
            <w:r w:rsidRPr="00076E91">
              <w:rPr>
                <w:bCs/>
                <w:szCs w:val="24"/>
              </w:rPr>
              <w:t>106</w:t>
            </w:r>
          </w:p>
        </w:tc>
        <w:tc>
          <w:tcPr>
            <w:tcW w:w="0" w:type="auto"/>
          </w:tcPr>
          <w:p w14:paraId="2EB422C1" w14:textId="77777777" w:rsidR="007C0D28" w:rsidRPr="00611578" w:rsidRDefault="007C0D28" w:rsidP="008D799A">
            <w:pPr>
              <w:spacing w:line="360" w:lineRule="auto"/>
              <w:rPr>
                <w:i/>
                <w:szCs w:val="24"/>
              </w:rPr>
            </w:pPr>
            <w:r w:rsidRPr="00611578">
              <w:rPr>
                <w:i/>
                <w:szCs w:val="24"/>
              </w:rPr>
              <w:t>Sclerotinia sclerotiorum</w:t>
            </w:r>
          </w:p>
        </w:tc>
        <w:tc>
          <w:tcPr>
            <w:tcW w:w="0" w:type="auto"/>
          </w:tcPr>
          <w:p w14:paraId="4FA60DAB" w14:textId="77777777" w:rsidR="007C0D28" w:rsidRPr="00076E91" w:rsidRDefault="007C0D28" w:rsidP="008D799A">
            <w:pPr>
              <w:spacing w:line="360" w:lineRule="auto"/>
              <w:rPr>
                <w:szCs w:val="24"/>
              </w:rPr>
            </w:pPr>
            <w:r w:rsidRPr="00076E91">
              <w:rPr>
                <w:szCs w:val="24"/>
              </w:rPr>
              <w:t>Pezizomycotina</w:t>
            </w:r>
          </w:p>
        </w:tc>
        <w:tc>
          <w:tcPr>
            <w:tcW w:w="0" w:type="auto"/>
          </w:tcPr>
          <w:p w14:paraId="306744DF" w14:textId="1EC1025E" w:rsidR="007C0D28" w:rsidRPr="00076E91" w:rsidRDefault="00A041BA" w:rsidP="008D799A">
            <w:pPr>
              <w:spacing w:line="360" w:lineRule="auto"/>
              <w:rPr>
                <w:szCs w:val="24"/>
              </w:rPr>
            </w:pPr>
            <w:r w:rsidRPr="00076E91">
              <w:rPr>
                <w:szCs w:val="24"/>
              </w:rPr>
              <w:t>Fungi</w:t>
            </w:r>
          </w:p>
        </w:tc>
      </w:tr>
      <w:tr w:rsidR="007C0D28" w:rsidRPr="00076E91" w14:paraId="1FC3B636" w14:textId="77777777" w:rsidTr="002E4524">
        <w:tc>
          <w:tcPr>
            <w:tcW w:w="0" w:type="auto"/>
          </w:tcPr>
          <w:p w14:paraId="4EC209E4" w14:textId="77777777" w:rsidR="007C0D28" w:rsidRPr="00076E91" w:rsidRDefault="007C0D28" w:rsidP="008D799A">
            <w:pPr>
              <w:spacing w:line="360" w:lineRule="auto"/>
              <w:rPr>
                <w:szCs w:val="24"/>
              </w:rPr>
            </w:pPr>
            <w:r w:rsidRPr="00076E91">
              <w:rPr>
                <w:bCs/>
                <w:szCs w:val="24"/>
              </w:rPr>
              <w:t>107</w:t>
            </w:r>
          </w:p>
        </w:tc>
        <w:tc>
          <w:tcPr>
            <w:tcW w:w="0" w:type="auto"/>
          </w:tcPr>
          <w:p w14:paraId="43FEF4B9" w14:textId="77777777" w:rsidR="007C0D28" w:rsidRPr="00611578" w:rsidRDefault="007C0D28" w:rsidP="008D799A">
            <w:pPr>
              <w:spacing w:line="360" w:lineRule="auto"/>
              <w:rPr>
                <w:i/>
                <w:szCs w:val="24"/>
              </w:rPr>
            </w:pPr>
            <w:r w:rsidRPr="00611578">
              <w:rPr>
                <w:i/>
                <w:szCs w:val="24"/>
              </w:rPr>
              <w:t>Stagonospora nodorum</w:t>
            </w:r>
          </w:p>
        </w:tc>
        <w:tc>
          <w:tcPr>
            <w:tcW w:w="0" w:type="auto"/>
          </w:tcPr>
          <w:p w14:paraId="26FF4163" w14:textId="77777777" w:rsidR="007C0D28" w:rsidRPr="00076E91" w:rsidRDefault="007C0D28" w:rsidP="008D799A">
            <w:pPr>
              <w:spacing w:line="360" w:lineRule="auto"/>
              <w:rPr>
                <w:szCs w:val="24"/>
              </w:rPr>
            </w:pPr>
            <w:r w:rsidRPr="00076E91">
              <w:rPr>
                <w:szCs w:val="24"/>
              </w:rPr>
              <w:t>Pezizomycotina</w:t>
            </w:r>
          </w:p>
        </w:tc>
        <w:tc>
          <w:tcPr>
            <w:tcW w:w="0" w:type="auto"/>
          </w:tcPr>
          <w:p w14:paraId="297C4730" w14:textId="13803759" w:rsidR="007C0D28" w:rsidRPr="00076E91" w:rsidRDefault="00A041BA" w:rsidP="008D799A">
            <w:pPr>
              <w:spacing w:line="360" w:lineRule="auto"/>
              <w:rPr>
                <w:szCs w:val="24"/>
              </w:rPr>
            </w:pPr>
            <w:r w:rsidRPr="00076E91">
              <w:rPr>
                <w:szCs w:val="24"/>
              </w:rPr>
              <w:t>Fungi</w:t>
            </w:r>
          </w:p>
        </w:tc>
      </w:tr>
      <w:tr w:rsidR="007C0D28" w:rsidRPr="00076E91" w14:paraId="043E6313" w14:textId="77777777" w:rsidTr="002E4524">
        <w:tc>
          <w:tcPr>
            <w:tcW w:w="0" w:type="auto"/>
          </w:tcPr>
          <w:p w14:paraId="3231EAD1" w14:textId="77777777" w:rsidR="007C0D28" w:rsidRPr="00076E91" w:rsidRDefault="007C0D28" w:rsidP="008D799A">
            <w:pPr>
              <w:spacing w:line="360" w:lineRule="auto"/>
              <w:rPr>
                <w:szCs w:val="24"/>
              </w:rPr>
            </w:pPr>
            <w:r w:rsidRPr="00076E91">
              <w:rPr>
                <w:bCs/>
                <w:szCs w:val="24"/>
              </w:rPr>
              <w:t>108</w:t>
            </w:r>
          </w:p>
        </w:tc>
        <w:tc>
          <w:tcPr>
            <w:tcW w:w="0" w:type="auto"/>
          </w:tcPr>
          <w:p w14:paraId="6156CC33" w14:textId="77777777" w:rsidR="007C0D28" w:rsidRPr="00611578" w:rsidRDefault="007C0D28" w:rsidP="008D799A">
            <w:pPr>
              <w:spacing w:line="360" w:lineRule="auto"/>
              <w:rPr>
                <w:i/>
                <w:szCs w:val="24"/>
              </w:rPr>
            </w:pPr>
            <w:r w:rsidRPr="00611578">
              <w:rPr>
                <w:i/>
                <w:szCs w:val="24"/>
              </w:rPr>
              <w:t>Talaromyces stipitatus</w:t>
            </w:r>
          </w:p>
        </w:tc>
        <w:tc>
          <w:tcPr>
            <w:tcW w:w="0" w:type="auto"/>
          </w:tcPr>
          <w:p w14:paraId="59E4BDBB" w14:textId="77777777" w:rsidR="007C0D28" w:rsidRPr="00076E91" w:rsidRDefault="007C0D28" w:rsidP="008D799A">
            <w:pPr>
              <w:spacing w:line="360" w:lineRule="auto"/>
              <w:rPr>
                <w:szCs w:val="24"/>
              </w:rPr>
            </w:pPr>
            <w:r w:rsidRPr="00076E91">
              <w:rPr>
                <w:szCs w:val="24"/>
              </w:rPr>
              <w:t>Pezizomycotina</w:t>
            </w:r>
          </w:p>
        </w:tc>
        <w:tc>
          <w:tcPr>
            <w:tcW w:w="0" w:type="auto"/>
          </w:tcPr>
          <w:p w14:paraId="374F9CC8" w14:textId="51A7D198" w:rsidR="007C0D28" w:rsidRPr="00076E91" w:rsidRDefault="00A041BA" w:rsidP="008D799A">
            <w:pPr>
              <w:spacing w:line="360" w:lineRule="auto"/>
              <w:rPr>
                <w:szCs w:val="24"/>
              </w:rPr>
            </w:pPr>
            <w:r w:rsidRPr="00076E91">
              <w:rPr>
                <w:szCs w:val="24"/>
              </w:rPr>
              <w:t>Fungi</w:t>
            </w:r>
          </w:p>
        </w:tc>
      </w:tr>
      <w:tr w:rsidR="007C0D28" w:rsidRPr="00076E91" w14:paraId="52BCA654" w14:textId="77777777" w:rsidTr="002E4524">
        <w:tc>
          <w:tcPr>
            <w:tcW w:w="0" w:type="auto"/>
          </w:tcPr>
          <w:p w14:paraId="686B8F24" w14:textId="77777777" w:rsidR="007C0D28" w:rsidRPr="00076E91" w:rsidRDefault="007C0D28" w:rsidP="008D799A">
            <w:pPr>
              <w:spacing w:line="360" w:lineRule="auto"/>
              <w:rPr>
                <w:szCs w:val="24"/>
              </w:rPr>
            </w:pPr>
            <w:r w:rsidRPr="00076E91">
              <w:rPr>
                <w:bCs/>
                <w:szCs w:val="24"/>
              </w:rPr>
              <w:t>109</w:t>
            </w:r>
          </w:p>
        </w:tc>
        <w:tc>
          <w:tcPr>
            <w:tcW w:w="0" w:type="auto"/>
          </w:tcPr>
          <w:p w14:paraId="3DCB41DE" w14:textId="77777777" w:rsidR="007C0D28" w:rsidRPr="00611578" w:rsidRDefault="007C0D28" w:rsidP="008D799A">
            <w:pPr>
              <w:spacing w:line="360" w:lineRule="auto"/>
              <w:rPr>
                <w:i/>
                <w:szCs w:val="24"/>
              </w:rPr>
            </w:pPr>
            <w:r w:rsidRPr="00611578">
              <w:rPr>
                <w:i/>
                <w:szCs w:val="24"/>
              </w:rPr>
              <w:t>Thielavia terrestris</w:t>
            </w:r>
          </w:p>
        </w:tc>
        <w:tc>
          <w:tcPr>
            <w:tcW w:w="0" w:type="auto"/>
          </w:tcPr>
          <w:p w14:paraId="39AAC455" w14:textId="77777777" w:rsidR="007C0D28" w:rsidRPr="00076E91" w:rsidRDefault="007C0D28" w:rsidP="008D799A">
            <w:pPr>
              <w:spacing w:line="360" w:lineRule="auto"/>
              <w:rPr>
                <w:szCs w:val="24"/>
              </w:rPr>
            </w:pPr>
            <w:r w:rsidRPr="00076E91">
              <w:rPr>
                <w:szCs w:val="24"/>
              </w:rPr>
              <w:t>Pezizomycotina</w:t>
            </w:r>
          </w:p>
        </w:tc>
        <w:tc>
          <w:tcPr>
            <w:tcW w:w="0" w:type="auto"/>
          </w:tcPr>
          <w:p w14:paraId="673AB849" w14:textId="3543C11A" w:rsidR="007C0D28" w:rsidRPr="00076E91" w:rsidRDefault="00A041BA" w:rsidP="008D799A">
            <w:pPr>
              <w:spacing w:line="360" w:lineRule="auto"/>
              <w:rPr>
                <w:szCs w:val="24"/>
              </w:rPr>
            </w:pPr>
            <w:r w:rsidRPr="00076E91">
              <w:rPr>
                <w:szCs w:val="24"/>
              </w:rPr>
              <w:t>Fungi</w:t>
            </w:r>
          </w:p>
        </w:tc>
      </w:tr>
      <w:tr w:rsidR="007C0D28" w:rsidRPr="00076E91" w14:paraId="29416B6B" w14:textId="77777777" w:rsidTr="002E4524">
        <w:tc>
          <w:tcPr>
            <w:tcW w:w="0" w:type="auto"/>
          </w:tcPr>
          <w:p w14:paraId="2A45CE3E" w14:textId="77777777" w:rsidR="007C0D28" w:rsidRPr="00076E91" w:rsidRDefault="007C0D28" w:rsidP="008D799A">
            <w:pPr>
              <w:spacing w:line="360" w:lineRule="auto"/>
              <w:rPr>
                <w:szCs w:val="24"/>
              </w:rPr>
            </w:pPr>
            <w:r w:rsidRPr="00076E91">
              <w:rPr>
                <w:bCs/>
                <w:szCs w:val="24"/>
              </w:rPr>
              <w:t>110</w:t>
            </w:r>
          </w:p>
        </w:tc>
        <w:tc>
          <w:tcPr>
            <w:tcW w:w="0" w:type="auto"/>
          </w:tcPr>
          <w:p w14:paraId="2354E225" w14:textId="77777777" w:rsidR="007C0D28" w:rsidRPr="00611578" w:rsidRDefault="007C0D28" w:rsidP="008D799A">
            <w:pPr>
              <w:spacing w:line="360" w:lineRule="auto"/>
              <w:rPr>
                <w:i/>
                <w:szCs w:val="24"/>
              </w:rPr>
            </w:pPr>
            <w:r w:rsidRPr="00611578">
              <w:rPr>
                <w:i/>
                <w:szCs w:val="24"/>
              </w:rPr>
              <w:t>Trichoderma atroviride</w:t>
            </w:r>
          </w:p>
        </w:tc>
        <w:tc>
          <w:tcPr>
            <w:tcW w:w="0" w:type="auto"/>
          </w:tcPr>
          <w:p w14:paraId="0A74765E" w14:textId="77777777" w:rsidR="007C0D28" w:rsidRPr="00076E91" w:rsidRDefault="007C0D28" w:rsidP="008D799A">
            <w:pPr>
              <w:spacing w:line="360" w:lineRule="auto"/>
              <w:rPr>
                <w:szCs w:val="24"/>
              </w:rPr>
            </w:pPr>
            <w:r w:rsidRPr="00076E91">
              <w:rPr>
                <w:szCs w:val="24"/>
              </w:rPr>
              <w:t>Pezizomycotina</w:t>
            </w:r>
          </w:p>
        </w:tc>
        <w:tc>
          <w:tcPr>
            <w:tcW w:w="0" w:type="auto"/>
          </w:tcPr>
          <w:p w14:paraId="30EDAE38" w14:textId="3FCCD582" w:rsidR="007C0D28" w:rsidRPr="00076E91" w:rsidRDefault="00A041BA" w:rsidP="008D799A">
            <w:pPr>
              <w:spacing w:line="360" w:lineRule="auto"/>
              <w:rPr>
                <w:szCs w:val="24"/>
              </w:rPr>
            </w:pPr>
            <w:r w:rsidRPr="00076E91">
              <w:rPr>
                <w:szCs w:val="24"/>
              </w:rPr>
              <w:t>Fungi</w:t>
            </w:r>
          </w:p>
        </w:tc>
      </w:tr>
      <w:tr w:rsidR="007C0D28" w:rsidRPr="00076E91" w14:paraId="718CBEC3" w14:textId="77777777" w:rsidTr="002E4524">
        <w:tc>
          <w:tcPr>
            <w:tcW w:w="0" w:type="auto"/>
          </w:tcPr>
          <w:p w14:paraId="4DC2AFE0" w14:textId="77777777" w:rsidR="007C0D28" w:rsidRPr="00076E91" w:rsidRDefault="007C0D28" w:rsidP="008D799A">
            <w:pPr>
              <w:spacing w:line="360" w:lineRule="auto"/>
              <w:rPr>
                <w:szCs w:val="24"/>
              </w:rPr>
            </w:pPr>
            <w:r w:rsidRPr="00076E91">
              <w:rPr>
                <w:bCs/>
                <w:szCs w:val="24"/>
              </w:rPr>
              <w:t>111</w:t>
            </w:r>
          </w:p>
        </w:tc>
        <w:tc>
          <w:tcPr>
            <w:tcW w:w="0" w:type="auto"/>
          </w:tcPr>
          <w:p w14:paraId="3C1590CC" w14:textId="77777777" w:rsidR="007C0D28" w:rsidRPr="00611578" w:rsidRDefault="007C0D28" w:rsidP="008D799A">
            <w:pPr>
              <w:spacing w:line="360" w:lineRule="auto"/>
              <w:rPr>
                <w:i/>
                <w:szCs w:val="24"/>
              </w:rPr>
            </w:pPr>
            <w:r w:rsidRPr="00611578">
              <w:rPr>
                <w:i/>
                <w:szCs w:val="24"/>
              </w:rPr>
              <w:t>Trichophyton equinum CBS127.97</w:t>
            </w:r>
          </w:p>
        </w:tc>
        <w:tc>
          <w:tcPr>
            <w:tcW w:w="0" w:type="auto"/>
          </w:tcPr>
          <w:p w14:paraId="2260A3E6" w14:textId="77777777" w:rsidR="007C0D28" w:rsidRPr="00076E91" w:rsidRDefault="007C0D28" w:rsidP="008D799A">
            <w:pPr>
              <w:spacing w:line="360" w:lineRule="auto"/>
              <w:rPr>
                <w:szCs w:val="24"/>
              </w:rPr>
            </w:pPr>
            <w:r w:rsidRPr="00076E91">
              <w:rPr>
                <w:szCs w:val="24"/>
              </w:rPr>
              <w:t>Pezizomycotina</w:t>
            </w:r>
          </w:p>
        </w:tc>
        <w:tc>
          <w:tcPr>
            <w:tcW w:w="0" w:type="auto"/>
          </w:tcPr>
          <w:p w14:paraId="707C7476" w14:textId="7C756A62" w:rsidR="007C0D28" w:rsidRPr="00076E91" w:rsidRDefault="00A041BA" w:rsidP="008D799A">
            <w:pPr>
              <w:spacing w:line="360" w:lineRule="auto"/>
              <w:rPr>
                <w:szCs w:val="24"/>
              </w:rPr>
            </w:pPr>
            <w:r w:rsidRPr="00076E91">
              <w:rPr>
                <w:szCs w:val="24"/>
              </w:rPr>
              <w:t>Fungi</w:t>
            </w:r>
          </w:p>
        </w:tc>
      </w:tr>
      <w:tr w:rsidR="007C0D28" w:rsidRPr="00076E91" w14:paraId="6A15B284" w14:textId="77777777" w:rsidTr="002E4524">
        <w:tc>
          <w:tcPr>
            <w:tcW w:w="0" w:type="auto"/>
          </w:tcPr>
          <w:p w14:paraId="3F7F2E42" w14:textId="77777777" w:rsidR="007C0D28" w:rsidRPr="00076E91" w:rsidRDefault="007C0D28" w:rsidP="008D799A">
            <w:pPr>
              <w:spacing w:line="360" w:lineRule="auto"/>
              <w:rPr>
                <w:szCs w:val="24"/>
              </w:rPr>
            </w:pPr>
            <w:r w:rsidRPr="00076E91">
              <w:rPr>
                <w:bCs/>
                <w:szCs w:val="24"/>
              </w:rPr>
              <w:t>112</w:t>
            </w:r>
          </w:p>
        </w:tc>
        <w:tc>
          <w:tcPr>
            <w:tcW w:w="0" w:type="auto"/>
          </w:tcPr>
          <w:p w14:paraId="64E363DF" w14:textId="77777777" w:rsidR="007C0D28" w:rsidRPr="00611578" w:rsidRDefault="007C0D28" w:rsidP="008D799A">
            <w:pPr>
              <w:spacing w:line="360" w:lineRule="auto"/>
              <w:rPr>
                <w:i/>
                <w:szCs w:val="24"/>
              </w:rPr>
            </w:pPr>
            <w:r w:rsidRPr="00611578">
              <w:rPr>
                <w:i/>
                <w:szCs w:val="24"/>
              </w:rPr>
              <w:t>Trichoderma reesei</w:t>
            </w:r>
          </w:p>
        </w:tc>
        <w:tc>
          <w:tcPr>
            <w:tcW w:w="0" w:type="auto"/>
          </w:tcPr>
          <w:p w14:paraId="027B4B4A" w14:textId="77777777" w:rsidR="007C0D28" w:rsidRPr="00076E91" w:rsidRDefault="007C0D28" w:rsidP="008D799A">
            <w:pPr>
              <w:spacing w:line="360" w:lineRule="auto"/>
              <w:rPr>
                <w:szCs w:val="24"/>
              </w:rPr>
            </w:pPr>
            <w:r w:rsidRPr="00076E91">
              <w:rPr>
                <w:szCs w:val="24"/>
              </w:rPr>
              <w:t>Pezizomycotina</w:t>
            </w:r>
          </w:p>
        </w:tc>
        <w:tc>
          <w:tcPr>
            <w:tcW w:w="0" w:type="auto"/>
          </w:tcPr>
          <w:p w14:paraId="4F04113A" w14:textId="0F64099E" w:rsidR="007C0D28" w:rsidRPr="00076E91" w:rsidRDefault="00A041BA" w:rsidP="008D799A">
            <w:pPr>
              <w:spacing w:line="360" w:lineRule="auto"/>
              <w:rPr>
                <w:szCs w:val="24"/>
              </w:rPr>
            </w:pPr>
            <w:r w:rsidRPr="00076E91">
              <w:rPr>
                <w:szCs w:val="24"/>
              </w:rPr>
              <w:t>Fungi</w:t>
            </w:r>
          </w:p>
        </w:tc>
      </w:tr>
      <w:tr w:rsidR="007C0D28" w:rsidRPr="00076E91" w14:paraId="087EE90D" w14:textId="77777777" w:rsidTr="002E4524">
        <w:tc>
          <w:tcPr>
            <w:tcW w:w="0" w:type="auto"/>
          </w:tcPr>
          <w:p w14:paraId="5D6E57A1" w14:textId="77777777" w:rsidR="007C0D28" w:rsidRPr="00076E91" w:rsidRDefault="007C0D28" w:rsidP="008D799A">
            <w:pPr>
              <w:spacing w:line="360" w:lineRule="auto"/>
              <w:rPr>
                <w:szCs w:val="24"/>
              </w:rPr>
            </w:pPr>
            <w:r w:rsidRPr="00076E91">
              <w:rPr>
                <w:bCs/>
                <w:szCs w:val="24"/>
              </w:rPr>
              <w:t>113</w:t>
            </w:r>
          </w:p>
        </w:tc>
        <w:tc>
          <w:tcPr>
            <w:tcW w:w="0" w:type="auto"/>
          </w:tcPr>
          <w:p w14:paraId="324D48FD" w14:textId="77777777" w:rsidR="007C0D28" w:rsidRPr="00611578" w:rsidRDefault="007C0D28" w:rsidP="008D799A">
            <w:pPr>
              <w:spacing w:line="360" w:lineRule="auto"/>
              <w:rPr>
                <w:i/>
                <w:szCs w:val="24"/>
              </w:rPr>
            </w:pPr>
            <w:r w:rsidRPr="00611578">
              <w:rPr>
                <w:i/>
                <w:szCs w:val="24"/>
              </w:rPr>
              <w:t>Trichoderma virens Gv29-8</w:t>
            </w:r>
          </w:p>
        </w:tc>
        <w:tc>
          <w:tcPr>
            <w:tcW w:w="0" w:type="auto"/>
          </w:tcPr>
          <w:p w14:paraId="59F5CEAD" w14:textId="77777777" w:rsidR="007C0D28" w:rsidRPr="00076E91" w:rsidRDefault="007C0D28" w:rsidP="008D799A">
            <w:pPr>
              <w:spacing w:line="360" w:lineRule="auto"/>
              <w:rPr>
                <w:szCs w:val="24"/>
              </w:rPr>
            </w:pPr>
            <w:r w:rsidRPr="00076E91">
              <w:rPr>
                <w:szCs w:val="24"/>
              </w:rPr>
              <w:t>Pezizomycotina</w:t>
            </w:r>
          </w:p>
        </w:tc>
        <w:tc>
          <w:tcPr>
            <w:tcW w:w="0" w:type="auto"/>
          </w:tcPr>
          <w:p w14:paraId="4606A89A" w14:textId="031D87D6" w:rsidR="007C0D28" w:rsidRPr="00076E91" w:rsidRDefault="00A041BA" w:rsidP="008D799A">
            <w:pPr>
              <w:spacing w:line="360" w:lineRule="auto"/>
              <w:rPr>
                <w:szCs w:val="24"/>
              </w:rPr>
            </w:pPr>
            <w:r w:rsidRPr="00076E91">
              <w:rPr>
                <w:szCs w:val="24"/>
              </w:rPr>
              <w:t>Fungi</w:t>
            </w:r>
          </w:p>
        </w:tc>
      </w:tr>
      <w:tr w:rsidR="007C0D28" w:rsidRPr="00076E91" w14:paraId="4991CA1E" w14:textId="77777777" w:rsidTr="002E4524">
        <w:tc>
          <w:tcPr>
            <w:tcW w:w="0" w:type="auto"/>
          </w:tcPr>
          <w:p w14:paraId="07BF47AE" w14:textId="77777777" w:rsidR="007C0D28" w:rsidRPr="00076E91" w:rsidRDefault="007C0D28" w:rsidP="008D799A">
            <w:pPr>
              <w:spacing w:line="360" w:lineRule="auto"/>
              <w:rPr>
                <w:szCs w:val="24"/>
              </w:rPr>
            </w:pPr>
            <w:r w:rsidRPr="00076E91">
              <w:rPr>
                <w:bCs/>
                <w:szCs w:val="24"/>
              </w:rPr>
              <w:t>114</w:t>
            </w:r>
          </w:p>
        </w:tc>
        <w:tc>
          <w:tcPr>
            <w:tcW w:w="0" w:type="auto"/>
          </w:tcPr>
          <w:p w14:paraId="00AACE0F" w14:textId="77777777" w:rsidR="007C0D28" w:rsidRPr="00611578" w:rsidRDefault="007C0D28" w:rsidP="008D799A">
            <w:pPr>
              <w:spacing w:line="360" w:lineRule="auto"/>
              <w:rPr>
                <w:i/>
                <w:szCs w:val="24"/>
              </w:rPr>
            </w:pPr>
            <w:r w:rsidRPr="00611578">
              <w:rPr>
                <w:i/>
                <w:szCs w:val="24"/>
              </w:rPr>
              <w:t>Tuber melanosporum</w:t>
            </w:r>
          </w:p>
        </w:tc>
        <w:tc>
          <w:tcPr>
            <w:tcW w:w="0" w:type="auto"/>
          </w:tcPr>
          <w:p w14:paraId="33AFD211" w14:textId="77777777" w:rsidR="007C0D28" w:rsidRPr="00076E91" w:rsidRDefault="007C0D28" w:rsidP="008D799A">
            <w:pPr>
              <w:spacing w:line="360" w:lineRule="auto"/>
              <w:rPr>
                <w:szCs w:val="24"/>
              </w:rPr>
            </w:pPr>
            <w:r w:rsidRPr="00076E91">
              <w:rPr>
                <w:szCs w:val="24"/>
              </w:rPr>
              <w:t>Pezizomycotina</w:t>
            </w:r>
          </w:p>
        </w:tc>
        <w:tc>
          <w:tcPr>
            <w:tcW w:w="0" w:type="auto"/>
          </w:tcPr>
          <w:p w14:paraId="7B1AADFD" w14:textId="19E089F5" w:rsidR="007C0D28" w:rsidRPr="00076E91" w:rsidRDefault="00A041BA" w:rsidP="008D799A">
            <w:pPr>
              <w:spacing w:line="360" w:lineRule="auto"/>
              <w:rPr>
                <w:szCs w:val="24"/>
              </w:rPr>
            </w:pPr>
            <w:r w:rsidRPr="00076E91">
              <w:rPr>
                <w:szCs w:val="24"/>
              </w:rPr>
              <w:t>Fungi</w:t>
            </w:r>
          </w:p>
        </w:tc>
      </w:tr>
      <w:tr w:rsidR="007C0D28" w:rsidRPr="00076E91" w14:paraId="2AF39907" w14:textId="77777777" w:rsidTr="002E4524">
        <w:tc>
          <w:tcPr>
            <w:tcW w:w="0" w:type="auto"/>
          </w:tcPr>
          <w:p w14:paraId="7903C539" w14:textId="77777777" w:rsidR="007C0D28" w:rsidRPr="00076E91" w:rsidRDefault="007C0D28" w:rsidP="008D799A">
            <w:pPr>
              <w:spacing w:line="360" w:lineRule="auto"/>
              <w:rPr>
                <w:szCs w:val="24"/>
              </w:rPr>
            </w:pPr>
            <w:r w:rsidRPr="00076E91">
              <w:rPr>
                <w:bCs/>
                <w:szCs w:val="24"/>
              </w:rPr>
              <w:t>115</w:t>
            </w:r>
          </w:p>
        </w:tc>
        <w:tc>
          <w:tcPr>
            <w:tcW w:w="0" w:type="auto"/>
          </w:tcPr>
          <w:p w14:paraId="6D249D1C" w14:textId="77777777" w:rsidR="007C0D28" w:rsidRPr="00611578" w:rsidRDefault="007C0D28" w:rsidP="008D799A">
            <w:pPr>
              <w:spacing w:line="360" w:lineRule="auto"/>
              <w:rPr>
                <w:i/>
                <w:szCs w:val="24"/>
              </w:rPr>
            </w:pPr>
            <w:r w:rsidRPr="00611578">
              <w:rPr>
                <w:i/>
                <w:szCs w:val="24"/>
              </w:rPr>
              <w:t>Uncinocarpus reesii 5820</w:t>
            </w:r>
          </w:p>
        </w:tc>
        <w:tc>
          <w:tcPr>
            <w:tcW w:w="0" w:type="auto"/>
          </w:tcPr>
          <w:p w14:paraId="30AC256C" w14:textId="77777777" w:rsidR="007C0D28" w:rsidRPr="00076E91" w:rsidRDefault="007C0D28" w:rsidP="008D799A">
            <w:pPr>
              <w:spacing w:line="360" w:lineRule="auto"/>
              <w:rPr>
                <w:szCs w:val="24"/>
              </w:rPr>
            </w:pPr>
            <w:r w:rsidRPr="00076E91">
              <w:rPr>
                <w:szCs w:val="24"/>
              </w:rPr>
              <w:t>Pezizomycotina</w:t>
            </w:r>
          </w:p>
        </w:tc>
        <w:tc>
          <w:tcPr>
            <w:tcW w:w="0" w:type="auto"/>
          </w:tcPr>
          <w:p w14:paraId="57246997" w14:textId="20D780FE" w:rsidR="007C0D28" w:rsidRPr="00076E91" w:rsidRDefault="00A041BA" w:rsidP="008D799A">
            <w:pPr>
              <w:spacing w:line="360" w:lineRule="auto"/>
              <w:rPr>
                <w:szCs w:val="24"/>
              </w:rPr>
            </w:pPr>
            <w:r w:rsidRPr="00076E91">
              <w:rPr>
                <w:szCs w:val="24"/>
              </w:rPr>
              <w:t>Fungi</w:t>
            </w:r>
          </w:p>
        </w:tc>
      </w:tr>
      <w:tr w:rsidR="007C0D28" w:rsidRPr="00076E91" w14:paraId="54A172E1" w14:textId="77777777" w:rsidTr="002E4524">
        <w:tc>
          <w:tcPr>
            <w:tcW w:w="0" w:type="auto"/>
          </w:tcPr>
          <w:p w14:paraId="5E426CD8" w14:textId="77777777" w:rsidR="007C0D28" w:rsidRPr="00076E91" w:rsidRDefault="007C0D28" w:rsidP="008D799A">
            <w:pPr>
              <w:spacing w:line="360" w:lineRule="auto"/>
              <w:rPr>
                <w:szCs w:val="24"/>
              </w:rPr>
            </w:pPr>
            <w:r w:rsidRPr="00076E91">
              <w:rPr>
                <w:bCs/>
                <w:szCs w:val="24"/>
              </w:rPr>
              <w:t>116</w:t>
            </w:r>
          </w:p>
        </w:tc>
        <w:tc>
          <w:tcPr>
            <w:tcW w:w="0" w:type="auto"/>
          </w:tcPr>
          <w:p w14:paraId="53E08808" w14:textId="77777777" w:rsidR="007C0D28" w:rsidRPr="00611578" w:rsidRDefault="007C0D28" w:rsidP="008D799A">
            <w:pPr>
              <w:spacing w:line="360" w:lineRule="auto"/>
              <w:rPr>
                <w:i/>
                <w:szCs w:val="24"/>
              </w:rPr>
            </w:pPr>
            <w:r w:rsidRPr="00611578">
              <w:rPr>
                <w:i/>
                <w:szCs w:val="24"/>
              </w:rPr>
              <w:t>Uncinocarpus reesii 2939</w:t>
            </w:r>
          </w:p>
        </w:tc>
        <w:tc>
          <w:tcPr>
            <w:tcW w:w="0" w:type="auto"/>
          </w:tcPr>
          <w:p w14:paraId="67CF6D2D" w14:textId="77777777" w:rsidR="007C0D28" w:rsidRPr="00076E91" w:rsidRDefault="007C0D28" w:rsidP="008D799A">
            <w:pPr>
              <w:spacing w:line="360" w:lineRule="auto"/>
              <w:rPr>
                <w:szCs w:val="24"/>
              </w:rPr>
            </w:pPr>
            <w:r w:rsidRPr="00076E91">
              <w:rPr>
                <w:szCs w:val="24"/>
              </w:rPr>
              <w:t>Pezizomycotina</w:t>
            </w:r>
          </w:p>
        </w:tc>
        <w:tc>
          <w:tcPr>
            <w:tcW w:w="0" w:type="auto"/>
          </w:tcPr>
          <w:p w14:paraId="1B9C421F" w14:textId="6C78BDCB" w:rsidR="007C0D28" w:rsidRPr="00076E91" w:rsidRDefault="00A041BA" w:rsidP="008D799A">
            <w:pPr>
              <w:spacing w:line="360" w:lineRule="auto"/>
              <w:rPr>
                <w:szCs w:val="24"/>
              </w:rPr>
            </w:pPr>
            <w:r w:rsidRPr="00076E91">
              <w:rPr>
                <w:szCs w:val="24"/>
              </w:rPr>
              <w:t>Fungi</w:t>
            </w:r>
          </w:p>
        </w:tc>
      </w:tr>
      <w:tr w:rsidR="007C0D28" w:rsidRPr="00076E91" w14:paraId="5CC4AEF7" w14:textId="77777777" w:rsidTr="002E4524">
        <w:tc>
          <w:tcPr>
            <w:tcW w:w="0" w:type="auto"/>
          </w:tcPr>
          <w:p w14:paraId="50C116DA" w14:textId="77777777" w:rsidR="007C0D28" w:rsidRPr="00076E91" w:rsidRDefault="007C0D28" w:rsidP="008D799A">
            <w:pPr>
              <w:spacing w:line="360" w:lineRule="auto"/>
              <w:rPr>
                <w:szCs w:val="24"/>
              </w:rPr>
            </w:pPr>
            <w:r w:rsidRPr="00076E91">
              <w:rPr>
                <w:bCs/>
                <w:szCs w:val="24"/>
              </w:rPr>
              <w:t>117</w:t>
            </w:r>
          </w:p>
        </w:tc>
        <w:tc>
          <w:tcPr>
            <w:tcW w:w="0" w:type="auto"/>
          </w:tcPr>
          <w:p w14:paraId="1AA0E848" w14:textId="77777777" w:rsidR="007C0D28" w:rsidRPr="00611578" w:rsidRDefault="007C0D28" w:rsidP="008D799A">
            <w:pPr>
              <w:spacing w:line="360" w:lineRule="auto"/>
              <w:rPr>
                <w:i/>
                <w:szCs w:val="24"/>
              </w:rPr>
            </w:pPr>
            <w:r w:rsidRPr="00611578">
              <w:rPr>
                <w:i/>
                <w:szCs w:val="24"/>
              </w:rPr>
              <w:t>Verticillium albo-atrum VaMs.102</w:t>
            </w:r>
          </w:p>
        </w:tc>
        <w:tc>
          <w:tcPr>
            <w:tcW w:w="0" w:type="auto"/>
          </w:tcPr>
          <w:p w14:paraId="29FBCF4D" w14:textId="77777777" w:rsidR="007C0D28" w:rsidRPr="00076E91" w:rsidRDefault="007C0D28" w:rsidP="008D799A">
            <w:pPr>
              <w:spacing w:line="360" w:lineRule="auto"/>
              <w:rPr>
                <w:szCs w:val="24"/>
              </w:rPr>
            </w:pPr>
            <w:r w:rsidRPr="00076E91">
              <w:rPr>
                <w:szCs w:val="24"/>
              </w:rPr>
              <w:t>Pezizomycotina</w:t>
            </w:r>
          </w:p>
        </w:tc>
        <w:tc>
          <w:tcPr>
            <w:tcW w:w="0" w:type="auto"/>
          </w:tcPr>
          <w:p w14:paraId="3C4C78D7" w14:textId="3ADE5AAA" w:rsidR="007C0D28" w:rsidRPr="00076E91" w:rsidRDefault="00A041BA" w:rsidP="008D799A">
            <w:pPr>
              <w:spacing w:line="360" w:lineRule="auto"/>
              <w:rPr>
                <w:szCs w:val="24"/>
              </w:rPr>
            </w:pPr>
            <w:r w:rsidRPr="00076E91">
              <w:rPr>
                <w:szCs w:val="24"/>
              </w:rPr>
              <w:t>Fungi</w:t>
            </w:r>
          </w:p>
        </w:tc>
      </w:tr>
      <w:tr w:rsidR="007C0D28" w:rsidRPr="00076E91" w14:paraId="4659D480" w14:textId="77777777" w:rsidTr="002E4524">
        <w:tc>
          <w:tcPr>
            <w:tcW w:w="0" w:type="auto"/>
          </w:tcPr>
          <w:p w14:paraId="007911ED" w14:textId="77777777" w:rsidR="007C0D28" w:rsidRPr="00076E91" w:rsidRDefault="007C0D28" w:rsidP="008D799A">
            <w:pPr>
              <w:spacing w:line="360" w:lineRule="auto"/>
              <w:rPr>
                <w:szCs w:val="24"/>
              </w:rPr>
            </w:pPr>
            <w:r w:rsidRPr="00076E91">
              <w:rPr>
                <w:bCs/>
                <w:szCs w:val="24"/>
              </w:rPr>
              <w:t>118</w:t>
            </w:r>
          </w:p>
        </w:tc>
        <w:tc>
          <w:tcPr>
            <w:tcW w:w="0" w:type="auto"/>
          </w:tcPr>
          <w:p w14:paraId="12389AEB" w14:textId="77777777" w:rsidR="007C0D28" w:rsidRPr="00611578" w:rsidRDefault="007C0D28" w:rsidP="008D799A">
            <w:pPr>
              <w:spacing w:line="360" w:lineRule="auto"/>
              <w:rPr>
                <w:i/>
                <w:szCs w:val="24"/>
              </w:rPr>
            </w:pPr>
            <w:r w:rsidRPr="00611578">
              <w:rPr>
                <w:i/>
                <w:szCs w:val="24"/>
              </w:rPr>
              <w:t>Verticillium dahliae VdLs.17</w:t>
            </w:r>
          </w:p>
        </w:tc>
        <w:tc>
          <w:tcPr>
            <w:tcW w:w="0" w:type="auto"/>
          </w:tcPr>
          <w:p w14:paraId="209BD475" w14:textId="77777777" w:rsidR="007C0D28" w:rsidRPr="00076E91" w:rsidRDefault="007C0D28" w:rsidP="008D799A">
            <w:pPr>
              <w:spacing w:line="360" w:lineRule="auto"/>
              <w:rPr>
                <w:szCs w:val="24"/>
              </w:rPr>
            </w:pPr>
            <w:r w:rsidRPr="00076E91">
              <w:rPr>
                <w:szCs w:val="24"/>
              </w:rPr>
              <w:t>Pezizomycotina</w:t>
            </w:r>
          </w:p>
        </w:tc>
        <w:tc>
          <w:tcPr>
            <w:tcW w:w="0" w:type="auto"/>
          </w:tcPr>
          <w:p w14:paraId="153250FE" w14:textId="31233C57" w:rsidR="007C0D28" w:rsidRPr="00076E91" w:rsidRDefault="00A041BA" w:rsidP="008D799A">
            <w:pPr>
              <w:spacing w:line="360" w:lineRule="auto"/>
              <w:rPr>
                <w:szCs w:val="24"/>
              </w:rPr>
            </w:pPr>
            <w:r w:rsidRPr="00076E91">
              <w:rPr>
                <w:szCs w:val="24"/>
              </w:rPr>
              <w:t>Fungi</w:t>
            </w:r>
          </w:p>
        </w:tc>
      </w:tr>
      <w:tr w:rsidR="007C0D28" w:rsidRPr="00076E91" w14:paraId="49C6F1A2" w14:textId="77777777" w:rsidTr="002E4524">
        <w:tc>
          <w:tcPr>
            <w:tcW w:w="0" w:type="auto"/>
          </w:tcPr>
          <w:p w14:paraId="7F39FD20" w14:textId="77777777" w:rsidR="007C0D28" w:rsidRPr="00076E91" w:rsidRDefault="007C0D28" w:rsidP="008D799A">
            <w:pPr>
              <w:spacing w:line="360" w:lineRule="auto"/>
              <w:rPr>
                <w:szCs w:val="24"/>
              </w:rPr>
            </w:pPr>
            <w:r w:rsidRPr="00076E91">
              <w:rPr>
                <w:bCs/>
                <w:szCs w:val="24"/>
              </w:rPr>
              <w:t>119</w:t>
            </w:r>
          </w:p>
        </w:tc>
        <w:tc>
          <w:tcPr>
            <w:tcW w:w="0" w:type="auto"/>
          </w:tcPr>
          <w:p w14:paraId="0B978075" w14:textId="77777777" w:rsidR="007C0D28" w:rsidRPr="00611578" w:rsidRDefault="007C0D28" w:rsidP="008D799A">
            <w:pPr>
              <w:spacing w:line="360" w:lineRule="auto"/>
              <w:rPr>
                <w:i/>
                <w:szCs w:val="24"/>
              </w:rPr>
            </w:pPr>
            <w:r w:rsidRPr="00611578">
              <w:rPr>
                <w:i/>
                <w:szCs w:val="24"/>
              </w:rPr>
              <w:t>Phaeosphaeria nodorum SN15</w:t>
            </w:r>
          </w:p>
        </w:tc>
        <w:tc>
          <w:tcPr>
            <w:tcW w:w="0" w:type="auto"/>
          </w:tcPr>
          <w:p w14:paraId="4E27B815" w14:textId="77777777" w:rsidR="007C0D28" w:rsidRPr="00076E91" w:rsidRDefault="007C0D28" w:rsidP="008D799A">
            <w:pPr>
              <w:spacing w:line="360" w:lineRule="auto"/>
              <w:rPr>
                <w:szCs w:val="24"/>
              </w:rPr>
            </w:pPr>
            <w:r w:rsidRPr="00076E91">
              <w:rPr>
                <w:szCs w:val="24"/>
              </w:rPr>
              <w:t>Pezizomycotina</w:t>
            </w:r>
          </w:p>
        </w:tc>
        <w:tc>
          <w:tcPr>
            <w:tcW w:w="0" w:type="auto"/>
          </w:tcPr>
          <w:p w14:paraId="64CDE494" w14:textId="23FD1ED1" w:rsidR="007C0D28" w:rsidRPr="00076E91" w:rsidRDefault="00A041BA" w:rsidP="008D799A">
            <w:pPr>
              <w:spacing w:line="360" w:lineRule="auto"/>
              <w:rPr>
                <w:szCs w:val="24"/>
              </w:rPr>
            </w:pPr>
            <w:r w:rsidRPr="00076E91">
              <w:rPr>
                <w:szCs w:val="24"/>
              </w:rPr>
              <w:t>Fungi</w:t>
            </w:r>
          </w:p>
        </w:tc>
      </w:tr>
      <w:tr w:rsidR="007C0D28" w:rsidRPr="00076E91" w14:paraId="6B5467FE" w14:textId="77777777" w:rsidTr="002E4524">
        <w:tc>
          <w:tcPr>
            <w:tcW w:w="0" w:type="auto"/>
          </w:tcPr>
          <w:p w14:paraId="7030B4F5" w14:textId="77777777" w:rsidR="007C0D28" w:rsidRPr="00076E91" w:rsidRDefault="007C0D28" w:rsidP="008D799A">
            <w:pPr>
              <w:spacing w:line="360" w:lineRule="auto"/>
              <w:rPr>
                <w:szCs w:val="24"/>
              </w:rPr>
            </w:pPr>
            <w:r w:rsidRPr="00076E91">
              <w:rPr>
                <w:bCs/>
                <w:szCs w:val="24"/>
              </w:rPr>
              <w:t>120</w:t>
            </w:r>
          </w:p>
        </w:tc>
        <w:tc>
          <w:tcPr>
            <w:tcW w:w="0" w:type="auto"/>
          </w:tcPr>
          <w:p w14:paraId="3105B951" w14:textId="77777777" w:rsidR="007C0D28" w:rsidRPr="00611578" w:rsidRDefault="007C0D28" w:rsidP="008D799A">
            <w:pPr>
              <w:spacing w:line="360" w:lineRule="auto"/>
              <w:rPr>
                <w:i/>
                <w:szCs w:val="24"/>
              </w:rPr>
            </w:pPr>
            <w:r w:rsidRPr="00611578">
              <w:rPr>
                <w:i/>
                <w:szCs w:val="24"/>
              </w:rPr>
              <w:t>Schizosaccharomyces japonicus</w:t>
            </w:r>
          </w:p>
        </w:tc>
        <w:tc>
          <w:tcPr>
            <w:tcW w:w="0" w:type="auto"/>
          </w:tcPr>
          <w:p w14:paraId="43A32B99" w14:textId="77777777" w:rsidR="007C0D28" w:rsidRPr="00076E91" w:rsidRDefault="007C0D28" w:rsidP="008D799A">
            <w:pPr>
              <w:spacing w:line="360" w:lineRule="auto"/>
              <w:rPr>
                <w:szCs w:val="24"/>
              </w:rPr>
            </w:pPr>
            <w:r w:rsidRPr="00076E91">
              <w:rPr>
                <w:szCs w:val="24"/>
              </w:rPr>
              <w:t>Taphrinomycotina</w:t>
            </w:r>
          </w:p>
        </w:tc>
        <w:tc>
          <w:tcPr>
            <w:tcW w:w="0" w:type="auto"/>
          </w:tcPr>
          <w:p w14:paraId="65CC57E2" w14:textId="0894BF3F" w:rsidR="007C0D28" w:rsidRPr="00076E91" w:rsidRDefault="00A041BA" w:rsidP="008D799A">
            <w:pPr>
              <w:spacing w:line="360" w:lineRule="auto"/>
              <w:rPr>
                <w:szCs w:val="24"/>
              </w:rPr>
            </w:pPr>
            <w:r w:rsidRPr="00076E91">
              <w:rPr>
                <w:szCs w:val="24"/>
              </w:rPr>
              <w:t>Fungi</w:t>
            </w:r>
          </w:p>
        </w:tc>
      </w:tr>
      <w:tr w:rsidR="007C0D28" w:rsidRPr="00076E91" w14:paraId="4A9C8855" w14:textId="77777777" w:rsidTr="002E4524">
        <w:tc>
          <w:tcPr>
            <w:tcW w:w="0" w:type="auto"/>
          </w:tcPr>
          <w:p w14:paraId="202674E2" w14:textId="77777777" w:rsidR="007C0D28" w:rsidRPr="00076E91" w:rsidRDefault="007C0D28" w:rsidP="008D799A">
            <w:pPr>
              <w:spacing w:line="360" w:lineRule="auto"/>
              <w:rPr>
                <w:szCs w:val="24"/>
              </w:rPr>
            </w:pPr>
            <w:r w:rsidRPr="00076E91">
              <w:rPr>
                <w:bCs/>
                <w:szCs w:val="24"/>
              </w:rPr>
              <w:t>121</w:t>
            </w:r>
          </w:p>
        </w:tc>
        <w:tc>
          <w:tcPr>
            <w:tcW w:w="0" w:type="auto"/>
          </w:tcPr>
          <w:p w14:paraId="17090B28" w14:textId="77777777" w:rsidR="007C0D28" w:rsidRPr="00611578" w:rsidRDefault="007C0D28" w:rsidP="008D799A">
            <w:pPr>
              <w:spacing w:line="360" w:lineRule="auto"/>
              <w:rPr>
                <w:i/>
                <w:szCs w:val="24"/>
              </w:rPr>
            </w:pPr>
            <w:r w:rsidRPr="00611578">
              <w:rPr>
                <w:i/>
                <w:szCs w:val="24"/>
              </w:rPr>
              <w:t>Schizosaccharomyce octosporus</w:t>
            </w:r>
          </w:p>
        </w:tc>
        <w:tc>
          <w:tcPr>
            <w:tcW w:w="0" w:type="auto"/>
          </w:tcPr>
          <w:p w14:paraId="50FDCD2E" w14:textId="77777777" w:rsidR="007C0D28" w:rsidRPr="00076E91" w:rsidRDefault="007C0D28" w:rsidP="008D799A">
            <w:pPr>
              <w:spacing w:line="360" w:lineRule="auto"/>
              <w:rPr>
                <w:szCs w:val="24"/>
              </w:rPr>
            </w:pPr>
            <w:r w:rsidRPr="00076E91">
              <w:rPr>
                <w:szCs w:val="24"/>
              </w:rPr>
              <w:t>Taphrinomycotina</w:t>
            </w:r>
          </w:p>
        </w:tc>
        <w:tc>
          <w:tcPr>
            <w:tcW w:w="0" w:type="auto"/>
          </w:tcPr>
          <w:p w14:paraId="33B53AC6" w14:textId="4895E01D" w:rsidR="007C0D28" w:rsidRPr="00076E91" w:rsidRDefault="00A041BA" w:rsidP="008D799A">
            <w:pPr>
              <w:spacing w:line="360" w:lineRule="auto"/>
              <w:rPr>
                <w:szCs w:val="24"/>
              </w:rPr>
            </w:pPr>
            <w:r w:rsidRPr="00076E91">
              <w:rPr>
                <w:szCs w:val="24"/>
              </w:rPr>
              <w:t>Fungi</w:t>
            </w:r>
          </w:p>
        </w:tc>
      </w:tr>
      <w:tr w:rsidR="007C0D28" w:rsidRPr="00076E91" w14:paraId="7E609ADD" w14:textId="77777777" w:rsidTr="002E4524">
        <w:tc>
          <w:tcPr>
            <w:tcW w:w="0" w:type="auto"/>
          </w:tcPr>
          <w:p w14:paraId="72270CE0" w14:textId="77777777" w:rsidR="007C0D28" w:rsidRPr="00076E91" w:rsidRDefault="007C0D28" w:rsidP="008D799A">
            <w:pPr>
              <w:spacing w:line="360" w:lineRule="auto"/>
              <w:rPr>
                <w:szCs w:val="24"/>
              </w:rPr>
            </w:pPr>
            <w:r w:rsidRPr="00076E91">
              <w:rPr>
                <w:bCs/>
                <w:szCs w:val="24"/>
              </w:rPr>
              <w:lastRenderedPageBreak/>
              <w:t>122</w:t>
            </w:r>
          </w:p>
        </w:tc>
        <w:tc>
          <w:tcPr>
            <w:tcW w:w="0" w:type="auto"/>
          </w:tcPr>
          <w:p w14:paraId="4DC490C1" w14:textId="77777777" w:rsidR="007C0D28" w:rsidRPr="00611578" w:rsidRDefault="007C0D28" w:rsidP="008D799A">
            <w:pPr>
              <w:spacing w:line="360" w:lineRule="auto"/>
              <w:rPr>
                <w:i/>
                <w:szCs w:val="24"/>
              </w:rPr>
            </w:pPr>
            <w:r w:rsidRPr="00611578">
              <w:rPr>
                <w:i/>
                <w:szCs w:val="24"/>
              </w:rPr>
              <w:t>Schizosaccharomyces pombe</w:t>
            </w:r>
          </w:p>
        </w:tc>
        <w:tc>
          <w:tcPr>
            <w:tcW w:w="0" w:type="auto"/>
          </w:tcPr>
          <w:p w14:paraId="08F20B64" w14:textId="77777777" w:rsidR="007C0D28" w:rsidRPr="00076E91" w:rsidRDefault="007C0D28" w:rsidP="008D799A">
            <w:pPr>
              <w:spacing w:line="360" w:lineRule="auto"/>
              <w:rPr>
                <w:szCs w:val="24"/>
              </w:rPr>
            </w:pPr>
            <w:r w:rsidRPr="00076E91">
              <w:rPr>
                <w:szCs w:val="24"/>
              </w:rPr>
              <w:t>Taphrinomycotina</w:t>
            </w:r>
          </w:p>
        </w:tc>
        <w:tc>
          <w:tcPr>
            <w:tcW w:w="0" w:type="auto"/>
          </w:tcPr>
          <w:p w14:paraId="48ABB58C" w14:textId="43A4E999" w:rsidR="007C0D28" w:rsidRPr="00076E91" w:rsidRDefault="00A041BA" w:rsidP="008D799A">
            <w:pPr>
              <w:spacing w:line="360" w:lineRule="auto"/>
              <w:rPr>
                <w:szCs w:val="24"/>
              </w:rPr>
            </w:pPr>
            <w:r w:rsidRPr="00076E91">
              <w:rPr>
                <w:szCs w:val="24"/>
              </w:rPr>
              <w:t>Fungi</w:t>
            </w:r>
          </w:p>
        </w:tc>
      </w:tr>
      <w:tr w:rsidR="007C0D28" w:rsidRPr="00076E91" w14:paraId="1A1D98A0" w14:textId="77777777" w:rsidTr="002E4524">
        <w:tc>
          <w:tcPr>
            <w:tcW w:w="0" w:type="auto"/>
          </w:tcPr>
          <w:p w14:paraId="5B221CC6" w14:textId="77777777" w:rsidR="007C0D28" w:rsidRPr="00076E91" w:rsidRDefault="007C0D28" w:rsidP="008D799A">
            <w:pPr>
              <w:spacing w:line="360" w:lineRule="auto"/>
              <w:rPr>
                <w:szCs w:val="24"/>
              </w:rPr>
            </w:pPr>
            <w:r w:rsidRPr="00076E91">
              <w:rPr>
                <w:bCs/>
                <w:szCs w:val="24"/>
              </w:rPr>
              <w:t>123</w:t>
            </w:r>
          </w:p>
        </w:tc>
        <w:tc>
          <w:tcPr>
            <w:tcW w:w="0" w:type="auto"/>
          </w:tcPr>
          <w:p w14:paraId="6D217DF5" w14:textId="77777777" w:rsidR="007C0D28" w:rsidRPr="00611578" w:rsidRDefault="007C0D28" w:rsidP="008D799A">
            <w:pPr>
              <w:spacing w:line="360" w:lineRule="auto"/>
              <w:rPr>
                <w:i/>
                <w:szCs w:val="24"/>
              </w:rPr>
            </w:pPr>
            <w:r w:rsidRPr="00611578">
              <w:rPr>
                <w:i/>
                <w:szCs w:val="24"/>
              </w:rPr>
              <w:t>Schizosaccharomyces sp. OY26</w:t>
            </w:r>
          </w:p>
        </w:tc>
        <w:tc>
          <w:tcPr>
            <w:tcW w:w="0" w:type="auto"/>
          </w:tcPr>
          <w:p w14:paraId="38EA0130" w14:textId="77777777" w:rsidR="007C0D28" w:rsidRPr="00076E91" w:rsidRDefault="007C0D28" w:rsidP="008D799A">
            <w:pPr>
              <w:spacing w:line="360" w:lineRule="auto"/>
              <w:rPr>
                <w:szCs w:val="24"/>
              </w:rPr>
            </w:pPr>
            <w:r w:rsidRPr="00076E91">
              <w:rPr>
                <w:szCs w:val="24"/>
              </w:rPr>
              <w:t>Taphrinomycotina</w:t>
            </w:r>
          </w:p>
        </w:tc>
        <w:tc>
          <w:tcPr>
            <w:tcW w:w="0" w:type="auto"/>
          </w:tcPr>
          <w:p w14:paraId="043C588C" w14:textId="77C4D852" w:rsidR="007C0D28" w:rsidRPr="00076E91" w:rsidRDefault="00A041BA" w:rsidP="008D799A">
            <w:pPr>
              <w:spacing w:line="360" w:lineRule="auto"/>
              <w:rPr>
                <w:szCs w:val="24"/>
              </w:rPr>
            </w:pPr>
            <w:r w:rsidRPr="00076E91">
              <w:rPr>
                <w:szCs w:val="24"/>
              </w:rPr>
              <w:t>Fungi</w:t>
            </w:r>
          </w:p>
        </w:tc>
      </w:tr>
      <w:tr w:rsidR="007C0D28" w:rsidRPr="00076E91" w14:paraId="4D4F6AC9" w14:textId="77777777" w:rsidTr="002E4524">
        <w:tc>
          <w:tcPr>
            <w:tcW w:w="0" w:type="auto"/>
          </w:tcPr>
          <w:p w14:paraId="7C74FA94" w14:textId="77777777" w:rsidR="007C0D28" w:rsidRPr="00076E91" w:rsidRDefault="007C0D28" w:rsidP="008D799A">
            <w:pPr>
              <w:spacing w:line="360" w:lineRule="auto"/>
              <w:rPr>
                <w:szCs w:val="24"/>
              </w:rPr>
            </w:pPr>
            <w:r w:rsidRPr="00076E91">
              <w:rPr>
                <w:bCs/>
                <w:szCs w:val="24"/>
              </w:rPr>
              <w:t>124</w:t>
            </w:r>
          </w:p>
        </w:tc>
        <w:tc>
          <w:tcPr>
            <w:tcW w:w="0" w:type="auto"/>
          </w:tcPr>
          <w:p w14:paraId="48095653" w14:textId="77777777" w:rsidR="007C0D28" w:rsidRPr="00611578" w:rsidRDefault="007C0D28" w:rsidP="008D799A">
            <w:pPr>
              <w:spacing w:line="360" w:lineRule="auto"/>
              <w:rPr>
                <w:i/>
                <w:szCs w:val="24"/>
              </w:rPr>
            </w:pPr>
            <w:r w:rsidRPr="00611578">
              <w:rPr>
                <w:i/>
                <w:szCs w:val="24"/>
              </w:rPr>
              <w:t>Coprinopsis cinerea</w:t>
            </w:r>
          </w:p>
        </w:tc>
        <w:tc>
          <w:tcPr>
            <w:tcW w:w="0" w:type="auto"/>
          </w:tcPr>
          <w:p w14:paraId="29418020" w14:textId="77777777" w:rsidR="007C0D28" w:rsidRPr="00076E91" w:rsidRDefault="007C0D28" w:rsidP="008D799A">
            <w:pPr>
              <w:spacing w:line="360" w:lineRule="auto"/>
              <w:rPr>
                <w:szCs w:val="24"/>
              </w:rPr>
            </w:pPr>
            <w:r w:rsidRPr="00076E91">
              <w:rPr>
                <w:szCs w:val="24"/>
              </w:rPr>
              <w:t>Basidiomycota</w:t>
            </w:r>
          </w:p>
        </w:tc>
        <w:tc>
          <w:tcPr>
            <w:tcW w:w="0" w:type="auto"/>
          </w:tcPr>
          <w:p w14:paraId="50DD1A86" w14:textId="37DF4ECC" w:rsidR="007C0D28" w:rsidRPr="00076E91" w:rsidRDefault="00A041BA" w:rsidP="008D799A">
            <w:pPr>
              <w:spacing w:line="360" w:lineRule="auto"/>
              <w:rPr>
                <w:szCs w:val="24"/>
              </w:rPr>
            </w:pPr>
            <w:r w:rsidRPr="00076E91">
              <w:rPr>
                <w:szCs w:val="24"/>
              </w:rPr>
              <w:t>Fungi</w:t>
            </w:r>
          </w:p>
        </w:tc>
      </w:tr>
      <w:tr w:rsidR="007C0D28" w:rsidRPr="00076E91" w14:paraId="3CCBFACD" w14:textId="77777777" w:rsidTr="002E4524">
        <w:tc>
          <w:tcPr>
            <w:tcW w:w="0" w:type="auto"/>
          </w:tcPr>
          <w:p w14:paraId="7AC06E44" w14:textId="77777777" w:rsidR="007C0D28" w:rsidRPr="00076E91" w:rsidRDefault="007C0D28" w:rsidP="008D799A">
            <w:pPr>
              <w:spacing w:line="360" w:lineRule="auto"/>
              <w:rPr>
                <w:szCs w:val="24"/>
              </w:rPr>
            </w:pPr>
            <w:r w:rsidRPr="00076E91">
              <w:rPr>
                <w:bCs/>
                <w:szCs w:val="24"/>
              </w:rPr>
              <w:t>125</w:t>
            </w:r>
          </w:p>
        </w:tc>
        <w:tc>
          <w:tcPr>
            <w:tcW w:w="0" w:type="auto"/>
          </w:tcPr>
          <w:p w14:paraId="6997F220" w14:textId="77777777" w:rsidR="007C0D28" w:rsidRPr="00611578" w:rsidRDefault="007C0D28" w:rsidP="008D799A">
            <w:pPr>
              <w:spacing w:line="360" w:lineRule="auto"/>
              <w:rPr>
                <w:i/>
                <w:szCs w:val="24"/>
              </w:rPr>
            </w:pPr>
            <w:r w:rsidRPr="00611578">
              <w:rPr>
                <w:i/>
                <w:szCs w:val="24"/>
              </w:rPr>
              <w:t>Cryptococcus neoformans JEC21</w:t>
            </w:r>
          </w:p>
        </w:tc>
        <w:tc>
          <w:tcPr>
            <w:tcW w:w="0" w:type="auto"/>
          </w:tcPr>
          <w:p w14:paraId="05309F94" w14:textId="77777777" w:rsidR="007C0D28" w:rsidRPr="00076E91" w:rsidRDefault="007C0D28" w:rsidP="008D799A">
            <w:pPr>
              <w:spacing w:line="360" w:lineRule="auto"/>
              <w:rPr>
                <w:szCs w:val="24"/>
              </w:rPr>
            </w:pPr>
            <w:r w:rsidRPr="00076E91">
              <w:rPr>
                <w:szCs w:val="24"/>
              </w:rPr>
              <w:t>Basidiomycota</w:t>
            </w:r>
          </w:p>
        </w:tc>
        <w:tc>
          <w:tcPr>
            <w:tcW w:w="0" w:type="auto"/>
          </w:tcPr>
          <w:p w14:paraId="35669E19" w14:textId="5A58A6B7" w:rsidR="007C0D28" w:rsidRPr="00076E91" w:rsidRDefault="00A041BA" w:rsidP="008D799A">
            <w:pPr>
              <w:spacing w:line="360" w:lineRule="auto"/>
              <w:rPr>
                <w:szCs w:val="24"/>
              </w:rPr>
            </w:pPr>
            <w:r w:rsidRPr="00076E91">
              <w:rPr>
                <w:szCs w:val="24"/>
              </w:rPr>
              <w:t>Fungi</w:t>
            </w:r>
          </w:p>
        </w:tc>
      </w:tr>
      <w:tr w:rsidR="007C0D28" w:rsidRPr="00076E91" w14:paraId="709E0533" w14:textId="77777777" w:rsidTr="002E4524">
        <w:tc>
          <w:tcPr>
            <w:tcW w:w="0" w:type="auto"/>
          </w:tcPr>
          <w:p w14:paraId="78615C84" w14:textId="77777777" w:rsidR="007C0D28" w:rsidRPr="00076E91" w:rsidRDefault="007C0D28" w:rsidP="008D799A">
            <w:pPr>
              <w:spacing w:line="360" w:lineRule="auto"/>
              <w:rPr>
                <w:szCs w:val="24"/>
              </w:rPr>
            </w:pPr>
            <w:r w:rsidRPr="00076E91">
              <w:rPr>
                <w:bCs/>
                <w:szCs w:val="24"/>
              </w:rPr>
              <w:t>126</w:t>
            </w:r>
          </w:p>
        </w:tc>
        <w:tc>
          <w:tcPr>
            <w:tcW w:w="0" w:type="auto"/>
          </w:tcPr>
          <w:p w14:paraId="5C705B35" w14:textId="77777777" w:rsidR="007C0D28" w:rsidRPr="00611578" w:rsidRDefault="007C0D28" w:rsidP="008D799A">
            <w:pPr>
              <w:spacing w:line="360" w:lineRule="auto"/>
              <w:rPr>
                <w:i/>
                <w:szCs w:val="24"/>
              </w:rPr>
            </w:pPr>
            <w:r w:rsidRPr="00611578">
              <w:rPr>
                <w:i/>
                <w:szCs w:val="24"/>
              </w:rPr>
              <w:t>Gelatoporia subvermispora</w:t>
            </w:r>
          </w:p>
        </w:tc>
        <w:tc>
          <w:tcPr>
            <w:tcW w:w="0" w:type="auto"/>
          </w:tcPr>
          <w:p w14:paraId="5D67DBD1" w14:textId="77777777" w:rsidR="007C0D28" w:rsidRPr="00076E91" w:rsidRDefault="007C0D28" w:rsidP="008D799A">
            <w:pPr>
              <w:spacing w:line="360" w:lineRule="auto"/>
              <w:rPr>
                <w:szCs w:val="24"/>
              </w:rPr>
            </w:pPr>
            <w:r w:rsidRPr="00076E91">
              <w:rPr>
                <w:szCs w:val="24"/>
              </w:rPr>
              <w:t>Basidiomycota</w:t>
            </w:r>
          </w:p>
        </w:tc>
        <w:tc>
          <w:tcPr>
            <w:tcW w:w="0" w:type="auto"/>
          </w:tcPr>
          <w:p w14:paraId="7468B96A" w14:textId="2E5E09F0" w:rsidR="007C0D28" w:rsidRPr="00076E91" w:rsidRDefault="00A041BA" w:rsidP="008D799A">
            <w:pPr>
              <w:spacing w:line="360" w:lineRule="auto"/>
              <w:rPr>
                <w:szCs w:val="24"/>
              </w:rPr>
            </w:pPr>
            <w:r w:rsidRPr="00076E91">
              <w:rPr>
                <w:szCs w:val="24"/>
              </w:rPr>
              <w:t>Fungi</w:t>
            </w:r>
          </w:p>
        </w:tc>
      </w:tr>
      <w:tr w:rsidR="007C0D28" w:rsidRPr="00076E91" w14:paraId="4102BA2E" w14:textId="77777777" w:rsidTr="002E4524">
        <w:tc>
          <w:tcPr>
            <w:tcW w:w="0" w:type="auto"/>
          </w:tcPr>
          <w:p w14:paraId="793A72BB" w14:textId="77777777" w:rsidR="007C0D28" w:rsidRPr="00076E91" w:rsidRDefault="007C0D28" w:rsidP="008D799A">
            <w:pPr>
              <w:spacing w:line="360" w:lineRule="auto"/>
              <w:rPr>
                <w:szCs w:val="24"/>
              </w:rPr>
            </w:pPr>
            <w:r w:rsidRPr="00076E91">
              <w:rPr>
                <w:bCs/>
                <w:szCs w:val="24"/>
              </w:rPr>
              <w:t>127</w:t>
            </w:r>
          </w:p>
        </w:tc>
        <w:tc>
          <w:tcPr>
            <w:tcW w:w="0" w:type="auto"/>
          </w:tcPr>
          <w:p w14:paraId="702D6004" w14:textId="77777777" w:rsidR="007C0D28" w:rsidRPr="00611578" w:rsidRDefault="007C0D28" w:rsidP="008D799A">
            <w:pPr>
              <w:spacing w:line="360" w:lineRule="auto"/>
              <w:rPr>
                <w:i/>
                <w:szCs w:val="24"/>
              </w:rPr>
            </w:pPr>
            <w:r w:rsidRPr="00611578">
              <w:rPr>
                <w:i/>
                <w:szCs w:val="24"/>
              </w:rPr>
              <w:t>Heterobasidion annosum</w:t>
            </w:r>
          </w:p>
        </w:tc>
        <w:tc>
          <w:tcPr>
            <w:tcW w:w="0" w:type="auto"/>
          </w:tcPr>
          <w:p w14:paraId="17C961E8" w14:textId="77777777" w:rsidR="007C0D28" w:rsidRPr="00076E91" w:rsidRDefault="007C0D28" w:rsidP="008D799A">
            <w:pPr>
              <w:spacing w:line="360" w:lineRule="auto"/>
              <w:rPr>
                <w:szCs w:val="24"/>
              </w:rPr>
            </w:pPr>
            <w:r w:rsidRPr="00076E91">
              <w:rPr>
                <w:szCs w:val="24"/>
              </w:rPr>
              <w:t>Basidiomycota</w:t>
            </w:r>
          </w:p>
        </w:tc>
        <w:tc>
          <w:tcPr>
            <w:tcW w:w="0" w:type="auto"/>
          </w:tcPr>
          <w:p w14:paraId="23BDBCDA" w14:textId="4480D0C7" w:rsidR="007C0D28" w:rsidRPr="00076E91" w:rsidRDefault="00A041BA" w:rsidP="008D799A">
            <w:pPr>
              <w:spacing w:line="360" w:lineRule="auto"/>
              <w:rPr>
                <w:szCs w:val="24"/>
              </w:rPr>
            </w:pPr>
            <w:r w:rsidRPr="00076E91">
              <w:rPr>
                <w:szCs w:val="24"/>
              </w:rPr>
              <w:t>Fungi</w:t>
            </w:r>
          </w:p>
        </w:tc>
      </w:tr>
      <w:tr w:rsidR="007C0D28" w:rsidRPr="00076E91" w14:paraId="70E4D316" w14:textId="77777777" w:rsidTr="002E4524">
        <w:tc>
          <w:tcPr>
            <w:tcW w:w="0" w:type="auto"/>
          </w:tcPr>
          <w:p w14:paraId="20AD5F63" w14:textId="77777777" w:rsidR="007C0D28" w:rsidRPr="00076E91" w:rsidRDefault="007C0D28" w:rsidP="008D799A">
            <w:pPr>
              <w:spacing w:line="360" w:lineRule="auto"/>
              <w:rPr>
                <w:szCs w:val="24"/>
              </w:rPr>
            </w:pPr>
            <w:r w:rsidRPr="00076E91">
              <w:rPr>
                <w:bCs/>
                <w:szCs w:val="24"/>
              </w:rPr>
              <w:t>128</w:t>
            </w:r>
          </w:p>
        </w:tc>
        <w:tc>
          <w:tcPr>
            <w:tcW w:w="0" w:type="auto"/>
          </w:tcPr>
          <w:p w14:paraId="1709CAEF" w14:textId="77777777" w:rsidR="007C0D28" w:rsidRPr="00611578" w:rsidRDefault="007C0D28" w:rsidP="008D799A">
            <w:pPr>
              <w:spacing w:line="360" w:lineRule="auto"/>
              <w:rPr>
                <w:i/>
                <w:szCs w:val="24"/>
              </w:rPr>
            </w:pPr>
            <w:r w:rsidRPr="00611578">
              <w:rPr>
                <w:i/>
                <w:szCs w:val="24"/>
              </w:rPr>
              <w:t>Laccaria bicolor</w:t>
            </w:r>
          </w:p>
        </w:tc>
        <w:tc>
          <w:tcPr>
            <w:tcW w:w="0" w:type="auto"/>
          </w:tcPr>
          <w:p w14:paraId="6DBAFE80" w14:textId="77777777" w:rsidR="007C0D28" w:rsidRPr="00076E91" w:rsidRDefault="007C0D28" w:rsidP="008D799A">
            <w:pPr>
              <w:spacing w:line="360" w:lineRule="auto"/>
              <w:rPr>
                <w:szCs w:val="24"/>
              </w:rPr>
            </w:pPr>
            <w:r w:rsidRPr="00076E91">
              <w:rPr>
                <w:szCs w:val="24"/>
              </w:rPr>
              <w:t>Basidiomycota</w:t>
            </w:r>
          </w:p>
        </w:tc>
        <w:tc>
          <w:tcPr>
            <w:tcW w:w="0" w:type="auto"/>
          </w:tcPr>
          <w:p w14:paraId="39C25FDF" w14:textId="6232517F" w:rsidR="007C0D28" w:rsidRPr="00076E91" w:rsidRDefault="00A041BA" w:rsidP="008D799A">
            <w:pPr>
              <w:spacing w:line="360" w:lineRule="auto"/>
              <w:rPr>
                <w:szCs w:val="24"/>
              </w:rPr>
            </w:pPr>
            <w:r w:rsidRPr="00076E91">
              <w:rPr>
                <w:szCs w:val="24"/>
              </w:rPr>
              <w:t>Fungi</w:t>
            </w:r>
          </w:p>
        </w:tc>
      </w:tr>
      <w:tr w:rsidR="007C0D28" w:rsidRPr="00076E91" w14:paraId="3EF643B4" w14:textId="77777777" w:rsidTr="002E4524">
        <w:tc>
          <w:tcPr>
            <w:tcW w:w="0" w:type="auto"/>
          </w:tcPr>
          <w:p w14:paraId="1582F479" w14:textId="77777777" w:rsidR="007C0D28" w:rsidRPr="00076E91" w:rsidRDefault="007C0D28" w:rsidP="008D799A">
            <w:pPr>
              <w:spacing w:line="360" w:lineRule="auto"/>
              <w:rPr>
                <w:szCs w:val="24"/>
              </w:rPr>
            </w:pPr>
            <w:r w:rsidRPr="00076E91">
              <w:rPr>
                <w:bCs/>
                <w:szCs w:val="24"/>
              </w:rPr>
              <w:t>129</w:t>
            </w:r>
          </w:p>
        </w:tc>
        <w:tc>
          <w:tcPr>
            <w:tcW w:w="0" w:type="auto"/>
          </w:tcPr>
          <w:p w14:paraId="262C7146" w14:textId="77777777" w:rsidR="007C0D28" w:rsidRPr="00611578" w:rsidRDefault="007C0D28" w:rsidP="008D799A">
            <w:pPr>
              <w:spacing w:line="360" w:lineRule="auto"/>
              <w:rPr>
                <w:i/>
                <w:szCs w:val="24"/>
              </w:rPr>
            </w:pPr>
            <w:r w:rsidRPr="00611578">
              <w:rPr>
                <w:i/>
                <w:szCs w:val="24"/>
              </w:rPr>
              <w:t>Malassezia globosa CBS 7966</w:t>
            </w:r>
          </w:p>
        </w:tc>
        <w:tc>
          <w:tcPr>
            <w:tcW w:w="0" w:type="auto"/>
          </w:tcPr>
          <w:p w14:paraId="12025F07" w14:textId="77777777" w:rsidR="007C0D28" w:rsidRPr="00076E91" w:rsidRDefault="007C0D28" w:rsidP="008D799A">
            <w:pPr>
              <w:spacing w:line="360" w:lineRule="auto"/>
              <w:rPr>
                <w:szCs w:val="24"/>
              </w:rPr>
            </w:pPr>
            <w:r w:rsidRPr="00076E91">
              <w:rPr>
                <w:szCs w:val="24"/>
              </w:rPr>
              <w:t>Basidiomycota</w:t>
            </w:r>
          </w:p>
        </w:tc>
        <w:tc>
          <w:tcPr>
            <w:tcW w:w="0" w:type="auto"/>
          </w:tcPr>
          <w:p w14:paraId="000445CC" w14:textId="60CBEF5C" w:rsidR="007C0D28" w:rsidRPr="00076E91" w:rsidRDefault="00A041BA" w:rsidP="008D799A">
            <w:pPr>
              <w:spacing w:line="360" w:lineRule="auto"/>
              <w:rPr>
                <w:szCs w:val="24"/>
              </w:rPr>
            </w:pPr>
            <w:r w:rsidRPr="00076E91">
              <w:rPr>
                <w:szCs w:val="24"/>
              </w:rPr>
              <w:t>Fungi</w:t>
            </w:r>
          </w:p>
        </w:tc>
      </w:tr>
      <w:tr w:rsidR="007C0D28" w:rsidRPr="00076E91" w14:paraId="1DF7D950" w14:textId="77777777" w:rsidTr="002E4524">
        <w:tc>
          <w:tcPr>
            <w:tcW w:w="0" w:type="auto"/>
          </w:tcPr>
          <w:p w14:paraId="08902AC2" w14:textId="77777777" w:rsidR="007C0D28" w:rsidRPr="00076E91" w:rsidRDefault="007C0D28" w:rsidP="008D799A">
            <w:pPr>
              <w:spacing w:line="360" w:lineRule="auto"/>
              <w:rPr>
                <w:szCs w:val="24"/>
              </w:rPr>
            </w:pPr>
            <w:r w:rsidRPr="00076E91">
              <w:rPr>
                <w:bCs/>
                <w:szCs w:val="24"/>
              </w:rPr>
              <w:t>130</w:t>
            </w:r>
          </w:p>
        </w:tc>
        <w:tc>
          <w:tcPr>
            <w:tcW w:w="0" w:type="auto"/>
          </w:tcPr>
          <w:p w14:paraId="2D38F182" w14:textId="77777777" w:rsidR="007C0D28" w:rsidRPr="00611578" w:rsidRDefault="007C0D28" w:rsidP="008D799A">
            <w:pPr>
              <w:spacing w:line="360" w:lineRule="auto"/>
              <w:rPr>
                <w:i/>
                <w:szCs w:val="24"/>
              </w:rPr>
            </w:pPr>
            <w:r w:rsidRPr="00611578">
              <w:rPr>
                <w:i/>
                <w:szCs w:val="24"/>
              </w:rPr>
              <w:t>Melampsora laricis-populina</w:t>
            </w:r>
          </w:p>
        </w:tc>
        <w:tc>
          <w:tcPr>
            <w:tcW w:w="0" w:type="auto"/>
          </w:tcPr>
          <w:p w14:paraId="7C95DDF1" w14:textId="77777777" w:rsidR="007C0D28" w:rsidRPr="00076E91" w:rsidRDefault="007C0D28" w:rsidP="008D799A">
            <w:pPr>
              <w:spacing w:line="360" w:lineRule="auto"/>
              <w:rPr>
                <w:szCs w:val="24"/>
              </w:rPr>
            </w:pPr>
            <w:r w:rsidRPr="00076E91">
              <w:rPr>
                <w:szCs w:val="24"/>
              </w:rPr>
              <w:t>Basidiomycota</w:t>
            </w:r>
          </w:p>
        </w:tc>
        <w:tc>
          <w:tcPr>
            <w:tcW w:w="0" w:type="auto"/>
          </w:tcPr>
          <w:p w14:paraId="1C705EF7" w14:textId="4AF1BE35" w:rsidR="007C0D28" w:rsidRPr="00076E91" w:rsidRDefault="00A041BA" w:rsidP="008D799A">
            <w:pPr>
              <w:spacing w:line="360" w:lineRule="auto"/>
              <w:rPr>
                <w:szCs w:val="24"/>
              </w:rPr>
            </w:pPr>
            <w:r w:rsidRPr="00076E91">
              <w:rPr>
                <w:szCs w:val="24"/>
              </w:rPr>
              <w:t>Fungi</w:t>
            </w:r>
          </w:p>
        </w:tc>
      </w:tr>
      <w:tr w:rsidR="007C0D28" w:rsidRPr="00076E91" w14:paraId="2514AA64" w14:textId="77777777" w:rsidTr="002E4524">
        <w:tc>
          <w:tcPr>
            <w:tcW w:w="0" w:type="auto"/>
          </w:tcPr>
          <w:p w14:paraId="485892A7" w14:textId="77777777" w:rsidR="007C0D28" w:rsidRPr="00076E91" w:rsidRDefault="007C0D28" w:rsidP="008D799A">
            <w:pPr>
              <w:spacing w:line="360" w:lineRule="auto"/>
              <w:rPr>
                <w:szCs w:val="24"/>
              </w:rPr>
            </w:pPr>
            <w:r w:rsidRPr="00076E91">
              <w:rPr>
                <w:bCs/>
                <w:szCs w:val="24"/>
              </w:rPr>
              <w:t>131</w:t>
            </w:r>
          </w:p>
        </w:tc>
        <w:tc>
          <w:tcPr>
            <w:tcW w:w="0" w:type="auto"/>
          </w:tcPr>
          <w:p w14:paraId="3404AB18" w14:textId="77777777" w:rsidR="007C0D28" w:rsidRPr="00611578" w:rsidRDefault="007C0D28" w:rsidP="008D799A">
            <w:pPr>
              <w:spacing w:line="360" w:lineRule="auto"/>
              <w:rPr>
                <w:i/>
                <w:szCs w:val="24"/>
              </w:rPr>
            </w:pPr>
            <w:r w:rsidRPr="00611578">
              <w:rPr>
                <w:i/>
                <w:szCs w:val="24"/>
              </w:rPr>
              <w:t>Moniliophthora perniciosa FA553</w:t>
            </w:r>
          </w:p>
        </w:tc>
        <w:tc>
          <w:tcPr>
            <w:tcW w:w="0" w:type="auto"/>
          </w:tcPr>
          <w:p w14:paraId="32247AC8" w14:textId="77777777" w:rsidR="007C0D28" w:rsidRPr="00076E91" w:rsidRDefault="007C0D28" w:rsidP="008D799A">
            <w:pPr>
              <w:spacing w:line="360" w:lineRule="auto"/>
              <w:rPr>
                <w:szCs w:val="24"/>
              </w:rPr>
            </w:pPr>
            <w:r w:rsidRPr="00076E91">
              <w:rPr>
                <w:szCs w:val="24"/>
              </w:rPr>
              <w:t>Basidiomycota</w:t>
            </w:r>
          </w:p>
        </w:tc>
        <w:tc>
          <w:tcPr>
            <w:tcW w:w="0" w:type="auto"/>
          </w:tcPr>
          <w:p w14:paraId="3C8713F0" w14:textId="1A363E82" w:rsidR="007C0D28" w:rsidRPr="00076E91" w:rsidRDefault="00A041BA" w:rsidP="008D799A">
            <w:pPr>
              <w:spacing w:line="360" w:lineRule="auto"/>
              <w:rPr>
                <w:szCs w:val="24"/>
              </w:rPr>
            </w:pPr>
            <w:r w:rsidRPr="00076E91">
              <w:rPr>
                <w:szCs w:val="24"/>
              </w:rPr>
              <w:t>Fungi</w:t>
            </w:r>
          </w:p>
        </w:tc>
      </w:tr>
      <w:tr w:rsidR="007C0D28" w:rsidRPr="00076E91" w14:paraId="4F4114D1" w14:textId="77777777" w:rsidTr="002E4524">
        <w:tc>
          <w:tcPr>
            <w:tcW w:w="0" w:type="auto"/>
          </w:tcPr>
          <w:p w14:paraId="24D98DC1" w14:textId="77777777" w:rsidR="007C0D28" w:rsidRPr="00076E91" w:rsidRDefault="007C0D28" w:rsidP="008D799A">
            <w:pPr>
              <w:spacing w:line="360" w:lineRule="auto"/>
              <w:rPr>
                <w:szCs w:val="24"/>
              </w:rPr>
            </w:pPr>
            <w:r w:rsidRPr="00076E91">
              <w:rPr>
                <w:bCs/>
                <w:szCs w:val="24"/>
              </w:rPr>
              <w:t>132</w:t>
            </w:r>
          </w:p>
        </w:tc>
        <w:tc>
          <w:tcPr>
            <w:tcW w:w="0" w:type="auto"/>
          </w:tcPr>
          <w:p w14:paraId="68DE46D5" w14:textId="77777777" w:rsidR="007C0D28" w:rsidRPr="00611578" w:rsidRDefault="007C0D28" w:rsidP="008D799A">
            <w:pPr>
              <w:spacing w:line="360" w:lineRule="auto"/>
              <w:rPr>
                <w:i/>
                <w:szCs w:val="24"/>
              </w:rPr>
            </w:pPr>
            <w:r w:rsidRPr="00611578">
              <w:rPr>
                <w:i/>
                <w:szCs w:val="24"/>
              </w:rPr>
              <w:t>Phanerochaete chrysosporium P-78</w:t>
            </w:r>
          </w:p>
        </w:tc>
        <w:tc>
          <w:tcPr>
            <w:tcW w:w="0" w:type="auto"/>
          </w:tcPr>
          <w:p w14:paraId="32504042" w14:textId="77777777" w:rsidR="007C0D28" w:rsidRPr="00076E91" w:rsidRDefault="007C0D28" w:rsidP="008D799A">
            <w:pPr>
              <w:spacing w:line="360" w:lineRule="auto"/>
              <w:rPr>
                <w:szCs w:val="24"/>
              </w:rPr>
            </w:pPr>
            <w:r w:rsidRPr="00076E91">
              <w:rPr>
                <w:szCs w:val="24"/>
              </w:rPr>
              <w:t>Basidiomycota</w:t>
            </w:r>
          </w:p>
        </w:tc>
        <w:tc>
          <w:tcPr>
            <w:tcW w:w="0" w:type="auto"/>
          </w:tcPr>
          <w:p w14:paraId="4BBDE683" w14:textId="1E70D5EB" w:rsidR="007C0D28" w:rsidRPr="00076E91" w:rsidRDefault="00A041BA" w:rsidP="008D799A">
            <w:pPr>
              <w:spacing w:line="360" w:lineRule="auto"/>
              <w:rPr>
                <w:szCs w:val="24"/>
              </w:rPr>
            </w:pPr>
            <w:r w:rsidRPr="00076E91">
              <w:rPr>
                <w:szCs w:val="24"/>
              </w:rPr>
              <w:t>Fungi</w:t>
            </w:r>
          </w:p>
        </w:tc>
      </w:tr>
      <w:tr w:rsidR="007C0D28" w:rsidRPr="00076E91" w14:paraId="634E6B77" w14:textId="77777777" w:rsidTr="002E4524">
        <w:tc>
          <w:tcPr>
            <w:tcW w:w="0" w:type="auto"/>
          </w:tcPr>
          <w:p w14:paraId="0EC87EFB" w14:textId="77777777" w:rsidR="007C0D28" w:rsidRPr="00076E91" w:rsidRDefault="007C0D28" w:rsidP="008D799A">
            <w:pPr>
              <w:spacing w:line="360" w:lineRule="auto"/>
              <w:rPr>
                <w:szCs w:val="24"/>
              </w:rPr>
            </w:pPr>
            <w:r w:rsidRPr="00076E91">
              <w:rPr>
                <w:bCs/>
                <w:szCs w:val="24"/>
              </w:rPr>
              <w:t>133</w:t>
            </w:r>
          </w:p>
        </w:tc>
        <w:tc>
          <w:tcPr>
            <w:tcW w:w="0" w:type="auto"/>
          </w:tcPr>
          <w:p w14:paraId="14C9F992" w14:textId="77777777" w:rsidR="007C0D28" w:rsidRPr="00611578" w:rsidRDefault="007C0D28" w:rsidP="008D799A">
            <w:pPr>
              <w:spacing w:line="360" w:lineRule="auto"/>
              <w:rPr>
                <w:i/>
                <w:szCs w:val="24"/>
              </w:rPr>
            </w:pPr>
            <w:r w:rsidRPr="00611578">
              <w:rPr>
                <w:i/>
                <w:szCs w:val="24"/>
              </w:rPr>
              <w:t>Pleurotus ostreatus PC15</w:t>
            </w:r>
          </w:p>
        </w:tc>
        <w:tc>
          <w:tcPr>
            <w:tcW w:w="0" w:type="auto"/>
          </w:tcPr>
          <w:p w14:paraId="23782398" w14:textId="77777777" w:rsidR="007C0D28" w:rsidRPr="00076E91" w:rsidRDefault="007C0D28" w:rsidP="008D799A">
            <w:pPr>
              <w:spacing w:line="360" w:lineRule="auto"/>
              <w:rPr>
                <w:szCs w:val="24"/>
              </w:rPr>
            </w:pPr>
            <w:r w:rsidRPr="00076E91">
              <w:rPr>
                <w:szCs w:val="24"/>
              </w:rPr>
              <w:t>Basidiomycota</w:t>
            </w:r>
          </w:p>
        </w:tc>
        <w:tc>
          <w:tcPr>
            <w:tcW w:w="0" w:type="auto"/>
          </w:tcPr>
          <w:p w14:paraId="52FA319E" w14:textId="3B14C85F" w:rsidR="007C0D28" w:rsidRPr="00076E91" w:rsidRDefault="00A041BA" w:rsidP="008D799A">
            <w:pPr>
              <w:spacing w:line="360" w:lineRule="auto"/>
              <w:rPr>
                <w:szCs w:val="24"/>
              </w:rPr>
            </w:pPr>
            <w:r w:rsidRPr="00076E91">
              <w:rPr>
                <w:szCs w:val="24"/>
              </w:rPr>
              <w:t>Fungi</w:t>
            </w:r>
          </w:p>
        </w:tc>
      </w:tr>
      <w:tr w:rsidR="007C0D28" w:rsidRPr="00076E91" w14:paraId="6DBC8215" w14:textId="77777777" w:rsidTr="002E4524">
        <w:tc>
          <w:tcPr>
            <w:tcW w:w="0" w:type="auto"/>
          </w:tcPr>
          <w:p w14:paraId="527D91BD" w14:textId="77777777" w:rsidR="007C0D28" w:rsidRPr="00076E91" w:rsidRDefault="007C0D28" w:rsidP="008D799A">
            <w:pPr>
              <w:spacing w:line="360" w:lineRule="auto"/>
              <w:rPr>
                <w:szCs w:val="24"/>
              </w:rPr>
            </w:pPr>
            <w:r w:rsidRPr="00076E91">
              <w:rPr>
                <w:bCs/>
                <w:szCs w:val="24"/>
              </w:rPr>
              <w:t>134</w:t>
            </w:r>
          </w:p>
        </w:tc>
        <w:tc>
          <w:tcPr>
            <w:tcW w:w="0" w:type="auto"/>
          </w:tcPr>
          <w:p w14:paraId="4134A7A6" w14:textId="77777777" w:rsidR="007C0D28" w:rsidRPr="00611578" w:rsidRDefault="007C0D28" w:rsidP="008D799A">
            <w:pPr>
              <w:spacing w:line="360" w:lineRule="auto"/>
              <w:rPr>
                <w:i/>
                <w:szCs w:val="24"/>
              </w:rPr>
            </w:pPr>
            <w:r w:rsidRPr="00611578">
              <w:rPr>
                <w:i/>
                <w:szCs w:val="24"/>
              </w:rPr>
              <w:t>Postia placenta</w:t>
            </w:r>
          </w:p>
        </w:tc>
        <w:tc>
          <w:tcPr>
            <w:tcW w:w="0" w:type="auto"/>
          </w:tcPr>
          <w:p w14:paraId="1C106BE4" w14:textId="77777777" w:rsidR="007C0D28" w:rsidRPr="00076E91" w:rsidRDefault="007C0D28" w:rsidP="008D799A">
            <w:pPr>
              <w:spacing w:line="360" w:lineRule="auto"/>
              <w:rPr>
                <w:szCs w:val="24"/>
              </w:rPr>
            </w:pPr>
            <w:r w:rsidRPr="00076E91">
              <w:rPr>
                <w:szCs w:val="24"/>
              </w:rPr>
              <w:t>Basidiomycota</w:t>
            </w:r>
          </w:p>
        </w:tc>
        <w:tc>
          <w:tcPr>
            <w:tcW w:w="0" w:type="auto"/>
          </w:tcPr>
          <w:p w14:paraId="3D07C279" w14:textId="694B959A" w:rsidR="007C0D28" w:rsidRPr="00076E91" w:rsidRDefault="00A041BA" w:rsidP="008D799A">
            <w:pPr>
              <w:spacing w:line="360" w:lineRule="auto"/>
              <w:rPr>
                <w:szCs w:val="24"/>
              </w:rPr>
            </w:pPr>
            <w:r w:rsidRPr="00076E91">
              <w:rPr>
                <w:szCs w:val="24"/>
              </w:rPr>
              <w:t>Fungi</w:t>
            </w:r>
          </w:p>
        </w:tc>
      </w:tr>
      <w:tr w:rsidR="007C0D28" w:rsidRPr="00076E91" w14:paraId="2FCB212F" w14:textId="77777777" w:rsidTr="002E4524">
        <w:tc>
          <w:tcPr>
            <w:tcW w:w="0" w:type="auto"/>
          </w:tcPr>
          <w:p w14:paraId="73D74F92" w14:textId="77777777" w:rsidR="007C0D28" w:rsidRPr="00076E91" w:rsidRDefault="007C0D28" w:rsidP="008D799A">
            <w:pPr>
              <w:spacing w:line="360" w:lineRule="auto"/>
              <w:rPr>
                <w:szCs w:val="24"/>
              </w:rPr>
            </w:pPr>
            <w:r w:rsidRPr="00076E91">
              <w:rPr>
                <w:bCs/>
                <w:szCs w:val="24"/>
              </w:rPr>
              <w:t>135</w:t>
            </w:r>
          </w:p>
        </w:tc>
        <w:tc>
          <w:tcPr>
            <w:tcW w:w="0" w:type="auto"/>
          </w:tcPr>
          <w:p w14:paraId="7AF009A7" w14:textId="77777777" w:rsidR="007C0D28" w:rsidRPr="00611578" w:rsidRDefault="007C0D28" w:rsidP="008D799A">
            <w:pPr>
              <w:spacing w:line="360" w:lineRule="auto"/>
              <w:rPr>
                <w:i/>
                <w:szCs w:val="24"/>
              </w:rPr>
            </w:pPr>
            <w:r w:rsidRPr="00611578">
              <w:rPr>
                <w:i/>
                <w:szCs w:val="24"/>
              </w:rPr>
              <w:t>Puccinia graminis</w:t>
            </w:r>
          </w:p>
        </w:tc>
        <w:tc>
          <w:tcPr>
            <w:tcW w:w="0" w:type="auto"/>
          </w:tcPr>
          <w:p w14:paraId="65AF3A69" w14:textId="77777777" w:rsidR="007C0D28" w:rsidRPr="00076E91" w:rsidRDefault="007C0D28" w:rsidP="008D799A">
            <w:pPr>
              <w:spacing w:line="360" w:lineRule="auto"/>
              <w:rPr>
                <w:szCs w:val="24"/>
              </w:rPr>
            </w:pPr>
            <w:r w:rsidRPr="00076E91">
              <w:rPr>
                <w:szCs w:val="24"/>
              </w:rPr>
              <w:t>Basidiomycota</w:t>
            </w:r>
          </w:p>
        </w:tc>
        <w:tc>
          <w:tcPr>
            <w:tcW w:w="0" w:type="auto"/>
          </w:tcPr>
          <w:p w14:paraId="0E60B9F8" w14:textId="742BBF3E" w:rsidR="007C0D28" w:rsidRPr="00076E91" w:rsidRDefault="00A041BA" w:rsidP="008D799A">
            <w:pPr>
              <w:spacing w:line="360" w:lineRule="auto"/>
              <w:rPr>
                <w:szCs w:val="24"/>
              </w:rPr>
            </w:pPr>
            <w:r w:rsidRPr="00076E91">
              <w:rPr>
                <w:szCs w:val="24"/>
              </w:rPr>
              <w:t>Fungi</w:t>
            </w:r>
          </w:p>
        </w:tc>
      </w:tr>
      <w:tr w:rsidR="007C0D28" w:rsidRPr="00076E91" w14:paraId="02AD4084" w14:textId="77777777" w:rsidTr="002E4524">
        <w:tc>
          <w:tcPr>
            <w:tcW w:w="0" w:type="auto"/>
          </w:tcPr>
          <w:p w14:paraId="1EC4C37F" w14:textId="77777777" w:rsidR="007C0D28" w:rsidRPr="00076E91" w:rsidRDefault="007C0D28" w:rsidP="008D799A">
            <w:pPr>
              <w:spacing w:line="360" w:lineRule="auto"/>
              <w:rPr>
                <w:szCs w:val="24"/>
              </w:rPr>
            </w:pPr>
            <w:r w:rsidRPr="00076E91">
              <w:rPr>
                <w:bCs/>
                <w:szCs w:val="24"/>
              </w:rPr>
              <w:t>136</w:t>
            </w:r>
          </w:p>
        </w:tc>
        <w:tc>
          <w:tcPr>
            <w:tcW w:w="0" w:type="auto"/>
          </w:tcPr>
          <w:p w14:paraId="151DBFFE" w14:textId="77777777" w:rsidR="007C0D28" w:rsidRPr="00611578" w:rsidRDefault="007C0D28" w:rsidP="008D799A">
            <w:pPr>
              <w:spacing w:line="360" w:lineRule="auto"/>
              <w:rPr>
                <w:i/>
                <w:szCs w:val="24"/>
              </w:rPr>
            </w:pPr>
            <w:r w:rsidRPr="00611578">
              <w:rPr>
                <w:i/>
                <w:szCs w:val="24"/>
              </w:rPr>
              <w:t>Schizophyllum commune</w:t>
            </w:r>
          </w:p>
        </w:tc>
        <w:tc>
          <w:tcPr>
            <w:tcW w:w="0" w:type="auto"/>
          </w:tcPr>
          <w:p w14:paraId="315B42EC" w14:textId="77777777" w:rsidR="007C0D28" w:rsidRPr="00076E91" w:rsidRDefault="007C0D28" w:rsidP="008D799A">
            <w:pPr>
              <w:spacing w:line="360" w:lineRule="auto"/>
              <w:rPr>
                <w:szCs w:val="24"/>
              </w:rPr>
            </w:pPr>
            <w:r w:rsidRPr="00076E91">
              <w:rPr>
                <w:szCs w:val="24"/>
              </w:rPr>
              <w:t>Basidiomycota</w:t>
            </w:r>
          </w:p>
        </w:tc>
        <w:tc>
          <w:tcPr>
            <w:tcW w:w="0" w:type="auto"/>
          </w:tcPr>
          <w:p w14:paraId="152334CC" w14:textId="45E41B85" w:rsidR="007C0D28" w:rsidRPr="00076E91" w:rsidRDefault="00A041BA" w:rsidP="008D799A">
            <w:pPr>
              <w:spacing w:line="360" w:lineRule="auto"/>
              <w:rPr>
                <w:szCs w:val="24"/>
              </w:rPr>
            </w:pPr>
            <w:r w:rsidRPr="00076E91">
              <w:rPr>
                <w:szCs w:val="24"/>
              </w:rPr>
              <w:t>Fungi</w:t>
            </w:r>
          </w:p>
        </w:tc>
      </w:tr>
      <w:tr w:rsidR="007C0D28" w:rsidRPr="00076E91" w14:paraId="56C5D57B" w14:textId="77777777" w:rsidTr="002E4524">
        <w:tc>
          <w:tcPr>
            <w:tcW w:w="0" w:type="auto"/>
          </w:tcPr>
          <w:p w14:paraId="4B90C997" w14:textId="77777777" w:rsidR="007C0D28" w:rsidRPr="00076E91" w:rsidRDefault="007C0D28" w:rsidP="008D799A">
            <w:pPr>
              <w:spacing w:line="360" w:lineRule="auto"/>
              <w:rPr>
                <w:szCs w:val="24"/>
              </w:rPr>
            </w:pPr>
            <w:r w:rsidRPr="00076E91">
              <w:rPr>
                <w:bCs/>
                <w:szCs w:val="24"/>
              </w:rPr>
              <w:t>137</w:t>
            </w:r>
          </w:p>
        </w:tc>
        <w:tc>
          <w:tcPr>
            <w:tcW w:w="0" w:type="auto"/>
          </w:tcPr>
          <w:p w14:paraId="6BE63094" w14:textId="77777777" w:rsidR="007C0D28" w:rsidRPr="00611578" w:rsidRDefault="007C0D28" w:rsidP="008D799A">
            <w:pPr>
              <w:spacing w:line="360" w:lineRule="auto"/>
              <w:rPr>
                <w:i/>
                <w:szCs w:val="24"/>
              </w:rPr>
            </w:pPr>
            <w:r w:rsidRPr="00611578">
              <w:rPr>
                <w:i/>
                <w:szCs w:val="24"/>
              </w:rPr>
              <w:t>Serpula lacrymans S7_3</w:t>
            </w:r>
          </w:p>
        </w:tc>
        <w:tc>
          <w:tcPr>
            <w:tcW w:w="0" w:type="auto"/>
          </w:tcPr>
          <w:p w14:paraId="78E2835E" w14:textId="77777777" w:rsidR="007C0D28" w:rsidRPr="00076E91" w:rsidRDefault="007C0D28" w:rsidP="008D799A">
            <w:pPr>
              <w:spacing w:line="360" w:lineRule="auto"/>
              <w:rPr>
                <w:szCs w:val="24"/>
              </w:rPr>
            </w:pPr>
            <w:r w:rsidRPr="00076E91">
              <w:rPr>
                <w:szCs w:val="24"/>
              </w:rPr>
              <w:t>Basidiomycota</w:t>
            </w:r>
          </w:p>
        </w:tc>
        <w:tc>
          <w:tcPr>
            <w:tcW w:w="0" w:type="auto"/>
          </w:tcPr>
          <w:p w14:paraId="24D692AE" w14:textId="40B0CB55" w:rsidR="007C0D28" w:rsidRPr="00076E91" w:rsidRDefault="00A041BA" w:rsidP="008D799A">
            <w:pPr>
              <w:spacing w:line="360" w:lineRule="auto"/>
              <w:rPr>
                <w:szCs w:val="24"/>
              </w:rPr>
            </w:pPr>
            <w:r w:rsidRPr="00076E91">
              <w:rPr>
                <w:szCs w:val="24"/>
              </w:rPr>
              <w:t>Fungi</w:t>
            </w:r>
          </w:p>
        </w:tc>
      </w:tr>
      <w:tr w:rsidR="007C0D28" w:rsidRPr="00076E91" w14:paraId="529FC385" w14:textId="77777777" w:rsidTr="002E4524">
        <w:tc>
          <w:tcPr>
            <w:tcW w:w="0" w:type="auto"/>
          </w:tcPr>
          <w:p w14:paraId="7E9BB954" w14:textId="77777777" w:rsidR="007C0D28" w:rsidRPr="00076E91" w:rsidRDefault="007C0D28" w:rsidP="008D799A">
            <w:pPr>
              <w:spacing w:line="360" w:lineRule="auto"/>
              <w:rPr>
                <w:szCs w:val="24"/>
              </w:rPr>
            </w:pPr>
            <w:r w:rsidRPr="00076E91">
              <w:rPr>
                <w:bCs/>
                <w:szCs w:val="24"/>
              </w:rPr>
              <w:t>138</w:t>
            </w:r>
          </w:p>
        </w:tc>
        <w:tc>
          <w:tcPr>
            <w:tcW w:w="0" w:type="auto"/>
          </w:tcPr>
          <w:p w14:paraId="2737DC17" w14:textId="77777777" w:rsidR="007C0D28" w:rsidRPr="00611578" w:rsidRDefault="007C0D28" w:rsidP="008D799A">
            <w:pPr>
              <w:spacing w:line="360" w:lineRule="auto"/>
              <w:rPr>
                <w:i/>
                <w:szCs w:val="24"/>
              </w:rPr>
            </w:pPr>
            <w:r w:rsidRPr="00611578">
              <w:rPr>
                <w:i/>
                <w:szCs w:val="24"/>
              </w:rPr>
              <w:t>Sporobolomyces roseus</w:t>
            </w:r>
          </w:p>
        </w:tc>
        <w:tc>
          <w:tcPr>
            <w:tcW w:w="0" w:type="auto"/>
          </w:tcPr>
          <w:p w14:paraId="250335E0" w14:textId="77777777" w:rsidR="007C0D28" w:rsidRPr="00076E91" w:rsidRDefault="007C0D28" w:rsidP="008D799A">
            <w:pPr>
              <w:spacing w:line="360" w:lineRule="auto"/>
              <w:rPr>
                <w:szCs w:val="24"/>
              </w:rPr>
            </w:pPr>
            <w:r w:rsidRPr="00076E91">
              <w:rPr>
                <w:szCs w:val="24"/>
              </w:rPr>
              <w:t>Basidiomycota</w:t>
            </w:r>
          </w:p>
        </w:tc>
        <w:tc>
          <w:tcPr>
            <w:tcW w:w="0" w:type="auto"/>
          </w:tcPr>
          <w:p w14:paraId="07368BD9" w14:textId="05F31F2F" w:rsidR="007C0D28" w:rsidRPr="00076E91" w:rsidRDefault="00A041BA" w:rsidP="008D799A">
            <w:pPr>
              <w:spacing w:line="360" w:lineRule="auto"/>
              <w:rPr>
                <w:szCs w:val="24"/>
              </w:rPr>
            </w:pPr>
            <w:r w:rsidRPr="00076E91">
              <w:rPr>
                <w:szCs w:val="24"/>
              </w:rPr>
              <w:t>Fungi</w:t>
            </w:r>
          </w:p>
        </w:tc>
      </w:tr>
      <w:tr w:rsidR="007C0D28" w:rsidRPr="00076E91" w14:paraId="109D7824" w14:textId="77777777" w:rsidTr="002E4524">
        <w:tc>
          <w:tcPr>
            <w:tcW w:w="0" w:type="auto"/>
          </w:tcPr>
          <w:p w14:paraId="561CAE4A" w14:textId="77777777" w:rsidR="007C0D28" w:rsidRPr="00076E91" w:rsidRDefault="007C0D28" w:rsidP="008D799A">
            <w:pPr>
              <w:spacing w:line="360" w:lineRule="auto"/>
              <w:rPr>
                <w:szCs w:val="24"/>
              </w:rPr>
            </w:pPr>
            <w:r w:rsidRPr="00076E91">
              <w:rPr>
                <w:bCs/>
                <w:szCs w:val="24"/>
              </w:rPr>
              <w:t>139</w:t>
            </w:r>
          </w:p>
        </w:tc>
        <w:tc>
          <w:tcPr>
            <w:tcW w:w="0" w:type="auto"/>
          </w:tcPr>
          <w:p w14:paraId="1E359932" w14:textId="77777777" w:rsidR="007C0D28" w:rsidRPr="00611578" w:rsidRDefault="007C0D28" w:rsidP="008D799A">
            <w:pPr>
              <w:spacing w:line="360" w:lineRule="auto"/>
              <w:rPr>
                <w:i/>
                <w:szCs w:val="24"/>
              </w:rPr>
            </w:pPr>
            <w:r w:rsidRPr="00611578">
              <w:rPr>
                <w:i/>
                <w:szCs w:val="24"/>
              </w:rPr>
              <w:t>Tremella mesenterica Fries</w:t>
            </w:r>
          </w:p>
        </w:tc>
        <w:tc>
          <w:tcPr>
            <w:tcW w:w="0" w:type="auto"/>
          </w:tcPr>
          <w:p w14:paraId="0942E058" w14:textId="77777777" w:rsidR="007C0D28" w:rsidRPr="00076E91" w:rsidRDefault="007C0D28" w:rsidP="008D799A">
            <w:pPr>
              <w:spacing w:line="360" w:lineRule="auto"/>
              <w:rPr>
                <w:szCs w:val="24"/>
              </w:rPr>
            </w:pPr>
            <w:r w:rsidRPr="00076E91">
              <w:rPr>
                <w:szCs w:val="24"/>
              </w:rPr>
              <w:t>Basidiomycota</w:t>
            </w:r>
          </w:p>
        </w:tc>
        <w:tc>
          <w:tcPr>
            <w:tcW w:w="0" w:type="auto"/>
          </w:tcPr>
          <w:p w14:paraId="65A546E4" w14:textId="28B30222" w:rsidR="007C0D28" w:rsidRPr="00076E91" w:rsidRDefault="00A041BA" w:rsidP="008D799A">
            <w:pPr>
              <w:spacing w:line="360" w:lineRule="auto"/>
              <w:rPr>
                <w:szCs w:val="24"/>
              </w:rPr>
            </w:pPr>
            <w:r w:rsidRPr="00076E91">
              <w:rPr>
                <w:szCs w:val="24"/>
              </w:rPr>
              <w:t>Fungi</w:t>
            </w:r>
          </w:p>
        </w:tc>
      </w:tr>
      <w:tr w:rsidR="007C0D28" w:rsidRPr="00076E91" w14:paraId="1666601D" w14:textId="77777777" w:rsidTr="002E4524">
        <w:tc>
          <w:tcPr>
            <w:tcW w:w="0" w:type="auto"/>
          </w:tcPr>
          <w:p w14:paraId="0416B25B" w14:textId="77777777" w:rsidR="007C0D28" w:rsidRPr="00076E91" w:rsidRDefault="007C0D28" w:rsidP="008D799A">
            <w:pPr>
              <w:spacing w:line="360" w:lineRule="auto"/>
              <w:rPr>
                <w:szCs w:val="24"/>
              </w:rPr>
            </w:pPr>
            <w:r w:rsidRPr="00076E91">
              <w:rPr>
                <w:bCs/>
                <w:szCs w:val="24"/>
              </w:rPr>
              <w:t>140</w:t>
            </w:r>
          </w:p>
        </w:tc>
        <w:tc>
          <w:tcPr>
            <w:tcW w:w="0" w:type="auto"/>
          </w:tcPr>
          <w:p w14:paraId="2289EFBE" w14:textId="77777777" w:rsidR="007C0D28" w:rsidRPr="00611578" w:rsidRDefault="007C0D28" w:rsidP="008D799A">
            <w:pPr>
              <w:spacing w:line="360" w:lineRule="auto"/>
              <w:rPr>
                <w:i/>
                <w:szCs w:val="24"/>
              </w:rPr>
            </w:pPr>
            <w:r w:rsidRPr="00611578">
              <w:rPr>
                <w:i/>
                <w:szCs w:val="24"/>
              </w:rPr>
              <w:t>Ustilago maydis</w:t>
            </w:r>
          </w:p>
        </w:tc>
        <w:tc>
          <w:tcPr>
            <w:tcW w:w="0" w:type="auto"/>
          </w:tcPr>
          <w:p w14:paraId="20BF2351" w14:textId="77777777" w:rsidR="007C0D28" w:rsidRPr="00076E91" w:rsidRDefault="007C0D28" w:rsidP="008D799A">
            <w:pPr>
              <w:spacing w:line="360" w:lineRule="auto"/>
              <w:rPr>
                <w:szCs w:val="24"/>
              </w:rPr>
            </w:pPr>
            <w:r w:rsidRPr="00076E91">
              <w:rPr>
                <w:szCs w:val="24"/>
              </w:rPr>
              <w:t>Basidiomycota</w:t>
            </w:r>
          </w:p>
        </w:tc>
        <w:tc>
          <w:tcPr>
            <w:tcW w:w="0" w:type="auto"/>
          </w:tcPr>
          <w:p w14:paraId="5FBAA55A" w14:textId="30923EC4" w:rsidR="007C0D28" w:rsidRPr="00076E91" w:rsidRDefault="00A041BA" w:rsidP="008D799A">
            <w:pPr>
              <w:spacing w:line="360" w:lineRule="auto"/>
              <w:rPr>
                <w:szCs w:val="24"/>
              </w:rPr>
            </w:pPr>
            <w:r w:rsidRPr="00076E91">
              <w:rPr>
                <w:szCs w:val="24"/>
              </w:rPr>
              <w:t>Fungi</w:t>
            </w:r>
          </w:p>
        </w:tc>
      </w:tr>
      <w:tr w:rsidR="007C0D28" w:rsidRPr="00076E91" w14:paraId="01FED77E" w14:textId="77777777" w:rsidTr="002E4524">
        <w:tc>
          <w:tcPr>
            <w:tcW w:w="0" w:type="auto"/>
          </w:tcPr>
          <w:p w14:paraId="7081FA05" w14:textId="77777777" w:rsidR="007C0D28" w:rsidRPr="00076E91" w:rsidRDefault="007C0D28" w:rsidP="008D799A">
            <w:pPr>
              <w:spacing w:line="360" w:lineRule="auto"/>
              <w:rPr>
                <w:szCs w:val="24"/>
              </w:rPr>
            </w:pPr>
            <w:r w:rsidRPr="00076E91">
              <w:rPr>
                <w:bCs/>
                <w:szCs w:val="24"/>
              </w:rPr>
              <w:t>141</w:t>
            </w:r>
          </w:p>
        </w:tc>
        <w:tc>
          <w:tcPr>
            <w:tcW w:w="0" w:type="auto"/>
          </w:tcPr>
          <w:p w14:paraId="49C16BDC" w14:textId="77777777" w:rsidR="007C0D28" w:rsidRPr="00611578" w:rsidRDefault="007C0D28" w:rsidP="008D799A">
            <w:pPr>
              <w:spacing w:line="360" w:lineRule="auto"/>
              <w:rPr>
                <w:i/>
                <w:szCs w:val="24"/>
              </w:rPr>
            </w:pPr>
            <w:r w:rsidRPr="00611578">
              <w:rPr>
                <w:i/>
                <w:szCs w:val="24"/>
              </w:rPr>
              <w:t>Mucor circinelloides</w:t>
            </w:r>
          </w:p>
        </w:tc>
        <w:tc>
          <w:tcPr>
            <w:tcW w:w="0" w:type="auto"/>
          </w:tcPr>
          <w:p w14:paraId="1C53A573" w14:textId="77777777" w:rsidR="007C0D28" w:rsidRPr="00076E91" w:rsidRDefault="007C0D28" w:rsidP="008D799A">
            <w:pPr>
              <w:spacing w:line="360" w:lineRule="auto"/>
              <w:rPr>
                <w:szCs w:val="24"/>
              </w:rPr>
            </w:pPr>
            <w:r w:rsidRPr="00076E91">
              <w:rPr>
                <w:szCs w:val="24"/>
              </w:rPr>
              <w:t>Mucoromycotina</w:t>
            </w:r>
          </w:p>
        </w:tc>
        <w:tc>
          <w:tcPr>
            <w:tcW w:w="0" w:type="auto"/>
          </w:tcPr>
          <w:p w14:paraId="4FFEEE0A" w14:textId="1806F69B" w:rsidR="007C0D28" w:rsidRPr="00076E91" w:rsidRDefault="00A041BA" w:rsidP="008D799A">
            <w:pPr>
              <w:spacing w:line="360" w:lineRule="auto"/>
              <w:rPr>
                <w:szCs w:val="24"/>
              </w:rPr>
            </w:pPr>
            <w:r w:rsidRPr="00076E91">
              <w:rPr>
                <w:szCs w:val="24"/>
              </w:rPr>
              <w:t>Fungi</w:t>
            </w:r>
          </w:p>
        </w:tc>
      </w:tr>
      <w:tr w:rsidR="007C0D28" w:rsidRPr="00076E91" w14:paraId="0257F9B7" w14:textId="77777777" w:rsidTr="002E4524">
        <w:tc>
          <w:tcPr>
            <w:tcW w:w="0" w:type="auto"/>
          </w:tcPr>
          <w:p w14:paraId="289DB8CB" w14:textId="77777777" w:rsidR="007C0D28" w:rsidRPr="00076E91" w:rsidRDefault="007C0D28" w:rsidP="008D799A">
            <w:pPr>
              <w:spacing w:line="360" w:lineRule="auto"/>
              <w:rPr>
                <w:szCs w:val="24"/>
              </w:rPr>
            </w:pPr>
            <w:r w:rsidRPr="00076E91">
              <w:rPr>
                <w:bCs/>
                <w:szCs w:val="24"/>
              </w:rPr>
              <w:t>142</w:t>
            </w:r>
          </w:p>
        </w:tc>
        <w:tc>
          <w:tcPr>
            <w:tcW w:w="0" w:type="auto"/>
          </w:tcPr>
          <w:p w14:paraId="7FDE6DA9" w14:textId="77777777" w:rsidR="007C0D28" w:rsidRPr="00611578" w:rsidRDefault="007C0D28" w:rsidP="008D799A">
            <w:pPr>
              <w:spacing w:line="360" w:lineRule="auto"/>
              <w:rPr>
                <w:i/>
                <w:szCs w:val="24"/>
              </w:rPr>
            </w:pPr>
            <w:r w:rsidRPr="00611578">
              <w:rPr>
                <w:i/>
                <w:szCs w:val="24"/>
              </w:rPr>
              <w:t>Phycomyces blakesleeanus</w:t>
            </w:r>
          </w:p>
        </w:tc>
        <w:tc>
          <w:tcPr>
            <w:tcW w:w="0" w:type="auto"/>
          </w:tcPr>
          <w:p w14:paraId="1321DC44" w14:textId="77777777" w:rsidR="007C0D28" w:rsidRPr="00076E91" w:rsidRDefault="007C0D28" w:rsidP="008D799A">
            <w:pPr>
              <w:spacing w:line="360" w:lineRule="auto"/>
              <w:rPr>
                <w:szCs w:val="24"/>
              </w:rPr>
            </w:pPr>
            <w:r w:rsidRPr="00076E91">
              <w:rPr>
                <w:szCs w:val="24"/>
              </w:rPr>
              <w:t>Mucoromycotina</w:t>
            </w:r>
          </w:p>
        </w:tc>
        <w:tc>
          <w:tcPr>
            <w:tcW w:w="0" w:type="auto"/>
          </w:tcPr>
          <w:p w14:paraId="150BD786" w14:textId="589AA2C2" w:rsidR="007C0D28" w:rsidRPr="00076E91" w:rsidRDefault="00A041BA" w:rsidP="008D799A">
            <w:pPr>
              <w:spacing w:line="360" w:lineRule="auto"/>
              <w:rPr>
                <w:szCs w:val="24"/>
              </w:rPr>
            </w:pPr>
            <w:r w:rsidRPr="00076E91">
              <w:rPr>
                <w:szCs w:val="24"/>
              </w:rPr>
              <w:t>Fungi</w:t>
            </w:r>
          </w:p>
        </w:tc>
      </w:tr>
      <w:tr w:rsidR="007C0D28" w:rsidRPr="00076E91" w14:paraId="4173B5F1" w14:textId="77777777" w:rsidTr="002E4524">
        <w:tc>
          <w:tcPr>
            <w:tcW w:w="0" w:type="auto"/>
          </w:tcPr>
          <w:p w14:paraId="04138048" w14:textId="77777777" w:rsidR="007C0D28" w:rsidRPr="00076E91" w:rsidRDefault="007C0D28" w:rsidP="008D799A">
            <w:pPr>
              <w:spacing w:line="360" w:lineRule="auto"/>
              <w:rPr>
                <w:szCs w:val="24"/>
              </w:rPr>
            </w:pPr>
            <w:r w:rsidRPr="00076E91">
              <w:rPr>
                <w:bCs/>
                <w:szCs w:val="24"/>
              </w:rPr>
              <w:t>143</w:t>
            </w:r>
          </w:p>
        </w:tc>
        <w:tc>
          <w:tcPr>
            <w:tcW w:w="0" w:type="auto"/>
          </w:tcPr>
          <w:p w14:paraId="060E4F69" w14:textId="77777777" w:rsidR="007C0D28" w:rsidRPr="00611578" w:rsidRDefault="007C0D28" w:rsidP="008D799A">
            <w:pPr>
              <w:spacing w:line="360" w:lineRule="auto"/>
              <w:rPr>
                <w:i/>
                <w:szCs w:val="24"/>
              </w:rPr>
            </w:pPr>
            <w:r w:rsidRPr="00611578">
              <w:rPr>
                <w:i/>
                <w:szCs w:val="24"/>
              </w:rPr>
              <w:t>Rhizopus oryzae</w:t>
            </w:r>
          </w:p>
        </w:tc>
        <w:tc>
          <w:tcPr>
            <w:tcW w:w="0" w:type="auto"/>
          </w:tcPr>
          <w:p w14:paraId="6E0930DB" w14:textId="77777777" w:rsidR="007C0D28" w:rsidRPr="00076E91" w:rsidRDefault="007C0D28" w:rsidP="008D799A">
            <w:pPr>
              <w:spacing w:line="360" w:lineRule="auto"/>
              <w:rPr>
                <w:szCs w:val="24"/>
              </w:rPr>
            </w:pPr>
            <w:r w:rsidRPr="00076E91">
              <w:rPr>
                <w:szCs w:val="24"/>
              </w:rPr>
              <w:t>Mucoromycotina</w:t>
            </w:r>
          </w:p>
        </w:tc>
        <w:tc>
          <w:tcPr>
            <w:tcW w:w="0" w:type="auto"/>
          </w:tcPr>
          <w:p w14:paraId="71A426DC" w14:textId="4CC912CD" w:rsidR="007C0D28" w:rsidRPr="00076E91" w:rsidRDefault="00A041BA" w:rsidP="008D799A">
            <w:pPr>
              <w:spacing w:line="360" w:lineRule="auto"/>
              <w:rPr>
                <w:szCs w:val="24"/>
              </w:rPr>
            </w:pPr>
            <w:r w:rsidRPr="00076E91">
              <w:rPr>
                <w:szCs w:val="24"/>
              </w:rPr>
              <w:t>Fungi</w:t>
            </w:r>
          </w:p>
        </w:tc>
      </w:tr>
      <w:tr w:rsidR="007C0D28" w:rsidRPr="00076E91" w14:paraId="7E9F99EA" w14:textId="77777777" w:rsidTr="002E4524">
        <w:tc>
          <w:tcPr>
            <w:tcW w:w="0" w:type="auto"/>
          </w:tcPr>
          <w:p w14:paraId="0F17A74F" w14:textId="77777777" w:rsidR="007C0D28" w:rsidRPr="00076E91" w:rsidRDefault="007C0D28" w:rsidP="008D799A">
            <w:pPr>
              <w:spacing w:line="360" w:lineRule="auto"/>
              <w:rPr>
                <w:szCs w:val="24"/>
              </w:rPr>
            </w:pPr>
            <w:r w:rsidRPr="00076E91">
              <w:rPr>
                <w:bCs/>
                <w:szCs w:val="24"/>
              </w:rPr>
              <w:t>144</w:t>
            </w:r>
          </w:p>
        </w:tc>
        <w:tc>
          <w:tcPr>
            <w:tcW w:w="0" w:type="auto"/>
          </w:tcPr>
          <w:p w14:paraId="027BD853" w14:textId="77777777" w:rsidR="007C0D28" w:rsidRPr="00611578" w:rsidRDefault="007C0D28" w:rsidP="008D799A">
            <w:pPr>
              <w:spacing w:line="360" w:lineRule="auto"/>
              <w:rPr>
                <w:i/>
                <w:szCs w:val="24"/>
              </w:rPr>
            </w:pPr>
            <w:r w:rsidRPr="00611578">
              <w:rPr>
                <w:i/>
                <w:szCs w:val="24"/>
              </w:rPr>
              <w:t>Batrachochytrium dendrobatidis</w:t>
            </w:r>
          </w:p>
        </w:tc>
        <w:tc>
          <w:tcPr>
            <w:tcW w:w="0" w:type="auto"/>
          </w:tcPr>
          <w:p w14:paraId="64268752" w14:textId="77777777" w:rsidR="007C0D28" w:rsidRPr="00076E91" w:rsidRDefault="007C0D28" w:rsidP="008D799A">
            <w:pPr>
              <w:spacing w:line="360" w:lineRule="auto"/>
              <w:rPr>
                <w:szCs w:val="24"/>
              </w:rPr>
            </w:pPr>
            <w:r w:rsidRPr="00076E91">
              <w:rPr>
                <w:szCs w:val="24"/>
              </w:rPr>
              <w:t>Chytridiomycota</w:t>
            </w:r>
          </w:p>
        </w:tc>
        <w:tc>
          <w:tcPr>
            <w:tcW w:w="0" w:type="auto"/>
          </w:tcPr>
          <w:p w14:paraId="35224436" w14:textId="1E5CDCBC" w:rsidR="007C0D28" w:rsidRPr="00076E91" w:rsidRDefault="00A041BA" w:rsidP="008D799A">
            <w:pPr>
              <w:spacing w:line="360" w:lineRule="auto"/>
              <w:rPr>
                <w:szCs w:val="24"/>
              </w:rPr>
            </w:pPr>
            <w:r w:rsidRPr="00076E91">
              <w:rPr>
                <w:szCs w:val="24"/>
              </w:rPr>
              <w:t>Fungi</w:t>
            </w:r>
          </w:p>
        </w:tc>
      </w:tr>
      <w:tr w:rsidR="007C0D28" w:rsidRPr="00076E91" w14:paraId="6A99212E" w14:textId="77777777" w:rsidTr="002E4524">
        <w:tc>
          <w:tcPr>
            <w:tcW w:w="0" w:type="auto"/>
          </w:tcPr>
          <w:p w14:paraId="4BE09F17" w14:textId="77777777" w:rsidR="007C0D28" w:rsidRPr="00076E91" w:rsidRDefault="007C0D28" w:rsidP="008D799A">
            <w:pPr>
              <w:spacing w:line="360" w:lineRule="auto"/>
              <w:rPr>
                <w:szCs w:val="24"/>
              </w:rPr>
            </w:pPr>
            <w:r w:rsidRPr="00076E91">
              <w:rPr>
                <w:bCs/>
                <w:szCs w:val="24"/>
              </w:rPr>
              <w:t>145</w:t>
            </w:r>
          </w:p>
        </w:tc>
        <w:tc>
          <w:tcPr>
            <w:tcW w:w="0" w:type="auto"/>
          </w:tcPr>
          <w:p w14:paraId="68159FA8" w14:textId="77777777" w:rsidR="007C0D28" w:rsidRPr="00611578" w:rsidRDefault="007C0D28" w:rsidP="008D799A">
            <w:pPr>
              <w:spacing w:line="360" w:lineRule="auto"/>
              <w:rPr>
                <w:i/>
                <w:szCs w:val="24"/>
              </w:rPr>
            </w:pPr>
            <w:r w:rsidRPr="00611578">
              <w:rPr>
                <w:i/>
                <w:szCs w:val="24"/>
              </w:rPr>
              <w:t>Spizellomyces punctatus</w:t>
            </w:r>
          </w:p>
        </w:tc>
        <w:tc>
          <w:tcPr>
            <w:tcW w:w="0" w:type="auto"/>
          </w:tcPr>
          <w:p w14:paraId="209AE766" w14:textId="77777777" w:rsidR="007C0D28" w:rsidRPr="00076E91" w:rsidRDefault="007C0D28" w:rsidP="008D799A">
            <w:pPr>
              <w:spacing w:line="360" w:lineRule="auto"/>
              <w:rPr>
                <w:szCs w:val="24"/>
              </w:rPr>
            </w:pPr>
            <w:r w:rsidRPr="00076E91">
              <w:rPr>
                <w:szCs w:val="24"/>
              </w:rPr>
              <w:t>Chytridiomycota</w:t>
            </w:r>
          </w:p>
        </w:tc>
        <w:tc>
          <w:tcPr>
            <w:tcW w:w="0" w:type="auto"/>
          </w:tcPr>
          <w:p w14:paraId="71ABE5BB" w14:textId="13D3F835" w:rsidR="007C0D28" w:rsidRPr="00076E91" w:rsidRDefault="00A041BA" w:rsidP="008D799A">
            <w:pPr>
              <w:spacing w:line="360" w:lineRule="auto"/>
              <w:rPr>
                <w:szCs w:val="24"/>
              </w:rPr>
            </w:pPr>
            <w:r w:rsidRPr="00076E91">
              <w:rPr>
                <w:szCs w:val="24"/>
              </w:rPr>
              <w:t>Fungi</w:t>
            </w:r>
          </w:p>
        </w:tc>
      </w:tr>
      <w:tr w:rsidR="007C0D28" w:rsidRPr="00076E91" w14:paraId="4CD1734C" w14:textId="77777777" w:rsidTr="002E4524">
        <w:tc>
          <w:tcPr>
            <w:tcW w:w="0" w:type="auto"/>
          </w:tcPr>
          <w:p w14:paraId="0F9AD16F" w14:textId="77777777" w:rsidR="007C0D28" w:rsidRPr="00076E91" w:rsidRDefault="007C0D28" w:rsidP="008D799A">
            <w:pPr>
              <w:spacing w:line="360" w:lineRule="auto"/>
              <w:rPr>
                <w:szCs w:val="24"/>
              </w:rPr>
            </w:pPr>
            <w:r w:rsidRPr="00076E91">
              <w:rPr>
                <w:bCs/>
                <w:szCs w:val="24"/>
              </w:rPr>
              <w:t>146</w:t>
            </w:r>
          </w:p>
        </w:tc>
        <w:tc>
          <w:tcPr>
            <w:tcW w:w="0" w:type="auto"/>
          </w:tcPr>
          <w:p w14:paraId="4A4CAFA7" w14:textId="77777777" w:rsidR="007C0D28" w:rsidRPr="00611578" w:rsidRDefault="007C0D28" w:rsidP="008D799A">
            <w:pPr>
              <w:spacing w:line="360" w:lineRule="auto"/>
              <w:rPr>
                <w:i/>
                <w:szCs w:val="24"/>
              </w:rPr>
            </w:pPr>
            <w:r w:rsidRPr="00611578">
              <w:rPr>
                <w:i/>
                <w:szCs w:val="24"/>
              </w:rPr>
              <w:t>Encephalitozoon hellem</w:t>
            </w:r>
          </w:p>
        </w:tc>
        <w:tc>
          <w:tcPr>
            <w:tcW w:w="0" w:type="auto"/>
          </w:tcPr>
          <w:p w14:paraId="7AFB888F" w14:textId="3488E0B4" w:rsidR="007C0D28" w:rsidRPr="00076E91" w:rsidRDefault="0057765D" w:rsidP="008D799A">
            <w:pPr>
              <w:spacing w:line="360" w:lineRule="auto"/>
              <w:rPr>
                <w:szCs w:val="24"/>
              </w:rPr>
            </w:pPr>
            <w:proofErr w:type="gramStart"/>
            <w:r w:rsidRPr="00076E91">
              <w:rPr>
                <w:szCs w:val="24"/>
              </w:rPr>
              <w:t>microsporidia</w:t>
            </w:r>
            <w:proofErr w:type="gramEnd"/>
          </w:p>
        </w:tc>
        <w:tc>
          <w:tcPr>
            <w:tcW w:w="0" w:type="auto"/>
          </w:tcPr>
          <w:p w14:paraId="1EB2CF8F" w14:textId="3882E621" w:rsidR="007C0D28" w:rsidRPr="00076E91" w:rsidRDefault="00A041BA" w:rsidP="008D799A">
            <w:pPr>
              <w:spacing w:line="360" w:lineRule="auto"/>
              <w:rPr>
                <w:szCs w:val="24"/>
              </w:rPr>
            </w:pPr>
            <w:r w:rsidRPr="00076E91">
              <w:rPr>
                <w:szCs w:val="24"/>
              </w:rPr>
              <w:t>Microsporidia</w:t>
            </w:r>
          </w:p>
        </w:tc>
      </w:tr>
      <w:tr w:rsidR="007C0D28" w:rsidRPr="00076E91" w14:paraId="0EE31688" w14:textId="77777777" w:rsidTr="002E4524">
        <w:tc>
          <w:tcPr>
            <w:tcW w:w="0" w:type="auto"/>
          </w:tcPr>
          <w:p w14:paraId="1A40F5FD" w14:textId="77777777" w:rsidR="007C0D28" w:rsidRPr="00076E91" w:rsidRDefault="007C0D28" w:rsidP="008D799A">
            <w:pPr>
              <w:spacing w:line="360" w:lineRule="auto"/>
              <w:rPr>
                <w:szCs w:val="24"/>
              </w:rPr>
            </w:pPr>
            <w:r w:rsidRPr="00076E91">
              <w:rPr>
                <w:bCs/>
                <w:szCs w:val="24"/>
              </w:rPr>
              <w:t>147</w:t>
            </w:r>
          </w:p>
        </w:tc>
        <w:tc>
          <w:tcPr>
            <w:tcW w:w="0" w:type="auto"/>
          </w:tcPr>
          <w:p w14:paraId="60E11D44" w14:textId="77777777" w:rsidR="007C0D28" w:rsidRPr="00611578" w:rsidRDefault="007C0D28" w:rsidP="008D799A">
            <w:pPr>
              <w:spacing w:line="360" w:lineRule="auto"/>
              <w:rPr>
                <w:i/>
                <w:szCs w:val="24"/>
              </w:rPr>
            </w:pPr>
            <w:r w:rsidRPr="00611578">
              <w:rPr>
                <w:i/>
                <w:szCs w:val="24"/>
              </w:rPr>
              <w:t>Encephalitozoon intestinalis</w:t>
            </w:r>
          </w:p>
        </w:tc>
        <w:tc>
          <w:tcPr>
            <w:tcW w:w="0" w:type="auto"/>
          </w:tcPr>
          <w:p w14:paraId="372CB2B7" w14:textId="4DABDC22" w:rsidR="007C0D28" w:rsidRPr="00076E91" w:rsidRDefault="0057765D" w:rsidP="008D799A">
            <w:pPr>
              <w:spacing w:line="360" w:lineRule="auto"/>
              <w:rPr>
                <w:szCs w:val="24"/>
              </w:rPr>
            </w:pPr>
            <w:proofErr w:type="gramStart"/>
            <w:r w:rsidRPr="00076E91">
              <w:rPr>
                <w:szCs w:val="24"/>
              </w:rPr>
              <w:t>microsporidia</w:t>
            </w:r>
            <w:proofErr w:type="gramEnd"/>
          </w:p>
        </w:tc>
        <w:tc>
          <w:tcPr>
            <w:tcW w:w="0" w:type="auto"/>
          </w:tcPr>
          <w:p w14:paraId="48D0D75E" w14:textId="3073F609" w:rsidR="007C0D28" w:rsidRPr="00076E91" w:rsidRDefault="00A041BA" w:rsidP="008D799A">
            <w:pPr>
              <w:spacing w:line="360" w:lineRule="auto"/>
              <w:rPr>
                <w:szCs w:val="24"/>
              </w:rPr>
            </w:pPr>
            <w:r w:rsidRPr="00076E91">
              <w:rPr>
                <w:szCs w:val="24"/>
              </w:rPr>
              <w:t>Microsporidia</w:t>
            </w:r>
          </w:p>
        </w:tc>
      </w:tr>
      <w:tr w:rsidR="007C0D28" w:rsidRPr="00076E91" w14:paraId="74D942BC" w14:textId="77777777" w:rsidTr="002E4524">
        <w:tc>
          <w:tcPr>
            <w:tcW w:w="0" w:type="auto"/>
          </w:tcPr>
          <w:p w14:paraId="38E409AB" w14:textId="77777777" w:rsidR="007C0D28" w:rsidRPr="00076E91" w:rsidRDefault="007C0D28" w:rsidP="008D799A">
            <w:pPr>
              <w:spacing w:line="360" w:lineRule="auto"/>
              <w:rPr>
                <w:szCs w:val="24"/>
              </w:rPr>
            </w:pPr>
            <w:r w:rsidRPr="00076E91">
              <w:rPr>
                <w:bCs/>
                <w:szCs w:val="24"/>
              </w:rPr>
              <w:t>148</w:t>
            </w:r>
          </w:p>
        </w:tc>
        <w:tc>
          <w:tcPr>
            <w:tcW w:w="0" w:type="auto"/>
          </w:tcPr>
          <w:p w14:paraId="67A159C4" w14:textId="77777777" w:rsidR="007C0D28" w:rsidRPr="00611578" w:rsidRDefault="007C0D28" w:rsidP="008D799A">
            <w:pPr>
              <w:spacing w:line="360" w:lineRule="auto"/>
              <w:rPr>
                <w:i/>
                <w:szCs w:val="24"/>
              </w:rPr>
            </w:pPr>
            <w:r w:rsidRPr="00611578">
              <w:rPr>
                <w:i/>
                <w:szCs w:val="24"/>
              </w:rPr>
              <w:t>Encephalitozoon cuniculi</w:t>
            </w:r>
          </w:p>
        </w:tc>
        <w:tc>
          <w:tcPr>
            <w:tcW w:w="0" w:type="auto"/>
          </w:tcPr>
          <w:p w14:paraId="33FDA113" w14:textId="1BC147E7" w:rsidR="007C0D28" w:rsidRPr="00076E91" w:rsidRDefault="0057765D" w:rsidP="008D799A">
            <w:pPr>
              <w:spacing w:line="360" w:lineRule="auto"/>
              <w:rPr>
                <w:szCs w:val="24"/>
              </w:rPr>
            </w:pPr>
            <w:proofErr w:type="gramStart"/>
            <w:r w:rsidRPr="00076E91">
              <w:rPr>
                <w:szCs w:val="24"/>
              </w:rPr>
              <w:t>microsporidia</w:t>
            </w:r>
            <w:proofErr w:type="gramEnd"/>
          </w:p>
        </w:tc>
        <w:tc>
          <w:tcPr>
            <w:tcW w:w="0" w:type="auto"/>
          </w:tcPr>
          <w:p w14:paraId="24192CD2" w14:textId="3A0E8C85" w:rsidR="007C0D28" w:rsidRPr="00076E91" w:rsidRDefault="00A041BA" w:rsidP="008D799A">
            <w:pPr>
              <w:spacing w:line="360" w:lineRule="auto"/>
              <w:rPr>
                <w:szCs w:val="24"/>
              </w:rPr>
            </w:pPr>
            <w:r w:rsidRPr="00076E91">
              <w:rPr>
                <w:szCs w:val="24"/>
              </w:rPr>
              <w:t>Microsporidia</w:t>
            </w:r>
          </w:p>
        </w:tc>
      </w:tr>
      <w:tr w:rsidR="007C0D28" w:rsidRPr="00076E91" w14:paraId="5D27E482" w14:textId="77777777" w:rsidTr="002E4524">
        <w:tc>
          <w:tcPr>
            <w:tcW w:w="0" w:type="auto"/>
          </w:tcPr>
          <w:p w14:paraId="4DE22D51" w14:textId="77777777" w:rsidR="007C0D28" w:rsidRPr="00076E91" w:rsidRDefault="007C0D28" w:rsidP="008D799A">
            <w:pPr>
              <w:spacing w:line="360" w:lineRule="auto"/>
              <w:rPr>
                <w:szCs w:val="24"/>
              </w:rPr>
            </w:pPr>
            <w:r w:rsidRPr="00076E91">
              <w:rPr>
                <w:bCs/>
                <w:szCs w:val="24"/>
              </w:rPr>
              <w:lastRenderedPageBreak/>
              <w:t>149</w:t>
            </w:r>
          </w:p>
        </w:tc>
        <w:tc>
          <w:tcPr>
            <w:tcW w:w="0" w:type="auto"/>
          </w:tcPr>
          <w:p w14:paraId="5F5EAB2A" w14:textId="77777777" w:rsidR="007C0D28" w:rsidRPr="00611578" w:rsidRDefault="007C0D28" w:rsidP="008D799A">
            <w:pPr>
              <w:spacing w:line="360" w:lineRule="auto"/>
              <w:rPr>
                <w:i/>
                <w:szCs w:val="24"/>
              </w:rPr>
            </w:pPr>
            <w:r w:rsidRPr="00611578">
              <w:rPr>
                <w:i/>
                <w:szCs w:val="24"/>
              </w:rPr>
              <w:t>Nosema ceranae</w:t>
            </w:r>
          </w:p>
        </w:tc>
        <w:tc>
          <w:tcPr>
            <w:tcW w:w="0" w:type="auto"/>
          </w:tcPr>
          <w:p w14:paraId="4DD9527C" w14:textId="761C64C2" w:rsidR="007C0D28" w:rsidRPr="00076E91" w:rsidRDefault="0057765D" w:rsidP="008D799A">
            <w:pPr>
              <w:spacing w:line="360" w:lineRule="auto"/>
              <w:rPr>
                <w:szCs w:val="24"/>
              </w:rPr>
            </w:pPr>
            <w:proofErr w:type="gramStart"/>
            <w:r w:rsidRPr="00076E91">
              <w:rPr>
                <w:szCs w:val="24"/>
              </w:rPr>
              <w:t>microsporidia</w:t>
            </w:r>
            <w:proofErr w:type="gramEnd"/>
          </w:p>
        </w:tc>
        <w:tc>
          <w:tcPr>
            <w:tcW w:w="0" w:type="auto"/>
          </w:tcPr>
          <w:p w14:paraId="253E2BED" w14:textId="1A50E5C2" w:rsidR="007C0D28" w:rsidRPr="00076E91" w:rsidRDefault="00A041BA" w:rsidP="008D799A">
            <w:pPr>
              <w:spacing w:line="360" w:lineRule="auto"/>
              <w:rPr>
                <w:szCs w:val="24"/>
              </w:rPr>
            </w:pPr>
            <w:r w:rsidRPr="00076E91">
              <w:rPr>
                <w:szCs w:val="24"/>
              </w:rPr>
              <w:t>Microsporidia</w:t>
            </w:r>
          </w:p>
        </w:tc>
      </w:tr>
      <w:tr w:rsidR="007C0D28" w:rsidRPr="00076E91" w14:paraId="0B10BCFC" w14:textId="77777777" w:rsidTr="002E4524">
        <w:tc>
          <w:tcPr>
            <w:tcW w:w="0" w:type="auto"/>
          </w:tcPr>
          <w:p w14:paraId="5E763F05" w14:textId="77777777" w:rsidR="007C0D28" w:rsidRPr="00076E91" w:rsidRDefault="007C0D28" w:rsidP="008D799A">
            <w:pPr>
              <w:spacing w:line="360" w:lineRule="auto"/>
              <w:rPr>
                <w:szCs w:val="24"/>
              </w:rPr>
            </w:pPr>
            <w:r w:rsidRPr="00076E91">
              <w:rPr>
                <w:bCs/>
                <w:szCs w:val="24"/>
              </w:rPr>
              <w:t>150</w:t>
            </w:r>
          </w:p>
        </w:tc>
        <w:tc>
          <w:tcPr>
            <w:tcW w:w="0" w:type="auto"/>
          </w:tcPr>
          <w:p w14:paraId="6C328A2F" w14:textId="77777777" w:rsidR="007C0D28" w:rsidRPr="00611578" w:rsidRDefault="007C0D28" w:rsidP="008D799A">
            <w:pPr>
              <w:spacing w:line="360" w:lineRule="auto"/>
              <w:rPr>
                <w:i/>
                <w:szCs w:val="24"/>
              </w:rPr>
            </w:pPr>
            <w:r w:rsidRPr="00611578">
              <w:rPr>
                <w:i/>
                <w:szCs w:val="24"/>
              </w:rPr>
              <w:t>Enterocytozoon bieneusi</w:t>
            </w:r>
          </w:p>
        </w:tc>
        <w:tc>
          <w:tcPr>
            <w:tcW w:w="0" w:type="auto"/>
          </w:tcPr>
          <w:p w14:paraId="69EC1C7E" w14:textId="04290AC2" w:rsidR="007C0D28" w:rsidRPr="00076E91" w:rsidRDefault="0057765D" w:rsidP="008D799A">
            <w:pPr>
              <w:spacing w:line="360" w:lineRule="auto"/>
              <w:rPr>
                <w:szCs w:val="24"/>
              </w:rPr>
            </w:pPr>
            <w:proofErr w:type="gramStart"/>
            <w:r w:rsidRPr="00076E91">
              <w:rPr>
                <w:szCs w:val="24"/>
              </w:rPr>
              <w:t>microsporidia</w:t>
            </w:r>
            <w:proofErr w:type="gramEnd"/>
          </w:p>
        </w:tc>
        <w:tc>
          <w:tcPr>
            <w:tcW w:w="0" w:type="auto"/>
          </w:tcPr>
          <w:p w14:paraId="220DEB83" w14:textId="6BC8EDF2" w:rsidR="007C0D28" w:rsidRPr="00076E91" w:rsidRDefault="00A041BA" w:rsidP="008D799A">
            <w:pPr>
              <w:spacing w:line="360" w:lineRule="auto"/>
              <w:rPr>
                <w:szCs w:val="24"/>
              </w:rPr>
            </w:pPr>
            <w:r w:rsidRPr="00076E91">
              <w:rPr>
                <w:szCs w:val="24"/>
              </w:rPr>
              <w:t>Microsporidia</w:t>
            </w:r>
          </w:p>
        </w:tc>
      </w:tr>
      <w:tr w:rsidR="007C0D28" w:rsidRPr="00076E91" w14:paraId="223CC04A" w14:textId="77777777" w:rsidTr="002E4524">
        <w:tc>
          <w:tcPr>
            <w:tcW w:w="0" w:type="auto"/>
          </w:tcPr>
          <w:p w14:paraId="1C2ED276" w14:textId="77777777" w:rsidR="007C0D28" w:rsidRPr="00076E91" w:rsidRDefault="007C0D28" w:rsidP="008D799A">
            <w:pPr>
              <w:spacing w:line="360" w:lineRule="auto"/>
              <w:rPr>
                <w:szCs w:val="24"/>
              </w:rPr>
            </w:pPr>
            <w:r w:rsidRPr="00076E91">
              <w:rPr>
                <w:bCs/>
                <w:szCs w:val="24"/>
              </w:rPr>
              <w:t>151</w:t>
            </w:r>
          </w:p>
        </w:tc>
        <w:tc>
          <w:tcPr>
            <w:tcW w:w="0" w:type="auto"/>
          </w:tcPr>
          <w:p w14:paraId="58AA500F" w14:textId="77777777" w:rsidR="007C0D28" w:rsidRPr="00611578" w:rsidRDefault="007C0D28" w:rsidP="008D799A">
            <w:pPr>
              <w:spacing w:line="360" w:lineRule="auto"/>
              <w:rPr>
                <w:i/>
                <w:szCs w:val="24"/>
              </w:rPr>
            </w:pPr>
            <w:r w:rsidRPr="00611578">
              <w:rPr>
                <w:i/>
                <w:szCs w:val="24"/>
              </w:rPr>
              <w:t>Antonospora locustae</w:t>
            </w:r>
          </w:p>
        </w:tc>
        <w:tc>
          <w:tcPr>
            <w:tcW w:w="0" w:type="auto"/>
          </w:tcPr>
          <w:p w14:paraId="18CE447D" w14:textId="32D7F195" w:rsidR="007C0D28" w:rsidRPr="00076E91" w:rsidRDefault="0057765D" w:rsidP="008D799A">
            <w:pPr>
              <w:spacing w:line="360" w:lineRule="auto"/>
              <w:rPr>
                <w:szCs w:val="24"/>
              </w:rPr>
            </w:pPr>
            <w:proofErr w:type="gramStart"/>
            <w:r w:rsidRPr="00076E91">
              <w:rPr>
                <w:szCs w:val="24"/>
              </w:rPr>
              <w:t>microsporidia</w:t>
            </w:r>
            <w:proofErr w:type="gramEnd"/>
          </w:p>
        </w:tc>
        <w:tc>
          <w:tcPr>
            <w:tcW w:w="0" w:type="auto"/>
          </w:tcPr>
          <w:p w14:paraId="3C263E9C" w14:textId="15432B3D" w:rsidR="007C0D28" w:rsidRPr="00076E91" w:rsidRDefault="00A041BA" w:rsidP="008D799A">
            <w:pPr>
              <w:spacing w:line="360" w:lineRule="auto"/>
              <w:rPr>
                <w:szCs w:val="24"/>
              </w:rPr>
            </w:pPr>
            <w:r w:rsidRPr="00076E91">
              <w:rPr>
                <w:szCs w:val="24"/>
              </w:rPr>
              <w:t>Microsporidia</w:t>
            </w:r>
          </w:p>
        </w:tc>
      </w:tr>
      <w:tr w:rsidR="007C0D28" w:rsidRPr="00076E91" w14:paraId="45436E77" w14:textId="77777777" w:rsidTr="002E4524">
        <w:tc>
          <w:tcPr>
            <w:tcW w:w="0" w:type="auto"/>
          </w:tcPr>
          <w:p w14:paraId="0FA993A7" w14:textId="77777777" w:rsidR="007C0D28" w:rsidRPr="00076E91" w:rsidRDefault="007C0D28" w:rsidP="008D799A">
            <w:pPr>
              <w:spacing w:line="360" w:lineRule="auto"/>
              <w:rPr>
                <w:szCs w:val="24"/>
              </w:rPr>
            </w:pPr>
            <w:r w:rsidRPr="00076E91">
              <w:rPr>
                <w:bCs/>
                <w:szCs w:val="24"/>
              </w:rPr>
              <w:t>152</w:t>
            </w:r>
          </w:p>
        </w:tc>
        <w:tc>
          <w:tcPr>
            <w:tcW w:w="0" w:type="auto"/>
          </w:tcPr>
          <w:p w14:paraId="3DD7658D" w14:textId="77777777" w:rsidR="007C0D28" w:rsidRPr="00611578" w:rsidRDefault="007C0D28" w:rsidP="008D799A">
            <w:pPr>
              <w:spacing w:line="360" w:lineRule="auto"/>
              <w:rPr>
                <w:i/>
                <w:szCs w:val="24"/>
              </w:rPr>
            </w:pPr>
            <w:r w:rsidRPr="00611578">
              <w:rPr>
                <w:i/>
                <w:szCs w:val="24"/>
              </w:rPr>
              <w:t>Edhazardia aedis</w:t>
            </w:r>
          </w:p>
        </w:tc>
        <w:tc>
          <w:tcPr>
            <w:tcW w:w="0" w:type="auto"/>
          </w:tcPr>
          <w:p w14:paraId="0B5FA89E" w14:textId="54718CAC" w:rsidR="007C0D28" w:rsidRPr="00076E91" w:rsidRDefault="0057765D" w:rsidP="008D799A">
            <w:pPr>
              <w:spacing w:line="360" w:lineRule="auto"/>
              <w:rPr>
                <w:szCs w:val="24"/>
              </w:rPr>
            </w:pPr>
            <w:proofErr w:type="gramStart"/>
            <w:r w:rsidRPr="00076E91">
              <w:rPr>
                <w:szCs w:val="24"/>
              </w:rPr>
              <w:t>microsporidia</w:t>
            </w:r>
            <w:proofErr w:type="gramEnd"/>
          </w:p>
        </w:tc>
        <w:tc>
          <w:tcPr>
            <w:tcW w:w="0" w:type="auto"/>
          </w:tcPr>
          <w:p w14:paraId="6FD4796E" w14:textId="0C354B81" w:rsidR="007C0D28" w:rsidRPr="00076E91" w:rsidRDefault="00A041BA" w:rsidP="008D799A">
            <w:pPr>
              <w:spacing w:line="360" w:lineRule="auto"/>
              <w:rPr>
                <w:szCs w:val="24"/>
              </w:rPr>
            </w:pPr>
            <w:r w:rsidRPr="00076E91">
              <w:rPr>
                <w:szCs w:val="24"/>
              </w:rPr>
              <w:t>Microsporidia</w:t>
            </w:r>
          </w:p>
        </w:tc>
      </w:tr>
      <w:tr w:rsidR="007C0D28" w:rsidRPr="00076E91" w14:paraId="77A872B1" w14:textId="77777777" w:rsidTr="002E4524">
        <w:tc>
          <w:tcPr>
            <w:tcW w:w="0" w:type="auto"/>
          </w:tcPr>
          <w:p w14:paraId="46F1AEA9" w14:textId="77777777" w:rsidR="007C0D28" w:rsidRPr="00076E91" w:rsidRDefault="007C0D28" w:rsidP="008D799A">
            <w:pPr>
              <w:spacing w:line="360" w:lineRule="auto"/>
              <w:rPr>
                <w:szCs w:val="24"/>
              </w:rPr>
            </w:pPr>
            <w:r w:rsidRPr="00076E91">
              <w:rPr>
                <w:bCs/>
                <w:szCs w:val="24"/>
              </w:rPr>
              <w:t>153</w:t>
            </w:r>
          </w:p>
        </w:tc>
        <w:tc>
          <w:tcPr>
            <w:tcW w:w="0" w:type="auto"/>
          </w:tcPr>
          <w:p w14:paraId="16106404" w14:textId="77777777" w:rsidR="007C0D28" w:rsidRPr="00611578" w:rsidRDefault="007C0D28" w:rsidP="008D799A">
            <w:pPr>
              <w:spacing w:line="360" w:lineRule="auto"/>
              <w:rPr>
                <w:i/>
                <w:szCs w:val="24"/>
              </w:rPr>
            </w:pPr>
            <w:r w:rsidRPr="00611578">
              <w:rPr>
                <w:i/>
                <w:szCs w:val="24"/>
              </w:rPr>
              <w:t>Vavraia culicis floridensis</w:t>
            </w:r>
          </w:p>
        </w:tc>
        <w:tc>
          <w:tcPr>
            <w:tcW w:w="0" w:type="auto"/>
          </w:tcPr>
          <w:p w14:paraId="0DD99EE9" w14:textId="4D32C1FB" w:rsidR="007C0D28" w:rsidRPr="00076E91" w:rsidRDefault="0057765D" w:rsidP="008D799A">
            <w:pPr>
              <w:spacing w:line="360" w:lineRule="auto"/>
              <w:rPr>
                <w:szCs w:val="24"/>
              </w:rPr>
            </w:pPr>
            <w:proofErr w:type="gramStart"/>
            <w:r w:rsidRPr="00076E91">
              <w:rPr>
                <w:szCs w:val="24"/>
              </w:rPr>
              <w:t>microsporidia</w:t>
            </w:r>
            <w:proofErr w:type="gramEnd"/>
          </w:p>
        </w:tc>
        <w:tc>
          <w:tcPr>
            <w:tcW w:w="0" w:type="auto"/>
          </w:tcPr>
          <w:p w14:paraId="70B1FF9F" w14:textId="1ADE7DE0" w:rsidR="007C0D28" w:rsidRPr="00076E91" w:rsidRDefault="00A041BA" w:rsidP="008D799A">
            <w:pPr>
              <w:spacing w:line="360" w:lineRule="auto"/>
              <w:rPr>
                <w:szCs w:val="24"/>
              </w:rPr>
            </w:pPr>
            <w:r w:rsidRPr="00076E91">
              <w:rPr>
                <w:szCs w:val="24"/>
              </w:rPr>
              <w:t>Microsporidia</w:t>
            </w:r>
          </w:p>
        </w:tc>
      </w:tr>
      <w:tr w:rsidR="007C0D28" w:rsidRPr="00076E91" w14:paraId="0E10EABF" w14:textId="77777777" w:rsidTr="002E4524">
        <w:tc>
          <w:tcPr>
            <w:tcW w:w="0" w:type="auto"/>
          </w:tcPr>
          <w:p w14:paraId="1444DAED" w14:textId="77777777" w:rsidR="007C0D28" w:rsidRPr="00076E91" w:rsidRDefault="007C0D28" w:rsidP="008D799A">
            <w:pPr>
              <w:spacing w:line="360" w:lineRule="auto"/>
              <w:rPr>
                <w:szCs w:val="24"/>
              </w:rPr>
            </w:pPr>
            <w:r w:rsidRPr="00076E91">
              <w:rPr>
                <w:bCs/>
                <w:szCs w:val="24"/>
              </w:rPr>
              <w:t>154</w:t>
            </w:r>
          </w:p>
        </w:tc>
        <w:tc>
          <w:tcPr>
            <w:tcW w:w="0" w:type="auto"/>
          </w:tcPr>
          <w:p w14:paraId="0B8F5E86" w14:textId="77777777" w:rsidR="007C0D28" w:rsidRPr="00611578" w:rsidRDefault="007C0D28" w:rsidP="008D799A">
            <w:pPr>
              <w:spacing w:line="360" w:lineRule="auto"/>
              <w:rPr>
                <w:i/>
                <w:szCs w:val="24"/>
              </w:rPr>
            </w:pPr>
            <w:r w:rsidRPr="00611578">
              <w:rPr>
                <w:i/>
                <w:szCs w:val="24"/>
              </w:rPr>
              <w:t>Nematocida parisii</w:t>
            </w:r>
          </w:p>
        </w:tc>
        <w:tc>
          <w:tcPr>
            <w:tcW w:w="0" w:type="auto"/>
          </w:tcPr>
          <w:p w14:paraId="1629E59E" w14:textId="11ADB5F6" w:rsidR="007C0D28" w:rsidRPr="00076E91" w:rsidRDefault="0057765D" w:rsidP="008D799A">
            <w:pPr>
              <w:spacing w:line="360" w:lineRule="auto"/>
              <w:rPr>
                <w:szCs w:val="24"/>
              </w:rPr>
            </w:pPr>
            <w:proofErr w:type="gramStart"/>
            <w:r w:rsidRPr="00076E91">
              <w:rPr>
                <w:szCs w:val="24"/>
              </w:rPr>
              <w:t>microsporidia</w:t>
            </w:r>
            <w:proofErr w:type="gramEnd"/>
          </w:p>
        </w:tc>
        <w:tc>
          <w:tcPr>
            <w:tcW w:w="0" w:type="auto"/>
          </w:tcPr>
          <w:p w14:paraId="605A94F2" w14:textId="7718D559" w:rsidR="007C0D28" w:rsidRPr="00076E91" w:rsidRDefault="00A041BA" w:rsidP="008D799A">
            <w:pPr>
              <w:spacing w:line="360" w:lineRule="auto"/>
              <w:rPr>
                <w:szCs w:val="24"/>
              </w:rPr>
            </w:pPr>
            <w:r w:rsidRPr="00076E91">
              <w:rPr>
                <w:szCs w:val="24"/>
              </w:rPr>
              <w:t>Microsporidia</w:t>
            </w:r>
          </w:p>
        </w:tc>
      </w:tr>
      <w:tr w:rsidR="007C0D28" w:rsidRPr="00076E91" w14:paraId="09E7D681" w14:textId="77777777" w:rsidTr="002E4524">
        <w:tc>
          <w:tcPr>
            <w:tcW w:w="0" w:type="auto"/>
          </w:tcPr>
          <w:p w14:paraId="3A0A6B44" w14:textId="77777777" w:rsidR="007C0D28" w:rsidRPr="00076E91" w:rsidRDefault="007C0D28" w:rsidP="008D799A">
            <w:pPr>
              <w:spacing w:line="360" w:lineRule="auto"/>
              <w:rPr>
                <w:szCs w:val="24"/>
              </w:rPr>
            </w:pPr>
            <w:r w:rsidRPr="00076E91">
              <w:rPr>
                <w:bCs/>
                <w:szCs w:val="24"/>
              </w:rPr>
              <w:t>155</w:t>
            </w:r>
          </w:p>
        </w:tc>
        <w:tc>
          <w:tcPr>
            <w:tcW w:w="0" w:type="auto"/>
          </w:tcPr>
          <w:p w14:paraId="76B904B3" w14:textId="77777777" w:rsidR="007C0D28" w:rsidRPr="00611578" w:rsidRDefault="007C0D28" w:rsidP="008D799A">
            <w:pPr>
              <w:spacing w:line="360" w:lineRule="auto"/>
              <w:rPr>
                <w:i/>
                <w:szCs w:val="24"/>
              </w:rPr>
            </w:pPr>
            <w:r w:rsidRPr="00611578">
              <w:rPr>
                <w:i/>
                <w:szCs w:val="24"/>
              </w:rPr>
              <w:t>Anncaliia algerae PRA339</w:t>
            </w:r>
          </w:p>
        </w:tc>
        <w:tc>
          <w:tcPr>
            <w:tcW w:w="0" w:type="auto"/>
          </w:tcPr>
          <w:p w14:paraId="32F6388B" w14:textId="05869B22" w:rsidR="007C0D28" w:rsidRPr="00076E91" w:rsidRDefault="0057765D" w:rsidP="008D799A">
            <w:pPr>
              <w:spacing w:line="360" w:lineRule="auto"/>
              <w:rPr>
                <w:szCs w:val="24"/>
              </w:rPr>
            </w:pPr>
            <w:proofErr w:type="gramStart"/>
            <w:r w:rsidRPr="00076E91">
              <w:rPr>
                <w:szCs w:val="24"/>
              </w:rPr>
              <w:t>microsporidia</w:t>
            </w:r>
            <w:proofErr w:type="gramEnd"/>
          </w:p>
        </w:tc>
        <w:tc>
          <w:tcPr>
            <w:tcW w:w="0" w:type="auto"/>
          </w:tcPr>
          <w:p w14:paraId="2AE40D88" w14:textId="1CAD31BF" w:rsidR="007C0D28" w:rsidRPr="00076E91" w:rsidRDefault="00A041BA" w:rsidP="008D799A">
            <w:pPr>
              <w:spacing w:line="360" w:lineRule="auto"/>
              <w:rPr>
                <w:szCs w:val="24"/>
              </w:rPr>
            </w:pPr>
            <w:r w:rsidRPr="00076E91">
              <w:rPr>
                <w:szCs w:val="24"/>
              </w:rPr>
              <w:t>Microsporidia</w:t>
            </w:r>
          </w:p>
        </w:tc>
      </w:tr>
      <w:tr w:rsidR="007C0D28" w:rsidRPr="00076E91" w14:paraId="537A1514" w14:textId="77777777" w:rsidTr="002E4524">
        <w:tc>
          <w:tcPr>
            <w:tcW w:w="0" w:type="auto"/>
          </w:tcPr>
          <w:p w14:paraId="1E1CB9E7" w14:textId="77777777" w:rsidR="007C0D28" w:rsidRPr="00076E91" w:rsidRDefault="007C0D28" w:rsidP="008D799A">
            <w:pPr>
              <w:spacing w:line="360" w:lineRule="auto"/>
              <w:rPr>
                <w:szCs w:val="24"/>
              </w:rPr>
            </w:pPr>
            <w:r w:rsidRPr="00076E91">
              <w:rPr>
                <w:bCs/>
                <w:szCs w:val="24"/>
              </w:rPr>
              <w:t>156</w:t>
            </w:r>
          </w:p>
        </w:tc>
        <w:tc>
          <w:tcPr>
            <w:tcW w:w="0" w:type="auto"/>
          </w:tcPr>
          <w:p w14:paraId="651AD855" w14:textId="77777777" w:rsidR="007C0D28" w:rsidRPr="00611578" w:rsidRDefault="007C0D28" w:rsidP="008D799A">
            <w:pPr>
              <w:spacing w:line="360" w:lineRule="auto"/>
              <w:rPr>
                <w:i/>
                <w:szCs w:val="24"/>
              </w:rPr>
            </w:pPr>
            <w:r w:rsidRPr="00611578">
              <w:rPr>
                <w:i/>
                <w:szCs w:val="24"/>
              </w:rPr>
              <w:t>Vittaforma corneae</w:t>
            </w:r>
          </w:p>
        </w:tc>
        <w:tc>
          <w:tcPr>
            <w:tcW w:w="0" w:type="auto"/>
          </w:tcPr>
          <w:p w14:paraId="51EA11A4" w14:textId="6F5FFA25" w:rsidR="007C0D28" w:rsidRPr="00076E91" w:rsidRDefault="0057765D" w:rsidP="008D799A">
            <w:pPr>
              <w:spacing w:line="360" w:lineRule="auto"/>
              <w:rPr>
                <w:szCs w:val="24"/>
              </w:rPr>
            </w:pPr>
            <w:proofErr w:type="gramStart"/>
            <w:r w:rsidRPr="00076E91">
              <w:rPr>
                <w:szCs w:val="24"/>
              </w:rPr>
              <w:t>microsporidia</w:t>
            </w:r>
            <w:proofErr w:type="gramEnd"/>
          </w:p>
        </w:tc>
        <w:tc>
          <w:tcPr>
            <w:tcW w:w="0" w:type="auto"/>
          </w:tcPr>
          <w:p w14:paraId="1BB39579" w14:textId="0E177558" w:rsidR="007C0D28" w:rsidRPr="00076E91" w:rsidRDefault="00A041BA" w:rsidP="008D799A">
            <w:pPr>
              <w:spacing w:line="360" w:lineRule="auto"/>
              <w:rPr>
                <w:szCs w:val="24"/>
              </w:rPr>
            </w:pPr>
            <w:r w:rsidRPr="00076E91">
              <w:rPr>
                <w:szCs w:val="24"/>
              </w:rPr>
              <w:t>Microsporidia</w:t>
            </w:r>
          </w:p>
        </w:tc>
      </w:tr>
      <w:tr w:rsidR="007C0D28" w:rsidRPr="00076E91" w14:paraId="0AC84843" w14:textId="77777777" w:rsidTr="002E4524">
        <w:tc>
          <w:tcPr>
            <w:tcW w:w="0" w:type="auto"/>
          </w:tcPr>
          <w:p w14:paraId="0D877D1B" w14:textId="77777777" w:rsidR="007C0D28" w:rsidRPr="00076E91" w:rsidRDefault="007C0D28" w:rsidP="008D799A">
            <w:pPr>
              <w:spacing w:line="360" w:lineRule="auto"/>
              <w:rPr>
                <w:szCs w:val="24"/>
              </w:rPr>
            </w:pPr>
            <w:r w:rsidRPr="00076E91">
              <w:rPr>
                <w:bCs/>
                <w:szCs w:val="24"/>
              </w:rPr>
              <w:t>157</w:t>
            </w:r>
          </w:p>
        </w:tc>
        <w:tc>
          <w:tcPr>
            <w:tcW w:w="0" w:type="auto"/>
          </w:tcPr>
          <w:p w14:paraId="567EE6B3" w14:textId="77777777" w:rsidR="007C0D28" w:rsidRPr="00611578" w:rsidRDefault="007C0D28" w:rsidP="008D799A">
            <w:pPr>
              <w:spacing w:line="360" w:lineRule="auto"/>
              <w:rPr>
                <w:i/>
                <w:szCs w:val="24"/>
              </w:rPr>
            </w:pPr>
            <w:r w:rsidRPr="00611578">
              <w:rPr>
                <w:i/>
                <w:szCs w:val="24"/>
              </w:rPr>
              <w:t>Anas platyrhynchos</w:t>
            </w:r>
          </w:p>
        </w:tc>
        <w:tc>
          <w:tcPr>
            <w:tcW w:w="0" w:type="auto"/>
          </w:tcPr>
          <w:p w14:paraId="5D653E3D" w14:textId="77777777" w:rsidR="007C0D28" w:rsidRPr="00076E91" w:rsidRDefault="007C0D28" w:rsidP="008D799A">
            <w:pPr>
              <w:spacing w:line="360" w:lineRule="auto"/>
              <w:rPr>
                <w:szCs w:val="24"/>
              </w:rPr>
            </w:pPr>
            <w:r w:rsidRPr="00076E91">
              <w:rPr>
                <w:szCs w:val="24"/>
              </w:rPr>
              <w:t>Metazoa</w:t>
            </w:r>
          </w:p>
        </w:tc>
        <w:tc>
          <w:tcPr>
            <w:tcW w:w="0" w:type="auto"/>
          </w:tcPr>
          <w:p w14:paraId="10118281" w14:textId="7A3F4159" w:rsidR="007C0D28" w:rsidRPr="00076E91" w:rsidRDefault="00A041BA" w:rsidP="008D799A">
            <w:pPr>
              <w:spacing w:line="360" w:lineRule="auto"/>
              <w:rPr>
                <w:szCs w:val="24"/>
              </w:rPr>
            </w:pPr>
            <w:r w:rsidRPr="00076E91">
              <w:rPr>
                <w:szCs w:val="24"/>
              </w:rPr>
              <w:t>Unikonta</w:t>
            </w:r>
          </w:p>
        </w:tc>
      </w:tr>
      <w:tr w:rsidR="007C0D28" w:rsidRPr="00076E91" w14:paraId="35E27EF2" w14:textId="77777777" w:rsidTr="002E4524">
        <w:tc>
          <w:tcPr>
            <w:tcW w:w="0" w:type="auto"/>
          </w:tcPr>
          <w:p w14:paraId="4088EB10" w14:textId="77777777" w:rsidR="007C0D28" w:rsidRPr="00076E91" w:rsidRDefault="007C0D28" w:rsidP="008D799A">
            <w:pPr>
              <w:spacing w:line="360" w:lineRule="auto"/>
              <w:rPr>
                <w:szCs w:val="24"/>
              </w:rPr>
            </w:pPr>
            <w:r w:rsidRPr="00076E91">
              <w:rPr>
                <w:bCs/>
                <w:szCs w:val="24"/>
              </w:rPr>
              <w:t>158</w:t>
            </w:r>
          </w:p>
        </w:tc>
        <w:tc>
          <w:tcPr>
            <w:tcW w:w="0" w:type="auto"/>
          </w:tcPr>
          <w:p w14:paraId="462C3F51" w14:textId="77777777" w:rsidR="007C0D28" w:rsidRPr="00611578" w:rsidRDefault="007C0D28" w:rsidP="008D799A">
            <w:pPr>
              <w:spacing w:line="360" w:lineRule="auto"/>
              <w:rPr>
                <w:i/>
                <w:szCs w:val="24"/>
              </w:rPr>
            </w:pPr>
            <w:r w:rsidRPr="00611578">
              <w:rPr>
                <w:i/>
                <w:szCs w:val="24"/>
              </w:rPr>
              <w:t>Latimeria chalumnae</w:t>
            </w:r>
          </w:p>
        </w:tc>
        <w:tc>
          <w:tcPr>
            <w:tcW w:w="0" w:type="auto"/>
          </w:tcPr>
          <w:p w14:paraId="2A85EEE1" w14:textId="77777777" w:rsidR="007C0D28" w:rsidRPr="00076E91" w:rsidRDefault="007C0D28" w:rsidP="008D799A">
            <w:pPr>
              <w:spacing w:line="360" w:lineRule="auto"/>
              <w:rPr>
                <w:szCs w:val="24"/>
              </w:rPr>
            </w:pPr>
            <w:r w:rsidRPr="00076E91">
              <w:rPr>
                <w:szCs w:val="24"/>
              </w:rPr>
              <w:t>Metazoa</w:t>
            </w:r>
          </w:p>
        </w:tc>
        <w:tc>
          <w:tcPr>
            <w:tcW w:w="0" w:type="auto"/>
          </w:tcPr>
          <w:p w14:paraId="6F29E927" w14:textId="07E19A2E" w:rsidR="007C0D28" w:rsidRPr="00076E91" w:rsidRDefault="00A041BA" w:rsidP="008D799A">
            <w:pPr>
              <w:spacing w:line="360" w:lineRule="auto"/>
              <w:rPr>
                <w:szCs w:val="24"/>
              </w:rPr>
            </w:pPr>
            <w:r w:rsidRPr="00076E91">
              <w:rPr>
                <w:szCs w:val="24"/>
              </w:rPr>
              <w:t>Unikonta</w:t>
            </w:r>
          </w:p>
        </w:tc>
      </w:tr>
      <w:tr w:rsidR="007C0D28" w:rsidRPr="00076E91" w14:paraId="63DD39C4" w14:textId="77777777" w:rsidTr="002E4524">
        <w:tc>
          <w:tcPr>
            <w:tcW w:w="0" w:type="auto"/>
          </w:tcPr>
          <w:p w14:paraId="4D2CD478" w14:textId="77777777" w:rsidR="007C0D28" w:rsidRPr="00076E91" w:rsidRDefault="007C0D28" w:rsidP="008D799A">
            <w:pPr>
              <w:spacing w:line="360" w:lineRule="auto"/>
              <w:rPr>
                <w:szCs w:val="24"/>
              </w:rPr>
            </w:pPr>
            <w:r w:rsidRPr="00076E91">
              <w:rPr>
                <w:bCs/>
                <w:szCs w:val="24"/>
              </w:rPr>
              <w:t>159</w:t>
            </w:r>
          </w:p>
        </w:tc>
        <w:tc>
          <w:tcPr>
            <w:tcW w:w="0" w:type="auto"/>
          </w:tcPr>
          <w:p w14:paraId="641B7AB6" w14:textId="77777777" w:rsidR="007C0D28" w:rsidRPr="00611578" w:rsidRDefault="007C0D28" w:rsidP="008D799A">
            <w:pPr>
              <w:spacing w:line="360" w:lineRule="auto"/>
              <w:rPr>
                <w:i/>
                <w:szCs w:val="24"/>
              </w:rPr>
            </w:pPr>
            <w:proofErr w:type="gramStart"/>
            <w:r w:rsidRPr="00611578">
              <w:rPr>
                <w:i/>
                <w:szCs w:val="24"/>
              </w:rPr>
              <w:t>mustela</w:t>
            </w:r>
            <w:proofErr w:type="gramEnd"/>
            <w:r w:rsidRPr="00611578">
              <w:rPr>
                <w:i/>
                <w:szCs w:val="24"/>
              </w:rPr>
              <w:t xml:space="preserve"> putorius furo</w:t>
            </w:r>
          </w:p>
        </w:tc>
        <w:tc>
          <w:tcPr>
            <w:tcW w:w="0" w:type="auto"/>
          </w:tcPr>
          <w:p w14:paraId="0D3F8D02" w14:textId="77777777" w:rsidR="007C0D28" w:rsidRPr="00076E91" w:rsidRDefault="007C0D28" w:rsidP="008D799A">
            <w:pPr>
              <w:spacing w:line="360" w:lineRule="auto"/>
              <w:rPr>
                <w:szCs w:val="24"/>
              </w:rPr>
            </w:pPr>
            <w:r w:rsidRPr="00076E91">
              <w:rPr>
                <w:szCs w:val="24"/>
              </w:rPr>
              <w:t>Metazoa</w:t>
            </w:r>
          </w:p>
        </w:tc>
        <w:tc>
          <w:tcPr>
            <w:tcW w:w="0" w:type="auto"/>
          </w:tcPr>
          <w:p w14:paraId="5A1146FD" w14:textId="00AFACEE" w:rsidR="007C0D28" w:rsidRPr="00076E91" w:rsidRDefault="00A041BA" w:rsidP="008D799A">
            <w:pPr>
              <w:spacing w:line="360" w:lineRule="auto"/>
              <w:rPr>
                <w:szCs w:val="24"/>
              </w:rPr>
            </w:pPr>
            <w:r w:rsidRPr="00076E91">
              <w:rPr>
                <w:szCs w:val="24"/>
              </w:rPr>
              <w:t>Unikonta</w:t>
            </w:r>
          </w:p>
        </w:tc>
      </w:tr>
      <w:tr w:rsidR="007C0D28" w:rsidRPr="00076E91" w14:paraId="72BA8CB0" w14:textId="77777777" w:rsidTr="002E4524">
        <w:tc>
          <w:tcPr>
            <w:tcW w:w="0" w:type="auto"/>
          </w:tcPr>
          <w:p w14:paraId="38FDF696" w14:textId="77777777" w:rsidR="007C0D28" w:rsidRPr="00076E91" w:rsidRDefault="007C0D28" w:rsidP="008D799A">
            <w:pPr>
              <w:spacing w:line="360" w:lineRule="auto"/>
              <w:rPr>
                <w:szCs w:val="24"/>
              </w:rPr>
            </w:pPr>
            <w:r w:rsidRPr="00076E91">
              <w:rPr>
                <w:bCs/>
                <w:szCs w:val="24"/>
              </w:rPr>
              <w:t>160</w:t>
            </w:r>
          </w:p>
        </w:tc>
        <w:tc>
          <w:tcPr>
            <w:tcW w:w="0" w:type="auto"/>
          </w:tcPr>
          <w:p w14:paraId="7A82BA0B" w14:textId="77777777" w:rsidR="007C0D28" w:rsidRPr="00611578" w:rsidRDefault="007C0D28" w:rsidP="008D799A">
            <w:pPr>
              <w:spacing w:line="360" w:lineRule="auto"/>
              <w:rPr>
                <w:i/>
                <w:szCs w:val="24"/>
              </w:rPr>
            </w:pPr>
            <w:r w:rsidRPr="00611578">
              <w:rPr>
                <w:i/>
                <w:szCs w:val="24"/>
              </w:rPr>
              <w:t>Linepithema humile</w:t>
            </w:r>
          </w:p>
        </w:tc>
        <w:tc>
          <w:tcPr>
            <w:tcW w:w="0" w:type="auto"/>
          </w:tcPr>
          <w:p w14:paraId="042830F0" w14:textId="77777777" w:rsidR="007C0D28" w:rsidRPr="00076E91" w:rsidRDefault="007C0D28" w:rsidP="008D799A">
            <w:pPr>
              <w:spacing w:line="360" w:lineRule="auto"/>
              <w:rPr>
                <w:szCs w:val="24"/>
              </w:rPr>
            </w:pPr>
            <w:r w:rsidRPr="00076E91">
              <w:rPr>
                <w:szCs w:val="24"/>
              </w:rPr>
              <w:t>Metazoa</w:t>
            </w:r>
          </w:p>
        </w:tc>
        <w:tc>
          <w:tcPr>
            <w:tcW w:w="0" w:type="auto"/>
          </w:tcPr>
          <w:p w14:paraId="14EA11D3" w14:textId="38EAE454" w:rsidR="007C0D28" w:rsidRPr="00076E91" w:rsidRDefault="00A041BA" w:rsidP="008D799A">
            <w:pPr>
              <w:spacing w:line="360" w:lineRule="auto"/>
              <w:rPr>
                <w:szCs w:val="24"/>
              </w:rPr>
            </w:pPr>
            <w:r w:rsidRPr="00076E91">
              <w:rPr>
                <w:szCs w:val="24"/>
              </w:rPr>
              <w:t>Unikonta</w:t>
            </w:r>
          </w:p>
        </w:tc>
      </w:tr>
      <w:tr w:rsidR="007C0D28" w:rsidRPr="00076E91" w14:paraId="4F1805D0" w14:textId="77777777" w:rsidTr="002E4524">
        <w:tc>
          <w:tcPr>
            <w:tcW w:w="0" w:type="auto"/>
          </w:tcPr>
          <w:p w14:paraId="79B42F40" w14:textId="77777777" w:rsidR="007C0D28" w:rsidRPr="00076E91" w:rsidRDefault="007C0D28" w:rsidP="008D799A">
            <w:pPr>
              <w:spacing w:line="360" w:lineRule="auto"/>
              <w:rPr>
                <w:szCs w:val="24"/>
              </w:rPr>
            </w:pPr>
            <w:r w:rsidRPr="00076E91">
              <w:rPr>
                <w:bCs/>
                <w:szCs w:val="24"/>
              </w:rPr>
              <w:t>161</w:t>
            </w:r>
          </w:p>
        </w:tc>
        <w:tc>
          <w:tcPr>
            <w:tcW w:w="0" w:type="auto"/>
          </w:tcPr>
          <w:p w14:paraId="704E13E3" w14:textId="77777777" w:rsidR="007C0D28" w:rsidRPr="00611578" w:rsidRDefault="007C0D28" w:rsidP="008D799A">
            <w:pPr>
              <w:spacing w:line="360" w:lineRule="auto"/>
              <w:rPr>
                <w:i/>
                <w:szCs w:val="24"/>
              </w:rPr>
            </w:pPr>
            <w:r w:rsidRPr="00611578">
              <w:rPr>
                <w:i/>
                <w:szCs w:val="24"/>
              </w:rPr>
              <w:t>Pelodiscus sinensis</w:t>
            </w:r>
          </w:p>
        </w:tc>
        <w:tc>
          <w:tcPr>
            <w:tcW w:w="0" w:type="auto"/>
          </w:tcPr>
          <w:p w14:paraId="7E5DEF2F" w14:textId="77777777" w:rsidR="007C0D28" w:rsidRPr="00076E91" w:rsidRDefault="007C0D28" w:rsidP="008D799A">
            <w:pPr>
              <w:spacing w:line="360" w:lineRule="auto"/>
              <w:rPr>
                <w:szCs w:val="24"/>
              </w:rPr>
            </w:pPr>
            <w:r w:rsidRPr="00076E91">
              <w:rPr>
                <w:szCs w:val="24"/>
              </w:rPr>
              <w:t>Metazoa</w:t>
            </w:r>
          </w:p>
        </w:tc>
        <w:tc>
          <w:tcPr>
            <w:tcW w:w="0" w:type="auto"/>
          </w:tcPr>
          <w:p w14:paraId="74ADEADD" w14:textId="6EC4FF3B" w:rsidR="007C0D28" w:rsidRPr="00076E91" w:rsidRDefault="00A041BA" w:rsidP="008D799A">
            <w:pPr>
              <w:spacing w:line="360" w:lineRule="auto"/>
              <w:rPr>
                <w:szCs w:val="24"/>
              </w:rPr>
            </w:pPr>
            <w:r w:rsidRPr="00076E91">
              <w:rPr>
                <w:szCs w:val="24"/>
              </w:rPr>
              <w:t>Unikonta</w:t>
            </w:r>
          </w:p>
        </w:tc>
      </w:tr>
      <w:tr w:rsidR="007C0D28" w:rsidRPr="00076E91" w14:paraId="1C0FD060" w14:textId="77777777" w:rsidTr="002E4524">
        <w:tc>
          <w:tcPr>
            <w:tcW w:w="0" w:type="auto"/>
          </w:tcPr>
          <w:p w14:paraId="67A3DB32" w14:textId="77777777" w:rsidR="007C0D28" w:rsidRPr="00076E91" w:rsidRDefault="007C0D28" w:rsidP="008D799A">
            <w:pPr>
              <w:spacing w:line="360" w:lineRule="auto"/>
              <w:rPr>
                <w:szCs w:val="24"/>
              </w:rPr>
            </w:pPr>
            <w:r w:rsidRPr="00076E91">
              <w:rPr>
                <w:bCs/>
                <w:szCs w:val="24"/>
              </w:rPr>
              <w:t>162</w:t>
            </w:r>
          </w:p>
        </w:tc>
        <w:tc>
          <w:tcPr>
            <w:tcW w:w="0" w:type="auto"/>
          </w:tcPr>
          <w:p w14:paraId="363567C0" w14:textId="77777777" w:rsidR="007C0D28" w:rsidRPr="00611578" w:rsidRDefault="007C0D28" w:rsidP="008D799A">
            <w:pPr>
              <w:spacing w:line="360" w:lineRule="auto"/>
              <w:rPr>
                <w:i/>
                <w:szCs w:val="24"/>
              </w:rPr>
            </w:pPr>
            <w:r w:rsidRPr="00611578">
              <w:rPr>
                <w:i/>
                <w:szCs w:val="24"/>
              </w:rPr>
              <w:t>Acropora digitifera</w:t>
            </w:r>
          </w:p>
        </w:tc>
        <w:tc>
          <w:tcPr>
            <w:tcW w:w="0" w:type="auto"/>
          </w:tcPr>
          <w:p w14:paraId="39D9F097" w14:textId="77777777" w:rsidR="007C0D28" w:rsidRPr="00076E91" w:rsidRDefault="007C0D28" w:rsidP="008D799A">
            <w:pPr>
              <w:spacing w:line="360" w:lineRule="auto"/>
              <w:rPr>
                <w:szCs w:val="24"/>
              </w:rPr>
            </w:pPr>
            <w:r w:rsidRPr="00076E91">
              <w:rPr>
                <w:szCs w:val="24"/>
              </w:rPr>
              <w:t>Metazoa</w:t>
            </w:r>
          </w:p>
        </w:tc>
        <w:tc>
          <w:tcPr>
            <w:tcW w:w="0" w:type="auto"/>
          </w:tcPr>
          <w:p w14:paraId="78EFA166" w14:textId="5816262B" w:rsidR="007C0D28" w:rsidRPr="00076E91" w:rsidRDefault="00A041BA" w:rsidP="008D799A">
            <w:pPr>
              <w:spacing w:line="360" w:lineRule="auto"/>
              <w:rPr>
                <w:szCs w:val="24"/>
              </w:rPr>
            </w:pPr>
            <w:r w:rsidRPr="00076E91">
              <w:rPr>
                <w:szCs w:val="24"/>
              </w:rPr>
              <w:t>Unikonta</w:t>
            </w:r>
          </w:p>
        </w:tc>
      </w:tr>
      <w:tr w:rsidR="007C0D28" w:rsidRPr="00076E91" w14:paraId="4B7ADF5B" w14:textId="77777777" w:rsidTr="002E4524">
        <w:tc>
          <w:tcPr>
            <w:tcW w:w="0" w:type="auto"/>
          </w:tcPr>
          <w:p w14:paraId="25B9B257" w14:textId="77777777" w:rsidR="007C0D28" w:rsidRPr="00076E91" w:rsidRDefault="007C0D28" w:rsidP="008D799A">
            <w:pPr>
              <w:spacing w:line="360" w:lineRule="auto"/>
              <w:rPr>
                <w:szCs w:val="24"/>
              </w:rPr>
            </w:pPr>
            <w:r w:rsidRPr="00076E91">
              <w:rPr>
                <w:bCs/>
                <w:szCs w:val="24"/>
              </w:rPr>
              <w:t>163</w:t>
            </w:r>
          </w:p>
        </w:tc>
        <w:tc>
          <w:tcPr>
            <w:tcW w:w="0" w:type="auto"/>
          </w:tcPr>
          <w:p w14:paraId="4F90CA0B" w14:textId="77777777" w:rsidR="007C0D28" w:rsidRPr="00611578" w:rsidRDefault="007C0D28" w:rsidP="008D799A">
            <w:pPr>
              <w:spacing w:line="360" w:lineRule="auto"/>
              <w:rPr>
                <w:i/>
                <w:szCs w:val="24"/>
              </w:rPr>
            </w:pPr>
            <w:r w:rsidRPr="00611578">
              <w:rPr>
                <w:i/>
                <w:szCs w:val="24"/>
              </w:rPr>
              <w:t>Acyrthosiphon pisum</w:t>
            </w:r>
          </w:p>
        </w:tc>
        <w:tc>
          <w:tcPr>
            <w:tcW w:w="0" w:type="auto"/>
          </w:tcPr>
          <w:p w14:paraId="00A3EBCE" w14:textId="77777777" w:rsidR="007C0D28" w:rsidRPr="00076E91" w:rsidRDefault="007C0D28" w:rsidP="008D799A">
            <w:pPr>
              <w:spacing w:line="360" w:lineRule="auto"/>
              <w:rPr>
                <w:szCs w:val="24"/>
              </w:rPr>
            </w:pPr>
            <w:r w:rsidRPr="00076E91">
              <w:rPr>
                <w:szCs w:val="24"/>
              </w:rPr>
              <w:t>Metazoa</w:t>
            </w:r>
          </w:p>
        </w:tc>
        <w:tc>
          <w:tcPr>
            <w:tcW w:w="0" w:type="auto"/>
          </w:tcPr>
          <w:p w14:paraId="2B99EF37" w14:textId="303B016C" w:rsidR="007C0D28" w:rsidRPr="00076E91" w:rsidRDefault="00A041BA" w:rsidP="008D799A">
            <w:pPr>
              <w:spacing w:line="360" w:lineRule="auto"/>
              <w:rPr>
                <w:szCs w:val="24"/>
              </w:rPr>
            </w:pPr>
            <w:r w:rsidRPr="00076E91">
              <w:rPr>
                <w:szCs w:val="24"/>
              </w:rPr>
              <w:t>Unikonta</w:t>
            </w:r>
          </w:p>
        </w:tc>
      </w:tr>
      <w:tr w:rsidR="007C0D28" w:rsidRPr="00076E91" w14:paraId="1DF348F2" w14:textId="77777777" w:rsidTr="002E4524">
        <w:tc>
          <w:tcPr>
            <w:tcW w:w="0" w:type="auto"/>
          </w:tcPr>
          <w:p w14:paraId="43D78B40" w14:textId="77777777" w:rsidR="007C0D28" w:rsidRPr="00076E91" w:rsidRDefault="007C0D28" w:rsidP="008D799A">
            <w:pPr>
              <w:spacing w:line="360" w:lineRule="auto"/>
              <w:rPr>
                <w:szCs w:val="24"/>
              </w:rPr>
            </w:pPr>
            <w:r w:rsidRPr="00076E91">
              <w:rPr>
                <w:bCs/>
                <w:szCs w:val="24"/>
              </w:rPr>
              <w:t>164</w:t>
            </w:r>
          </w:p>
        </w:tc>
        <w:tc>
          <w:tcPr>
            <w:tcW w:w="0" w:type="auto"/>
          </w:tcPr>
          <w:p w14:paraId="60BBE0D4" w14:textId="77777777" w:rsidR="007C0D28" w:rsidRPr="00611578" w:rsidRDefault="007C0D28" w:rsidP="008D799A">
            <w:pPr>
              <w:spacing w:line="360" w:lineRule="auto"/>
              <w:rPr>
                <w:i/>
                <w:szCs w:val="24"/>
              </w:rPr>
            </w:pPr>
            <w:r w:rsidRPr="00611578">
              <w:rPr>
                <w:i/>
                <w:szCs w:val="24"/>
              </w:rPr>
              <w:t>Aedes aegypti</w:t>
            </w:r>
          </w:p>
        </w:tc>
        <w:tc>
          <w:tcPr>
            <w:tcW w:w="0" w:type="auto"/>
          </w:tcPr>
          <w:p w14:paraId="22AD16C2" w14:textId="77777777" w:rsidR="007C0D28" w:rsidRPr="00076E91" w:rsidRDefault="007C0D28" w:rsidP="008D799A">
            <w:pPr>
              <w:spacing w:line="360" w:lineRule="auto"/>
              <w:rPr>
                <w:szCs w:val="24"/>
              </w:rPr>
            </w:pPr>
            <w:r w:rsidRPr="00076E91">
              <w:rPr>
                <w:szCs w:val="24"/>
              </w:rPr>
              <w:t>Metazoa</w:t>
            </w:r>
          </w:p>
        </w:tc>
        <w:tc>
          <w:tcPr>
            <w:tcW w:w="0" w:type="auto"/>
          </w:tcPr>
          <w:p w14:paraId="654EDFF9" w14:textId="6F452C9E" w:rsidR="007C0D28" w:rsidRPr="00076E91" w:rsidRDefault="00A041BA" w:rsidP="008D799A">
            <w:pPr>
              <w:spacing w:line="360" w:lineRule="auto"/>
              <w:rPr>
                <w:szCs w:val="24"/>
              </w:rPr>
            </w:pPr>
            <w:r w:rsidRPr="00076E91">
              <w:rPr>
                <w:szCs w:val="24"/>
              </w:rPr>
              <w:t>Unikonta</w:t>
            </w:r>
          </w:p>
        </w:tc>
      </w:tr>
      <w:tr w:rsidR="007C0D28" w:rsidRPr="00076E91" w14:paraId="2EC52DAA" w14:textId="77777777" w:rsidTr="002E4524">
        <w:tc>
          <w:tcPr>
            <w:tcW w:w="0" w:type="auto"/>
          </w:tcPr>
          <w:p w14:paraId="19423E90" w14:textId="77777777" w:rsidR="007C0D28" w:rsidRPr="00076E91" w:rsidRDefault="007C0D28" w:rsidP="008D799A">
            <w:pPr>
              <w:spacing w:line="360" w:lineRule="auto"/>
              <w:rPr>
                <w:szCs w:val="24"/>
              </w:rPr>
            </w:pPr>
            <w:r w:rsidRPr="00076E91">
              <w:rPr>
                <w:bCs/>
                <w:szCs w:val="24"/>
              </w:rPr>
              <w:t>165</w:t>
            </w:r>
          </w:p>
        </w:tc>
        <w:tc>
          <w:tcPr>
            <w:tcW w:w="0" w:type="auto"/>
          </w:tcPr>
          <w:p w14:paraId="0DF418E9" w14:textId="77777777" w:rsidR="007C0D28" w:rsidRPr="00611578" w:rsidRDefault="007C0D28" w:rsidP="008D799A">
            <w:pPr>
              <w:spacing w:line="360" w:lineRule="auto"/>
              <w:rPr>
                <w:i/>
                <w:szCs w:val="24"/>
              </w:rPr>
            </w:pPr>
            <w:r w:rsidRPr="00611578">
              <w:rPr>
                <w:i/>
                <w:szCs w:val="24"/>
              </w:rPr>
              <w:t>Ailuropoda melanoleuca</w:t>
            </w:r>
          </w:p>
        </w:tc>
        <w:tc>
          <w:tcPr>
            <w:tcW w:w="0" w:type="auto"/>
          </w:tcPr>
          <w:p w14:paraId="686C4CE7" w14:textId="77777777" w:rsidR="007C0D28" w:rsidRPr="00076E91" w:rsidRDefault="007C0D28" w:rsidP="008D799A">
            <w:pPr>
              <w:spacing w:line="360" w:lineRule="auto"/>
              <w:rPr>
                <w:szCs w:val="24"/>
              </w:rPr>
            </w:pPr>
            <w:r w:rsidRPr="00076E91">
              <w:rPr>
                <w:szCs w:val="24"/>
              </w:rPr>
              <w:t>Metazoa</w:t>
            </w:r>
          </w:p>
        </w:tc>
        <w:tc>
          <w:tcPr>
            <w:tcW w:w="0" w:type="auto"/>
          </w:tcPr>
          <w:p w14:paraId="1DCF24D8" w14:textId="29DC82B2" w:rsidR="007C0D28" w:rsidRPr="00076E91" w:rsidRDefault="00A041BA" w:rsidP="008D799A">
            <w:pPr>
              <w:spacing w:line="360" w:lineRule="auto"/>
              <w:rPr>
                <w:szCs w:val="24"/>
              </w:rPr>
            </w:pPr>
            <w:r w:rsidRPr="00076E91">
              <w:rPr>
                <w:szCs w:val="24"/>
              </w:rPr>
              <w:t>Unikonta</w:t>
            </w:r>
          </w:p>
        </w:tc>
      </w:tr>
      <w:tr w:rsidR="007C0D28" w:rsidRPr="00076E91" w14:paraId="7FFBACC9" w14:textId="77777777" w:rsidTr="002E4524">
        <w:tc>
          <w:tcPr>
            <w:tcW w:w="0" w:type="auto"/>
          </w:tcPr>
          <w:p w14:paraId="5D759944" w14:textId="77777777" w:rsidR="007C0D28" w:rsidRPr="00076E91" w:rsidRDefault="007C0D28" w:rsidP="008D799A">
            <w:pPr>
              <w:spacing w:line="360" w:lineRule="auto"/>
              <w:rPr>
                <w:szCs w:val="24"/>
              </w:rPr>
            </w:pPr>
            <w:r w:rsidRPr="00076E91">
              <w:rPr>
                <w:bCs/>
                <w:szCs w:val="24"/>
              </w:rPr>
              <w:t>166</w:t>
            </w:r>
          </w:p>
        </w:tc>
        <w:tc>
          <w:tcPr>
            <w:tcW w:w="0" w:type="auto"/>
          </w:tcPr>
          <w:p w14:paraId="37D64E36" w14:textId="77777777" w:rsidR="007C0D28" w:rsidRPr="00611578" w:rsidRDefault="007C0D28" w:rsidP="008D799A">
            <w:pPr>
              <w:spacing w:line="360" w:lineRule="auto"/>
              <w:rPr>
                <w:i/>
                <w:szCs w:val="24"/>
              </w:rPr>
            </w:pPr>
            <w:r w:rsidRPr="00611578">
              <w:rPr>
                <w:i/>
                <w:szCs w:val="24"/>
              </w:rPr>
              <w:t>Amphimedon queenslandica</w:t>
            </w:r>
          </w:p>
        </w:tc>
        <w:tc>
          <w:tcPr>
            <w:tcW w:w="0" w:type="auto"/>
          </w:tcPr>
          <w:p w14:paraId="33834E47" w14:textId="77777777" w:rsidR="007C0D28" w:rsidRPr="00076E91" w:rsidRDefault="007C0D28" w:rsidP="008D799A">
            <w:pPr>
              <w:spacing w:line="360" w:lineRule="auto"/>
              <w:rPr>
                <w:szCs w:val="24"/>
              </w:rPr>
            </w:pPr>
            <w:r w:rsidRPr="00076E91">
              <w:rPr>
                <w:szCs w:val="24"/>
              </w:rPr>
              <w:t>Metazoa</w:t>
            </w:r>
          </w:p>
        </w:tc>
        <w:tc>
          <w:tcPr>
            <w:tcW w:w="0" w:type="auto"/>
          </w:tcPr>
          <w:p w14:paraId="4F5EB968" w14:textId="7A06B9E0" w:rsidR="007C0D28" w:rsidRPr="00076E91" w:rsidRDefault="00A041BA" w:rsidP="008D799A">
            <w:pPr>
              <w:spacing w:line="360" w:lineRule="auto"/>
              <w:rPr>
                <w:szCs w:val="24"/>
              </w:rPr>
            </w:pPr>
            <w:r w:rsidRPr="00076E91">
              <w:rPr>
                <w:szCs w:val="24"/>
              </w:rPr>
              <w:t>Unikonta</w:t>
            </w:r>
          </w:p>
        </w:tc>
      </w:tr>
      <w:tr w:rsidR="007C0D28" w:rsidRPr="00076E91" w14:paraId="3BCE8DF1" w14:textId="77777777" w:rsidTr="002E4524">
        <w:tc>
          <w:tcPr>
            <w:tcW w:w="0" w:type="auto"/>
          </w:tcPr>
          <w:p w14:paraId="75208B56" w14:textId="77777777" w:rsidR="007C0D28" w:rsidRPr="00076E91" w:rsidRDefault="007C0D28" w:rsidP="008D799A">
            <w:pPr>
              <w:spacing w:line="360" w:lineRule="auto"/>
              <w:rPr>
                <w:szCs w:val="24"/>
              </w:rPr>
            </w:pPr>
            <w:r w:rsidRPr="00076E91">
              <w:rPr>
                <w:bCs/>
                <w:szCs w:val="24"/>
              </w:rPr>
              <w:t>167</w:t>
            </w:r>
          </w:p>
        </w:tc>
        <w:tc>
          <w:tcPr>
            <w:tcW w:w="0" w:type="auto"/>
          </w:tcPr>
          <w:p w14:paraId="7941B0C0" w14:textId="77777777" w:rsidR="007C0D28" w:rsidRPr="00611578" w:rsidRDefault="007C0D28" w:rsidP="008D799A">
            <w:pPr>
              <w:spacing w:line="360" w:lineRule="auto"/>
              <w:rPr>
                <w:i/>
                <w:szCs w:val="24"/>
              </w:rPr>
            </w:pPr>
            <w:r w:rsidRPr="00611578">
              <w:rPr>
                <w:i/>
                <w:szCs w:val="24"/>
              </w:rPr>
              <w:t>Anolis carolinensis</w:t>
            </w:r>
          </w:p>
        </w:tc>
        <w:tc>
          <w:tcPr>
            <w:tcW w:w="0" w:type="auto"/>
          </w:tcPr>
          <w:p w14:paraId="6826AA90" w14:textId="77777777" w:rsidR="007C0D28" w:rsidRPr="00076E91" w:rsidRDefault="007C0D28" w:rsidP="008D799A">
            <w:pPr>
              <w:spacing w:line="360" w:lineRule="auto"/>
              <w:rPr>
                <w:szCs w:val="24"/>
              </w:rPr>
            </w:pPr>
            <w:r w:rsidRPr="00076E91">
              <w:rPr>
                <w:szCs w:val="24"/>
              </w:rPr>
              <w:t>Metazoa</w:t>
            </w:r>
          </w:p>
        </w:tc>
        <w:tc>
          <w:tcPr>
            <w:tcW w:w="0" w:type="auto"/>
          </w:tcPr>
          <w:p w14:paraId="2E6A370C" w14:textId="2F56659F" w:rsidR="007C0D28" w:rsidRPr="00076E91" w:rsidRDefault="00A041BA" w:rsidP="008D799A">
            <w:pPr>
              <w:spacing w:line="360" w:lineRule="auto"/>
              <w:rPr>
                <w:szCs w:val="24"/>
              </w:rPr>
            </w:pPr>
            <w:r w:rsidRPr="00076E91">
              <w:rPr>
                <w:szCs w:val="24"/>
              </w:rPr>
              <w:t>Unikonta</w:t>
            </w:r>
          </w:p>
        </w:tc>
      </w:tr>
      <w:tr w:rsidR="007C0D28" w:rsidRPr="00076E91" w14:paraId="39A44E9B" w14:textId="77777777" w:rsidTr="002E4524">
        <w:tc>
          <w:tcPr>
            <w:tcW w:w="0" w:type="auto"/>
          </w:tcPr>
          <w:p w14:paraId="7E28346F" w14:textId="77777777" w:rsidR="007C0D28" w:rsidRPr="00076E91" w:rsidRDefault="007C0D28" w:rsidP="008D799A">
            <w:pPr>
              <w:spacing w:line="360" w:lineRule="auto"/>
              <w:rPr>
                <w:szCs w:val="24"/>
              </w:rPr>
            </w:pPr>
            <w:r w:rsidRPr="00076E91">
              <w:rPr>
                <w:bCs/>
                <w:szCs w:val="24"/>
              </w:rPr>
              <w:t>168</w:t>
            </w:r>
          </w:p>
        </w:tc>
        <w:tc>
          <w:tcPr>
            <w:tcW w:w="0" w:type="auto"/>
          </w:tcPr>
          <w:p w14:paraId="6092B57C" w14:textId="77777777" w:rsidR="007C0D28" w:rsidRPr="00611578" w:rsidRDefault="007C0D28" w:rsidP="008D799A">
            <w:pPr>
              <w:spacing w:line="360" w:lineRule="auto"/>
              <w:rPr>
                <w:i/>
                <w:szCs w:val="24"/>
              </w:rPr>
            </w:pPr>
            <w:r w:rsidRPr="00611578">
              <w:rPr>
                <w:i/>
                <w:szCs w:val="24"/>
              </w:rPr>
              <w:t>Anopheles gambiae</w:t>
            </w:r>
          </w:p>
        </w:tc>
        <w:tc>
          <w:tcPr>
            <w:tcW w:w="0" w:type="auto"/>
          </w:tcPr>
          <w:p w14:paraId="77493880" w14:textId="77777777" w:rsidR="007C0D28" w:rsidRPr="00076E91" w:rsidRDefault="007C0D28" w:rsidP="008D799A">
            <w:pPr>
              <w:spacing w:line="360" w:lineRule="auto"/>
              <w:rPr>
                <w:szCs w:val="24"/>
              </w:rPr>
            </w:pPr>
            <w:r w:rsidRPr="00076E91">
              <w:rPr>
                <w:szCs w:val="24"/>
              </w:rPr>
              <w:t>Metazoa</w:t>
            </w:r>
          </w:p>
        </w:tc>
        <w:tc>
          <w:tcPr>
            <w:tcW w:w="0" w:type="auto"/>
          </w:tcPr>
          <w:p w14:paraId="4F097A43" w14:textId="37FE0672" w:rsidR="007C0D28" w:rsidRPr="00076E91" w:rsidRDefault="00A041BA" w:rsidP="008D799A">
            <w:pPr>
              <w:spacing w:line="360" w:lineRule="auto"/>
              <w:rPr>
                <w:szCs w:val="24"/>
              </w:rPr>
            </w:pPr>
            <w:r w:rsidRPr="00076E91">
              <w:rPr>
                <w:szCs w:val="24"/>
              </w:rPr>
              <w:t>Unikonta</w:t>
            </w:r>
          </w:p>
        </w:tc>
      </w:tr>
      <w:tr w:rsidR="007C0D28" w:rsidRPr="00076E91" w14:paraId="4680B54B" w14:textId="77777777" w:rsidTr="002E4524">
        <w:tc>
          <w:tcPr>
            <w:tcW w:w="0" w:type="auto"/>
          </w:tcPr>
          <w:p w14:paraId="6F686A38" w14:textId="77777777" w:rsidR="007C0D28" w:rsidRPr="00076E91" w:rsidRDefault="007C0D28" w:rsidP="008D799A">
            <w:pPr>
              <w:spacing w:line="360" w:lineRule="auto"/>
              <w:rPr>
                <w:szCs w:val="24"/>
              </w:rPr>
            </w:pPr>
            <w:r w:rsidRPr="00076E91">
              <w:rPr>
                <w:bCs/>
                <w:szCs w:val="24"/>
              </w:rPr>
              <w:t>169</w:t>
            </w:r>
          </w:p>
        </w:tc>
        <w:tc>
          <w:tcPr>
            <w:tcW w:w="0" w:type="auto"/>
          </w:tcPr>
          <w:p w14:paraId="43CE5CAD" w14:textId="77777777" w:rsidR="007C0D28" w:rsidRPr="00611578" w:rsidRDefault="007C0D28" w:rsidP="008D799A">
            <w:pPr>
              <w:spacing w:line="360" w:lineRule="auto"/>
              <w:rPr>
                <w:i/>
                <w:szCs w:val="24"/>
              </w:rPr>
            </w:pPr>
            <w:r w:rsidRPr="00611578">
              <w:rPr>
                <w:i/>
                <w:szCs w:val="24"/>
              </w:rPr>
              <w:t>Apis mellifera</w:t>
            </w:r>
          </w:p>
        </w:tc>
        <w:tc>
          <w:tcPr>
            <w:tcW w:w="0" w:type="auto"/>
          </w:tcPr>
          <w:p w14:paraId="5EC62E6A" w14:textId="77777777" w:rsidR="007C0D28" w:rsidRPr="00076E91" w:rsidRDefault="007C0D28" w:rsidP="008D799A">
            <w:pPr>
              <w:spacing w:line="360" w:lineRule="auto"/>
              <w:rPr>
                <w:szCs w:val="24"/>
              </w:rPr>
            </w:pPr>
            <w:r w:rsidRPr="00076E91">
              <w:rPr>
                <w:szCs w:val="24"/>
              </w:rPr>
              <w:t>Metazoa</w:t>
            </w:r>
          </w:p>
        </w:tc>
        <w:tc>
          <w:tcPr>
            <w:tcW w:w="0" w:type="auto"/>
          </w:tcPr>
          <w:p w14:paraId="73EF82FA" w14:textId="5F8AECB8" w:rsidR="007C0D28" w:rsidRPr="00076E91" w:rsidRDefault="00A041BA" w:rsidP="008D799A">
            <w:pPr>
              <w:spacing w:line="360" w:lineRule="auto"/>
              <w:rPr>
                <w:szCs w:val="24"/>
              </w:rPr>
            </w:pPr>
            <w:r w:rsidRPr="00076E91">
              <w:rPr>
                <w:szCs w:val="24"/>
              </w:rPr>
              <w:t>Unikonta</w:t>
            </w:r>
          </w:p>
        </w:tc>
      </w:tr>
      <w:tr w:rsidR="007C0D28" w:rsidRPr="00076E91" w14:paraId="343C6487" w14:textId="77777777" w:rsidTr="002E4524">
        <w:tc>
          <w:tcPr>
            <w:tcW w:w="0" w:type="auto"/>
          </w:tcPr>
          <w:p w14:paraId="52B7DD7B" w14:textId="77777777" w:rsidR="007C0D28" w:rsidRPr="00076E91" w:rsidRDefault="007C0D28" w:rsidP="008D799A">
            <w:pPr>
              <w:spacing w:line="360" w:lineRule="auto"/>
              <w:rPr>
                <w:szCs w:val="24"/>
              </w:rPr>
            </w:pPr>
            <w:r w:rsidRPr="00076E91">
              <w:rPr>
                <w:bCs/>
                <w:szCs w:val="24"/>
              </w:rPr>
              <w:t>170</w:t>
            </w:r>
          </w:p>
        </w:tc>
        <w:tc>
          <w:tcPr>
            <w:tcW w:w="0" w:type="auto"/>
          </w:tcPr>
          <w:p w14:paraId="2CED3C47" w14:textId="77777777" w:rsidR="007C0D28" w:rsidRPr="00611578" w:rsidRDefault="007C0D28" w:rsidP="008D799A">
            <w:pPr>
              <w:spacing w:line="360" w:lineRule="auto"/>
              <w:rPr>
                <w:i/>
                <w:szCs w:val="24"/>
              </w:rPr>
            </w:pPr>
            <w:r w:rsidRPr="00611578">
              <w:rPr>
                <w:i/>
                <w:szCs w:val="24"/>
              </w:rPr>
              <w:t>Bombyx mori</w:t>
            </w:r>
          </w:p>
        </w:tc>
        <w:tc>
          <w:tcPr>
            <w:tcW w:w="0" w:type="auto"/>
          </w:tcPr>
          <w:p w14:paraId="242E32B5" w14:textId="77777777" w:rsidR="007C0D28" w:rsidRPr="00076E91" w:rsidRDefault="007C0D28" w:rsidP="008D799A">
            <w:pPr>
              <w:spacing w:line="360" w:lineRule="auto"/>
              <w:rPr>
                <w:szCs w:val="24"/>
              </w:rPr>
            </w:pPr>
            <w:r w:rsidRPr="00076E91">
              <w:rPr>
                <w:szCs w:val="24"/>
              </w:rPr>
              <w:t>Metazoa</w:t>
            </w:r>
          </w:p>
        </w:tc>
        <w:tc>
          <w:tcPr>
            <w:tcW w:w="0" w:type="auto"/>
          </w:tcPr>
          <w:p w14:paraId="1B5C051A" w14:textId="20F415D6" w:rsidR="007C0D28" w:rsidRPr="00076E91" w:rsidRDefault="00A041BA" w:rsidP="008D799A">
            <w:pPr>
              <w:spacing w:line="360" w:lineRule="auto"/>
              <w:rPr>
                <w:szCs w:val="24"/>
              </w:rPr>
            </w:pPr>
            <w:r w:rsidRPr="00076E91">
              <w:rPr>
                <w:szCs w:val="24"/>
              </w:rPr>
              <w:t>Unikonta</w:t>
            </w:r>
          </w:p>
        </w:tc>
      </w:tr>
      <w:tr w:rsidR="007C0D28" w:rsidRPr="00076E91" w14:paraId="5591F50B" w14:textId="77777777" w:rsidTr="002E4524">
        <w:tc>
          <w:tcPr>
            <w:tcW w:w="0" w:type="auto"/>
          </w:tcPr>
          <w:p w14:paraId="0BE95DB9" w14:textId="77777777" w:rsidR="007C0D28" w:rsidRPr="00076E91" w:rsidRDefault="007C0D28" w:rsidP="008D799A">
            <w:pPr>
              <w:spacing w:line="360" w:lineRule="auto"/>
              <w:rPr>
                <w:szCs w:val="24"/>
              </w:rPr>
            </w:pPr>
            <w:r w:rsidRPr="00076E91">
              <w:rPr>
                <w:bCs/>
                <w:szCs w:val="24"/>
              </w:rPr>
              <w:t>171</w:t>
            </w:r>
          </w:p>
        </w:tc>
        <w:tc>
          <w:tcPr>
            <w:tcW w:w="0" w:type="auto"/>
          </w:tcPr>
          <w:p w14:paraId="7E291E9B" w14:textId="77777777" w:rsidR="007C0D28" w:rsidRPr="00611578" w:rsidRDefault="007C0D28" w:rsidP="008D799A">
            <w:pPr>
              <w:spacing w:line="360" w:lineRule="auto"/>
              <w:rPr>
                <w:i/>
                <w:szCs w:val="24"/>
              </w:rPr>
            </w:pPr>
            <w:r w:rsidRPr="00611578">
              <w:rPr>
                <w:i/>
                <w:szCs w:val="24"/>
              </w:rPr>
              <w:t>Bos taurus</w:t>
            </w:r>
          </w:p>
        </w:tc>
        <w:tc>
          <w:tcPr>
            <w:tcW w:w="0" w:type="auto"/>
          </w:tcPr>
          <w:p w14:paraId="0A8829CE" w14:textId="77777777" w:rsidR="007C0D28" w:rsidRPr="00076E91" w:rsidRDefault="007C0D28" w:rsidP="008D799A">
            <w:pPr>
              <w:spacing w:line="360" w:lineRule="auto"/>
              <w:rPr>
                <w:szCs w:val="24"/>
              </w:rPr>
            </w:pPr>
            <w:r w:rsidRPr="00076E91">
              <w:rPr>
                <w:szCs w:val="24"/>
              </w:rPr>
              <w:t>Metazoa</w:t>
            </w:r>
          </w:p>
        </w:tc>
        <w:tc>
          <w:tcPr>
            <w:tcW w:w="0" w:type="auto"/>
          </w:tcPr>
          <w:p w14:paraId="24B8834D" w14:textId="5E8B3AB4" w:rsidR="007C0D28" w:rsidRPr="00076E91" w:rsidRDefault="00A041BA" w:rsidP="008D799A">
            <w:pPr>
              <w:spacing w:line="360" w:lineRule="auto"/>
              <w:rPr>
                <w:szCs w:val="24"/>
              </w:rPr>
            </w:pPr>
            <w:r w:rsidRPr="00076E91">
              <w:rPr>
                <w:szCs w:val="24"/>
              </w:rPr>
              <w:t>Unikonta</w:t>
            </w:r>
          </w:p>
        </w:tc>
      </w:tr>
      <w:tr w:rsidR="007C0D28" w:rsidRPr="00076E91" w14:paraId="2BAFBABE" w14:textId="77777777" w:rsidTr="002E4524">
        <w:tc>
          <w:tcPr>
            <w:tcW w:w="0" w:type="auto"/>
          </w:tcPr>
          <w:p w14:paraId="5B727931" w14:textId="77777777" w:rsidR="007C0D28" w:rsidRPr="00076E91" w:rsidRDefault="007C0D28" w:rsidP="008D799A">
            <w:pPr>
              <w:spacing w:line="360" w:lineRule="auto"/>
              <w:rPr>
                <w:szCs w:val="24"/>
              </w:rPr>
            </w:pPr>
            <w:r w:rsidRPr="00076E91">
              <w:rPr>
                <w:bCs/>
                <w:szCs w:val="24"/>
              </w:rPr>
              <w:t>172</w:t>
            </w:r>
          </w:p>
        </w:tc>
        <w:tc>
          <w:tcPr>
            <w:tcW w:w="0" w:type="auto"/>
          </w:tcPr>
          <w:p w14:paraId="0975820E" w14:textId="77777777" w:rsidR="007C0D28" w:rsidRPr="00611578" w:rsidRDefault="007C0D28" w:rsidP="008D799A">
            <w:pPr>
              <w:spacing w:line="360" w:lineRule="auto"/>
              <w:rPr>
                <w:i/>
                <w:szCs w:val="24"/>
              </w:rPr>
            </w:pPr>
            <w:r w:rsidRPr="00611578">
              <w:rPr>
                <w:i/>
                <w:szCs w:val="24"/>
              </w:rPr>
              <w:t>Branchiostoma floridae</w:t>
            </w:r>
          </w:p>
        </w:tc>
        <w:tc>
          <w:tcPr>
            <w:tcW w:w="0" w:type="auto"/>
          </w:tcPr>
          <w:p w14:paraId="7C0AFB18" w14:textId="77777777" w:rsidR="007C0D28" w:rsidRPr="00076E91" w:rsidRDefault="007C0D28" w:rsidP="008D799A">
            <w:pPr>
              <w:spacing w:line="360" w:lineRule="auto"/>
              <w:rPr>
                <w:szCs w:val="24"/>
              </w:rPr>
            </w:pPr>
            <w:r w:rsidRPr="00076E91">
              <w:rPr>
                <w:szCs w:val="24"/>
              </w:rPr>
              <w:t>Metazoa</w:t>
            </w:r>
          </w:p>
        </w:tc>
        <w:tc>
          <w:tcPr>
            <w:tcW w:w="0" w:type="auto"/>
          </w:tcPr>
          <w:p w14:paraId="4C4FC7C5" w14:textId="2E77894B" w:rsidR="007C0D28" w:rsidRPr="00076E91" w:rsidRDefault="00A041BA" w:rsidP="008D799A">
            <w:pPr>
              <w:spacing w:line="360" w:lineRule="auto"/>
              <w:rPr>
                <w:szCs w:val="24"/>
              </w:rPr>
            </w:pPr>
            <w:r w:rsidRPr="00076E91">
              <w:rPr>
                <w:szCs w:val="24"/>
              </w:rPr>
              <w:t>Unikonta</w:t>
            </w:r>
          </w:p>
        </w:tc>
      </w:tr>
      <w:tr w:rsidR="007C0D28" w:rsidRPr="00076E91" w14:paraId="6222CE12" w14:textId="77777777" w:rsidTr="002E4524">
        <w:tc>
          <w:tcPr>
            <w:tcW w:w="0" w:type="auto"/>
          </w:tcPr>
          <w:p w14:paraId="0F9BCD43" w14:textId="77777777" w:rsidR="007C0D28" w:rsidRPr="00076E91" w:rsidRDefault="007C0D28" w:rsidP="008D799A">
            <w:pPr>
              <w:spacing w:line="360" w:lineRule="auto"/>
              <w:rPr>
                <w:szCs w:val="24"/>
              </w:rPr>
            </w:pPr>
            <w:r w:rsidRPr="00076E91">
              <w:rPr>
                <w:bCs/>
                <w:szCs w:val="24"/>
              </w:rPr>
              <w:t>173</w:t>
            </w:r>
          </w:p>
        </w:tc>
        <w:tc>
          <w:tcPr>
            <w:tcW w:w="0" w:type="auto"/>
          </w:tcPr>
          <w:p w14:paraId="10711BD6" w14:textId="77777777" w:rsidR="007C0D28" w:rsidRPr="00611578" w:rsidRDefault="007C0D28" w:rsidP="008D799A">
            <w:pPr>
              <w:spacing w:line="360" w:lineRule="auto"/>
              <w:rPr>
                <w:i/>
                <w:szCs w:val="24"/>
              </w:rPr>
            </w:pPr>
            <w:r w:rsidRPr="00611578">
              <w:rPr>
                <w:i/>
                <w:szCs w:val="24"/>
              </w:rPr>
              <w:t>Caenorhabditis brenneri 2851</w:t>
            </w:r>
          </w:p>
        </w:tc>
        <w:tc>
          <w:tcPr>
            <w:tcW w:w="0" w:type="auto"/>
          </w:tcPr>
          <w:p w14:paraId="5E45AC0B" w14:textId="77777777" w:rsidR="007C0D28" w:rsidRPr="00076E91" w:rsidRDefault="007C0D28" w:rsidP="008D799A">
            <w:pPr>
              <w:spacing w:line="360" w:lineRule="auto"/>
              <w:rPr>
                <w:szCs w:val="24"/>
              </w:rPr>
            </w:pPr>
            <w:r w:rsidRPr="00076E91">
              <w:rPr>
                <w:szCs w:val="24"/>
              </w:rPr>
              <w:t>Metazoa</w:t>
            </w:r>
          </w:p>
        </w:tc>
        <w:tc>
          <w:tcPr>
            <w:tcW w:w="0" w:type="auto"/>
          </w:tcPr>
          <w:p w14:paraId="31E610E4" w14:textId="795C881C" w:rsidR="007C0D28" w:rsidRPr="00076E91" w:rsidRDefault="00A041BA" w:rsidP="008D799A">
            <w:pPr>
              <w:spacing w:line="360" w:lineRule="auto"/>
              <w:rPr>
                <w:szCs w:val="24"/>
              </w:rPr>
            </w:pPr>
            <w:r w:rsidRPr="00076E91">
              <w:rPr>
                <w:szCs w:val="24"/>
              </w:rPr>
              <w:t>Unikonta</w:t>
            </w:r>
          </w:p>
        </w:tc>
      </w:tr>
      <w:tr w:rsidR="007C0D28" w:rsidRPr="00076E91" w14:paraId="0305FFA2" w14:textId="77777777" w:rsidTr="002E4524">
        <w:tc>
          <w:tcPr>
            <w:tcW w:w="0" w:type="auto"/>
          </w:tcPr>
          <w:p w14:paraId="6C48812C" w14:textId="77777777" w:rsidR="007C0D28" w:rsidRPr="00076E91" w:rsidRDefault="007C0D28" w:rsidP="008D799A">
            <w:pPr>
              <w:spacing w:line="360" w:lineRule="auto"/>
              <w:rPr>
                <w:szCs w:val="24"/>
              </w:rPr>
            </w:pPr>
            <w:r w:rsidRPr="00076E91">
              <w:rPr>
                <w:bCs/>
                <w:szCs w:val="24"/>
              </w:rPr>
              <w:t>174</w:t>
            </w:r>
          </w:p>
        </w:tc>
        <w:tc>
          <w:tcPr>
            <w:tcW w:w="0" w:type="auto"/>
          </w:tcPr>
          <w:p w14:paraId="21B6692C" w14:textId="77777777" w:rsidR="007C0D28" w:rsidRPr="00611578" w:rsidRDefault="007C0D28" w:rsidP="008D799A">
            <w:pPr>
              <w:spacing w:line="360" w:lineRule="auto"/>
              <w:rPr>
                <w:i/>
                <w:szCs w:val="24"/>
              </w:rPr>
            </w:pPr>
            <w:r w:rsidRPr="00611578">
              <w:rPr>
                <w:i/>
                <w:szCs w:val="24"/>
              </w:rPr>
              <w:t>Caenorhabditis brenneri 70</w:t>
            </w:r>
          </w:p>
        </w:tc>
        <w:tc>
          <w:tcPr>
            <w:tcW w:w="0" w:type="auto"/>
          </w:tcPr>
          <w:p w14:paraId="6DED92B3" w14:textId="77777777" w:rsidR="007C0D28" w:rsidRPr="00076E91" w:rsidRDefault="007C0D28" w:rsidP="008D799A">
            <w:pPr>
              <w:spacing w:line="360" w:lineRule="auto"/>
              <w:rPr>
                <w:szCs w:val="24"/>
              </w:rPr>
            </w:pPr>
            <w:r w:rsidRPr="00076E91">
              <w:rPr>
                <w:szCs w:val="24"/>
              </w:rPr>
              <w:t>Metazoa</w:t>
            </w:r>
          </w:p>
        </w:tc>
        <w:tc>
          <w:tcPr>
            <w:tcW w:w="0" w:type="auto"/>
          </w:tcPr>
          <w:p w14:paraId="4E21D570" w14:textId="0E1A7A8B" w:rsidR="007C0D28" w:rsidRPr="00076E91" w:rsidRDefault="00A041BA" w:rsidP="008D799A">
            <w:pPr>
              <w:spacing w:line="360" w:lineRule="auto"/>
              <w:rPr>
                <w:szCs w:val="24"/>
              </w:rPr>
            </w:pPr>
            <w:r w:rsidRPr="00076E91">
              <w:rPr>
                <w:szCs w:val="24"/>
              </w:rPr>
              <w:t>Unikonta</w:t>
            </w:r>
          </w:p>
        </w:tc>
      </w:tr>
      <w:tr w:rsidR="007C0D28" w:rsidRPr="00076E91" w14:paraId="37B736A6" w14:textId="77777777" w:rsidTr="002E4524">
        <w:tc>
          <w:tcPr>
            <w:tcW w:w="0" w:type="auto"/>
          </w:tcPr>
          <w:p w14:paraId="182CAA71" w14:textId="77777777" w:rsidR="007C0D28" w:rsidRPr="00076E91" w:rsidRDefault="007C0D28" w:rsidP="008D799A">
            <w:pPr>
              <w:spacing w:line="360" w:lineRule="auto"/>
              <w:rPr>
                <w:szCs w:val="24"/>
              </w:rPr>
            </w:pPr>
            <w:r w:rsidRPr="00076E91">
              <w:rPr>
                <w:bCs/>
                <w:szCs w:val="24"/>
              </w:rPr>
              <w:t>175</w:t>
            </w:r>
          </w:p>
        </w:tc>
        <w:tc>
          <w:tcPr>
            <w:tcW w:w="0" w:type="auto"/>
          </w:tcPr>
          <w:p w14:paraId="28D191B3" w14:textId="77777777" w:rsidR="007C0D28" w:rsidRPr="00611578" w:rsidRDefault="007C0D28" w:rsidP="008D799A">
            <w:pPr>
              <w:spacing w:line="360" w:lineRule="auto"/>
              <w:rPr>
                <w:i/>
                <w:szCs w:val="24"/>
              </w:rPr>
            </w:pPr>
            <w:r w:rsidRPr="00611578">
              <w:rPr>
                <w:i/>
                <w:szCs w:val="24"/>
              </w:rPr>
              <w:t>Caenorhabditis elegans</w:t>
            </w:r>
          </w:p>
        </w:tc>
        <w:tc>
          <w:tcPr>
            <w:tcW w:w="0" w:type="auto"/>
          </w:tcPr>
          <w:p w14:paraId="0ACF3A07" w14:textId="77777777" w:rsidR="007C0D28" w:rsidRPr="00076E91" w:rsidRDefault="007C0D28" w:rsidP="008D799A">
            <w:pPr>
              <w:spacing w:line="360" w:lineRule="auto"/>
              <w:rPr>
                <w:szCs w:val="24"/>
              </w:rPr>
            </w:pPr>
            <w:r w:rsidRPr="00076E91">
              <w:rPr>
                <w:szCs w:val="24"/>
              </w:rPr>
              <w:t>Metazoa</w:t>
            </w:r>
          </w:p>
        </w:tc>
        <w:tc>
          <w:tcPr>
            <w:tcW w:w="0" w:type="auto"/>
          </w:tcPr>
          <w:p w14:paraId="4AF1C249" w14:textId="13A24A03" w:rsidR="007C0D28" w:rsidRPr="00076E91" w:rsidRDefault="00A041BA" w:rsidP="008D799A">
            <w:pPr>
              <w:spacing w:line="360" w:lineRule="auto"/>
              <w:rPr>
                <w:szCs w:val="24"/>
              </w:rPr>
            </w:pPr>
            <w:r w:rsidRPr="00076E91">
              <w:rPr>
                <w:szCs w:val="24"/>
              </w:rPr>
              <w:t>Unikonta</w:t>
            </w:r>
          </w:p>
        </w:tc>
      </w:tr>
      <w:tr w:rsidR="007C0D28" w:rsidRPr="00076E91" w14:paraId="5C3A190A" w14:textId="77777777" w:rsidTr="002E4524">
        <w:tc>
          <w:tcPr>
            <w:tcW w:w="0" w:type="auto"/>
          </w:tcPr>
          <w:p w14:paraId="0AB846C4" w14:textId="77777777" w:rsidR="007C0D28" w:rsidRPr="00076E91" w:rsidRDefault="007C0D28" w:rsidP="008D799A">
            <w:pPr>
              <w:spacing w:line="360" w:lineRule="auto"/>
              <w:rPr>
                <w:szCs w:val="24"/>
              </w:rPr>
            </w:pPr>
            <w:r w:rsidRPr="00076E91">
              <w:rPr>
                <w:bCs/>
                <w:szCs w:val="24"/>
              </w:rPr>
              <w:t>176</w:t>
            </w:r>
          </w:p>
        </w:tc>
        <w:tc>
          <w:tcPr>
            <w:tcW w:w="0" w:type="auto"/>
          </w:tcPr>
          <w:p w14:paraId="66701C4A" w14:textId="77777777" w:rsidR="007C0D28" w:rsidRPr="00611578" w:rsidRDefault="007C0D28" w:rsidP="008D799A">
            <w:pPr>
              <w:spacing w:line="360" w:lineRule="auto"/>
              <w:rPr>
                <w:i/>
                <w:szCs w:val="24"/>
              </w:rPr>
            </w:pPr>
            <w:r w:rsidRPr="00611578">
              <w:rPr>
                <w:i/>
                <w:szCs w:val="24"/>
              </w:rPr>
              <w:t>Caenorhabditis japonica</w:t>
            </w:r>
          </w:p>
        </w:tc>
        <w:tc>
          <w:tcPr>
            <w:tcW w:w="0" w:type="auto"/>
          </w:tcPr>
          <w:p w14:paraId="75FA2D47" w14:textId="77777777" w:rsidR="007C0D28" w:rsidRPr="00076E91" w:rsidRDefault="007C0D28" w:rsidP="008D799A">
            <w:pPr>
              <w:spacing w:line="360" w:lineRule="auto"/>
              <w:rPr>
                <w:szCs w:val="24"/>
              </w:rPr>
            </w:pPr>
            <w:r w:rsidRPr="00076E91">
              <w:rPr>
                <w:szCs w:val="24"/>
              </w:rPr>
              <w:t>Metazoa</w:t>
            </w:r>
          </w:p>
        </w:tc>
        <w:tc>
          <w:tcPr>
            <w:tcW w:w="0" w:type="auto"/>
          </w:tcPr>
          <w:p w14:paraId="19A7FA4D" w14:textId="577847DC" w:rsidR="007C0D28" w:rsidRPr="00076E91" w:rsidRDefault="00A041BA" w:rsidP="008D799A">
            <w:pPr>
              <w:spacing w:line="360" w:lineRule="auto"/>
              <w:rPr>
                <w:szCs w:val="24"/>
              </w:rPr>
            </w:pPr>
            <w:r w:rsidRPr="00076E91">
              <w:rPr>
                <w:szCs w:val="24"/>
              </w:rPr>
              <w:t>Unikonta</w:t>
            </w:r>
          </w:p>
        </w:tc>
      </w:tr>
      <w:tr w:rsidR="007C0D28" w:rsidRPr="00076E91" w14:paraId="0F2B0E40" w14:textId="77777777" w:rsidTr="002E4524">
        <w:tc>
          <w:tcPr>
            <w:tcW w:w="0" w:type="auto"/>
          </w:tcPr>
          <w:p w14:paraId="3BDF6FE5" w14:textId="77777777" w:rsidR="007C0D28" w:rsidRPr="00076E91" w:rsidRDefault="007C0D28" w:rsidP="008D799A">
            <w:pPr>
              <w:spacing w:line="360" w:lineRule="auto"/>
              <w:rPr>
                <w:szCs w:val="24"/>
              </w:rPr>
            </w:pPr>
            <w:r w:rsidRPr="00076E91">
              <w:rPr>
                <w:bCs/>
                <w:szCs w:val="24"/>
              </w:rPr>
              <w:lastRenderedPageBreak/>
              <w:t>177</w:t>
            </w:r>
          </w:p>
        </w:tc>
        <w:tc>
          <w:tcPr>
            <w:tcW w:w="0" w:type="auto"/>
          </w:tcPr>
          <w:p w14:paraId="45527ACD" w14:textId="77777777" w:rsidR="007C0D28" w:rsidRPr="00611578" w:rsidRDefault="007C0D28" w:rsidP="008D799A">
            <w:pPr>
              <w:spacing w:line="360" w:lineRule="auto"/>
              <w:rPr>
                <w:i/>
                <w:szCs w:val="24"/>
              </w:rPr>
            </w:pPr>
            <w:r w:rsidRPr="00611578">
              <w:rPr>
                <w:i/>
                <w:szCs w:val="24"/>
              </w:rPr>
              <w:t>Caenorhabditis remanei</w:t>
            </w:r>
          </w:p>
        </w:tc>
        <w:tc>
          <w:tcPr>
            <w:tcW w:w="0" w:type="auto"/>
          </w:tcPr>
          <w:p w14:paraId="083DDFD2" w14:textId="77777777" w:rsidR="007C0D28" w:rsidRPr="00076E91" w:rsidRDefault="007C0D28" w:rsidP="008D799A">
            <w:pPr>
              <w:spacing w:line="360" w:lineRule="auto"/>
              <w:rPr>
                <w:szCs w:val="24"/>
              </w:rPr>
            </w:pPr>
            <w:r w:rsidRPr="00076E91">
              <w:rPr>
                <w:szCs w:val="24"/>
              </w:rPr>
              <w:t>Metazoa</w:t>
            </w:r>
          </w:p>
        </w:tc>
        <w:tc>
          <w:tcPr>
            <w:tcW w:w="0" w:type="auto"/>
          </w:tcPr>
          <w:p w14:paraId="48C02A7E" w14:textId="3AE3742F" w:rsidR="007C0D28" w:rsidRPr="00076E91" w:rsidRDefault="00A041BA" w:rsidP="008D799A">
            <w:pPr>
              <w:spacing w:line="360" w:lineRule="auto"/>
              <w:rPr>
                <w:szCs w:val="24"/>
              </w:rPr>
            </w:pPr>
            <w:r w:rsidRPr="00076E91">
              <w:rPr>
                <w:szCs w:val="24"/>
              </w:rPr>
              <w:t>Unikonta</w:t>
            </w:r>
          </w:p>
        </w:tc>
      </w:tr>
      <w:tr w:rsidR="007C0D28" w:rsidRPr="00076E91" w14:paraId="6E15FB4C" w14:textId="77777777" w:rsidTr="002E4524">
        <w:tc>
          <w:tcPr>
            <w:tcW w:w="0" w:type="auto"/>
          </w:tcPr>
          <w:p w14:paraId="01CE6500" w14:textId="77777777" w:rsidR="007C0D28" w:rsidRPr="00076E91" w:rsidRDefault="007C0D28" w:rsidP="008D799A">
            <w:pPr>
              <w:spacing w:line="360" w:lineRule="auto"/>
              <w:rPr>
                <w:szCs w:val="24"/>
              </w:rPr>
            </w:pPr>
            <w:r w:rsidRPr="00076E91">
              <w:rPr>
                <w:bCs/>
                <w:szCs w:val="24"/>
              </w:rPr>
              <w:t>178</w:t>
            </w:r>
          </w:p>
        </w:tc>
        <w:tc>
          <w:tcPr>
            <w:tcW w:w="0" w:type="auto"/>
          </w:tcPr>
          <w:p w14:paraId="78BB64AE" w14:textId="77777777" w:rsidR="007C0D28" w:rsidRPr="00611578" w:rsidRDefault="007C0D28" w:rsidP="008D799A">
            <w:pPr>
              <w:spacing w:line="360" w:lineRule="auto"/>
              <w:rPr>
                <w:i/>
                <w:szCs w:val="24"/>
              </w:rPr>
            </w:pPr>
            <w:r w:rsidRPr="00611578">
              <w:rPr>
                <w:i/>
                <w:szCs w:val="24"/>
              </w:rPr>
              <w:t>Callithrix jacchus</w:t>
            </w:r>
          </w:p>
        </w:tc>
        <w:tc>
          <w:tcPr>
            <w:tcW w:w="0" w:type="auto"/>
          </w:tcPr>
          <w:p w14:paraId="481261CB" w14:textId="77777777" w:rsidR="007C0D28" w:rsidRPr="00076E91" w:rsidRDefault="007C0D28" w:rsidP="008D799A">
            <w:pPr>
              <w:spacing w:line="360" w:lineRule="auto"/>
              <w:rPr>
                <w:szCs w:val="24"/>
              </w:rPr>
            </w:pPr>
            <w:r w:rsidRPr="00076E91">
              <w:rPr>
                <w:szCs w:val="24"/>
              </w:rPr>
              <w:t>Metazoa</w:t>
            </w:r>
          </w:p>
        </w:tc>
        <w:tc>
          <w:tcPr>
            <w:tcW w:w="0" w:type="auto"/>
          </w:tcPr>
          <w:p w14:paraId="043E88E2" w14:textId="1ACC4710" w:rsidR="007C0D28" w:rsidRPr="00076E91" w:rsidRDefault="00A041BA" w:rsidP="008D799A">
            <w:pPr>
              <w:spacing w:line="360" w:lineRule="auto"/>
              <w:rPr>
                <w:szCs w:val="24"/>
              </w:rPr>
            </w:pPr>
            <w:r w:rsidRPr="00076E91">
              <w:rPr>
                <w:szCs w:val="24"/>
              </w:rPr>
              <w:t>Unikonta</w:t>
            </w:r>
          </w:p>
        </w:tc>
      </w:tr>
      <w:tr w:rsidR="007C0D28" w:rsidRPr="00076E91" w14:paraId="782EA307" w14:textId="77777777" w:rsidTr="002E4524">
        <w:tc>
          <w:tcPr>
            <w:tcW w:w="0" w:type="auto"/>
          </w:tcPr>
          <w:p w14:paraId="5C569176" w14:textId="77777777" w:rsidR="007C0D28" w:rsidRPr="00076E91" w:rsidRDefault="007C0D28" w:rsidP="008D799A">
            <w:pPr>
              <w:spacing w:line="360" w:lineRule="auto"/>
              <w:rPr>
                <w:szCs w:val="24"/>
              </w:rPr>
            </w:pPr>
            <w:r w:rsidRPr="00076E91">
              <w:rPr>
                <w:bCs/>
                <w:szCs w:val="24"/>
              </w:rPr>
              <w:t>179</w:t>
            </w:r>
          </w:p>
        </w:tc>
        <w:tc>
          <w:tcPr>
            <w:tcW w:w="0" w:type="auto"/>
          </w:tcPr>
          <w:p w14:paraId="1870D007" w14:textId="77777777" w:rsidR="007C0D28" w:rsidRPr="00611578" w:rsidRDefault="007C0D28" w:rsidP="008D799A">
            <w:pPr>
              <w:spacing w:line="360" w:lineRule="auto"/>
              <w:rPr>
                <w:i/>
                <w:szCs w:val="24"/>
              </w:rPr>
            </w:pPr>
            <w:r w:rsidRPr="00611578">
              <w:rPr>
                <w:i/>
                <w:szCs w:val="24"/>
              </w:rPr>
              <w:t>Canis familiaris</w:t>
            </w:r>
          </w:p>
        </w:tc>
        <w:tc>
          <w:tcPr>
            <w:tcW w:w="0" w:type="auto"/>
          </w:tcPr>
          <w:p w14:paraId="3AE95FE8" w14:textId="77777777" w:rsidR="007C0D28" w:rsidRPr="00076E91" w:rsidRDefault="007C0D28" w:rsidP="008D799A">
            <w:pPr>
              <w:spacing w:line="360" w:lineRule="auto"/>
              <w:rPr>
                <w:szCs w:val="24"/>
              </w:rPr>
            </w:pPr>
            <w:r w:rsidRPr="00076E91">
              <w:rPr>
                <w:szCs w:val="24"/>
              </w:rPr>
              <w:t>Metazoa</w:t>
            </w:r>
          </w:p>
        </w:tc>
        <w:tc>
          <w:tcPr>
            <w:tcW w:w="0" w:type="auto"/>
          </w:tcPr>
          <w:p w14:paraId="261113BB" w14:textId="00FBFDDA" w:rsidR="007C0D28" w:rsidRPr="00076E91" w:rsidRDefault="00A041BA" w:rsidP="008D799A">
            <w:pPr>
              <w:spacing w:line="360" w:lineRule="auto"/>
              <w:rPr>
                <w:szCs w:val="24"/>
              </w:rPr>
            </w:pPr>
            <w:r w:rsidRPr="00076E91">
              <w:rPr>
                <w:szCs w:val="24"/>
              </w:rPr>
              <w:t>Unikonta</w:t>
            </w:r>
          </w:p>
        </w:tc>
      </w:tr>
      <w:tr w:rsidR="007C0D28" w:rsidRPr="00076E91" w14:paraId="27BA1F6D" w14:textId="77777777" w:rsidTr="002E4524">
        <w:tc>
          <w:tcPr>
            <w:tcW w:w="0" w:type="auto"/>
          </w:tcPr>
          <w:p w14:paraId="3031494B" w14:textId="77777777" w:rsidR="007C0D28" w:rsidRPr="00076E91" w:rsidRDefault="007C0D28" w:rsidP="008D799A">
            <w:pPr>
              <w:spacing w:line="360" w:lineRule="auto"/>
              <w:rPr>
                <w:szCs w:val="24"/>
              </w:rPr>
            </w:pPr>
            <w:r w:rsidRPr="00076E91">
              <w:rPr>
                <w:bCs/>
                <w:szCs w:val="24"/>
              </w:rPr>
              <w:t>180</w:t>
            </w:r>
          </w:p>
        </w:tc>
        <w:tc>
          <w:tcPr>
            <w:tcW w:w="0" w:type="auto"/>
          </w:tcPr>
          <w:p w14:paraId="32653C9F" w14:textId="77777777" w:rsidR="007C0D28" w:rsidRPr="00611578" w:rsidRDefault="007C0D28" w:rsidP="008D799A">
            <w:pPr>
              <w:spacing w:line="360" w:lineRule="auto"/>
              <w:rPr>
                <w:i/>
                <w:szCs w:val="24"/>
              </w:rPr>
            </w:pPr>
            <w:r w:rsidRPr="00611578">
              <w:rPr>
                <w:i/>
                <w:szCs w:val="24"/>
              </w:rPr>
              <w:t>Capitella capitata</w:t>
            </w:r>
          </w:p>
        </w:tc>
        <w:tc>
          <w:tcPr>
            <w:tcW w:w="0" w:type="auto"/>
          </w:tcPr>
          <w:p w14:paraId="70D35F39" w14:textId="77777777" w:rsidR="007C0D28" w:rsidRPr="00076E91" w:rsidRDefault="007C0D28" w:rsidP="008D799A">
            <w:pPr>
              <w:spacing w:line="360" w:lineRule="auto"/>
              <w:rPr>
                <w:szCs w:val="24"/>
              </w:rPr>
            </w:pPr>
            <w:r w:rsidRPr="00076E91">
              <w:rPr>
                <w:szCs w:val="24"/>
              </w:rPr>
              <w:t>Metazoa</w:t>
            </w:r>
          </w:p>
        </w:tc>
        <w:tc>
          <w:tcPr>
            <w:tcW w:w="0" w:type="auto"/>
          </w:tcPr>
          <w:p w14:paraId="77F90823" w14:textId="49945F05" w:rsidR="007C0D28" w:rsidRPr="00076E91" w:rsidRDefault="00A041BA" w:rsidP="008D799A">
            <w:pPr>
              <w:spacing w:line="360" w:lineRule="auto"/>
              <w:rPr>
                <w:szCs w:val="24"/>
              </w:rPr>
            </w:pPr>
            <w:r w:rsidRPr="00076E91">
              <w:rPr>
                <w:szCs w:val="24"/>
              </w:rPr>
              <w:t>Unikonta</w:t>
            </w:r>
          </w:p>
        </w:tc>
      </w:tr>
      <w:tr w:rsidR="007C0D28" w:rsidRPr="00076E91" w14:paraId="007470F5" w14:textId="77777777" w:rsidTr="002E4524">
        <w:tc>
          <w:tcPr>
            <w:tcW w:w="0" w:type="auto"/>
          </w:tcPr>
          <w:p w14:paraId="2A54640D" w14:textId="77777777" w:rsidR="007C0D28" w:rsidRPr="00076E91" w:rsidRDefault="007C0D28" w:rsidP="008D799A">
            <w:pPr>
              <w:spacing w:line="360" w:lineRule="auto"/>
              <w:rPr>
                <w:szCs w:val="24"/>
              </w:rPr>
            </w:pPr>
            <w:r w:rsidRPr="00076E91">
              <w:rPr>
                <w:bCs/>
                <w:szCs w:val="24"/>
              </w:rPr>
              <w:t>181</w:t>
            </w:r>
          </w:p>
        </w:tc>
        <w:tc>
          <w:tcPr>
            <w:tcW w:w="0" w:type="auto"/>
          </w:tcPr>
          <w:p w14:paraId="475FABCE" w14:textId="77777777" w:rsidR="007C0D28" w:rsidRPr="00611578" w:rsidRDefault="007C0D28" w:rsidP="008D799A">
            <w:pPr>
              <w:spacing w:line="360" w:lineRule="auto"/>
              <w:rPr>
                <w:i/>
                <w:szCs w:val="24"/>
              </w:rPr>
            </w:pPr>
            <w:r w:rsidRPr="00611578">
              <w:rPr>
                <w:i/>
                <w:szCs w:val="24"/>
              </w:rPr>
              <w:t>Cavia porcellus</w:t>
            </w:r>
          </w:p>
        </w:tc>
        <w:tc>
          <w:tcPr>
            <w:tcW w:w="0" w:type="auto"/>
          </w:tcPr>
          <w:p w14:paraId="3C4ED0DC" w14:textId="77777777" w:rsidR="007C0D28" w:rsidRPr="00076E91" w:rsidRDefault="007C0D28" w:rsidP="008D799A">
            <w:pPr>
              <w:spacing w:line="360" w:lineRule="auto"/>
              <w:rPr>
                <w:szCs w:val="24"/>
              </w:rPr>
            </w:pPr>
            <w:r w:rsidRPr="00076E91">
              <w:rPr>
                <w:szCs w:val="24"/>
              </w:rPr>
              <w:t>Metazoa</w:t>
            </w:r>
          </w:p>
        </w:tc>
        <w:tc>
          <w:tcPr>
            <w:tcW w:w="0" w:type="auto"/>
          </w:tcPr>
          <w:p w14:paraId="36AF5C4B" w14:textId="2390D4AA" w:rsidR="007C0D28" w:rsidRPr="00076E91" w:rsidRDefault="00A041BA" w:rsidP="008D799A">
            <w:pPr>
              <w:spacing w:line="360" w:lineRule="auto"/>
              <w:rPr>
                <w:szCs w:val="24"/>
              </w:rPr>
            </w:pPr>
            <w:r w:rsidRPr="00076E91">
              <w:rPr>
                <w:szCs w:val="24"/>
              </w:rPr>
              <w:t>Unikonta</w:t>
            </w:r>
          </w:p>
        </w:tc>
      </w:tr>
      <w:tr w:rsidR="007C0D28" w:rsidRPr="00076E91" w14:paraId="64C99713" w14:textId="77777777" w:rsidTr="002E4524">
        <w:tc>
          <w:tcPr>
            <w:tcW w:w="0" w:type="auto"/>
          </w:tcPr>
          <w:p w14:paraId="0E1E13F7" w14:textId="77777777" w:rsidR="007C0D28" w:rsidRPr="00076E91" w:rsidRDefault="007C0D28" w:rsidP="008D799A">
            <w:pPr>
              <w:spacing w:line="360" w:lineRule="auto"/>
              <w:rPr>
                <w:szCs w:val="24"/>
              </w:rPr>
            </w:pPr>
            <w:r w:rsidRPr="00076E91">
              <w:rPr>
                <w:bCs/>
                <w:szCs w:val="24"/>
              </w:rPr>
              <w:t>182</w:t>
            </w:r>
          </w:p>
        </w:tc>
        <w:tc>
          <w:tcPr>
            <w:tcW w:w="0" w:type="auto"/>
          </w:tcPr>
          <w:p w14:paraId="53DB3576" w14:textId="77777777" w:rsidR="007C0D28" w:rsidRPr="00611578" w:rsidRDefault="007C0D28" w:rsidP="008D799A">
            <w:pPr>
              <w:spacing w:line="360" w:lineRule="auto"/>
              <w:rPr>
                <w:i/>
                <w:szCs w:val="24"/>
              </w:rPr>
            </w:pPr>
            <w:r w:rsidRPr="00611578">
              <w:rPr>
                <w:i/>
                <w:szCs w:val="24"/>
              </w:rPr>
              <w:t>Choloepus hoffmanni</w:t>
            </w:r>
          </w:p>
        </w:tc>
        <w:tc>
          <w:tcPr>
            <w:tcW w:w="0" w:type="auto"/>
          </w:tcPr>
          <w:p w14:paraId="1B9ED283" w14:textId="77777777" w:rsidR="007C0D28" w:rsidRPr="00076E91" w:rsidRDefault="007C0D28" w:rsidP="008D799A">
            <w:pPr>
              <w:spacing w:line="360" w:lineRule="auto"/>
              <w:rPr>
                <w:szCs w:val="24"/>
              </w:rPr>
            </w:pPr>
            <w:r w:rsidRPr="00076E91">
              <w:rPr>
                <w:szCs w:val="24"/>
              </w:rPr>
              <w:t>Metazoa</w:t>
            </w:r>
          </w:p>
        </w:tc>
        <w:tc>
          <w:tcPr>
            <w:tcW w:w="0" w:type="auto"/>
          </w:tcPr>
          <w:p w14:paraId="36FEB745" w14:textId="295AEB45" w:rsidR="007C0D28" w:rsidRPr="00076E91" w:rsidRDefault="00A041BA" w:rsidP="008D799A">
            <w:pPr>
              <w:spacing w:line="360" w:lineRule="auto"/>
              <w:rPr>
                <w:szCs w:val="24"/>
              </w:rPr>
            </w:pPr>
            <w:r w:rsidRPr="00076E91">
              <w:rPr>
                <w:szCs w:val="24"/>
              </w:rPr>
              <w:t>Unikonta</w:t>
            </w:r>
          </w:p>
        </w:tc>
      </w:tr>
      <w:tr w:rsidR="007C0D28" w:rsidRPr="00076E91" w14:paraId="6630A6F6" w14:textId="77777777" w:rsidTr="002E4524">
        <w:tc>
          <w:tcPr>
            <w:tcW w:w="0" w:type="auto"/>
          </w:tcPr>
          <w:p w14:paraId="24B598E8" w14:textId="77777777" w:rsidR="007C0D28" w:rsidRPr="00076E91" w:rsidRDefault="007C0D28" w:rsidP="008D799A">
            <w:pPr>
              <w:spacing w:line="360" w:lineRule="auto"/>
              <w:rPr>
                <w:szCs w:val="24"/>
              </w:rPr>
            </w:pPr>
            <w:r w:rsidRPr="00076E91">
              <w:rPr>
                <w:bCs/>
                <w:szCs w:val="24"/>
              </w:rPr>
              <w:t>183</w:t>
            </w:r>
          </w:p>
        </w:tc>
        <w:tc>
          <w:tcPr>
            <w:tcW w:w="0" w:type="auto"/>
          </w:tcPr>
          <w:p w14:paraId="57C3BEC3" w14:textId="77777777" w:rsidR="007C0D28" w:rsidRPr="00611578" w:rsidRDefault="007C0D28" w:rsidP="008D799A">
            <w:pPr>
              <w:spacing w:line="360" w:lineRule="auto"/>
              <w:rPr>
                <w:i/>
                <w:szCs w:val="24"/>
              </w:rPr>
            </w:pPr>
            <w:r w:rsidRPr="00611578">
              <w:rPr>
                <w:i/>
                <w:szCs w:val="24"/>
              </w:rPr>
              <w:t>Ciona intestinalis</w:t>
            </w:r>
          </w:p>
        </w:tc>
        <w:tc>
          <w:tcPr>
            <w:tcW w:w="0" w:type="auto"/>
          </w:tcPr>
          <w:p w14:paraId="0B7A1E87" w14:textId="77777777" w:rsidR="007C0D28" w:rsidRPr="00076E91" w:rsidRDefault="007C0D28" w:rsidP="008D799A">
            <w:pPr>
              <w:spacing w:line="360" w:lineRule="auto"/>
              <w:rPr>
                <w:szCs w:val="24"/>
              </w:rPr>
            </w:pPr>
            <w:r w:rsidRPr="00076E91">
              <w:rPr>
                <w:szCs w:val="24"/>
              </w:rPr>
              <w:t>Metazoa</w:t>
            </w:r>
          </w:p>
        </w:tc>
        <w:tc>
          <w:tcPr>
            <w:tcW w:w="0" w:type="auto"/>
          </w:tcPr>
          <w:p w14:paraId="66F1D2CB" w14:textId="4EE5BCBD" w:rsidR="007C0D28" w:rsidRPr="00076E91" w:rsidRDefault="00A041BA" w:rsidP="008D799A">
            <w:pPr>
              <w:spacing w:line="360" w:lineRule="auto"/>
              <w:rPr>
                <w:szCs w:val="24"/>
              </w:rPr>
            </w:pPr>
            <w:r w:rsidRPr="00076E91">
              <w:rPr>
                <w:szCs w:val="24"/>
              </w:rPr>
              <w:t>Unikonta</w:t>
            </w:r>
          </w:p>
        </w:tc>
      </w:tr>
      <w:tr w:rsidR="007C0D28" w:rsidRPr="00076E91" w14:paraId="40BF6E5D" w14:textId="77777777" w:rsidTr="002E4524">
        <w:tc>
          <w:tcPr>
            <w:tcW w:w="0" w:type="auto"/>
          </w:tcPr>
          <w:p w14:paraId="738216D0" w14:textId="77777777" w:rsidR="007C0D28" w:rsidRPr="00076E91" w:rsidRDefault="007C0D28" w:rsidP="008D799A">
            <w:pPr>
              <w:spacing w:line="360" w:lineRule="auto"/>
              <w:rPr>
                <w:szCs w:val="24"/>
              </w:rPr>
            </w:pPr>
            <w:r w:rsidRPr="00076E91">
              <w:rPr>
                <w:bCs/>
                <w:szCs w:val="24"/>
              </w:rPr>
              <w:t>184</w:t>
            </w:r>
          </w:p>
        </w:tc>
        <w:tc>
          <w:tcPr>
            <w:tcW w:w="0" w:type="auto"/>
          </w:tcPr>
          <w:p w14:paraId="2AF0F8DF" w14:textId="77777777" w:rsidR="007C0D28" w:rsidRPr="00611578" w:rsidRDefault="007C0D28" w:rsidP="008D799A">
            <w:pPr>
              <w:spacing w:line="360" w:lineRule="auto"/>
              <w:rPr>
                <w:i/>
                <w:szCs w:val="24"/>
              </w:rPr>
            </w:pPr>
            <w:r w:rsidRPr="00611578">
              <w:rPr>
                <w:i/>
                <w:szCs w:val="24"/>
              </w:rPr>
              <w:t>Ciona savignyi</w:t>
            </w:r>
          </w:p>
        </w:tc>
        <w:tc>
          <w:tcPr>
            <w:tcW w:w="0" w:type="auto"/>
          </w:tcPr>
          <w:p w14:paraId="79883D27" w14:textId="77777777" w:rsidR="007C0D28" w:rsidRPr="00076E91" w:rsidRDefault="007C0D28" w:rsidP="008D799A">
            <w:pPr>
              <w:spacing w:line="360" w:lineRule="auto"/>
              <w:rPr>
                <w:szCs w:val="24"/>
              </w:rPr>
            </w:pPr>
            <w:r w:rsidRPr="00076E91">
              <w:rPr>
                <w:szCs w:val="24"/>
              </w:rPr>
              <w:t>Metazoa</w:t>
            </w:r>
          </w:p>
        </w:tc>
        <w:tc>
          <w:tcPr>
            <w:tcW w:w="0" w:type="auto"/>
          </w:tcPr>
          <w:p w14:paraId="7A9EFF92" w14:textId="6A395C1B" w:rsidR="007C0D28" w:rsidRPr="00076E91" w:rsidRDefault="00A041BA" w:rsidP="008D799A">
            <w:pPr>
              <w:spacing w:line="360" w:lineRule="auto"/>
              <w:rPr>
                <w:szCs w:val="24"/>
              </w:rPr>
            </w:pPr>
            <w:r w:rsidRPr="00076E91">
              <w:rPr>
                <w:szCs w:val="24"/>
              </w:rPr>
              <w:t>Unikonta</w:t>
            </w:r>
          </w:p>
        </w:tc>
      </w:tr>
      <w:tr w:rsidR="007C0D28" w:rsidRPr="00076E91" w14:paraId="1AEA682F" w14:textId="77777777" w:rsidTr="002E4524">
        <w:tc>
          <w:tcPr>
            <w:tcW w:w="0" w:type="auto"/>
          </w:tcPr>
          <w:p w14:paraId="0AF9B609" w14:textId="77777777" w:rsidR="007C0D28" w:rsidRPr="00076E91" w:rsidRDefault="007C0D28" w:rsidP="008D799A">
            <w:pPr>
              <w:spacing w:line="360" w:lineRule="auto"/>
              <w:rPr>
                <w:szCs w:val="24"/>
              </w:rPr>
            </w:pPr>
            <w:r w:rsidRPr="00076E91">
              <w:rPr>
                <w:bCs/>
                <w:szCs w:val="24"/>
              </w:rPr>
              <w:t>185</w:t>
            </w:r>
          </w:p>
        </w:tc>
        <w:tc>
          <w:tcPr>
            <w:tcW w:w="0" w:type="auto"/>
          </w:tcPr>
          <w:p w14:paraId="4B902F7E" w14:textId="77777777" w:rsidR="007C0D28" w:rsidRPr="00611578" w:rsidRDefault="007C0D28" w:rsidP="008D799A">
            <w:pPr>
              <w:spacing w:line="360" w:lineRule="auto"/>
              <w:rPr>
                <w:i/>
                <w:szCs w:val="24"/>
              </w:rPr>
            </w:pPr>
            <w:r w:rsidRPr="00611578">
              <w:rPr>
                <w:i/>
                <w:szCs w:val="24"/>
              </w:rPr>
              <w:t>Culex pipiens quinquefasciatus</w:t>
            </w:r>
          </w:p>
        </w:tc>
        <w:tc>
          <w:tcPr>
            <w:tcW w:w="0" w:type="auto"/>
          </w:tcPr>
          <w:p w14:paraId="757ADFC5" w14:textId="77777777" w:rsidR="007C0D28" w:rsidRPr="00076E91" w:rsidRDefault="007C0D28" w:rsidP="008D799A">
            <w:pPr>
              <w:spacing w:line="360" w:lineRule="auto"/>
              <w:rPr>
                <w:szCs w:val="24"/>
              </w:rPr>
            </w:pPr>
            <w:r w:rsidRPr="00076E91">
              <w:rPr>
                <w:szCs w:val="24"/>
              </w:rPr>
              <w:t>Metazoa</w:t>
            </w:r>
          </w:p>
        </w:tc>
        <w:tc>
          <w:tcPr>
            <w:tcW w:w="0" w:type="auto"/>
          </w:tcPr>
          <w:p w14:paraId="05E77118" w14:textId="5A219219" w:rsidR="007C0D28" w:rsidRPr="00076E91" w:rsidRDefault="00A041BA" w:rsidP="008D799A">
            <w:pPr>
              <w:spacing w:line="360" w:lineRule="auto"/>
              <w:rPr>
                <w:szCs w:val="24"/>
              </w:rPr>
            </w:pPr>
            <w:r w:rsidRPr="00076E91">
              <w:rPr>
                <w:szCs w:val="24"/>
              </w:rPr>
              <w:t>Unikonta</w:t>
            </w:r>
          </w:p>
        </w:tc>
      </w:tr>
      <w:tr w:rsidR="007C0D28" w:rsidRPr="00076E91" w14:paraId="0C5E7D06" w14:textId="77777777" w:rsidTr="002E4524">
        <w:tc>
          <w:tcPr>
            <w:tcW w:w="0" w:type="auto"/>
          </w:tcPr>
          <w:p w14:paraId="2DAB8AF9" w14:textId="77777777" w:rsidR="007C0D28" w:rsidRPr="00076E91" w:rsidRDefault="007C0D28" w:rsidP="008D799A">
            <w:pPr>
              <w:spacing w:line="360" w:lineRule="auto"/>
              <w:rPr>
                <w:szCs w:val="24"/>
              </w:rPr>
            </w:pPr>
            <w:r w:rsidRPr="00076E91">
              <w:rPr>
                <w:bCs/>
                <w:szCs w:val="24"/>
              </w:rPr>
              <w:t>186</w:t>
            </w:r>
          </w:p>
        </w:tc>
        <w:tc>
          <w:tcPr>
            <w:tcW w:w="0" w:type="auto"/>
          </w:tcPr>
          <w:p w14:paraId="6244B221" w14:textId="77777777" w:rsidR="007C0D28" w:rsidRPr="00611578" w:rsidRDefault="007C0D28" w:rsidP="008D799A">
            <w:pPr>
              <w:spacing w:line="360" w:lineRule="auto"/>
              <w:rPr>
                <w:i/>
                <w:szCs w:val="24"/>
              </w:rPr>
            </w:pPr>
            <w:r w:rsidRPr="00611578">
              <w:rPr>
                <w:i/>
                <w:szCs w:val="24"/>
              </w:rPr>
              <w:t>Danio rerio</w:t>
            </w:r>
          </w:p>
        </w:tc>
        <w:tc>
          <w:tcPr>
            <w:tcW w:w="0" w:type="auto"/>
          </w:tcPr>
          <w:p w14:paraId="00728052" w14:textId="77777777" w:rsidR="007C0D28" w:rsidRPr="00076E91" w:rsidRDefault="007C0D28" w:rsidP="008D799A">
            <w:pPr>
              <w:spacing w:line="360" w:lineRule="auto"/>
              <w:rPr>
                <w:szCs w:val="24"/>
              </w:rPr>
            </w:pPr>
            <w:r w:rsidRPr="00076E91">
              <w:rPr>
                <w:szCs w:val="24"/>
              </w:rPr>
              <w:t>Metazoa</w:t>
            </w:r>
          </w:p>
        </w:tc>
        <w:tc>
          <w:tcPr>
            <w:tcW w:w="0" w:type="auto"/>
          </w:tcPr>
          <w:p w14:paraId="43B18595" w14:textId="66063A33" w:rsidR="007C0D28" w:rsidRPr="00076E91" w:rsidRDefault="00A041BA" w:rsidP="008D799A">
            <w:pPr>
              <w:spacing w:line="360" w:lineRule="auto"/>
              <w:rPr>
                <w:szCs w:val="24"/>
              </w:rPr>
            </w:pPr>
            <w:r w:rsidRPr="00076E91">
              <w:rPr>
                <w:szCs w:val="24"/>
              </w:rPr>
              <w:t>Unikonta</w:t>
            </w:r>
          </w:p>
        </w:tc>
      </w:tr>
      <w:tr w:rsidR="007C0D28" w:rsidRPr="00076E91" w14:paraId="04116723" w14:textId="77777777" w:rsidTr="002E4524">
        <w:tc>
          <w:tcPr>
            <w:tcW w:w="0" w:type="auto"/>
          </w:tcPr>
          <w:p w14:paraId="1FEF1098" w14:textId="77777777" w:rsidR="007C0D28" w:rsidRPr="00076E91" w:rsidRDefault="007C0D28" w:rsidP="008D799A">
            <w:pPr>
              <w:spacing w:line="360" w:lineRule="auto"/>
              <w:rPr>
                <w:szCs w:val="24"/>
              </w:rPr>
            </w:pPr>
            <w:r w:rsidRPr="00076E91">
              <w:rPr>
                <w:bCs/>
                <w:szCs w:val="24"/>
              </w:rPr>
              <w:t>187</w:t>
            </w:r>
          </w:p>
        </w:tc>
        <w:tc>
          <w:tcPr>
            <w:tcW w:w="0" w:type="auto"/>
          </w:tcPr>
          <w:p w14:paraId="3FF49A72" w14:textId="77777777" w:rsidR="007C0D28" w:rsidRPr="00611578" w:rsidRDefault="007C0D28" w:rsidP="008D799A">
            <w:pPr>
              <w:spacing w:line="360" w:lineRule="auto"/>
              <w:rPr>
                <w:i/>
                <w:szCs w:val="24"/>
              </w:rPr>
            </w:pPr>
            <w:r w:rsidRPr="00611578">
              <w:rPr>
                <w:i/>
                <w:szCs w:val="24"/>
              </w:rPr>
              <w:t>Daphnia pulex</w:t>
            </w:r>
          </w:p>
        </w:tc>
        <w:tc>
          <w:tcPr>
            <w:tcW w:w="0" w:type="auto"/>
          </w:tcPr>
          <w:p w14:paraId="25D5CE99" w14:textId="77777777" w:rsidR="007C0D28" w:rsidRPr="00076E91" w:rsidRDefault="007C0D28" w:rsidP="008D799A">
            <w:pPr>
              <w:spacing w:line="360" w:lineRule="auto"/>
              <w:rPr>
                <w:szCs w:val="24"/>
              </w:rPr>
            </w:pPr>
            <w:r w:rsidRPr="00076E91">
              <w:rPr>
                <w:szCs w:val="24"/>
              </w:rPr>
              <w:t>Metazoa</w:t>
            </w:r>
          </w:p>
        </w:tc>
        <w:tc>
          <w:tcPr>
            <w:tcW w:w="0" w:type="auto"/>
          </w:tcPr>
          <w:p w14:paraId="16638C7D" w14:textId="7A712437" w:rsidR="007C0D28" w:rsidRPr="00076E91" w:rsidRDefault="00A041BA" w:rsidP="008D799A">
            <w:pPr>
              <w:spacing w:line="360" w:lineRule="auto"/>
              <w:rPr>
                <w:szCs w:val="24"/>
              </w:rPr>
            </w:pPr>
            <w:r w:rsidRPr="00076E91">
              <w:rPr>
                <w:szCs w:val="24"/>
              </w:rPr>
              <w:t>Unikonta</w:t>
            </w:r>
          </w:p>
        </w:tc>
      </w:tr>
      <w:tr w:rsidR="007C0D28" w:rsidRPr="00076E91" w14:paraId="1A202C8A" w14:textId="77777777" w:rsidTr="002E4524">
        <w:tc>
          <w:tcPr>
            <w:tcW w:w="0" w:type="auto"/>
          </w:tcPr>
          <w:p w14:paraId="2AAE6762" w14:textId="77777777" w:rsidR="007C0D28" w:rsidRPr="00076E91" w:rsidRDefault="007C0D28" w:rsidP="008D799A">
            <w:pPr>
              <w:spacing w:line="360" w:lineRule="auto"/>
              <w:rPr>
                <w:szCs w:val="24"/>
              </w:rPr>
            </w:pPr>
            <w:r w:rsidRPr="00076E91">
              <w:rPr>
                <w:bCs/>
                <w:szCs w:val="24"/>
              </w:rPr>
              <w:t>188</w:t>
            </w:r>
          </w:p>
        </w:tc>
        <w:tc>
          <w:tcPr>
            <w:tcW w:w="0" w:type="auto"/>
          </w:tcPr>
          <w:p w14:paraId="2580267B" w14:textId="77777777" w:rsidR="007C0D28" w:rsidRPr="00611578" w:rsidRDefault="007C0D28" w:rsidP="008D799A">
            <w:pPr>
              <w:spacing w:line="360" w:lineRule="auto"/>
              <w:rPr>
                <w:i/>
                <w:szCs w:val="24"/>
              </w:rPr>
            </w:pPr>
            <w:r w:rsidRPr="00611578">
              <w:rPr>
                <w:i/>
                <w:szCs w:val="24"/>
              </w:rPr>
              <w:t>Dasypus novemcinctus</w:t>
            </w:r>
          </w:p>
        </w:tc>
        <w:tc>
          <w:tcPr>
            <w:tcW w:w="0" w:type="auto"/>
          </w:tcPr>
          <w:p w14:paraId="4050F135" w14:textId="77777777" w:rsidR="007C0D28" w:rsidRPr="00076E91" w:rsidRDefault="007C0D28" w:rsidP="008D799A">
            <w:pPr>
              <w:spacing w:line="360" w:lineRule="auto"/>
              <w:rPr>
                <w:szCs w:val="24"/>
              </w:rPr>
            </w:pPr>
            <w:r w:rsidRPr="00076E91">
              <w:rPr>
                <w:szCs w:val="24"/>
              </w:rPr>
              <w:t>Metazoa</w:t>
            </w:r>
          </w:p>
        </w:tc>
        <w:tc>
          <w:tcPr>
            <w:tcW w:w="0" w:type="auto"/>
          </w:tcPr>
          <w:p w14:paraId="7C4264C1" w14:textId="20237E58" w:rsidR="007C0D28" w:rsidRPr="00076E91" w:rsidRDefault="00A041BA" w:rsidP="008D799A">
            <w:pPr>
              <w:spacing w:line="360" w:lineRule="auto"/>
              <w:rPr>
                <w:szCs w:val="24"/>
              </w:rPr>
            </w:pPr>
            <w:r w:rsidRPr="00076E91">
              <w:rPr>
                <w:szCs w:val="24"/>
              </w:rPr>
              <w:t>Unikonta</w:t>
            </w:r>
          </w:p>
        </w:tc>
      </w:tr>
      <w:tr w:rsidR="007C0D28" w:rsidRPr="00076E91" w14:paraId="40080680" w14:textId="77777777" w:rsidTr="002E4524">
        <w:tc>
          <w:tcPr>
            <w:tcW w:w="0" w:type="auto"/>
          </w:tcPr>
          <w:p w14:paraId="5F595750" w14:textId="77777777" w:rsidR="007C0D28" w:rsidRPr="00076E91" w:rsidRDefault="007C0D28" w:rsidP="008D799A">
            <w:pPr>
              <w:spacing w:line="360" w:lineRule="auto"/>
              <w:rPr>
                <w:szCs w:val="24"/>
              </w:rPr>
            </w:pPr>
            <w:r w:rsidRPr="00076E91">
              <w:rPr>
                <w:bCs/>
                <w:szCs w:val="24"/>
              </w:rPr>
              <w:t>189</w:t>
            </w:r>
          </w:p>
        </w:tc>
        <w:tc>
          <w:tcPr>
            <w:tcW w:w="0" w:type="auto"/>
          </w:tcPr>
          <w:p w14:paraId="6164798A" w14:textId="77777777" w:rsidR="007C0D28" w:rsidRPr="00611578" w:rsidRDefault="007C0D28" w:rsidP="008D799A">
            <w:pPr>
              <w:spacing w:line="360" w:lineRule="auto"/>
              <w:rPr>
                <w:i/>
                <w:szCs w:val="24"/>
              </w:rPr>
            </w:pPr>
            <w:r w:rsidRPr="00611578">
              <w:rPr>
                <w:i/>
                <w:szCs w:val="24"/>
              </w:rPr>
              <w:t>Dipodomys ordii</w:t>
            </w:r>
          </w:p>
        </w:tc>
        <w:tc>
          <w:tcPr>
            <w:tcW w:w="0" w:type="auto"/>
          </w:tcPr>
          <w:p w14:paraId="66979E9D" w14:textId="77777777" w:rsidR="007C0D28" w:rsidRPr="00076E91" w:rsidRDefault="007C0D28" w:rsidP="008D799A">
            <w:pPr>
              <w:spacing w:line="360" w:lineRule="auto"/>
              <w:rPr>
                <w:szCs w:val="24"/>
              </w:rPr>
            </w:pPr>
            <w:r w:rsidRPr="00076E91">
              <w:rPr>
                <w:szCs w:val="24"/>
              </w:rPr>
              <w:t>Metazoa</w:t>
            </w:r>
          </w:p>
        </w:tc>
        <w:tc>
          <w:tcPr>
            <w:tcW w:w="0" w:type="auto"/>
          </w:tcPr>
          <w:p w14:paraId="61ACDF86" w14:textId="3D23EBB3" w:rsidR="007C0D28" w:rsidRPr="00076E91" w:rsidRDefault="00A041BA" w:rsidP="008D799A">
            <w:pPr>
              <w:spacing w:line="360" w:lineRule="auto"/>
              <w:rPr>
                <w:szCs w:val="24"/>
              </w:rPr>
            </w:pPr>
            <w:r w:rsidRPr="00076E91">
              <w:rPr>
                <w:szCs w:val="24"/>
              </w:rPr>
              <w:t>Unikonta</w:t>
            </w:r>
          </w:p>
        </w:tc>
      </w:tr>
      <w:tr w:rsidR="007C0D28" w:rsidRPr="00076E91" w14:paraId="75A0D97B" w14:textId="77777777" w:rsidTr="002E4524">
        <w:tc>
          <w:tcPr>
            <w:tcW w:w="0" w:type="auto"/>
          </w:tcPr>
          <w:p w14:paraId="0EEE28C8" w14:textId="77777777" w:rsidR="007C0D28" w:rsidRPr="00076E91" w:rsidRDefault="007C0D28" w:rsidP="008D799A">
            <w:pPr>
              <w:spacing w:line="360" w:lineRule="auto"/>
              <w:rPr>
                <w:szCs w:val="24"/>
              </w:rPr>
            </w:pPr>
            <w:r w:rsidRPr="00076E91">
              <w:rPr>
                <w:bCs/>
                <w:szCs w:val="24"/>
              </w:rPr>
              <w:t>190</w:t>
            </w:r>
          </w:p>
        </w:tc>
        <w:tc>
          <w:tcPr>
            <w:tcW w:w="0" w:type="auto"/>
          </w:tcPr>
          <w:p w14:paraId="331B93F9" w14:textId="77777777" w:rsidR="007C0D28" w:rsidRPr="00611578" w:rsidRDefault="007C0D28" w:rsidP="008D799A">
            <w:pPr>
              <w:spacing w:line="360" w:lineRule="auto"/>
              <w:rPr>
                <w:i/>
                <w:szCs w:val="24"/>
              </w:rPr>
            </w:pPr>
            <w:r w:rsidRPr="00611578">
              <w:rPr>
                <w:i/>
                <w:szCs w:val="24"/>
              </w:rPr>
              <w:t>Drosophila ananassae</w:t>
            </w:r>
          </w:p>
        </w:tc>
        <w:tc>
          <w:tcPr>
            <w:tcW w:w="0" w:type="auto"/>
          </w:tcPr>
          <w:p w14:paraId="44088E99" w14:textId="77777777" w:rsidR="007C0D28" w:rsidRPr="00076E91" w:rsidRDefault="007C0D28" w:rsidP="008D799A">
            <w:pPr>
              <w:spacing w:line="360" w:lineRule="auto"/>
              <w:rPr>
                <w:szCs w:val="24"/>
              </w:rPr>
            </w:pPr>
            <w:r w:rsidRPr="00076E91">
              <w:rPr>
                <w:szCs w:val="24"/>
              </w:rPr>
              <w:t>Metazoa</w:t>
            </w:r>
          </w:p>
        </w:tc>
        <w:tc>
          <w:tcPr>
            <w:tcW w:w="0" w:type="auto"/>
          </w:tcPr>
          <w:p w14:paraId="175366F1" w14:textId="34E68B70" w:rsidR="007C0D28" w:rsidRPr="00076E91" w:rsidRDefault="00A041BA" w:rsidP="008D799A">
            <w:pPr>
              <w:spacing w:line="360" w:lineRule="auto"/>
              <w:rPr>
                <w:szCs w:val="24"/>
              </w:rPr>
            </w:pPr>
            <w:r w:rsidRPr="00076E91">
              <w:rPr>
                <w:szCs w:val="24"/>
              </w:rPr>
              <w:t>Unikonta</w:t>
            </w:r>
          </w:p>
        </w:tc>
      </w:tr>
      <w:tr w:rsidR="007C0D28" w:rsidRPr="00076E91" w14:paraId="3C620B7E" w14:textId="77777777" w:rsidTr="002E4524">
        <w:tc>
          <w:tcPr>
            <w:tcW w:w="0" w:type="auto"/>
          </w:tcPr>
          <w:p w14:paraId="36C42AC9" w14:textId="77777777" w:rsidR="007C0D28" w:rsidRPr="00076E91" w:rsidRDefault="007C0D28" w:rsidP="008D799A">
            <w:pPr>
              <w:spacing w:line="360" w:lineRule="auto"/>
              <w:rPr>
                <w:szCs w:val="24"/>
              </w:rPr>
            </w:pPr>
            <w:r w:rsidRPr="00076E91">
              <w:rPr>
                <w:bCs/>
                <w:szCs w:val="24"/>
              </w:rPr>
              <w:t>191</w:t>
            </w:r>
          </w:p>
        </w:tc>
        <w:tc>
          <w:tcPr>
            <w:tcW w:w="0" w:type="auto"/>
          </w:tcPr>
          <w:p w14:paraId="0344DFBC" w14:textId="77777777" w:rsidR="007C0D28" w:rsidRPr="00611578" w:rsidRDefault="007C0D28" w:rsidP="008D799A">
            <w:pPr>
              <w:spacing w:line="360" w:lineRule="auto"/>
              <w:rPr>
                <w:i/>
                <w:szCs w:val="24"/>
              </w:rPr>
            </w:pPr>
            <w:r w:rsidRPr="00611578">
              <w:rPr>
                <w:i/>
                <w:szCs w:val="24"/>
              </w:rPr>
              <w:t>Drosophila erecta</w:t>
            </w:r>
          </w:p>
        </w:tc>
        <w:tc>
          <w:tcPr>
            <w:tcW w:w="0" w:type="auto"/>
          </w:tcPr>
          <w:p w14:paraId="0447F31C" w14:textId="77777777" w:rsidR="007C0D28" w:rsidRPr="00076E91" w:rsidRDefault="007C0D28" w:rsidP="008D799A">
            <w:pPr>
              <w:spacing w:line="360" w:lineRule="auto"/>
              <w:rPr>
                <w:szCs w:val="24"/>
              </w:rPr>
            </w:pPr>
            <w:r w:rsidRPr="00076E91">
              <w:rPr>
                <w:szCs w:val="24"/>
              </w:rPr>
              <w:t>Metazoa</w:t>
            </w:r>
          </w:p>
        </w:tc>
        <w:tc>
          <w:tcPr>
            <w:tcW w:w="0" w:type="auto"/>
          </w:tcPr>
          <w:p w14:paraId="57463B69" w14:textId="49E15443" w:rsidR="007C0D28" w:rsidRPr="00076E91" w:rsidRDefault="00A041BA" w:rsidP="008D799A">
            <w:pPr>
              <w:spacing w:line="360" w:lineRule="auto"/>
              <w:rPr>
                <w:szCs w:val="24"/>
              </w:rPr>
            </w:pPr>
            <w:r w:rsidRPr="00076E91">
              <w:rPr>
                <w:szCs w:val="24"/>
              </w:rPr>
              <w:t>Unikonta</w:t>
            </w:r>
          </w:p>
        </w:tc>
      </w:tr>
      <w:tr w:rsidR="007C0D28" w:rsidRPr="00076E91" w14:paraId="25E2A12F" w14:textId="77777777" w:rsidTr="002E4524">
        <w:tc>
          <w:tcPr>
            <w:tcW w:w="0" w:type="auto"/>
          </w:tcPr>
          <w:p w14:paraId="185FC1F5" w14:textId="77777777" w:rsidR="007C0D28" w:rsidRPr="00076E91" w:rsidRDefault="007C0D28" w:rsidP="008D799A">
            <w:pPr>
              <w:spacing w:line="360" w:lineRule="auto"/>
              <w:rPr>
                <w:szCs w:val="24"/>
              </w:rPr>
            </w:pPr>
            <w:r w:rsidRPr="00076E91">
              <w:rPr>
                <w:bCs/>
                <w:szCs w:val="24"/>
              </w:rPr>
              <w:t>192</w:t>
            </w:r>
          </w:p>
        </w:tc>
        <w:tc>
          <w:tcPr>
            <w:tcW w:w="0" w:type="auto"/>
          </w:tcPr>
          <w:p w14:paraId="28DB846E" w14:textId="77777777" w:rsidR="007C0D28" w:rsidRPr="00611578" w:rsidRDefault="007C0D28" w:rsidP="008D799A">
            <w:pPr>
              <w:spacing w:line="360" w:lineRule="auto"/>
              <w:rPr>
                <w:i/>
                <w:szCs w:val="24"/>
              </w:rPr>
            </w:pPr>
            <w:r w:rsidRPr="00611578">
              <w:rPr>
                <w:i/>
                <w:szCs w:val="24"/>
              </w:rPr>
              <w:t>Drosophila grimshawi</w:t>
            </w:r>
          </w:p>
        </w:tc>
        <w:tc>
          <w:tcPr>
            <w:tcW w:w="0" w:type="auto"/>
          </w:tcPr>
          <w:p w14:paraId="08743C8B" w14:textId="77777777" w:rsidR="007C0D28" w:rsidRPr="00076E91" w:rsidRDefault="007C0D28" w:rsidP="008D799A">
            <w:pPr>
              <w:spacing w:line="360" w:lineRule="auto"/>
              <w:rPr>
                <w:szCs w:val="24"/>
              </w:rPr>
            </w:pPr>
            <w:r w:rsidRPr="00076E91">
              <w:rPr>
                <w:szCs w:val="24"/>
              </w:rPr>
              <w:t>Metazoa</w:t>
            </w:r>
          </w:p>
        </w:tc>
        <w:tc>
          <w:tcPr>
            <w:tcW w:w="0" w:type="auto"/>
          </w:tcPr>
          <w:p w14:paraId="6E434608" w14:textId="20F026C5" w:rsidR="007C0D28" w:rsidRPr="00076E91" w:rsidRDefault="00A041BA" w:rsidP="008D799A">
            <w:pPr>
              <w:spacing w:line="360" w:lineRule="auto"/>
              <w:rPr>
                <w:szCs w:val="24"/>
              </w:rPr>
            </w:pPr>
            <w:r w:rsidRPr="00076E91">
              <w:rPr>
                <w:szCs w:val="24"/>
              </w:rPr>
              <w:t>Unikonta</w:t>
            </w:r>
          </w:p>
        </w:tc>
      </w:tr>
      <w:tr w:rsidR="007C0D28" w:rsidRPr="00076E91" w14:paraId="3EED4092" w14:textId="77777777" w:rsidTr="002E4524">
        <w:tc>
          <w:tcPr>
            <w:tcW w:w="0" w:type="auto"/>
          </w:tcPr>
          <w:p w14:paraId="024E60B8" w14:textId="77777777" w:rsidR="007C0D28" w:rsidRPr="00076E91" w:rsidRDefault="007C0D28" w:rsidP="008D799A">
            <w:pPr>
              <w:spacing w:line="360" w:lineRule="auto"/>
              <w:rPr>
                <w:szCs w:val="24"/>
              </w:rPr>
            </w:pPr>
            <w:r w:rsidRPr="00076E91">
              <w:rPr>
                <w:bCs/>
                <w:szCs w:val="24"/>
              </w:rPr>
              <w:t>193</w:t>
            </w:r>
          </w:p>
        </w:tc>
        <w:tc>
          <w:tcPr>
            <w:tcW w:w="0" w:type="auto"/>
          </w:tcPr>
          <w:p w14:paraId="3ED8915A" w14:textId="77777777" w:rsidR="007C0D28" w:rsidRPr="00611578" w:rsidRDefault="007C0D28" w:rsidP="008D799A">
            <w:pPr>
              <w:spacing w:line="360" w:lineRule="auto"/>
              <w:rPr>
                <w:i/>
                <w:szCs w:val="24"/>
              </w:rPr>
            </w:pPr>
            <w:r w:rsidRPr="00611578">
              <w:rPr>
                <w:i/>
                <w:szCs w:val="24"/>
              </w:rPr>
              <w:t>Drosophila melanogaster</w:t>
            </w:r>
          </w:p>
        </w:tc>
        <w:tc>
          <w:tcPr>
            <w:tcW w:w="0" w:type="auto"/>
          </w:tcPr>
          <w:p w14:paraId="154D08EF" w14:textId="77777777" w:rsidR="007C0D28" w:rsidRPr="00076E91" w:rsidRDefault="007C0D28" w:rsidP="008D799A">
            <w:pPr>
              <w:spacing w:line="360" w:lineRule="auto"/>
              <w:rPr>
                <w:szCs w:val="24"/>
              </w:rPr>
            </w:pPr>
            <w:r w:rsidRPr="00076E91">
              <w:rPr>
                <w:szCs w:val="24"/>
              </w:rPr>
              <w:t>Metazoa</w:t>
            </w:r>
          </w:p>
        </w:tc>
        <w:tc>
          <w:tcPr>
            <w:tcW w:w="0" w:type="auto"/>
          </w:tcPr>
          <w:p w14:paraId="475C6721" w14:textId="41265AC8" w:rsidR="007C0D28" w:rsidRPr="00076E91" w:rsidRDefault="00A041BA" w:rsidP="008D799A">
            <w:pPr>
              <w:spacing w:line="360" w:lineRule="auto"/>
              <w:rPr>
                <w:szCs w:val="24"/>
              </w:rPr>
            </w:pPr>
            <w:r w:rsidRPr="00076E91">
              <w:rPr>
                <w:szCs w:val="24"/>
              </w:rPr>
              <w:t>Unikonta</w:t>
            </w:r>
          </w:p>
        </w:tc>
      </w:tr>
      <w:tr w:rsidR="007C0D28" w:rsidRPr="00076E91" w14:paraId="56C40AF5" w14:textId="77777777" w:rsidTr="002E4524">
        <w:tc>
          <w:tcPr>
            <w:tcW w:w="0" w:type="auto"/>
          </w:tcPr>
          <w:p w14:paraId="2ED2E3E0" w14:textId="77777777" w:rsidR="007C0D28" w:rsidRPr="00076E91" w:rsidRDefault="007C0D28" w:rsidP="008D799A">
            <w:pPr>
              <w:spacing w:line="360" w:lineRule="auto"/>
              <w:rPr>
                <w:szCs w:val="24"/>
              </w:rPr>
            </w:pPr>
            <w:r w:rsidRPr="00076E91">
              <w:rPr>
                <w:bCs/>
                <w:szCs w:val="24"/>
              </w:rPr>
              <w:t>194</w:t>
            </w:r>
          </w:p>
        </w:tc>
        <w:tc>
          <w:tcPr>
            <w:tcW w:w="0" w:type="auto"/>
          </w:tcPr>
          <w:p w14:paraId="3121A81A" w14:textId="77777777" w:rsidR="007C0D28" w:rsidRPr="00611578" w:rsidRDefault="007C0D28" w:rsidP="008D799A">
            <w:pPr>
              <w:spacing w:line="360" w:lineRule="auto"/>
              <w:rPr>
                <w:i/>
                <w:szCs w:val="24"/>
              </w:rPr>
            </w:pPr>
            <w:r w:rsidRPr="00611578">
              <w:rPr>
                <w:i/>
                <w:szCs w:val="24"/>
              </w:rPr>
              <w:t>Drosophila mojavensis</w:t>
            </w:r>
          </w:p>
        </w:tc>
        <w:tc>
          <w:tcPr>
            <w:tcW w:w="0" w:type="auto"/>
          </w:tcPr>
          <w:p w14:paraId="733ABBE4" w14:textId="77777777" w:rsidR="007C0D28" w:rsidRPr="00076E91" w:rsidRDefault="007C0D28" w:rsidP="008D799A">
            <w:pPr>
              <w:spacing w:line="360" w:lineRule="auto"/>
              <w:rPr>
                <w:szCs w:val="24"/>
              </w:rPr>
            </w:pPr>
            <w:r w:rsidRPr="00076E91">
              <w:rPr>
                <w:szCs w:val="24"/>
              </w:rPr>
              <w:t>Metazoa</w:t>
            </w:r>
          </w:p>
        </w:tc>
        <w:tc>
          <w:tcPr>
            <w:tcW w:w="0" w:type="auto"/>
          </w:tcPr>
          <w:p w14:paraId="2F4720DA" w14:textId="6F2A132E" w:rsidR="007C0D28" w:rsidRPr="00076E91" w:rsidRDefault="00A041BA" w:rsidP="008D799A">
            <w:pPr>
              <w:spacing w:line="360" w:lineRule="auto"/>
              <w:rPr>
                <w:szCs w:val="24"/>
              </w:rPr>
            </w:pPr>
            <w:r w:rsidRPr="00076E91">
              <w:rPr>
                <w:szCs w:val="24"/>
              </w:rPr>
              <w:t>Unikonta</w:t>
            </w:r>
          </w:p>
        </w:tc>
      </w:tr>
      <w:tr w:rsidR="007C0D28" w:rsidRPr="00076E91" w14:paraId="1C89C060" w14:textId="77777777" w:rsidTr="002E4524">
        <w:tc>
          <w:tcPr>
            <w:tcW w:w="0" w:type="auto"/>
          </w:tcPr>
          <w:p w14:paraId="39E548F3" w14:textId="77777777" w:rsidR="007C0D28" w:rsidRPr="00076E91" w:rsidRDefault="007C0D28" w:rsidP="008D799A">
            <w:pPr>
              <w:spacing w:line="360" w:lineRule="auto"/>
              <w:rPr>
                <w:szCs w:val="24"/>
              </w:rPr>
            </w:pPr>
            <w:r w:rsidRPr="00076E91">
              <w:rPr>
                <w:bCs/>
                <w:szCs w:val="24"/>
              </w:rPr>
              <w:t>195</w:t>
            </w:r>
          </w:p>
        </w:tc>
        <w:tc>
          <w:tcPr>
            <w:tcW w:w="0" w:type="auto"/>
          </w:tcPr>
          <w:p w14:paraId="3B9EF637" w14:textId="77777777" w:rsidR="007C0D28" w:rsidRPr="00611578" w:rsidRDefault="007C0D28" w:rsidP="008D799A">
            <w:pPr>
              <w:spacing w:line="360" w:lineRule="auto"/>
              <w:rPr>
                <w:i/>
                <w:szCs w:val="24"/>
              </w:rPr>
            </w:pPr>
            <w:r w:rsidRPr="00611578">
              <w:rPr>
                <w:i/>
                <w:szCs w:val="24"/>
              </w:rPr>
              <w:t>Drosophila persimilis</w:t>
            </w:r>
          </w:p>
        </w:tc>
        <w:tc>
          <w:tcPr>
            <w:tcW w:w="0" w:type="auto"/>
          </w:tcPr>
          <w:p w14:paraId="5C5865A2" w14:textId="77777777" w:rsidR="007C0D28" w:rsidRPr="00076E91" w:rsidRDefault="007C0D28" w:rsidP="008D799A">
            <w:pPr>
              <w:spacing w:line="360" w:lineRule="auto"/>
              <w:rPr>
                <w:szCs w:val="24"/>
              </w:rPr>
            </w:pPr>
            <w:r w:rsidRPr="00076E91">
              <w:rPr>
                <w:szCs w:val="24"/>
              </w:rPr>
              <w:t>Metazoa</w:t>
            </w:r>
          </w:p>
        </w:tc>
        <w:tc>
          <w:tcPr>
            <w:tcW w:w="0" w:type="auto"/>
          </w:tcPr>
          <w:p w14:paraId="463FE6E5" w14:textId="6A855F6D" w:rsidR="007C0D28" w:rsidRPr="00076E91" w:rsidRDefault="00A041BA" w:rsidP="008D799A">
            <w:pPr>
              <w:spacing w:line="360" w:lineRule="auto"/>
              <w:rPr>
                <w:szCs w:val="24"/>
              </w:rPr>
            </w:pPr>
            <w:r w:rsidRPr="00076E91">
              <w:rPr>
                <w:szCs w:val="24"/>
              </w:rPr>
              <w:t>Unikonta</w:t>
            </w:r>
          </w:p>
        </w:tc>
      </w:tr>
      <w:tr w:rsidR="007C0D28" w:rsidRPr="00076E91" w14:paraId="7E02795D" w14:textId="77777777" w:rsidTr="002E4524">
        <w:tc>
          <w:tcPr>
            <w:tcW w:w="0" w:type="auto"/>
          </w:tcPr>
          <w:p w14:paraId="6BA5ECE7" w14:textId="77777777" w:rsidR="007C0D28" w:rsidRPr="00076E91" w:rsidRDefault="007C0D28" w:rsidP="008D799A">
            <w:pPr>
              <w:spacing w:line="360" w:lineRule="auto"/>
              <w:rPr>
                <w:szCs w:val="24"/>
              </w:rPr>
            </w:pPr>
            <w:r w:rsidRPr="00076E91">
              <w:rPr>
                <w:bCs/>
                <w:szCs w:val="24"/>
              </w:rPr>
              <w:t>196</w:t>
            </w:r>
          </w:p>
        </w:tc>
        <w:tc>
          <w:tcPr>
            <w:tcW w:w="0" w:type="auto"/>
          </w:tcPr>
          <w:p w14:paraId="223ACCB4" w14:textId="77777777" w:rsidR="007C0D28" w:rsidRPr="00611578" w:rsidRDefault="007C0D28" w:rsidP="008D799A">
            <w:pPr>
              <w:spacing w:line="360" w:lineRule="auto"/>
              <w:rPr>
                <w:i/>
                <w:szCs w:val="24"/>
              </w:rPr>
            </w:pPr>
            <w:r w:rsidRPr="00611578">
              <w:rPr>
                <w:i/>
                <w:szCs w:val="24"/>
              </w:rPr>
              <w:t>Drosophila pseudoobscura</w:t>
            </w:r>
          </w:p>
        </w:tc>
        <w:tc>
          <w:tcPr>
            <w:tcW w:w="0" w:type="auto"/>
          </w:tcPr>
          <w:p w14:paraId="44CBE843" w14:textId="77777777" w:rsidR="007C0D28" w:rsidRPr="00076E91" w:rsidRDefault="007C0D28" w:rsidP="008D799A">
            <w:pPr>
              <w:spacing w:line="360" w:lineRule="auto"/>
              <w:rPr>
                <w:szCs w:val="24"/>
              </w:rPr>
            </w:pPr>
            <w:r w:rsidRPr="00076E91">
              <w:rPr>
                <w:szCs w:val="24"/>
              </w:rPr>
              <w:t>Metazoa</w:t>
            </w:r>
          </w:p>
        </w:tc>
        <w:tc>
          <w:tcPr>
            <w:tcW w:w="0" w:type="auto"/>
          </w:tcPr>
          <w:p w14:paraId="5D9A2822" w14:textId="45E814B6" w:rsidR="007C0D28" w:rsidRPr="00076E91" w:rsidRDefault="00A041BA" w:rsidP="008D799A">
            <w:pPr>
              <w:spacing w:line="360" w:lineRule="auto"/>
              <w:rPr>
                <w:szCs w:val="24"/>
              </w:rPr>
            </w:pPr>
            <w:r w:rsidRPr="00076E91">
              <w:rPr>
                <w:szCs w:val="24"/>
              </w:rPr>
              <w:t>Unikonta</w:t>
            </w:r>
          </w:p>
        </w:tc>
      </w:tr>
      <w:tr w:rsidR="007C0D28" w:rsidRPr="00076E91" w14:paraId="1E17307C" w14:textId="77777777" w:rsidTr="002E4524">
        <w:tc>
          <w:tcPr>
            <w:tcW w:w="0" w:type="auto"/>
          </w:tcPr>
          <w:p w14:paraId="3FF6DCE5" w14:textId="77777777" w:rsidR="007C0D28" w:rsidRPr="00076E91" w:rsidRDefault="007C0D28" w:rsidP="008D799A">
            <w:pPr>
              <w:spacing w:line="360" w:lineRule="auto"/>
              <w:rPr>
                <w:szCs w:val="24"/>
              </w:rPr>
            </w:pPr>
            <w:r w:rsidRPr="00076E91">
              <w:rPr>
                <w:bCs/>
                <w:szCs w:val="24"/>
              </w:rPr>
              <w:t>197</w:t>
            </w:r>
          </w:p>
        </w:tc>
        <w:tc>
          <w:tcPr>
            <w:tcW w:w="0" w:type="auto"/>
          </w:tcPr>
          <w:p w14:paraId="19CE5433" w14:textId="77777777" w:rsidR="007C0D28" w:rsidRPr="00611578" w:rsidRDefault="007C0D28" w:rsidP="008D799A">
            <w:pPr>
              <w:spacing w:line="360" w:lineRule="auto"/>
              <w:rPr>
                <w:i/>
                <w:szCs w:val="24"/>
              </w:rPr>
            </w:pPr>
            <w:r w:rsidRPr="00611578">
              <w:rPr>
                <w:i/>
                <w:szCs w:val="24"/>
              </w:rPr>
              <w:t>Drosophila sechellia</w:t>
            </w:r>
          </w:p>
        </w:tc>
        <w:tc>
          <w:tcPr>
            <w:tcW w:w="0" w:type="auto"/>
          </w:tcPr>
          <w:p w14:paraId="1B80F0B0" w14:textId="77777777" w:rsidR="007C0D28" w:rsidRPr="00076E91" w:rsidRDefault="007C0D28" w:rsidP="008D799A">
            <w:pPr>
              <w:spacing w:line="360" w:lineRule="auto"/>
              <w:rPr>
                <w:szCs w:val="24"/>
              </w:rPr>
            </w:pPr>
            <w:r w:rsidRPr="00076E91">
              <w:rPr>
                <w:szCs w:val="24"/>
              </w:rPr>
              <w:t>Metazoa</w:t>
            </w:r>
          </w:p>
        </w:tc>
        <w:tc>
          <w:tcPr>
            <w:tcW w:w="0" w:type="auto"/>
          </w:tcPr>
          <w:p w14:paraId="3C9E4057" w14:textId="134C2053" w:rsidR="007C0D28" w:rsidRPr="00076E91" w:rsidRDefault="00A041BA" w:rsidP="008D799A">
            <w:pPr>
              <w:spacing w:line="360" w:lineRule="auto"/>
              <w:rPr>
                <w:szCs w:val="24"/>
              </w:rPr>
            </w:pPr>
            <w:r w:rsidRPr="00076E91">
              <w:rPr>
                <w:szCs w:val="24"/>
              </w:rPr>
              <w:t>Unikonta</w:t>
            </w:r>
          </w:p>
        </w:tc>
      </w:tr>
      <w:tr w:rsidR="007C0D28" w:rsidRPr="00076E91" w14:paraId="56830975" w14:textId="77777777" w:rsidTr="002E4524">
        <w:tc>
          <w:tcPr>
            <w:tcW w:w="0" w:type="auto"/>
          </w:tcPr>
          <w:p w14:paraId="7AABC794" w14:textId="77777777" w:rsidR="007C0D28" w:rsidRPr="00076E91" w:rsidRDefault="007C0D28" w:rsidP="008D799A">
            <w:pPr>
              <w:spacing w:line="360" w:lineRule="auto"/>
              <w:rPr>
                <w:szCs w:val="24"/>
              </w:rPr>
            </w:pPr>
            <w:r w:rsidRPr="00076E91">
              <w:rPr>
                <w:bCs/>
                <w:szCs w:val="24"/>
              </w:rPr>
              <w:t>198</w:t>
            </w:r>
          </w:p>
        </w:tc>
        <w:tc>
          <w:tcPr>
            <w:tcW w:w="0" w:type="auto"/>
          </w:tcPr>
          <w:p w14:paraId="4D26802F" w14:textId="77777777" w:rsidR="007C0D28" w:rsidRPr="00611578" w:rsidRDefault="007C0D28" w:rsidP="008D799A">
            <w:pPr>
              <w:spacing w:line="360" w:lineRule="auto"/>
              <w:rPr>
                <w:i/>
                <w:szCs w:val="24"/>
              </w:rPr>
            </w:pPr>
            <w:r w:rsidRPr="00611578">
              <w:rPr>
                <w:i/>
                <w:szCs w:val="24"/>
              </w:rPr>
              <w:t>Drosophila simulans</w:t>
            </w:r>
          </w:p>
        </w:tc>
        <w:tc>
          <w:tcPr>
            <w:tcW w:w="0" w:type="auto"/>
          </w:tcPr>
          <w:p w14:paraId="59105ED8" w14:textId="77777777" w:rsidR="007C0D28" w:rsidRPr="00076E91" w:rsidRDefault="007C0D28" w:rsidP="008D799A">
            <w:pPr>
              <w:spacing w:line="360" w:lineRule="auto"/>
              <w:rPr>
                <w:szCs w:val="24"/>
              </w:rPr>
            </w:pPr>
            <w:r w:rsidRPr="00076E91">
              <w:rPr>
                <w:szCs w:val="24"/>
              </w:rPr>
              <w:t>Metazoa</w:t>
            </w:r>
          </w:p>
        </w:tc>
        <w:tc>
          <w:tcPr>
            <w:tcW w:w="0" w:type="auto"/>
          </w:tcPr>
          <w:p w14:paraId="64136127" w14:textId="6BE5E63D" w:rsidR="007C0D28" w:rsidRPr="00076E91" w:rsidRDefault="00A041BA" w:rsidP="008D799A">
            <w:pPr>
              <w:spacing w:line="360" w:lineRule="auto"/>
              <w:rPr>
                <w:szCs w:val="24"/>
              </w:rPr>
            </w:pPr>
            <w:r w:rsidRPr="00076E91">
              <w:rPr>
                <w:szCs w:val="24"/>
              </w:rPr>
              <w:t>Unikonta</w:t>
            </w:r>
          </w:p>
        </w:tc>
      </w:tr>
      <w:tr w:rsidR="007C0D28" w:rsidRPr="00076E91" w14:paraId="0313561D" w14:textId="77777777" w:rsidTr="002E4524">
        <w:tc>
          <w:tcPr>
            <w:tcW w:w="0" w:type="auto"/>
          </w:tcPr>
          <w:p w14:paraId="7C0EA3BE" w14:textId="77777777" w:rsidR="007C0D28" w:rsidRPr="00076E91" w:rsidRDefault="007C0D28" w:rsidP="008D799A">
            <w:pPr>
              <w:spacing w:line="360" w:lineRule="auto"/>
              <w:rPr>
                <w:szCs w:val="24"/>
              </w:rPr>
            </w:pPr>
            <w:r w:rsidRPr="00076E91">
              <w:rPr>
                <w:bCs/>
                <w:szCs w:val="24"/>
              </w:rPr>
              <w:t>199</w:t>
            </w:r>
          </w:p>
        </w:tc>
        <w:tc>
          <w:tcPr>
            <w:tcW w:w="0" w:type="auto"/>
          </w:tcPr>
          <w:p w14:paraId="74560E5D" w14:textId="77777777" w:rsidR="007C0D28" w:rsidRPr="00611578" w:rsidRDefault="007C0D28" w:rsidP="008D799A">
            <w:pPr>
              <w:spacing w:line="360" w:lineRule="auto"/>
              <w:rPr>
                <w:i/>
                <w:szCs w:val="24"/>
              </w:rPr>
            </w:pPr>
            <w:r w:rsidRPr="00611578">
              <w:rPr>
                <w:i/>
                <w:szCs w:val="24"/>
              </w:rPr>
              <w:t>Drosophila virilis</w:t>
            </w:r>
          </w:p>
        </w:tc>
        <w:tc>
          <w:tcPr>
            <w:tcW w:w="0" w:type="auto"/>
          </w:tcPr>
          <w:p w14:paraId="2471F654" w14:textId="77777777" w:rsidR="007C0D28" w:rsidRPr="00076E91" w:rsidRDefault="007C0D28" w:rsidP="008D799A">
            <w:pPr>
              <w:spacing w:line="360" w:lineRule="auto"/>
              <w:rPr>
                <w:szCs w:val="24"/>
              </w:rPr>
            </w:pPr>
            <w:r w:rsidRPr="00076E91">
              <w:rPr>
                <w:szCs w:val="24"/>
              </w:rPr>
              <w:t>Metazoa</w:t>
            </w:r>
          </w:p>
        </w:tc>
        <w:tc>
          <w:tcPr>
            <w:tcW w:w="0" w:type="auto"/>
          </w:tcPr>
          <w:p w14:paraId="4303C7C3" w14:textId="47B66C91" w:rsidR="007C0D28" w:rsidRPr="00076E91" w:rsidRDefault="00A041BA" w:rsidP="008D799A">
            <w:pPr>
              <w:spacing w:line="360" w:lineRule="auto"/>
              <w:rPr>
                <w:szCs w:val="24"/>
              </w:rPr>
            </w:pPr>
            <w:r w:rsidRPr="00076E91">
              <w:rPr>
                <w:szCs w:val="24"/>
              </w:rPr>
              <w:t>Unikonta</w:t>
            </w:r>
          </w:p>
        </w:tc>
      </w:tr>
      <w:tr w:rsidR="007C0D28" w:rsidRPr="00076E91" w14:paraId="6D8EECE2" w14:textId="77777777" w:rsidTr="002E4524">
        <w:tc>
          <w:tcPr>
            <w:tcW w:w="0" w:type="auto"/>
          </w:tcPr>
          <w:p w14:paraId="17DB5AF3" w14:textId="77777777" w:rsidR="007C0D28" w:rsidRPr="00076E91" w:rsidRDefault="007C0D28" w:rsidP="008D799A">
            <w:pPr>
              <w:spacing w:line="360" w:lineRule="auto"/>
              <w:rPr>
                <w:szCs w:val="24"/>
              </w:rPr>
            </w:pPr>
            <w:r w:rsidRPr="00076E91">
              <w:rPr>
                <w:bCs/>
                <w:szCs w:val="24"/>
              </w:rPr>
              <w:t>200</w:t>
            </w:r>
          </w:p>
        </w:tc>
        <w:tc>
          <w:tcPr>
            <w:tcW w:w="0" w:type="auto"/>
          </w:tcPr>
          <w:p w14:paraId="180C7286" w14:textId="77777777" w:rsidR="007C0D28" w:rsidRPr="00611578" w:rsidRDefault="007C0D28" w:rsidP="008D799A">
            <w:pPr>
              <w:spacing w:line="360" w:lineRule="auto"/>
              <w:rPr>
                <w:i/>
                <w:szCs w:val="24"/>
              </w:rPr>
            </w:pPr>
            <w:r w:rsidRPr="00611578">
              <w:rPr>
                <w:i/>
                <w:szCs w:val="24"/>
              </w:rPr>
              <w:t>Drosophila willistoni</w:t>
            </w:r>
          </w:p>
        </w:tc>
        <w:tc>
          <w:tcPr>
            <w:tcW w:w="0" w:type="auto"/>
          </w:tcPr>
          <w:p w14:paraId="30924BC8" w14:textId="77777777" w:rsidR="007C0D28" w:rsidRPr="00076E91" w:rsidRDefault="007C0D28" w:rsidP="008D799A">
            <w:pPr>
              <w:spacing w:line="360" w:lineRule="auto"/>
              <w:rPr>
                <w:szCs w:val="24"/>
              </w:rPr>
            </w:pPr>
            <w:r w:rsidRPr="00076E91">
              <w:rPr>
                <w:szCs w:val="24"/>
              </w:rPr>
              <w:t>Metazoa</w:t>
            </w:r>
          </w:p>
        </w:tc>
        <w:tc>
          <w:tcPr>
            <w:tcW w:w="0" w:type="auto"/>
          </w:tcPr>
          <w:p w14:paraId="77720DF8" w14:textId="28CD278F" w:rsidR="007C0D28" w:rsidRPr="00076E91" w:rsidRDefault="00A041BA" w:rsidP="008D799A">
            <w:pPr>
              <w:spacing w:line="360" w:lineRule="auto"/>
              <w:rPr>
                <w:szCs w:val="24"/>
              </w:rPr>
            </w:pPr>
            <w:r w:rsidRPr="00076E91">
              <w:rPr>
                <w:szCs w:val="24"/>
              </w:rPr>
              <w:t>Unikonta</w:t>
            </w:r>
          </w:p>
        </w:tc>
      </w:tr>
      <w:tr w:rsidR="007C0D28" w:rsidRPr="00076E91" w14:paraId="775828B6" w14:textId="77777777" w:rsidTr="002E4524">
        <w:tc>
          <w:tcPr>
            <w:tcW w:w="0" w:type="auto"/>
          </w:tcPr>
          <w:p w14:paraId="1F229BCE" w14:textId="77777777" w:rsidR="007C0D28" w:rsidRPr="00076E91" w:rsidRDefault="007C0D28" w:rsidP="008D799A">
            <w:pPr>
              <w:spacing w:line="360" w:lineRule="auto"/>
              <w:rPr>
                <w:szCs w:val="24"/>
              </w:rPr>
            </w:pPr>
            <w:r w:rsidRPr="00076E91">
              <w:rPr>
                <w:bCs/>
                <w:szCs w:val="24"/>
              </w:rPr>
              <w:t>201</w:t>
            </w:r>
          </w:p>
        </w:tc>
        <w:tc>
          <w:tcPr>
            <w:tcW w:w="0" w:type="auto"/>
          </w:tcPr>
          <w:p w14:paraId="17A06FCE" w14:textId="77777777" w:rsidR="007C0D28" w:rsidRPr="00611578" w:rsidRDefault="007C0D28" w:rsidP="008D799A">
            <w:pPr>
              <w:spacing w:line="360" w:lineRule="auto"/>
              <w:rPr>
                <w:i/>
                <w:szCs w:val="24"/>
              </w:rPr>
            </w:pPr>
            <w:r w:rsidRPr="00611578">
              <w:rPr>
                <w:i/>
                <w:szCs w:val="24"/>
              </w:rPr>
              <w:t>Drosophila yakuba</w:t>
            </w:r>
          </w:p>
        </w:tc>
        <w:tc>
          <w:tcPr>
            <w:tcW w:w="0" w:type="auto"/>
          </w:tcPr>
          <w:p w14:paraId="00EDDD13" w14:textId="77777777" w:rsidR="007C0D28" w:rsidRPr="00076E91" w:rsidRDefault="007C0D28" w:rsidP="008D799A">
            <w:pPr>
              <w:spacing w:line="360" w:lineRule="auto"/>
              <w:rPr>
                <w:szCs w:val="24"/>
              </w:rPr>
            </w:pPr>
            <w:r w:rsidRPr="00076E91">
              <w:rPr>
                <w:szCs w:val="24"/>
              </w:rPr>
              <w:t>Metazoa</w:t>
            </w:r>
          </w:p>
        </w:tc>
        <w:tc>
          <w:tcPr>
            <w:tcW w:w="0" w:type="auto"/>
          </w:tcPr>
          <w:p w14:paraId="4046CDF6" w14:textId="20D4716D" w:rsidR="007C0D28" w:rsidRPr="00076E91" w:rsidRDefault="00A041BA" w:rsidP="008D799A">
            <w:pPr>
              <w:spacing w:line="360" w:lineRule="auto"/>
              <w:rPr>
                <w:szCs w:val="24"/>
              </w:rPr>
            </w:pPr>
            <w:r w:rsidRPr="00076E91">
              <w:rPr>
                <w:szCs w:val="24"/>
              </w:rPr>
              <w:t>Unikonta</w:t>
            </w:r>
          </w:p>
        </w:tc>
      </w:tr>
      <w:tr w:rsidR="007C0D28" w:rsidRPr="00076E91" w14:paraId="79C79207" w14:textId="77777777" w:rsidTr="002E4524">
        <w:tc>
          <w:tcPr>
            <w:tcW w:w="0" w:type="auto"/>
          </w:tcPr>
          <w:p w14:paraId="0C1ECB53" w14:textId="77777777" w:rsidR="007C0D28" w:rsidRPr="00076E91" w:rsidRDefault="007C0D28" w:rsidP="008D799A">
            <w:pPr>
              <w:spacing w:line="360" w:lineRule="auto"/>
              <w:rPr>
                <w:szCs w:val="24"/>
              </w:rPr>
            </w:pPr>
            <w:r w:rsidRPr="00076E91">
              <w:rPr>
                <w:bCs/>
                <w:szCs w:val="24"/>
              </w:rPr>
              <w:t>202</w:t>
            </w:r>
          </w:p>
        </w:tc>
        <w:tc>
          <w:tcPr>
            <w:tcW w:w="0" w:type="auto"/>
          </w:tcPr>
          <w:p w14:paraId="66876980" w14:textId="77777777" w:rsidR="007C0D28" w:rsidRPr="00611578" w:rsidRDefault="007C0D28" w:rsidP="008D799A">
            <w:pPr>
              <w:spacing w:line="360" w:lineRule="auto"/>
              <w:rPr>
                <w:i/>
                <w:szCs w:val="24"/>
              </w:rPr>
            </w:pPr>
            <w:r w:rsidRPr="00611578">
              <w:rPr>
                <w:i/>
                <w:szCs w:val="24"/>
              </w:rPr>
              <w:t>Echinops telfairi</w:t>
            </w:r>
          </w:p>
        </w:tc>
        <w:tc>
          <w:tcPr>
            <w:tcW w:w="0" w:type="auto"/>
          </w:tcPr>
          <w:p w14:paraId="73E734FB" w14:textId="77777777" w:rsidR="007C0D28" w:rsidRPr="00076E91" w:rsidRDefault="007C0D28" w:rsidP="008D799A">
            <w:pPr>
              <w:spacing w:line="360" w:lineRule="auto"/>
              <w:rPr>
                <w:szCs w:val="24"/>
              </w:rPr>
            </w:pPr>
            <w:r w:rsidRPr="00076E91">
              <w:rPr>
                <w:szCs w:val="24"/>
              </w:rPr>
              <w:t>Metazoa</w:t>
            </w:r>
          </w:p>
        </w:tc>
        <w:tc>
          <w:tcPr>
            <w:tcW w:w="0" w:type="auto"/>
          </w:tcPr>
          <w:p w14:paraId="07E86717" w14:textId="321D1DB6" w:rsidR="007C0D28" w:rsidRPr="00076E91" w:rsidRDefault="00A041BA" w:rsidP="008D799A">
            <w:pPr>
              <w:spacing w:line="360" w:lineRule="auto"/>
              <w:rPr>
                <w:szCs w:val="24"/>
              </w:rPr>
            </w:pPr>
            <w:r w:rsidRPr="00076E91">
              <w:rPr>
                <w:szCs w:val="24"/>
              </w:rPr>
              <w:t>Unikonta</w:t>
            </w:r>
          </w:p>
        </w:tc>
      </w:tr>
      <w:tr w:rsidR="007C0D28" w:rsidRPr="00076E91" w14:paraId="72803E75" w14:textId="77777777" w:rsidTr="002E4524">
        <w:tc>
          <w:tcPr>
            <w:tcW w:w="0" w:type="auto"/>
          </w:tcPr>
          <w:p w14:paraId="783A0AFA" w14:textId="77777777" w:rsidR="007C0D28" w:rsidRPr="00076E91" w:rsidRDefault="007C0D28" w:rsidP="008D799A">
            <w:pPr>
              <w:spacing w:line="360" w:lineRule="auto"/>
              <w:rPr>
                <w:szCs w:val="24"/>
              </w:rPr>
            </w:pPr>
            <w:r w:rsidRPr="00076E91">
              <w:rPr>
                <w:bCs/>
                <w:szCs w:val="24"/>
              </w:rPr>
              <w:t>203</w:t>
            </w:r>
          </w:p>
        </w:tc>
        <w:tc>
          <w:tcPr>
            <w:tcW w:w="0" w:type="auto"/>
          </w:tcPr>
          <w:p w14:paraId="30933AD2" w14:textId="77777777" w:rsidR="007C0D28" w:rsidRPr="00611578" w:rsidRDefault="007C0D28" w:rsidP="008D799A">
            <w:pPr>
              <w:spacing w:line="360" w:lineRule="auto"/>
              <w:rPr>
                <w:i/>
                <w:szCs w:val="24"/>
              </w:rPr>
            </w:pPr>
            <w:r w:rsidRPr="00611578">
              <w:rPr>
                <w:i/>
                <w:szCs w:val="24"/>
              </w:rPr>
              <w:t>Equus caballus</w:t>
            </w:r>
          </w:p>
        </w:tc>
        <w:tc>
          <w:tcPr>
            <w:tcW w:w="0" w:type="auto"/>
          </w:tcPr>
          <w:p w14:paraId="1B446927" w14:textId="77777777" w:rsidR="007C0D28" w:rsidRPr="00076E91" w:rsidRDefault="007C0D28" w:rsidP="008D799A">
            <w:pPr>
              <w:spacing w:line="360" w:lineRule="auto"/>
              <w:rPr>
                <w:szCs w:val="24"/>
              </w:rPr>
            </w:pPr>
            <w:r w:rsidRPr="00076E91">
              <w:rPr>
                <w:szCs w:val="24"/>
              </w:rPr>
              <w:t>Metazoa</w:t>
            </w:r>
          </w:p>
        </w:tc>
        <w:tc>
          <w:tcPr>
            <w:tcW w:w="0" w:type="auto"/>
          </w:tcPr>
          <w:p w14:paraId="2A82AEFF" w14:textId="676FD300" w:rsidR="007C0D28" w:rsidRPr="00076E91" w:rsidRDefault="00A041BA" w:rsidP="008D799A">
            <w:pPr>
              <w:spacing w:line="360" w:lineRule="auto"/>
              <w:rPr>
                <w:szCs w:val="24"/>
              </w:rPr>
            </w:pPr>
            <w:r w:rsidRPr="00076E91">
              <w:rPr>
                <w:szCs w:val="24"/>
              </w:rPr>
              <w:t>Unikonta</w:t>
            </w:r>
          </w:p>
        </w:tc>
      </w:tr>
      <w:tr w:rsidR="007C0D28" w:rsidRPr="00076E91" w14:paraId="7DF39100" w14:textId="77777777" w:rsidTr="002E4524">
        <w:tc>
          <w:tcPr>
            <w:tcW w:w="0" w:type="auto"/>
          </w:tcPr>
          <w:p w14:paraId="3CE8F5D5" w14:textId="77777777" w:rsidR="007C0D28" w:rsidRPr="00076E91" w:rsidRDefault="007C0D28" w:rsidP="008D799A">
            <w:pPr>
              <w:spacing w:line="360" w:lineRule="auto"/>
              <w:rPr>
                <w:szCs w:val="24"/>
              </w:rPr>
            </w:pPr>
            <w:r w:rsidRPr="00076E91">
              <w:rPr>
                <w:bCs/>
                <w:szCs w:val="24"/>
              </w:rPr>
              <w:t>204</w:t>
            </w:r>
          </w:p>
        </w:tc>
        <w:tc>
          <w:tcPr>
            <w:tcW w:w="0" w:type="auto"/>
          </w:tcPr>
          <w:p w14:paraId="37694629" w14:textId="77777777" w:rsidR="007C0D28" w:rsidRPr="00611578" w:rsidRDefault="007C0D28" w:rsidP="008D799A">
            <w:pPr>
              <w:spacing w:line="360" w:lineRule="auto"/>
              <w:rPr>
                <w:i/>
                <w:szCs w:val="24"/>
              </w:rPr>
            </w:pPr>
            <w:r w:rsidRPr="00611578">
              <w:rPr>
                <w:i/>
                <w:szCs w:val="24"/>
              </w:rPr>
              <w:t>Erinaceus europaeus</w:t>
            </w:r>
          </w:p>
        </w:tc>
        <w:tc>
          <w:tcPr>
            <w:tcW w:w="0" w:type="auto"/>
          </w:tcPr>
          <w:p w14:paraId="5CB553B5" w14:textId="77777777" w:rsidR="007C0D28" w:rsidRPr="00076E91" w:rsidRDefault="007C0D28" w:rsidP="008D799A">
            <w:pPr>
              <w:spacing w:line="360" w:lineRule="auto"/>
              <w:rPr>
                <w:szCs w:val="24"/>
              </w:rPr>
            </w:pPr>
            <w:r w:rsidRPr="00076E91">
              <w:rPr>
                <w:szCs w:val="24"/>
              </w:rPr>
              <w:t>Metazoa</w:t>
            </w:r>
          </w:p>
        </w:tc>
        <w:tc>
          <w:tcPr>
            <w:tcW w:w="0" w:type="auto"/>
          </w:tcPr>
          <w:p w14:paraId="3359252A" w14:textId="6CB69781" w:rsidR="007C0D28" w:rsidRPr="00076E91" w:rsidRDefault="00A041BA" w:rsidP="008D799A">
            <w:pPr>
              <w:spacing w:line="360" w:lineRule="auto"/>
              <w:rPr>
                <w:szCs w:val="24"/>
              </w:rPr>
            </w:pPr>
            <w:r w:rsidRPr="00076E91">
              <w:rPr>
                <w:szCs w:val="24"/>
              </w:rPr>
              <w:t>Unikonta</w:t>
            </w:r>
          </w:p>
        </w:tc>
      </w:tr>
      <w:tr w:rsidR="007C0D28" w:rsidRPr="00076E91" w14:paraId="254CA4ED" w14:textId="77777777" w:rsidTr="002E4524">
        <w:tc>
          <w:tcPr>
            <w:tcW w:w="0" w:type="auto"/>
          </w:tcPr>
          <w:p w14:paraId="040E978D" w14:textId="77777777" w:rsidR="007C0D28" w:rsidRPr="00076E91" w:rsidRDefault="007C0D28" w:rsidP="008D799A">
            <w:pPr>
              <w:spacing w:line="360" w:lineRule="auto"/>
              <w:rPr>
                <w:szCs w:val="24"/>
              </w:rPr>
            </w:pPr>
            <w:r w:rsidRPr="00076E91">
              <w:rPr>
                <w:bCs/>
                <w:szCs w:val="24"/>
              </w:rPr>
              <w:lastRenderedPageBreak/>
              <w:t>205</w:t>
            </w:r>
          </w:p>
        </w:tc>
        <w:tc>
          <w:tcPr>
            <w:tcW w:w="0" w:type="auto"/>
          </w:tcPr>
          <w:p w14:paraId="1B8E240B" w14:textId="77777777" w:rsidR="007C0D28" w:rsidRPr="00611578" w:rsidRDefault="007C0D28" w:rsidP="008D799A">
            <w:pPr>
              <w:spacing w:line="360" w:lineRule="auto"/>
              <w:rPr>
                <w:i/>
                <w:szCs w:val="24"/>
              </w:rPr>
            </w:pPr>
            <w:r w:rsidRPr="00611578">
              <w:rPr>
                <w:i/>
                <w:szCs w:val="24"/>
              </w:rPr>
              <w:t>Felis catus</w:t>
            </w:r>
          </w:p>
        </w:tc>
        <w:tc>
          <w:tcPr>
            <w:tcW w:w="0" w:type="auto"/>
          </w:tcPr>
          <w:p w14:paraId="370986CC" w14:textId="77777777" w:rsidR="007C0D28" w:rsidRPr="00076E91" w:rsidRDefault="007C0D28" w:rsidP="008D799A">
            <w:pPr>
              <w:spacing w:line="360" w:lineRule="auto"/>
              <w:rPr>
                <w:szCs w:val="24"/>
              </w:rPr>
            </w:pPr>
            <w:r w:rsidRPr="00076E91">
              <w:rPr>
                <w:szCs w:val="24"/>
              </w:rPr>
              <w:t>Metazoa</w:t>
            </w:r>
          </w:p>
        </w:tc>
        <w:tc>
          <w:tcPr>
            <w:tcW w:w="0" w:type="auto"/>
          </w:tcPr>
          <w:p w14:paraId="038520EC" w14:textId="10447BF7" w:rsidR="007C0D28" w:rsidRPr="00076E91" w:rsidRDefault="00A041BA" w:rsidP="008D799A">
            <w:pPr>
              <w:spacing w:line="360" w:lineRule="auto"/>
              <w:rPr>
                <w:szCs w:val="24"/>
              </w:rPr>
            </w:pPr>
            <w:r w:rsidRPr="00076E91">
              <w:rPr>
                <w:szCs w:val="24"/>
              </w:rPr>
              <w:t>Unikonta</w:t>
            </w:r>
          </w:p>
        </w:tc>
      </w:tr>
      <w:tr w:rsidR="007C0D28" w:rsidRPr="00076E91" w14:paraId="6011FD0F" w14:textId="77777777" w:rsidTr="002E4524">
        <w:tc>
          <w:tcPr>
            <w:tcW w:w="0" w:type="auto"/>
          </w:tcPr>
          <w:p w14:paraId="085FCB81" w14:textId="77777777" w:rsidR="007C0D28" w:rsidRPr="00076E91" w:rsidRDefault="007C0D28" w:rsidP="008D799A">
            <w:pPr>
              <w:spacing w:line="360" w:lineRule="auto"/>
              <w:rPr>
                <w:szCs w:val="24"/>
              </w:rPr>
            </w:pPr>
            <w:r w:rsidRPr="00076E91">
              <w:rPr>
                <w:bCs/>
                <w:szCs w:val="24"/>
              </w:rPr>
              <w:t>206</w:t>
            </w:r>
          </w:p>
        </w:tc>
        <w:tc>
          <w:tcPr>
            <w:tcW w:w="0" w:type="auto"/>
          </w:tcPr>
          <w:p w14:paraId="75BD8066" w14:textId="77777777" w:rsidR="007C0D28" w:rsidRPr="00611578" w:rsidRDefault="007C0D28" w:rsidP="008D799A">
            <w:pPr>
              <w:spacing w:line="360" w:lineRule="auto"/>
              <w:rPr>
                <w:i/>
                <w:szCs w:val="24"/>
              </w:rPr>
            </w:pPr>
            <w:r w:rsidRPr="00611578">
              <w:rPr>
                <w:i/>
                <w:szCs w:val="24"/>
              </w:rPr>
              <w:t>Takifugu rubripes</w:t>
            </w:r>
          </w:p>
        </w:tc>
        <w:tc>
          <w:tcPr>
            <w:tcW w:w="0" w:type="auto"/>
          </w:tcPr>
          <w:p w14:paraId="01F3BD46" w14:textId="77777777" w:rsidR="007C0D28" w:rsidRPr="00076E91" w:rsidRDefault="007C0D28" w:rsidP="008D799A">
            <w:pPr>
              <w:spacing w:line="360" w:lineRule="auto"/>
              <w:rPr>
                <w:szCs w:val="24"/>
              </w:rPr>
            </w:pPr>
            <w:r w:rsidRPr="00076E91">
              <w:rPr>
                <w:szCs w:val="24"/>
              </w:rPr>
              <w:t>Metazoa</w:t>
            </w:r>
          </w:p>
        </w:tc>
        <w:tc>
          <w:tcPr>
            <w:tcW w:w="0" w:type="auto"/>
          </w:tcPr>
          <w:p w14:paraId="7EB0CF69" w14:textId="794055A3" w:rsidR="007C0D28" w:rsidRPr="00076E91" w:rsidRDefault="00A041BA" w:rsidP="008D799A">
            <w:pPr>
              <w:spacing w:line="360" w:lineRule="auto"/>
              <w:rPr>
                <w:szCs w:val="24"/>
              </w:rPr>
            </w:pPr>
            <w:r w:rsidRPr="00076E91">
              <w:rPr>
                <w:szCs w:val="24"/>
              </w:rPr>
              <w:t>Unikonta</w:t>
            </w:r>
          </w:p>
        </w:tc>
      </w:tr>
      <w:tr w:rsidR="007C0D28" w:rsidRPr="00076E91" w14:paraId="7C269362" w14:textId="77777777" w:rsidTr="002E4524">
        <w:tc>
          <w:tcPr>
            <w:tcW w:w="0" w:type="auto"/>
          </w:tcPr>
          <w:p w14:paraId="2D261A6B" w14:textId="77777777" w:rsidR="007C0D28" w:rsidRPr="00076E91" w:rsidRDefault="007C0D28" w:rsidP="008D799A">
            <w:pPr>
              <w:spacing w:line="360" w:lineRule="auto"/>
              <w:rPr>
                <w:szCs w:val="24"/>
              </w:rPr>
            </w:pPr>
            <w:r w:rsidRPr="00076E91">
              <w:rPr>
                <w:bCs/>
                <w:szCs w:val="24"/>
              </w:rPr>
              <w:t>207</w:t>
            </w:r>
          </w:p>
        </w:tc>
        <w:tc>
          <w:tcPr>
            <w:tcW w:w="0" w:type="auto"/>
          </w:tcPr>
          <w:p w14:paraId="34242BC5" w14:textId="77777777" w:rsidR="007C0D28" w:rsidRPr="00611578" w:rsidRDefault="007C0D28" w:rsidP="008D799A">
            <w:pPr>
              <w:spacing w:line="360" w:lineRule="auto"/>
              <w:rPr>
                <w:i/>
                <w:szCs w:val="24"/>
              </w:rPr>
            </w:pPr>
            <w:r w:rsidRPr="00611578">
              <w:rPr>
                <w:i/>
                <w:szCs w:val="24"/>
              </w:rPr>
              <w:t>Gadus morhua</w:t>
            </w:r>
          </w:p>
        </w:tc>
        <w:tc>
          <w:tcPr>
            <w:tcW w:w="0" w:type="auto"/>
          </w:tcPr>
          <w:p w14:paraId="6AAFF855" w14:textId="77777777" w:rsidR="007C0D28" w:rsidRPr="00076E91" w:rsidRDefault="007C0D28" w:rsidP="008D799A">
            <w:pPr>
              <w:spacing w:line="360" w:lineRule="auto"/>
              <w:rPr>
                <w:szCs w:val="24"/>
              </w:rPr>
            </w:pPr>
            <w:r w:rsidRPr="00076E91">
              <w:rPr>
                <w:szCs w:val="24"/>
              </w:rPr>
              <w:t>Metazoa</w:t>
            </w:r>
          </w:p>
        </w:tc>
        <w:tc>
          <w:tcPr>
            <w:tcW w:w="0" w:type="auto"/>
          </w:tcPr>
          <w:p w14:paraId="7BD6D7ED" w14:textId="1F41BD6C" w:rsidR="007C0D28" w:rsidRPr="00076E91" w:rsidRDefault="00A041BA" w:rsidP="008D799A">
            <w:pPr>
              <w:spacing w:line="360" w:lineRule="auto"/>
              <w:rPr>
                <w:szCs w:val="24"/>
              </w:rPr>
            </w:pPr>
            <w:r w:rsidRPr="00076E91">
              <w:rPr>
                <w:szCs w:val="24"/>
              </w:rPr>
              <w:t>Unikonta</w:t>
            </w:r>
          </w:p>
        </w:tc>
      </w:tr>
      <w:tr w:rsidR="007C0D28" w:rsidRPr="00076E91" w14:paraId="6411F5C7" w14:textId="77777777" w:rsidTr="002E4524">
        <w:tc>
          <w:tcPr>
            <w:tcW w:w="0" w:type="auto"/>
          </w:tcPr>
          <w:p w14:paraId="6EF11334" w14:textId="77777777" w:rsidR="007C0D28" w:rsidRPr="00076E91" w:rsidRDefault="007C0D28" w:rsidP="008D799A">
            <w:pPr>
              <w:spacing w:line="360" w:lineRule="auto"/>
              <w:rPr>
                <w:szCs w:val="24"/>
              </w:rPr>
            </w:pPr>
            <w:r w:rsidRPr="00076E91">
              <w:rPr>
                <w:bCs/>
                <w:szCs w:val="24"/>
              </w:rPr>
              <w:t>208</w:t>
            </w:r>
          </w:p>
        </w:tc>
        <w:tc>
          <w:tcPr>
            <w:tcW w:w="0" w:type="auto"/>
          </w:tcPr>
          <w:p w14:paraId="4B768FCF" w14:textId="77777777" w:rsidR="007C0D28" w:rsidRPr="00611578" w:rsidRDefault="007C0D28" w:rsidP="008D799A">
            <w:pPr>
              <w:spacing w:line="360" w:lineRule="auto"/>
              <w:rPr>
                <w:i/>
                <w:szCs w:val="24"/>
              </w:rPr>
            </w:pPr>
            <w:r w:rsidRPr="00611578">
              <w:rPr>
                <w:i/>
                <w:szCs w:val="24"/>
              </w:rPr>
              <w:t>Gallus gallus</w:t>
            </w:r>
          </w:p>
        </w:tc>
        <w:tc>
          <w:tcPr>
            <w:tcW w:w="0" w:type="auto"/>
          </w:tcPr>
          <w:p w14:paraId="1E77DDA8" w14:textId="77777777" w:rsidR="007C0D28" w:rsidRPr="00076E91" w:rsidRDefault="007C0D28" w:rsidP="008D799A">
            <w:pPr>
              <w:spacing w:line="360" w:lineRule="auto"/>
              <w:rPr>
                <w:szCs w:val="24"/>
              </w:rPr>
            </w:pPr>
            <w:r w:rsidRPr="00076E91">
              <w:rPr>
                <w:szCs w:val="24"/>
              </w:rPr>
              <w:t>Metazoa</w:t>
            </w:r>
          </w:p>
        </w:tc>
        <w:tc>
          <w:tcPr>
            <w:tcW w:w="0" w:type="auto"/>
          </w:tcPr>
          <w:p w14:paraId="777F2742" w14:textId="55DCA554" w:rsidR="007C0D28" w:rsidRPr="00076E91" w:rsidRDefault="00A041BA" w:rsidP="008D799A">
            <w:pPr>
              <w:spacing w:line="360" w:lineRule="auto"/>
              <w:rPr>
                <w:szCs w:val="24"/>
              </w:rPr>
            </w:pPr>
            <w:r w:rsidRPr="00076E91">
              <w:rPr>
                <w:szCs w:val="24"/>
              </w:rPr>
              <w:t>Unikonta</w:t>
            </w:r>
          </w:p>
        </w:tc>
      </w:tr>
      <w:tr w:rsidR="007C0D28" w:rsidRPr="00076E91" w14:paraId="1A9DD945" w14:textId="77777777" w:rsidTr="002E4524">
        <w:tc>
          <w:tcPr>
            <w:tcW w:w="0" w:type="auto"/>
          </w:tcPr>
          <w:p w14:paraId="200EB53A" w14:textId="77777777" w:rsidR="007C0D28" w:rsidRPr="00076E91" w:rsidRDefault="007C0D28" w:rsidP="008D799A">
            <w:pPr>
              <w:spacing w:line="360" w:lineRule="auto"/>
              <w:rPr>
                <w:szCs w:val="24"/>
              </w:rPr>
            </w:pPr>
            <w:r w:rsidRPr="00076E91">
              <w:rPr>
                <w:bCs/>
                <w:szCs w:val="24"/>
              </w:rPr>
              <w:t>209</w:t>
            </w:r>
          </w:p>
        </w:tc>
        <w:tc>
          <w:tcPr>
            <w:tcW w:w="0" w:type="auto"/>
          </w:tcPr>
          <w:p w14:paraId="333F42C3" w14:textId="77777777" w:rsidR="007C0D28" w:rsidRPr="00611578" w:rsidRDefault="007C0D28" w:rsidP="008D799A">
            <w:pPr>
              <w:spacing w:line="360" w:lineRule="auto"/>
              <w:rPr>
                <w:i/>
                <w:szCs w:val="24"/>
              </w:rPr>
            </w:pPr>
            <w:r w:rsidRPr="00611578">
              <w:rPr>
                <w:i/>
                <w:szCs w:val="24"/>
              </w:rPr>
              <w:t>Gasterosteus aculeatus</w:t>
            </w:r>
          </w:p>
        </w:tc>
        <w:tc>
          <w:tcPr>
            <w:tcW w:w="0" w:type="auto"/>
          </w:tcPr>
          <w:p w14:paraId="1CF1033E" w14:textId="77777777" w:rsidR="007C0D28" w:rsidRPr="00076E91" w:rsidRDefault="007C0D28" w:rsidP="008D799A">
            <w:pPr>
              <w:spacing w:line="360" w:lineRule="auto"/>
              <w:rPr>
                <w:szCs w:val="24"/>
              </w:rPr>
            </w:pPr>
            <w:r w:rsidRPr="00076E91">
              <w:rPr>
                <w:szCs w:val="24"/>
              </w:rPr>
              <w:t>Metazoa</w:t>
            </w:r>
          </w:p>
        </w:tc>
        <w:tc>
          <w:tcPr>
            <w:tcW w:w="0" w:type="auto"/>
          </w:tcPr>
          <w:p w14:paraId="6516112D" w14:textId="27D27188" w:rsidR="007C0D28" w:rsidRPr="00076E91" w:rsidRDefault="00A041BA" w:rsidP="008D799A">
            <w:pPr>
              <w:spacing w:line="360" w:lineRule="auto"/>
              <w:rPr>
                <w:szCs w:val="24"/>
              </w:rPr>
            </w:pPr>
            <w:r w:rsidRPr="00076E91">
              <w:rPr>
                <w:szCs w:val="24"/>
              </w:rPr>
              <w:t>Unikonta</w:t>
            </w:r>
          </w:p>
        </w:tc>
      </w:tr>
      <w:tr w:rsidR="007C0D28" w:rsidRPr="00076E91" w14:paraId="011B7355" w14:textId="77777777" w:rsidTr="002E4524">
        <w:tc>
          <w:tcPr>
            <w:tcW w:w="0" w:type="auto"/>
          </w:tcPr>
          <w:p w14:paraId="34A4F173" w14:textId="77777777" w:rsidR="007C0D28" w:rsidRPr="00076E91" w:rsidRDefault="007C0D28" w:rsidP="008D799A">
            <w:pPr>
              <w:spacing w:line="360" w:lineRule="auto"/>
              <w:rPr>
                <w:szCs w:val="24"/>
              </w:rPr>
            </w:pPr>
            <w:r w:rsidRPr="00076E91">
              <w:rPr>
                <w:bCs/>
                <w:szCs w:val="24"/>
              </w:rPr>
              <w:t>210</w:t>
            </w:r>
          </w:p>
        </w:tc>
        <w:tc>
          <w:tcPr>
            <w:tcW w:w="0" w:type="auto"/>
          </w:tcPr>
          <w:p w14:paraId="57C38BE1" w14:textId="77777777" w:rsidR="007C0D28" w:rsidRPr="00611578" w:rsidRDefault="007C0D28" w:rsidP="008D799A">
            <w:pPr>
              <w:spacing w:line="360" w:lineRule="auto"/>
              <w:rPr>
                <w:i/>
                <w:szCs w:val="24"/>
              </w:rPr>
            </w:pPr>
            <w:r w:rsidRPr="00611578">
              <w:rPr>
                <w:i/>
                <w:szCs w:val="24"/>
              </w:rPr>
              <w:t>Gorilla gorilla</w:t>
            </w:r>
          </w:p>
        </w:tc>
        <w:tc>
          <w:tcPr>
            <w:tcW w:w="0" w:type="auto"/>
          </w:tcPr>
          <w:p w14:paraId="03DA11C8" w14:textId="77777777" w:rsidR="007C0D28" w:rsidRPr="00076E91" w:rsidRDefault="007C0D28" w:rsidP="008D799A">
            <w:pPr>
              <w:spacing w:line="360" w:lineRule="auto"/>
              <w:rPr>
                <w:szCs w:val="24"/>
              </w:rPr>
            </w:pPr>
            <w:r w:rsidRPr="00076E91">
              <w:rPr>
                <w:szCs w:val="24"/>
              </w:rPr>
              <w:t>Metazoa</w:t>
            </w:r>
          </w:p>
        </w:tc>
        <w:tc>
          <w:tcPr>
            <w:tcW w:w="0" w:type="auto"/>
          </w:tcPr>
          <w:p w14:paraId="5FE8CD5E" w14:textId="51343CDE" w:rsidR="007C0D28" w:rsidRPr="00076E91" w:rsidRDefault="00A041BA" w:rsidP="008D799A">
            <w:pPr>
              <w:spacing w:line="360" w:lineRule="auto"/>
              <w:rPr>
                <w:szCs w:val="24"/>
              </w:rPr>
            </w:pPr>
            <w:r w:rsidRPr="00076E91">
              <w:rPr>
                <w:szCs w:val="24"/>
              </w:rPr>
              <w:t>Unikonta</w:t>
            </w:r>
          </w:p>
        </w:tc>
      </w:tr>
      <w:tr w:rsidR="007C0D28" w:rsidRPr="00076E91" w14:paraId="47B4D546" w14:textId="77777777" w:rsidTr="002E4524">
        <w:tc>
          <w:tcPr>
            <w:tcW w:w="0" w:type="auto"/>
          </w:tcPr>
          <w:p w14:paraId="152431BD" w14:textId="77777777" w:rsidR="007C0D28" w:rsidRPr="00076E91" w:rsidRDefault="007C0D28" w:rsidP="008D799A">
            <w:pPr>
              <w:spacing w:line="360" w:lineRule="auto"/>
              <w:rPr>
                <w:szCs w:val="24"/>
              </w:rPr>
            </w:pPr>
            <w:r w:rsidRPr="00076E91">
              <w:rPr>
                <w:bCs/>
                <w:szCs w:val="24"/>
              </w:rPr>
              <w:t>211</w:t>
            </w:r>
          </w:p>
        </w:tc>
        <w:tc>
          <w:tcPr>
            <w:tcW w:w="0" w:type="auto"/>
          </w:tcPr>
          <w:p w14:paraId="71663806" w14:textId="77777777" w:rsidR="007C0D28" w:rsidRPr="00611578" w:rsidRDefault="007C0D28" w:rsidP="008D799A">
            <w:pPr>
              <w:spacing w:line="360" w:lineRule="auto"/>
              <w:rPr>
                <w:i/>
                <w:szCs w:val="24"/>
              </w:rPr>
            </w:pPr>
            <w:r w:rsidRPr="00611578">
              <w:rPr>
                <w:i/>
                <w:szCs w:val="24"/>
              </w:rPr>
              <w:t>Helobdella robusta</w:t>
            </w:r>
          </w:p>
        </w:tc>
        <w:tc>
          <w:tcPr>
            <w:tcW w:w="0" w:type="auto"/>
          </w:tcPr>
          <w:p w14:paraId="79802551" w14:textId="77777777" w:rsidR="007C0D28" w:rsidRPr="00076E91" w:rsidRDefault="007C0D28" w:rsidP="008D799A">
            <w:pPr>
              <w:spacing w:line="360" w:lineRule="auto"/>
              <w:rPr>
                <w:szCs w:val="24"/>
              </w:rPr>
            </w:pPr>
            <w:r w:rsidRPr="00076E91">
              <w:rPr>
                <w:szCs w:val="24"/>
              </w:rPr>
              <w:t>Metazoa</w:t>
            </w:r>
          </w:p>
        </w:tc>
        <w:tc>
          <w:tcPr>
            <w:tcW w:w="0" w:type="auto"/>
          </w:tcPr>
          <w:p w14:paraId="442482A5" w14:textId="6858FDF4" w:rsidR="007C0D28" w:rsidRPr="00076E91" w:rsidRDefault="00A041BA" w:rsidP="008D799A">
            <w:pPr>
              <w:spacing w:line="360" w:lineRule="auto"/>
              <w:rPr>
                <w:szCs w:val="24"/>
              </w:rPr>
            </w:pPr>
            <w:r w:rsidRPr="00076E91">
              <w:rPr>
                <w:szCs w:val="24"/>
              </w:rPr>
              <w:t>Unikonta</w:t>
            </w:r>
          </w:p>
        </w:tc>
      </w:tr>
      <w:tr w:rsidR="007C0D28" w:rsidRPr="00076E91" w14:paraId="73FD006C" w14:textId="77777777" w:rsidTr="002E4524">
        <w:tc>
          <w:tcPr>
            <w:tcW w:w="0" w:type="auto"/>
          </w:tcPr>
          <w:p w14:paraId="7F66B664" w14:textId="77777777" w:rsidR="007C0D28" w:rsidRPr="00076E91" w:rsidRDefault="007C0D28" w:rsidP="008D799A">
            <w:pPr>
              <w:spacing w:line="360" w:lineRule="auto"/>
              <w:rPr>
                <w:szCs w:val="24"/>
              </w:rPr>
            </w:pPr>
            <w:r w:rsidRPr="00076E91">
              <w:rPr>
                <w:bCs/>
                <w:szCs w:val="24"/>
              </w:rPr>
              <w:t>212</w:t>
            </w:r>
          </w:p>
        </w:tc>
        <w:tc>
          <w:tcPr>
            <w:tcW w:w="0" w:type="auto"/>
          </w:tcPr>
          <w:p w14:paraId="4320D4DC" w14:textId="77777777" w:rsidR="007C0D28" w:rsidRPr="00611578" w:rsidRDefault="007C0D28" w:rsidP="008D799A">
            <w:pPr>
              <w:spacing w:line="360" w:lineRule="auto"/>
              <w:rPr>
                <w:i/>
                <w:szCs w:val="24"/>
              </w:rPr>
            </w:pPr>
            <w:r w:rsidRPr="00611578">
              <w:rPr>
                <w:i/>
                <w:szCs w:val="24"/>
              </w:rPr>
              <w:t>Homo sapiens</w:t>
            </w:r>
          </w:p>
        </w:tc>
        <w:tc>
          <w:tcPr>
            <w:tcW w:w="0" w:type="auto"/>
          </w:tcPr>
          <w:p w14:paraId="5D92C7BF" w14:textId="77777777" w:rsidR="007C0D28" w:rsidRPr="00076E91" w:rsidRDefault="007C0D28" w:rsidP="008D799A">
            <w:pPr>
              <w:spacing w:line="360" w:lineRule="auto"/>
              <w:rPr>
                <w:szCs w:val="24"/>
              </w:rPr>
            </w:pPr>
            <w:r w:rsidRPr="00076E91">
              <w:rPr>
                <w:szCs w:val="24"/>
              </w:rPr>
              <w:t>Metazoa</w:t>
            </w:r>
          </w:p>
        </w:tc>
        <w:tc>
          <w:tcPr>
            <w:tcW w:w="0" w:type="auto"/>
          </w:tcPr>
          <w:p w14:paraId="6305E3B2" w14:textId="376D70B9" w:rsidR="007C0D28" w:rsidRPr="00076E91" w:rsidRDefault="00A041BA" w:rsidP="008D799A">
            <w:pPr>
              <w:spacing w:line="360" w:lineRule="auto"/>
              <w:rPr>
                <w:szCs w:val="24"/>
              </w:rPr>
            </w:pPr>
            <w:r w:rsidRPr="00076E91">
              <w:rPr>
                <w:szCs w:val="24"/>
              </w:rPr>
              <w:t>Unikonta</w:t>
            </w:r>
          </w:p>
        </w:tc>
      </w:tr>
      <w:tr w:rsidR="007C0D28" w:rsidRPr="00076E91" w14:paraId="544FB73C" w14:textId="77777777" w:rsidTr="002E4524">
        <w:tc>
          <w:tcPr>
            <w:tcW w:w="0" w:type="auto"/>
          </w:tcPr>
          <w:p w14:paraId="4C062A7E" w14:textId="77777777" w:rsidR="007C0D28" w:rsidRPr="00076E91" w:rsidRDefault="007C0D28" w:rsidP="008D799A">
            <w:pPr>
              <w:spacing w:line="360" w:lineRule="auto"/>
              <w:rPr>
                <w:szCs w:val="24"/>
              </w:rPr>
            </w:pPr>
            <w:r w:rsidRPr="00076E91">
              <w:rPr>
                <w:bCs/>
                <w:szCs w:val="24"/>
              </w:rPr>
              <w:t>213</w:t>
            </w:r>
          </w:p>
        </w:tc>
        <w:tc>
          <w:tcPr>
            <w:tcW w:w="0" w:type="auto"/>
          </w:tcPr>
          <w:p w14:paraId="3E210EE6" w14:textId="77777777" w:rsidR="007C0D28" w:rsidRPr="00611578" w:rsidRDefault="007C0D28" w:rsidP="008D799A">
            <w:pPr>
              <w:spacing w:line="360" w:lineRule="auto"/>
              <w:rPr>
                <w:i/>
                <w:szCs w:val="24"/>
              </w:rPr>
            </w:pPr>
            <w:r w:rsidRPr="00611578">
              <w:rPr>
                <w:i/>
                <w:szCs w:val="24"/>
              </w:rPr>
              <w:t>Hydra magnipapillata</w:t>
            </w:r>
          </w:p>
        </w:tc>
        <w:tc>
          <w:tcPr>
            <w:tcW w:w="0" w:type="auto"/>
          </w:tcPr>
          <w:p w14:paraId="1545654C" w14:textId="77777777" w:rsidR="007C0D28" w:rsidRPr="00076E91" w:rsidRDefault="007C0D28" w:rsidP="008D799A">
            <w:pPr>
              <w:spacing w:line="360" w:lineRule="auto"/>
              <w:rPr>
                <w:szCs w:val="24"/>
              </w:rPr>
            </w:pPr>
            <w:r w:rsidRPr="00076E91">
              <w:rPr>
                <w:szCs w:val="24"/>
              </w:rPr>
              <w:t>Metazoa</w:t>
            </w:r>
          </w:p>
        </w:tc>
        <w:tc>
          <w:tcPr>
            <w:tcW w:w="0" w:type="auto"/>
          </w:tcPr>
          <w:p w14:paraId="224BE2FD" w14:textId="6051C87C" w:rsidR="007C0D28" w:rsidRPr="00076E91" w:rsidRDefault="00A041BA" w:rsidP="008D799A">
            <w:pPr>
              <w:spacing w:line="360" w:lineRule="auto"/>
              <w:rPr>
                <w:szCs w:val="24"/>
              </w:rPr>
            </w:pPr>
            <w:r w:rsidRPr="00076E91">
              <w:rPr>
                <w:szCs w:val="24"/>
              </w:rPr>
              <w:t>Unikonta</w:t>
            </w:r>
          </w:p>
        </w:tc>
      </w:tr>
      <w:tr w:rsidR="007C0D28" w:rsidRPr="00076E91" w14:paraId="60E1E09A" w14:textId="77777777" w:rsidTr="002E4524">
        <w:tc>
          <w:tcPr>
            <w:tcW w:w="0" w:type="auto"/>
          </w:tcPr>
          <w:p w14:paraId="113562E6" w14:textId="77777777" w:rsidR="007C0D28" w:rsidRPr="00076E91" w:rsidRDefault="007C0D28" w:rsidP="008D799A">
            <w:pPr>
              <w:spacing w:line="360" w:lineRule="auto"/>
              <w:rPr>
                <w:szCs w:val="24"/>
              </w:rPr>
            </w:pPr>
            <w:r w:rsidRPr="00076E91">
              <w:rPr>
                <w:bCs/>
                <w:szCs w:val="24"/>
              </w:rPr>
              <w:t>214</w:t>
            </w:r>
          </w:p>
        </w:tc>
        <w:tc>
          <w:tcPr>
            <w:tcW w:w="0" w:type="auto"/>
          </w:tcPr>
          <w:p w14:paraId="07018822" w14:textId="77777777" w:rsidR="007C0D28" w:rsidRPr="00611578" w:rsidRDefault="007C0D28" w:rsidP="008D799A">
            <w:pPr>
              <w:spacing w:line="360" w:lineRule="auto"/>
              <w:rPr>
                <w:i/>
                <w:szCs w:val="24"/>
              </w:rPr>
            </w:pPr>
            <w:r w:rsidRPr="00611578">
              <w:rPr>
                <w:i/>
                <w:szCs w:val="24"/>
              </w:rPr>
              <w:t>Ixodes scapularis</w:t>
            </w:r>
          </w:p>
        </w:tc>
        <w:tc>
          <w:tcPr>
            <w:tcW w:w="0" w:type="auto"/>
          </w:tcPr>
          <w:p w14:paraId="60D02CC8" w14:textId="77777777" w:rsidR="007C0D28" w:rsidRPr="00076E91" w:rsidRDefault="007C0D28" w:rsidP="008D799A">
            <w:pPr>
              <w:spacing w:line="360" w:lineRule="auto"/>
              <w:rPr>
                <w:szCs w:val="24"/>
              </w:rPr>
            </w:pPr>
            <w:r w:rsidRPr="00076E91">
              <w:rPr>
                <w:szCs w:val="24"/>
              </w:rPr>
              <w:t>Metazoa</w:t>
            </w:r>
          </w:p>
        </w:tc>
        <w:tc>
          <w:tcPr>
            <w:tcW w:w="0" w:type="auto"/>
          </w:tcPr>
          <w:p w14:paraId="2D52E9D8" w14:textId="5C132E5F" w:rsidR="007C0D28" w:rsidRPr="00076E91" w:rsidRDefault="00A041BA" w:rsidP="008D799A">
            <w:pPr>
              <w:spacing w:line="360" w:lineRule="auto"/>
              <w:rPr>
                <w:szCs w:val="24"/>
              </w:rPr>
            </w:pPr>
            <w:r w:rsidRPr="00076E91">
              <w:rPr>
                <w:szCs w:val="24"/>
              </w:rPr>
              <w:t>Unikonta</w:t>
            </w:r>
          </w:p>
        </w:tc>
      </w:tr>
      <w:tr w:rsidR="007C0D28" w:rsidRPr="00076E91" w14:paraId="3B4DDBE8" w14:textId="77777777" w:rsidTr="002E4524">
        <w:tc>
          <w:tcPr>
            <w:tcW w:w="0" w:type="auto"/>
          </w:tcPr>
          <w:p w14:paraId="54726BAE" w14:textId="77777777" w:rsidR="007C0D28" w:rsidRPr="00076E91" w:rsidRDefault="007C0D28" w:rsidP="008D799A">
            <w:pPr>
              <w:spacing w:line="360" w:lineRule="auto"/>
              <w:rPr>
                <w:szCs w:val="24"/>
              </w:rPr>
            </w:pPr>
            <w:r w:rsidRPr="00076E91">
              <w:rPr>
                <w:bCs/>
                <w:szCs w:val="24"/>
              </w:rPr>
              <w:t>215</w:t>
            </w:r>
          </w:p>
        </w:tc>
        <w:tc>
          <w:tcPr>
            <w:tcW w:w="0" w:type="auto"/>
          </w:tcPr>
          <w:p w14:paraId="5CB70F10" w14:textId="77777777" w:rsidR="007C0D28" w:rsidRPr="00611578" w:rsidRDefault="007C0D28" w:rsidP="008D799A">
            <w:pPr>
              <w:spacing w:line="360" w:lineRule="auto"/>
              <w:rPr>
                <w:i/>
                <w:szCs w:val="24"/>
              </w:rPr>
            </w:pPr>
            <w:r w:rsidRPr="00611578">
              <w:rPr>
                <w:i/>
                <w:szCs w:val="24"/>
              </w:rPr>
              <w:t>Lama pacos</w:t>
            </w:r>
          </w:p>
        </w:tc>
        <w:tc>
          <w:tcPr>
            <w:tcW w:w="0" w:type="auto"/>
          </w:tcPr>
          <w:p w14:paraId="75C9C96D" w14:textId="77777777" w:rsidR="007C0D28" w:rsidRPr="00076E91" w:rsidRDefault="007C0D28" w:rsidP="008D799A">
            <w:pPr>
              <w:spacing w:line="360" w:lineRule="auto"/>
              <w:rPr>
                <w:szCs w:val="24"/>
              </w:rPr>
            </w:pPr>
            <w:r w:rsidRPr="00076E91">
              <w:rPr>
                <w:szCs w:val="24"/>
              </w:rPr>
              <w:t>Metazoa</w:t>
            </w:r>
          </w:p>
        </w:tc>
        <w:tc>
          <w:tcPr>
            <w:tcW w:w="0" w:type="auto"/>
          </w:tcPr>
          <w:p w14:paraId="59415B06" w14:textId="42CC813E" w:rsidR="007C0D28" w:rsidRPr="00076E91" w:rsidRDefault="00A041BA" w:rsidP="008D799A">
            <w:pPr>
              <w:spacing w:line="360" w:lineRule="auto"/>
              <w:rPr>
                <w:szCs w:val="24"/>
              </w:rPr>
            </w:pPr>
            <w:r w:rsidRPr="00076E91">
              <w:rPr>
                <w:szCs w:val="24"/>
              </w:rPr>
              <w:t>Unikonta</w:t>
            </w:r>
          </w:p>
        </w:tc>
      </w:tr>
      <w:tr w:rsidR="007C0D28" w:rsidRPr="00076E91" w14:paraId="6A2A6A4C" w14:textId="77777777" w:rsidTr="002E4524">
        <w:tc>
          <w:tcPr>
            <w:tcW w:w="0" w:type="auto"/>
          </w:tcPr>
          <w:p w14:paraId="34FA2E3F" w14:textId="77777777" w:rsidR="007C0D28" w:rsidRPr="00076E91" w:rsidRDefault="007C0D28" w:rsidP="008D799A">
            <w:pPr>
              <w:spacing w:line="360" w:lineRule="auto"/>
              <w:rPr>
                <w:szCs w:val="24"/>
              </w:rPr>
            </w:pPr>
            <w:r w:rsidRPr="00076E91">
              <w:rPr>
                <w:bCs/>
                <w:szCs w:val="24"/>
              </w:rPr>
              <w:t>216</w:t>
            </w:r>
          </w:p>
        </w:tc>
        <w:tc>
          <w:tcPr>
            <w:tcW w:w="0" w:type="auto"/>
          </w:tcPr>
          <w:p w14:paraId="5CD31192" w14:textId="77777777" w:rsidR="007C0D28" w:rsidRPr="00611578" w:rsidRDefault="007C0D28" w:rsidP="008D799A">
            <w:pPr>
              <w:spacing w:line="360" w:lineRule="auto"/>
              <w:rPr>
                <w:i/>
                <w:szCs w:val="24"/>
              </w:rPr>
            </w:pPr>
            <w:r w:rsidRPr="00611578">
              <w:rPr>
                <w:i/>
                <w:szCs w:val="24"/>
              </w:rPr>
              <w:t>Lepisosteus oculatus</w:t>
            </w:r>
          </w:p>
        </w:tc>
        <w:tc>
          <w:tcPr>
            <w:tcW w:w="0" w:type="auto"/>
          </w:tcPr>
          <w:p w14:paraId="28560840" w14:textId="77777777" w:rsidR="007C0D28" w:rsidRPr="00076E91" w:rsidRDefault="007C0D28" w:rsidP="008D799A">
            <w:pPr>
              <w:spacing w:line="360" w:lineRule="auto"/>
              <w:rPr>
                <w:szCs w:val="24"/>
              </w:rPr>
            </w:pPr>
            <w:r w:rsidRPr="00076E91">
              <w:rPr>
                <w:szCs w:val="24"/>
              </w:rPr>
              <w:t>Metazoa</w:t>
            </w:r>
          </w:p>
        </w:tc>
        <w:tc>
          <w:tcPr>
            <w:tcW w:w="0" w:type="auto"/>
          </w:tcPr>
          <w:p w14:paraId="07873C8C" w14:textId="674F29D6" w:rsidR="007C0D28" w:rsidRPr="00076E91" w:rsidRDefault="00A041BA" w:rsidP="008D799A">
            <w:pPr>
              <w:spacing w:line="360" w:lineRule="auto"/>
              <w:rPr>
                <w:szCs w:val="24"/>
              </w:rPr>
            </w:pPr>
            <w:r w:rsidRPr="00076E91">
              <w:rPr>
                <w:szCs w:val="24"/>
              </w:rPr>
              <w:t>Unikonta</w:t>
            </w:r>
          </w:p>
        </w:tc>
      </w:tr>
      <w:tr w:rsidR="007C0D28" w:rsidRPr="00076E91" w14:paraId="440089CB" w14:textId="77777777" w:rsidTr="002E4524">
        <w:tc>
          <w:tcPr>
            <w:tcW w:w="0" w:type="auto"/>
          </w:tcPr>
          <w:p w14:paraId="783CE296" w14:textId="77777777" w:rsidR="007C0D28" w:rsidRPr="00076E91" w:rsidRDefault="007C0D28" w:rsidP="008D799A">
            <w:pPr>
              <w:spacing w:line="360" w:lineRule="auto"/>
              <w:rPr>
                <w:szCs w:val="24"/>
              </w:rPr>
            </w:pPr>
            <w:r w:rsidRPr="00076E91">
              <w:rPr>
                <w:bCs/>
                <w:szCs w:val="24"/>
              </w:rPr>
              <w:t>217</w:t>
            </w:r>
          </w:p>
        </w:tc>
        <w:tc>
          <w:tcPr>
            <w:tcW w:w="0" w:type="auto"/>
          </w:tcPr>
          <w:p w14:paraId="33ABC3F7" w14:textId="77777777" w:rsidR="007C0D28" w:rsidRPr="00611578" w:rsidRDefault="007C0D28" w:rsidP="008D799A">
            <w:pPr>
              <w:spacing w:line="360" w:lineRule="auto"/>
              <w:rPr>
                <w:i/>
                <w:szCs w:val="24"/>
              </w:rPr>
            </w:pPr>
            <w:r w:rsidRPr="00611578">
              <w:rPr>
                <w:i/>
                <w:szCs w:val="24"/>
              </w:rPr>
              <w:t>Loa loa</w:t>
            </w:r>
          </w:p>
        </w:tc>
        <w:tc>
          <w:tcPr>
            <w:tcW w:w="0" w:type="auto"/>
          </w:tcPr>
          <w:p w14:paraId="5F899FD0" w14:textId="77777777" w:rsidR="007C0D28" w:rsidRPr="00076E91" w:rsidRDefault="007C0D28" w:rsidP="008D799A">
            <w:pPr>
              <w:spacing w:line="360" w:lineRule="auto"/>
              <w:rPr>
                <w:szCs w:val="24"/>
              </w:rPr>
            </w:pPr>
            <w:r w:rsidRPr="00076E91">
              <w:rPr>
                <w:szCs w:val="24"/>
              </w:rPr>
              <w:t>Metazoa</w:t>
            </w:r>
          </w:p>
        </w:tc>
        <w:tc>
          <w:tcPr>
            <w:tcW w:w="0" w:type="auto"/>
          </w:tcPr>
          <w:p w14:paraId="3DC4DA89" w14:textId="4D4C5893" w:rsidR="007C0D28" w:rsidRPr="00076E91" w:rsidRDefault="00A041BA" w:rsidP="008D799A">
            <w:pPr>
              <w:spacing w:line="360" w:lineRule="auto"/>
              <w:rPr>
                <w:szCs w:val="24"/>
              </w:rPr>
            </w:pPr>
            <w:r w:rsidRPr="00076E91">
              <w:rPr>
                <w:szCs w:val="24"/>
              </w:rPr>
              <w:t>Unikonta</w:t>
            </w:r>
          </w:p>
        </w:tc>
      </w:tr>
      <w:tr w:rsidR="007C0D28" w:rsidRPr="00076E91" w14:paraId="4C3DDE3F" w14:textId="77777777" w:rsidTr="002E4524">
        <w:tc>
          <w:tcPr>
            <w:tcW w:w="0" w:type="auto"/>
          </w:tcPr>
          <w:p w14:paraId="63B30A49" w14:textId="77777777" w:rsidR="007C0D28" w:rsidRPr="00076E91" w:rsidRDefault="007C0D28" w:rsidP="008D799A">
            <w:pPr>
              <w:spacing w:line="360" w:lineRule="auto"/>
              <w:rPr>
                <w:szCs w:val="24"/>
              </w:rPr>
            </w:pPr>
            <w:r w:rsidRPr="00076E91">
              <w:rPr>
                <w:bCs/>
                <w:szCs w:val="24"/>
              </w:rPr>
              <w:t>218</w:t>
            </w:r>
          </w:p>
        </w:tc>
        <w:tc>
          <w:tcPr>
            <w:tcW w:w="0" w:type="auto"/>
          </w:tcPr>
          <w:p w14:paraId="6708F315" w14:textId="77777777" w:rsidR="007C0D28" w:rsidRPr="00611578" w:rsidRDefault="007C0D28" w:rsidP="008D799A">
            <w:pPr>
              <w:spacing w:line="360" w:lineRule="auto"/>
              <w:rPr>
                <w:i/>
                <w:szCs w:val="24"/>
              </w:rPr>
            </w:pPr>
            <w:r w:rsidRPr="00611578">
              <w:rPr>
                <w:i/>
                <w:szCs w:val="24"/>
              </w:rPr>
              <w:t>Lottia gigantea</w:t>
            </w:r>
          </w:p>
        </w:tc>
        <w:tc>
          <w:tcPr>
            <w:tcW w:w="0" w:type="auto"/>
          </w:tcPr>
          <w:p w14:paraId="5D625FB8" w14:textId="77777777" w:rsidR="007C0D28" w:rsidRPr="00076E91" w:rsidRDefault="007C0D28" w:rsidP="008D799A">
            <w:pPr>
              <w:spacing w:line="360" w:lineRule="auto"/>
              <w:rPr>
                <w:szCs w:val="24"/>
              </w:rPr>
            </w:pPr>
            <w:r w:rsidRPr="00076E91">
              <w:rPr>
                <w:szCs w:val="24"/>
              </w:rPr>
              <w:t>Metazoa</w:t>
            </w:r>
          </w:p>
        </w:tc>
        <w:tc>
          <w:tcPr>
            <w:tcW w:w="0" w:type="auto"/>
          </w:tcPr>
          <w:p w14:paraId="21FEEFAF" w14:textId="58678456" w:rsidR="007C0D28" w:rsidRPr="00076E91" w:rsidRDefault="00A041BA" w:rsidP="008D799A">
            <w:pPr>
              <w:spacing w:line="360" w:lineRule="auto"/>
              <w:rPr>
                <w:szCs w:val="24"/>
              </w:rPr>
            </w:pPr>
            <w:r w:rsidRPr="00076E91">
              <w:rPr>
                <w:szCs w:val="24"/>
              </w:rPr>
              <w:t>Unikonta</w:t>
            </w:r>
          </w:p>
        </w:tc>
      </w:tr>
      <w:tr w:rsidR="007C0D28" w:rsidRPr="00076E91" w14:paraId="1C9741A8" w14:textId="77777777" w:rsidTr="002E4524">
        <w:tc>
          <w:tcPr>
            <w:tcW w:w="0" w:type="auto"/>
          </w:tcPr>
          <w:p w14:paraId="7C83F046" w14:textId="77777777" w:rsidR="007C0D28" w:rsidRPr="00076E91" w:rsidRDefault="007C0D28" w:rsidP="008D799A">
            <w:pPr>
              <w:spacing w:line="360" w:lineRule="auto"/>
              <w:rPr>
                <w:szCs w:val="24"/>
              </w:rPr>
            </w:pPr>
            <w:r w:rsidRPr="00076E91">
              <w:rPr>
                <w:bCs/>
                <w:szCs w:val="24"/>
              </w:rPr>
              <w:t>219</w:t>
            </w:r>
          </w:p>
        </w:tc>
        <w:tc>
          <w:tcPr>
            <w:tcW w:w="0" w:type="auto"/>
          </w:tcPr>
          <w:p w14:paraId="29456592" w14:textId="77777777" w:rsidR="007C0D28" w:rsidRPr="00611578" w:rsidRDefault="007C0D28" w:rsidP="008D799A">
            <w:pPr>
              <w:spacing w:line="360" w:lineRule="auto"/>
              <w:rPr>
                <w:i/>
                <w:szCs w:val="24"/>
              </w:rPr>
            </w:pPr>
            <w:r w:rsidRPr="00611578">
              <w:rPr>
                <w:i/>
                <w:szCs w:val="24"/>
              </w:rPr>
              <w:t>Loxodonta africana</w:t>
            </w:r>
          </w:p>
        </w:tc>
        <w:tc>
          <w:tcPr>
            <w:tcW w:w="0" w:type="auto"/>
          </w:tcPr>
          <w:p w14:paraId="66565E17" w14:textId="77777777" w:rsidR="007C0D28" w:rsidRPr="00076E91" w:rsidRDefault="007C0D28" w:rsidP="008D799A">
            <w:pPr>
              <w:spacing w:line="360" w:lineRule="auto"/>
              <w:rPr>
                <w:szCs w:val="24"/>
              </w:rPr>
            </w:pPr>
            <w:r w:rsidRPr="00076E91">
              <w:rPr>
                <w:szCs w:val="24"/>
              </w:rPr>
              <w:t>Metazoa</w:t>
            </w:r>
          </w:p>
        </w:tc>
        <w:tc>
          <w:tcPr>
            <w:tcW w:w="0" w:type="auto"/>
          </w:tcPr>
          <w:p w14:paraId="1A648035" w14:textId="168B8BCE" w:rsidR="007C0D28" w:rsidRPr="00076E91" w:rsidRDefault="00A041BA" w:rsidP="008D799A">
            <w:pPr>
              <w:spacing w:line="360" w:lineRule="auto"/>
              <w:rPr>
                <w:szCs w:val="24"/>
              </w:rPr>
            </w:pPr>
            <w:r w:rsidRPr="00076E91">
              <w:rPr>
                <w:szCs w:val="24"/>
              </w:rPr>
              <w:t>Unikonta</w:t>
            </w:r>
          </w:p>
        </w:tc>
      </w:tr>
      <w:tr w:rsidR="007C0D28" w:rsidRPr="00076E91" w14:paraId="76305A12" w14:textId="77777777" w:rsidTr="002E4524">
        <w:tc>
          <w:tcPr>
            <w:tcW w:w="0" w:type="auto"/>
          </w:tcPr>
          <w:p w14:paraId="71BE79AF" w14:textId="77777777" w:rsidR="007C0D28" w:rsidRPr="00076E91" w:rsidRDefault="007C0D28" w:rsidP="008D799A">
            <w:pPr>
              <w:spacing w:line="360" w:lineRule="auto"/>
              <w:rPr>
                <w:szCs w:val="24"/>
              </w:rPr>
            </w:pPr>
            <w:r w:rsidRPr="00076E91">
              <w:rPr>
                <w:bCs/>
                <w:szCs w:val="24"/>
              </w:rPr>
              <w:t>220</w:t>
            </w:r>
          </w:p>
        </w:tc>
        <w:tc>
          <w:tcPr>
            <w:tcW w:w="0" w:type="auto"/>
          </w:tcPr>
          <w:p w14:paraId="7D04F998" w14:textId="77777777" w:rsidR="007C0D28" w:rsidRPr="00611578" w:rsidRDefault="007C0D28" w:rsidP="008D799A">
            <w:pPr>
              <w:spacing w:line="360" w:lineRule="auto"/>
              <w:rPr>
                <w:i/>
                <w:szCs w:val="24"/>
              </w:rPr>
            </w:pPr>
            <w:r w:rsidRPr="00611578">
              <w:rPr>
                <w:i/>
                <w:szCs w:val="24"/>
              </w:rPr>
              <w:t>Macropus eugenii</w:t>
            </w:r>
          </w:p>
        </w:tc>
        <w:tc>
          <w:tcPr>
            <w:tcW w:w="0" w:type="auto"/>
          </w:tcPr>
          <w:p w14:paraId="42E824AB" w14:textId="77777777" w:rsidR="007C0D28" w:rsidRPr="00076E91" w:rsidRDefault="007C0D28" w:rsidP="008D799A">
            <w:pPr>
              <w:spacing w:line="360" w:lineRule="auto"/>
              <w:rPr>
                <w:szCs w:val="24"/>
              </w:rPr>
            </w:pPr>
            <w:r w:rsidRPr="00076E91">
              <w:rPr>
                <w:szCs w:val="24"/>
              </w:rPr>
              <w:t>Metazoa</w:t>
            </w:r>
          </w:p>
        </w:tc>
        <w:tc>
          <w:tcPr>
            <w:tcW w:w="0" w:type="auto"/>
          </w:tcPr>
          <w:p w14:paraId="5ED3960D" w14:textId="6109ED40" w:rsidR="007C0D28" w:rsidRPr="00076E91" w:rsidRDefault="00A041BA" w:rsidP="008D799A">
            <w:pPr>
              <w:spacing w:line="360" w:lineRule="auto"/>
              <w:rPr>
                <w:szCs w:val="24"/>
              </w:rPr>
            </w:pPr>
            <w:r w:rsidRPr="00076E91">
              <w:rPr>
                <w:szCs w:val="24"/>
              </w:rPr>
              <w:t>Unikonta</w:t>
            </w:r>
          </w:p>
        </w:tc>
      </w:tr>
      <w:tr w:rsidR="007C0D28" w:rsidRPr="00076E91" w14:paraId="7C5787CC" w14:textId="77777777" w:rsidTr="002E4524">
        <w:tc>
          <w:tcPr>
            <w:tcW w:w="0" w:type="auto"/>
          </w:tcPr>
          <w:p w14:paraId="37FC4D37" w14:textId="77777777" w:rsidR="007C0D28" w:rsidRPr="00076E91" w:rsidRDefault="007C0D28" w:rsidP="008D799A">
            <w:pPr>
              <w:spacing w:line="360" w:lineRule="auto"/>
              <w:rPr>
                <w:szCs w:val="24"/>
              </w:rPr>
            </w:pPr>
            <w:r w:rsidRPr="00076E91">
              <w:rPr>
                <w:bCs/>
                <w:szCs w:val="24"/>
              </w:rPr>
              <w:t>221</w:t>
            </w:r>
          </w:p>
        </w:tc>
        <w:tc>
          <w:tcPr>
            <w:tcW w:w="0" w:type="auto"/>
          </w:tcPr>
          <w:p w14:paraId="3EC6EA42" w14:textId="77777777" w:rsidR="007C0D28" w:rsidRPr="00611578" w:rsidRDefault="007C0D28" w:rsidP="008D799A">
            <w:pPr>
              <w:spacing w:line="360" w:lineRule="auto"/>
              <w:rPr>
                <w:i/>
                <w:szCs w:val="24"/>
              </w:rPr>
            </w:pPr>
            <w:r w:rsidRPr="00611578">
              <w:rPr>
                <w:i/>
                <w:szCs w:val="24"/>
              </w:rPr>
              <w:t>Macaca mulatta</w:t>
            </w:r>
          </w:p>
        </w:tc>
        <w:tc>
          <w:tcPr>
            <w:tcW w:w="0" w:type="auto"/>
          </w:tcPr>
          <w:p w14:paraId="7015AD88" w14:textId="77777777" w:rsidR="007C0D28" w:rsidRPr="00076E91" w:rsidRDefault="007C0D28" w:rsidP="008D799A">
            <w:pPr>
              <w:spacing w:line="360" w:lineRule="auto"/>
              <w:rPr>
                <w:szCs w:val="24"/>
              </w:rPr>
            </w:pPr>
            <w:r w:rsidRPr="00076E91">
              <w:rPr>
                <w:szCs w:val="24"/>
              </w:rPr>
              <w:t>Metazoa</w:t>
            </w:r>
          </w:p>
        </w:tc>
        <w:tc>
          <w:tcPr>
            <w:tcW w:w="0" w:type="auto"/>
          </w:tcPr>
          <w:p w14:paraId="0AAF2628" w14:textId="1E823FE1" w:rsidR="007C0D28" w:rsidRPr="00076E91" w:rsidRDefault="00A041BA" w:rsidP="008D799A">
            <w:pPr>
              <w:spacing w:line="360" w:lineRule="auto"/>
              <w:rPr>
                <w:szCs w:val="24"/>
              </w:rPr>
            </w:pPr>
            <w:r w:rsidRPr="00076E91">
              <w:rPr>
                <w:szCs w:val="24"/>
              </w:rPr>
              <w:t>Unikonta</w:t>
            </w:r>
          </w:p>
        </w:tc>
      </w:tr>
      <w:tr w:rsidR="007C0D28" w:rsidRPr="00076E91" w14:paraId="0F19E73F" w14:textId="77777777" w:rsidTr="002E4524">
        <w:tc>
          <w:tcPr>
            <w:tcW w:w="0" w:type="auto"/>
          </w:tcPr>
          <w:p w14:paraId="450190F3" w14:textId="77777777" w:rsidR="007C0D28" w:rsidRPr="00076E91" w:rsidRDefault="007C0D28" w:rsidP="008D799A">
            <w:pPr>
              <w:spacing w:line="360" w:lineRule="auto"/>
              <w:rPr>
                <w:szCs w:val="24"/>
              </w:rPr>
            </w:pPr>
            <w:r w:rsidRPr="00076E91">
              <w:rPr>
                <w:bCs/>
                <w:szCs w:val="24"/>
              </w:rPr>
              <w:t>222</w:t>
            </w:r>
          </w:p>
        </w:tc>
        <w:tc>
          <w:tcPr>
            <w:tcW w:w="0" w:type="auto"/>
          </w:tcPr>
          <w:p w14:paraId="1090A079" w14:textId="77777777" w:rsidR="007C0D28" w:rsidRPr="00611578" w:rsidRDefault="007C0D28" w:rsidP="008D799A">
            <w:pPr>
              <w:spacing w:line="360" w:lineRule="auto"/>
              <w:rPr>
                <w:i/>
                <w:szCs w:val="24"/>
              </w:rPr>
            </w:pPr>
            <w:r w:rsidRPr="00611578">
              <w:rPr>
                <w:i/>
                <w:szCs w:val="24"/>
              </w:rPr>
              <w:t>Microcebus murinus</w:t>
            </w:r>
          </w:p>
        </w:tc>
        <w:tc>
          <w:tcPr>
            <w:tcW w:w="0" w:type="auto"/>
          </w:tcPr>
          <w:p w14:paraId="1768F07E" w14:textId="77777777" w:rsidR="007C0D28" w:rsidRPr="00076E91" w:rsidRDefault="007C0D28" w:rsidP="008D799A">
            <w:pPr>
              <w:spacing w:line="360" w:lineRule="auto"/>
              <w:rPr>
                <w:szCs w:val="24"/>
              </w:rPr>
            </w:pPr>
            <w:r w:rsidRPr="00076E91">
              <w:rPr>
                <w:szCs w:val="24"/>
              </w:rPr>
              <w:t>Metazoa</w:t>
            </w:r>
          </w:p>
        </w:tc>
        <w:tc>
          <w:tcPr>
            <w:tcW w:w="0" w:type="auto"/>
          </w:tcPr>
          <w:p w14:paraId="2FDEBD88" w14:textId="7D43FE05" w:rsidR="007C0D28" w:rsidRPr="00076E91" w:rsidRDefault="00A041BA" w:rsidP="008D799A">
            <w:pPr>
              <w:spacing w:line="360" w:lineRule="auto"/>
              <w:rPr>
                <w:szCs w:val="24"/>
              </w:rPr>
            </w:pPr>
            <w:r w:rsidRPr="00076E91">
              <w:rPr>
                <w:szCs w:val="24"/>
              </w:rPr>
              <w:t>Unikonta</w:t>
            </w:r>
          </w:p>
        </w:tc>
      </w:tr>
      <w:tr w:rsidR="007C0D28" w:rsidRPr="00076E91" w14:paraId="3612D8DB" w14:textId="77777777" w:rsidTr="002E4524">
        <w:tc>
          <w:tcPr>
            <w:tcW w:w="0" w:type="auto"/>
          </w:tcPr>
          <w:p w14:paraId="6FC91162" w14:textId="77777777" w:rsidR="007C0D28" w:rsidRPr="00076E91" w:rsidRDefault="007C0D28" w:rsidP="008D799A">
            <w:pPr>
              <w:spacing w:line="360" w:lineRule="auto"/>
              <w:rPr>
                <w:szCs w:val="24"/>
              </w:rPr>
            </w:pPr>
            <w:r w:rsidRPr="00076E91">
              <w:rPr>
                <w:bCs/>
                <w:szCs w:val="24"/>
              </w:rPr>
              <w:t>223</w:t>
            </w:r>
          </w:p>
        </w:tc>
        <w:tc>
          <w:tcPr>
            <w:tcW w:w="0" w:type="auto"/>
          </w:tcPr>
          <w:p w14:paraId="73D97103" w14:textId="77777777" w:rsidR="007C0D28" w:rsidRPr="00611578" w:rsidRDefault="007C0D28" w:rsidP="008D799A">
            <w:pPr>
              <w:spacing w:line="360" w:lineRule="auto"/>
              <w:rPr>
                <w:i/>
                <w:szCs w:val="24"/>
              </w:rPr>
            </w:pPr>
            <w:r w:rsidRPr="00611578">
              <w:rPr>
                <w:i/>
                <w:szCs w:val="24"/>
              </w:rPr>
              <w:t>Monodelphis domestica</w:t>
            </w:r>
          </w:p>
        </w:tc>
        <w:tc>
          <w:tcPr>
            <w:tcW w:w="0" w:type="auto"/>
          </w:tcPr>
          <w:p w14:paraId="77D185C2" w14:textId="77777777" w:rsidR="007C0D28" w:rsidRPr="00076E91" w:rsidRDefault="007C0D28" w:rsidP="008D799A">
            <w:pPr>
              <w:spacing w:line="360" w:lineRule="auto"/>
              <w:rPr>
                <w:szCs w:val="24"/>
              </w:rPr>
            </w:pPr>
            <w:r w:rsidRPr="00076E91">
              <w:rPr>
                <w:szCs w:val="24"/>
              </w:rPr>
              <w:t>Metazoa</w:t>
            </w:r>
          </w:p>
        </w:tc>
        <w:tc>
          <w:tcPr>
            <w:tcW w:w="0" w:type="auto"/>
          </w:tcPr>
          <w:p w14:paraId="3C05657A" w14:textId="067236A4" w:rsidR="007C0D28" w:rsidRPr="00076E91" w:rsidRDefault="00A041BA" w:rsidP="008D799A">
            <w:pPr>
              <w:spacing w:line="360" w:lineRule="auto"/>
              <w:rPr>
                <w:szCs w:val="24"/>
              </w:rPr>
            </w:pPr>
            <w:r w:rsidRPr="00076E91">
              <w:rPr>
                <w:szCs w:val="24"/>
              </w:rPr>
              <w:t>Unikonta</w:t>
            </w:r>
          </w:p>
        </w:tc>
      </w:tr>
      <w:tr w:rsidR="007C0D28" w:rsidRPr="00076E91" w14:paraId="29B102FD" w14:textId="77777777" w:rsidTr="002E4524">
        <w:tc>
          <w:tcPr>
            <w:tcW w:w="0" w:type="auto"/>
          </w:tcPr>
          <w:p w14:paraId="0C1613BE" w14:textId="77777777" w:rsidR="007C0D28" w:rsidRPr="00076E91" w:rsidRDefault="007C0D28" w:rsidP="008D799A">
            <w:pPr>
              <w:spacing w:line="360" w:lineRule="auto"/>
              <w:rPr>
                <w:szCs w:val="24"/>
              </w:rPr>
            </w:pPr>
            <w:r w:rsidRPr="00076E91">
              <w:rPr>
                <w:bCs/>
                <w:szCs w:val="24"/>
              </w:rPr>
              <w:t>224</w:t>
            </w:r>
          </w:p>
        </w:tc>
        <w:tc>
          <w:tcPr>
            <w:tcW w:w="0" w:type="auto"/>
          </w:tcPr>
          <w:p w14:paraId="0AF632D1" w14:textId="77777777" w:rsidR="007C0D28" w:rsidRPr="00611578" w:rsidRDefault="007C0D28" w:rsidP="008D799A">
            <w:pPr>
              <w:spacing w:line="360" w:lineRule="auto"/>
              <w:rPr>
                <w:i/>
                <w:szCs w:val="24"/>
              </w:rPr>
            </w:pPr>
            <w:r w:rsidRPr="00611578">
              <w:rPr>
                <w:i/>
                <w:szCs w:val="24"/>
              </w:rPr>
              <w:t>Mus musculus</w:t>
            </w:r>
          </w:p>
        </w:tc>
        <w:tc>
          <w:tcPr>
            <w:tcW w:w="0" w:type="auto"/>
          </w:tcPr>
          <w:p w14:paraId="22082237" w14:textId="77777777" w:rsidR="007C0D28" w:rsidRPr="00076E91" w:rsidRDefault="007C0D28" w:rsidP="008D799A">
            <w:pPr>
              <w:spacing w:line="360" w:lineRule="auto"/>
              <w:rPr>
                <w:szCs w:val="24"/>
              </w:rPr>
            </w:pPr>
            <w:r w:rsidRPr="00076E91">
              <w:rPr>
                <w:szCs w:val="24"/>
              </w:rPr>
              <w:t>Metazoa</w:t>
            </w:r>
          </w:p>
        </w:tc>
        <w:tc>
          <w:tcPr>
            <w:tcW w:w="0" w:type="auto"/>
          </w:tcPr>
          <w:p w14:paraId="2D156ADA" w14:textId="1B036B62" w:rsidR="007C0D28" w:rsidRPr="00076E91" w:rsidRDefault="00A041BA" w:rsidP="008D799A">
            <w:pPr>
              <w:spacing w:line="360" w:lineRule="auto"/>
              <w:rPr>
                <w:szCs w:val="24"/>
              </w:rPr>
            </w:pPr>
            <w:r w:rsidRPr="00076E91">
              <w:rPr>
                <w:szCs w:val="24"/>
              </w:rPr>
              <w:t>Unikonta</w:t>
            </w:r>
          </w:p>
        </w:tc>
      </w:tr>
      <w:tr w:rsidR="007C0D28" w:rsidRPr="00076E91" w14:paraId="4DB0336F" w14:textId="77777777" w:rsidTr="002E4524">
        <w:tc>
          <w:tcPr>
            <w:tcW w:w="0" w:type="auto"/>
          </w:tcPr>
          <w:p w14:paraId="06CC7CEE" w14:textId="77777777" w:rsidR="007C0D28" w:rsidRPr="00076E91" w:rsidRDefault="007C0D28" w:rsidP="008D799A">
            <w:pPr>
              <w:spacing w:line="360" w:lineRule="auto"/>
              <w:rPr>
                <w:szCs w:val="24"/>
              </w:rPr>
            </w:pPr>
            <w:r w:rsidRPr="00076E91">
              <w:rPr>
                <w:bCs/>
                <w:szCs w:val="24"/>
              </w:rPr>
              <w:t>225</w:t>
            </w:r>
          </w:p>
        </w:tc>
        <w:tc>
          <w:tcPr>
            <w:tcW w:w="0" w:type="auto"/>
          </w:tcPr>
          <w:p w14:paraId="7A737BD3" w14:textId="77777777" w:rsidR="007C0D28" w:rsidRPr="00611578" w:rsidRDefault="007C0D28" w:rsidP="008D799A">
            <w:pPr>
              <w:spacing w:line="360" w:lineRule="auto"/>
              <w:rPr>
                <w:i/>
                <w:szCs w:val="24"/>
              </w:rPr>
            </w:pPr>
            <w:r w:rsidRPr="00611578">
              <w:rPr>
                <w:i/>
                <w:szCs w:val="24"/>
              </w:rPr>
              <w:t>Myotis lucifugus</w:t>
            </w:r>
          </w:p>
        </w:tc>
        <w:tc>
          <w:tcPr>
            <w:tcW w:w="0" w:type="auto"/>
          </w:tcPr>
          <w:p w14:paraId="3B623E45" w14:textId="77777777" w:rsidR="007C0D28" w:rsidRPr="00076E91" w:rsidRDefault="007C0D28" w:rsidP="008D799A">
            <w:pPr>
              <w:spacing w:line="360" w:lineRule="auto"/>
              <w:rPr>
                <w:szCs w:val="24"/>
              </w:rPr>
            </w:pPr>
            <w:r w:rsidRPr="00076E91">
              <w:rPr>
                <w:szCs w:val="24"/>
              </w:rPr>
              <w:t>Metazoa</w:t>
            </w:r>
          </w:p>
        </w:tc>
        <w:tc>
          <w:tcPr>
            <w:tcW w:w="0" w:type="auto"/>
          </w:tcPr>
          <w:p w14:paraId="42FBB735" w14:textId="17EF4D95" w:rsidR="007C0D28" w:rsidRPr="00076E91" w:rsidRDefault="00A041BA" w:rsidP="008D799A">
            <w:pPr>
              <w:spacing w:line="360" w:lineRule="auto"/>
              <w:rPr>
                <w:szCs w:val="24"/>
              </w:rPr>
            </w:pPr>
            <w:r w:rsidRPr="00076E91">
              <w:rPr>
                <w:szCs w:val="24"/>
              </w:rPr>
              <w:t>Unikonta</w:t>
            </w:r>
          </w:p>
        </w:tc>
      </w:tr>
      <w:tr w:rsidR="007C0D28" w:rsidRPr="00076E91" w14:paraId="3C8CE405" w14:textId="77777777" w:rsidTr="002E4524">
        <w:tc>
          <w:tcPr>
            <w:tcW w:w="0" w:type="auto"/>
          </w:tcPr>
          <w:p w14:paraId="7BB21897" w14:textId="77777777" w:rsidR="007C0D28" w:rsidRPr="00076E91" w:rsidRDefault="007C0D28" w:rsidP="008D799A">
            <w:pPr>
              <w:spacing w:line="360" w:lineRule="auto"/>
              <w:rPr>
                <w:szCs w:val="24"/>
              </w:rPr>
            </w:pPr>
            <w:r w:rsidRPr="00076E91">
              <w:rPr>
                <w:bCs/>
                <w:szCs w:val="24"/>
              </w:rPr>
              <w:t>226</w:t>
            </w:r>
          </w:p>
        </w:tc>
        <w:tc>
          <w:tcPr>
            <w:tcW w:w="0" w:type="auto"/>
          </w:tcPr>
          <w:p w14:paraId="41EF5795" w14:textId="77777777" w:rsidR="007C0D28" w:rsidRPr="00611578" w:rsidRDefault="007C0D28" w:rsidP="008D799A">
            <w:pPr>
              <w:spacing w:line="360" w:lineRule="auto"/>
              <w:rPr>
                <w:i/>
                <w:szCs w:val="24"/>
              </w:rPr>
            </w:pPr>
            <w:r w:rsidRPr="00611578">
              <w:rPr>
                <w:i/>
                <w:szCs w:val="24"/>
              </w:rPr>
              <w:t>Nasonia vitripennis</w:t>
            </w:r>
          </w:p>
        </w:tc>
        <w:tc>
          <w:tcPr>
            <w:tcW w:w="0" w:type="auto"/>
          </w:tcPr>
          <w:p w14:paraId="15FFB57D" w14:textId="77777777" w:rsidR="007C0D28" w:rsidRPr="00076E91" w:rsidRDefault="007C0D28" w:rsidP="008D799A">
            <w:pPr>
              <w:spacing w:line="360" w:lineRule="auto"/>
              <w:rPr>
                <w:szCs w:val="24"/>
              </w:rPr>
            </w:pPr>
            <w:r w:rsidRPr="00076E91">
              <w:rPr>
                <w:szCs w:val="24"/>
              </w:rPr>
              <w:t>Metazoa</w:t>
            </w:r>
          </w:p>
        </w:tc>
        <w:tc>
          <w:tcPr>
            <w:tcW w:w="0" w:type="auto"/>
          </w:tcPr>
          <w:p w14:paraId="0DE24565" w14:textId="171F23E4" w:rsidR="007C0D28" w:rsidRPr="00076E91" w:rsidRDefault="00A041BA" w:rsidP="008D799A">
            <w:pPr>
              <w:spacing w:line="360" w:lineRule="auto"/>
              <w:rPr>
                <w:szCs w:val="24"/>
              </w:rPr>
            </w:pPr>
            <w:r w:rsidRPr="00076E91">
              <w:rPr>
                <w:szCs w:val="24"/>
              </w:rPr>
              <w:t>Unikonta</w:t>
            </w:r>
          </w:p>
        </w:tc>
      </w:tr>
      <w:tr w:rsidR="007C0D28" w:rsidRPr="00076E91" w14:paraId="3D5804F5" w14:textId="77777777" w:rsidTr="002E4524">
        <w:tc>
          <w:tcPr>
            <w:tcW w:w="0" w:type="auto"/>
          </w:tcPr>
          <w:p w14:paraId="041473BB" w14:textId="77777777" w:rsidR="007C0D28" w:rsidRPr="00076E91" w:rsidRDefault="007C0D28" w:rsidP="008D799A">
            <w:pPr>
              <w:spacing w:line="360" w:lineRule="auto"/>
              <w:rPr>
                <w:szCs w:val="24"/>
              </w:rPr>
            </w:pPr>
            <w:r w:rsidRPr="00076E91">
              <w:rPr>
                <w:bCs/>
                <w:szCs w:val="24"/>
              </w:rPr>
              <w:t>227</w:t>
            </w:r>
          </w:p>
        </w:tc>
        <w:tc>
          <w:tcPr>
            <w:tcW w:w="0" w:type="auto"/>
          </w:tcPr>
          <w:p w14:paraId="1B732EED" w14:textId="77777777" w:rsidR="007C0D28" w:rsidRPr="00611578" w:rsidRDefault="007C0D28" w:rsidP="008D799A">
            <w:pPr>
              <w:spacing w:line="360" w:lineRule="auto"/>
              <w:rPr>
                <w:i/>
                <w:szCs w:val="24"/>
              </w:rPr>
            </w:pPr>
            <w:r w:rsidRPr="00611578">
              <w:rPr>
                <w:i/>
                <w:szCs w:val="24"/>
              </w:rPr>
              <w:t>Nematostella vectensis</w:t>
            </w:r>
          </w:p>
        </w:tc>
        <w:tc>
          <w:tcPr>
            <w:tcW w:w="0" w:type="auto"/>
          </w:tcPr>
          <w:p w14:paraId="2CDC004F" w14:textId="77777777" w:rsidR="007C0D28" w:rsidRPr="00076E91" w:rsidRDefault="007C0D28" w:rsidP="008D799A">
            <w:pPr>
              <w:spacing w:line="360" w:lineRule="auto"/>
              <w:rPr>
                <w:szCs w:val="24"/>
              </w:rPr>
            </w:pPr>
            <w:r w:rsidRPr="00076E91">
              <w:rPr>
                <w:szCs w:val="24"/>
              </w:rPr>
              <w:t>Metazoa</w:t>
            </w:r>
          </w:p>
        </w:tc>
        <w:tc>
          <w:tcPr>
            <w:tcW w:w="0" w:type="auto"/>
          </w:tcPr>
          <w:p w14:paraId="0F0491BF" w14:textId="3550757C" w:rsidR="007C0D28" w:rsidRPr="00076E91" w:rsidRDefault="00A041BA" w:rsidP="008D799A">
            <w:pPr>
              <w:spacing w:line="360" w:lineRule="auto"/>
              <w:rPr>
                <w:szCs w:val="24"/>
              </w:rPr>
            </w:pPr>
            <w:r w:rsidRPr="00076E91">
              <w:rPr>
                <w:szCs w:val="24"/>
              </w:rPr>
              <w:t>Unikonta</w:t>
            </w:r>
          </w:p>
        </w:tc>
      </w:tr>
      <w:tr w:rsidR="007C0D28" w:rsidRPr="00076E91" w14:paraId="5635596D" w14:textId="77777777" w:rsidTr="002E4524">
        <w:tc>
          <w:tcPr>
            <w:tcW w:w="0" w:type="auto"/>
          </w:tcPr>
          <w:p w14:paraId="74C30A29" w14:textId="77777777" w:rsidR="007C0D28" w:rsidRPr="00076E91" w:rsidRDefault="007C0D28" w:rsidP="008D799A">
            <w:pPr>
              <w:spacing w:line="360" w:lineRule="auto"/>
              <w:rPr>
                <w:szCs w:val="24"/>
              </w:rPr>
            </w:pPr>
            <w:r w:rsidRPr="00076E91">
              <w:rPr>
                <w:bCs/>
                <w:szCs w:val="24"/>
              </w:rPr>
              <w:t>228</w:t>
            </w:r>
          </w:p>
        </w:tc>
        <w:tc>
          <w:tcPr>
            <w:tcW w:w="0" w:type="auto"/>
          </w:tcPr>
          <w:p w14:paraId="683630C7" w14:textId="77777777" w:rsidR="007C0D28" w:rsidRPr="00611578" w:rsidRDefault="007C0D28" w:rsidP="008D799A">
            <w:pPr>
              <w:spacing w:line="360" w:lineRule="auto"/>
              <w:rPr>
                <w:i/>
                <w:szCs w:val="24"/>
              </w:rPr>
            </w:pPr>
            <w:r w:rsidRPr="00611578">
              <w:rPr>
                <w:i/>
                <w:szCs w:val="24"/>
              </w:rPr>
              <w:t>Nomascus leucogenys</w:t>
            </w:r>
          </w:p>
        </w:tc>
        <w:tc>
          <w:tcPr>
            <w:tcW w:w="0" w:type="auto"/>
          </w:tcPr>
          <w:p w14:paraId="01FA322A" w14:textId="77777777" w:rsidR="007C0D28" w:rsidRPr="00076E91" w:rsidRDefault="007C0D28" w:rsidP="008D799A">
            <w:pPr>
              <w:spacing w:line="360" w:lineRule="auto"/>
              <w:rPr>
                <w:szCs w:val="24"/>
              </w:rPr>
            </w:pPr>
            <w:r w:rsidRPr="00076E91">
              <w:rPr>
                <w:szCs w:val="24"/>
              </w:rPr>
              <w:t>Metazoa</w:t>
            </w:r>
          </w:p>
        </w:tc>
        <w:tc>
          <w:tcPr>
            <w:tcW w:w="0" w:type="auto"/>
          </w:tcPr>
          <w:p w14:paraId="76633000" w14:textId="2E7D5D80" w:rsidR="007C0D28" w:rsidRPr="00076E91" w:rsidRDefault="00A041BA" w:rsidP="008D799A">
            <w:pPr>
              <w:spacing w:line="360" w:lineRule="auto"/>
              <w:rPr>
                <w:szCs w:val="24"/>
              </w:rPr>
            </w:pPr>
            <w:r w:rsidRPr="00076E91">
              <w:rPr>
                <w:szCs w:val="24"/>
              </w:rPr>
              <w:t>Unikonta</w:t>
            </w:r>
          </w:p>
        </w:tc>
      </w:tr>
      <w:tr w:rsidR="007C0D28" w:rsidRPr="00076E91" w14:paraId="67374AA5" w14:textId="77777777" w:rsidTr="002E4524">
        <w:tc>
          <w:tcPr>
            <w:tcW w:w="0" w:type="auto"/>
          </w:tcPr>
          <w:p w14:paraId="57B48AE1" w14:textId="77777777" w:rsidR="007C0D28" w:rsidRPr="00076E91" w:rsidRDefault="007C0D28" w:rsidP="008D799A">
            <w:pPr>
              <w:spacing w:line="360" w:lineRule="auto"/>
              <w:rPr>
                <w:szCs w:val="24"/>
              </w:rPr>
            </w:pPr>
            <w:r w:rsidRPr="00076E91">
              <w:rPr>
                <w:bCs/>
                <w:szCs w:val="24"/>
              </w:rPr>
              <w:t>229</w:t>
            </w:r>
          </w:p>
        </w:tc>
        <w:tc>
          <w:tcPr>
            <w:tcW w:w="0" w:type="auto"/>
          </w:tcPr>
          <w:p w14:paraId="038ECB6A" w14:textId="77777777" w:rsidR="007C0D28" w:rsidRPr="00611578" w:rsidRDefault="007C0D28" w:rsidP="008D799A">
            <w:pPr>
              <w:spacing w:line="360" w:lineRule="auto"/>
              <w:rPr>
                <w:i/>
                <w:szCs w:val="24"/>
              </w:rPr>
            </w:pPr>
            <w:r w:rsidRPr="00611578">
              <w:rPr>
                <w:i/>
                <w:szCs w:val="24"/>
              </w:rPr>
              <w:t>Ochotona princeps</w:t>
            </w:r>
          </w:p>
        </w:tc>
        <w:tc>
          <w:tcPr>
            <w:tcW w:w="0" w:type="auto"/>
          </w:tcPr>
          <w:p w14:paraId="181E433A" w14:textId="77777777" w:rsidR="007C0D28" w:rsidRPr="00076E91" w:rsidRDefault="007C0D28" w:rsidP="008D799A">
            <w:pPr>
              <w:spacing w:line="360" w:lineRule="auto"/>
              <w:rPr>
                <w:szCs w:val="24"/>
              </w:rPr>
            </w:pPr>
            <w:r w:rsidRPr="00076E91">
              <w:rPr>
                <w:szCs w:val="24"/>
              </w:rPr>
              <w:t>Metazoa</w:t>
            </w:r>
          </w:p>
        </w:tc>
        <w:tc>
          <w:tcPr>
            <w:tcW w:w="0" w:type="auto"/>
          </w:tcPr>
          <w:p w14:paraId="5C05D7DE" w14:textId="241B7549" w:rsidR="007C0D28" w:rsidRPr="00076E91" w:rsidRDefault="00A041BA" w:rsidP="008D799A">
            <w:pPr>
              <w:spacing w:line="360" w:lineRule="auto"/>
              <w:rPr>
                <w:szCs w:val="24"/>
              </w:rPr>
            </w:pPr>
            <w:r w:rsidRPr="00076E91">
              <w:rPr>
                <w:szCs w:val="24"/>
              </w:rPr>
              <w:t>Unikonta</w:t>
            </w:r>
          </w:p>
        </w:tc>
      </w:tr>
      <w:tr w:rsidR="007C0D28" w:rsidRPr="00076E91" w14:paraId="326E18D3" w14:textId="77777777" w:rsidTr="002E4524">
        <w:tc>
          <w:tcPr>
            <w:tcW w:w="0" w:type="auto"/>
          </w:tcPr>
          <w:p w14:paraId="4F378477" w14:textId="77777777" w:rsidR="007C0D28" w:rsidRPr="00076E91" w:rsidRDefault="007C0D28" w:rsidP="008D799A">
            <w:pPr>
              <w:spacing w:line="360" w:lineRule="auto"/>
              <w:rPr>
                <w:szCs w:val="24"/>
              </w:rPr>
            </w:pPr>
            <w:r w:rsidRPr="00076E91">
              <w:rPr>
                <w:bCs/>
                <w:szCs w:val="24"/>
              </w:rPr>
              <w:t>230</w:t>
            </w:r>
          </w:p>
        </w:tc>
        <w:tc>
          <w:tcPr>
            <w:tcW w:w="0" w:type="auto"/>
          </w:tcPr>
          <w:p w14:paraId="3075C17A" w14:textId="77777777" w:rsidR="007C0D28" w:rsidRPr="00611578" w:rsidRDefault="007C0D28" w:rsidP="008D799A">
            <w:pPr>
              <w:spacing w:line="360" w:lineRule="auto"/>
              <w:rPr>
                <w:i/>
                <w:szCs w:val="24"/>
              </w:rPr>
            </w:pPr>
            <w:r w:rsidRPr="00611578">
              <w:rPr>
                <w:i/>
                <w:szCs w:val="24"/>
              </w:rPr>
              <w:t>Ornithorhynchus anatinus</w:t>
            </w:r>
          </w:p>
        </w:tc>
        <w:tc>
          <w:tcPr>
            <w:tcW w:w="0" w:type="auto"/>
          </w:tcPr>
          <w:p w14:paraId="308C3040" w14:textId="77777777" w:rsidR="007C0D28" w:rsidRPr="00076E91" w:rsidRDefault="007C0D28" w:rsidP="008D799A">
            <w:pPr>
              <w:spacing w:line="360" w:lineRule="auto"/>
              <w:rPr>
                <w:szCs w:val="24"/>
              </w:rPr>
            </w:pPr>
            <w:r w:rsidRPr="00076E91">
              <w:rPr>
                <w:szCs w:val="24"/>
              </w:rPr>
              <w:t>Metazoa</w:t>
            </w:r>
          </w:p>
        </w:tc>
        <w:tc>
          <w:tcPr>
            <w:tcW w:w="0" w:type="auto"/>
          </w:tcPr>
          <w:p w14:paraId="0D23D34E" w14:textId="610D43BC" w:rsidR="007C0D28" w:rsidRPr="00076E91" w:rsidRDefault="00A041BA" w:rsidP="008D799A">
            <w:pPr>
              <w:spacing w:line="360" w:lineRule="auto"/>
              <w:rPr>
                <w:szCs w:val="24"/>
              </w:rPr>
            </w:pPr>
            <w:r w:rsidRPr="00076E91">
              <w:rPr>
                <w:szCs w:val="24"/>
              </w:rPr>
              <w:t>Unikonta</w:t>
            </w:r>
          </w:p>
        </w:tc>
      </w:tr>
      <w:tr w:rsidR="007C0D28" w:rsidRPr="00076E91" w14:paraId="47937371" w14:textId="77777777" w:rsidTr="002E4524">
        <w:tc>
          <w:tcPr>
            <w:tcW w:w="0" w:type="auto"/>
          </w:tcPr>
          <w:p w14:paraId="44BB270D" w14:textId="77777777" w:rsidR="007C0D28" w:rsidRPr="00076E91" w:rsidRDefault="007C0D28" w:rsidP="008D799A">
            <w:pPr>
              <w:spacing w:line="360" w:lineRule="auto"/>
              <w:rPr>
                <w:szCs w:val="24"/>
              </w:rPr>
            </w:pPr>
            <w:r w:rsidRPr="00076E91">
              <w:rPr>
                <w:bCs/>
                <w:szCs w:val="24"/>
              </w:rPr>
              <w:t>231</w:t>
            </w:r>
          </w:p>
        </w:tc>
        <w:tc>
          <w:tcPr>
            <w:tcW w:w="0" w:type="auto"/>
          </w:tcPr>
          <w:p w14:paraId="5CF48794" w14:textId="77777777" w:rsidR="007C0D28" w:rsidRPr="00611578" w:rsidRDefault="007C0D28" w:rsidP="008D799A">
            <w:pPr>
              <w:spacing w:line="360" w:lineRule="auto"/>
              <w:rPr>
                <w:i/>
                <w:szCs w:val="24"/>
              </w:rPr>
            </w:pPr>
            <w:r w:rsidRPr="00611578">
              <w:rPr>
                <w:i/>
                <w:szCs w:val="24"/>
              </w:rPr>
              <w:t>Oryctolagus cuniculus</w:t>
            </w:r>
          </w:p>
        </w:tc>
        <w:tc>
          <w:tcPr>
            <w:tcW w:w="0" w:type="auto"/>
          </w:tcPr>
          <w:p w14:paraId="2C022484" w14:textId="77777777" w:rsidR="007C0D28" w:rsidRPr="00076E91" w:rsidRDefault="007C0D28" w:rsidP="008D799A">
            <w:pPr>
              <w:spacing w:line="360" w:lineRule="auto"/>
              <w:rPr>
                <w:szCs w:val="24"/>
              </w:rPr>
            </w:pPr>
            <w:r w:rsidRPr="00076E91">
              <w:rPr>
                <w:szCs w:val="24"/>
              </w:rPr>
              <w:t>Metazoa</w:t>
            </w:r>
          </w:p>
        </w:tc>
        <w:tc>
          <w:tcPr>
            <w:tcW w:w="0" w:type="auto"/>
          </w:tcPr>
          <w:p w14:paraId="693F9712" w14:textId="0E10B31C" w:rsidR="007C0D28" w:rsidRPr="00076E91" w:rsidRDefault="00A041BA" w:rsidP="008D799A">
            <w:pPr>
              <w:spacing w:line="360" w:lineRule="auto"/>
              <w:rPr>
                <w:szCs w:val="24"/>
              </w:rPr>
            </w:pPr>
            <w:r w:rsidRPr="00076E91">
              <w:rPr>
                <w:szCs w:val="24"/>
              </w:rPr>
              <w:t>Unikonta</w:t>
            </w:r>
          </w:p>
        </w:tc>
      </w:tr>
      <w:tr w:rsidR="007C0D28" w:rsidRPr="00076E91" w14:paraId="5D4169FD" w14:textId="77777777" w:rsidTr="002E4524">
        <w:tc>
          <w:tcPr>
            <w:tcW w:w="0" w:type="auto"/>
          </w:tcPr>
          <w:p w14:paraId="7EC09116" w14:textId="77777777" w:rsidR="007C0D28" w:rsidRPr="00076E91" w:rsidRDefault="007C0D28" w:rsidP="008D799A">
            <w:pPr>
              <w:spacing w:line="360" w:lineRule="auto"/>
              <w:rPr>
                <w:szCs w:val="24"/>
              </w:rPr>
            </w:pPr>
            <w:r w:rsidRPr="00076E91">
              <w:rPr>
                <w:bCs/>
                <w:szCs w:val="24"/>
              </w:rPr>
              <w:t>232</w:t>
            </w:r>
          </w:p>
        </w:tc>
        <w:tc>
          <w:tcPr>
            <w:tcW w:w="0" w:type="auto"/>
          </w:tcPr>
          <w:p w14:paraId="38C3794A" w14:textId="77777777" w:rsidR="007C0D28" w:rsidRPr="00611578" w:rsidRDefault="007C0D28" w:rsidP="008D799A">
            <w:pPr>
              <w:spacing w:line="360" w:lineRule="auto"/>
              <w:rPr>
                <w:i/>
                <w:szCs w:val="24"/>
              </w:rPr>
            </w:pPr>
            <w:r w:rsidRPr="00611578">
              <w:rPr>
                <w:i/>
                <w:szCs w:val="24"/>
              </w:rPr>
              <w:t>Oryzias latipes</w:t>
            </w:r>
          </w:p>
        </w:tc>
        <w:tc>
          <w:tcPr>
            <w:tcW w:w="0" w:type="auto"/>
          </w:tcPr>
          <w:p w14:paraId="3E10EE0A" w14:textId="77777777" w:rsidR="007C0D28" w:rsidRPr="00076E91" w:rsidRDefault="007C0D28" w:rsidP="008D799A">
            <w:pPr>
              <w:spacing w:line="360" w:lineRule="auto"/>
              <w:rPr>
                <w:szCs w:val="24"/>
              </w:rPr>
            </w:pPr>
            <w:r w:rsidRPr="00076E91">
              <w:rPr>
                <w:szCs w:val="24"/>
              </w:rPr>
              <w:t>Metazoa</w:t>
            </w:r>
          </w:p>
        </w:tc>
        <w:tc>
          <w:tcPr>
            <w:tcW w:w="0" w:type="auto"/>
          </w:tcPr>
          <w:p w14:paraId="2A88CD86" w14:textId="5FA4214D" w:rsidR="007C0D28" w:rsidRPr="00076E91" w:rsidRDefault="00A041BA" w:rsidP="008D799A">
            <w:pPr>
              <w:spacing w:line="360" w:lineRule="auto"/>
              <w:rPr>
                <w:szCs w:val="24"/>
              </w:rPr>
            </w:pPr>
            <w:r w:rsidRPr="00076E91">
              <w:rPr>
                <w:szCs w:val="24"/>
              </w:rPr>
              <w:t>Unikonta</w:t>
            </w:r>
          </w:p>
        </w:tc>
      </w:tr>
      <w:tr w:rsidR="007C0D28" w:rsidRPr="00076E91" w14:paraId="0D17F956" w14:textId="77777777" w:rsidTr="002E4524">
        <w:tc>
          <w:tcPr>
            <w:tcW w:w="0" w:type="auto"/>
          </w:tcPr>
          <w:p w14:paraId="318C06B9" w14:textId="77777777" w:rsidR="007C0D28" w:rsidRPr="00076E91" w:rsidRDefault="007C0D28" w:rsidP="008D799A">
            <w:pPr>
              <w:spacing w:line="360" w:lineRule="auto"/>
              <w:rPr>
                <w:szCs w:val="24"/>
              </w:rPr>
            </w:pPr>
            <w:r w:rsidRPr="00076E91">
              <w:rPr>
                <w:bCs/>
                <w:szCs w:val="24"/>
              </w:rPr>
              <w:lastRenderedPageBreak/>
              <w:t>233</w:t>
            </w:r>
          </w:p>
        </w:tc>
        <w:tc>
          <w:tcPr>
            <w:tcW w:w="0" w:type="auto"/>
          </w:tcPr>
          <w:p w14:paraId="3CC97FE4" w14:textId="77777777" w:rsidR="007C0D28" w:rsidRPr="00611578" w:rsidRDefault="007C0D28" w:rsidP="008D799A">
            <w:pPr>
              <w:spacing w:line="360" w:lineRule="auto"/>
              <w:rPr>
                <w:i/>
                <w:szCs w:val="24"/>
              </w:rPr>
            </w:pPr>
            <w:r w:rsidRPr="00611578">
              <w:rPr>
                <w:i/>
                <w:szCs w:val="24"/>
              </w:rPr>
              <w:t>Otolemur garnettii</w:t>
            </w:r>
          </w:p>
        </w:tc>
        <w:tc>
          <w:tcPr>
            <w:tcW w:w="0" w:type="auto"/>
          </w:tcPr>
          <w:p w14:paraId="193C1876" w14:textId="77777777" w:rsidR="007C0D28" w:rsidRPr="00076E91" w:rsidRDefault="007C0D28" w:rsidP="008D799A">
            <w:pPr>
              <w:spacing w:line="360" w:lineRule="auto"/>
              <w:rPr>
                <w:szCs w:val="24"/>
              </w:rPr>
            </w:pPr>
            <w:r w:rsidRPr="00076E91">
              <w:rPr>
                <w:szCs w:val="24"/>
              </w:rPr>
              <w:t>Metazoa</w:t>
            </w:r>
          </w:p>
        </w:tc>
        <w:tc>
          <w:tcPr>
            <w:tcW w:w="0" w:type="auto"/>
          </w:tcPr>
          <w:p w14:paraId="3183170C" w14:textId="779B3EB6" w:rsidR="007C0D28" w:rsidRPr="00076E91" w:rsidRDefault="00A041BA" w:rsidP="008D799A">
            <w:pPr>
              <w:spacing w:line="360" w:lineRule="auto"/>
              <w:rPr>
                <w:szCs w:val="24"/>
              </w:rPr>
            </w:pPr>
            <w:r w:rsidRPr="00076E91">
              <w:rPr>
                <w:szCs w:val="24"/>
              </w:rPr>
              <w:t>Unikonta</w:t>
            </w:r>
          </w:p>
        </w:tc>
      </w:tr>
      <w:tr w:rsidR="007C0D28" w:rsidRPr="00076E91" w14:paraId="2A672FE6" w14:textId="77777777" w:rsidTr="002E4524">
        <w:tc>
          <w:tcPr>
            <w:tcW w:w="0" w:type="auto"/>
          </w:tcPr>
          <w:p w14:paraId="6BC500C7" w14:textId="77777777" w:rsidR="007C0D28" w:rsidRPr="00076E91" w:rsidRDefault="007C0D28" w:rsidP="008D799A">
            <w:pPr>
              <w:spacing w:line="360" w:lineRule="auto"/>
              <w:rPr>
                <w:szCs w:val="24"/>
              </w:rPr>
            </w:pPr>
            <w:r w:rsidRPr="00076E91">
              <w:rPr>
                <w:bCs/>
                <w:szCs w:val="24"/>
              </w:rPr>
              <w:t>234</w:t>
            </w:r>
          </w:p>
        </w:tc>
        <w:tc>
          <w:tcPr>
            <w:tcW w:w="0" w:type="auto"/>
          </w:tcPr>
          <w:p w14:paraId="5F51344E" w14:textId="77777777" w:rsidR="007C0D28" w:rsidRPr="00611578" w:rsidRDefault="007C0D28" w:rsidP="008D799A">
            <w:pPr>
              <w:spacing w:line="360" w:lineRule="auto"/>
              <w:rPr>
                <w:i/>
                <w:szCs w:val="24"/>
              </w:rPr>
            </w:pPr>
            <w:r w:rsidRPr="00611578">
              <w:rPr>
                <w:i/>
                <w:szCs w:val="24"/>
              </w:rPr>
              <w:t>Pan troglodytes</w:t>
            </w:r>
          </w:p>
        </w:tc>
        <w:tc>
          <w:tcPr>
            <w:tcW w:w="0" w:type="auto"/>
          </w:tcPr>
          <w:p w14:paraId="495078AA" w14:textId="77777777" w:rsidR="007C0D28" w:rsidRPr="00076E91" w:rsidRDefault="007C0D28" w:rsidP="008D799A">
            <w:pPr>
              <w:spacing w:line="360" w:lineRule="auto"/>
              <w:rPr>
                <w:szCs w:val="24"/>
              </w:rPr>
            </w:pPr>
            <w:r w:rsidRPr="00076E91">
              <w:rPr>
                <w:szCs w:val="24"/>
              </w:rPr>
              <w:t>Metazoa</w:t>
            </w:r>
          </w:p>
        </w:tc>
        <w:tc>
          <w:tcPr>
            <w:tcW w:w="0" w:type="auto"/>
          </w:tcPr>
          <w:p w14:paraId="2F31F3EA" w14:textId="38B18F97" w:rsidR="007C0D28" w:rsidRPr="00076E91" w:rsidRDefault="00A041BA" w:rsidP="008D799A">
            <w:pPr>
              <w:spacing w:line="360" w:lineRule="auto"/>
              <w:rPr>
                <w:szCs w:val="24"/>
              </w:rPr>
            </w:pPr>
            <w:r w:rsidRPr="00076E91">
              <w:rPr>
                <w:szCs w:val="24"/>
              </w:rPr>
              <w:t>Unikonta</w:t>
            </w:r>
          </w:p>
        </w:tc>
      </w:tr>
      <w:tr w:rsidR="007C0D28" w:rsidRPr="00076E91" w14:paraId="7A08B26B" w14:textId="77777777" w:rsidTr="002E4524">
        <w:tc>
          <w:tcPr>
            <w:tcW w:w="0" w:type="auto"/>
          </w:tcPr>
          <w:p w14:paraId="53A566DE" w14:textId="77777777" w:rsidR="007C0D28" w:rsidRPr="00076E91" w:rsidRDefault="007C0D28" w:rsidP="008D799A">
            <w:pPr>
              <w:spacing w:line="360" w:lineRule="auto"/>
              <w:rPr>
                <w:szCs w:val="24"/>
              </w:rPr>
            </w:pPr>
            <w:r w:rsidRPr="00076E91">
              <w:rPr>
                <w:bCs/>
                <w:szCs w:val="24"/>
              </w:rPr>
              <w:t>235</w:t>
            </w:r>
          </w:p>
        </w:tc>
        <w:tc>
          <w:tcPr>
            <w:tcW w:w="0" w:type="auto"/>
          </w:tcPr>
          <w:p w14:paraId="353D9791" w14:textId="77777777" w:rsidR="007C0D28" w:rsidRPr="00611578" w:rsidRDefault="007C0D28" w:rsidP="008D799A">
            <w:pPr>
              <w:spacing w:line="360" w:lineRule="auto"/>
              <w:rPr>
                <w:i/>
                <w:szCs w:val="24"/>
              </w:rPr>
            </w:pPr>
            <w:r w:rsidRPr="00611578">
              <w:rPr>
                <w:i/>
                <w:szCs w:val="24"/>
              </w:rPr>
              <w:t>Pediculus humanus</w:t>
            </w:r>
          </w:p>
        </w:tc>
        <w:tc>
          <w:tcPr>
            <w:tcW w:w="0" w:type="auto"/>
          </w:tcPr>
          <w:p w14:paraId="16EC7044" w14:textId="77777777" w:rsidR="007C0D28" w:rsidRPr="00076E91" w:rsidRDefault="007C0D28" w:rsidP="008D799A">
            <w:pPr>
              <w:spacing w:line="360" w:lineRule="auto"/>
              <w:rPr>
                <w:szCs w:val="24"/>
              </w:rPr>
            </w:pPr>
            <w:r w:rsidRPr="00076E91">
              <w:rPr>
                <w:szCs w:val="24"/>
              </w:rPr>
              <w:t>Metazoa</w:t>
            </w:r>
          </w:p>
        </w:tc>
        <w:tc>
          <w:tcPr>
            <w:tcW w:w="0" w:type="auto"/>
          </w:tcPr>
          <w:p w14:paraId="079BAB56" w14:textId="07006D62" w:rsidR="007C0D28" w:rsidRPr="00076E91" w:rsidRDefault="00A041BA" w:rsidP="008D799A">
            <w:pPr>
              <w:spacing w:line="360" w:lineRule="auto"/>
              <w:rPr>
                <w:szCs w:val="24"/>
              </w:rPr>
            </w:pPr>
            <w:r w:rsidRPr="00076E91">
              <w:rPr>
                <w:szCs w:val="24"/>
              </w:rPr>
              <w:t>Unikonta</w:t>
            </w:r>
          </w:p>
        </w:tc>
      </w:tr>
      <w:tr w:rsidR="007C0D28" w:rsidRPr="00076E91" w14:paraId="189AEF29" w14:textId="77777777" w:rsidTr="002E4524">
        <w:tc>
          <w:tcPr>
            <w:tcW w:w="0" w:type="auto"/>
          </w:tcPr>
          <w:p w14:paraId="3AB1AB35" w14:textId="77777777" w:rsidR="007C0D28" w:rsidRPr="00076E91" w:rsidRDefault="007C0D28" w:rsidP="008D799A">
            <w:pPr>
              <w:spacing w:line="360" w:lineRule="auto"/>
              <w:rPr>
                <w:szCs w:val="24"/>
              </w:rPr>
            </w:pPr>
            <w:r w:rsidRPr="00076E91">
              <w:rPr>
                <w:bCs/>
                <w:szCs w:val="24"/>
              </w:rPr>
              <w:t>236</w:t>
            </w:r>
          </w:p>
        </w:tc>
        <w:tc>
          <w:tcPr>
            <w:tcW w:w="0" w:type="auto"/>
          </w:tcPr>
          <w:p w14:paraId="5BE07F03" w14:textId="77777777" w:rsidR="007C0D28" w:rsidRPr="00611578" w:rsidRDefault="007C0D28" w:rsidP="008D799A">
            <w:pPr>
              <w:spacing w:line="360" w:lineRule="auto"/>
              <w:rPr>
                <w:i/>
                <w:szCs w:val="24"/>
              </w:rPr>
            </w:pPr>
            <w:r w:rsidRPr="00611578">
              <w:rPr>
                <w:i/>
                <w:szCs w:val="24"/>
              </w:rPr>
              <w:t>Petromyzon marinus</w:t>
            </w:r>
          </w:p>
        </w:tc>
        <w:tc>
          <w:tcPr>
            <w:tcW w:w="0" w:type="auto"/>
          </w:tcPr>
          <w:p w14:paraId="4E758176" w14:textId="77777777" w:rsidR="007C0D28" w:rsidRPr="00076E91" w:rsidRDefault="007C0D28" w:rsidP="008D799A">
            <w:pPr>
              <w:spacing w:line="360" w:lineRule="auto"/>
              <w:rPr>
                <w:szCs w:val="24"/>
              </w:rPr>
            </w:pPr>
            <w:r w:rsidRPr="00076E91">
              <w:rPr>
                <w:szCs w:val="24"/>
              </w:rPr>
              <w:t>Metazoa</w:t>
            </w:r>
          </w:p>
        </w:tc>
        <w:tc>
          <w:tcPr>
            <w:tcW w:w="0" w:type="auto"/>
          </w:tcPr>
          <w:p w14:paraId="0CF470E0" w14:textId="25E28FB1" w:rsidR="007C0D28" w:rsidRPr="00076E91" w:rsidRDefault="00A041BA" w:rsidP="008D799A">
            <w:pPr>
              <w:spacing w:line="360" w:lineRule="auto"/>
              <w:rPr>
                <w:szCs w:val="24"/>
              </w:rPr>
            </w:pPr>
            <w:r w:rsidRPr="00076E91">
              <w:rPr>
                <w:szCs w:val="24"/>
              </w:rPr>
              <w:t>Unikonta</w:t>
            </w:r>
          </w:p>
        </w:tc>
      </w:tr>
      <w:tr w:rsidR="007C0D28" w:rsidRPr="00076E91" w14:paraId="5D01E5AA" w14:textId="77777777" w:rsidTr="002E4524">
        <w:tc>
          <w:tcPr>
            <w:tcW w:w="0" w:type="auto"/>
          </w:tcPr>
          <w:p w14:paraId="0AD5AAB3" w14:textId="77777777" w:rsidR="007C0D28" w:rsidRPr="00076E91" w:rsidRDefault="007C0D28" w:rsidP="008D799A">
            <w:pPr>
              <w:spacing w:line="360" w:lineRule="auto"/>
              <w:rPr>
                <w:szCs w:val="24"/>
              </w:rPr>
            </w:pPr>
            <w:r w:rsidRPr="00076E91">
              <w:rPr>
                <w:bCs/>
                <w:szCs w:val="24"/>
              </w:rPr>
              <w:t>237</w:t>
            </w:r>
          </w:p>
        </w:tc>
        <w:tc>
          <w:tcPr>
            <w:tcW w:w="0" w:type="auto"/>
          </w:tcPr>
          <w:p w14:paraId="6D848472" w14:textId="77777777" w:rsidR="007C0D28" w:rsidRPr="00611578" w:rsidRDefault="007C0D28" w:rsidP="008D799A">
            <w:pPr>
              <w:spacing w:line="360" w:lineRule="auto"/>
              <w:rPr>
                <w:i/>
                <w:szCs w:val="24"/>
              </w:rPr>
            </w:pPr>
            <w:r w:rsidRPr="00611578">
              <w:rPr>
                <w:i/>
                <w:szCs w:val="24"/>
              </w:rPr>
              <w:t>Pongo pygmaeus</w:t>
            </w:r>
          </w:p>
        </w:tc>
        <w:tc>
          <w:tcPr>
            <w:tcW w:w="0" w:type="auto"/>
          </w:tcPr>
          <w:p w14:paraId="0FD9FAA2" w14:textId="77777777" w:rsidR="007C0D28" w:rsidRPr="00076E91" w:rsidRDefault="007C0D28" w:rsidP="008D799A">
            <w:pPr>
              <w:spacing w:line="360" w:lineRule="auto"/>
              <w:rPr>
                <w:szCs w:val="24"/>
              </w:rPr>
            </w:pPr>
            <w:r w:rsidRPr="00076E91">
              <w:rPr>
                <w:szCs w:val="24"/>
              </w:rPr>
              <w:t>Metazoa</w:t>
            </w:r>
          </w:p>
        </w:tc>
        <w:tc>
          <w:tcPr>
            <w:tcW w:w="0" w:type="auto"/>
          </w:tcPr>
          <w:p w14:paraId="3870DE03" w14:textId="01945A98" w:rsidR="007C0D28" w:rsidRPr="00076E91" w:rsidRDefault="00A041BA" w:rsidP="008D799A">
            <w:pPr>
              <w:spacing w:line="360" w:lineRule="auto"/>
              <w:rPr>
                <w:szCs w:val="24"/>
              </w:rPr>
            </w:pPr>
            <w:r w:rsidRPr="00076E91">
              <w:rPr>
                <w:szCs w:val="24"/>
              </w:rPr>
              <w:t>Unikonta</w:t>
            </w:r>
          </w:p>
        </w:tc>
      </w:tr>
      <w:tr w:rsidR="007C0D28" w:rsidRPr="00076E91" w14:paraId="08F8B00B" w14:textId="77777777" w:rsidTr="002E4524">
        <w:tc>
          <w:tcPr>
            <w:tcW w:w="0" w:type="auto"/>
          </w:tcPr>
          <w:p w14:paraId="2CD49D06" w14:textId="77777777" w:rsidR="007C0D28" w:rsidRPr="00076E91" w:rsidRDefault="007C0D28" w:rsidP="008D799A">
            <w:pPr>
              <w:spacing w:line="360" w:lineRule="auto"/>
              <w:rPr>
                <w:szCs w:val="24"/>
              </w:rPr>
            </w:pPr>
            <w:r w:rsidRPr="00076E91">
              <w:rPr>
                <w:bCs/>
                <w:szCs w:val="24"/>
              </w:rPr>
              <w:t>238</w:t>
            </w:r>
          </w:p>
        </w:tc>
        <w:tc>
          <w:tcPr>
            <w:tcW w:w="0" w:type="auto"/>
          </w:tcPr>
          <w:p w14:paraId="4767765C" w14:textId="77777777" w:rsidR="007C0D28" w:rsidRPr="00611578" w:rsidRDefault="007C0D28" w:rsidP="008D799A">
            <w:pPr>
              <w:spacing w:line="360" w:lineRule="auto"/>
              <w:rPr>
                <w:i/>
                <w:szCs w:val="24"/>
              </w:rPr>
            </w:pPr>
            <w:r w:rsidRPr="00611578">
              <w:rPr>
                <w:i/>
                <w:szCs w:val="24"/>
              </w:rPr>
              <w:t>Pristionchus pacificus</w:t>
            </w:r>
          </w:p>
        </w:tc>
        <w:tc>
          <w:tcPr>
            <w:tcW w:w="0" w:type="auto"/>
          </w:tcPr>
          <w:p w14:paraId="67347CC3" w14:textId="77777777" w:rsidR="007C0D28" w:rsidRPr="00076E91" w:rsidRDefault="007C0D28" w:rsidP="008D799A">
            <w:pPr>
              <w:spacing w:line="360" w:lineRule="auto"/>
              <w:rPr>
                <w:szCs w:val="24"/>
              </w:rPr>
            </w:pPr>
            <w:r w:rsidRPr="00076E91">
              <w:rPr>
                <w:szCs w:val="24"/>
              </w:rPr>
              <w:t>Metazoa</w:t>
            </w:r>
          </w:p>
        </w:tc>
        <w:tc>
          <w:tcPr>
            <w:tcW w:w="0" w:type="auto"/>
          </w:tcPr>
          <w:p w14:paraId="63A340C5" w14:textId="24C2FDF6" w:rsidR="007C0D28" w:rsidRPr="00076E91" w:rsidRDefault="00A041BA" w:rsidP="008D799A">
            <w:pPr>
              <w:spacing w:line="360" w:lineRule="auto"/>
              <w:rPr>
                <w:szCs w:val="24"/>
              </w:rPr>
            </w:pPr>
            <w:r w:rsidRPr="00076E91">
              <w:rPr>
                <w:szCs w:val="24"/>
              </w:rPr>
              <w:t>Unikonta</w:t>
            </w:r>
          </w:p>
        </w:tc>
      </w:tr>
      <w:tr w:rsidR="007C0D28" w:rsidRPr="00076E91" w14:paraId="7AA5BBB0" w14:textId="77777777" w:rsidTr="002E4524">
        <w:tc>
          <w:tcPr>
            <w:tcW w:w="0" w:type="auto"/>
          </w:tcPr>
          <w:p w14:paraId="47864DBE" w14:textId="77777777" w:rsidR="007C0D28" w:rsidRPr="00076E91" w:rsidRDefault="007C0D28" w:rsidP="008D799A">
            <w:pPr>
              <w:spacing w:line="360" w:lineRule="auto"/>
              <w:rPr>
                <w:szCs w:val="24"/>
              </w:rPr>
            </w:pPr>
            <w:r w:rsidRPr="00076E91">
              <w:rPr>
                <w:bCs/>
                <w:szCs w:val="24"/>
              </w:rPr>
              <w:t>239</w:t>
            </w:r>
          </w:p>
        </w:tc>
        <w:tc>
          <w:tcPr>
            <w:tcW w:w="0" w:type="auto"/>
          </w:tcPr>
          <w:p w14:paraId="5E7725A5" w14:textId="77777777" w:rsidR="007C0D28" w:rsidRPr="00611578" w:rsidRDefault="007C0D28" w:rsidP="008D799A">
            <w:pPr>
              <w:spacing w:line="360" w:lineRule="auto"/>
              <w:rPr>
                <w:i/>
                <w:szCs w:val="24"/>
              </w:rPr>
            </w:pPr>
            <w:r w:rsidRPr="00611578">
              <w:rPr>
                <w:i/>
                <w:szCs w:val="24"/>
              </w:rPr>
              <w:t>Procavia capensis</w:t>
            </w:r>
          </w:p>
        </w:tc>
        <w:tc>
          <w:tcPr>
            <w:tcW w:w="0" w:type="auto"/>
          </w:tcPr>
          <w:p w14:paraId="1BEC0E86" w14:textId="77777777" w:rsidR="007C0D28" w:rsidRPr="00076E91" w:rsidRDefault="007C0D28" w:rsidP="008D799A">
            <w:pPr>
              <w:spacing w:line="360" w:lineRule="auto"/>
              <w:rPr>
                <w:szCs w:val="24"/>
              </w:rPr>
            </w:pPr>
            <w:r w:rsidRPr="00076E91">
              <w:rPr>
                <w:szCs w:val="24"/>
              </w:rPr>
              <w:t>Metazoa</w:t>
            </w:r>
          </w:p>
        </w:tc>
        <w:tc>
          <w:tcPr>
            <w:tcW w:w="0" w:type="auto"/>
          </w:tcPr>
          <w:p w14:paraId="49F5ED84" w14:textId="6E23A18C" w:rsidR="007C0D28" w:rsidRPr="00076E91" w:rsidRDefault="00A041BA" w:rsidP="008D799A">
            <w:pPr>
              <w:spacing w:line="360" w:lineRule="auto"/>
              <w:rPr>
                <w:szCs w:val="24"/>
              </w:rPr>
            </w:pPr>
            <w:r w:rsidRPr="00076E91">
              <w:rPr>
                <w:szCs w:val="24"/>
              </w:rPr>
              <w:t>Unikonta</w:t>
            </w:r>
          </w:p>
        </w:tc>
      </w:tr>
      <w:tr w:rsidR="007C0D28" w:rsidRPr="00076E91" w14:paraId="4C05BA71" w14:textId="77777777" w:rsidTr="002E4524">
        <w:tc>
          <w:tcPr>
            <w:tcW w:w="0" w:type="auto"/>
          </w:tcPr>
          <w:p w14:paraId="431E4DDE" w14:textId="77777777" w:rsidR="007C0D28" w:rsidRPr="00076E91" w:rsidRDefault="007C0D28" w:rsidP="008D799A">
            <w:pPr>
              <w:spacing w:line="360" w:lineRule="auto"/>
              <w:rPr>
                <w:szCs w:val="24"/>
              </w:rPr>
            </w:pPr>
            <w:r w:rsidRPr="00076E91">
              <w:rPr>
                <w:bCs/>
                <w:szCs w:val="24"/>
              </w:rPr>
              <w:t>240</w:t>
            </w:r>
          </w:p>
        </w:tc>
        <w:tc>
          <w:tcPr>
            <w:tcW w:w="0" w:type="auto"/>
          </w:tcPr>
          <w:p w14:paraId="5642FBBD" w14:textId="77777777" w:rsidR="007C0D28" w:rsidRPr="00611578" w:rsidRDefault="007C0D28" w:rsidP="008D799A">
            <w:pPr>
              <w:spacing w:line="360" w:lineRule="auto"/>
              <w:rPr>
                <w:i/>
                <w:szCs w:val="24"/>
              </w:rPr>
            </w:pPr>
            <w:r w:rsidRPr="00611578">
              <w:rPr>
                <w:i/>
                <w:szCs w:val="24"/>
              </w:rPr>
              <w:t>Pteropus vampyrus</w:t>
            </w:r>
          </w:p>
        </w:tc>
        <w:tc>
          <w:tcPr>
            <w:tcW w:w="0" w:type="auto"/>
          </w:tcPr>
          <w:p w14:paraId="62C067C9" w14:textId="77777777" w:rsidR="007C0D28" w:rsidRPr="00076E91" w:rsidRDefault="007C0D28" w:rsidP="008D799A">
            <w:pPr>
              <w:spacing w:line="360" w:lineRule="auto"/>
              <w:rPr>
                <w:szCs w:val="24"/>
              </w:rPr>
            </w:pPr>
            <w:r w:rsidRPr="00076E91">
              <w:rPr>
                <w:szCs w:val="24"/>
              </w:rPr>
              <w:t>Metazoa</w:t>
            </w:r>
          </w:p>
        </w:tc>
        <w:tc>
          <w:tcPr>
            <w:tcW w:w="0" w:type="auto"/>
          </w:tcPr>
          <w:p w14:paraId="0A5A79F7" w14:textId="63F9639A" w:rsidR="007C0D28" w:rsidRPr="00076E91" w:rsidRDefault="00A041BA" w:rsidP="008D799A">
            <w:pPr>
              <w:spacing w:line="360" w:lineRule="auto"/>
              <w:rPr>
                <w:szCs w:val="24"/>
              </w:rPr>
            </w:pPr>
            <w:r w:rsidRPr="00076E91">
              <w:rPr>
                <w:szCs w:val="24"/>
              </w:rPr>
              <w:t>Unikonta</w:t>
            </w:r>
          </w:p>
        </w:tc>
      </w:tr>
      <w:tr w:rsidR="007C0D28" w:rsidRPr="00076E91" w14:paraId="413B86C5" w14:textId="77777777" w:rsidTr="002E4524">
        <w:tc>
          <w:tcPr>
            <w:tcW w:w="0" w:type="auto"/>
          </w:tcPr>
          <w:p w14:paraId="12CE665B" w14:textId="77777777" w:rsidR="007C0D28" w:rsidRPr="00076E91" w:rsidRDefault="007C0D28" w:rsidP="008D799A">
            <w:pPr>
              <w:spacing w:line="360" w:lineRule="auto"/>
              <w:rPr>
                <w:szCs w:val="24"/>
              </w:rPr>
            </w:pPr>
            <w:r w:rsidRPr="00076E91">
              <w:rPr>
                <w:bCs/>
                <w:szCs w:val="24"/>
              </w:rPr>
              <w:t>241</w:t>
            </w:r>
          </w:p>
        </w:tc>
        <w:tc>
          <w:tcPr>
            <w:tcW w:w="0" w:type="auto"/>
          </w:tcPr>
          <w:p w14:paraId="1F25872A" w14:textId="77777777" w:rsidR="007C0D28" w:rsidRPr="00611578" w:rsidRDefault="007C0D28" w:rsidP="008D799A">
            <w:pPr>
              <w:spacing w:line="360" w:lineRule="auto"/>
              <w:rPr>
                <w:i/>
                <w:szCs w:val="24"/>
              </w:rPr>
            </w:pPr>
            <w:r w:rsidRPr="00611578">
              <w:rPr>
                <w:i/>
                <w:szCs w:val="24"/>
              </w:rPr>
              <w:t>Rattus norvegicus</w:t>
            </w:r>
          </w:p>
        </w:tc>
        <w:tc>
          <w:tcPr>
            <w:tcW w:w="0" w:type="auto"/>
          </w:tcPr>
          <w:p w14:paraId="7DBF1113" w14:textId="77777777" w:rsidR="007C0D28" w:rsidRPr="00076E91" w:rsidRDefault="007C0D28" w:rsidP="008D799A">
            <w:pPr>
              <w:spacing w:line="360" w:lineRule="auto"/>
              <w:rPr>
                <w:szCs w:val="24"/>
              </w:rPr>
            </w:pPr>
            <w:r w:rsidRPr="00076E91">
              <w:rPr>
                <w:szCs w:val="24"/>
              </w:rPr>
              <w:t>Metazoa</w:t>
            </w:r>
          </w:p>
        </w:tc>
        <w:tc>
          <w:tcPr>
            <w:tcW w:w="0" w:type="auto"/>
          </w:tcPr>
          <w:p w14:paraId="25FEF64C" w14:textId="47E6D233" w:rsidR="007C0D28" w:rsidRPr="00076E91" w:rsidRDefault="00A041BA" w:rsidP="008D799A">
            <w:pPr>
              <w:spacing w:line="360" w:lineRule="auto"/>
              <w:rPr>
                <w:szCs w:val="24"/>
              </w:rPr>
            </w:pPr>
            <w:r w:rsidRPr="00076E91">
              <w:rPr>
                <w:szCs w:val="24"/>
              </w:rPr>
              <w:t>Unikonta</w:t>
            </w:r>
          </w:p>
        </w:tc>
      </w:tr>
      <w:tr w:rsidR="007C0D28" w:rsidRPr="00076E91" w14:paraId="2D527BD9" w14:textId="77777777" w:rsidTr="002E4524">
        <w:tc>
          <w:tcPr>
            <w:tcW w:w="0" w:type="auto"/>
          </w:tcPr>
          <w:p w14:paraId="23AE0025" w14:textId="77777777" w:rsidR="007C0D28" w:rsidRPr="00076E91" w:rsidRDefault="007C0D28" w:rsidP="008D799A">
            <w:pPr>
              <w:spacing w:line="360" w:lineRule="auto"/>
              <w:rPr>
                <w:szCs w:val="24"/>
              </w:rPr>
            </w:pPr>
            <w:r w:rsidRPr="00076E91">
              <w:rPr>
                <w:bCs/>
                <w:szCs w:val="24"/>
              </w:rPr>
              <w:t>242</w:t>
            </w:r>
          </w:p>
        </w:tc>
        <w:tc>
          <w:tcPr>
            <w:tcW w:w="0" w:type="auto"/>
          </w:tcPr>
          <w:p w14:paraId="234BA4E3" w14:textId="77777777" w:rsidR="007C0D28" w:rsidRPr="00611578" w:rsidRDefault="007C0D28" w:rsidP="008D799A">
            <w:pPr>
              <w:spacing w:line="360" w:lineRule="auto"/>
              <w:rPr>
                <w:i/>
                <w:szCs w:val="24"/>
              </w:rPr>
            </w:pPr>
            <w:r w:rsidRPr="00611578">
              <w:rPr>
                <w:i/>
                <w:szCs w:val="24"/>
              </w:rPr>
              <w:t>Sarcophilus_harrisii</w:t>
            </w:r>
          </w:p>
        </w:tc>
        <w:tc>
          <w:tcPr>
            <w:tcW w:w="0" w:type="auto"/>
          </w:tcPr>
          <w:p w14:paraId="28014ABE" w14:textId="77777777" w:rsidR="007C0D28" w:rsidRPr="00076E91" w:rsidRDefault="007C0D28" w:rsidP="008D799A">
            <w:pPr>
              <w:spacing w:line="360" w:lineRule="auto"/>
              <w:rPr>
                <w:szCs w:val="24"/>
              </w:rPr>
            </w:pPr>
            <w:r w:rsidRPr="00076E91">
              <w:rPr>
                <w:szCs w:val="24"/>
              </w:rPr>
              <w:t>Metazoa</w:t>
            </w:r>
          </w:p>
        </w:tc>
        <w:tc>
          <w:tcPr>
            <w:tcW w:w="0" w:type="auto"/>
          </w:tcPr>
          <w:p w14:paraId="549D304A" w14:textId="05636865" w:rsidR="007C0D28" w:rsidRPr="00076E91" w:rsidRDefault="00A041BA" w:rsidP="008D799A">
            <w:pPr>
              <w:spacing w:line="360" w:lineRule="auto"/>
              <w:rPr>
                <w:szCs w:val="24"/>
              </w:rPr>
            </w:pPr>
            <w:r w:rsidRPr="00076E91">
              <w:rPr>
                <w:szCs w:val="24"/>
              </w:rPr>
              <w:t>Unikonta</w:t>
            </w:r>
          </w:p>
        </w:tc>
      </w:tr>
      <w:tr w:rsidR="007C0D28" w:rsidRPr="00076E91" w14:paraId="1B765629" w14:textId="77777777" w:rsidTr="002E4524">
        <w:tc>
          <w:tcPr>
            <w:tcW w:w="0" w:type="auto"/>
          </w:tcPr>
          <w:p w14:paraId="5065FC10" w14:textId="77777777" w:rsidR="007C0D28" w:rsidRPr="00076E91" w:rsidRDefault="007C0D28" w:rsidP="008D799A">
            <w:pPr>
              <w:spacing w:line="360" w:lineRule="auto"/>
              <w:rPr>
                <w:szCs w:val="24"/>
              </w:rPr>
            </w:pPr>
            <w:r w:rsidRPr="00076E91">
              <w:rPr>
                <w:bCs/>
                <w:szCs w:val="24"/>
              </w:rPr>
              <w:t>243</w:t>
            </w:r>
          </w:p>
        </w:tc>
        <w:tc>
          <w:tcPr>
            <w:tcW w:w="0" w:type="auto"/>
          </w:tcPr>
          <w:p w14:paraId="22BE109E" w14:textId="77777777" w:rsidR="007C0D28" w:rsidRPr="00611578" w:rsidRDefault="007C0D28" w:rsidP="008D799A">
            <w:pPr>
              <w:spacing w:line="360" w:lineRule="auto"/>
              <w:rPr>
                <w:i/>
                <w:szCs w:val="24"/>
              </w:rPr>
            </w:pPr>
            <w:r w:rsidRPr="00611578">
              <w:rPr>
                <w:i/>
                <w:szCs w:val="24"/>
              </w:rPr>
              <w:t>Schistosoma mansoni</w:t>
            </w:r>
          </w:p>
        </w:tc>
        <w:tc>
          <w:tcPr>
            <w:tcW w:w="0" w:type="auto"/>
          </w:tcPr>
          <w:p w14:paraId="70904075" w14:textId="77777777" w:rsidR="007C0D28" w:rsidRPr="00076E91" w:rsidRDefault="007C0D28" w:rsidP="008D799A">
            <w:pPr>
              <w:spacing w:line="360" w:lineRule="auto"/>
              <w:rPr>
                <w:szCs w:val="24"/>
              </w:rPr>
            </w:pPr>
            <w:r w:rsidRPr="00076E91">
              <w:rPr>
                <w:szCs w:val="24"/>
              </w:rPr>
              <w:t>Metazoa</w:t>
            </w:r>
          </w:p>
        </w:tc>
        <w:tc>
          <w:tcPr>
            <w:tcW w:w="0" w:type="auto"/>
          </w:tcPr>
          <w:p w14:paraId="6905B825" w14:textId="4F130EE9" w:rsidR="007C0D28" w:rsidRPr="00076E91" w:rsidRDefault="00A041BA" w:rsidP="008D799A">
            <w:pPr>
              <w:spacing w:line="360" w:lineRule="auto"/>
              <w:rPr>
                <w:szCs w:val="24"/>
              </w:rPr>
            </w:pPr>
            <w:r w:rsidRPr="00076E91">
              <w:rPr>
                <w:szCs w:val="24"/>
              </w:rPr>
              <w:t>Unikonta</w:t>
            </w:r>
          </w:p>
        </w:tc>
      </w:tr>
      <w:tr w:rsidR="007C0D28" w:rsidRPr="00076E91" w14:paraId="417AB78F" w14:textId="77777777" w:rsidTr="002E4524">
        <w:tc>
          <w:tcPr>
            <w:tcW w:w="0" w:type="auto"/>
          </w:tcPr>
          <w:p w14:paraId="25D419E5" w14:textId="77777777" w:rsidR="007C0D28" w:rsidRPr="00076E91" w:rsidRDefault="007C0D28" w:rsidP="008D799A">
            <w:pPr>
              <w:spacing w:line="360" w:lineRule="auto"/>
              <w:rPr>
                <w:szCs w:val="24"/>
              </w:rPr>
            </w:pPr>
            <w:r w:rsidRPr="00076E91">
              <w:rPr>
                <w:bCs/>
                <w:szCs w:val="24"/>
              </w:rPr>
              <w:t>244</w:t>
            </w:r>
          </w:p>
        </w:tc>
        <w:tc>
          <w:tcPr>
            <w:tcW w:w="0" w:type="auto"/>
          </w:tcPr>
          <w:p w14:paraId="68ACB153" w14:textId="77777777" w:rsidR="007C0D28" w:rsidRPr="00611578" w:rsidRDefault="007C0D28" w:rsidP="008D799A">
            <w:pPr>
              <w:spacing w:line="360" w:lineRule="auto"/>
              <w:rPr>
                <w:i/>
                <w:szCs w:val="24"/>
              </w:rPr>
            </w:pPr>
            <w:r w:rsidRPr="00611578">
              <w:rPr>
                <w:i/>
                <w:szCs w:val="24"/>
              </w:rPr>
              <w:t>Sorex araneus</w:t>
            </w:r>
          </w:p>
        </w:tc>
        <w:tc>
          <w:tcPr>
            <w:tcW w:w="0" w:type="auto"/>
          </w:tcPr>
          <w:p w14:paraId="441B9CFC" w14:textId="77777777" w:rsidR="007C0D28" w:rsidRPr="00076E91" w:rsidRDefault="007C0D28" w:rsidP="008D799A">
            <w:pPr>
              <w:spacing w:line="360" w:lineRule="auto"/>
              <w:rPr>
                <w:szCs w:val="24"/>
              </w:rPr>
            </w:pPr>
            <w:r w:rsidRPr="00076E91">
              <w:rPr>
                <w:szCs w:val="24"/>
              </w:rPr>
              <w:t>Metazoa</w:t>
            </w:r>
          </w:p>
        </w:tc>
        <w:tc>
          <w:tcPr>
            <w:tcW w:w="0" w:type="auto"/>
          </w:tcPr>
          <w:p w14:paraId="72625599" w14:textId="2C4AD3CE" w:rsidR="007C0D28" w:rsidRPr="00076E91" w:rsidRDefault="00A041BA" w:rsidP="008D799A">
            <w:pPr>
              <w:spacing w:line="360" w:lineRule="auto"/>
              <w:rPr>
                <w:szCs w:val="24"/>
              </w:rPr>
            </w:pPr>
            <w:r w:rsidRPr="00076E91">
              <w:rPr>
                <w:szCs w:val="24"/>
              </w:rPr>
              <w:t>Unikonta</w:t>
            </w:r>
          </w:p>
        </w:tc>
      </w:tr>
      <w:tr w:rsidR="007C0D28" w:rsidRPr="00076E91" w14:paraId="30871CE7" w14:textId="77777777" w:rsidTr="002E4524">
        <w:tc>
          <w:tcPr>
            <w:tcW w:w="0" w:type="auto"/>
          </w:tcPr>
          <w:p w14:paraId="1BE0AEDC" w14:textId="77777777" w:rsidR="007C0D28" w:rsidRPr="00076E91" w:rsidRDefault="007C0D28" w:rsidP="008D799A">
            <w:pPr>
              <w:spacing w:line="360" w:lineRule="auto"/>
              <w:rPr>
                <w:szCs w:val="24"/>
              </w:rPr>
            </w:pPr>
            <w:r w:rsidRPr="00076E91">
              <w:rPr>
                <w:bCs/>
                <w:szCs w:val="24"/>
              </w:rPr>
              <w:t>245</w:t>
            </w:r>
          </w:p>
        </w:tc>
        <w:tc>
          <w:tcPr>
            <w:tcW w:w="0" w:type="auto"/>
          </w:tcPr>
          <w:p w14:paraId="5AA8988F" w14:textId="77777777" w:rsidR="007C0D28" w:rsidRPr="00611578" w:rsidRDefault="007C0D28" w:rsidP="008D799A">
            <w:pPr>
              <w:spacing w:line="360" w:lineRule="auto"/>
              <w:rPr>
                <w:i/>
                <w:szCs w:val="24"/>
              </w:rPr>
            </w:pPr>
            <w:r w:rsidRPr="00611578">
              <w:rPr>
                <w:i/>
                <w:szCs w:val="24"/>
              </w:rPr>
              <w:t>Spermophilus tridecemlineatus</w:t>
            </w:r>
          </w:p>
        </w:tc>
        <w:tc>
          <w:tcPr>
            <w:tcW w:w="0" w:type="auto"/>
          </w:tcPr>
          <w:p w14:paraId="10F1839D" w14:textId="77777777" w:rsidR="007C0D28" w:rsidRPr="00076E91" w:rsidRDefault="007C0D28" w:rsidP="008D799A">
            <w:pPr>
              <w:spacing w:line="360" w:lineRule="auto"/>
              <w:rPr>
                <w:szCs w:val="24"/>
              </w:rPr>
            </w:pPr>
            <w:r w:rsidRPr="00076E91">
              <w:rPr>
                <w:szCs w:val="24"/>
              </w:rPr>
              <w:t>Metazoa</w:t>
            </w:r>
          </w:p>
        </w:tc>
        <w:tc>
          <w:tcPr>
            <w:tcW w:w="0" w:type="auto"/>
          </w:tcPr>
          <w:p w14:paraId="1C52D376" w14:textId="685547BA" w:rsidR="007C0D28" w:rsidRPr="00076E91" w:rsidRDefault="00A041BA" w:rsidP="008D799A">
            <w:pPr>
              <w:spacing w:line="360" w:lineRule="auto"/>
              <w:rPr>
                <w:szCs w:val="24"/>
              </w:rPr>
            </w:pPr>
            <w:r w:rsidRPr="00076E91">
              <w:rPr>
                <w:szCs w:val="24"/>
              </w:rPr>
              <w:t>Unikonta</w:t>
            </w:r>
          </w:p>
        </w:tc>
      </w:tr>
      <w:tr w:rsidR="007C0D28" w:rsidRPr="00076E91" w14:paraId="177A5A3B" w14:textId="77777777" w:rsidTr="002E4524">
        <w:tc>
          <w:tcPr>
            <w:tcW w:w="0" w:type="auto"/>
          </w:tcPr>
          <w:p w14:paraId="4A6C84E3" w14:textId="77777777" w:rsidR="007C0D28" w:rsidRPr="00076E91" w:rsidRDefault="007C0D28" w:rsidP="008D799A">
            <w:pPr>
              <w:spacing w:line="360" w:lineRule="auto"/>
              <w:rPr>
                <w:szCs w:val="24"/>
              </w:rPr>
            </w:pPr>
            <w:r w:rsidRPr="00076E91">
              <w:rPr>
                <w:bCs/>
                <w:szCs w:val="24"/>
              </w:rPr>
              <w:t>246</w:t>
            </w:r>
          </w:p>
        </w:tc>
        <w:tc>
          <w:tcPr>
            <w:tcW w:w="0" w:type="auto"/>
          </w:tcPr>
          <w:p w14:paraId="7872EF3D" w14:textId="77777777" w:rsidR="007C0D28" w:rsidRPr="00611578" w:rsidRDefault="007C0D28" w:rsidP="008D799A">
            <w:pPr>
              <w:spacing w:line="360" w:lineRule="auto"/>
              <w:rPr>
                <w:i/>
                <w:szCs w:val="24"/>
              </w:rPr>
            </w:pPr>
            <w:r w:rsidRPr="00611578">
              <w:rPr>
                <w:i/>
                <w:szCs w:val="24"/>
              </w:rPr>
              <w:t>Strongylocentrotus purpuratus</w:t>
            </w:r>
          </w:p>
        </w:tc>
        <w:tc>
          <w:tcPr>
            <w:tcW w:w="0" w:type="auto"/>
          </w:tcPr>
          <w:p w14:paraId="6C50EAD9" w14:textId="77777777" w:rsidR="007C0D28" w:rsidRPr="00076E91" w:rsidRDefault="007C0D28" w:rsidP="008D799A">
            <w:pPr>
              <w:spacing w:line="360" w:lineRule="auto"/>
              <w:rPr>
                <w:szCs w:val="24"/>
              </w:rPr>
            </w:pPr>
            <w:r w:rsidRPr="00076E91">
              <w:rPr>
                <w:szCs w:val="24"/>
              </w:rPr>
              <w:t>Metazoa</w:t>
            </w:r>
          </w:p>
        </w:tc>
        <w:tc>
          <w:tcPr>
            <w:tcW w:w="0" w:type="auto"/>
          </w:tcPr>
          <w:p w14:paraId="774E720D" w14:textId="5E92383F" w:rsidR="007C0D28" w:rsidRPr="00076E91" w:rsidRDefault="00A041BA" w:rsidP="008D799A">
            <w:pPr>
              <w:spacing w:line="360" w:lineRule="auto"/>
              <w:rPr>
                <w:szCs w:val="24"/>
              </w:rPr>
            </w:pPr>
            <w:r w:rsidRPr="00076E91">
              <w:rPr>
                <w:szCs w:val="24"/>
              </w:rPr>
              <w:t>Unikonta</w:t>
            </w:r>
          </w:p>
        </w:tc>
      </w:tr>
      <w:tr w:rsidR="007C0D28" w:rsidRPr="00076E91" w14:paraId="7EE2E8BC" w14:textId="77777777" w:rsidTr="002E4524">
        <w:tc>
          <w:tcPr>
            <w:tcW w:w="0" w:type="auto"/>
          </w:tcPr>
          <w:p w14:paraId="4BE44680" w14:textId="77777777" w:rsidR="007C0D28" w:rsidRPr="00076E91" w:rsidRDefault="007C0D28" w:rsidP="008D799A">
            <w:pPr>
              <w:spacing w:line="360" w:lineRule="auto"/>
              <w:rPr>
                <w:szCs w:val="24"/>
              </w:rPr>
            </w:pPr>
            <w:r w:rsidRPr="00076E91">
              <w:rPr>
                <w:bCs/>
                <w:szCs w:val="24"/>
              </w:rPr>
              <w:t>247</w:t>
            </w:r>
          </w:p>
        </w:tc>
        <w:tc>
          <w:tcPr>
            <w:tcW w:w="0" w:type="auto"/>
          </w:tcPr>
          <w:p w14:paraId="0F0C56D3" w14:textId="77777777" w:rsidR="007C0D28" w:rsidRPr="00611578" w:rsidRDefault="007C0D28" w:rsidP="008D799A">
            <w:pPr>
              <w:spacing w:line="360" w:lineRule="auto"/>
              <w:rPr>
                <w:i/>
                <w:szCs w:val="24"/>
              </w:rPr>
            </w:pPr>
            <w:r w:rsidRPr="00611578">
              <w:rPr>
                <w:i/>
                <w:szCs w:val="24"/>
              </w:rPr>
              <w:t>Sus scrofa</w:t>
            </w:r>
          </w:p>
        </w:tc>
        <w:tc>
          <w:tcPr>
            <w:tcW w:w="0" w:type="auto"/>
          </w:tcPr>
          <w:p w14:paraId="676B8E1A" w14:textId="77777777" w:rsidR="007C0D28" w:rsidRPr="00076E91" w:rsidRDefault="007C0D28" w:rsidP="008D799A">
            <w:pPr>
              <w:spacing w:line="360" w:lineRule="auto"/>
              <w:rPr>
                <w:szCs w:val="24"/>
              </w:rPr>
            </w:pPr>
            <w:r w:rsidRPr="00076E91">
              <w:rPr>
                <w:szCs w:val="24"/>
              </w:rPr>
              <w:t>Metazoa</w:t>
            </w:r>
          </w:p>
        </w:tc>
        <w:tc>
          <w:tcPr>
            <w:tcW w:w="0" w:type="auto"/>
          </w:tcPr>
          <w:p w14:paraId="24377727" w14:textId="3D9D08A8" w:rsidR="007C0D28" w:rsidRPr="00076E91" w:rsidRDefault="00A041BA" w:rsidP="008D799A">
            <w:pPr>
              <w:spacing w:line="360" w:lineRule="auto"/>
              <w:rPr>
                <w:szCs w:val="24"/>
              </w:rPr>
            </w:pPr>
            <w:r w:rsidRPr="00076E91">
              <w:rPr>
                <w:szCs w:val="24"/>
              </w:rPr>
              <w:t>Unikonta</w:t>
            </w:r>
          </w:p>
        </w:tc>
      </w:tr>
      <w:tr w:rsidR="007C0D28" w:rsidRPr="00076E91" w14:paraId="4999DC01" w14:textId="77777777" w:rsidTr="002E4524">
        <w:tc>
          <w:tcPr>
            <w:tcW w:w="0" w:type="auto"/>
          </w:tcPr>
          <w:p w14:paraId="62075EC5" w14:textId="77777777" w:rsidR="007C0D28" w:rsidRPr="00076E91" w:rsidRDefault="007C0D28" w:rsidP="008D799A">
            <w:pPr>
              <w:spacing w:line="360" w:lineRule="auto"/>
              <w:rPr>
                <w:szCs w:val="24"/>
              </w:rPr>
            </w:pPr>
            <w:r w:rsidRPr="00076E91">
              <w:rPr>
                <w:bCs/>
                <w:szCs w:val="24"/>
              </w:rPr>
              <w:t>248</w:t>
            </w:r>
          </w:p>
        </w:tc>
        <w:tc>
          <w:tcPr>
            <w:tcW w:w="0" w:type="auto"/>
          </w:tcPr>
          <w:p w14:paraId="4E7070F4" w14:textId="77777777" w:rsidR="007C0D28" w:rsidRPr="00611578" w:rsidRDefault="007C0D28" w:rsidP="008D799A">
            <w:pPr>
              <w:spacing w:line="360" w:lineRule="auto"/>
              <w:rPr>
                <w:i/>
                <w:szCs w:val="24"/>
              </w:rPr>
            </w:pPr>
            <w:r w:rsidRPr="00611578">
              <w:rPr>
                <w:i/>
                <w:szCs w:val="24"/>
              </w:rPr>
              <w:t>Taeniopygia guttata</w:t>
            </w:r>
          </w:p>
        </w:tc>
        <w:tc>
          <w:tcPr>
            <w:tcW w:w="0" w:type="auto"/>
          </w:tcPr>
          <w:p w14:paraId="4AAA1130" w14:textId="77777777" w:rsidR="007C0D28" w:rsidRPr="00076E91" w:rsidRDefault="007C0D28" w:rsidP="008D799A">
            <w:pPr>
              <w:spacing w:line="360" w:lineRule="auto"/>
              <w:rPr>
                <w:szCs w:val="24"/>
              </w:rPr>
            </w:pPr>
            <w:r w:rsidRPr="00076E91">
              <w:rPr>
                <w:szCs w:val="24"/>
              </w:rPr>
              <w:t>Metazoa</w:t>
            </w:r>
          </w:p>
        </w:tc>
        <w:tc>
          <w:tcPr>
            <w:tcW w:w="0" w:type="auto"/>
          </w:tcPr>
          <w:p w14:paraId="79624263" w14:textId="6329FD49" w:rsidR="007C0D28" w:rsidRPr="00076E91" w:rsidRDefault="00A041BA" w:rsidP="008D799A">
            <w:pPr>
              <w:spacing w:line="360" w:lineRule="auto"/>
              <w:rPr>
                <w:szCs w:val="24"/>
              </w:rPr>
            </w:pPr>
            <w:r w:rsidRPr="00076E91">
              <w:rPr>
                <w:szCs w:val="24"/>
              </w:rPr>
              <w:t>Unikonta</w:t>
            </w:r>
          </w:p>
        </w:tc>
      </w:tr>
      <w:tr w:rsidR="007C0D28" w:rsidRPr="00076E91" w14:paraId="7E8CE77E" w14:textId="77777777" w:rsidTr="002E4524">
        <w:tc>
          <w:tcPr>
            <w:tcW w:w="0" w:type="auto"/>
          </w:tcPr>
          <w:p w14:paraId="2E99FEF0" w14:textId="77777777" w:rsidR="007C0D28" w:rsidRPr="00076E91" w:rsidRDefault="007C0D28" w:rsidP="008D799A">
            <w:pPr>
              <w:spacing w:line="360" w:lineRule="auto"/>
              <w:rPr>
                <w:szCs w:val="24"/>
              </w:rPr>
            </w:pPr>
            <w:r w:rsidRPr="00076E91">
              <w:rPr>
                <w:bCs/>
                <w:szCs w:val="24"/>
              </w:rPr>
              <w:t>249</w:t>
            </w:r>
          </w:p>
        </w:tc>
        <w:tc>
          <w:tcPr>
            <w:tcW w:w="0" w:type="auto"/>
          </w:tcPr>
          <w:p w14:paraId="7FA0CE5D" w14:textId="77777777" w:rsidR="007C0D28" w:rsidRPr="00611578" w:rsidRDefault="007C0D28" w:rsidP="008D799A">
            <w:pPr>
              <w:spacing w:line="360" w:lineRule="auto"/>
              <w:rPr>
                <w:i/>
                <w:szCs w:val="24"/>
              </w:rPr>
            </w:pPr>
            <w:r w:rsidRPr="00611578">
              <w:rPr>
                <w:i/>
                <w:szCs w:val="24"/>
              </w:rPr>
              <w:t>Tarsius syrichta</w:t>
            </w:r>
          </w:p>
        </w:tc>
        <w:tc>
          <w:tcPr>
            <w:tcW w:w="0" w:type="auto"/>
          </w:tcPr>
          <w:p w14:paraId="5719CB4E" w14:textId="77777777" w:rsidR="007C0D28" w:rsidRPr="00076E91" w:rsidRDefault="007C0D28" w:rsidP="008D799A">
            <w:pPr>
              <w:spacing w:line="360" w:lineRule="auto"/>
              <w:rPr>
                <w:szCs w:val="24"/>
              </w:rPr>
            </w:pPr>
            <w:r w:rsidRPr="00076E91">
              <w:rPr>
                <w:szCs w:val="24"/>
              </w:rPr>
              <w:t>Metazoa</w:t>
            </w:r>
          </w:p>
        </w:tc>
        <w:tc>
          <w:tcPr>
            <w:tcW w:w="0" w:type="auto"/>
          </w:tcPr>
          <w:p w14:paraId="1399638E" w14:textId="1E106D55" w:rsidR="007C0D28" w:rsidRPr="00076E91" w:rsidRDefault="00A041BA" w:rsidP="008D799A">
            <w:pPr>
              <w:spacing w:line="360" w:lineRule="auto"/>
              <w:rPr>
                <w:szCs w:val="24"/>
              </w:rPr>
            </w:pPr>
            <w:r w:rsidRPr="00076E91">
              <w:rPr>
                <w:szCs w:val="24"/>
              </w:rPr>
              <w:t>Unikonta</w:t>
            </w:r>
          </w:p>
        </w:tc>
      </w:tr>
      <w:tr w:rsidR="007C0D28" w:rsidRPr="00076E91" w14:paraId="3C59677E" w14:textId="77777777" w:rsidTr="002E4524">
        <w:tc>
          <w:tcPr>
            <w:tcW w:w="0" w:type="auto"/>
          </w:tcPr>
          <w:p w14:paraId="7E99D3B7" w14:textId="77777777" w:rsidR="007C0D28" w:rsidRPr="00076E91" w:rsidRDefault="007C0D28" w:rsidP="008D799A">
            <w:pPr>
              <w:spacing w:line="360" w:lineRule="auto"/>
              <w:rPr>
                <w:szCs w:val="24"/>
              </w:rPr>
            </w:pPr>
            <w:r w:rsidRPr="00076E91">
              <w:rPr>
                <w:bCs/>
                <w:szCs w:val="24"/>
              </w:rPr>
              <w:t>250</w:t>
            </w:r>
          </w:p>
        </w:tc>
        <w:tc>
          <w:tcPr>
            <w:tcW w:w="0" w:type="auto"/>
          </w:tcPr>
          <w:p w14:paraId="5E352944" w14:textId="77777777" w:rsidR="007C0D28" w:rsidRPr="00611578" w:rsidRDefault="007C0D28" w:rsidP="008D799A">
            <w:pPr>
              <w:spacing w:line="360" w:lineRule="auto"/>
              <w:rPr>
                <w:i/>
                <w:szCs w:val="24"/>
              </w:rPr>
            </w:pPr>
            <w:r w:rsidRPr="00611578">
              <w:rPr>
                <w:i/>
                <w:szCs w:val="24"/>
              </w:rPr>
              <w:t>Tetraodon nigroviridis</w:t>
            </w:r>
          </w:p>
        </w:tc>
        <w:tc>
          <w:tcPr>
            <w:tcW w:w="0" w:type="auto"/>
          </w:tcPr>
          <w:p w14:paraId="387D0892" w14:textId="77777777" w:rsidR="007C0D28" w:rsidRPr="00076E91" w:rsidRDefault="007C0D28" w:rsidP="008D799A">
            <w:pPr>
              <w:spacing w:line="360" w:lineRule="auto"/>
              <w:rPr>
                <w:szCs w:val="24"/>
              </w:rPr>
            </w:pPr>
            <w:r w:rsidRPr="00076E91">
              <w:rPr>
                <w:szCs w:val="24"/>
              </w:rPr>
              <w:t>Metazoa</w:t>
            </w:r>
          </w:p>
        </w:tc>
        <w:tc>
          <w:tcPr>
            <w:tcW w:w="0" w:type="auto"/>
          </w:tcPr>
          <w:p w14:paraId="2FBE8DF9" w14:textId="49426F20" w:rsidR="007C0D28" w:rsidRPr="00076E91" w:rsidRDefault="00A041BA" w:rsidP="008D799A">
            <w:pPr>
              <w:spacing w:line="360" w:lineRule="auto"/>
              <w:rPr>
                <w:szCs w:val="24"/>
              </w:rPr>
            </w:pPr>
            <w:r w:rsidRPr="00076E91">
              <w:rPr>
                <w:szCs w:val="24"/>
              </w:rPr>
              <w:t>Unikonta</w:t>
            </w:r>
          </w:p>
        </w:tc>
      </w:tr>
      <w:tr w:rsidR="007C0D28" w:rsidRPr="00076E91" w14:paraId="44446343" w14:textId="77777777" w:rsidTr="002E4524">
        <w:tc>
          <w:tcPr>
            <w:tcW w:w="0" w:type="auto"/>
          </w:tcPr>
          <w:p w14:paraId="4CE4250A" w14:textId="77777777" w:rsidR="007C0D28" w:rsidRPr="00076E91" w:rsidRDefault="007C0D28" w:rsidP="008D799A">
            <w:pPr>
              <w:spacing w:line="360" w:lineRule="auto"/>
              <w:rPr>
                <w:szCs w:val="24"/>
              </w:rPr>
            </w:pPr>
            <w:r w:rsidRPr="00076E91">
              <w:rPr>
                <w:bCs/>
                <w:szCs w:val="24"/>
              </w:rPr>
              <w:t>251</w:t>
            </w:r>
          </w:p>
        </w:tc>
        <w:tc>
          <w:tcPr>
            <w:tcW w:w="0" w:type="auto"/>
          </w:tcPr>
          <w:p w14:paraId="79D51770" w14:textId="77777777" w:rsidR="007C0D28" w:rsidRPr="00611578" w:rsidRDefault="007C0D28" w:rsidP="008D799A">
            <w:pPr>
              <w:spacing w:line="360" w:lineRule="auto"/>
              <w:rPr>
                <w:i/>
                <w:szCs w:val="24"/>
              </w:rPr>
            </w:pPr>
            <w:r w:rsidRPr="00611578">
              <w:rPr>
                <w:i/>
                <w:szCs w:val="24"/>
              </w:rPr>
              <w:t>Trichoplax adhaerens</w:t>
            </w:r>
          </w:p>
        </w:tc>
        <w:tc>
          <w:tcPr>
            <w:tcW w:w="0" w:type="auto"/>
          </w:tcPr>
          <w:p w14:paraId="7EF11068" w14:textId="77777777" w:rsidR="007C0D28" w:rsidRPr="00076E91" w:rsidRDefault="007C0D28" w:rsidP="008D799A">
            <w:pPr>
              <w:spacing w:line="360" w:lineRule="auto"/>
              <w:rPr>
                <w:szCs w:val="24"/>
              </w:rPr>
            </w:pPr>
            <w:r w:rsidRPr="00076E91">
              <w:rPr>
                <w:szCs w:val="24"/>
              </w:rPr>
              <w:t>Metazoa</w:t>
            </w:r>
          </w:p>
        </w:tc>
        <w:tc>
          <w:tcPr>
            <w:tcW w:w="0" w:type="auto"/>
          </w:tcPr>
          <w:p w14:paraId="010F5534" w14:textId="722A3300" w:rsidR="007C0D28" w:rsidRPr="00076E91" w:rsidRDefault="00A041BA" w:rsidP="008D799A">
            <w:pPr>
              <w:spacing w:line="360" w:lineRule="auto"/>
              <w:rPr>
                <w:szCs w:val="24"/>
              </w:rPr>
            </w:pPr>
            <w:r w:rsidRPr="00076E91">
              <w:rPr>
                <w:szCs w:val="24"/>
              </w:rPr>
              <w:t>Unikonta</w:t>
            </w:r>
          </w:p>
        </w:tc>
      </w:tr>
      <w:tr w:rsidR="007C0D28" w:rsidRPr="00076E91" w14:paraId="4E2A77EA" w14:textId="77777777" w:rsidTr="002E4524">
        <w:tc>
          <w:tcPr>
            <w:tcW w:w="0" w:type="auto"/>
          </w:tcPr>
          <w:p w14:paraId="0EA0E41A" w14:textId="77777777" w:rsidR="007C0D28" w:rsidRPr="00076E91" w:rsidRDefault="007C0D28" w:rsidP="008D799A">
            <w:pPr>
              <w:spacing w:line="360" w:lineRule="auto"/>
              <w:rPr>
                <w:szCs w:val="24"/>
              </w:rPr>
            </w:pPr>
            <w:r w:rsidRPr="00076E91">
              <w:rPr>
                <w:bCs/>
                <w:szCs w:val="24"/>
              </w:rPr>
              <w:t>252</w:t>
            </w:r>
          </w:p>
        </w:tc>
        <w:tc>
          <w:tcPr>
            <w:tcW w:w="0" w:type="auto"/>
          </w:tcPr>
          <w:p w14:paraId="45B69F31" w14:textId="77777777" w:rsidR="007C0D28" w:rsidRPr="00611578" w:rsidRDefault="007C0D28" w:rsidP="008D799A">
            <w:pPr>
              <w:spacing w:line="360" w:lineRule="auto"/>
              <w:rPr>
                <w:i/>
                <w:szCs w:val="24"/>
              </w:rPr>
            </w:pPr>
            <w:r w:rsidRPr="00611578">
              <w:rPr>
                <w:i/>
                <w:szCs w:val="24"/>
              </w:rPr>
              <w:t>Tribolium castaneum</w:t>
            </w:r>
          </w:p>
        </w:tc>
        <w:tc>
          <w:tcPr>
            <w:tcW w:w="0" w:type="auto"/>
          </w:tcPr>
          <w:p w14:paraId="0A0604E7" w14:textId="77777777" w:rsidR="007C0D28" w:rsidRPr="00076E91" w:rsidRDefault="007C0D28" w:rsidP="008D799A">
            <w:pPr>
              <w:spacing w:line="360" w:lineRule="auto"/>
              <w:rPr>
                <w:szCs w:val="24"/>
              </w:rPr>
            </w:pPr>
            <w:r w:rsidRPr="00076E91">
              <w:rPr>
                <w:szCs w:val="24"/>
              </w:rPr>
              <w:t>Metazoa</w:t>
            </w:r>
          </w:p>
        </w:tc>
        <w:tc>
          <w:tcPr>
            <w:tcW w:w="0" w:type="auto"/>
          </w:tcPr>
          <w:p w14:paraId="23F6CD30" w14:textId="3531E0A8" w:rsidR="007C0D28" w:rsidRPr="00076E91" w:rsidRDefault="00A041BA" w:rsidP="008D799A">
            <w:pPr>
              <w:spacing w:line="360" w:lineRule="auto"/>
              <w:rPr>
                <w:szCs w:val="24"/>
              </w:rPr>
            </w:pPr>
            <w:r w:rsidRPr="00076E91">
              <w:rPr>
                <w:szCs w:val="24"/>
              </w:rPr>
              <w:t>Unikonta</w:t>
            </w:r>
          </w:p>
        </w:tc>
      </w:tr>
      <w:tr w:rsidR="007C0D28" w:rsidRPr="00076E91" w14:paraId="51F6C9B1" w14:textId="77777777" w:rsidTr="002E4524">
        <w:tc>
          <w:tcPr>
            <w:tcW w:w="0" w:type="auto"/>
          </w:tcPr>
          <w:p w14:paraId="4E471ECE" w14:textId="77777777" w:rsidR="007C0D28" w:rsidRPr="00076E91" w:rsidRDefault="007C0D28" w:rsidP="008D799A">
            <w:pPr>
              <w:spacing w:line="360" w:lineRule="auto"/>
              <w:rPr>
                <w:szCs w:val="24"/>
              </w:rPr>
            </w:pPr>
            <w:r w:rsidRPr="00076E91">
              <w:rPr>
                <w:bCs/>
                <w:szCs w:val="24"/>
              </w:rPr>
              <w:t>253</w:t>
            </w:r>
          </w:p>
        </w:tc>
        <w:tc>
          <w:tcPr>
            <w:tcW w:w="0" w:type="auto"/>
          </w:tcPr>
          <w:p w14:paraId="4EAE9788" w14:textId="77777777" w:rsidR="007C0D28" w:rsidRPr="00611578" w:rsidRDefault="007C0D28" w:rsidP="008D799A">
            <w:pPr>
              <w:spacing w:line="360" w:lineRule="auto"/>
              <w:rPr>
                <w:i/>
                <w:szCs w:val="24"/>
              </w:rPr>
            </w:pPr>
            <w:r w:rsidRPr="00611578">
              <w:rPr>
                <w:i/>
                <w:szCs w:val="24"/>
              </w:rPr>
              <w:t>Tupaia belangeri</w:t>
            </w:r>
          </w:p>
        </w:tc>
        <w:tc>
          <w:tcPr>
            <w:tcW w:w="0" w:type="auto"/>
          </w:tcPr>
          <w:p w14:paraId="1AF80DC8" w14:textId="77777777" w:rsidR="007C0D28" w:rsidRPr="00076E91" w:rsidRDefault="007C0D28" w:rsidP="008D799A">
            <w:pPr>
              <w:spacing w:line="360" w:lineRule="auto"/>
              <w:rPr>
                <w:szCs w:val="24"/>
              </w:rPr>
            </w:pPr>
            <w:r w:rsidRPr="00076E91">
              <w:rPr>
                <w:szCs w:val="24"/>
              </w:rPr>
              <w:t>Metazoa</w:t>
            </w:r>
          </w:p>
        </w:tc>
        <w:tc>
          <w:tcPr>
            <w:tcW w:w="0" w:type="auto"/>
          </w:tcPr>
          <w:p w14:paraId="39356F2C" w14:textId="4FCAD475" w:rsidR="007C0D28" w:rsidRPr="00076E91" w:rsidRDefault="00A041BA" w:rsidP="008D799A">
            <w:pPr>
              <w:spacing w:line="360" w:lineRule="auto"/>
              <w:rPr>
                <w:szCs w:val="24"/>
              </w:rPr>
            </w:pPr>
            <w:r w:rsidRPr="00076E91">
              <w:rPr>
                <w:szCs w:val="24"/>
              </w:rPr>
              <w:t>Unikonta</w:t>
            </w:r>
          </w:p>
        </w:tc>
      </w:tr>
      <w:tr w:rsidR="007C0D28" w:rsidRPr="00076E91" w14:paraId="52BB7AE4" w14:textId="77777777" w:rsidTr="002E4524">
        <w:tc>
          <w:tcPr>
            <w:tcW w:w="0" w:type="auto"/>
          </w:tcPr>
          <w:p w14:paraId="03A47BEC" w14:textId="77777777" w:rsidR="007C0D28" w:rsidRPr="00076E91" w:rsidRDefault="007C0D28" w:rsidP="008D799A">
            <w:pPr>
              <w:spacing w:line="360" w:lineRule="auto"/>
              <w:rPr>
                <w:szCs w:val="24"/>
              </w:rPr>
            </w:pPr>
            <w:r w:rsidRPr="00076E91">
              <w:rPr>
                <w:bCs/>
                <w:szCs w:val="24"/>
              </w:rPr>
              <w:t>254</w:t>
            </w:r>
          </w:p>
        </w:tc>
        <w:tc>
          <w:tcPr>
            <w:tcW w:w="0" w:type="auto"/>
          </w:tcPr>
          <w:p w14:paraId="2E0D48E7" w14:textId="77777777" w:rsidR="007C0D28" w:rsidRPr="00611578" w:rsidRDefault="007C0D28" w:rsidP="008D799A">
            <w:pPr>
              <w:spacing w:line="360" w:lineRule="auto"/>
              <w:rPr>
                <w:i/>
                <w:szCs w:val="24"/>
              </w:rPr>
            </w:pPr>
            <w:r w:rsidRPr="00611578">
              <w:rPr>
                <w:i/>
                <w:szCs w:val="24"/>
              </w:rPr>
              <w:t>Tursiops truncatus</w:t>
            </w:r>
          </w:p>
        </w:tc>
        <w:tc>
          <w:tcPr>
            <w:tcW w:w="0" w:type="auto"/>
          </w:tcPr>
          <w:p w14:paraId="4EB292F2" w14:textId="77777777" w:rsidR="007C0D28" w:rsidRPr="00076E91" w:rsidRDefault="007C0D28" w:rsidP="008D799A">
            <w:pPr>
              <w:spacing w:line="360" w:lineRule="auto"/>
              <w:rPr>
                <w:szCs w:val="24"/>
              </w:rPr>
            </w:pPr>
            <w:r w:rsidRPr="00076E91">
              <w:rPr>
                <w:szCs w:val="24"/>
              </w:rPr>
              <w:t>Metazoa</w:t>
            </w:r>
          </w:p>
        </w:tc>
        <w:tc>
          <w:tcPr>
            <w:tcW w:w="0" w:type="auto"/>
          </w:tcPr>
          <w:p w14:paraId="33BC1D44" w14:textId="06A54477" w:rsidR="007C0D28" w:rsidRPr="00076E91" w:rsidRDefault="00A041BA" w:rsidP="008D799A">
            <w:pPr>
              <w:spacing w:line="360" w:lineRule="auto"/>
              <w:rPr>
                <w:szCs w:val="24"/>
              </w:rPr>
            </w:pPr>
            <w:r w:rsidRPr="00076E91">
              <w:rPr>
                <w:szCs w:val="24"/>
              </w:rPr>
              <w:t>Unikonta</w:t>
            </w:r>
          </w:p>
        </w:tc>
      </w:tr>
      <w:tr w:rsidR="007C0D28" w:rsidRPr="00076E91" w14:paraId="65916E00" w14:textId="77777777" w:rsidTr="002E4524">
        <w:tc>
          <w:tcPr>
            <w:tcW w:w="0" w:type="auto"/>
          </w:tcPr>
          <w:p w14:paraId="7D6657B6" w14:textId="77777777" w:rsidR="007C0D28" w:rsidRPr="00076E91" w:rsidRDefault="007C0D28" w:rsidP="008D799A">
            <w:pPr>
              <w:spacing w:line="360" w:lineRule="auto"/>
              <w:rPr>
                <w:szCs w:val="24"/>
              </w:rPr>
            </w:pPr>
            <w:r w:rsidRPr="00076E91">
              <w:rPr>
                <w:bCs/>
                <w:szCs w:val="24"/>
              </w:rPr>
              <w:t>255</w:t>
            </w:r>
          </w:p>
        </w:tc>
        <w:tc>
          <w:tcPr>
            <w:tcW w:w="0" w:type="auto"/>
          </w:tcPr>
          <w:p w14:paraId="6199A29A" w14:textId="77777777" w:rsidR="007C0D28" w:rsidRPr="00611578" w:rsidRDefault="007C0D28" w:rsidP="008D799A">
            <w:pPr>
              <w:spacing w:line="360" w:lineRule="auto"/>
              <w:rPr>
                <w:i/>
                <w:szCs w:val="24"/>
              </w:rPr>
            </w:pPr>
            <w:r w:rsidRPr="00611578">
              <w:rPr>
                <w:i/>
                <w:szCs w:val="24"/>
              </w:rPr>
              <w:t>Wuchereria bancrofti</w:t>
            </w:r>
          </w:p>
        </w:tc>
        <w:tc>
          <w:tcPr>
            <w:tcW w:w="0" w:type="auto"/>
          </w:tcPr>
          <w:p w14:paraId="5DFFE7C7" w14:textId="77777777" w:rsidR="007C0D28" w:rsidRPr="00076E91" w:rsidRDefault="007C0D28" w:rsidP="008D799A">
            <w:pPr>
              <w:spacing w:line="360" w:lineRule="auto"/>
              <w:rPr>
                <w:szCs w:val="24"/>
              </w:rPr>
            </w:pPr>
            <w:r w:rsidRPr="00076E91">
              <w:rPr>
                <w:szCs w:val="24"/>
              </w:rPr>
              <w:t>Metazoa</w:t>
            </w:r>
          </w:p>
        </w:tc>
        <w:tc>
          <w:tcPr>
            <w:tcW w:w="0" w:type="auto"/>
          </w:tcPr>
          <w:p w14:paraId="3D6BA478" w14:textId="76068AAC" w:rsidR="007C0D28" w:rsidRPr="00076E91" w:rsidRDefault="00A041BA" w:rsidP="008D799A">
            <w:pPr>
              <w:spacing w:line="360" w:lineRule="auto"/>
              <w:rPr>
                <w:szCs w:val="24"/>
              </w:rPr>
            </w:pPr>
            <w:r w:rsidRPr="00076E91">
              <w:rPr>
                <w:szCs w:val="24"/>
              </w:rPr>
              <w:t>Unikonta</w:t>
            </w:r>
          </w:p>
        </w:tc>
      </w:tr>
      <w:tr w:rsidR="007C0D28" w:rsidRPr="00076E91" w14:paraId="4B4D4D95" w14:textId="77777777" w:rsidTr="002E4524">
        <w:tc>
          <w:tcPr>
            <w:tcW w:w="0" w:type="auto"/>
          </w:tcPr>
          <w:p w14:paraId="1735F11C" w14:textId="77777777" w:rsidR="007C0D28" w:rsidRPr="00076E91" w:rsidRDefault="007C0D28" w:rsidP="008D799A">
            <w:pPr>
              <w:spacing w:line="360" w:lineRule="auto"/>
              <w:rPr>
                <w:szCs w:val="24"/>
              </w:rPr>
            </w:pPr>
            <w:r w:rsidRPr="00076E91">
              <w:rPr>
                <w:bCs/>
                <w:szCs w:val="24"/>
              </w:rPr>
              <w:t>256</w:t>
            </w:r>
          </w:p>
        </w:tc>
        <w:tc>
          <w:tcPr>
            <w:tcW w:w="0" w:type="auto"/>
          </w:tcPr>
          <w:p w14:paraId="500F1F23" w14:textId="77777777" w:rsidR="007C0D28" w:rsidRPr="00611578" w:rsidRDefault="007C0D28" w:rsidP="008D799A">
            <w:pPr>
              <w:spacing w:line="360" w:lineRule="auto"/>
              <w:rPr>
                <w:i/>
                <w:szCs w:val="24"/>
              </w:rPr>
            </w:pPr>
            <w:r w:rsidRPr="00611578">
              <w:rPr>
                <w:i/>
                <w:szCs w:val="24"/>
              </w:rPr>
              <w:t>Xenopus tropicalis</w:t>
            </w:r>
          </w:p>
        </w:tc>
        <w:tc>
          <w:tcPr>
            <w:tcW w:w="0" w:type="auto"/>
          </w:tcPr>
          <w:p w14:paraId="6F2A5CD3" w14:textId="77777777" w:rsidR="007C0D28" w:rsidRPr="00076E91" w:rsidRDefault="007C0D28" w:rsidP="008D799A">
            <w:pPr>
              <w:spacing w:line="360" w:lineRule="auto"/>
              <w:rPr>
                <w:szCs w:val="24"/>
              </w:rPr>
            </w:pPr>
            <w:r w:rsidRPr="00076E91">
              <w:rPr>
                <w:szCs w:val="24"/>
              </w:rPr>
              <w:t>Metazoa</w:t>
            </w:r>
          </w:p>
        </w:tc>
        <w:tc>
          <w:tcPr>
            <w:tcW w:w="0" w:type="auto"/>
          </w:tcPr>
          <w:p w14:paraId="4738060F" w14:textId="2B4440B0" w:rsidR="007C0D28" w:rsidRPr="00076E91" w:rsidRDefault="00A041BA" w:rsidP="008D799A">
            <w:pPr>
              <w:spacing w:line="360" w:lineRule="auto"/>
              <w:rPr>
                <w:szCs w:val="24"/>
              </w:rPr>
            </w:pPr>
            <w:r w:rsidRPr="00076E91">
              <w:rPr>
                <w:szCs w:val="24"/>
              </w:rPr>
              <w:t>Unikonta</w:t>
            </w:r>
          </w:p>
        </w:tc>
      </w:tr>
      <w:tr w:rsidR="007C0D28" w:rsidRPr="00076E91" w14:paraId="37D87BA6" w14:textId="77777777" w:rsidTr="002E4524">
        <w:tc>
          <w:tcPr>
            <w:tcW w:w="0" w:type="auto"/>
          </w:tcPr>
          <w:p w14:paraId="6FA628B0" w14:textId="77777777" w:rsidR="007C0D28" w:rsidRPr="00076E91" w:rsidRDefault="007C0D28" w:rsidP="008D799A">
            <w:pPr>
              <w:spacing w:line="360" w:lineRule="auto"/>
              <w:rPr>
                <w:szCs w:val="24"/>
              </w:rPr>
            </w:pPr>
            <w:r w:rsidRPr="00076E91">
              <w:rPr>
                <w:bCs/>
                <w:szCs w:val="24"/>
              </w:rPr>
              <w:t>257</w:t>
            </w:r>
          </w:p>
        </w:tc>
        <w:tc>
          <w:tcPr>
            <w:tcW w:w="0" w:type="auto"/>
          </w:tcPr>
          <w:p w14:paraId="7D69C126" w14:textId="77777777" w:rsidR="007C0D28" w:rsidRPr="00611578" w:rsidRDefault="007C0D28" w:rsidP="008D799A">
            <w:pPr>
              <w:spacing w:line="360" w:lineRule="auto"/>
              <w:rPr>
                <w:i/>
                <w:szCs w:val="24"/>
              </w:rPr>
            </w:pPr>
            <w:r w:rsidRPr="00611578">
              <w:rPr>
                <w:i/>
                <w:szCs w:val="24"/>
              </w:rPr>
              <w:t>Callorhinchus milii</w:t>
            </w:r>
          </w:p>
        </w:tc>
        <w:tc>
          <w:tcPr>
            <w:tcW w:w="0" w:type="auto"/>
          </w:tcPr>
          <w:p w14:paraId="5D23D2FA" w14:textId="77777777" w:rsidR="007C0D28" w:rsidRPr="00076E91" w:rsidRDefault="007C0D28" w:rsidP="008D799A">
            <w:pPr>
              <w:spacing w:line="360" w:lineRule="auto"/>
              <w:rPr>
                <w:szCs w:val="24"/>
              </w:rPr>
            </w:pPr>
            <w:r w:rsidRPr="00076E91">
              <w:rPr>
                <w:szCs w:val="24"/>
              </w:rPr>
              <w:t>Metazoa</w:t>
            </w:r>
          </w:p>
        </w:tc>
        <w:tc>
          <w:tcPr>
            <w:tcW w:w="0" w:type="auto"/>
          </w:tcPr>
          <w:p w14:paraId="4261AA8B" w14:textId="64EAADA8" w:rsidR="007C0D28" w:rsidRPr="00076E91" w:rsidRDefault="00A041BA" w:rsidP="008D799A">
            <w:pPr>
              <w:spacing w:line="360" w:lineRule="auto"/>
              <w:rPr>
                <w:szCs w:val="24"/>
              </w:rPr>
            </w:pPr>
            <w:r w:rsidRPr="00076E91">
              <w:rPr>
                <w:szCs w:val="24"/>
              </w:rPr>
              <w:t>Unikonta</w:t>
            </w:r>
          </w:p>
        </w:tc>
      </w:tr>
      <w:tr w:rsidR="007C0D28" w:rsidRPr="00076E91" w14:paraId="7927380A" w14:textId="77777777" w:rsidTr="002E4524">
        <w:tc>
          <w:tcPr>
            <w:tcW w:w="0" w:type="auto"/>
          </w:tcPr>
          <w:p w14:paraId="070C7164" w14:textId="77777777" w:rsidR="007C0D28" w:rsidRPr="00076E91" w:rsidRDefault="007C0D28" w:rsidP="008D799A">
            <w:pPr>
              <w:spacing w:line="360" w:lineRule="auto"/>
              <w:rPr>
                <w:szCs w:val="24"/>
              </w:rPr>
            </w:pPr>
            <w:r w:rsidRPr="00076E91">
              <w:rPr>
                <w:bCs/>
                <w:szCs w:val="24"/>
              </w:rPr>
              <w:t>258</w:t>
            </w:r>
          </w:p>
        </w:tc>
        <w:tc>
          <w:tcPr>
            <w:tcW w:w="0" w:type="auto"/>
          </w:tcPr>
          <w:p w14:paraId="160FEBE7" w14:textId="77777777" w:rsidR="007C0D28" w:rsidRPr="00611578" w:rsidRDefault="007C0D28" w:rsidP="008D799A">
            <w:pPr>
              <w:spacing w:line="360" w:lineRule="auto"/>
              <w:rPr>
                <w:i/>
                <w:szCs w:val="24"/>
              </w:rPr>
            </w:pPr>
            <w:r w:rsidRPr="00611578">
              <w:rPr>
                <w:i/>
                <w:szCs w:val="24"/>
              </w:rPr>
              <w:t>Monosiga brevicollis</w:t>
            </w:r>
          </w:p>
        </w:tc>
        <w:tc>
          <w:tcPr>
            <w:tcW w:w="0" w:type="auto"/>
          </w:tcPr>
          <w:p w14:paraId="7BD9A7A0" w14:textId="77777777" w:rsidR="007C0D28" w:rsidRPr="00076E91" w:rsidRDefault="007C0D28" w:rsidP="008D799A">
            <w:pPr>
              <w:spacing w:line="360" w:lineRule="auto"/>
              <w:rPr>
                <w:szCs w:val="24"/>
              </w:rPr>
            </w:pPr>
            <w:r w:rsidRPr="00076E91">
              <w:rPr>
                <w:szCs w:val="24"/>
              </w:rPr>
              <w:t>Monosiga_brevicollis</w:t>
            </w:r>
          </w:p>
        </w:tc>
        <w:tc>
          <w:tcPr>
            <w:tcW w:w="0" w:type="auto"/>
          </w:tcPr>
          <w:p w14:paraId="6800937E" w14:textId="2EE5B3C9" w:rsidR="007C0D28" w:rsidRPr="00076E91" w:rsidRDefault="00A041BA" w:rsidP="008D799A">
            <w:pPr>
              <w:spacing w:line="360" w:lineRule="auto"/>
              <w:rPr>
                <w:szCs w:val="24"/>
              </w:rPr>
            </w:pPr>
            <w:r w:rsidRPr="00076E91">
              <w:rPr>
                <w:szCs w:val="24"/>
              </w:rPr>
              <w:t>Unikonta</w:t>
            </w:r>
          </w:p>
        </w:tc>
      </w:tr>
      <w:tr w:rsidR="007C0D28" w:rsidRPr="00076E91" w14:paraId="57175FD8" w14:textId="77777777" w:rsidTr="002E4524">
        <w:tc>
          <w:tcPr>
            <w:tcW w:w="0" w:type="auto"/>
          </w:tcPr>
          <w:p w14:paraId="709DCDB8" w14:textId="77777777" w:rsidR="007C0D28" w:rsidRPr="00076E91" w:rsidRDefault="007C0D28" w:rsidP="008D799A">
            <w:pPr>
              <w:spacing w:line="360" w:lineRule="auto"/>
              <w:rPr>
                <w:szCs w:val="24"/>
              </w:rPr>
            </w:pPr>
            <w:r w:rsidRPr="00076E91">
              <w:rPr>
                <w:bCs/>
                <w:szCs w:val="24"/>
              </w:rPr>
              <w:t>259</w:t>
            </w:r>
          </w:p>
        </w:tc>
        <w:tc>
          <w:tcPr>
            <w:tcW w:w="0" w:type="auto"/>
          </w:tcPr>
          <w:p w14:paraId="59A42ABB" w14:textId="77777777" w:rsidR="007C0D28" w:rsidRPr="00611578" w:rsidRDefault="007C0D28" w:rsidP="008D799A">
            <w:pPr>
              <w:spacing w:line="360" w:lineRule="auto"/>
              <w:rPr>
                <w:i/>
                <w:szCs w:val="24"/>
              </w:rPr>
            </w:pPr>
            <w:r w:rsidRPr="00611578">
              <w:rPr>
                <w:i/>
                <w:szCs w:val="24"/>
              </w:rPr>
              <w:t>Capsaspora owczarzaki</w:t>
            </w:r>
          </w:p>
        </w:tc>
        <w:tc>
          <w:tcPr>
            <w:tcW w:w="0" w:type="auto"/>
          </w:tcPr>
          <w:p w14:paraId="0A08375B" w14:textId="77777777" w:rsidR="007C0D28" w:rsidRPr="00076E91" w:rsidRDefault="007C0D28" w:rsidP="008D799A">
            <w:pPr>
              <w:spacing w:line="360" w:lineRule="auto"/>
              <w:rPr>
                <w:szCs w:val="24"/>
              </w:rPr>
            </w:pPr>
            <w:r w:rsidRPr="00076E91">
              <w:rPr>
                <w:szCs w:val="24"/>
              </w:rPr>
              <w:t>Capsaspora_owczarzaki</w:t>
            </w:r>
          </w:p>
        </w:tc>
        <w:tc>
          <w:tcPr>
            <w:tcW w:w="0" w:type="auto"/>
          </w:tcPr>
          <w:p w14:paraId="7840555A" w14:textId="4FB5A59C" w:rsidR="007C0D28" w:rsidRPr="00076E91" w:rsidRDefault="00A041BA" w:rsidP="008D799A">
            <w:pPr>
              <w:spacing w:line="360" w:lineRule="auto"/>
              <w:rPr>
                <w:szCs w:val="24"/>
              </w:rPr>
            </w:pPr>
            <w:r w:rsidRPr="00076E91">
              <w:rPr>
                <w:szCs w:val="24"/>
              </w:rPr>
              <w:t>Unikonta</w:t>
            </w:r>
          </w:p>
        </w:tc>
      </w:tr>
      <w:tr w:rsidR="007C0D28" w:rsidRPr="00076E91" w14:paraId="0265DAA2" w14:textId="77777777" w:rsidTr="002E4524">
        <w:tc>
          <w:tcPr>
            <w:tcW w:w="0" w:type="auto"/>
          </w:tcPr>
          <w:p w14:paraId="36C4CEF1" w14:textId="77777777" w:rsidR="007C0D28" w:rsidRPr="00076E91" w:rsidRDefault="007C0D28" w:rsidP="008D799A">
            <w:pPr>
              <w:spacing w:line="360" w:lineRule="auto"/>
              <w:rPr>
                <w:szCs w:val="24"/>
              </w:rPr>
            </w:pPr>
            <w:r w:rsidRPr="00076E91">
              <w:rPr>
                <w:bCs/>
                <w:szCs w:val="24"/>
              </w:rPr>
              <w:t>260</w:t>
            </w:r>
          </w:p>
        </w:tc>
        <w:tc>
          <w:tcPr>
            <w:tcW w:w="0" w:type="auto"/>
          </w:tcPr>
          <w:p w14:paraId="3B965041" w14:textId="77777777" w:rsidR="007C0D28" w:rsidRPr="00611578" w:rsidRDefault="007C0D28" w:rsidP="008D799A">
            <w:pPr>
              <w:spacing w:line="360" w:lineRule="auto"/>
              <w:rPr>
                <w:i/>
                <w:szCs w:val="24"/>
              </w:rPr>
            </w:pPr>
            <w:r w:rsidRPr="00611578">
              <w:rPr>
                <w:i/>
                <w:szCs w:val="24"/>
              </w:rPr>
              <w:t>Thecamonas trahens</w:t>
            </w:r>
          </w:p>
        </w:tc>
        <w:tc>
          <w:tcPr>
            <w:tcW w:w="0" w:type="auto"/>
          </w:tcPr>
          <w:p w14:paraId="1091B145" w14:textId="77777777" w:rsidR="007C0D28" w:rsidRPr="00076E91" w:rsidRDefault="007C0D28" w:rsidP="008D799A">
            <w:pPr>
              <w:spacing w:line="360" w:lineRule="auto"/>
              <w:rPr>
                <w:szCs w:val="24"/>
              </w:rPr>
            </w:pPr>
            <w:r w:rsidRPr="00076E91">
              <w:rPr>
                <w:szCs w:val="24"/>
              </w:rPr>
              <w:t>Thecamonas_trahens</w:t>
            </w:r>
          </w:p>
        </w:tc>
        <w:tc>
          <w:tcPr>
            <w:tcW w:w="0" w:type="auto"/>
          </w:tcPr>
          <w:p w14:paraId="404A6DDF" w14:textId="0EDE80A1" w:rsidR="007C0D28" w:rsidRPr="00076E91" w:rsidRDefault="00A041BA" w:rsidP="008D799A">
            <w:pPr>
              <w:spacing w:line="360" w:lineRule="auto"/>
              <w:rPr>
                <w:szCs w:val="24"/>
              </w:rPr>
            </w:pPr>
            <w:r w:rsidRPr="00076E91">
              <w:rPr>
                <w:szCs w:val="24"/>
              </w:rPr>
              <w:t>Unikonta</w:t>
            </w:r>
          </w:p>
        </w:tc>
      </w:tr>
      <w:tr w:rsidR="007C0D28" w:rsidRPr="00076E91" w14:paraId="6E539A03" w14:textId="77777777" w:rsidTr="002E4524">
        <w:tc>
          <w:tcPr>
            <w:tcW w:w="0" w:type="auto"/>
          </w:tcPr>
          <w:p w14:paraId="18812B6E" w14:textId="77777777" w:rsidR="007C0D28" w:rsidRPr="00076E91" w:rsidRDefault="007C0D28" w:rsidP="008D799A">
            <w:pPr>
              <w:spacing w:line="360" w:lineRule="auto"/>
              <w:rPr>
                <w:szCs w:val="24"/>
              </w:rPr>
            </w:pPr>
            <w:r w:rsidRPr="00076E91">
              <w:rPr>
                <w:bCs/>
                <w:szCs w:val="24"/>
              </w:rPr>
              <w:lastRenderedPageBreak/>
              <w:t>261</w:t>
            </w:r>
          </w:p>
        </w:tc>
        <w:tc>
          <w:tcPr>
            <w:tcW w:w="0" w:type="auto"/>
          </w:tcPr>
          <w:p w14:paraId="7C597F23" w14:textId="77777777" w:rsidR="007C0D28" w:rsidRPr="00611578" w:rsidRDefault="007C0D28" w:rsidP="008D799A">
            <w:pPr>
              <w:spacing w:line="360" w:lineRule="auto"/>
              <w:rPr>
                <w:i/>
                <w:szCs w:val="24"/>
              </w:rPr>
            </w:pPr>
            <w:r w:rsidRPr="00611578">
              <w:rPr>
                <w:i/>
                <w:szCs w:val="24"/>
              </w:rPr>
              <w:t>Bigelowiella natans</w:t>
            </w:r>
          </w:p>
        </w:tc>
        <w:tc>
          <w:tcPr>
            <w:tcW w:w="0" w:type="auto"/>
          </w:tcPr>
          <w:p w14:paraId="106F6F1C" w14:textId="77777777" w:rsidR="007C0D28" w:rsidRPr="00076E91" w:rsidRDefault="007C0D28" w:rsidP="008D799A">
            <w:pPr>
              <w:spacing w:line="360" w:lineRule="auto"/>
              <w:rPr>
                <w:szCs w:val="24"/>
              </w:rPr>
            </w:pPr>
            <w:r w:rsidRPr="00076E91">
              <w:rPr>
                <w:szCs w:val="24"/>
              </w:rPr>
              <w:t>Amoebozoa</w:t>
            </w:r>
          </w:p>
        </w:tc>
        <w:tc>
          <w:tcPr>
            <w:tcW w:w="0" w:type="auto"/>
          </w:tcPr>
          <w:p w14:paraId="1E062F5C" w14:textId="5F0E884C" w:rsidR="007C0D28" w:rsidRPr="00076E91" w:rsidRDefault="00A041BA" w:rsidP="008D799A">
            <w:pPr>
              <w:spacing w:line="360" w:lineRule="auto"/>
              <w:rPr>
                <w:szCs w:val="24"/>
              </w:rPr>
            </w:pPr>
            <w:r w:rsidRPr="00076E91">
              <w:rPr>
                <w:szCs w:val="24"/>
              </w:rPr>
              <w:t>Unikonta</w:t>
            </w:r>
          </w:p>
        </w:tc>
      </w:tr>
      <w:tr w:rsidR="007C0D28" w:rsidRPr="00076E91" w14:paraId="4FF721ED" w14:textId="77777777" w:rsidTr="002E4524">
        <w:tc>
          <w:tcPr>
            <w:tcW w:w="0" w:type="auto"/>
          </w:tcPr>
          <w:p w14:paraId="18484AC5" w14:textId="77777777" w:rsidR="007C0D28" w:rsidRPr="00076E91" w:rsidRDefault="007C0D28" w:rsidP="008D799A">
            <w:pPr>
              <w:spacing w:line="360" w:lineRule="auto"/>
              <w:rPr>
                <w:szCs w:val="24"/>
              </w:rPr>
            </w:pPr>
            <w:r w:rsidRPr="00076E91">
              <w:rPr>
                <w:bCs/>
                <w:szCs w:val="24"/>
              </w:rPr>
              <w:t>262</w:t>
            </w:r>
          </w:p>
        </w:tc>
        <w:tc>
          <w:tcPr>
            <w:tcW w:w="0" w:type="auto"/>
          </w:tcPr>
          <w:p w14:paraId="660DE656" w14:textId="77777777" w:rsidR="007C0D28" w:rsidRPr="00611578" w:rsidRDefault="007C0D28" w:rsidP="008D799A">
            <w:pPr>
              <w:spacing w:line="360" w:lineRule="auto"/>
              <w:rPr>
                <w:i/>
                <w:szCs w:val="24"/>
              </w:rPr>
            </w:pPr>
            <w:r w:rsidRPr="00611578">
              <w:rPr>
                <w:i/>
                <w:szCs w:val="24"/>
              </w:rPr>
              <w:t>Dictyostelium discoideum AX4</w:t>
            </w:r>
          </w:p>
        </w:tc>
        <w:tc>
          <w:tcPr>
            <w:tcW w:w="0" w:type="auto"/>
          </w:tcPr>
          <w:p w14:paraId="3E4A502D" w14:textId="77777777" w:rsidR="007C0D28" w:rsidRPr="00076E91" w:rsidRDefault="007C0D28" w:rsidP="008D799A">
            <w:pPr>
              <w:spacing w:line="360" w:lineRule="auto"/>
              <w:rPr>
                <w:szCs w:val="24"/>
              </w:rPr>
            </w:pPr>
            <w:r w:rsidRPr="00076E91">
              <w:rPr>
                <w:szCs w:val="24"/>
              </w:rPr>
              <w:t>Amoebozoa</w:t>
            </w:r>
          </w:p>
        </w:tc>
        <w:tc>
          <w:tcPr>
            <w:tcW w:w="0" w:type="auto"/>
          </w:tcPr>
          <w:p w14:paraId="43F2AD82" w14:textId="65CD04C5" w:rsidR="007C0D28" w:rsidRPr="00076E91" w:rsidRDefault="00A041BA" w:rsidP="008D799A">
            <w:pPr>
              <w:spacing w:line="360" w:lineRule="auto"/>
              <w:rPr>
                <w:szCs w:val="24"/>
              </w:rPr>
            </w:pPr>
            <w:r w:rsidRPr="00076E91">
              <w:rPr>
                <w:szCs w:val="24"/>
              </w:rPr>
              <w:t>Unikonta</w:t>
            </w:r>
          </w:p>
        </w:tc>
      </w:tr>
      <w:tr w:rsidR="007C0D28" w:rsidRPr="00076E91" w14:paraId="6817BEE2" w14:textId="77777777" w:rsidTr="002E4524">
        <w:tc>
          <w:tcPr>
            <w:tcW w:w="0" w:type="auto"/>
          </w:tcPr>
          <w:p w14:paraId="56DD68CC" w14:textId="77777777" w:rsidR="007C0D28" w:rsidRPr="00076E91" w:rsidRDefault="007C0D28" w:rsidP="008D799A">
            <w:pPr>
              <w:spacing w:line="360" w:lineRule="auto"/>
              <w:rPr>
                <w:szCs w:val="24"/>
              </w:rPr>
            </w:pPr>
            <w:r w:rsidRPr="00076E91">
              <w:rPr>
                <w:bCs/>
                <w:szCs w:val="24"/>
              </w:rPr>
              <w:t>263</w:t>
            </w:r>
          </w:p>
        </w:tc>
        <w:tc>
          <w:tcPr>
            <w:tcW w:w="0" w:type="auto"/>
          </w:tcPr>
          <w:p w14:paraId="2FB6A916" w14:textId="77777777" w:rsidR="007C0D28" w:rsidRPr="00611578" w:rsidRDefault="007C0D28" w:rsidP="008D799A">
            <w:pPr>
              <w:spacing w:line="360" w:lineRule="auto"/>
              <w:rPr>
                <w:i/>
                <w:szCs w:val="24"/>
              </w:rPr>
            </w:pPr>
            <w:r w:rsidRPr="00611578">
              <w:rPr>
                <w:i/>
                <w:szCs w:val="24"/>
              </w:rPr>
              <w:t>Dictyostelium purpureum QSDP1</w:t>
            </w:r>
          </w:p>
        </w:tc>
        <w:tc>
          <w:tcPr>
            <w:tcW w:w="0" w:type="auto"/>
          </w:tcPr>
          <w:p w14:paraId="0D8177CE" w14:textId="77777777" w:rsidR="007C0D28" w:rsidRPr="00076E91" w:rsidRDefault="007C0D28" w:rsidP="008D799A">
            <w:pPr>
              <w:spacing w:line="360" w:lineRule="auto"/>
              <w:rPr>
                <w:szCs w:val="24"/>
              </w:rPr>
            </w:pPr>
            <w:r w:rsidRPr="00076E91">
              <w:rPr>
                <w:szCs w:val="24"/>
              </w:rPr>
              <w:t>Amoebozoa</w:t>
            </w:r>
          </w:p>
        </w:tc>
        <w:tc>
          <w:tcPr>
            <w:tcW w:w="0" w:type="auto"/>
          </w:tcPr>
          <w:p w14:paraId="3ADDBFE6" w14:textId="09FA0949" w:rsidR="007C0D28" w:rsidRPr="00076E91" w:rsidRDefault="00A041BA" w:rsidP="008D799A">
            <w:pPr>
              <w:spacing w:line="360" w:lineRule="auto"/>
              <w:rPr>
                <w:szCs w:val="24"/>
              </w:rPr>
            </w:pPr>
            <w:r w:rsidRPr="00076E91">
              <w:rPr>
                <w:szCs w:val="24"/>
              </w:rPr>
              <w:t>Unikonta</w:t>
            </w:r>
          </w:p>
        </w:tc>
      </w:tr>
      <w:tr w:rsidR="007C0D28" w:rsidRPr="00076E91" w14:paraId="0E1A85D4" w14:textId="77777777" w:rsidTr="002E4524">
        <w:tc>
          <w:tcPr>
            <w:tcW w:w="0" w:type="auto"/>
          </w:tcPr>
          <w:p w14:paraId="7202C641" w14:textId="77777777" w:rsidR="007C0D28" w:rsidRPr="00076E91" w:rsidRDefault="007C0D28" w:rsidP="008D799A">
            <w:pPr>
              <w:spacing w:line="360" w:lineRule="auto"/>
              <w:rPr>
                <w:szCs w:val="24"/>
              </w:rPr>
            </w:pPr>
            <w:r w:rsidRPr="00076E91">
              <w:rPr>
                <w:bCs/>
                <w:szCs w:val="24"/>
              </w:rPr>
              <w:t>264</w:t>
            </w:r>
          </w:p>
        </w:tc>
        <w:tc>
          <w:tcPr>
            <w:tcW w:w="0" w:type="auto"/>
          </w:tcPr>
          <w:p w14:paraId="1C8D860A" w14:textId="77777777" w:rsidR="007C0D28" w:rsidRPr="00611578" w:rsidRDefault="007C0D28" w:rsidP="008D799A">
            <w:pPr>
              <w:spacing w:line="360" w:lineRule="auto"/>
              <w:rPr>
                <w:i/>
                <w:szCs w:val="24"/>
              </w:rPr>
            </w:pPr>
            <w:r w:rsidRPr="00611578">
              <w:rPr>
                <w:i/>
                <w:szCs w:val="24"/>
              </w:rPr>
              <w:t>Entamoeba dispar SAW760</w:t>
            </w:r>
          </w:p>
        </w:tc>
        <w:tc>
          <w:tcPr>
            <w:tcW w:w="0" w:type="auto"/>
          </w:tcPr>
          <w:p w14:paraId="7C5BDFC2" w14:textId="77777777" w:rsidR="007C0D28" w:rsidRPr="00076E91" w:rsidRDefault="007C0D28" w:rsidP="008D799A">
            <w:pPr>
              <w:spacing w:line="360" w:lineRule="auto"/>
              <w:rPr>
                <w:szCs w:val="24"/>
              </w:rPr>
            </w:pPr>
            <w:r w:rsidRPr="00076E91">
              <w:rPr>
                <w:szCs w:val="24"/>
              </w:rPr>
              <w:t>Amoebozoa</w:t>
            </w:r>
          </w:p>
        </w:tc>
        <w:tc>
          <w:tcPr>
            <w:tcW w:w="0" w:type="auto"/>
          </w:tcPr>
          <w:p w14:paraId="6BA4032B" w14:textId="182B24BF" w:rsidR="007C0D28" w:rsidRPr="00076E91" w:rsidRDefault="00A041BA" w:rsidP="008D799A">
            <w:pPr>
              <w:spacing w:line="360" w:lineRule="auto"/>
              <w:rPr>
                <w:szCs w:val="24"/>
              </w:rPr>
            </w:pPr>
            <w:r w:rsidRPr="00076E91">
              <w:rPr>
                <w:szCs w:val="24"/>
              </w:rPr>
              <w:t>Unikonta</w:t>
            </w:r>
          </w:p>
        </w:tc>
      </w:tr>
      <w:tr w:rsidR="007C0D28" w:rsidRPr="00076E91" w14:paraId="50A65B57" w14:textId="77777777" w:rsidTr="002E4524">
        <w:tc>
          <w:tcPr>
            <w:tcW w:w="0" w:type="auto"/>
          </w:tcPr>
          <w:p w14:paraId="2A8CDD93" w14:textId="77777777" w:rsidR="007C0D28" w:rsidRPr="00076E91" w:rsidRDefault="007C0D28" w:rsidP="008D799A">
            <w:pPr>
              <w:spacing w:line="360" w:lineRule="auto"/>
              <w:rPr>
                <w:szCs w:val="24"/>
              </w:rPr>
            </w:pPr>
            <w:r w:rsidRPr="00076E91">
              <w:rPr>
                <w:bCs/>
                <w:szCs w:val="24"/>
              </w:rPr>
              <w:t>265</w:t>
            </w:r>
          </w:p>
        </w:tc>
        <w:tc>
          <w:tcPr>
            <w:tcW w:w="0" w:type="auto"/>
          </w:tcPr>
          <w:p w14:paraId="6BD9A180" w14:textId="77777777" w:rsidR="007C0D28" w:rsidRPr="00611578" w:rsidRDefault="007C0D28" w:rsidP="008D799A">
            <w:pPr>
              <w:spacing w:line="360" w:lineRule="auto"/>
              <w:rPr>
                <w:i/>
                <w:szCs w:val="24"/>
              </w:rPr>
            </w:pPr>
            <w:r w:rsidRPr="00611578">
              <w:rPr>
                <w:i/>
                <w:szCs w:val="24"/>
              </w:rPr>
              <w:t>Entamoeba histolytica</w:t>
            </w:r>
          </w:p>
        </w:tc>
        <w:tc>
          <w:tcPr>
            <w:tcW w:w="0" w:type="auto"/>
          </w:tcPr>
          <w:p w14:paraId="1715917B" w14:textId="77777777" w:rsidR="007C0D28" w:rsidRPr="00076E91" w:rsidRDefault="007C0D28" w:rsidP="008D799A">
            <w:pPr>
              <w:spacing w:line="360" w:lineRule="auto"/>
              <w:rPr>
                <w:szCs w:val="24"/>
              </w:rPr>
            </w:pPr>
            <w:r w:rsidRPr="00076E91">
              <w:rPr>
                <w:szCs w:val="24"/>
              </w:rPr>
              <w:t>Amoebozoa</w:t>
            </w:r>
          </w:p>
        </w:tc>
        <w:tc>
          <w:tcPr>
            <w:tcW w:w="0" w:type="auto"/>
          </w:tcPr>
          <w:p w14:paraId="317AD767" w14:textId="4A96808B" w:rsidR="007C0D28" w:rsidRPr="00076E91" w:rsidRDefault="00A041BA" w:rsidP="008D799A">
            <w:pPr>
              <w:spacing w:line="360" w:lineRule="auto"/>
              <w:rPr>
                <w:szCs w:val="24"/>
              </w:rPr>
            </w:pPr>
            <w:r w:rsidRPr="00076E91">
              <w:rPr>
                <w:szCs w:val="24"/>
              </w:rPr>
              <w:t>Unikonta</w:t>
            </w:r>
          </w:p>
        </w:tc>
      </w:tr>
      <w:tr w:rsidR="007C0D28" w:rsidRPr="00076E91" w14:paraId="352D2050" w14:textId="77777777" w:rsidTr="002E4524">
        <w:tc>
          <w:tcPr>
            <w:tcW w:w="0" w:type="auto"/>
          </w:tcPr>
          <w:p w14:paraId="190AF90A" w14:textId="77777777" w:rsidR="007C0D28" w:rsidRPr="00076E91" w:rsidRDefault="007C0D28" w:rsidP="008D799A">
            <w:pPr>
              <w:spacing w:line="360" w:lineRule="auto"/>
              <w:rPr>
                <w:szCs w:val="24"/>
              </w:rPr>
            </w:pPr>
            <w:r w:rsidRPr="00076E91">
              <w:rPr>
                <w:bCs/>
                <w:szCs w:val="24"/>
              </w:rPr>
              <w:t>266</w:t>
            </w:r>
          </w:p>
        </w:tc>
        <w:tc>
          <w:tcPr>
            <w:tcW w:w="0" w:type="auto"/>
          </w:tcPr>
          <w:p w14:paraId="19AD78C3" w14:textId="77777777" w:rsidR="007C0D28" w:rsidRPr="00611578" w:rsidRDefault="007C0D28" w:rsidP="008D799A">
            <w:pPr>
              <w:spacing w:line="360" w:lineRule="auto"/>
              <w:rPr>
                <w:i/>
                <w:szCs w:val="24"/>
              </w:rPr>
            </w:pPr>
            <w:r w:rsidRPr="00611578">
              <w:rPr>
                <w:i/>
                <w:szCs w:val="24"/>
              </w:rPr>
              <w:t>Polysphondylium pallidum</w:t>
            </w:r>
          </w:p>
        </w:tc>
        <w:tc>
          <w:tcPr>
            <w:tcW w:w="0" w:type="auto"/>
          </w:tcPr>
          <w:p w14:paraId="2EFE99AC" w14:textId="77777777" w:rsidR="007C0D28" w:rsidRPr="00076E91" w:rsidRDefault="007C0D28" w:rsidP="008D799A">
            <w:pPr>
              <w:spacing w:line="360" w:lineRule="auto"/>
              <w:rPr>
                <w:szCs w:val="24"/>
              </w:rPr>
            </w:pPr>
            <w:r w:rsidRPr="00076E91">
              <w:rPr>
                <w:szCs w:val="24"/>
              </w:rPr>
              <w:t>Amoebozoa</w:t>
            </w:r>
          </w:p>
        </w:tc>
        <w:tc>
          <w:tcPr>
            <w:tcW w:w="0" w:type="auto"/>
          </w:tcPr>
          <w:p w14:paraId="785A243D" w14:textId="239DA1DD" w:rsidR="007C0D28" w:rsidRPr="00076E91" w:rsidRDefault="00A041BA" w:rsidP="008D799A">
            <w:pPr>
              <w:spacing w:line="360" w:lineRule="auto"/>
              <w:rPr>
                <w:szCs w:val="24"/>
              </w:rPr>
            </w:pPr>
            <w:r w:rsidRPr="00076E91">
              <w:rPr>
                <w:szCs w:val="24"/>
              </w:rPr>
              <w:t>Unikonta</w:t>
            </w:r>
          </w:p>
        </w:tc>
      </w:tr>
      <w:tr w:rsidR="007C0D28" w:rsidRPr="00076E91" w14:paraId="3B21AD8F" w14:textId="77777777" w:rsidTr="002E4524">
        <w:tc>
          <w:tcPr>
            <w:tcW w:w="0" w:type="auto"/>
          </w:tcPr>
          <w:p w14:paraId="1F3D631F" w14:textId="77777777" w:rsidR="007C0D28" w:rsidRPr="00076E91" w:rsidRDefault="007C0D28" w:rsidP="008D799A">
            <w:pPr>
              <w:spacing w:line="360" w:lineRule="auto"/>
              <w:rPr>
                <w:szCs w:val="24"/>
              </w:rPr>
            </w:pPr>
            <w:r w:rsidRPr="00076E91">
              <w:rPr>
                <w:bCs/>
                <w:szCs w:val="24"/>
              </w:rPr>
              <w:t>267</w:t>
            </w:r>
          </w:p>
        </w:tc>
        <w:tc>
          <w:tcPr>
            <w:tcW w:w="0" w:type="auto"/>
          </w:tcPr>
          <w:p w14:paraId="3E9B401C" w14:textId="77777777" w:rsidR="007C0D28" w:rsidRPr="00611578" w:rsidRDefault="007C0D28" w:rsidP="008D799A">
            <w:pPr>
              <w:spacing w:line="360" w:lineRule="auto"/>
              <w:rPr>
                <w:i/>
                <w:szCs w:val="24"/>
              </w:rPr>
            </w:pPr>
            <w:r w:rsidRPr="00611578">
              <w:rPr>
                <w:i/>
                <w:szCs w:val="24"/>
              </w:rPr>
              <w:t>Leishmania braziliensis</w:t>
            </w:r>
          </w:p>
        </w:tc>
        <w:tc>
          <w:tcPr>
            <w:tcW w:w="0" w:type="auto"/>
          </w:tcPr>
          <w:p w14:paraId="64F75094" w14:textId="77777777" w:rsidR="007C0D28" w:rsidRPr="00076E91" w:rsidRDefault="007C0D28" w:rsidP="008D799A">
            <w:pPr>
              <w:spacing w:line="360" w:lineRule="auto"/>
              <w:rPr>
                <w:szCs w:val="24"/>
              </w:rPr>
            </w:pPr>
            <w:r w:rsidRPr="00076E91">
              <w:rPr>
                <w:szCs w:val="24"/>
              </w:rPr>
              <w:t>Euglenozoa</w:t>
            </w:r>
          </w:p>
        </w:tc>
        <w:tc>
          <w:tcPr>
            <w:tcW w:w="0" w:type="auto"/>
          </w:tcPr>
          <w:p w14:paraId="7EDB38DF" w14:textId="40274179" w:rsidR="007C0D28" w:rsidRPr="00076E91" w:rsidRDefault="00A041BA" w:rsidP="008D799A">
            <w:pPr>
              <w:spacing w:line="360" w:lineRule="auto"/>
              <w:rPr>
                <w:szCs w:val="24"/>
              </w:rPr>
            </w:pPr>
            <w:r w:rsidRPr="00076E91">
              <w:rPr>
                <w:szCs w:val="24"/>
              </w:rPr>
              <w:t>Eukaryota</w:t>
            </w:r>
          </w:p>
        </w:tc>
      </w:tr>
      <w:tr w:rsidR="007C0D28" w:rsidRPr="00076E91" w14:paraId="2CF7AB8E" w14:textId="77777777" w:rsidTr="002E4524">
        <w:tc>
          <w:tcPr>
            <w:tcW w:w="0" w:type="auto"/>
          </w:tcPr>
          <w:p w14:paraId="160C2C2E" w14:textId="77777777" w:rsidR="007C0D28" w:rsidRPr="00076E91" w:rsidRDefault="007C0D28" w:rsidP="008D799A">
            <w:pPr>
              <w:spacing w:line="360" w:lineRule="auto"/>
              <w:rPr>
                <w:szCs w:val="24"/>
              </w:rPr>
            </w:pPr>
            <w:r w:rsidRPr="00076E91">
              <w:rPr>
                <w:bCs/>
                <w:szCs w:val="24"/>
              </w:rPr>
              <w:t>268</w:t>
            </w:r>
          </w:p>
        </w:tc>
        <w:tc>
          <w:tcPr>
            <w:tcW w:w="0" w:type="auto"/>
          </w:tcPr>
          <w:p w14:paraId="7C144CDA" w14:textId="77777777" w:rsidR="007C0D28" w:rsidRPr="00611578" w:rsidRDefault="007C0D28" w:rsidP="008D799A">
            <w:pPr>
              <w:spacing w:line="360" w:lineRule="auto"/>
              <w:rPr>
                <w:i/>
                <w:szCs w:val="24"/>
              </w:rPr>
            </w:pPr>
            <w:r w:rsidRPr="00611578">
              <w:rPr>
                <w:i/>
                <w:szCs w:val="24"/>
              </w:rPr>
              <w:t>Leishmania infantum</w:t>
            </w:r>
          </w:p>
        </w:tc>
        <w:tc>
          <w:tcPr>
            <w:tcW w:w="0" w:type="auto"/>
          </w:tcPr>
          <w:p w14:paraId="31D54E71" w14:textId="77777777" w:rsidR="007C0D28" w:rsidRPr="00076E91" w:rsidRDefault="007C0D28" w:rsidP="008D799A">
            <w:pPr>
              <w:spacing w:line="360" w:lineRule="auto"/>
              <w:rPr>
                <w:szCs w:val="24"/>
              </w:rPr>
            </w:pPr>
            <w:r w:rsidRPr="00076E91">
              <w:rPr>
                <w:szCs w:val="24"/>
              </w:rPr>
              <w:t>Euglenozoa</w:t>
            </w:r>
          </w:p>
        </w:tc>
        <w:tc>
          <w:tcPr>
            <w:tcW w:w="0" w:type="auto"/>
          </w:tcPr>
          <w:p w14:paraId="5F2F19A5" w14:textId="68B40DD0" w:rsidR="007C0D28" w:rsidRPr="00076E91" w:rsidRDefault="00A041BA" w:rsidP="008D799A">
            <w:pPr>
              <w:spacing w:line="360" w:lineRule="auto"/>
              <w:rPr>
                <w:szCs w:val="24"/>
              </w:rPr>
            </w:pPr>
            <w:r w:rsidRPr="00076E91">
              <w:rPr>
                <w:szCs w:val="24"/>
              </w:rPr>
              <w:t>Eukaryota</w:t>
            </w:r>
          </w:p>
        </w:tc>
      </w:tr>
      <w:tr w:rsidR="007C0D28" w:rsidRPr="00076E91" w14:paraId="230CC97E" w14:textId="77777777" w:rsidTr="002E4524">
        <w:tc>
          <w:tcPr>
            <w:tcW w:w="0" w:type="auto"/>
          </w:tcPr>
          <w:p w14:paraId="347D2D8B" w14:textId="77777777" w:rsidR="007C0D28" w:rsidRPr="00076E91" w:rsidRDefault="007C0D28" w:rsidP="008D799A">
            <w:pPr>
              <w:spacing w:line="360" w:lineRule="auto"/>
              <w:rPr>
                <w:szCs w:val="24"/>
              </w:rPr>
            </w:pPr>
            <w:r w:rsidRPr="00076E91">
              <w:rPr>
                <w:bCs/>
                <w:szCs w:val="24"/>
              </w:rPr>
              <w:t>269</w:t>
            </w:r>
          </w:p>
        </w:tc>
        <w:tc>
          <w:tcPr>
            <w:tcW w:w="0" w:type="auto"/>
          </w:tcPr>
          <w:p w14:paraId="29BF5F03" w14:textId="77777777" w:rsidR="007C0D28" w:rsidRPr="00611578" w:rsidRDefault="007C0D28" w:rsidP="008D799A">
            <w:pPr>
              <w:spacing w:line="360" w:lineRule="auto"/>
              <w:rPr>
                <w:i/>
                <w:szCs w:val="24"/>
              </w:rPr>
            </w:pPr>
            <w:r w:rsidRPr="00611578">
              <w:rPr>
                <w:i/>
                <w:szCs w:val="24"/>
              </w:rPr>
              <w:t>Leishmania major strain Friedlin</w:t>
            </w:r>
          </w:p>
        </w:tc>
        <w:tc>
          <w:tcPr>
            <w:tcW w:w="0" w:type="auto"/>
          </w:tcPr>
          <w:p w14:paraId="2DACB2A2" w14:textId="77777777" w:rsidR="007C0D28" w:rsidRPr="00076E91" w:rsidRDefault="007C0D28" w:rsidP="008D799A">
            <w:pPr>
              <w:spacing w:line="360" w:lineRule="auto"/>
              <w:rPr>
                <w:szCs w:val="24"/>
              </w:rPr>
            </w:pPr>
            <w:r w:rsidRPr="00076E91">
              <w:rPr>
                <w:szCs w:val="24"/>
              </w:rPr>
              <w:t>Euglenozoa</w:t>
            </w:r>
          </w:p>
        </w:tc>
        <w:tc>
          <w:tcPr>
            <w:tcW w:w="0" w:type="auto"/>
          </w:tcPr>
          <w:p w14:paraId="554DC1B3" w14:textId="5B086D7B" w:rsidR="007C0D28" w:rsidRPr="00076E91" w:rsidRDefault="00A041BA" w:rsidP="008D799A">
            <w:pPr>
              <w:spacing w:line="360" w:lineRule="auto"/>
              <w:rPr>
                <w:szCs w:val="24"/>
              </w:rPr>
            </w:pPr>
            <w:r w:rsidRPr="00076E91">
              <w:rPr>
                <w:szCs w:val="24"/>
              </w:rPr>
              <w:t>Eukaryota</w:t>
            </w:r>
          </w:p>
        </w:tc>
      </w:tr>
      <w:tr w:rsidR="007C0D28" w:rsidRPr="00076E91" w14:paraId="5D055E27" w14:textId="77777777" w:rsidTr="002E4524">
        <w:tc>
          <w:tcPr>
            <w:tcW w:w="0" w:type="auto"/>
          </w:tcPr>
          <w:p w14:paraId="3C9ABBF8" w14:textId="77777777" w:rsidR="007C0D28" w:rsidRPr="00076E91" w:rsidRDefault="007C0D28" w:rsidP="008D799A">
            <w:pPr>
              <w:spacing w:line="360" w:lineRule="auto"/>
              <w:rPr>
                <w:szCs w:val="24"/>
              </w:rPr>
            </w:pPr>
            <w:r w:rsidRPr="00076E91">
              <w:rPr>
                <w:bCs/>
                <w:szCs w:val="24"/>
              </w:rPr>
              <w:t>270</w:t>
            </w:r>
          </w:p>
        </w:tc>
        <w:tc>
          <w:tcPr>
            <w:tcW w:w="0" w:type="auto"/>
          </w:tcPr>
          <w:p w14:paraId="3C9F0BEC" w14:textId="77777777" w:rsidR="007C0D28" w:rsidRPr="00611578" w:rsidRDefault="007C0D28" w:rsidP="008D799A">
            <w:pPr>
              <w:spacing w:line="360" w:lineRule="auto"/>
              <w:rPr>
                <w:i/>
                <w:szCs w:val="24"/>
              </w:rPr>
            </w:pPr>
            <w:r w:rsidRPr="00611578">
              <w:rPr>
                <w:i/>
                <w:szCs w:val="24"/>
              </w:rPr>
              <w:t>Trypanosoma brucei</w:t>
            </w:r>
          </w:p>
        </w:tc>
        <w:tc>
          <w:tcPr>
            <w:tcW w:w="0" w:type="auto"/>
          </w:tcPr>
          <w:p w14:paraId="3C993A18" w14:textId="77777777" w:rsidR="007C0D28" w:rsidRPr="00076E91" w:rsidRDefault="007C0D28" w:rsidP="008D799A">
            <w:pPr>
              <w:spacing w:line="360" w:lineRule="auto"/>
              <w:rPr>
                <w:szCs w:val="24"/>
              </w:rPr>
            </w:pPr>
            <w:r w:rsidRPr="00076E91">
              <w:rPr>
                <w:szCs w:val="24"/>
              </w:rPr>
              <w:t>Euglenozoa</w:t>
            </w:r>
          </w:p>
        </w:tc>
        <w:tc>
          <w:tcPr>
            <w:tcW w:w="0" w:type="auto"/>
          </w:tcPr>
          <w:p w14:paraId="5D5690FF" w14:textId="236673C3" w:rsidR="007C0D28" w:rsidRPr="00076E91" w:rsidRDefault="00A041BA" w:rsidP="008D799A">
            <w:pPr>
              <w:spacing w:line="360" w:lineRule="auto"/>
              <w:rPr>
                <w:szCs w:val="24"/>
              </w:rPr>
            </w:pPr>
            <w:r w:rsidRPr="00076E91">
              <w:rPr>
                <w:szCs w:val="24"/>
              </w:rPr>
              <w:t>Eukaryota</w:t>
            </w:r>
          </w:p>
        </w:tc>
      </w:tr>
      <w:tr w:rsidR="007C0D28" w:rsidRPr="00076E91" w14:paraId="0F9B4F60" w14:textId="77777777" w:rsidTr="002E4524">
        <w:tc>
          <w:tcPr>
            <w:tcW w:w="0" w:type="auto"/>
          </w:tcPr>
          <w:p w14:paraId="31F9DE01" w14:textId="77777777" w:rsidR="007C0D28" w:rsidRPr="00076E91" w:rsidRDefault="007C0D28" w:rsidP="008D799A">
            <w:pPr>
              <w:spacing w:line="360" w:lineRule="auto"/>
              <w:rPr>
                <w:szCs w:val="24"/>
              </w:rPr>
            </w:pPr>
            <w:r w:rsidRPr="00076E91">
              <w:rPr>
                <w:bCs/>
                <w:szCs w:val="24"/>
              </w:rPr>
              <w:t>271</w:t>
            </w:r>
          </w:p>
        </w:tc>
        <w:tc>
          <w:tcPr>
            <w:tcW w:w="0" w:type="auto"/>
          </w:tcPr>
          <w:p w14:paraId="30F7B7B3" w14:textId="77777777" w:rsidR="007C0D28" w:rsidRPr="00611578" w:rsidRDefault="007C0D28" w:rsidP="008D799A">
            <w:pPr>
              <w:spacing w:line="360" w:lineRule="auto"/>
              <w:rPr>
                <w:i/>
                <w:szCs w:val="24"/>
              </w:rPr>
            </w:pPr>
            <w:r w:rsidRPr="00611578">
              <w:rPr>
                <w:i/>
                <w:szCs w:val="24"/>
              </w:rPr>
              <w:t>Naegleria gruberi</w:t>
            </w:r>
          </w:p>
        </w:tc>
        <w:tc>
          <w:tcPr>
            <w:tcW w:w="0" w:type="auto"/>
          </w:tcPr>
          <w:p w14:paraId="2A4F13DD" w14:textId="77777777" w:rsidR="007C0D28" w:rsidRPr="00076E91" w:rsidRDefault="007C0D28" w:rsidP="008D799A">
            <w:pPr>
              <w:spacing w:line="360" w:lineRule="auto"/>
              <w:rPr>
                <w:szCs w:val="24"/>
              </w:rPr>
            </w:pPr>
            <w:r w:rsidRPr="00076E91">
              <w:rPr>
                <w:szCs w:val="24"/>
              </w:rPr>
              <w:t>Heterolobosea</w:t>
            </w:r>
          </w:p>
        </w:tc>
        <w:tc>
          <w:tcPr>
            <w:tcW w:w="0" w:type="auto"/>
          </w:tcPr>
          <w:p w14:paraId="36B9C3DA" w14:textId="70595D93" w:rsidR="007C0D28" w:rsidRPr="00076E91" w:rsidRDefault="00A041BA" w:rsidP="008D799A">
            <w:pPr>
              <w:spacing w:line="360" w:lineRule="auto"/>
              <w:rPr>
                <w:szCs w:val="24"/>
              </w:rPr>
            </w:pPr>
            <w:r w:rsidRPr="00076E91">
              <w:rPr>
                <w:szCs w:val="24"/>
              </w:rPr>
              <w:t>Eukaryota</w:t>
            </w:r>
          </w:p>
        </w:tc>
      </w:tr>
      <w:tr w:rsidR="007C0D28" w:rsidRPr="00076E91" w14:paraId="28C07B06" w14:textId="77777777" w:rsidTr="002E4524">
        <w:tc>
          <w:tcPr>
            <w:tcW w:w="0" w:type="auto"/>
          </w:tcPr>
          <w:p w14:paraId="5440CCCC" w14:textId="77777777" w:rsidR="007C0D28" w:rsidRPr="00076E91" w:rsidRDefault="007C0D28" w:rsidP="008D799A">
            <w:pPr>
              <w:spacing w:line="360" w:lineRule="auto"/>
              <w:rPr>
                <w:szCs w:val="24"/>
              </w:rPr>
            </w:pPr>
            <w:r w:rsidRPr="00076E91">
              <w:rPr>
                <w:bCs/>
                <w:szCs w:val="24"/>
              </w:rPr>
              <w:t>272</w:t>
            </w:r>
          </w:p>
        </w:tc>
        <w:tc>
          <w:tcPr>
            <w:tcW w:w="0" w:type="auto"/>
          </w:tcPr>
          <w:p w14:paraId="1E271D83" w14:textId="77777777" w:rsidR="007C0D28" w:rsidRPr="00611578" w:rsidRDefault="007C0D28" w:rsidP="008D799A">
            <w:pPr>
              <w:spacing w:line="360" w:lineRule="auto"/>
              <w:rPr>
                <w:i/>
                <w:szCs w:val="24"/>
              </w:rPr>
            </w:pPr>
            <w:r w:rsidRPr="00611578">
              <w:rPr>
                <w:i/>
                <w:szCs w:val="24"/>
              </w:rPr>
              <w:t>Aquilegia coerulea</w:t>
            </w:r>
          </w:p>
        </w:tc>
        <w:tc>
          <w:tcPr>
            <w:tcW w:w="0" w:type="auto"/>
          </w:tcPr>
          <w:p w14:paraId="5DA3E3AF" w14:textId="77777777" w:rsidR="007C0D28" w:rsidRPr="00076E91" w:rsidRDefault="007C0D28" w:rsidP="008D799A">
            <w:pPr>
              <w:spacing w:line="360" w:lineRule="auto"/>
              <w:rPr>
                <w:szCs w:val="24"/>
              </w:rPr>
            </w:pPr>
            <w:r w:rsidRPr="00076E91">
              <w:rPr>
                <w:szCs w:val="24"/>
              </w:rPr>
              <w:t>Streptophyta</w:t>
            </w:r>
          </w:p>
        </w:tc>
        <w:tc>
          <w:tcPr>
            <w:tcW w:w="0" w:type="auto"/>
          </w:tcPr>
          <w:p w14:paraId="73629A25" w14:textId="3AA3F41C" w:rsidR="007C0D28" w:rsidRPr="00076E91" w:rsidRDefault="00A041BA" w:rsidP="008D799A">
            <w:pPr>
              <w:spacing w:line="360" w:lineRule="auto"/>
              <w:rPr>
                <w:szCs w:val="24"/>
              </w:rPr>
            </w:pPr>
            <w:r w:rsidRPr="00076E91">
              <w:rPr>
                <w:szCs w:val="24"/>
              </w:rPr>
              <w:t>Eukaryota</w:t>
            </w:r>
          </w:p>
        </w:tc>
      </w:tr>
      <w:tr w:rsidR="007C0D28" w:rsidRPr="00076E91" w14:paraId="0230B870" w14:textId="77777777" w:rsidTr="002E4524">
        <w:tc>
          <w:tcPr>
            <w:tcW w:w="0" w:type="auto"/>
          </w:tcPr>
          <w:p w14:paraId="7B3C5923" w14:textId="77777777" w:rsidR="007C0D28" w:rsidRPr="00076E91" w:rsidRDefault="007C0D28" w:rsidP="008D799A">
            <w:pPr>
              <w:spacing w:line="360" w:lineRule="auto"/>
              <w:rPr>
                <w:szCs w:val="24"/>
              </w:rPr>
            </w:pPr>
            <w:r w:rsidRPr="00076E91">
              <w:rPr>
                <w:bCs/>
                <w:szCs w:val="24"/>
              </w:rPr>
              <w:t>273</w:t>
            </w:r>
          </w:p>
        </w:tc>
        <w:tc>
          <w:tcPr>
            <w:tcW w:w="0" w:type="auto"/>
          </w:tcPr>
          <w:p w14:paraId="5BA8A0E0" w14:textId="77777777" w:rsidR="007C0D28" w:rsidRPr="00611578" w:rsidRDefault="007C0D28" w:rsidP="008D799A">
            <w:pPr>
              <w:spacing w:line="360" w:lineRule="auto"/>
              <w:rPr>
                <w:i/>
                <w:szCs w:val="24"/>
              </w:rPr>
            </w:pPr>
            <w:r w:rsidRPr="00611578">
              <w:rPr>
                <w:i/>
                <w:szCs w:val="24"/>
              </w:rPr>
              <w:t>Arabidopsis lyrata</w:t>
            </w:r>
          </w:p>
        </w:tc>
        <w:tc>
          <w:tcPr>
            <w:tcW w:w="0" w:type="auto"/>
          </w:tcPr>
          <w:p w14:paraId="6F30933B" w14:textId="77777777" w:rsidR="007C0D28" w:rsidRPr="00076E91" w:rsidRDefault="007C0D28" w:rsidP="008D799A">
            <w:pPr>
              <w:spacing w:line="360" w:lineRule="auto"/>
              <w:rPr>
                <w:szCs w:val="24"/>
              </w:rPr>
            </w:pPr>
            <w:r w:rsidRPr="00076E91">
              <w:rPr>
                <w:szCs w:val="24"/>
              </w:rPr>
              <w:t>Streptophyta</w:t>
            </w:r>
          </w:p>
        </w:tc>
        <w:tc>
          <w:tcPr>
            <w:tcW w:w="0" w:type="auto"/>
          </w:tcPr>
          <w:p w14:paraId="358D20D1" w14:textId="1AC28ACE" w:rsidR="007C0D28" w:rsidRPr="00076E91" w:rsidRDefault="00A041BA" w:rsidP="008D799A">
            <w:pPr>
              <w:spacing w:line="360" w:lineRule="auto"/>
              <w:rPr>
                <w:szCs w:val="24"/>
              </w:rPr>
            </w:pPr>
            <w:r w:rsidRPr="00076E91">
              <w:rPr>
                <w:szCs w:val="24"/>
              </w:rPr>
              <w:t>Eukaryota</w:t>
            </w:r>
          </w:p>
        </w:tc>
      </w:tr>
      <w:tr w:rsidR="007C0D28" w:rsidRPr="00076E91" w14:paraId="7E94B4C8" w14:textId="77777777" w:rsidTr="002E4524">
        <w:tc>
          <w:tcPr>
            <w:tcW w:w="0" w:type="auto"/>
          </w:tcPr>
          <w:p w14:paraId="2220513E" w14:textId="77777777" w:rsidR="007C0D28" w:rsidRPr="00076E91" w:rsidRDefault="007C0D28" w:rsidP="008D799A">
            <w:pPr>
              <w:spacing w:line="360" w:lineRule="auto"/>
              <w:rPr>
                <w:szCs w:val="24"/>
              </w:rPr>
            </w:pPr>
            <w:r w:rsidRPr="00076E91">
              <w:rPr>
                <w:bCs/>
                <w:szCs w:val="24"/>
              </w:rPr>
              <w:t>274</w:t>
            </w:r>
          </w:p>
        </w:tc>
        <w:tc>
          <w:tcPr>
            <w:tcW w:w="0" w:type="auto"/>
          </w:tcPr>
          <w:p w14:paraId="4FF5991E" w14:textId="77777777" w:rsidR="007C0D28" w:rsidRPr="00611578" w:rsidRDefault="007C0D28" w:rsidP="008D799A">
            <w:pPr>
              <w:spacing w:line="360" w:lineRule="auto"/>
              <w:rPr>
                <w:i/>
                <w:szCs w:val="24"/>
              </w:rPr>
            </w:pPr>
            <w:r w:rsidRPr="00611578">
              <w:rPr>
                <w:i/>
                <w:szCs w:val="24"/>
              </w:rPr>
              <w:t>Arabidopsis thaliana</w:t>
            </w:r>
          </w:p>
        </w:tc>
        <w:tc>
          <w:tcPr>
            <w:tcW w:w="0" w:type="auto"/>
          </w:tcPr>
          <w:p w14:paraId="1BFFF0D0" w14:textId="77777777" w:rsidR="007C0D28" w:rsidRPr="00076E91" w:rsidRDefault="007C0D28" w:rsidP="008D799A">
            <w:pPr>
              <w:spacing w:line="360" w:lineRule="auto"/>
              <w:rPr>
                <w:szCs w:val="24"/>
              </w:rPr>
            </w:pPr>
            <w:r w:rsidRPr="00076E91">
              <w:rPr>
                <w:szCs w:val="24"/>
              </w:rPr>
              <w:t>Streptophyta</w:t>
            </w:r>
          </w:p>
        </w:tc>
        <w:tc>
          <w:tcPr>
            <w:tcW w:w="0" w:type="auto"/>
          </w:tcPr>
          <w:p w14:paraId="44C61808" w14:textId="0E582346" w:rsidR="007C0D28" w:rsidRPr="00076E91" w:rsidRDefault="00A041BA" w:rsidP="008D799A">
            <w:pPr>
              <w:spacing w:line="360" w:lineRule="auto"/>
              <w:rPr>
                <w:szCs w:val="24"/>
              </w:rPr>
            </w:pPr>
            <w:r w:rsidRPr="00076E91">
              <w:rPr>
                <w:szCs w:val="24"/>
              </w:rPr>
              <w:t>Eukaryota</w:t>
            </w:r>
          </w:p>
        </w:tc>
      </w:tr>
      <w:tr w:rsidR="007C0D28" w:rsidRPr="00076E91" w14:paraId="71CD655D" w14:textId="77777777" w:rsidTr="002E4524">
        <w:tc>
          <w:tcPr>
            <w:tcW w:w="0" w:type="auto"/>
          </w:tcPr>
          <w:p w14:paraId="29E8609B" w14:textId="77777777" w:rsidR="007C0D28" w:rsidRPr="00076E91" w:rsidRDefault="007C0D28" w:rsidP="008D799A">
            <w:pPr>
              <w:spacing w:line="360" w:lineRule="auto"/>
              <w:rPr>
                <w:szCs w:val="24"/>
              </w:rPr>
            </w:pPr>
            <w:r w:rsidRPr="00076E91">
              <w:rPr>
                <w:bCs/>
                <w:szCs w:val="24"/>
              </w:rPr>
              <w:t>275</w:t>
            </w:r>
          </w:p>
        </w:tc>
        <w:tc>
          <w:tcPr>
            <w:tcW w:w="0" w:type="auto"/>
          </w:tcPr>
          <w:p w14:paraId="67BB7003" w14:textId="77777777" w:rsidR="007C0D28" w:rsidRPr="00611578" w:rsidRDefault="007C0D28" w:rsidP="008D799A">
            <w:pPr>
              <w:spacing w:line="360" w:lineRule="auto"/>
              <w:rPr>
                <w:i/>
                <w:szCs w:val="24"/>
              </w:rPr>
            </w:pPr>
            <w:r w:rsidRPr="00611578">
              <w:rPr>
                <w:i/>
                <w:szCs w:val="24"/>
              </w:rPr>
              <w:t>Brachypodium distachyon</w:t>
            </w:r>
          </w:p>
        </w:tc>
        <w:tc>
          <w:tcPr>
            <w:tcW w:w="0" w:type="auto"/>
          </w:tcPr>
          <w:p w14:paraId="1CC4FFEE" w14:textId="77777777" w:rsidR="007C0D28" w:rsidRPr="00076E91" w:rsidRDefault="007C0D28" w:rsidP="008D799A">
            <w:pPr>
              <w:spacing w:line="360" w:lineRule="auto"/>
              <w:rPr>
                <w:szCs w:val="24"/>
              </w:rPr>
            </w:pPr>
            <w:r w:rsidRPr="00076E91">
              <w:rPr>
                <w:szCs w:val="24"/>
              </w:rPr>
              <w:t>Streptophyta</w:t>
            </w:r>
          </w:p>
        </w:tc>
        <w:tc>
          <w:tcPr>
            <w:tcW w:w="0" w:type="auto"/>
          </w:tcPr>
          <w:p w14:paraId="4C9B02F6" w14:textId="59053B94" w:rsidR="007C0D28" w:rsidRPr="00076E91" w:rsidRDefault="00A041BA" w:rsidP="008D799A">
            <w:pPr>
              <w:spacing w:line="360" w:lineRule="auto"/>
              <w:rPr>
                <w:szCs w:val="24"/>
              </w:rPr>
            </w:pPr>
            <w:r w:rsidRPr="00076E91">
              <w:rPr>
                <w:szCs w:val="24"/>
              </w:rPr>
              <w:t>Eukaryota</w:t>
            </w:r>
          </w:p>
        </w:tc>
      </w:tr>
      <w:tr w:rsidR="007C0D28" w:rsidRPr="00076E91" w14:paraId="4DE4DE38" w14:textId="77777777" w:rsidTr="002E4524">
        <w:tc>
          <w:tcPr>
            <w:tcW w:w="0" w:type="auto"/>
          </w:tcPr>
          <w:p w14:paraId="6FB6A45B" w14:textId="77777777" w:rsidR="007C0D28" w:rsidRPr="00076E91" w:rsidRDefault="007C0D28" w:rsidP="008D799A">
            <w:pPr>
              <w:spacing w:line="360" w:lineRule="auto"/>
              <w:rPr>
                <w:szCs w:val="24"/>
              </w:rPr>
            </w:pPr>
            <w:r w:rsidRPr="00076E91">
              <w:rPr>
                <w:bCs/>
                <w:szCs w:val="24"/>
              </w:rPr>
              <w:t>276</w:t>
            </w:r>
          </w:p>
        </w:tc>
        <w:tc>
          <w:tcPr>
            <w:tcW w:w="0" w:type="auto"/>
          </w:tcPr>
          <w:p w14:paraId="513759AC" w14:textId="77777777" w:rsidR="007C0D28" w:rsidRPr="00611578" w:rsidRDefault="007C0D28" w:rsidP="008D799A">
            <w:pPr>
              <w:spacing w:line="360" w:lineRule="auto"/>
              <w:rPr>
                <w:i/>
                <w:szCs w:val="24"/>
              </w:rPr>
            </w:pPr>
            <w:r w:rsidRPr="00611578">
              <w:rPr>
                <w:i/>
                <w:szCs w:val="24"/>
              </w:rPr>
              <w:t>Brassica rapa</w:t>
            </w:r>
          </w:p>
        </w:tc>
        <w:tc>
          <w:tcPr>
            <w:tcW w:w="0" w:type="auto"/>
          </w:tcPr>
          <w:p w14:paraId="53780189" w14:textId="77777777" w:rsidR="007C0D28" w:rsidRPr="00076E91" w:rsidRDefault="007C0D28" w:rsidP="008D799A">
            <w:pPr>
              <w:spacing w:line="360" w:lineRule="auto"/>
              <w:rPr>
                <w:szCs w:val="24"/>
              </w:rPr>
            </w:pPr>
            <w:r w:rsidRPr="00076E91">
              <w:rPr>
                <w:szCs w:val="24"/>
              </w:rPr>
              <w:t>Streptophyta</w:t>
            </w:r>
          </w:p>
        </w:tc>
        <w:tc>
          <w:tcPr>
            <w:tcW w:w="0" w:type="auto"/>
          </w:tcPr>
          <w:p w14:paraId="3DDFCDBF" w14:textId="703E8DBA" w:rsidR="007C0D28" w:rsidRPr="00076E91" w:rsidRDefault="00A041BA" w:rsidP="008D799A">
            <w:pPr>
              <w:spacing w:line="360" w:lineRule="auto"/>
              <w:rPr>
                <w:szCs w:val="24"/>
              </w:rPr>
            </w:pPr>
            <w:r w:rsidRPr="00076E91">
              <w:rPr>
                <w:szCs w:val="24"/>
              </w:rPr>
              <w:t>Eukaryota</w:t>
            </w:r>
          </w:p>
        </w:tc>
      </w:tr>
      <w:tr w:rsidR="007C0D28" w:rsidRPr="00076E91" w14:paraId="7D7B66AB" w14:textId="77777777" w:rsidTr="002E4524">
        <w:tc>
          <w:tcPr>
            <w:tcW w:w="0" w:type="auto"/>
          </w:tcPr>
          <w:p w14:paraId="602DEF45" w14:textId="77777777" w:rsidR="007C0D28" w:rsidRPr="00076E91" w:rsidRDefault="007C0D28" w:rsidP="008D799A">
            <w:pPr>
              <w:spacing w:line="360" w:lineRule="auto"/>
              <w:rPr>
                <w:szCs w:val="24"/>
              </w:rPr>
            </w:pPr>
            <w:r w:rsidRPr="00076E91">
              <w:rPr>
                <w:bCs/>
                <w:szCs w:val="24"/>
              </w:rPr>
              <w:t>277</w:t>
            </w:r>
          </w:p>
        </w:tc>
        <w:tc>
          <w:tcPr>
            <w:tcW w:w="0" w:type="auto"/>
          </w:tcPr>
          <w:p w14:paraId="2619A099" w14:textId="77777777" w:rsidR="007C0D28" w:rsidRPr="00611578" w:rsidRDefault="007C0D28" w:rsidP="008D799A">
            <w:pPr>
              <w:spacing w:line="360" w:lineRule="auto"/>
              <w:rPr>
                <w:i/>
                <w:szCs w:val="24"/>
              </w:rPr>
            </w:pPr>
            <w:r w:rsidRPr="00611578">
              <w:rPr>
                <w:i/>
                <w:szCs w:val="24"/>
              </w:rPr>
              <w:t>Capsella rubella</w:t>
            </w:r>
          </w:p>
        </w:tc>
        <w:tc>
          <w:tcPr>
            <w:tcW w:w="0" w:type="auto"/>
          </w:tcPr>
          <w:p w14:paraId="4032C687" w14:textId="77777777" w:rsidR="007C0D28" w:rsidRPr="00076E91" w:rsidRDefault="007C0D28" w:rsidP="008D799A">
            <w:pPr>
              <w:spacing w:line="360" w:lineRule="auto"/>
              <w:rPr>
                <w:szCs w:val="24"/>
              </w:rPr>
            </w:pPr>
            <w:r w:rsidRPr="00076E91">
              <w:rPr>
                <w:szCs w:val="24"/>
              </w:rPr>
              <w:t>Streptophyta</w:t>
            </w:r>
          </w:p>
        </w:tc>
        <w:tc>
          <w:tcPr>
            <w:tcW w:w="0" w:type="auto"/>
          </w:tcPr>
          <w:p w14:paraId="76F704AD" w14:textId="0CEB8EC0" w:rsidR="007C0D28" w:rsidRPr="00076E91" w:rsidRDefault="00A041BA" w:rsidP="008D799A">
            <w:pPr>
              <w:spacing w:line="360" w:lineRule="auto"/>
              <w:rPr>
                <w:szCs w:val="24"/>
              </w:rPr>
            </w:pPr>
            <w:r w:rsidRPr="00076E91">
              <w:rPr>
                <w:szCs w:val="24"/>
              </w:rPr>
              <w:t>Eukaryota</w:t>
            </w:r>
          </w:p>
        </w:tc>
      </w:tr>
      <w:tr w:rsidR="007C0D28" w:rsidRPr="00076E91" w14:paraId="586DB7CA" w14:textId="77777777" w:rsidTr="002E4524">
        <w:tc>
          <w:tcPr>
            <w:tcW w:w="0" w:type="auto"/>
          </w:tcPr>
          <w:p w14:paraId="021E97D9" w14:textId="77777777" w:rsidR="007C0D28" w:rsidRPr="00076E91" w:rsidRDefault="007C0D28" w:rsidP="008D799A">
            <w:pPr>
              <w:spacing w:line="360" w:lineRule="auto"/>
              <w:rPr>
                <w:szCs w:val="24"/>
              </w:rPr>
            </w:pPr>
            <w:r w:rsidRPr="00076E91">
              <w:rPr>
                <w:bCs/>
                <w:szCs w:val="24"/>
              </w:rPr>
              <w:t>278</w:t>
            </w:r>
          </w:p>
        </w:tc>
        <w:tc>
          <w:tcPr>
            <w:tcW w:w="0" w:type="auto"/>
          </w:tcPr>
          <w:p w14:paraId="1B0A7BB8" w14:textId="77777777" w:rsidR="007C0D28" w:rsidRPr="00611578" w:rsidRDefault="007C0D28" w:rsidP="008D799A">
            <w:pPr>
              <w:spacing w:line="360" w:lineRule="auto"/>
              <w:rPr>
                <w:i/>
                <w:szCs w:val="24"/>
              </w:rPr>
            </w:pPr>
            <w:r w:rsidRPr="00611578">
              <w:rPr>
                <w:i/>
                <w:szCs w:val="24"/>
              </w:rPr>
              <w:t>Citrus clementina</w:t>
            </w:r>
          </w:p>
        </w:tc>
        <w:tc>
          <w:tcPr>
            <w:tcW w:w="0" w:type="auto"/>
          </w:tcPr>
          <w:p w14:paraId="7C38FF48" w14:textId="77777777" w:rsidR="007C0D28" w:rsidRPr="00076E91" w:rsidRDefault="007C0D28" w:rsidP="008D799A">
            <w:pPr>
              <w:spacing w:line="360" w:lineRule="auto"/>
              <w:rPr>
                <w:szCs w:val="24"/>
              </w:rPr>
            </w:pPr>
            <w:r w:rsidRPr="00076E91">
              <w:rPr>
                <w:szCs w:val="24"/>
              </w:rPr>
              <w:t>Streptophyta</w:t>
            </w:r>
          </w:p>
        </w:tc>
        <w:tc>
          <w:tcPr>
            <w:tcW w:w="0" w:type="auto"/>
          </w:tcPr>
          <w:p w14:paraId="31A66B43" w14:textId="21970237" w:rsidR="007C0D28" w:rsidRPr="00076E91" w:rsidRDefault="00A041BA" w:rsidP="008D799A">
            <w:pPr>
              <w:spacing w:line="360" w:lineRule="auto"/>
              <w:rPr>
                <w:szCs w:val="24"/>
              </w:rPr>
            </w:pPr>
            <w:r w:rsidRPr="00076E91">
              <w:rPr>
                <w:szCs w:val="24"/>
              </w:rPr>
              <w:t>Eukaryota</w:t>
            </w:r>
          </w:p>
        </w:tc>
      </w:tr>
      <w:tr w:rsidR="007C0D28" w:rsidRPr="00076E91" w14:paraId="77B46042" w14:textId="77777777" w:rsidTr="002E4524">
        <w:tc>
          <w:tcPr>
            <w:tcW w:w="0" w:type="auto"/>
          </w:tcPr>
          <w:p w14:paraId="0430A10B" w14:textId="77777777" w:rsidR="007C0D28" w:rsidRPr="00076E91" w:rsidRDefault="007C0D28" w:rsidP="008D799A">
            <w:pPr>
              <w:spacing w:line="360" w:lineRule="auto"/>
              <w:rPr>
                <w:szCs w:val="24"/>
              </w:rPr>
            </w:pPr>
            <w:r w:rsidRPr="00076E91">
              <w:rPr>
                <w:bCs/>
                <w:szCs w:val="24"/>
              </w:rPr>
              <w:t>279</w:t>
            </w:r>
          </w:p>
        </w:tc>
        <w:tc>
          <w:tcPr>
            <w:tcW w:w="0" w:type="auto"/>
          </w:tcPr>
          <w:p w14:paraId="62685CAD" w14:textId="77777777" w:rsidR="007C0D28" w:rsidRPr="00611578" w:rsidRDefault="007C0D28" w:rsidP="008D799A">
            <w:pPr>
              <w:spacing w:line="360" w:lineRule="auto"/>
              <w:rPr>
                <w:i/>
                <w:szCs w:val="24"/>
              </w:rPr>
            </w:pPr>
            <w:r w:rsidRPr="00611578">
              <w:rPr>
                <w:i/>
                <w:szCs w:val="24"/>
              </w:rPr>
              <w:t>Citrus sinensis</w:t>
            </w:r>
          </w:p>
        </w:tc>
        <w:tc>
          <w:tcPr>
            <w:tcW w:w="0" w:type="auto"/>
          </w:tcPr>
          <w:p w14:paraId="58B8492A" w14:textId="77777777" w:rsidR="007C0D28" w:rsidRPr="00076E91" w:rsidRDefault="007C0D28" w:rsidP="008D799A">
            <w:pPr>
              <w:spacing w:line="360" w:lineRule="auto"/>
              <w:rPr>
                <w:szCs w:val="24"/>
              </w:rPr>
            </w:pPr>
            <w:r w:rsidRPr="00076E91">
              <w:rPr>
                <w:szCs w:val="24"/>
              </w:rPr>
              <w:t>Streptophyta</w:t>
            </w:r>
          </w:p>
        </w:tc>
        <w:tc>
          <w:tcPr>
            <w:tcW w:w="0" w:type="auto"/>
          </w:tcPr>
          <w:p w14:paraId="30DBB4D0" w14:textId="6BF42659" w:rsidR="007C0D28" w:rsidRPr="00076E91" w:rsidRDefault="00A041BA" w:rsidP="008D799A">
            <w:pPr>
              <w:spacing w:line="360" w:lineRule="auto"/>
              <w:rPr>
                <w:szCs w:val="24"/>
              </w:rPr>
            </w:pPr>
            <w:r w:rsidRPr="00076E91">
              <w:rPr>
                <w:szCs w:val="24"/>
              </w:rPr>
              <w:t>Eukaryota</w:t>
            </w:r>
          </w:p>
        </w:tc>
      </w:tr>
      <w:tr w:rsidR="007C0D28" w:rsidRPr="00076E91" w14:paraId="20B47076" w14:textId="77777777" w:rsidTr="002E4524">
        <w:tc>
          <w:tcPr>
            <w:tcW w:w="0" w:type="auto"/>
          </w:tcPr>
          <w:p w14:paraId="5DDDB5DE" w14:textId="77777777" w:rsidR="007C0D28" w:rsidRPr="00076E91" w:rsidRDefault="007C0D28" w:rsidP="008D799A">
            <w:pPr>
              <w:spacing w:line="360" w:lineRule="auto"/>
              <w:rPr>
                <w:szCs w:val="24"/>
              </w:rPr>
            </w:pPr>
            <w:r w:rsidRPr="00076E91">
              <w:rPr>
                <w:bCs/>
                <w:szCs w:val="24"/>
              </w:rPr>
              <w:t>280</w:t>
            </w:r>
          </w:p>
        </w:tc>
        <w:tc>
          <w:tcPr>
            <w:tcW w:w="0" w:type="auto"/>
          </w:tcPr>
          <w:p w14:paraId="409289E0" w14:textId="77777777" w:rsidR="007C0D28" w:rsidRPr="00611578" w:rsidRDefault="007C0D28" w:rsidP="008D799A">
            <w:pPr>
              <w:spacing w:line="360" w:lineRule="auto"/>
              <w:rPr>
                <w:i/>
                <w:szCs w:val="24"/>
              </w:rPr>
            </w:pPr>
            <w:r w:rsidRPr="00611578">
              <w:rPr>
                <w:i/>
                <w:szCs w:val="24"/>
              </w:rPr>
              <w:t>Cucumis sativus</w:t>
            </w:r>
          </w:p>
        </w:tc>
        <w:tc>
          <w:tcPr>
            <w:tcW w:w="0" w:type="auto"/>
          </w:tcPr>
          <w:p w14:paraId="50C029C5" w14:textId="77777777" w:rsidR="007C0D28" w:rsidRPr="00076E91" w:rsidRDefault="007C0D28" w:rsidP="008D799A">
            <w:pPr>
              <w:spacing w:line="360" w:lineRule="auto"/>
              <w:rPr>
                <w:szCs w:val="24"/>
              </w:rPr>
            </w:pPr>
            <w:r w:rsidRPr="00076E91">
              <w:rPr>
                <w:szCs w:val="24"/>
              </w:rPr>
              <w:t>Streptophyta</w:t>
            </w:r>
          </w:p>
        </w:tc>
        <w:tc>
          <w:tcPr>
            <w:tcW w:w="0" w:type="auto"/>
          </w:tcPr>
          <w:p w14:paraId="770F4AC5" w14:textId="37E61CB9" w:rsidR="007C0D28" w:rsidRPr="00076E91" w:rsidRDefault="00A041BA" w:rsidP="008D799A">
            <w:pPr>
              <w:spacing w:line="360" w:lineRule="auto"/>
              <w:rPr>
                <w:szCs w:val="24"/>
              </w:rPr>
            </w:pPr>
            <w:r w:rsidRPr="00076E91">
              <w:rPr>
                <w:szCs w:val="24"/>
              </w:rPr>
              <w:t>Eukaryota</w:t>
            </w:r>
          </w:p>
        </w:tc>
      </w:tr>
      <w:tr w:rsidR="007C0D28" w:rsidRPr="00076E91" w14:paraId="532DF932" w14:textId="77777777" w:rsidTr="002E4524">
        <w:tc>
          <w:tcPr>
            <w:tcW w:w="0" w:type="auto"/>
          </w:tcPr>
          <w:p w14:paraId="454B3350" w14:textId="77777777" w:rsidR="007C0D28" w:rsidRPr="00076E91" w:rsidRDefault="007C0D28" w:rsidP="008D799A">
            <w:pPr>
              <w:spacing w:line="360" w:lineRule="auto"/>
              <w:rPr>
                <w:szCs w:val="24"/>
              </w:rPr>
            </w:pPr>
            <w:r w:rsidRPr="00076E91">
              <w:rPr>
                <w:bCs/>
                <w:szCs w:val="24"/>
              </w:rPr>
              <w:t>281</w:t>
            </w:r>
          </w:p>
        </w:tc>
        <w:tc>
          <w:tcPr>
            <w:tcW w:w="0" w:type="auto"/>
          </w:tcPr>
          <w:p w14:paraId="1AFEEBDD" w14:textId="77777777" w:rsidR="007C0D28" w:rsidRPr="00611578" w:rsidRDefault="007C0D28" w:rsidP="008D799A">
            <w:pPr>
              <w:spacing w:line="360" w:lineRule="auto"/>
              <w:rPr>
                <w:i/>
                <w:szCs w:val="24"/>
              </w:rPr>
            </w:pPr>
            <w:r w:rsidRPr="00611578">
              <w:rPr>
                <w:i/>
                <w:szCs w:val="24"/>
              </w:rPr>
              <w:t>Eucalyptus grandis</w:t>
            </w:r>
          </w:p>
        </w:tc>
        <w:tc>
          <w:tcPr>
            <w:tcW w:w="0" w:type="auto"/>
          </w:tcPr>
          <w:p w14:paraId="40AB309C" w14:textId="77777777" w:rsidR="007C0D28" w:rsidRPr="00076E91" w:rsidRDefault="007C0D28" w:rsidP="008D799A">
            <w:pPr>
              <w:spacing w:line="360" w:lineRule="auto"/>
              <w:rPr>
                <w:szCs w:val="24"/>
              </w:rPr>
            </w:pPr>
            <w:r w:rsidRPr="00076E91">
              <w:rPr>
                <w:szCs w:val="24"/>
              </w:rPr>
              <w:t>Streptophyta</w:t>
            </w:r>
          </w:p>
        </w:tc>
        <w:tc>
          <w:tcPr>
            <w:tcW w:w="0" w:type="auto"/>
          </w:tcPr>
          <w:p w14:paraId="0274BAC6" w14:textId="28802656" w:rsidR="007C0D28" w:rsidRPr="00076E91" w:rsidRDefault="00A041BA" w:rsidP="008D799A">
            <w:pPr>
              <w:spacing w:line="360" w:lineRule="auto"/>
              <w:rPr>
                <w:szCs w:val="24"/>
              </w:rPr>
            </w:pPr>
            <w:r w:rsidRPr="00076E91">
              <w:rPr>
                <w:szCs w:val="24"/>
              </w:rPr>
              <w:t>Eukaryota</w:t>
            </w:r>
          </w:p>
        </w:tc>
      </w:tr>
      <w:tr w:rsidR="007C0D28" w:rsidRPr="00076E91" w14:paraId="5F85ADE5" w14:textId="77777777" w:rsidTr="002E4524">
        <w:tc>
          <w:tcPr>
            <w:tcW w:w="0" w:type="auto"/>
          </w:tcPr>
          <w:p w14:paraId="25BDE702" w14:textId="77777777" w:rsidR="007C0D28" w:rsidRPr="00076E91" w:rsidRDefault="007C0D28" w:rsidP="008D799A">
            <w:pPr>
              <w:spacing w:line="360" w:lineRule="auto"/>
              <w:rPr>
                <w:szCs w:val="24"/>
              </w:rPr>
            </w:pPr>
            <w:r w:rsidRPr="00076E91">
              <w:rPr>
                <w:bCs/>
                <w:szCs w:val="24"/>
              </w:rPr>
              <w:t>282</w:t>
            </w:r>
          </w:p>
        </w:tc>
        <w:tc>
          <w:tcPr>
            <w:tcW w:w="0" w:type="auto"/>
          </w:tcPr>
          <w:p w14:paraId="0DD74005" w14:textId="77777777" w:rsidR="007C0D28" w:rsidRPr="00611578" w:rsidRDefault="007C0D28" w:rsidP="008D799A">
            <w:pPr>
              <w:spacing w:line="360" w:lineRule="auto"/>
              <w:rPr>
                <w:i/>
                <w:szCs w:val="24"/>
              </w:rPr>
            </w:pPr>
            <w:r w:rsidRPr="00611578">
              <w:rPr>
                <w:i/>
                <w:szCs w:val="24"/>
              </w:rPr>
              <w:t>Glycine max</w:t>
            </w:r>
          </w:p>
        </w:tc>
        <w:tc>
          <w:tcPr>
            <w:tcW w:w="0" w:type="auto"/>
          </w:tcPr>
          <w:p w14:paraId="15BFB76B" w14:textId="77777777" w:rsidR="007C0D28" w:rsidRPr="00076E91" w:rsidRDefault="007C0D28" w:rsidP="008D799A">
            <w:pPr>
              <w:spacing w:line="360" w:lineRule="auto"/>
              <w:rPr>
                <w:szCs w:val="24"/>
              </w:rPr>
            </w:pPr>
            <w:r w:rsidRPr="00076E91">
              <w:rPr>
                <w:szCs w:val="24"/>
              </w:rPr>
              <w:t>Streptophyta</w:t>
            </w:r>
          </w:p>
        </w:tc>
        <w:tc>
          <w:tcPr>
            <w:tcW w:w="0" w:type="auto"/>
          </w:tcPr>
          <w:p w14:paraId="76EC3A4E" w14:textId="04A57E86" w:rsidR="007C0D28" w:rsidRPr="00076E91" w:rsidRDefault="00A041BA" w:rsidP="008D799A">
            <w:pPr>
              <w:spacing w:line="360" w:lineRule="auto"/>
              <w:rPr>
                <w:szCs w:val="24"/>
              </w:rPr>
            </w:pPr>
            <w:r w:rsidRPr="00076E91">
              <w:rPr>
                <w:szCs w:val="24"/>
              </w:rPr>
              <w:t>Eukaryota</w:t>
            </w:r>
          </w:p>
        </w:tc>
      </w:tr>
      <w:tr w:rsidR="007C0D28" w:rsidRPr="00076E91" w14:paraId="67093E5D" w14:textId="77777777" w:rsidTr="002E4524">
        <w:tc>
          <w:tcPr>
            <w:tcW w:w="0" w:type="auto"/>
          </w:tcPr>
          <w:p w14:paraId="266D0D79" w14:textId="77777777" w:rsidR="007C0D28" w:rsidRPr="00076E91" w:rsidRDefault="007C0D28" w:rsidP="008D799A">
            <w:pPr>
              <w:spacing w:line="360" w:lineRule="auto"/>
              <w:rPr>
                <w:szCs w:val="24"/>
              </w:rPr>
            </w:pPr>
            <w:r w:rsidRPr="00076E91">
              <w:rPr>
                <w:bCs/>
                <w:szCs w:val="24"/>
              </w:rPr>
              <w:t>283</w:t>
            </w:r>
          </w:p>
        </w:tc>
        <w:tc>
          <w:tcPr>
            <w:tcW w:w="0" w:type="auto"/>
          </w:tcPr>
          <w:p w14:paraId="6E06BD60" w14:textId="77777777" w:rsidR="007C0D28" w:rsidRPr="00611578" w:rsidRDefault="007C0D28" w:rsidP="008D799A">
            <w:pPr>
              <w:spacing w:line="360" w:lineRule="auto"/>
              <w:rPr>
                <w:i/>
                <w:szCs w:val="24"/>
              </w:rPr>
            </w:pPr>
            <w:r w:rsidRPr="00611578">
              <w:rPr>
                <w:i/>
                <w:szCs w:val="24"/>
              </w:rPr>
              <w:t>Linum usitatissimum</w:t>
            </w:r>
          </w:p>
        </w:tc>
        <w:tc>
          <w:tcPr>
            <w:tcW w:w="0" w:type="auto"/>
          </w:tcPr>
          <w:p w14:paraId="139C094F" w14:textId="77777777" w:rsidR="007C0D28" w:rsidRPr="00076E91" w:rsidRDefault="007C0D28" w:rsidP="008D799A">
            <w:pPr>
              <w:spacing w:line="360" w:lineRule="auto"/>
              <w:rPr>
                <w:szCs w:val="24"/>
              </w:rPr>
            </w:pPr>
            <w:r w:rsidRPr="00076E91">
              <w:rPr>
                <w:szCs w:val="24"/>
              </w:rPr>
              <w:t>Streptophyta</w:t>
            </w:r>
          </w:p>
        </w:tc>
        <w:tc>
          <w:tcPr>
            <w:tcW w:w="0" w:type="auto"/>
          </w:tcPr>
          <w:p w14:paraId="641DD1DF" w14:textId="2BE8EBF4" w:rsidR="007C0D28" w:rsidRPr="00076E91" w:rsidRDefault="00A041BA" w:rsidP="008D799A">
            <w:pPr>
              <w:spacing w:line="360" w:lineRule="auto"/>
              <w:rPr>
                <w:szCs w:val="24"/>
              </w:rPr>
            </w:pPr>
            <w:r w:rsidRPr="00076E91">
              <w:rPr>
                <w:szCs w:val="24"/>
              </w:rPr>
              <w:t>Eukaryota</w:t>
            </w:r>
          </w:p>
        </w:tc>
      </w:tr>
      <w:tr w:rsidR="007C0D28" w:rsidRPr="00076E91" w14:paraId="1D0B2013" w14:textId="77777777" w:rsidTr="002E4524">
        <w:tc>
          <w:tcPr>
            <w:tcW w:w="0" w:type="auto"/>
          </w:tcPr>
          <w:p w14:paraId="68AA5444" w14:textId="77777777" w:rsidR="007C0D28" w:rsidRPr="00076E91" w:rsidRDefault="007C0D28" w:rsidP="008D799A">
            <w:pPr>
              <w:spacing w:line="360" w:lineRule="auto"/>
              <w:rPr>
                <w:szCs w:val="24"/>
              </w:rPr>
            </w:pPr>
            <w:r w:rsidRPr="00076E91">
              <w:rPr>
                <w:bCs/>
                <w:szCs w:val="24"/>
              </w:rPr>
              <w:t>284</w:t>
            </w:r>
          </w:p>
        </w:tc>
        <w:tc>
          <w:tcPr>
            <w:tcW w:w="0" w:type="auto"/>
          </w:tcPr>
          <w:p w14:paraId="7DC3D6B7" w14:textId="77777777" w:rsidR="007C0D28" w:rsidRPr="00611578" w:rsidRDefault="007C0D28" w:rsidP="008D799A">
            <w:pPr>
              <w:spacing w:line="360" w:lineRule="auto"/>
              <w:rPr>
                <w:i/>
                <w:szCs w:val="24"/>
              </w:rPr>
            </w:pPr>
            <w:r w:rsidRPr="00611578">
              <w:rPr>
                <w:i/>
                <w:szCs w:val="24"/>
              </w:rPr>
              <w:t>Malus x domestica</w:t>
            </w:r>
          </w:p>
        </w:tc>
        <w:tc>
          <w:tcPr>
            <w:tcW w:w="0" w:type="auto"/>
          </w:tcPr>
          <w:p w14:paraId="5D11364C" w14:textId="77777777" w:rsidR="007C0D28" w:rsidRPr="00076E91" w:rsidRDefault="007C0D28" w:rsidP="008D799A">
            <w:pPr>
              <w:spacing w:line="360" w:lineRule="auto"/>
              <w:rPr>
                <w:szCs w:val="24"/>
              </w:rPr>
            </w:pPr>
            <w:r w:rsidRPr="00076E91">
              <w:rPr>
                <w:szCs w:val="24"/>
              </w:rPr>
              <w:t>Streptophyta</w:t>
            </w:r>
          </w:p>
        </w:tc>
        <w:tc>
          <w:tcPr>
            <w:tcW w:w="0" w:type="auto"/>
          </w:tcPr>
          <w:p w14:paraId="785CD959" w14:textId="1179DB8C" w:rsidR="007C0D28" w:rsidRPr="00076E91" w:rsidRDefault="00A041BA" w:rsidP="008D799A">
            <w:pPr>
              <w:spacing w:line="360" w:lineRule="auto"/>
              <w:rPr>
                <w:szCs w:val="24"/>
              </w:rPr>
            </w:pPr>
            <w:r w:rsidRPr="00076E91">
              <w:rPr>
                <w:szCs w:val="24"/>
              </w:rPr>
              <w:t>Eukaryota</w:t>
            </w:r>
          </w:p>
        </w:tc>
      </w:tr>
      <w:tr w:rsidR="007C0D28" w:rsidRPr="00076E91" w14:paraId="60DC46E1" w14:textId="77777777" w:rsidTr="002E4524">
        <w:tc>
          <w:tcPr>
            <w:tcW w:w="0" w:type="auto"/>
          </w:tcPr>
          <w:p w14:paraId="4EDA2C61" w14:textId="77777777" w:rsidR="007C0D28" w:rsidRPr="00076E91" w:rsidRDefault="007C0D28" w:rsidP="008D799A">
            <w:pPr>
              <w:spacing w:line="360" w:lineRule="auto"/>
              <w:rPr>
                <w:szCs w:val="24"/>
              </w:rPr>
            </w:pPr>
            <w:r w:rsidRPr="00076E91">
              <w:rPr>
                <w:bCs/>
                <w:szCs w:val="24"/>
              </w:rPr>
              <w:t>285</w:t>
            </w:r>
          </w:p>
        </w:tc>
        <w:tc>
          <w:tcPr>
            <w:tcW w:w="0" w:type="auto"/>
          </w:tcPr>
          <w:p w14:paraId="53440208" w14:textId="77777777" w:rsidR="007C0D28" w:rsidRPr="00611578" w:rsidRDefault="007C0D28" w:rsidP="008D799A">
            <w:pPr>
              <w:spacing w:line="360" w:lineRule="auto"/>
              <w:rPr>
                <w:i/>
                <w:szCs w:val="24"/>
              </w:rPr>
            </w:pPr>
            <w:r w:rsidRPr="00611578">
              <w:rPr>
                <w:i/>
                <w:szCs w:val="24"/>
              </w:rPr>
              <w:t>Manihot esculenta</w:t>
            </w:r>
          </w:p>
        </w:tc>
        <w:tc>
          <w:tcPr>
            <w:tcW w:w="0" w:type="auto"/>
          </w:tcPr>
          <w:p w14:paraId="730EE17E" w14:textId="77777777" w:rsidR="007C0D28" w:rsidRPr="00076E91" w:rsidRDefault="007C0D28" w:rsidP="008D799A">
            <w:pPr>
              <w:spacing w:line="360" w:lineRule="auto"/>
              <w:rPr>
                <w:szCs w:val="24"/>
              </w:rPr>
            </w:pPr>
            <w:r w:rsidRPr="00076E91">
              <w:rPr>
                <w:szCs w:val="24"/>
              </w:rPr>
              <w:t>Streptophyta</w:t>
            </w:r>
          </w:p>
        </w:tc>
        <w:tc>
          <w:tcPr>
            <w:tcW w:w="0" w:type="auto"/>
          </w:tcPr>
          <w:p w14:paraId="1CED90E4" w14:textId="0A82FE0C" w:rsidR="007C0D28" w:rsidRPr="00076E91" w:rsidRDefault="00A041BA" w:rsidP="008D799A">
            <w:pPr>
              <w:spacing w:line="360" w:lineRule="auto"/>
              <w:rPr>
                <w:szCs w:val="24"/>
              </w:rPr>
            </w:pPr>
            <w:r w:rsidRPr="00076E91">
              <w:rPr>
                <w:szCs w:val="24"/>
              </w:rPr>
              <w:t>Eukaryota</w:t>
            </w:r>
          </w:p>
        </w:tc>
      </w:tr>
      <w:tr w:rsidR="007C0D28" w:rsidRPr="00076E91" w14:paraId="735B70BA" w14:textId="77777777" w:rsidTr="002E4524">
        <w:tc>
          <w:tcPr>
            <w:tcW w:w="0" w:type="auto"/>
          </w:tcPr>
          <w:p w14:paraId="7D980D96" w14:textId="77777777" w:rsidR="007C0D28" w:rsidRPr="00076E91" w:rsidRDefault="007C0D28" w:rsidP="008D799A">
            <w:pPr>
              <w:spacing w:line="360" w:lineRule="auto"/>
              <w:rPr>
                <w:szCs w:val="24"/>
              </w:rPr>
            </w:pPr>
            <w:r w:rsidRPr="00076E91">
              <w:rPr>
                <w:bCs/>
                <w:szCs w:val="24"/>
              </w:rPr>
              <w:t>286</w:t>
            </w:r>
          </w:p>
        </w:tc>
        <w:tc>
          <w:tcPr>
            <w:tcW w:w="0" w:type="auto"/>
          </w:tcPr>
          <w:p w14:paraId="4AB7D5B5" w14:textId="77777777" w:rsidR="007C0D28" w:rsidRPr="00611578" w:rsidRDefault="007C0D28" w:rsidP="008D799A">
            <w:pPr>
              <w:spacing w:line="360" w:lineRule="auto"/>
              <w:rPr>
                <w:i/>
                <w:szCs w:val="24"/>
              </w:rPr>
            </w:pPr>
            <w:r w:rsidRPr="00611578">
              <w:rPr>
                <w:i/>
                <w:szCs w:val="24"/>
              </w:rPr>
              <w:t>Medicago truncatula</w:t>
            </w:r>
          </w:p>
        </w:tc>
        <w:tc>
          <w:tcPr>
            <w:tcW w:w="0" w:type="auto"/>
          </w:tcPr>
          <w:p w14:paraId="098E4F48" w14:textId="77777777" w:rsidR="007C0D28" w:rsidRPr="00076E91" w:rsidRDefault="007C0D28" w:rsidP="008D799A">
            <w:pPr>
              <w:spacing w:line="360" w:lineRule="auto"/>
              <w:rPr>
                <w:szCs w:val="24"/>
              </w:rPr>
            </w:pPr>
            <w:r w:rsidRPr="00076E91">
              <w:rPr>
                <w:szCs w:val="24"/>
              </w:rPr>
              <w:t>Streptophyta</w:t>
            </w:r>
          </w:p>
        </w:tc>
        <w:tc>
          <w:tcPr>
            <w:tcW w:w="0" w:type="auto"/>
          </w:tcPr>
          <w:p w14:paraId="33843E6B" w14:textId="0F374E15" w:rsidR="007C0D28" w:rsidRPr="00076E91" w:rsidRDefault="00A041BA" w:rsidP="008D799A">
            <w:pPr>
              <w:spacing w:line="360" w:lineRule="auto"/>
              <w:rPr>
                <w:szCs w:val="24"/>
              </w:rPr>
            </w:pPr>
            <w:r w:rsidRPr="00076E91">
              <w:rPr>
                <w:szCs w:val="24"/>
              </w:rPr>
              <w:t>Eukaryota</w:t>
            </w:r>
          </w:p>
        </w:tc>
      </w:tr>
      <w:tr w:rsidR="007C0D28" w:rsidRPr="00076E91" w14:paraId="1BAF49EB" w14:textId="77777777" w:rsidTr="002E4524">
        <w:tc>
          <w:tcPr>
            <w:tcW w:w="0" w:type="auto"/>
          </w:tcPr>
          <w:p w14:paraId="160071F4" w14:textId="77777777" w:rsidR="007C0D28" w:rsidRPr="00076E91" w:rsidRDefault="007C0D28" w:rsidP="008D799A">
            <w:pPr>
              <w:spacing w:line="360" w:lineRule="auto"/>
              <w:rPr>
                <w:szCs w:val="24"/>
              </w:rPr>
            </w:pPr>
            <w:r w:rsidRPr="00076E91">
              <w:rPr>
                <w:bCs/>
                <w:szCs w:val="24"/>
              </w:rPr>
              <w:t>287</w:t>
            </w:r>
          </w:p>
        </w:tc>
        <w:tc>
          <w:tcPr>
            <w:tcW w:w="0" w:type="auto"/>
          </w:tcPr>
          <w:p w14:paraId="37AEDCB9" w14:textId="77777777" w:rsidR="007C0D28" w:rsidRPr="00611578" w:rsidRDefault="007C0D28" w:rsidP="008D799A">
            <w:pPr>
              <w:spacing w:line="360" w:lineRule="auto"/>
              <w:rPr>
                <w:i/>
                <w:szCs w:val="24"/>
              </w:rPr>
            </w:pPr>
            <w:r w:rsidRPr="00611578">
              <w:rPr>
                <w:i/>
                <w:szCs w:val="24"/>
              </w:rPr>
              <w:t>Mimulus guttatus</w:t>
            </w:r>
          </w:p>
        </w:tc>
        <w:tc>
          <w:tcPr>
            <w:tcW w:w="0" w:type="auto"/>
          </w:tcPr>
          <w:p w14:paraId="4A5673A8" w14:textId="77777777" w:rsidR="007C0D28" w:rsidRPr="00076E91" w:rsidRDefault="007C0D28" w:rsidP="008D799A">
            <w:pPr>
              <w:spacing w:line="360" w:lineRule="auto"/>
              <w:rPr>
                <w:szCs w:val="24"/>
              </w:rPr>
            </w:pPr>
            <w:r w:rsidRPr="00076E91">
              <w:rPr>
                <w:szCs w:val="24"/>
              </w:rPr>
              <w:t>Streptophyta</w:t>
            </w:r>
          </w:p>
        </w:tc>
        <w:tc>
          <w:tcPr>
            <w:tcW w:w="0" w:type="auto"/>
          </w:tcPr>
          <w:p w14:paraId="719FD4B0" w14:textId="0FDB128A" w:rsidR="007C0D28" w:rsidRPr="00076E91" w:rsidRDefault="00A041BA" w:rsidP="008D799A">
            <w:pPr>
              <w:spacing w:line="360" w:lineRule="auto"/>
              <w:rPr>
                <w:szCs w:val="24"/>
              </w:rPr>
            </w:pPr>
            <w:r w:rsidRPr="00076E91">
              <w:rPr>
                <w:szCs w:val="24"/>
              </w:rPr>
              <w:t>Eukaryota</w:t>
            </w:r>
          </w:p>
        </w:tc>
      </w:tr>
      <w:tr w:rsidR="007C0D28" w:rsidRPr="00076E91" w14:paraId="1A0C9C9C" w14:textId="77777777" w:rsidTr="002E4524">
        <w:tc>
          <w:tcPr>
            <w:tcW w:w="0" w:type="auto"/>
          </w:tcPr>
          <w:p w14:paraId="2EB37817" w14:textId="77777777" w:rsidR="007C0D28" w:rsidRPr="00076E91" w:rsidRDefault="007C0D28" w:rsidP="008D799A">
            <w:pPr>
              <w:spacing w:line="360" w:lineRule="auto"/>
              <w:rPr>
                <w:szCs w:val="24"/>
              </w:rPr>
            </w:pPr>
            <w:r w:rsidRPr="00076E91">
              <w:rPr>
                <w:bCs/>
                <w:szCs w:val="24"/>
              </w:rPr>
              <w:lastRenderedPageBreak/>
              <w:t>288</w:t>
            </w:r>
          </w:p>
        </w:tc>
        <w:tc>
          <w:tcPr>
            <w:tcW w:w="0" w:type="auto"/>
          </w:tcPr>
          <w:p w14:paraId="0C73133B" w14:textId="77777777" w:rsidR="007C0D28" w:rsidRPr="00611578" w:rsidRDefault="007C0D28" w:rsidP="008D799A">
            <w:pPr>
              <w:spacing w:line="360" w:lineRule="auto"/>
              <w:rPr>
                <w:i/>
                <w:szCs w:val="24"/>
              </w:rPr>
            </w:pPr>
            <w:r w:rsidRPr="00611578">
              <w:rPr>
                <w:i/>
                <w:szCs w:val="24"/>
              </w:rPr>
              <w:t>Oryza sativa sp. japonica</w:t>
            </w:r>
          </w:p>
        </w:tc>
        <w:tc>
          <w:tcPr>
            <w:tcW w:w="0" w:type="auto"/>
          </w:tcPr>
          <w:p w14:paraId="35B56925" w14:textId="77777777" w:rsidR="007C0D28" w:rsidRPr="00076E91" w:rsidRDefault="007C0D28" w:rsidP="008D799A">
            <w:pPr>
              <w:spacing w:line="360" w:lineRule="auto"/>
              <w:rPr>
                <w:szCs w:val="24"/>
              </w:rPr>
            </w:pPr>
            <w:r w:rsidRPr="00076E91">
              <w:rPr>
                <w:szCs w:val="24"/>
              </w:rPr>
              <w:t>Streptophyta</w:t>
            </w:r>
          </w:p>
        </w:tc>
        <w:tc>
          <w:tcPr>
            <w:tcW w:w="0" w:type="auto"/>
          </w:tcPr>
          <w:p w14:paraId="0B8F7873" w14:textId="0B458B32" w:rsidR="007C0D28" w:rsidRPr="00076E91" w:rsidRDefault="00A041BA" w:rsidP="008D799A">
            <w:pPr>
              <w:spacing w:line="360" w:lineRule="auto"/>
              <w:rPr>
                <w:szCs w:val="24"/>
              </w:rPr>
            </w:pPr>
            <w:r w:rsidRPr="00076E91">
              <w:rPr>
                <w:szCs w:val="24"/>
              </w:rPr>
              <w:t>Eukaryota</w:t>
            </w:r>
          </w:p>
        </w:tc>
      </w:tr>
      <w:tr w:rsidR="007C0D28" w:rsidRPr="00076E91" w14:paraId="70AF040F" w14:textId="77777777" w:rsidTr="002E4524">
        <w:tc>
          <w:tcPr>
            <w:tcW w:w="0" w:type="auto"/>
          </w:tcPr>
          <w:p w14:paraId="70E0D56D" w14:textId="77777777" w:rsidR="007C0D28" w:rsidRPr="00076E91" w:rsidRDefault="007C0D28" w:rsidP="008D799A">
            <w:pPr>
              <w:spacing w:line="360" w:lineRule="auto"/>
              <w:rPr>
                <w:szCs w:val="24"/>
              </w:rPr>
            </w:pPr>
            <w:r w:rsidRPr="00076E91">
              <w:rPr>
                <w:bCs/>
                <w:szCs w:val="24"/>
              </w:rPr>
              <w:t>289</w:t>
            </w:r>
          </w:p>
        </w:tc>
        <w:tc>
          <w:tcPr>
            <w:tcW w:w="0" w:type="auto"/>
          </w:tcPr>
          <w:p w14:paraId="549EF1CF" w14:textId="77777777" w:rsidR="007C0D28" w:rsidRPr="00611578" w:rsidRDefault="007C0D28" w:rsidP="008D799A">
            <w:pPr>
              <w:spacing w:line="360" w:lineRule="auto"/>
              <w:rPr>
                <w:i/>
                <w:szCs w:val="24"/>
              </w:rPr>
            </w:pPr>
            <w:r w:rsidRPr="00611578">
              <w:rPr>
                <w:i/>
                <w:szCs w:val="24"/>
              </w:rPr>
              <w:t>Phaseolus vulgaris</w:t>
            </w:r>
          </w:p>
        </w:tc>
        <w:tc>
          <w:tcPr>
            <w:tcW w:w="0" w:type="auto"/>
          </w:tcPr>
          <w:p w14:paraId="70AF65BE" w14:textId="77777777" w:rsidR="007C0D28" w:rsidRPr="00076E91" w:rsidRDefault="007C0D28" w:rsidP="008D799A">
            <w:pPr>
              <w:spacing w:line="360" w:lineRule="auto"/>
              <w:rPr>
                <w:szCs w:val="24"/>
              </w:rPr>
            </w:pPr>
            <w:r w:rsidRPr="00076E91">
              <w:rPr>
                <w:szCs w:val="24"/>
              </w:rPr>
              <w:t>Streptophyta</w:t>
            </w:r>
          </w:p>
        </w:tc>
        <w:tc>
          <w:tcPr>
            <w:tcW w:w="0" w:type="auto"/>
          </w:tcPr>
          <w:p w14:paraId="13DF182C" w14:textId="58B22176" w:rsidR="007C0D28" w:rsidRPr="00076E91" w:rsidRDefault="00A041BA" w:rsidP="008D799A">
            <w:pPr>
              <w:spacing w:line="360" w:lineRule="auto"/>
              <w:rPr>
                <w:szCs w:val="24"/>
              </w:rPr>
            </w:pPr>
            <w:r w:rsidRPr="00076E91">
              <w:rPr>
                <w:szCs w:val="24"/>
              </w:rPr>
              <w:t>Eukaryota</w:t>
            </w:r>
          </w:p>
        </w:tc>
      </w:tr>
      <w:tr w:rsidR="007C0D28" w:rsidRPr="00076E91" w14:paraId="19EFEEBF" w14:textId="77777777" w:rsidTr="002E4524">
        <w:tc>
          <w:tcPr>
            <w:tcW w:w="0" w:type="auto"/>
          </w:tcPr>
          <w:p w14:paraId="053B9682" w14:textId="77777777" w:rsidR="007C0D28" w:rsidRPr="00076E91" w:rsidRDefault="007C0D28" w:rsidP="008D799A">
            <w:pPr>
              <w:spacing w:line="360" w:lineRule="auto"/>
              <w:rPr>
                <w:szCs w:val="24"/>
              </w:rPr>
            </w:pPr>
            <w:r w:rsidRPr="00076E91">
              <w:rPr>
                <w:bCs/>
                <w:szCs w:val="24"/>
              </w:rPr>
              <w:t>290</w:t>
            </w:r>
          </w:p>
        </w:tc>
        <w:tc>
          <w:tcPr>
            <w:tcW w:w="0" w:type="auto"/>
          </w:tcPr>
          <w:p w14:paraId="40F6BE45" w14:textId="77777777" w:rsidR="007C0D28" w:rsidRPr="00611578" w:rsidRDefault="007C0D28" w:rsidP="008D799A">
            <w:pPr>
              <w:spacing w:line="360" w:lineRule="auto"/>
              <w:rPr>
                <w:i/>
                <w:szCs w:val="24"/>
              </w:rPr>
            </w:pPr>
            <w:r w:rsidRPr="00611578">
              <w:rPr>
                <w:i/>
                <w:szCs w:val="24"/>
              </w:rPr>
              <w:t>Physcomitrella patens sp. patens</w:t>
            </w:r>
          </w:p>
        </w:tc>
        <w:tc>
          <w:tcPr>
            <w:tcW w:w="0" w:type="auto"/>
          </w:tcPr>
          <w:p w14:paraId="54EE2AC4" w14:textId="77777777" w:rsidR="007C0D28" w:rsidRPr="00076E91" w:rsidRDefault="007C0D28" w:rsidP="008D799A">
            <w:pPr>
              <w:spacing w:line="360" w:lineRule="auto"/>
              <w:rPr>
                <w:szCs w:val="24"/>
              </w:rPr>
            </w:pPr>
            <w:r w:rsidRPr="00076E91">
              <w:rPr>
                <w:szCs w:val="24"/>
              </w:rPr>
              <w:t>Streptophyta</w:t>
            </w:r>
          </w:p>
        </w:tc>
        <w:tc>
          <w:tcPr>
            <w:tcW w:w="0" w:type="auto"/>
          </w:tcPr>
          <w:p w14:paraId="4FEB88E7" w14:textId="45D5BDD4" w:rsidR="007C0D28" w:rsidRPr="00076E91" w:rsidRDefault="00A041BA" w:rsidP="008D799A">
            <w:pPr>
              <w:spacing w:line="360" w:lineRule="auto"/>
              <w:rPr>
                <w:szCs w:val="24"/>
              </w:rPr>
            </w:pPr>
            <w:r w:rsidRPr="00076E91">
              <w:rPr>
                <w:szCs w:val="24"/>
              </w:rPr>
              <w:t>Eukaryota</w:t>
            </w:r>
          </w:p>
        </w:tc>
      </w:tr>
      <w:tr w:rsidR="007C0D28" w:rsidRPr="00076E91" w14:paraId="1A0DA116" w14:textId="77777777" w:rsidTr="002E4524">
        <w:tc>
          <w:tcPr>
            <w:tcW w:w="0" w:type="auto"/>
          </w:tcPr>
          <w:p w14:paraId="24A6CD49" w14:textId="77777777" w:rsidR="007C0D28" w:rsidRPr="00076E91" w:rsidRDefault="007C0D28" w:rsidP="008D799A">
            <w:pPr>
              <w:spacing w:line="360" w:lineRule="auto"/>
              <w:rPr>
                <w:szCs w:val="24"/>
              </w:rPr>
            </w:pPr>
            <w:r w:rsidRPr="00076E91">
              <w:rPr>
                <w:bCs/>
                <w:szCs w:val="24"/>
              </w:rPr>
              <w:t>291</w:t>
            </w:r>
          </w:p>
        </w:tc>
        <w:tc>
          <w:tcPr>
            <w:tcW w:w="0" w:type="auto"/>
          </w:tcPr>
          <w:p w14:paraId="5730D2F1" w14:textId="77777777" w:rsidR="007C0D28" w:rsidRPr="00611578" w:rsidRDefault="007C0D28" w:rsidP="008D799A">
            <w:pPr>
              <w:spacing w:line="360" w:lineRule="auto"/>
              <w:rPr>
                <w:i/>
                <w:szCs w:val="24"/>
              </w:rPr>
            </w:pPr>
            <w:r w:rsidRPr="00611578">
              <w:rPr>
                <w:i/>
                <w:szCs w:val="24"/>
              </w:rPr>
              <w:t>Populus trichocarpa</w:t>
            </w:r>
          </w:p>
        </w:tc>
        <w:tc>
          <w:tcPr>
            <w:tcW w:w="0" w:type="auto"/>
          </w:tcPr>
          <w:p w14:paraId="07194BE2" w14:textId="77777777" w:rsidR="007C0D28" w:rsidRPr="00076E91" w:rsidRDefault="007C0D28" w:rsidP="008D799A">
            <w:pPr>
              <w:spacing w:line="360" w:lineRule="auto"/>
              <w:rPr>
                <w:szCs w:val="24"/>
              </w:rPr>
            </w:pPr>
            <w:r w:rsidRPr="00076E91">
              <w:rPr>
                <w:szCs w:val="24"/>
              </w:rPr>
              <w:t>Streptophyta</w:t>
            </w:r>
          </w:p>
        </w:tc>
        <w:tc>
          <w:tcPr>
            <w:tcW w:w="0" w:type="auto"/>
          </w:tcPr>
          <w:p w14:paraId="7080D8E4" w14:textId="3BD2E985" w:rsidR="007C0D28" w:rsidRPr="00076E91" w:rsidRDefault="00A041BA" w:rsidP="008D799A">
            <w:pPr>
              <w:spacing w:line="360" w:lineRule="auto"/>
              <w:rPr>
                <w:szCs w:val="24"/>
              </w:rPr>
            </w:pPr>
            <w:r w:rsidRPr="00076E91">
              <w:rPr>
                <w:szCs w:val="24"/>
              </w:rPr>
              <w:t>Eukaryota</w:t>
            </w:r>
          </w:p>
        </w:tc>
      </w:tr>
      <w:tr w:rsidR="007C0D28" w:rsidRPr="00076E91" w14:paraId="15579CD0" w14:textId="77777777" w:rsidTr="002E4524">
        <w:tc>
          <w:tcPr>
            <w:tcW w:w="0" w:type="auto"/>
          </w:tcPr>
          <w:p w14:paraId="17E97F05" w14:textId="77777777" w:rsidR="007C0D28" w:rsidRPr="00076E91" w:rsidRDefault="007C0D28" w:rsidP="008D799A">
            <w:pPr>
              <w:spacing w:line="360" w:lineRule="auto"/>
              <w:rPr>
                <w:szCs w:val="24"/>
              </w:rPr>
            </w:pPr>
            <w:r w:rsidRPr="00076E91">
              <w:rPr>
                <w:bCs/>
                <w:szCs w:val="24"/>
              </w:rPr>
              <w:t>292</w:t>
            </w:r>
          </w:p>
        </w:tc>
        <w:tc>
          <w:tcPr>
            <w:tcW w:w="0" w:type="auto"/>
          </w:tcPr>
          <w:p w14:paraId="57EDEF60" w14:textId="77777777" w:rsidR="007C0D28" w:rsidRPr="00611578" w:rsidRDefault="007C0D28" w:rsidP="008D799A">
            <w:pPr>
              <w:spacing w:line="360" w:lineRule="auto"/>
              <w:rPr>
                <w:i/>
                <w:szCs w:val="24"/>
              </w:rPr>
            </w:pPr>
            <w:r w:rsidRPr="00611578">
              <w:rPr>
                <w:i/>
                <w:szCs w:val="24"/>
              </w:rPr>
              <w:t>Prunus persica</w:t>
            </w:r>
          </w:p>
        </w:tc>
        <w:tc>
          <w:tcPr>
            <w:tcW w:w="0" w:type="auto"/>
          </w:tcPr>
          <w:p w14:paraId="5E0510E9" w14:textId="77777777" w:rsidR="007C0D28" w:rsidRPr="00076E91" w:rsidRDefault="007C0D28" w:rsidP="008D799A">
            <w:pPr>
              <w:spacing w:line="360" w:lineRule="auto"/>
              <w:rPr>
                <w:szCs w:val="24"/>
              </w:rPr>
            </w:pPr>
            <w:r w:rsidRPr="00076E91">
              <w:rPr>
                <w:szCs w:val="24"/>
              </w:rPr>
              <w:t>Streptophyta</w:t>
            </w:r>
          </w:p>
        </w:tc>
        <w:tc>
          <w:tcPr>
            <w:tcW w:w="0" w:type="auto"/>
          </w:tcPr>
          <w:p w14:paraId="0366AF16" w14:textId="574CA018" w:rsidR="007C0D28" w:rsidRPr="00076E91" w:rsidRDefault="00A041BA" w:rsidP="008D799A">
            <w:pPr>
              <w:spacing w:line="360" w:lineRule="auto"/>
              <w:rPr>
                <w:szCs w:val="24"/>
              </w:rPr>
            </w:pPr>
            <w:r w:rsidRPr="00076E91">
              <w:rPr>
                <w:szCs w:val="24"/>
              </w:rPr>
              <w:t>Eukaryota</w:t>
            </w:r>
          </w:p>
        </w:tc>
      </w:tr>
      <w:tr w:rsidR="007C0D28" w:rsidRPr="00076E91" w14:paraId="79E96B47" w14:textId="77777777" w:rsidTr="002E4524">
        <w:tc>
          <w:tcPr>
            <w:tcW w:w="0" w:type="auto"/>
          </w:tcPr>
          <w:p w14:paraId="5D27856B" w14:textId="77777777" w:rsidR="007C0D28" w:rsidRPr="00076E91" w:rsidRDefault="007C0D28" w:rsidP="008D799A">
            <w:pPr>
              <w:spacing w:line="360" w:lineRule="auto"/>
              <w:rPr>
                <w:szCs w:val="24"/>
              </w:rPr>
            </w:pPr>
            <w:r w:rsidRPr="00076E91">
              <w:rPr>
                <w:bCs/>
                <w:szCs w:val="24"/>
              </w:rPr>
              <w:t>293</w:t>
            </w:r>
          </w:p>
        </w:tc>
        <w:tc>
          <w:tcPr>
            <w:tcW w:w="0" w:type="auto"/>
          </w:tcPr>
          <w:p w14:paraId="4B5C13ED" w14:textId="77777777" w:rsidR="007C0D28" w:rsidRPr="00611578" w:rsidRDefault="007C0D28" w:rsidP="008D799A">
            <w:pPr>
              <w:spacing w:line="360" w:lineRule="auto"/>
              <w:rPr>
                <w:i/>
                <w:szCs w:val="24"/>
              </w:rPr>
            </w:pPr>
            <w:r w:rsidRPr="00611578">
              <w:rPr>
                <w:i/>
                <w:szCs w:val="24"/>
              </w:rPr>
              <w:t>Ricinus communis</w:t>
            </w:r>
          </w:p>
        </w:tc>
        <w:tc>
          <w:tcPr>
            <w:tcW w:w="0" w:type="auto"/>
          </w:tcPr>
          <w:p w14:paraId="26754397" w14:textId="77777777" w:rsidR="007C0D28" w:rsidRPr="00076E91" w:rsidRDefault="007C0D28" w:rsidP="008D799A">
            <w:pPr>
              <w:spacing w:line="360" w:lineRule="auto"/>
              <w:rPr>
                <w:szCs w:val="24"/>
              </w:rPr>
            </w:pPr>
            <w:r w:rsidRPr="00076E91">
              <w:rPr>
                <w:szCs w:val="24"/>
              </w:rPr>
              <w:t>Streptophyta</w:t>
            </w:r>
          </w:p>
        </w:tc>
        <w:tc>
          <w:tcPr>
            <w:tcW w:w="0" w:type="auto"/>
          </w:tcPr>
          <w:p w14:paraId="7BAEBF2F" w14:textId="5E54297D" w:rsidR="007C0D28" w:rsidRPr="00076E91" w:rsidRDefault="00A041BA" w:rsidP="008D799A">
            <w:pPr>
              <w:spacing w:line="360" w:lineRule="auto"/>
              <w:rPr>
                <w:szCs w:val="24"/>
              </w:rPr>
            </w:pPr>
            <w:r w:rsidRPr="00076E91">
              <w:rPr>
                <w:szCs w:val="24"/>
              </w:rPr>
              <w:t>Eukaryota</w:t>
            </w:r>
          </w:p>
        </w:tc>
      </w:tr>
      <w:tr w:rsidR="007C0D28" w:rsidRPr="00076E91" w14:paraId="2FE49147" w14:textId="77777777" w:rsidTr="002E4524">
        <w:tc>
          <w:tcPr>
            <w:tcW w:w="0" w:type="auto"/>
          </w:tcPr>
          <w:p w14:paraId="0AC570B7" w14:textId="77777777" w:rsidR="007C0D28" w:rsidRPr="00076E91" w:rsidRDefault="007C0D28" w:rsidP="008D799A">
            <w:pPr>
              <w:spacing w:line="360" w:lineRule="auto"/>
              <w:rPr>
                <w:szCs w:val="24"/>
              </w:rPr>
            </w:pPr>
            <w:r w:rsidRPr="00076E91">
              <w:rPr>
                <w:bCs/>
                <w:szCs w:val="24"/>
              </w:rPr>
              <w:t>294</w:t>
            </w:r>
          </w:p>
        </w:tc>
        <w:tc>
          <w:tcPr>
            <w:tcW w:w="0" w:type="auto"/>
          </w:tcPr>
          <w:p w14:paraId="38C59CA3" w14:textId="77777777" w:rsidR="007C0D28" w:rsidRPr="00611578" w:rsidRDefault="007C0D28" w:rsidP="008D799A">
            <w:pPr>
              <w:spacing w:line="360" w:lineRule="auto"/>
              <w:rPr>
                <w:i/>
                <w:szCs w:val="24"/>
              </w:rPr>
            </w:pPr>
            <w:r w:rsidRPr="00611578">
              <w:rPr>
                <w:i/>
                <w:szCs w:val="24"/>
              </w:rPr>
              <w:t>Selaginella moellendorffii</w:t>
            </w:r>
          </w:p>
        </w:tc>
        <w:tc>
          <w:tcPr>
            <w:tcW w:w="0" w:type="auto"/>
          </w:tcPr>
          <w:p w14:paraId="1016FB00" w14:textId="77777777" w:rsidR="007C0D28" w:rsidRPr="00076E91" w:rsidRDefault="007C0D28" w:rsidP="008D799A">
            <w:pPr>
              <w:spacing w:line="360" w:lineRule="auto"/>
              <w:rPr>
                <w:szCs w:val="24"/>
              </w:rPr>
            </w:pPr>
            <w:r w:rsidRPr="00076E91">
              <w:rPr>
                <w:szCs w:val="24"/>
              </w:rPr>
              <w:t>Streptophyta</w:t>
            </w:r>
          </w:p>
        </w:tc>
        <w:tc>
          <w:tcPr>
            <w:tcW w:w="0" w:type="auto"/>
          </w:tcPr>
          <w:p w14:paraId="5CA7E40C" w14:textId="74172098" w:rsidR="007C0D28" w:rsidRPr="00076E91" w:rsidRDefault="00A041BA" w:rsidP="008D799A">
            <w:pPr>
              <w:spacing w:line="360" w:lineRule="auto"/>
              <w:rPr>
                <w:szCs w:val="24"/>
              </w:rPr>
            </w:pPr>
            <w:r w:rsidRPr="00076E91">
              <w:rPr>
                <w:szCs w:val="24"/>
              </w:rPr>
              <w:t>Eukaryota</w:t>
            </w:r>
          </w:p>
        </w:tc>
      </w:tr>
      <w:tr w:rsidR="007C0D28" w:rsidRPr="00076E91" w14:paraId="237550E5" w14:textId="77777777" w:rsidTr="002E4524">
        <w:tc>
          <w:tcPr>
            <w:tcW w:w="0" w:type="auto"/>
          </w:tcPr>
          <w:p w14:paraId="6EA6205D" w14:textId="77777777" w:rsidR="007C0D28" w:rsidRPr="00076E91" w:rsidRDefault="007C0D28" w:rsidP="008D799A">
            <w:pPr>
              <w:spacing w:line="360" w:lineRule="auto"/>
              <w:rPr>
                <w:szCs w:val="24"/>
              </w:rPr>
            </w:pPr>
            <w:r w:rsidRPr="00076E91">
              <w:rPr>
                <w:bCs/>
                <w:szCs w:val="24"/>
              </w:rPr>
              <w:t>295</w:t>
            </w:r>
          </w:p>
        </w:tc>
        <w:tc>
          <w:tcPr>
            <w:tcW w:w="0" w:type="auto"/>
          </w:tcPr>
          <w:p w14:paraId="58F4F51F" w14:textId="77777777" w:rsidR="007C0D28" w:rsidRPr="00611578" w:rsidRDefault="007C0D28" w:rsidP="008D799A">
            <w:pPr>
              <w:spacing w:line="360" w:lineRule="auto"/>
              <w:rPr>
                <w:i/>
                <w:szCs w:val="24"/>
              </w:rPr>
            </w:pPr>
            <w:r w:rsidRPr="00611578">
              <w:rPr>
                <w:i/>
                <w:szCs w:val="24"/>
              </w:rPr>
              <w:t>Setaria italica</w:t>
            </w:r>
          </w:p>
        </w:tc>
        <w:tc>
          <w:tcPr>
            <w:tcW w:w="0" w:type="auto"/>
          </w:tcPr>
          <w:p w14:paraId="486C94EE" w14:textId="77777777" w:rsidR="007C0D28" w:rsidRPr="00076E91" w:rsidRDefault="007C0D28" w:rsidP="008D799A">
            <w:pPr>
              <w:spacing w:line="360" w:lineRule="auto"/>
              <w:rPr>
                <w:szCs w:val="24"/>
              </w:rPr>
            </w:pPr>
            <w:r w:rsidRPr="00076E91">
              <w:rPr>
                <w:szCs w:val="24"/>
              </w:rPr>
              <w:t>Streptophyta</w:t>
            </w:r>
          </w:p>
        </w:tc>
        <w:tc>
          <w:tcPr>
            <w:tcW w:w="0" w:type="auto"/>
          </w:tcPr>
          <w:p w14:paraId="089A532B" w14:textId="5CCAEA4C" w:rsidR="007C0D28" w:rsidRPr="00076E91" w:rsidRDefault="00A041BA" w:rsidP="008D799A">
            <w:pPr>
              <w:spacing w:line="360" w:lineRule="auto"/>
              <w:rPr>
                <w:szCs w:val="24"/>
              </w:rPr>
            </w:pPr>
            <w:r w:rsidRPr="00076E91">
              <w:rPr>
                <w:szCs w:val="24"/>
              </w:rPr>
              <w:t>Eukaryota</w:t>
            </w:r>
          </w:p>
        </w:tc>
      </w:tr>
      <w:tr w:rsidR="007C0D28" w:rsidRPr="00076E91" w14:paraId="2A48D093" w14:textId="77777777" w:rsidTr="002E4524">
        <w:tc>
          <w:tcPr>
            <w:tcW w:w="0" w:type="auto"/>
          </w:tcPr>
          <w:p w14:paraId="66AD247A" w14:textId="77777777" w:rsidR="007C0D28" w:rsidRPr="00076E91" w:rsidRDefault="007C0D28" w:rsidP="008D799A">
            <w:pPr>
              <w:spacing w:line="360" w:lineRule="auto"/>
              <w:rPr>
                <w:szCs w:val="24"/>
              </w:rPr>
            </w:pPr>
            <w:r w:rsidRPr="00076E91">
              <w:rPr>
                <w:bCs/>
                <w:szCs w:val="24"/>
              </w:rPr>
              <w:t>296</w:t>
            </w:r>
          </w:p>
        </w:tc>
        <w:tc>
          <w:tcPr>
            <w:tcW w:w="0" w:type="auto"/>
          </w:tcPr>
          <w:p w14:paraId="629A4D10" w14:textId="77777777" w:rsidR="007C0D28" w:rsidRPr="00611578" w:rsidRDefault="007C0D28" w:rsidP="008D799A">
            <w:pPr>
              <w:spacing w:line="360" w:lineRule="auto"/>
              <w:rPr>
                <w:i/>
                <w:szCs w:val="24"/>
              </w:rPr>
            </w:pPr>
            <w:r w:rsidRPr="00611578">
              <w:rPr>
                <w:i/>
                <w:szCs w:val="24"/>
              </w:rPr>
              <w:t>Solanum lycopersicum</w:t>
            </w:r>
          </w:p>
        </w:tc>
        <w:tc>
          <w:tcPr>
            <w:tcW w:w="0" w:type="auto"/>
          </w:tcPr>
          <w:p w14:paraId="548B55B9" w14:textId="77777777" w:rsidR="007C0D28" w:rsidRPr="00076E91" w:rsidRDefault="007C0D28" w:rsidP="008D799A">
            <w:pPr>
              <w:spacing w:line="360" w:lineRule="auto"/>
              <w:rPr>
                <w:szCs w:val="24"/>
              </w:rPr>
            </w:pPr>
            <w:r w:rsidRPr="00076E91">
              <w:rPr>
                <w:szCs w:val="24"/>
              </w:rPr>
              <w:t>Streptophyta</w:t>
            </w:r>
          </w:p>
        </w:tc>
        <w:tc>
          <w:tcPr>
            <w:tcW w:w="0" w:type="auto"/>
          </w:tcPr>
          <w:p w14:paraId="00647E2A" w14:textId="4D64010F" w:rsidR="007C0D28" w:rsidRPr="00076E91" w:rsidRDefault="00A041BA" w:rsidP="008D799A">
            <w:pPr>
              <w:spacing w:line="360" w:lineRule="auto"/>
              <w:rPr>
                <w:szCs w:val="24"/>
              </w:rPr>
            </w:pPr>
            <w:r w:rsidRPr="00076E91">
              <w:rPr>
                <w:szCs w:val="24"/>
              </w:rPr>
              <w:t>Eukaryota</w:t>
            </w:r>
          </w:p>
        </w:tc>
      </w:tr>
      <w:tr w:rsidR="007C0D28" w:rsidRPr="00076E91" w14:paraId="61E31DDB" w14:textId="77777777" w:rsidTr="002E4524">
        <w:tc>
          <w:tcPr>
            <w:tcW w:w="0" w:type="auto"/>
          </w:tcPr>
          <w:p w14:paraId="46765D89" w14:textId="77777777" w:rsidR="007C0D28" w:rsidRPr="00076E91" w:rsidRDefault="007C0D28" w:rsidP="008D799A">
            <w:pPr>
              <w:spacing w:line="360" w:lineRule="auto"/>
              <w:rPr>
                <w:szCs w:val="24"/>
              </w:rPr>
            </w:pPr>
            <w:r w:rsidRPr="00076E91">
              <w:rPr>
                <w:bCs/>
                <w:szCs w:val="24"/>
              </w:rPr>
              <w:t>297</w:t>
            </w:r>
          </w:p>
        </w:tc>
        <w:tc>
          <w:tcPr>
            <w:tcW w:w="0" w:type="auto"/>
          </w:tcPr>
          <w:p w14:paraId="05815A7C" w14:textId="77777777" w:rsidR="007C0D28" w:rsidRPr="00611578" w:rsidRDefault="007C0D28" w:rsidP="008D799A">
            <w:pPr>
              <w:spacing w:line="360" w:lineRule="auto"/>
              <w:rPr>
                <w:i/>
                <w:szCs w:val="24"/>
              </w:rPr>
            </w:pPr>
            <w:r w:rsidRPr="00611578">
              <w:rPr>
                <w:i/>
                <w:szCs w:val="24"/>
              </w:rPr>
              <w:t>Sorghum bicolor</w:t>
            </w:r>
          </w:p>
        </w:tc>
        <w:tc>
          <w:tcPr>
            <w:tcW w:w="0" w:type="auto"/>
          </w:tcPr>
          <w:p w14:paraId="4E78E77E" w14:textId="77777777" w:rsidR="007C0D28" w:rsidRPr="00076E91" w:rsidRDefault="007C0D28" w:rsidP="008D799A">
            <w:pPr>
              <w:spacing w:line="360" w:lineRule="auto"/>
              <w:rPr>
                <w:szCs w:val="24"/>
              </w:rPr>
            </w:pPr>
            <w:r w:rsidRPr="00076E91">
              <w:rPr>
                <w:szCs w:val="24"/>
              </w:rPr>
              <w:t>Streptophyta</w:t>
            </w:r>
          </w:p>
        </w:tc>
        <w:tc>
          <w:tcPr>
            <w:tcW w:w="0" w:type="auto"/>
          </w:tcPr>
          <w:p w14:paraId="0F559934" w14:textId="05BC78DA" w:rsidR="007C0D28" w:rsidRPr="00076E91" w:rsidRDefault="00A041BA" w:rsidP="008D799A">
            <w:pPr>
              <w:spacing w:line="360" w:lineRule="auto"/>
              <w:rPr>
                <w:szCs w:val="24"/>
              </w:rPr>
            </w:pPr>
            <w:r w:rsidRPr="00076E91">
              <w:rPr>
                <w:szCs w:val="24"/>
              </w:rPr>
              <w:t>Eukaryota</w:t>
            </w:r>
          </w:p>
        </w:tc>
      </w:tr>
      <w:tr w:rsidR="007C0D28" w:rsidRPr="00076E91" w14:paraId="01EB6234" w14:textId="77777777" w:rsidTr="002E4524">
        <w:tc>
          <w:tcPr>
            <w:tcW w:w="0" w:type="auto"/>
          </w:tcPr>
          <w:p w14:paraId="60FD3CB7" w14:textId="77777777" w:rsidR="007C0D28" w:rsidRPr="00076E91" w:rsidRDefault="007C0D28" w:rsidP="008D799A">
            <w:pPr>
              <w:spacing w:line="360" w:lineRule="auto"/>
              <w:rPr>
                <w:szCs w:val="24"/>
              </w:rPr>
            </w:pPr>
            <w:r w:rsidRPr="00076E91">
              <w:rPr>
                <w:bCs/>
                <w:szCs w:val="24"/>
              </w:rPr>
              <w:t>298</w:t>
            </w:r>
          </w:p>
        </w:tc>
        <w:tc>
          <w:tcPr>
            <w:tcW w:w="0" w:type="auto"/>
          </w:tcPr>
          <w:p w14:paraId="52F3E8D3" w14:textId="77777777" w:rsidR="007C0D28" w:rsidRPr="00611578" w:rsidRDefault="007C0D28" w:rsidP="008D799A">
            <w:pPr>
              <w:spacing w:line="360" w:lineRule="auto"/>
              <w:rPr>
                <w:i/>
                <w:szCs w:val="24"/>
              </w:rPr>
            </w:pPr>
            <w:r w:rsidRPr="00611578">
              <w:rPr>
                <w:i/>
                <w:szCs w:val="24"/>
              </w:rPr>
              <w:t>Vitis vinifera</w:t>
            </w:r>
          </w:p>
        </w:tc>
        <w:tc>
          <w:tcPr>
            <w:tcW w:w="0" w:type="auto"/>
          </w:tcPr>
          <w:p w14:paraId="7237B819" w14:textId="77777777" w:rsidR="007C0D28" w:rsidRPr="00076E91" w:rsidRDefault="007C0D28" w:rsidP="008D799A">
            <w:pPr>
              <w:spacing w:line="360" w:lineRule="auto"/>
              <w:rPr>
                <w:szCs w:val="24"/>
              </w:rPr>
            </w:pPr>
            <w:r w:rsidRPr="00076E91">
              <w:rPr>
                <w:szCs w:val="24"/>
              </w:rPr>
              <w:t>Streptophyta</w:t>
            </w:r>
          </w:p>
        </w:tc>
        <w:tc>
          <w:tcPr>
            <w:tcW w:w="0" w:type="auto"/>
          </w:tcPr>
          <w:p w14:paraId="5E9E81EE" w14:textId="61DD9089" w:rsidR="007C0D28" w:rsidRPr="00076E91" w:rsidRDefault="00A041BA" w:rsidP="008D799A">
            <w:pPr>
              <w:spacing w:line="360" w:lineRule="auto"/>
              <w:rPr>
                <w:szCs w:val="24"/>
              </w:rPr>
            </w:pPr>
            <w:r w:rsidRPr="00076E91">
              <w:rPr>
                <w:szCs w:val="24"/>
              </w:rPr>
              <w:t>Eukaryota</w:t>
            </w:r>
          </w:p>
        </w:tc>
      </w:tr>
      <w:tr w:rsidR="007C0D28" w:rsidRPr="00076E91" w14:paraId="3D5C48DE" w14:textId="77777777" w:rsidTr="002E4524">
        <w:tc>
          <w:tcPr>
            <w:tcW w:w="0" w:type="auto"/>
          </w:tcPr>
          <w:p w14:paraId="3E231718" w14:textId="77777777" w:rsidR="007C0D28" w:rsidRPr="00076E91" w:rsidRDefault="007C0D28" w:rsidP="008D799A">
            <w:pPr>
              <w:spacing w:line="360" w:lineRule="auto"/>
              <w:rPr>
                <w:szCs w:val="24"/>
              </w:rPr>
            </w:pPr>
            <w:r w:rsidRPr="00076E91">
              <w:rPr>
                <w:bCs/>
                <w:szCs w:val="24"/>
              </w:rPr>
              <w:t>299</w:t>
            </w:r>
          </w:p>
        </w:tc>
        <w:tc>
          <w:tcPr>
            <w:tcW w:w="0" w:type="auto"/>
          </w:tcPr>
          <w:p w14:paraId="39D5238A" w14:textId="77777777" w:rsidR="007C0D28" w:rsidRPr="00611578" w:rsidRDefault="007C0D28" w:rsidP="008D799A">
            <w:pPr>
              <w:spacing w:line="360" w:lineRule="auto"/>
              <w:rPr>
                <w:i/>
                <w:szCs w:val="24"/>
              </w:rPr>
            </w:pPr>
            <w:r w:rsidRPr="00611578">
              <w:rPr>
                <w:i/>
                <w:szCs w:val="24"/>
              </w:rPr>
              <w:t>Zea mays</w:t>
            </w:r>
          </w:p>
        </w:tc>
        <w:tc>
          <w:tcPr>
            <w:tcW w:w="0" w:type="auto"/>
          </w:tcPr>
          <w:p w14:paraId="40C14A49" w14:textId="77777777" w:rsidR="007C0D28" w:rsidRPr="00076E91" w:rsidRDefault="007C0D28" w:rsidP="008D799A">
            <w:pPr>
              <w:spacing w:line="360" w:lineRule="auto"/>
              <w:rPr>
                <w:szCs w:val="24"/>
              </w:rPr>
            </w:pPr>
            <w:r w:rsidRPr="00076E91">
              <w:rPr>
                <w:szCs w:val="24"/>
              </w:rPr>
              <w:t>Streptophyta</w:t>
            </w:r>
          </w:p>
        </w:tc>
        <w:tc>
          <w:tcPr>
            <w:tcW w:w="0" w:type="auto"/>
          </w:tcPr>
          <w:p w14:paraId="524BB49A" w14:textId="4A208398" w:rsidR="007C0D28" w:rsidRPr="00076E91" w:rsidRDefault="00A041BA" w:rsidP="008D799A">
            <w:pPr>
              <w:spacing w:line="360" w:lineRule="auto"/>
              <w:rPr>
                <w:szCs w:val="24"/>
              </w:rPr>
            </w:pPr>
            <w:r w:rsidRPr="00076E91">
              <w:rPr>
                <w:szCs w:val="24"/>
              </w:rPr>
              <w:t>Eukaryota</w:t>
            </w:r>
          </w:p>
        </w:tc>
      </w:tr>
      <w:tr w:rsidR="007C0D28" w:rsidRPr="00076E91" w14:paraId="1F12027F" w14:textId="77777777" w:rsidTr="002E4524">
        <w:tc>
          <w:tcPr>
            <w:tcW w:w="0" w:type="auto"/>
          </w:tcPr>
          <w:p w14:paraId="18644D15" w14:textId="77777777" w:rsidR="007C0D28" w:rsidRPr="00076E91" w:rsidRDefault="007C0D28" w:rsidP="008D799A">
            <w:pPr>
              <w:spacing w:line="360" w:lineRule="auto"/>
              <w:rPr>
                <w:szCs w:val="24"/>
              </w:rPr>
            </w:pPr>
            <w:r w:rsidRPr="00076E91">
              <w:rPr>
                <w:bCs/>
                <w:szCs w:val="24"/>
              </w:rPr>
              <w:t>300</w:t>
            </w:r>
          </w:p>
        </w:tc>
        <w:tc>
          <w:tcPr>
            <w:tcW w:w="0" w:type="auto"/>
          </w:tcPr>
          <w:p w14:paraId="75119465" w14:textId="77777777" w:rsidR="007C0D28" w:rsidRPr="00611578" w:rsidRDefault="007C0D28" w:rsidP="008D799A">
            <w:pPr>
              <w:spacing w:line="360" w:lineRule="auto"/>
              <w:rPr>
                <w:i/>
                <w:szCs w:val="24"/>
              </w:rPr>
            </w:pPr>
            <w:r w:rsidRPr="00611578">
              <w:rPr>
                <w:i/>
                <w:szCs w:val="24"/>
              </w:rPr>
              <w:t>Thellungiella halophila</w:t>
            </w:r>
          </w:p>
        </w:tc>
        <w:tc>
          <w:tcPr>
            <w:tcW w:w="0" w:type="auto"/>
          </w:tcPr>
          <w:p w14:paraId="3E76D5E3" w14:textId="77777777" w:rsidR="007C0D28" w:rsidRPr="00076E91" w:rsidRDefault="007C0D28" w:rsidP="008D799A">
            <w:pPr>
              <w:spacing w:line="360" w:lineRule="auto"/>
              <w:rPr>
                <w:szCs w:val="24"/>
              </w:rPr>
            </w:pPr>
            <w:r w:rsidRPr="00076E91">
              <w:rPr>
                <w:szCs w:val="24"/>
              </w:rPr>
              <w:t>Streptophyta</w:t>
            </w:r>
          </w:p>
        </w:tc>
        <w:tc>
          <w:tcPr>
            <w:tcW w:w="0" w:type="auto"/>
          </w:tcPr>
          <w:p w14:paraId="6FF82E38" w14:textId="34355153" w:rsidR="007C0D28" w:rsidRPr="00076E91" w:rsidRDefault="00A041BA" w:rsidP="008D799A">
            <w:pPr>
              <w:spacing w:line="360" w:lineRule="auto"/>
              <w:rPr>
                <w:szCs w:val="24"/>
              </w:rPr>
            </w:pPr>
            <w:r w:rsidRPr="00076E91">
              <w:rPr>
                <w:szCs w:val="24"/>
              </w:rPr>
              <w:t>Eukaryota</w:t>
            </w:r>
          </w:p>
        </w:tc>
      </w:tr>
      <w:tr w:rsidR="007C0D28" w:rsidRPr="00076E91" w14:paraId="00ACF427" w14:textId="77777777" w:rsidTr="002E4524">
        <w:tc>
          <w:tcPr>
            <w:tcW w:w="0" w:type="auto"/>
          </w:tcPr>
          <w:p w14:paraId="10F68833" w14:textId="77777777" w:rsidR="007C0D28" w:rsidRPr="00076E91" w:rsidRDefault="007C0D28" w:rsidP="008D799A">
            <w:pPr>
              <w:spacing w:line="360" w:lineRule="auto"/>
              <w:rPr>
                <w:szCs w:val="24"/>
              </w:rPr>
            </w:pPr>
            <w:r w:rsidRPr="00076E91">
              <w:rPr>
                <w:bCs/>
                <w:szCs w:val="24"/>
              </w:rPr>
              <w:t>301</w:t>
            </w:r>
          </w:p>
        </w:tc>
        <w:tc>
          <w:tcPr>
            <w:tcW w:w="0" w:type="auto"/>
          </w:tcPr>
          <w:p w14:paraId="41856307" w14:textId="77777777" w:rsidR="007C0D28" w:rsidRPr="00611578" w:rsidRDefault="007C0D28" w:rsidP="008D799A">
            <w:pPr>
              <w:spacing w:line="360" w:lineRule="auto"/>
              <w:rPr>
                <w:i/>
                <w:szCs w:val="24"/>
              </w:rPr>
            </w:pPr>
            <w:r w:rsidRPr="00611578">
              <w:rPr>
                <w:i/>
                <w:szCs w:val="24"/>
              </w:rPr>
              <w:t>Chlorella sp. NC64A</w:t>
            </w:r>
          </w:p>
        </w:tc>
        <w:tc>
          <w:tcPr>
            <w:tcW w:w="0" w:type="auto"/>
          </w:tcPr>
          <w:p w14:paraId="3534E1F4" w14:textId="77777777" w:rsidR="007C0D28" w:rsidRPr="00076E91" w:rsidRDefault="007C0D28" w:rsidP="008D799A">
            <w:pPr>
              <w:spacing w:line="360" w:lineRule="auto"/>
              <w:rPr>
                <w:szCs w:val="24"/>
              </w:rPr>
            </w:pPr>
            <w:r w:rsidRPr="00076E91">
              <w:rPr>
                <w:szCs w:val="24"/>
              </w:rPr>
              <w:t>Chlorophyta</w:t>
            </w:r>
          </w:p>
        </w:tc>
        <w:tc>
          <w:tcPr>
            <w:tcW w:w="0" w:type="auto"/>
          </w:tcPr>
          <w:p w14:paraId="48CD2262" w14:textId="7F29B133" w:rsidR="007C0D28" w:rsidRPr="00076E91" w:rsidRDefault="00A041BA" w:rsidP="008D799A">
            <w:pPr>
              <w:spacing w:line="360" w:lineRule="auto"/>
              <w:rPr>
                <w:szCs w:val="24"/>
              </w:rPr>
            </w:pPr>
            <w:r w:rsidRPr="00076E91">
              <w:rPr>
                <w:szCs w:val="24"/>
              </w:rPr>
              <w:t>Eukaryota</w:t>
            </w:r>
          </w:p>
        </w:tc>
      </w:tr>
      <w:tr w:rsidR="007C0D28" w:rsidRPr="00076E91" w14:paraId="05132DD2" w14:textId="77777777" w:rsidTr="002E4524">
        <w:tc>
          <w:tcPr>
            <w:tcW w:w="0" w:type="auto"/>
          </w:tcPr>
          <w:p w14:paraId="061F3AE3" w14:textId="77777777" w:rsidR="007C0D28" w:rsidRPr="00076E91" w:rsidRDefault="007C0D28" w:rsidP="008D799A">
            <w:pPr>
              <w:spacing w:line="360" w:lineRule="auto"/>
              <w:rPr>
                <w:szCs w:val="24"/>
              </w:rPr>
            </w:pPr>
            <w:r w:rsidRPr="00076E91">
              <w:rPr>
                <w:bCs/>
                <w:szCs w:val="24"/>
              </w:rPr>
              <w:t>302</w:t>
            </w:r>
          </w:p>
        </w:tc>
        <w:tc>
          <w:tcPr>
            <w:tcW w:w="0" w:type="auto"/>
          </w:tcPr>
          <w:p w14:paraId="0CDADD86" w14:textId="77777777" w:rsidR="007C0D28" w:rsidRPr="00611578" w:rsidRDefault="007C0D28" w:rsidP="008D799A">
            <w:pPr>
              <w:spacing w:line="360" w:lineRule="auto"/>
              <w:rPr>
                <w:i/>
                <w:szCs w:val="24"/>
              </w:rPr>
            </w:pPr>
            <w:r w:rsidRPr="00611578">
              <w:rPr>
                <w:i/>
                <w:szCs w:val="24"/>
              </w:rPr>
              <w:t>Chlamydomonas reinhardtii</w:t>
            </w:r>
          </w:p>
        </w:tc>
        <w:tc>
          <w:tcPr>
            <w:tcW w:w="0" w:type="auto"/>
          </w:tcPr>
          <w:p w14:paraId="43711E7E" w14:textId="77777777" w:rsidR="007C0D28" w:rsidRPr="00076E91" w:rsidRDefault="007C0D28" w:rsidP="008D799A">
            <w:pPr>
              <w:spacing w:line="360" w:lineRule="auto"/>
              <w:rPr>
                <w:szCs w:val="24"/>
              </w:rPr>
            </w:pPr>
            <w:r w:rsidRPr="00076E91">
              <w:rPr>
                <w:szCs w:val="24"/>
              </w:rPr>
              <w:t>Chlorophyta</w:t>
            </w:r>
          </w:p>
        </w:tc>
        <w:tc>
          <w:tcPr>
            <w:tcW w:w="0" w:type="auto"/>
          </w:tcPr>
          <w:p w14:paraId="65ABA62E" w14:textId="2EEDF5C1" w:rsidR="007C0D28" w:rsidRPr="00076E91" w:rsidRDefault="00A041BA" w:rsidP="008D799A">
            <w:pPr>
              <w:spacing w:line="360" w:lineRule="auto"/>
              <w:rPr>
                <w:szCs w:val="24"/>
              </w:rPr>
            </w:pPr>
            <w:r w:rsidRPr="00076E91">
              <w:rPr>
                <w:szCs w:val="24"/>
              </w:rPr>
              <w:t>Eukaryota</w:t>
            </w:r>
          </w:p>
        </w:tc>
      </w:tr>
      <w:tr w:rsidR="007C0D28" w:rsidRPr="00076E91" w14:paraId="7E22F689" w14:textId="77777777" w:rsidTr="002E4524">
        <w:tc>
          <w:tcPr>
            <w:tcW w:w="0" w:type="auto"/>
          </w:tcPr>
          <w:p w14:paraId="4BD19579" w14:textId="77777777" w:rsidR="007C0D28" w:rsidRPr="00076E91" w:rsidRDefault="007C0D28" w:rsidP="008D799A">
            <w:pPr>
              <w:spacing w:line="360" w:lineRule="auto"/>
              <w:rPr>
                <w:szCs w:val="24"/>
              </w:rPr>
            </w:pPr>
            <w:r w:rsidRPr="00076E91">
              <w:rPr>
                <w:bCs/>
                <w:szCs w:val="24"/>
              </w:rPr>
              <w:t>303</w:t>
            </w:r>
          </w:p>
        </w:tc>
        <w:tc>
          <w:tcPr>
            <w:tcW w:w="0" w:type="auto"/>
          </w:tcPr>
          <w:p w14:paraId="7DECBC61" w14:textId="77777777" w:rsidR="007C0D28" w:rsidRPr="00611578" w:rsidRDefault="007C0D28" w:rsidP="008D799A">
            <w:pPr>
              <w:spacing w:line="360" w:lineRule="auto"/>
              <w:rPr>
                <w:i/>
                <w:szCs w:val="24"/>
              </w:rPr>
            </w:pPr>
            <w:r w:rsidRPr="00611578">
              <w:rPr>
                <w:i/>
                <w:szCs w:val="24"/>
              </w:rPr>
              <w:t>Micromonas sp. CCMP490</w:t>
            </w:r>
          </w:p>
        </w:tc>
        <w:tc>
          <w:tcPr>
            <w:tcW w:w="0" w:type="auto"/>
          </w:tcPr>
          <w:p w14:paraId="7E03D0A4" w14:textId="77777777" w:rsidR="007C0D28" w:rsidRPr="00076E91" w:rsidRDefault="007C0D28" w:rsidP="008D799A">
            <w:pPr>
              <w:spacing w:line="360" w:lineRule="auto"/>
              <w:rPr>
                <w:szCs w:val="24"/>
              </w:rPr>
            </w:pPr>
            <w:r w:rsidRPr="00076E91">
              <w:rPr>
                <w:szCs w:val="24"/>
              </w:rPr>
              <w:t>Chlorophyta</w:t>
            </w:r>
          </w:p>
        </w:tc>
        <w:tc>
          <w:tcPr>
            <w:tcW w:w="0" w:type="auto"/>
          </w:tcPr>
          <w:p w14:paraId="73682A12" w14:textId="7FA67ADC" w:rsidR="007C0D28" w:rsidRPr="00076E91" w:rsidRDefault="00A041BA" w:rsidP="008D799A">
            <w:pPr>
              <w:spacing w:line="360" w:lineRule="auto"/>
              <w:rPr>
                <w:szCs w:val="24"/>
              </w:rPr>
            </w:pPr>
            <w:r w:rsidRPr="00076E91">
              <w:rPr>
                <w:szCs w:val="24"/>
              </w:rPr>
              <w:t>Eukaryota</w:t>
            </w:r>
          </w:p>
        </w:tc>
      </w:tr>
      <w:tr w:rsidR="007C0D28" w:rsidRPr="00076E91" w14:paraId="4BC94CA8" w14:textId="77777777" w:rsidTr="002E4524">
        <w:tc>
          <w:tcPr>
            <w:tcW w:w="0" w:type="auto"/>
          </w:tcPr>
          <w:p w14:paraId="1E58EBAB" w14:textId="77777777" w:rsidR="007C0D28" w:rsidRPr="00076E91" w:rsidRDefault="007C0D28" w:rsidP="008D799A">
            <w:pPr>
              <w:spacing w:line="360" w:lineRule="auto"/>
              <w:rPr>
                <w:szCs w:val="24"/>
              </w:rPr>
            </w:pPr>
            <w:r w:rsidRPr="00076E91">
              <w:rPr>
                <w:bCs/>
                <w:szCs w:val="24"/>
              </w:rPr>
              <w:t>304</w:t>
            </w:r>
          </w:p>
        </w:tc>
        <w:tc>
          <w:tcPr>
            <w:tcW w:w="0" w:type="auto"/>
          </w:tcPr>
          <w:p w14:paraId="7A1B41F0" w14:textId="77777777" w:rsidR="007C0D28" w:rsidRPr="00611578" w:rsidRDefault="007C0D28" w:rsidP="008D799A">
            <w:pPr>
              <w:spacing w:line="360" w:lineRule="auto"/>
              <w:rPr>
                <w:i/>
                <w:szCs w:val="24"/>
              </w:rPr>
            </w:pPr>
            <w:r w:rsidRPr="00611578">
              <w:rPr>
                <w:i/>
                <w:szCs w:val="24"/>
              </w:rPr>
              <w:t>Micromonas pusilla sp. RCC299</w:t>
            </w:r>
          </w:p>
        </w:tc>
        <w:tc>
          <w:tcPr>
            <w:tcW w:w="0" w:type="auto"/>
          </w:tcPr>
          <w:p w14:paraId="02BD7AC5" w14:textId="77777777" w:rsidR="007C0D28" w:rsidRPr="00076E91" w:rsidRDefault="007C0D28" w:rsidP="008D799A">
            <w:pPr>
              <w:spacing w:line="360" w:lineRule="auto"/>
              <w:rPr>
                <w:szCs w:val="24"/>
              </w:rPr>
            </w:pPr>
            <w:r w:rsidRPr="00076E91">
              <w:rPr>
                <w:szCs w:val="24"/>
              </w:rPr>
              <w:t>Chlorophyta</w:t>
            </w:r>
          </w:p>
        </w:tc>
        <w:tc>
          <w:tcPr>
            <w:tcW w:w="0" w:type="auto"/>
          </w:tcPr>
          <w:p w14:paraId="3A1B7E4E" w14:textId="75CC9A66" w:rsidR="007C0D28" w:rsidRPr="00076E91" w:rsidRDefault="00A041BA" w:rsidP="008D799A">
            <w:pPr>
              <w:spacing w:line="360" w:lineRule="auto"/>
              <w:rPr>
                <w:szCs w:val="24"/>
              </w:rPr>
            </w:pPr>
            <w:r w:rsidRPr="00076E91">
              <w:rPr>
                <w:szCs w:val="24"/>
              </w:rPr>
              <w:t>Eukaryota</w:t>
            </w:r>
          </w:p>
        </w:tc>
      </w:tr>
      <w:tr w:rsidR="007C0D28" w:rsidRPr="00076E91" w14:paraId="60D74187" w14:textId="77777777" w:rsidTr="002E4524">
        <w:tc>
          <w:tcPr>
            <w:tcW w:w="0" w:type="auto"/>
          </w:tcPr>
          <w:p w14:paraId="048E9D1B" w14:textId="77777777" w:rsidR="007C0D28" w:rsidRPr="00076E91" w:rsidRDefault="007C0D28" w:rsidP="008D799A">
            <w:pPr>
              <w:spacing w:line="360" w:lineRule="auto"/>
              <w:rPr>
                <w:szCs w:val="24"/>
              </w:rPr>
            </w:pPr>
            <w:r w:rsidRPr="00076E91">
              <w:rPr>
                <w:bCs/>
                <w:szCs w:val="24"/>
              </w:rPr>
              <w:t>305</w:t>
            </w:r>
          </w:p>
        </w:tc>
        <w:tc>
          <w:tcPr>
            <w:tcW w:w="0" w:type="auto"/>
          </w:tcPr>
          <w:p w14:paraId="6C443761" w14:textId="77777777" w:rsidR="007C0D28" w:rsidRPr="00611578" w:rsidRDefault="007C0D28" w:rsidP="008D799A">
            <w:pPr>
              <w:spacing w:line="360" w:lineRule="auto"/>
              <w:rPr>
                <w:i/>
                <w:szCs w:val="24"/>
              </w:rPr>
            </w:pPr>
            <w:r w:rsidRPr="00611578">
              <w:rPr>
                <w:i/>
                <w:szCs w:val="24"/>
              </w:rPr>
              <w:t>Ostreococcus lucimarinus</w:t>
            </w:r>
          </w:p>
        </w:tc>
        <w:tc>
          <w:tcPr>
            <w:tcW w:w="0" w:type="auto"/>
          </w:tcPr>
          <w:p w14:paraId="100D8259" w14:textId="77777777" w:rsidR="007C0D28" w:rsidRPr="00076E91" w:rsidRDefault="007C0D28" w:rsidP="008D799A">
            <w:pPr>
              <w:spacing w:line="360" w:lineRule="auto"/>
              <w:rPr>
                <w:szCs w:val="24"/>
              </w:rPr>
            </w:pPr>
            <w:r w:rsidRPr="00076E91">
              <w:rPr>
                <w:szCs w:val="24"/>
              </w:rPr>
              <w:t>Chlorophyta</w:t>
            </w:r>
          </w:p>
        </w:tc>
        <w:tc>
          <w:tcPr>
            <w:tcW w:w="0" w:type="auto"/>
          </w:tcPr>
          <w:p w14:paraId="714E386A" w14:textId="1978BA11" w:rsidR="007C0D28" w:rsidRPr="00076E91" w:rsidRDefault="00A041BA" w:rsidP="008D799A">
            <w:pPr>
              <w:spacing w:line="360" w:lineRule="auto"/>
              <w:rPr>
                <w:szCs w:val="24"/>
              </w:rPr>
            </w:pPr>
            <w:r w:rsidRPr="00076E91">
              <w:rPr>
                <w:szCs w:val="24"/>
              </w:rPr>
              <w:t>Eukaryota</w:t>
            </w:r>
          </w:p>
        </w:tc>
      </w:tr>
      <w:tr w:rsidR="007C0D28" w:rsidRPr="00076E91" w14:paraId="5A4677F6" w14:textId="77777777" w:rsidTr="002E4524">
        <w:tc>
          <w:tcPr>
            <w:tcW w:w="0" w:type="auto"/>
          </w:tcPr>
          <w:p w14:paraId="3CF9BE2C" w14:textId="77777777" w:rsidR="007C0D28" w:rsidRPr="00076E91" w:rsidRDefault="007C0D28" w:rsidP="008D799A">
            <w:pPr>
              <w:spacing w:line="360" w:lineRule="auto"/>
              <w:rPr>
                <w:szCs w:val="24"/>
              </w:rPr>
            </w:pPr>
            <w:r w:rsidRPr="00076E91">
              <w:rPr>
                <w:bCs/>
                <w:szCs w:val="24"/>
              </w:rPr>
              <w:t>306</w:t>
            </w:r>
          </w:p>
        </w:tc>
        <w:tc>
          <w:tcPr>
            <w:tcW w:w="0" w:type="auto"/>
          </w:tcPr>
          <w:p w14:paraId="54EEE763" w14:textId="77777777" w:rsidR="007C0D28" w:rsidRPr="00611578" w:rsidRDefault="007C0D28" w:rsidP="008D799A">
            <w:pPr>
              <w:spacing w:line="360" w:lineRule="auto"/>
              <w:rPr>
                <w:i/>
                <w:szCs w:val="24"/>
              </w:rPr>
            </w:pPr>
            <w:r w:rsidRPr="00611578">
              <w:rPr>
                <w:i/>
                <w:szCs w:val="24"/>
              </w:rPr>
              <w:t>Ostreococcus sp. RCC809</w:t>
            </w:r>
          </w:p>
        </w:tc>
        <w:tc>
          <w:tcPr>
            <w:tcW w:w="0" w:type="auto"/>
          </w:tcPr>
          <w:p w14:paraId="6C2FA644" w14:textId="77777777" w:rsidR="007C0D28" w:rsidRPr="00076E91" w:rsidRDefault="007C0D28" w:rsidP="008D799A">
            <w:pPr>
              <w:spacing w:line="360" w:lineRule="auto"/>
              <w:rPr>
                <w:szCs w:val="24"/>
              </w:rPr>
            </w:pPr>
            <w:r w:rsidRPr="00076E91">
              <w:rPr>
                <w:szCs w:val="24"/>
              </w:rPr>
              <w:t>Chlorophyta</w:t>
            </w:r>
          </w:p>
        </w:tc>
        <w:tc>
          <w:tcPr>
            <w:tcW w:w="0" w:type="auto"/>
          </w:tcPr>
          <w:p w14:paraId="7B0A6EB8" w14:textId="1CA6C881" w:rsidR="007C0D28" w:rsidRPr="00076E91" w:rsidRDefault="00A041BA" w:rsidP="008D799A">
            <w:pPr>
              <w:spacing w:line="360" w:lineRule="auto"/>
              <w:rPr>
                <w:szCs w:val="24"/>
              </w:rPr>
            </w:pPr>
            <w:r w:rsidRPr="00076E91">
              <w:rPr>
                <w:szCs w:val="24"/>
              </w:rPr>
              <w:t>Eukaryota</w:t>
            </w:r>
          </w:p>
        </w:tc>
      </w:tr>
      <w:tr w:rsidR="007C0D28" w:rsidRPr="00076E91" w14:paraId="39374A1C" w14:textId="77777777" w:rsidTr="002E4524">
        <w:tc>
          <w:tcPr>
            <w:tcW w:w="0" w:type="auto"/>
          </w:tcPr>
          <w:p w14:paraId="5C750097" w14:textId="77777777" w:rsidR="007C0D28" w:rsidRPr="00076E91" w:rsidRDefault="007C0D28" w:rsidP="008D799A">
            <w:pPr>
              <w:spacing w:line="360" w:lineRule="auto"/>
              <w:rPr>
                <w:szCs w:val="24"/>
              </w:rPr>
            </w:pPr>
            <w:r w:rsidRPr="00076E91">
              <w:rPr>
                <w:bCs/>
                <w:szCs w:val="24"/>
              </w:rPr>
              <w:t>307</w:t>
            </w:r>
          </w:p>
        </w:tc>
        <w:tc>
          <w:tcPr>
            <w:tcW w:w="0" w:type="auto"/>
          </w:tcPr>
          <w:p w14:paraId="37D2447F" w14:textId="77777777" w:rsidR="007C0D28" w:rsidRPr="00611578" w:rsidRDefault="007C0D28" w:rsidP="008D799A">
            <w:pPr>
              <w:spacing w:line="360" w:lineRule="auto"/>
              <w:rPr>
                <w:i/>
                <w:szCs w:val="24"/>
              </w:rPr>
            </w:pPr>
            <w:r w:rsidRPr="00611578">
              <w:rPr>
                <w:i/>
                <w:szCs w:val="24"/>
              </w:rPr>
              <w:t>Ostreococcus tauri</w:t>
            </w:r>
          </w:p>
        </w:tc>
        <w:tc>
          <w:tcPr>
            <w:tcW w:w="0" w:type="auto"/>
          </w:tcPr>
          <w:p w14:paraId="189A8592" w14:textId="77777777" w:rsidR="007C0D28" w:rsidRPr="00076E91" w:rsidRDefault="007C0D28" w:rsidP="008D799A">
            <w:pPr>
              <w:spacing w:line="360" w:lineRule="auto"/>
              <w:rPr>
                <w:szCs w:val="24"/>
              </w:rPr>
            </w:pPr>
            <w:r w:rsidRPr="00076E91">
              <w:rPr>
                <w:szCs w:val="24"/>
              </w:rPr>
              <w:t>Chlorophyta</w:t>
            </w:r>
          </w:p>
        </w:tc>
        <w:tc>
          <w:tcPr>
            <w:tcW w:w="0" w:type="auto"/>
          </w:tcPr>
          <w:p w14:paraId="7B02E5D0" w14:textId="0FB8A915" w:rsidR="007C0D28" w:rsidRPr="00076E91" w:rsidRDefault="00A041BA" w:rsidP="008D799A">
            <w:pPr>
              <w:spacing w:line="360" w:lineRule="auto"/>
              <w:rPr>
                <w:szCs w:val="24"/>
              </w:rPr>
            </w:pPr>
            <w:r w:rsidRPr="00076E91">
              <w:rPr>
                <w:szCs w:val="24"/>
              </w:rPr>
              <w:t>Eukaryota</w:t>
            </w:r>
          </w:p>
        </w:tc>
      </w:tr>
      <w:tr w:rsidR="007C0D28" w:rsidRPr="00076E91" w14:paraId="790C023D" w14:textId="77777777" w:rsidTr="002E4524">
        <w:tc>
          <w:tcPr>
            <w:tcW w:w="0" w:type="auto"/>
          </w:tcPr>
          <w:p w14:paraId="1922DD3B" w14:textId="77777777" w:rsidR="007C0D28" w:rsidRPr="00076E91" w:rsidRDefault="007C0D28" w:rsidP="008D799A">
            <w:pPr>
              <w:spacing w:line="360" w:lineRule="auto"/>
              <w:rPr>
                <w:szCs w:val="24"/>
              </w:rPr>
            </w:pPr>
            <w:r w:rsidRPr="00076E91">
              <w:rPr>
                <w:bCs/>
                <w:szCs w:val="24"/>
              </w:rPr>
              <w:t>308</w:t>
            </w:r>
          </w:p>
        </w:tc>
        <w:tc>
          <w:tcPr>
            <w:tcW w:w="0" w:type="auto"/>
          </w:tcPr>
          <w:p w14:paraId="0199FCBA" w14:textId="77777777" w:rsidR="007C0D28" w:rsidRPr="00611578" w:rsidRDefault="007C0D28" w:rsidP="008D799A">
            <w:pPr>
              <w:spacing w:line="360" w:lineRule="auto"/>
              <w:rPr>
                <w:i/>
                <w:szCs w:val="24"/>
              </w:rPr>
            </w:pPr>
            <w:r w:rsidRPr="00611578">
              <w:rPr>
                <w:i/>
                <w:szCs w:val="24"/>
              </w:rPr>
              <w:t>Volvox carteri f. nagariensis</w:t>
            </w:r>
          </w:p>
        </w:tc>
        <w:tc>
          <w:tcPr>
            <w:tcW w:w="0" w:type="auto"/>
          </w:tcPr>
          <w:p w14:paraId="0B810C3E" w14:textId="77777777" w:rsidR="007C0D28" w:rsidRPr="00076E91" w:rsidRDefault="007C0D28" w:rsidP="008D799A">
            <w:pPr>
              <w:spacing w:line="360" w:lineRule="auto"/>
              <w:rPr>
                <w:szCs w:val="24"/>
              </w:rPr>
            </w:pPr>
            <w:r w:rsidRPr="00076E91">
              <w:rPr>
                <w:szCs w:val="24"/>
              </w:rPr>
              <w:t>Chlorophyta</w:t>
            </w:r>
          </w:p>
        </w:tc>
        <w:tc>
          <w:tcPr>
            <w:tcW w:w="0" w:type="auto"/>
          </w:tcPr>
          <w:p w14:paraId="70BF617E" w14:textId="0EB8F8C0" w:rsidR="007C0D28" w:rsidRPr="00076E91" w:rsidRDefault="00A041BA" w:rsidP="008D799A">
            <w:pPr>
              <w:spacing w:line="360" w:lineRule="auto"/>
              <w:rPr>
                <w:szCs w:val="24"/>
              </w:rPr>
            </w:pPr>
            <w:r w:rsidRPr="00076E91">
              <w:rPr>
                <w:szCs w:val="24"/>
              </w:rPr>
              <w:t>Eukaryota</w:t>
            </w:r>
          </w:p>
        </w:tc>
      </w:tr>
      <w:tr w:rsidR="007C0D28" w:rsidRPr="00076E91" w14:paraId="70502C1E" w14:textId="77777777" w:rsidTr="002E4524">
        <w:tc>
          <w:tcPr>
            <w:tcW w:w="0" w:type="auto"/>
          </w:tcPr>
          <w:p w14:paraId="5CBED020" w14:textId="77777777" w:rsidR="007C0D28" w:rsidRPr="00076E91" w:rsidRDefault="007C0D28" w:rsidP="008D799A">
            <w:pPr>
              <w:spacing w:line="360" w:lineRule="auto"/>
              <w:rPr>
                <w:szCs w:val="24"/>
              </w:rPr>
            </w:pPr>
            <w:r w:rsidRPr="00076E91">
              <w:rPr>
                <w:bCs/>
                <w:szCs w:val="24"/>
              </w:rPr>
              <w:t>309</w:t>
            </w:r>
          </w:p>
        </w:tc>
        <w:tc>
          <w:tcPr>
            <w:tcW w:w="0" w:type="auto"/>
          </w:tcPr>
          <w:p w14:paraId="71FF1589" w14:textId="77777777" w:rsidR="007C0D28" w:rsidRPr="00611578" w:rsidRDefault="007C0D28" w:rsidP="008D799A">
            <w:pPr>
              <w:spacing w:line="360" w:lineRule="auto"/>
              <w:rPr>
                <w:i/>
                <w:szCs w:val="24"/>
              </w:rPr>
            </w:pPr>
            <w:r w:rsidRPr="00611578">
              <w:rPr>
                <w:i/>
                <w:szCs w:val="24"/>
              </w:rPr>
              <w:t>Coccomyxa subellipsoidea</w:t>
            </w:r>
          </w:p>
        </w:tc>
        <w:tc>
          <w:tcPr>
            <w:tcW w:w="0" w:type="auto"/>
          </w:tcPr>
          <w:p w14:paraId="61EA1EC8" w14:textId="77777777" w:rsidR="007C0D28" w:rsidRPr="00076E91" w:rsidRDefault="007C0D28" w:rsidP="008D799A">
            <w:pPr>
              <w:spacing w:line="360" w:lineRule="auto"/>
              <w:rPr>
                <w:szCs w:val="24"/>
              </w:rPr>
            </w:pPr>
            <w:r w:rsidRPr="00076E91">
              <w:rPr>
                <w:szCs w:val="24"/>
              </w:rPr>
              <w:t>Chlorophyta</w:t>
            </w:r>
          </w:p>
        </w:tc>
        <w:tc>
          <w:tcPr>
            <w:tcW w:w="0" w:type="auto"/>
          </w:tcPr>
          <w:p w14:paraId="6DABBBCA" w14:textId="47D98AF5" w:rsidR="007C0D28" w:rsidRPr="00076E91" w:rsidRDefault="00A041BA" w:rsidP="008D799A">
            <w:pPr>
              <w:spacing w:line="360" w:lineRule="auto"/>
              <w:rPr>
                <w:szCs w:val="24"/>
              </w:rPr>
            </w:pPr>
            <w:r w:rsidRPr="00076E91">
              <w:rPr>
                <w:szCs w:val="24"/>
              </w:rPr>
              <w:t>Eukaryota</w:t>
            </w:r>
          </w:p>
        </w:tc>
      </w:tr>
      <w:tr w:rsidR="007C0D28" w:rsidRPr="00076E91" w14:paraId="6B97767E" w14:textId="77777777" w:rsidTr="002E4524">
        <w:tc>
          <w:tcPr>
            <w:tcW w:w="0" w:type="auto"/>
          </w:tcPr>
          <w:p w14:paraId="4EB95EED" w14:textId="77777777" w:rsidR="007C0D28" w:rsidRPr="00076E91" w:rsidRDefault="007C0D28" w:rsidP="008D799A">
            <w:pPr>
              <w:spacing w:line="360" w:lineRule="auto"/>
              <w:rPr>
                <w:szCs w:val="24"/>
              </w:rPr>
            </w:pPr>
            <w:r w:rsidRPr="00076E91">
              <w:rPr>
                <w:bCs/>
                <w:szCs w:val="24"/>
              </w:rPr>
              <w:t>310</w:t>
            </w:r>
          </w:p>
        </w:tc>
        <w:tc>
          <w:tcPr>
            <w:tcW w:w="0" w:type="auto"/>
          </w:tcPr>
          <w:p w14:paraId="7855BF44" w14:textId="77777777" w:rsidR="007C0D28" w:rsidRPr="00611578" w:rsidRDefault="007C0D28" w:rsidP="008D799A">
            <w:pPr>
              <w:spacing w:line="360" w:lineRule="auto"/>
              <w:rPr>
                <w:i/>
                <w:szCs w:val="24"/>
              </w:rPr>
            </w:pPr>
            <w:r w:rsidRPr="00611578">
              <w:rPr>
                <w:i/>
                <w:szCs w:val="24"/>
              </w:rPr>
              <w:t>Cyanidioschyzon merolae</w:t>
            </w:r>
          </w:p>
        </w:tc>
        <w:tc>
          <w:tcPr>
            <w:tcW w:w="0" w:type="auto"/>
          </w:tcPr>
          <w:p w14:paraId="0C9790C3" w14:textId="77777777" w:rsidR="007C0D28" w:rsidRPr="00076E91" w:rsidRDefault="007C0D28" w:rsidP="008D799A">
            <w:pPr>
              <w:spacing w:line="360" w:lineRule="auto"/>
              <w:rPr>
                <w:szCs w:val="24"/>
              </w:rPr>
            </w:pPr>
            <w:r w:rsidRPr="00076E91">
              <w:rPr>
                <w:szCs w:val="24"/>
              </w:rPr>
              <w:t>Rhodophyta</w:t>
            </w:r>
          </w:p>
        </w:tc>
        <w:tc>
          <w:tcPr>
            <w:tcW w:w="0" w:type="auto"/>
          </w:tcPr>
          <w:p w14:paraId="2D994276" w14:textId="5251F93C" w:rsidR="007C0D28" w:rsidRPr="00076E91" w:rsidRDefault="00A041BA" w:rsidP="008D799A">
            <w:pPr>
              <w:spacing w:line="360" w:lineRule="auto"/>
              <w:rPr>
                <w:szCs w:val="24"/>
              </w:rPr>
            </w:pPr>
            <w:r w:rsidRPr="00076E91">
              <w:rPr>
                <w:szCs w:val="24"/>
              </w:rPr>
              <w:t>Eukaryota</w:t>
            </w:r>
          </w:p>
        </w:tc>
      </w:tr>
      <w:tr w:rsidR="007C0D28" w:rsidRPr="00076E91" w14:paraId="17B7D26A" w14:textId="77777777" w:rsidTr="002E4524">
        <w:tc>
          <w:tcPr>
            <w:tcW w:w="0" w:type="auto"/>
          </w:tcPr>
          <w:p w14:paraId="2CA9A082" w14:textId="77777777" w:rsidR="007C0D28" w:rsidRPr="00076E91" w:rsidRDefault="007C0D28" w:rsidP="008D799A">
            <w:pPr>
              <w:spacing w:line="360" w:lineRule="auto"/>
              <w:rPr>
                <w:szCs w:val="24"/>
              </w:rPr>
            </w:pPr>
            <w:r w:rsidRPr="00076E91">
              <w:rPr>
                <w:bCs/>
                <w:szCs w:val="24"/>
              </w:rPr>
              <w:t>311</w:t>
            </w:r>
          </w:p>
        </w:tc>
        <w:tc>
          <w:tcPr>
            <w:tcW w:w="0" w:type="auto"/>
          </w:tcPr>
          <w:p w14:paraId="6BDAFFF4" w14:textId="77777777" w:rsidR="007C0D28" w:rsidRPr="00611578" w:rsidRDefault="007C0D28" w:rsidP="008D799A">
            <w:pPr>
              <w:spacing w:line="360" w:lineRule="auto"/>
              <w:rPr>
                <w:i/>
                <w:szCs w:val="24"/>
              </w:rPr>
            </w:pPr>
            <w:r w:rsidRPr="00611578">
              <w:rPr>
                <w:i/>
                <w:szCs w:val="24"/>
              </w:rPr>
              <w:t>Aureococcus anophagefferens</w:t>
            </w:r>
          </w:p>
        </w:tc>
        <w:tc>
          <w:tcPr>
            <w:tcW w:w="0" w:type="auto"/>
          </w:tcPr>
          <w:p w14:paraId="4B9A2037" w14:textId="77777777" w:rsidR="007C0D28" w:rsidRPr="00076E91" w:rsidRDefault="007C0D28" w:rsidP="008D799A">
            <w:pPr>
              <w:spacing w:line="360" w:lineRule="auto"/>
              <w:rPr>
                <w:szCs w:val="24"/>
              </w:rPr>
            </w:pPr>
            <w:r w:rsidRPr="00076E91">
              <w:rPr>
                <w:szCs w:val="24"/>
              </w:rPr>
              <w:t>Stramenopiles</w:t>
            </w:r>
          </w:p>
        </w:tc>
        <w:tc>
          <w:tcPr>
            <w:tcW w:w="0" w:type="auto"/>
          </w:tcPr>
          <w:p w14:paraId="72D2B006" w14:textId="1F8E8B1C" w:rsidR="007C0D28" w:rsidRPr="00076E91" w:rsidRDefault="00A041BA" w:rsidP="008D799A">
            <w:pPr>
              <w:spacing w:line="360" w:lineRule="auto"/>
              <w:rPr>
                <w:szCs w:val="24"/>
              </w:rPr>
            </w:pPr>
            <w:r w:rsidRPr="00076E91">
              <w:rPr>
                <w:szCs w:val="24"/>
              </w:rPr>
              <w:t>Eukaryota</w:t>
            </w:r>
          </w:p>
        </w:tc>
      </w:tr>
      <w:tr w:rsidR="007C0D28" w:rsidRPr="00076E91" w14:paraId="27D251E1" w14:textId="77777777" w:rsidTr="002E4524">
        <w:tc>
          <w:tcPr>
            <w:tcW w:w="0" w:type="auto"/>
          </w:tcPr>
          <w:p w14:paraId="020FE648" w14:textId="77777777" w:rsidR="007C0D28" w:rsidRPr="00076E91" w:rsidRDefault="007C0D28" w:rsidP="008D799A">
            <w:pPr>
              <w:spacing w:line="360" w:lineRule="auto"/>
              <w:rPr>
                <w:szCs w:val="24"/>
              </w:rPr>
            </w:pPr>
            <w:r w:rsidRPr="00076E91">
              <w:rPr>
                <w:bCs/>
                <w:szCs w:val="24"/>
              </w:rPr>
              <w:t>312</w:t>
            </w:r>
          </w:p>
        </w:tc>
        <w:tc>
          <w:tcPr>
            <w:tcW w:w="0" w:type="auto"/>
          </w:tcPr>
          <w:p w14:paraId="64C7348D" w14:textId="77777777" w:rsidR="007C0D28" w:rsidRPr="00611578" w:rsidRDefault="007C0D28" w:rsidP="008D799A">
            <w:pPr>
              <w:spacing w:line="360" w:lineRule="auto"/>
              <w:rPr>
                <w:i/>
                <w:szCs w:val="24"/>
              </w:rPr>
            </w:pPr>
            <w:r w:rsidRPr="00611578">
              <w:rPr>
                <w:i/>
                <w:szCs w:val="24"/>
              </w:rPr>
              <w:t>Ectocarpus siliculosus</w:t>
            </w:r>
          </w:p>
        </w:tc>
        <w:tc>
          <w:tcPr>
            <w:tcW w:w="0" w:type="auto"/>
          </w:tcPr>
          <w:p w14:paraId="4937E38F" w14:textId="77777777" w:rsidR="007C0D28" w:rsidRPr="00076E91" w:rsidRDefault="007C0D28" w:rsidP="008D799A">
            <w:pPr>
              <w:spacing w:line="360" w:lineRule="auto"/>
              <w:rPr>
                <w:szCs w:val="24"/>
              </w:rPr>
            </w:pPr>
            <w:r w:rsidRPr="00076E91">
              <w:rPr>
                <w:szCs w:val="24"/>
              </w:rPr>
              <w:t>Stramenopiles</w:t>
            </w:r>
          </w:p>
        </w:tc>
        <w:tc>
          <w:tcPr>
            <w:tcW w:w="0" w:type="auto"/>
          </w:tcPr>
          <w:p w14:paraId="0021B2BB" w14:textId="2FE44B86" w:rsidR="007C0D28" w:rsidRPr="00076E91" w:rsidRDefault="00A041BA" w:rsidP="008D799A">
            <w:pPr>
              <w:spacing w:line="360" w:lineRule="auto"/>
              <w:rPr>
                <w:szCs w:val="24"/>
              </w:rPr>
            </w:pPr>
            <w:r w:rsidRPr="00076E91">
              <w:rPr>
                <w:szCs w:val="24"/>
              </w:rPr>
              <w:t>Eukaryota</w:t>
            </w:r>
          </w:p>
        </w:tc>
      </w:tr>
      <w:tr w:rsidR="007C0D28" w:rsidRPr="00076E91" w14:paraId="495AF034" w14:textId="77777777" w:rsidTr="002E4524">
        <w:tc>
          <w:tcPr>
            <w:tcW w:w="0" w:type="auto"/>
          </w:tcPr>
          <w:p w14:paraId="4A9BE314" w14:textId="77777777" w:rsidR="007C0D28" w:rsidRPr="00076E91" w:rsidRDefault="007C0D28" w:rsidP="008D799A">
            <w:pPr>
              <w:spacing w:line="360" w:lineRule="auto"/>
              <w:rPr>
                <w:szCs w:val="24"/>
              </w:rPr>
            </w:pPr>
            <w:r w:rsidRPr="00076E91">
              <w:rPr>
                <w:bCs/>
                <w:szCs w:val="24"/>
              </w:rPr>
              <w:t>313</w:t>
            </w:r>
          </w:p>
        </w:tc>
        <w:tc>
          <w:tcPr>
            <w:tcW w:w="0" w:type="auto"/>
          </w:tcPr>
          <w:p w14:paraId="54E4CC5F" w14:textId="77777777" w:rsidR="007C0D28" w:rsidRPr="00611578" w:rsidRDefault="007C0D28" w:rsidP="008D799A">
            <w:pPr>
              <w:spacing w:line="360" w:lineRule="auto"/>
              <w:rPr>
                <w:i/>
                <w:szCs w:val="24"/>
              </w:rPr>
            </w:pPr>
            <w:r w:rsidRPr="00611578">
              <w:rPr>
                <w:i/>
                <w:szCs w:val="24"/>
              </w:rPr>
              <w:t>Fragilariopsis cylindrus CCMP 1102</w:t>
            </w:r>
          </w:p>
        </w:tc>
        <w:tc>
          <w:tcPr>
            <w:tcW w:w="0" w:type="auto"/>
          </w:tcPr>
          <w:p w14:paraId="68814515" w14:textId="77777777" w:rsidR="007C0D28" w:rsidRPr="00076E91" w:rsidRDefault="007C0D28" w:rsidP="008D799A">
            <w:pPr>
              <w:spacing w:line="360" w:lineRule="auto"/>
              <w:rPr>
                <w:szCs w:val="24"/>
              </w:rPr>
            </w:pPr>
            <w:r w:rsidRPr="00076E91">
              <w:rPr>
                <w:szCs w:val="24"/>
              </w:rPr>
              <w:t>Stramenopiles</w:t>
            </w:r>
          </w:p>
        </w:tc>
        <w:tc>
          <w:tcPr>
            <w:tcW w:w="0" w:type="auto"/>
          </w:tcPr>
          <w:p w14:paraId="42441809" w14:textId="70C77E7D" w:rsidR="007C0D28" w:rsidRPr="00076E91" w:rsidRDefault="00A041BA" w:rsidP="008D799A">
            <w:pPr>
              <w:spacing w:line="360" w:lineRule="auto"/>
              <w:rPr>
                <w:szCs w:val="24"/>
              </w:rPr>
            </w:pPr>
            <w:r w:rsidRPr="00076E91">
              <w:rPr>
                <w:szCs w:val="24"/>
              </w:rPr>
              <w:t>Eukaryota</w:t>
            </w:r>
          </w:p>
        </w:tc>
      </w:tr>
      <w:tr w:rsidR="007C0D28" w:rsidRPr="00076E91" w14:paraId="5BC9C8A2" w14:textId="77777777" w:rsidTr="002E4524">
        <w:tc>
          <w:tcPr>
            <w:tcW w:w="0" w:type="auto"/>
          </w:tcPr>
          <w:p w14:paraId="40BDDA0D" w14:textId="77777777" w:rsidR="007C0D28" w:rsidRPr="00076E91" w:rsidRDefault="007C0D28" w:rsidP="008D799A">
            <w:pPr>
              <w:spacing w:line="360" w:lineRule="auto"/>
              <w:rPr>
                <w:szCs w:val="24"/>
              </w:rPr>
            </w:pPr>
            <w:r w:rsidRPr="00076E91">
              <w:rPr>
                <w:bCs/>
                <w:szCs w:val="24"/>
              </w:rPr>
              <w:t>314</w:t>
            </w:r>
          </w:p>
        </w:tc>
        <w:tc>
          <w:tcPr>
            <w:tcW w:w="0" w:type="auto"/>
          </w:tcPr>
          <w:p w14:paraId="44FB00EF" w14:textId="77777777" w:rsidR="007C0D28" w:rsidRPr="00611578" w:rsidRDefault="007C0D28" w:rsidP="008D799A">
            <w:pPr>
              <w:spacing w:line="360" w:lineRule="auto"/>
              <w:rPr>
                <w:i/>
                <w:szCs w:val="24"/>
              </w:rPr>
            </w:pPr>
            <w:r w:rsidRPr="00611578">
              <w:rPr>
                <w:i/>
                <w:szCs w:val="24"/>
              </w:rPr>
              <w:t>Phaeodactylum tricornutum</w:t>
            </w:r>
          </w:p>
        </w:tc>
        <w:tc>
          <w:tcPr>
            <w:tcW w:w="0" w:type="auto"/>
          </w:tcPr>
          <w:p w14:paraId="6C5FB9A6" w14:textId="77777777" w:rsidR="007C0D28" w:rsidRPr="00076E91" w:rsidRDefault="007C0D28" w:rsidP="008D799A">
            <w:pPr>
              <w:spacing w:line="360" w:lineRule="auto"/>
              <w:rPr>
                <w:szCs w:val="24"/>
              </w:rPr>
            </w:pPr>
            <w:r w:rsidRPr="00076E91">
              <w:rPr>
                <w:szCs w:val="24"/>
              </w:rPr>
              <w:t>Stramenopiles</w:t>
            </w:r>
          </w:p>
        </w:tc>
        <w:tc>
          <w:tcPr>
            <w:tcW w:w="0" w:type="auto"/>
          </w:tcPr>
          <w:p w14:paraId="2F61F391" w14:textId="02E42C79" w:rsidR="007C0D28" w:rsidRPr="00076E91" w:rsidRDefault="00A041BA" w:rsidP="008D799A">
            <w:pPr>
              <w:spacing w:line="360" w:lineRule="auto"/>
              <w:rPr>
                <w:szCs w:val="24"/>
              </w:rPr>
            </w:pPr>
            <w:r w:rsidRPr="00076E91">
              <w:rPr>
                <w:szCs w:val="24"/>
              </w:rPr>
              <w:t>Eukaryota</w:t>
            </w:r>
          </w:p>
        </w:tc>
      </w:tr>
      <w:tr w:rsidR="007C0D28" w:rsidRPr="00076E91" w14:paraId="380B9137" w14:textId="77777777" w:rsidTr="002E4524">
        <w:tc>
          <w:tcPr>
            <w:tcW w:w="0" w:type="auto"/>
          </w:tcPr>
          <w:p w14:paraId="6722C937" w14:textId="77777777" w:rsidR="007C0D28" w:rsidRPr="00076E91" w:rsidRDefault="007C0D28" w:rsidP="008D799A">
            <w:pPr>
              <w:spacing w:line="360" w:lineRule="auto"/>
              <w:rPr>
                <w:szCs w:val="24"/>
              </w:rPr>
            </w:pPr>
            <w:r w:rsidRPr="00076E91">
              <w:rPr>
                <w:bCs/>
                <w:szCs w:val="24"/>
              </w:rPr>
              <w:lastRenderedPageBreak/>
              <w:t>315</w:t>
            </w:r>
          </w:p>
        </w:tc>
        <w:tc>
          <w:tcPr>
            <w:tcW w:w="0" w:type="auto"/>
          </w:tcPr>
          <w:p w14:paraId="334AB215" w14:textId="77777777" w:rsidR="007C0D28" w:rsidRPr="00611578" w:rsidRDefault="007C0D28" w:rsidP="008D799A">
            <w:pPr>
              <w:spacing w:line="360" w:lineRule="auto"/>
              <w:rPr>
                <w:i/>
                <w:szCs w:val="24"/>
              </w:rPr>
            </w:pPr>
            <w:r w:rsidRPr="00611578">
              <w:rPr>
                <w:i/>
                <w:szCs w:val="24"/>
              </w:rPr>
              <w:t>Phytophthora infestans</w:t>
            </w:r>
          </w:p>
        </w:tc>
        <w:tc>
          <w:tcPr>
            <w:tcW w:w="0" w:type="auto"/>
          </w:tcPr>
          <w:p w14:paraId="539EA07A" w14:textId="77777777" w:rsidR="007C0D28" w:rsidRPr="00076E91" w:rsidRDefault="007C0D28" w:rsidP="008D799A">
            <w:pPr>
              <w:spacing w:line="360" w:lineRule="auto"/>
              <w:rPr>
                <w:szCs w:val="24"/>
              </w:rPr>
            </w:pPr>
            <w:r w:rsidRPr="00076E91">
              <w:rPr>
                <w:szCs w:val="24"/>
              </w:rPr>
              <w:t>Stramenopiles</w:t>
            </w:r>
          </w:p>
        </w:tc>
        <w:tc>
          <w:tcPr>
            <w:tcW w:w="0" w:type="auto"/>
          </w:tcPr>
          <w:p w14:paraId="077F41CA" w14:textId="19126429" w:rsidR="007C0D28" w:rsidRPr="00076E91" w:rsidRDefault="00A041BA" w:rsidP="008D799A">
            <w:pPr>
              <w:spacing w:line="360" w:lineRule="auto"/>
              <w:rPr>
                <w:szCs w:val="24"/>
              </w:rPr>
            </w:pPr>
            <w:r w:rsidRPr="00076E91">
              <w:rPr>
                <w:szCs w:val="24"/>
              </w:rPr>
              <w:t>Eukaryota</w:t>
            </w:r>
          </w:p>
        </w:tc>
      </w:tr>
      <w:tr w:rsidR="007C0D28" w:rsidRPr="00076E91" w14:paraId="6AFCF828" w14:textId="77777777" w:rsidTr="002E4524">
        <w:tc>
          <w:tcPr>
            <w:tcW w:w="0" w:type="auto"/>
          </w:tcPr>
          <w:p w14:paraId="2ECEB29D" w14:textId="77777777" w:rsidR="007C0D28" w:rsidRPr="00076E91" w:rsidRDefault="007C0D28" w:rsidP="008D799A">
            <w:pPr>
              <w:spacing w:line="360" w:lineRule="auto"/>
              <w:rPr>
                <w:szCs w:val="24"/>
              </w:rPr>
            </w:pPr>
            <w:r w:rsidRPr="00076E91">
              <w:rPr>
                <w:bCs/>
                <w:szCs w:val="24"/>
              </w:rPr>
              <w:t>316</w:t>
            </w:r>
          </w:p>
        </w:tc>
        <w:tc>
          <w:tcPr>
            <w:tcW w:w="0" w:type="auto"/>
          </w:tcPr>
          <w:p w14:paraId="03539C54" w14:textId="77777777" w:rsidR="007C0D28" w:rsidRPr="00611578" w:rsidRDefault="007C0D28" w:rsidP="008D799A">
            <w:pPr>
              <w:spacing w:line="360" w:lineRule="auto"/>
              <w:rPr>
                <w:i/>
                <w:szCs w:val="24"/>
              </w:rPr>
            </w:pPr>
            <w:r w:rsidRPr="00611578">
              <w:rPr>
                <w:i/>
                <w:szCs w:val="24"/>
              </w:rPr>
              <w:t>Phytophthora ramorum</w:t>
            </w:r>
          </w:p>
        </w:tc>
        <w:tc>
          <w:tcPr>
            <w:tcW w:w="0" w:type="auto"/>
          </w:tcPr>
          <w:p w14:paraId="39A1026E" w14:textId="77777777" w:rsidR="007C0D28" w:rsidRPr="00076E91" w:rsidRDefault="007C0D28" w:rsidP="008D799A">
            <w:pPr>
              <w:spacing w:line="360" w:lineRule="auto"/>
              <w:rPr>
                <w:szCs w:val="24"/>
              </w:rPr>
            </w:pPr>
            <w:r w:rsidRPr="00076E91">
              <w:rPr>
                <w:szCs w:val="24"/>
              </w:rPr>
              <w:t>Stramenopiles</w:t>
            </w:r>
          </w:p>
        </w:tc>
        <w:tc>
          <w:tcPr>
            <w:tcW w:w="0" w:type="auto"/>
          </w:tcPr>
          <w:p w14:paraId="70E70D7A" w14:textId="1FEB044F" w:rsidR="007C0D28" w:rsidRPr="00076E91" w:rsidRDefault="00A041BA" w:rsidP="008D799A">
            <w:pPr>
              <w:spacing w:line="360" w:lineRule="auto"/>
              <w:rPr>
                <w:szCs w:val="24"/>
              </w:rPr>
            </w:pPr>
            <w:r w:rsidRPr="00076E91">
              <w:rPr>
                <w:szCs w:val="24"/>
              </w:rPr>
              <w:t>Eukaryota</w:t>
            </w:r>
          </w:p>
        </w:tc>
      </w:tr>
      <w:tr w:rsidR="007C0D28" w:rsidRPr="00076E91" w14:paraId="40AE9835" w14:textId="77777777" w:rsidTr="002E4524">
        <w:tc>
          <w:tcPr>
            <w:tcW w:w="0" w:type="auto"/>
          </w:tcPr>
          <w:p w14:paraId="05C8F3AC" w14:textId="77777777" w:rsidR="007C0D28" w:rsidRPr="00076E91" w:rsidRDefault="007C0D28" w:rsidP="008D799A">
            <w:pPr>
              <w:spacing w:line="360" w:lineRule="auto"/>
              <w:rPr>
                <w:szCs w:val="24"/>
              </w:rPr>
            </w:pPr>
            <w:r w:rsidRPr="00076E91">
              <w:rPr>
                <w:bCs/>
                <w:szCs w:val="24"/>
              </w:rPr>
              <w:t>317</w:t>
            </w:r>
          </w:p>
        </w:tc>
        <w:tc>
          <w:tcPr>
            <w:tcW w:w="0" w:type="auto"/>
          </w:tcPr>
          <w:p w14:paraId="600D7D86" w14:textId="77777777" w:rsidR="007C0D28" w:rsidRPr="00611578" w:rsidRDefault="007C0D28" w:rsidP="008D799A">
            <w:pPr>
              <w:spacing w:line="360" w:lineRule="auto"/>
              <w:rPr>
                <w:i/>
                <w:szCs w:val="24"/>
              </w:rPr>
            </w:pPr>
            <w:r w:rsidRPr="00611578">
              <w:rPr>
                <w:i/>
                <w:szCs w:val="24"/>
              </w:rPr>
              <w:t>Phytophthora sojae</w:t>
            </w:r>
          </w:p>
        </w:tc>
        <w:tc>
          <w:tcPr>
            <w:tcW w:w="0" w:type="auto"/>
          </w:tcPr>
          <w:p w14:paraId="00955846" w14:textId="77777777" w:rsidR="007C0D28" w:rsidRPr="00076E91" w:rsidRDefault="007C0D28" w:rsidP="008D799A">
            <w:pPr>
              <w:spacing w:line="360" w:lineRule="auto"/>
              <w:rPr>
                <w:szCs w:val="24"/>
              </w:rPr>
            </w:pPr>
            <w:r w:rsidRPr="00076E91">
              <w:rPr>
                <w:szCs w:val="24"/>
              </w:rPr>
              <w:t>Stramenopiles</w:t>
            </w:r>
          </w:p>
        </w:tc>
        <w:tc>
          <w:tcPr>
            <w:tcW w:w="0" w:type="auto"/>
          </w:tcPr>
          <w:p w14:paraId="7C6819B1" w14:textId="291B662C" w:rsidR="007C0D28" w:rsidRPr="00076E91" w:rsidRDefault="00A041BA" w:rsidP="008D799A">
            <w:pPr>
              <w:spacing w:line="360" w:lineRule="auto"/>
              <w:rPr>
                <w:szCs w:val="24"/>
              </w:rPr>
            </w:pPr>
            <w:r w:rsidRPr="00076E91">
              <w:rPr>
                <w:szCs w:val="24"/>
              </w:rPr>
              <w:t>Eukaryota</w:t>
            </w:r>
          </w:p>
        </w:tc>
      </w:tr>
      <w:tr w:rsidR="007C0D28" w:rsidRPr="00076E91" w14:paraId="1F9D434A" w14:textId="77777777" w:rsidTr="002E4524">
        <w:tc>
          <w:tcPr>
            <w:tcW w:w="0" w:type="auto"/>
          </w:tcPr>
          <w:p w14:paraId="051206D8" w14:textId="77777777" w:rsidR="007C0D28" w:rsidRPr="00076E91" w:rsidRDefault="007C0D28" w:rsidP="008D799A">
            <w:pPr>
              <w:spacing w:line="360" w:lineRule="auto"/>
              <w:rPr>
                <w:szCs w:val="24"/>
              </w:rPr>
            </w:pPr>
            <w:r w:rsidRPr="00076E91">
              <w:rPr>
                <w:bCs/>
                <w:szCs w:val="24"/>
              </w:rPr>
              <w:t>318</w:t>
            </w:r>
          </w:p>
        </w:tc>
        <w:tc>
          <w:tcPr>
            <w:tcW w:w="0" w:type="auto"/>
          </w:tcPr>
          <w:p w14:paraId="6DEA6140" w14:textId="77777777" w:rsidR="007C0D28" w:rsidRPr="00611578" w:rsidRDefault="007C0D28" w:rsidP="008D799A">
            <w:pPr>
              <w:spacing w:line="360" w:lineRule="auto"/>
              <w:rPr>
                <w:i/>
                <w:szCs w:val="24"/>
              </w:rPr>
            </w:pPr>
            <w:r w:rsidRPr="00611578">
              <w:rPr>
                <w:i/>
                <w:szCs w:val="24"/>
              </w:rPr>
              <w:t>Saprolegnia parasitica</w:t>
            </w:r>
          </w:p>
        </w:tc>
        <w:tc>
          <w:tcPr>
            <w:tcW w:w="0" w:type="auto"/>
          </w:tcPr>
          <w:p w14:paraId="53A1B535" w14:textId="77777777" w:rsidR="007C0D28" w:rsidRPr="00076E91" w:rsidRDefault="007C0D28" w:rsidP="008D799A">
            <w:pPr>
              <w:spacing w:line="360" w:lineRule="auto"/>
              <w:rPr>
                <w:szCs w:val="24"/>
              </w:rPr>
            </w:pPr>
            <w:r w:rsidRPr="00076E91">
              <w:rPr>
                <w:szCs w:val="24"/>
              </w:rPr>
              <w:t>Stramenopiles</w:t>
            </w:r>
          </w:p>
        </w:tc>
        <w:tc>
          <w:tcPr>
            <w:tcW w:w="0" w:type="auto"/>
          </w:tcPr>
          <w:p w14:paraId="7DB18DE3" w14:textId="6A784580" w:rsidR="007C0D28" w:rsidRPr="00076E91" w:rsidRDefault="00A041BA" w:rsidP="008D799A">
            <w:pPr>
              <w:spacing w:line="360" w:lineRule="auto"/>
              <w:rPr>
                <w:szCs w:val="24"/>
              </w:rPr>
            </w:pPr>
            <w:r w:rsidRPr="00076E91">
              <w:rPr>
                <w:szCs w:val="24"/>
              </w:rPr>
              <w:t>Eukaryota</w:t>
            </w:r>
          </w:p>
        </w:tc>
      </w:tr>
      <w:tr w:rsidR="007C0D28" w:rsidRPr="00076E91" w14:paraId="789F2F7C" w14:textId="77777777" w:rsidTr="002E4524">
        <w:tc>
          <w:tcPr>
            <w:tcW w:w="0" w:type="auto"/>
          </w:tcPr>
          <w:p w14:paraId="6F2B313E" w14:textId="77777777" w:rsidR="007C0D28" w:rsidRPr="00076E91" w:rsidRDefault="007C0D28" w:rsidP="008D799A">
            <w:pPr>
              <w:spacing w:line="360" w:lineRule="auto"/>
              <w:rPr>
                <w:szCs w:val="24"/>
              </w:rPr>
            </w:pPr>
            <w:r w:rsidRPr="00076E91">
              <w:rPr>
                <w:bCs/>
                <w:szCs w:val="24"/>
              </w:rPr>
              <w:t>319</w:t>
            </w:r>
          </w:p>
        </w:tc>
        <w:tc>
          <w:tcPr>
            <w:tcW w:w="0" w:type="auto"/>
          </w:tcPr>
          <w:p w14:paraId="78465B13" w14:textId="77777777" w:rsidR="007C0D28" w:rsidRPr="00611578" w:rsidRDefault="007C0D28" w:rsidP="008D799A">
            <w:pPr>
              <w:spacing w:line="360" w:lineRule="auto"/>
              <w:rPr>
                <w:i/>
                <w:szCs w:val="24"/>
              </w:rPr>
            </w:pPr>
            <w:r w:rsidRPr="00611578">
              <w:rPr>
                <w:i/>
                <w:szCs w:val="24"/>
              </w:rPr>
              <w:t>Thalassiosira pseudonana</w:t>
            </w:r>
          </w:p>
        </w:tc>
        <w:tc>
          <w:tcPr>
            <w:tcW w:w="0" w:type="auto"/>
          </w:tcPr>
          <w:p w14:paraId="3E20ED20" w14:textId="77777777" w:rsidR="007C0D28" w:rsidRPr="00076E91" w:rsidRDefault="007C0D28" w:rsidP="008D799A">
            <w:pPr>
              <w:spacing w:line="360" w:lineRule="auto"/>
              <w:rPr>
                <w:szCs w:val="24"/>
              </w:rPr>
            </w:pPr>
            <w:r w:rsidRPr="00076E91">
              <w:rPr>
                <w:szCs w:val="24"/>
              </w:rPr>
              <w:t>Stramenopiles</w:t>
            </w:r>
          </w:p>
        </w:tc>
        <w:tc>
          <w:tcPr>
            <w:tcW w:w="0" w:type="auto"/>
          </w:tcPr>
          <w:p w14:paraId="1035BCF8" w14:textId="1923040D" w:rsidR="007C0D28" w:rsidRPr="00076E91" w:rsidRDefault="00A041BA" w:rsidP="008D799A">
            <w:pPr>
              <w:spacing w:line="360" w:lineRule="auto"/>
              <w:rPr>
                <w:szCs w:val="24"/>
              </w:rPr>
            </w:pPr>
            <w:r w:rsidRPr="00076E91">
              <w:rPr>
                <w:szCs w:val="24"/>
              </w:rPr>
              <w:t>Eukaryota</w:t>
            </w:r>
          </w:p>
        </w:tc>
      </w:tr>
      <w:tr w:rsidR="007C0D28" w:rsidRPr="00076E91" w14:paraId="3806DB13" w14:textId="77777777" w:rsidTr="002E4524">
        <w:tc>
          <w:tcPr>
            <w:tcW w:w="0" w:type="auto"/>
          </w:tcPr>
          <w:p w14:paraId="0DEDAD7F" w14:textId="77777777" w:rsidR="007C0D28" w:rsidRPr="00076E91" w:rsidRDefault="007C0D28" w:rsidP="008D799A">
            <w:pPr>
              <w:spacing w:line="360" w:lineRule="auto"/>
              <w:rPr>
                <w:szCs w:val="24"/>
              </w:rPr>
            </w:pPr>
            <w:r w:rsidRPr="00076E91">
              <w:rPr>
                <w:bCs/>
                <w:szCs w:val="24"/>
              </w:rPr>
              <w:t>320</w:t>
            </w:r>
          </w:p>
        </w:tc>
        <w:tc>
          <w:tcPr>
            <w:tcW w:w="0" w:type="auto"/>
          </w:tcPr>
          <w:p w14:paraId="29A8BB58" w14:textId="77777777" w:rsidR="007C0D28" w:rsidRPr="00611578" w:rsidRDefault="007C0D28" w:rsidP="008D799A">
            <w:pPr>
              <w:spacing w:line="360" w:lineRule="auto"/>
              <w:rPr>
                <w:i/>
                <w:szCs w:val="24"/>
              </w:rPr>
            </w:pPr>
            <w:r w:rsidRPr="00611578">
              <w:rPr>
                <w:i/>
                <w:szCs w:val="24"/>
              </w:rPr>
              <w:t>Babesia bovis</w:t>
            </w:r>
          </w:p>
        </w:tc>
        <w:tc>
          <w:tcPr>
            <w:tcW w:w="0" w:type="auto"/>
          </w:tcPr>
          <w:p w14:paraId="4927DCEF" w14:textId="77777777" w:rsidR="007C0D28" w:rsidRPr="00076E91" w:rsidRDefault="007C0D28" w:rsidP="008D799A">
            <w:pPr>
              <w:spacing w:line="360" w:lineRule="auto"/>
              <w:rPr>
                <w:szCs w:val="24"/>
              </w:rPr>
            </w:pPr>
            <w:r w:rsidRPr="00076E91">
              <w:rPr>
                <w:szCs w:val="24"/>
              </w:rPr>
              <w:t>Alveolata</w:t>
            </w:r>
          </w:p>
        </w:tc>
        <w:tc>
          <w:tcPr>
            <w:tcW w:w="0" w:type="auto"/>
          </w:tcPr>
          <w:p w14:paraId="19539EFC" w14:textId="2FECD7A6" w:rsidR="007C0D28" w:rsidRPr="00076E91" w:rsidRDefault="00A041BA" w:rsidP="008D799A">
            <w:pPr>
              <w:spacing w:line="360" w:lineRule="auto"/>
              <w:rPr>
                <w:szCs w:val="24"/>
              </w:rPr>
            </w:pPr>
            <w:r w:rsidRPr="00076E91">
              <w:rPr>
                <w:szCs w:val="24"/>
              </w:rPr>
              <w:t>Eukaryota</w:t>
            </w:r>
          </w:p>
        </w:tc>
      </w:tr>
      <w:tr w:rsidR="007C0D28" w:rsidRPr="00076E91" w14:paraId="57624A04" w14:textId="77777777" w:rsidTr="002E4524">
        <w:tc>
          <w:tcPr>
            <w:tcW w:w="0" w:type="auto"/>
          </w:tcPr>
          <w:p w14:paraId="7A0F4436" w14:textId="77777777" w:rsidR="007C0D28" w:rsidRPr="00076E91" w:rsidRDefault="007C0D28" w:rsidP="008D799A">
            <w:pPr>
              <w:spacing w:line="360" w:lineRule="auto"/>
              <w:rPr>
                <w:szCs w:val="24"/>
              </w:rPr>
            </w:pPr>
            <w:r w:rsidRPr="00076E91">
              <w:rPr>
                <w:bCs/>
                <w:szCs w:val="24"/>
              </w:rPr>
              <w:t>321</w:t>
            </w:r>
          </w:p>
        </w:tc>
        <w:tc>
          <w:tcPr>
            <w:tcW w:w="0" w:type="auto"/>
          </w:tcPr>
          <w:p w14:paraId="692E1785" w14:textId="77777777" w:rsidR="007C0D28" w:rsidRPr="00611578" w:rsidRDefault="007C0D28" w:rsidP="008D799A">
            <w:pPr>
              <w:spacing w:line="360" w:lineRule="auto"/>
              <w:rPr>
                <w:i/>
                <w:szCs w:val="24"/>
              </w:rPr>
            </w:pPr>
            <w:r w:rsidRPr="00611578">
              <w:rPr>
                <w:i/>
                <w:szCs w:val="24"/>
              </w:rPr>
              <w:t>Cryptosporidium hominis ATCC BAA-381</w:t>
            </w:r>
          </w:p>
        </w:tc>
        <w:tc>
          <w:tcPr>
            <w:tcW w:w="0" w:type="auto"/>
          </w:tcPr>
          <w:p w14:paraId="28492AE0" w14:textId="77777777" w:rsidR="007C0D28" w:rsidRPr="00076E91" w:rsidRDefault="007C0D28" w:rsidP="008D799A">
            <w:pPr>
              <w:spacing w:line="360" w:lineRule="auto"/>
              <w:rPr>
                <w:szCs w:val="24"/>
              </w:rPr>
            </w:pPr>
            <w:r w:rsidRPr="00076E91">
              <w:rPr>
                <w:szCs w:val="24"/>
              </w:rPr>
              <w:t>Alveolata</w:t>
            </w:r>
          </w:p>
        </w:tc>
        <w:tc>
          <w:tcPr>
            <w:tcW w:w="0" w:type="auto"/>
          </w:tcPr>
          <w:p w14:paraId="19FE99E3" w14:textId="71B7704A" w:rsidR="007C0D28" w:rsidRPr="00076E91" w:rsidRDefault="00A041BA" w:rsidP="008D799A">
            <w:pPr>
              <w:spacing w:line="360" w:lineRule="auto"/>
              <w:rPr>
                <w:szCs w:val="24"/>
              </w:rPr>
            </w:pPr>
            <w:r w:rsidRPr="00076E91">
              <w:rPr>
                <w:szCs w:val="24"/>
              </w:rPr>
              <w:t>Eukaryota</w:t>
            </w:r>
          </w:p>
        </w:tc>
      </w:tr>
      <w:tr w:rsidR="007C0D28" w:rsidRPr="00076E91" w14:paraId="5E94B629" w14:textId="77777777" w:rsidTr="002E4524">
        <w:tc>
          <w:tcPr>
            <w:tcW w:w="0" w:type="auto"/>
          </w:tcPr>
          <w:p w14:paraId="70BE7044" w14:textId="77777777" w:rsidR="007C0D28" w:rsidRPr="00076E91" w:rsidRDefault="007C0D28" w:rsidP="008D799A">
            <w:pPr>
              <w:spacing w:line="360" w:lineRule="auto"/>
              <w:rPr>
                <w:szCs w:val="24"/>
              </w:rPr>
            </w:pPr>
            <w:r w:rsidRPr="00076E91">
              <w:rPr>
                <w:bCs/>
                <w:szCs w:val="24"/>
              </w:rPr>
              <w:t>322</w:t>
            </w:r>
          </w:p>
        </w:tc>
        <w:tc>
          <w:tcPr>
            <w:tcW w:w="0" w:type="auto"/>
          </w:tcPr>
          <w:p w14:paraId="0D37CC8D" w14:textId="77777777" w:rsidR="007C0D28" w:rsidRPr="00611578" w:rsidRDefault="007C0D28" w:rsidP="008D799A">
            <w:pPr>
              <w:spacing w:line="360" w:lineRule="auto"/>
              <w:rPr>
                <w:i/>
                <w:szCs w:val="24"/>
              </w:rPr>
            </w:pPr>
            <w:r w:rsidRPr="00611578">
              <w:rPr>
                <w:i/>
                <w:szCs w:val="24"/>
              </w:rPr>
              <w:t>Eimeria tenella</w:t>
            </w:r>
          </w:p>
        </w:tc>
        <w:tc>
          <w:tcPr>
            <w:tcW w:w="0" w:type="auto"/>
          </w:tcPr>
          <w:p w14:paraId="30AF06CE" w14:textId="77777777" w:rsidR="007C0D28" w:rsidRPr="00076E91" w:rsidRDefault="007C0D28" w:rsidP="008D799A">
            <w:pPr>
              <w:spacing w:line="360" w:lineRule="auto"/>
              <w:rPr>
                <w:szCs w:val="24"/>
              </w:rPr>
            </w:pPr>
            <w:r w:rsidRPr="00076E91">
              <w:rPr>
                <w:szCs w:val="24"/>
              </w:rPr>
              <w:t>Alveolata</w:t>
            </w:r>
          </w:p>
        </w:tc>
        <w:tc>
          <w:tcPr>
            <w:tcW w:w="0" w:type="auto"/>
          </w:tcPr>
          <w:p w14:paraId="45A4CE8C" w14:textId="4B08BEB9" w:rsidR="007C0D28" w:rsidRPr="00076E91" w:rsidRDefault="00A041BA" w:rsidP="008D799A">
            <w:pPr>
              <w:spacing w:line="360" w:lineRule="auto"/>
              <w:rPr>
                <w:szCs w:val="24"/>
              </w:rPr>
            </w:pPr>
            <w:r w:rsidRPr="00076E91">
              <w:rPr>
                <w:szCs w:val="24"/>
              </w:rPr>
              <w:t>Eukaryota</w:t>
            </w:r>
          </w:p>
        </w:tc>
      </w:tr>
      <w:tr w:rsidR="007C0D28" w:rsidRPr="00076E91" w14:paraId="156EFB5C" w14:textId="77777777" w:rsidTr="002E4524">
        <w:tc>
          <w:tcPr>
            <w:tcW w:w="0" w:type="auto"/>
          </w:tcPr>
          <w:p w14:paraId="0A1D32EA" w14:textId="77777777" w:rsidR="007C0D28" w:rsidRPr="00076E91" w:rsidRDefault="007C0D28" w:rsidP="008D799A">
            <w:pPr>
              <w:spacing w:line="360" w:lineRule="auto"/>
              <w:rPr>
                <w:szCs w:val="24"/>
              </w:rPr>
            </w:pPr>
            <w:r w:rsidRPr="00076E91">
              <w:rPr>
                <w:bCs/>
                <w:szCs w:val="24"/>
              </w:rPr>
              <w:t>323</w:t>
            </w:r>
          </w:p>
        </w:tc>
        <w:tc>
          <w:tcPr>
            <w:tcW w:w="0" w:type="auto"/>
          </w:tcPr>
          <w:p w14:paraId="6295581E" w14:textId="77777777" w:rsidR="007C0D28" w:rsidRPr="00611578" w:rsidRDefault="007C0D28" w:rsidP="008D799A">
            <w:pPr>
              <w:spacing w:line="360" w:lineRule="auto"/>
              <w:rPr>
                <w:i/>
                <w:szCs w:val="24"/>
              </w:rPr>
            </w:pPr>
            <w:r w:rsidRPr="00611578">
              <w:rPr>
                <w:i/>
                <w:szCs w:val="24"/>
              </w:rPr>
              <w:t>Neospora caninum</w:t>
            </w:r>
          </w:p>
        </w:tc>
        <w:tc>
          <w:tcPr>
            <w:tcW w:w="0" w:type="auto"/>
          </w:tcPr>
          <w:p w14:paraId="1662674B" w14:textId="77777777" w:rsidR="007C0D28" w:rsidRPr="00076E91" w:rsidRDefault="007C0D28" w:rsidP="008D799A">
            <w:pPr>
              <w:spacing w:line="360" w:lineRule="auto"/>
              <w:rPr>
                <w:szCs w:val="24"/>
              </w:rPr>
            </w:pPr>
            <w:r w:rsidRPr="00076E91">
              <w:rPr>
                <w:szCs w:val="24"/>
              </w:rPr>
              <w:t>Alveolata</w:t>
            </w:r>
          </w:p>
        </w:tc>
        <w:tc>
          <w:tcPr>
            <w:tcW w:w="0" w:type="auto"/>
          </w:tcPr>
          <w:p w14:paraId="58216D67" w14:textId="213C7674" w:rsidR="007C0D28" w:rsidRPr="00076E91" w:rsidRDefault="00A041BA" w:rsidP="008D799A">
            <w:pPr>
              <w:spacing w:line="360" w:lineRule="auto"/>
              <w:rPr>
                <w:szCs w:val="24"/>
              </w:rPr>
            </w:pPr>
            <w:r w:rsidRPr="00076E91">
              <w:rPr>
                <w:szCs w:val="24"/>
              </w:rPr>
              <w:t>Eukaryota</w:t>
            </w:r>
          </w:p>
        </w:tc>
      </w:tr>
      <w:tr w:rsidR="007C0D28" w:rsidRPr="00076E91" w14:paraId="7E349E53" w14:textId="77777777" w:rsidTr="002E4524">
        <w:tc>
          <w:tcPr>
            <w:tcW w:w="0" w:type="auto"/>
          </w:tcPr>
          <w:p w14:paraId="5DADC453" w14:textId="77777777" w:rsidR="007C0D28" w:rsidRPr="00076E91" w:rsidRDefault="007C0D28" w:rsidP="008D799A">
            <w:pPr>
              <w:spacing w:line="360" w:lineRule="auto"/>
              <w:rPr>
                <w:szCs w:val="24"/>
              </w:rPr>
            </w:pPr>
            <w:r w:rsidRPr="00076E91">
              <w:rPr>
                <w:bCs/>
                <w:szCs w:val="24"/>
              </w:rPr>
              <w:t>324</w:t>
            </w:r>
          </w:p>
        </w:tc>
        <w:tc>
          <w:tcPr>
            <w:tcW w:w="0" w:type="auto"/>
          </w:tcPr>
          <w:p w14:paraId="475E2AD1" w14:textId="77777777" w:rsidR="007C0D28" w:rsidRPr="00611578" w:rsidRDefault="007C0D28" w:rsidP="008D799A">
            <w:pPr>
              <w:spacing w:line="360" w:lineRule="auto"/>
              <w:rPr>
                <w:i/>
                <w:szCs w:val="24"/>
              </w:rPr>
            </w:pPr>
            <w:r w:rsidRPr="00611578">
              <w:rPr>
                <w:i/>
                <w:szCs w:val="24"/>
              </w:rPr>
              <w:t>Paramecium tetraurelia</w:t>
            </w:r>
          </w:p>
        </w:tc>
        <w:tc>
          <w:tcPr>
            <w:tcW w:w="0" w:type="auto"/>
          </w:tcPr>
          <w:p w14:paraId="029D6946" w14:textId="77777777" w:rsidR="007C0D28" w:rsidRPr="00076E91" w:rsidRDefault="007C0D28" w:rsidP="008D799A">
            <w:pPr>
              <w:spacing w:line="360" w:lineRule="auto"/>
              <w:rPr>
                <w:szCs w:val="24"/>
              </w:rPr>
            </w:pPr>
            <w:r w:rsidRPr="00076E91">
              <w:rPr>
                <w:szCs w:val="24"/>
              </w:rPr>
              <w:t>Alveolata</w:t>
            </w:r>
          </w:p>
        </w:tc>
        <w:tc>
          <w:tcPr>
            <w:tcW w:w="0" w:type="auto"/>
          </w:tcPr>
          <w:p w14:paraId="6BDC51A2" w14:textId="3333D5A6" w:rsidR="007C0D28" w:rsidRPr="00076E91" w:rsidRDefault="00A041BA" w:rsidP="008D799A">
            <w:pPr>
              <w:spacing w:line="360" w:lineRule="auto"/>
              <w:rPr>
                <w:szCs w:val="24"/>
              </w:rPr>
            </w:pPr>
            <w:r w:rsidRPr="00076E91">
              <w:rPr>
                <w:szCs w:val="24"/>
              </w:rPr>
              <w:t>Eukaryota</w:t>
            </w:r>
          </w:p>
        </w:tc>
      </w:tr>
      <w:tr w:rsidR="007C0D28" w:rsidRPr="00076E91" w14:paraId="704B6477" w14:textId="77777777" w:rsidTr="002E4524">
        <w:tc>
          <w:tcPr>
            <w:tcW w:w="0" w:type="auto"/>
          </w:tcPr>
          <w:p w14:paraId="43AACB44" w14:textId="77777777" w:rsidR="007C0D28" w:rsidRPr="00076E91" w:rsidRDefault="007C0D28" w:rsidP="008D799A">
            <w:pPr>
              <w:spacing w:line="360" w:lineRule="auto"/>
              <w:rPr>
                <w:szCs w:val="24"/>
              </w:rPr>
            </w:pPr>
            <w:r w:rsidRPr="00076E91">
              <w:rPr>
                <w:bCs/>
                <w:szCs w:val="24"/>
              </w:rPr>
              <w:t>325</w:t>
            </w:r>
          </w:p>
        </w:tc>
        <w:tc>
          <w:tcPr>
            <w:tcW w:w="0" w:type="auto"/>
          </w:tcPr>
          <w:p w14:paraId="0B6AB161" w14:textId="77777777" w:rsidR="007C0D28" w:rsidRPr="00611578" w:rsidRDefault="007C0D28" w:rsidP="008D799A">
            <w:pPr>
              <w:spacing w:line="360" w:lineRule="auto"/>
              <w:rPr>
                <w:i/>
                <w:szCs w:val="24"/>
              </w:rPr>
            </w:pPr>
            <w:r w:rsidRPr="00611578">
              <w:rPr>
                <w:i/>
                <w:szCs w:val="24"/>
              </w:rPr>
              <w:t>Perkinsus marinus</w:t>
            </w:r>
          </w:p>
        </w:tc>
        <w:tc>
          <w:tcPr>
            <w:tcW w:w="0" w:type="auto"/>
          </w:tcPr>
          <w:p w14:paraId="17238F43" w14:textId="77777777" w:rsidR="007C0D28" w:rsidRPr="00076E91" w:rsidRDefault="007C0D28" w:rsidP="008D799A">
            <w:pPr>
              <w:spacing w:line="360" w:lineRule="auto"/>
              <w:rPr>
                <w:szCs w:val="24"/>
              </w:rPr>
            </w:pPr>
            <w:r w:rsidRPr="00076E91">
              <w:rPr>
                <w:szCs w:val="24"/>
              </w:rPr>
              <w:t>Alveolata</w:t>
            </w:r>
          </w:p>
        </w:tc>
        <w:tc>
          <w:tcPr>
            <w:tcW w:w="0" w:type="auto"/>
          </w:tcPr>
          <w:p w14:paraId="4A3BB995" w14:textId="7093376F" w:rsidR="007C0D28" w:rsidRPr="00076E91" w:rsidRDefault="00A041BA" w:rsidP="008D799A">
            <w:pPr>
              <w:spacing w:line="360" w:lineRule="auto"/>
              <w:rPr>
                <w:szCs w:val="24"/>
              </w:rPr>
            </w:pPr>
            <w:r w:rsidRPr="00076E91">
              <w:rPr>
                <w:szCs w:val="24"/>
              </w:rPr>
              <w:t>Eukaryota</w:t>
            </w:r>
          </w:p>
        </w:tc>
      </w:tr>
      <w:tr w:rsidR="007C0D28" w:rsidRPr="00076E91" w14:paraId="75DEB812" w14:textId="77777777" w:rsidTr="002E4524">
        <w:tc>
          <w:tcPr>
            <w:tcW w:w="0" w:type="auto"/>
          </w:tcPr>
          <w:p w14:paraId="175A132F" w14:textId="77777777" w:rsidR="007C0D28" w:rsidRPr="00076E91" w:rsidRDefault="007C0D28" w:rsidP="008D799A">
            <w:pPr>
              <w:spacing w:line="360" w:lineRule="auto"/>
              <w:rPr>
                <w:szCs w:val="24"/>
              </w:rPr>
            </w:pPr>
            <w:r w:rsidRPr="00076E91">
              <w:rPr>
                <w:bCs/>
                <w:szCs w:val="24"/>
              </w:rPr>
              <w:t>326</w:t>
            </w:r>
          </w:p>
        </w:tc>
        <w:tc>
          <w:tcPr>
            <w:tcW w:w="0" w:type="auto"/>
          </w:tcPr>
          <w:p w14:paraId="615BEE3D" w14:textId="77777777" w:rsidR="007C0D28" w:rsidRPr="00611578" w:rsidRDefault="007C0D28" w:rsidP="008D799A">
            <w:pPr>
              <w:spacing w:line="360" w:lineRule="auto"/>
              <w:rPr>
                <w:i/>
                <w:szCs w:val="24"/>
              </w:rPr>
            </w:pPr>
            <w:r w:rsidRPr="00611578">
              <w:rPr>
                <w:i/>
                <w:szCs w:val="24"/>
              </w:rPr>
              <w:t>Plasmodium berghei</w:t>
            </w:r>
          </w:p>
        </w:tc>
        <w:tc>
          <w:tcPr>
            <w:tcW w:w="0" w:type="auto"/>
          </w:tcPr>
          <w:p w14:paraId="1ECF8A7B" w14:textId="77777777" w:rsidR="007C0D28" w:rsidRPr="00076E91" w:rsidRDefault="007C0D28" w:rsidP="008D799A">
            <w:pPr>
              <w:spacing w:line="360" w:lineRule="auto"/>
              <w:rPr>
                <w:szCs w:val="24"/>
              </w:rPr>
            </w:pPr>
            <w:r w:rsidRPr="00076E91">
              <w:rPr>
                <w:szCs w:val="24"/>
              </w:rPr>
              <w:t>Alveolata</w:t>
            </w:r>
          </w:p>
        </w:tc>
        <w:tc>
          <w:tcPr>
            <w:tcW w:w="0" w:type="auto"/>
          </w:tcPr>
          <w:p w14:paraId="1B004EE0" w14:textId="76FCB78B" w:rsidR="007C0D28" w:rsidRPr="00076E91" w:rsidRDefault="00A041BA" w:rsidP="008D799A">
            <w:pPr>
              <w:spacing w:line="360" w:lineRule="auto"/>
              <w:rPr>
                <w:szCs w:val="24"/>
              </w:rPr>
            </w:pPr>
            <w:r w:rsidRPr="00076E91">
              <w:rPr>
                <w:szCs w:val="24"/>
              </w:rPr>
              <w:t>Eukaryota</w:t>
            </w:r>
          </w:p>
        </w:tc>
      </w:tr>
      <w:tr w:rsidR="007C0D28" w:rsidRPr="00076E91" w14:paraId="3C9213B8" w14:textId="77777777" w:rsidTr="002E4524">
        <w:tc>
          <w:tcPr>
            <w:tcW w:w="0" w:type="auto"/>
          </w:tcPr>
          <w:p w14:paraId="7C487C6D" w14:textId="77777777" w:rsidR="007C0D28" w:rsidRPr="00076E91" w:rsidRDefault="007C0D28" w:rsidP="008D799A">
            <w:pPr>
              <w:spacing w:line="360" w:lineRule="auto"/>
              <w:rPr>
                <w:szCs w:val="24"/>
              </w:rPr>
            </w:pPr>
            <w:r w:rsidRPr="00076E91">
              <w:rPr>
                <w:bCs/>
                <w:szCs w:val="24"/>
              </w:rPr>
              <w:t>327</w:t>
            </w:r>
          </w:p>
        </w:tc>
        <w:tc>
          <w:tcPr>
            <w:tcW w:w="0" w:type="auto"/>
          </w:tcPr>
          <w:p w14:paraId="6C70C102" w14:textId="77777777" w:rsidR="007C0D28" w:rsidRPr="00611578" w:rsidRDefault="007C0D28" w:rsidP="008D799A">
            <w:pPr>
              <w:spacing w:line="360" w:lineRule="auto"/>
              <w:rPr>
                <w:i/>
                <w:szCs w:val="24"/>
              </w:rPr>
            </w:pPr>
            <w:r w:rsidRPr="00611578">
              <w:rPr>
                <w:i/>
                <w:szCs w:val="24"/>
              </w:rPr>
              <w:t>Plasmodium chabaudi</w:t>
            </w:r>
          </w:p>
        </w:tc>
        <w:tc>
          <w:tcPr>
            <w:tcW w:w="0" w:type="auto"/>
          </w:tcPr>
          <w:p w14:paraId="3CA96A74" w14:textId="77777777" w:rsidR="007C0D28" w:rsidRPr="00076E91" w:rsidRDefault="007C0D28" w:rsidP="008D799A">
            <w:pPr>
              <w:spacing w:line="360" w:lineRule="auto"/>
              <w:rPr>
                <w:szCs w:val="24"/>
              </w:rPr>
            </w:pPr>
            <w:r w:rsidRPr="00076E91">
              <w:rPr>
                <w:szCs w:val="24"/>
              </w:rPr>
              <w:t>Alveolata</w:t>
            </w:r>
          </w:p>
        </w:tc>
        <w:tc>
          <w:tcPr>
            <w:tcW w:w="0" w:type="auto"/>
          </w:tcPr>
          <w:p w14:paraId="4A65C061" w14:textId="02FD8889" w:rsidR="007C0D28" w:rsidRPr="00076E91" w:rsidRDefault="00A041BA" w:rsidP="008D799A">
            <w:pPr>
              <w:spacing w:line="360" w:lineRule="auto"/>
              <w:rPr>
                <w:szCs w:val="24"/>
              </w:rPr>
            </w:pPr>
            <w:r w:rsidRPr="00076E91">
              <w:rPr>
                <w:szCs w:val="24"/>
              </w:rPr>
              <w:t>Eukaryota</w:t>
            </w:r>
          </w:p>
        </w:tc>
      </w:tr>
      <w:tr w:rsidR="007C0D28" w:rsidRPr="00076E91" w14:paraId="6C5ED588" w14:textId="77777777" w:rsidTr="002E4524">
        <w:tc>
          <w:tcPr>
            <w:tcW w:w="0" w:type="auto"/>
          </w:tcPr>
          <w:p w14:paraId="4B0B4273" w14:textId="77777777" w:rsidR="007C0D28" w:rsidRPr="00076E91" w:rsidRDefault="007C0D28" w:rsidP="008D799A">
            <w:pPr>
              <w:spacing w:line="360" w:lineRule="auto"/>
              <w:rPr>
                <w:szCs w:val="24"/>
              </w:rPr>
            </w:pPr>
            <w:r w:rsidRPr="00076E91">
              <w:rPr>
                <w:bCs/>
                <w:szCs w:val="24"/>
              </w:rPr>
              <w:t>328</w:t>
            </w:r>
          </w:p>
        </w:tc>
        <w:tc>
          <w:tcPr>
            <w:tcW w:w="0" w:type="auto"/>
          </w:tcPr>
          <w:p w14:paraId="65CF516C" w14:textId="77777777" w:rsidR="007C0D28" w:rsidRPr="00611578" w:rsidRDefault="007C0D28" w:rsidP="008D799A">
            <w:pPr>
              <w:spacing w:line="360" w:lineRule="auto"/>
              <w:rPr>
                <w:i/>
                <w:szCs w:val="24"/>
              </w:rPr>
            </w:pPr>
            <w:r w:rsidRPr="00611578">
              <w:rPr>
                <w:i/>
                <w:szCs w:val="24"/>
              </w:rPr>
              <w:t>Plasmodium falciparum</w:t>
            </w:r>
          </w:p>
        </w:tc>
        <w:tc>
          <w:tcPr>
            <w:tcW w:w="0" w:type="auto"/>
          </w:tcPr>
          <w:p w14:paraId="5D738761" w14:textId="77777777" w:rsidR="007C0D28" w:rsidRPr="00076E91" w:rsidRDefault="007C0D28" w:rsidP="008D799A">
            <w:pPr>
              <w:spacing w:line="360" w:lineRule="auto"/>
              <w:rPr>
                <w:szCs w:val="24"/>
              </w:rPr>
            </w:pPr>
            <w:r w:rsidRPr="00076E91">
              <w:rPr>
                <w:szCs w:val="24"/>
              </w:rPr>
              <w:t>Alveolata</w:t>
            </w:r>
          </w:p>
        </w:tc>
        <w:tc>
          <w:tcPr>
            <w:tcW w:w="0" w:type="auto"/>
          </w:tcPr>
          <w:p w14:paraId="341D8AB3" w14:textId="64960BB9" w:rsidR="007C0D28" w:rsidRPr="00076E91" w:rsidRDefault="00A041BA" w:rsidP="008D799A">
            <w:pPr>
              <w:spacing w:line="360" w:lineRule="auto"/>
              <w:rPr>
                <w:szCs w:val="24"/>
              </w:rPr>
            </w:pPr>
            <w:r w:rsidRPr="00076E91">
              <w:rPr>
                <w:szCs w:val="24"/>
              </w:rPr>
              <w:t>Eukaryota</w:t>
            </w:r>
          </w:p>
        </w:tc>
      </w:tr>
      <w:tr w:rsidR="007C0D28" w:rsidRPr="00076E91" w14:paraId="57E414D2" w14:textId="77777777" w:rsidTr="002E4524">
        <w:tc>
          <w:tcPr>
            <w:tcW w:w="0" w:type="auto"/>
          </w:tcPr>
          <w:p w14:paraId="0D32C0D0" w14:textId="77777777" w:rsidR="007C0D28" w:rsidRPr="00076E91" w:rsidRDefault="007C0D28" w:rsidP="008D799A">
            <w:pPr>
              <w:spacing w:line="360" w:lineRule="auto"/>
              <w:rPr>
                <w:szCs w:val="24"/>
              </w:rPr>
            </w:pPr>
            <w:r w:rsidRPr="00076E91">
              <w:rPr>
                <w:bCs/>
                <w:szCs w:val="24"/>
              </w:rPr>
              <w:t>329</w:t>
            </w:r>
          </w:p>
        </w:tc>
        <w:tc>
          <w:tcPr>
            <w:tcW w:w="0" w:type="auto"/>
          </w:tcPr>
          <w:p w14:paraId="142977DB" w14:textId="77777777" w:rsidR="007C0D28" w:rsidRPr="00611578" w:rsidRDefault="007C0D28" w:rsidP="008D799A">
            <w:pPr>
              <w:spacing w:line="360" w:lineRule="auto"/>
              <w:rPr>
                <w:i/>
                <w:szCs w:val="24"/>
              </w:rPr>
            </w:pPr>
            <w:r w:rsidRPr="00611578">
              <w:rPr>
                <w:i/>
                <w:szCs w:val="24"/>
              </w:rPr>
              <w:t>Plasmodium gallinaceum</w:t>
            </w:r>
          </w:p>
        </w:tc>
        <w:tc>
          <w:tcPr>
            <w:tcW w:w="0" w:type="auto"/>
          </w:tcPr>
          <w:p w14:paraId="15E7CDD3" w14:textId="77777777" w:rsidR="007C0D28" w:rsidRPr="00076E91" w:rsidRDefault="007C0D28" w:rsidP="008D799A">
            <w:pPr>
              <w:spacing w:line="360" w:lineRule="auto"/>
              <w:rPr>
                <w:szCs w:val="24"/>
              </w:rPr>
            </w:pPr>
            <w:r w:rsidRPr="00076E91">
              <w:rPr>
                <w:szCs w:val="24"/>
              </w:rPr>
              <w:t>Alveolata</w:t>
            </w:r>
          </w:p>
        </w:tc>
        <w:tc>
          <w:tcPr>
            <w:tcW w:w="0" w:type="auto"/>
          </w:tcPr>
          <w:p w14:paraId="78CFD324" w14:textId="7415A1D2" w:rsidR="007C0D28" w:rsidRPr="00076E91" w:rsidRDefault="00A041BA" w:rsidP="008D799A">
            <w:pPr>
              <w:spacing w:line="360" w:lineRule="auto"/>
              <w:rPr>
                <w:szCs w:val="24"/>
              </w:rPr>
            </w:pPr>
            <w:r w:rsidRPr="00076E91">
              <w:rPr>
                <w:szCs w:val="24"/>
              </w:rPr>
              <w:t>Eukaryota</w:t>
            </w:r>
          </w:p>
        </w:tc>
      </w:tr>
      <w:tr w:rsidR="007C0D28" w:rsidRPr="00076E91" w14:paraId="641E8FCA" w14:textId="77777777" w:rsidTr="002E4524">
        <w:tc>
          <w:tcPr>
            <w:tcW w:w="0" w:type="auto"/>
          </w:tcPr>
          <w:p w14:paraId="63FFA928" w14:textId="77777777" w:rsidR="007C0D28" w:rsidRPr="00076E91" w:rsidRDefault="007C0D28" w:rsidP="008D799A">
            <w:pPr>
              <w:spacing w:line="360" w:lineRule="auto"/>
              <w:rPr>
                <w:szCs w:val="24"/>
              </w:rPr>
            </w:pPr>
            <w:r w:rsidRPr="00076E91">
              <w:rPr>
                <w:bCs/>
                <w:szCs w:val="24"/>
              </w:rPr>
              <w:t>330</w:t>
            </w:r>
          </w:p>
        </w:tc>
        <w:tc>
          <w:tcPr>
            <w:tcW w:w="0" w:type="auto"/>
          </w:tcPr>
          <w:p w14:paraId="1CD3DA04" w14:textId="77777777" w:rsidR="007C0D28" w:rsidRPr="00611578" w:rsidRDefault="007C0D28" w:rsidP="008D799A">
            <w:pPr>
              <w:spacing w:line="360" w:lineRule="auto"/>
              <w:rPr>
                <w:i/>
                <w:szCs w:val="24"/>
              </w:rPr>
            </w:pPr>
            <w:r w:rsidRPr="00611578">
              <w:rPr>
                <w:i/>
                <w:szCs w:val="24"/>
              </w:rPr>
              <w:t>Plasmodium knowlesi</w:t>
            </w:r>
          </w:p>
        </w:tc>
        <w:tc>
          <w:tcPr>
            <w:tcW w:w="0" w:type="auto"/>
          </w:tcPr>
          <w:p w14:paraId="065F85C0" w14:textId="77777777" w:rsidR="007C0D28" w:rsidRPr="00076E91" w:rsidRDefault="007C0D28" w:rsidP="008D799A">
            <w:pPr>
              <w:spacing w:line="360" w:lineRule="auto"/>
              <w:rPr>
                <w:szCs w:val="24"/>
              </w:rPr>
            </w:pPr>
            <w:r w:rsidRPr="00076E91">
              <w:rPr>
                <w:szCs w:val="24"/>
              </w:rPr>
              <w:t>Alveolata</w:t>
            </w:r>
          </w:p>
        </w:tc>
        <w:tc>
          <w:tcPr>
            <w:tcW w:w="0" w:type="auto"/>
          </w:tcPr>
          <w:p w14:paraId="199AD65E" w14:textId="4EFE3F62" w:rsidR="007C0D28" w:rsidRPr="00076E91" w:rsidRDefault="00A041BA" w:rsidP="008D799A">
            <w:pPr>
              <w:spacing w:line="360" w:lineRule="auto"/>
              <w:rPr>
                <w:szCs w:val="24"/>
              </w:rPr>
            </w:pPr>
            <w:r w:rsidRPr="00076E91">
              <w:rPr>
                <w:szCs w:val="24"/>
              </w:rPr>
              <w:t>Eukaryota</w:t>
            </w:r>
          </w:p>
        </w:tc>
      </w:tr>
      <w:tr w:rsidR="007C0D28" w:rsidRPr="00076E91" w14:paraId="1EF617B5" w14:textId="77777777" w:rsidTr="002E4524">
        <w:tc>
          <w:tcPr>
            <w:tcW w:w="0" w:type="auto"/>
          </w:tcPr>
          <w:p w14:paraId="037F28B4" w14:textId="77777777" w:rsidR="007C0D28" w:rsidRPr="00076E91" w:rsidRDefault="007C0D28" w:rsidP="008D799A">
            <w:pPr>
              <w:spacing w:line="360" w:lineRule="auto"/>
              <w:rPr>
                <w:szCs w:val="24"/>
              </w:rPr>
            </w:pPr>
            <w:r w:rsidRPr="00076E91">
              <w:rPr>
                <w:bCs/>
                <w:szCs w:val="24"/>
              </w:rPr>
              <w:t>331</w:t>
            </w:r>
          </w:p>
        </w:tc>
        <w:tc>
          <w:tcPr>
            <w:tcW w:w="0" w:type="auto"/>
          </w:tcPr>
          <w:p w14:paraId="551907D3" w14:textId="77777777" w:rsidR="007C0D28" w:rsidRPr="00611578" w:rsidRDefault="007C0D28" w:rsidP="008D799A">
            <w:pPr>
              <w:spacing w:line="360" w:lineRule="auto"/>
              <w:rPr>
                <w:i/>
                <w:szCs w:val="24"/>
              </w:rPr>
            </w:pPr>
            <w:r w:rsidRPr="00611578">
              <w:rPr>
                <w:i/>
                <w:szCs w:val="24"/>
              </w:rPr>
              <w:t>Plasmodium reichenowi</w:t>
            </w:r>
          </w:p>
        </w:tc>
        <w:tc>
          <w:tcPr>
            <w:tcW w:w="0" w:type="auto"/>
          </w:tcPr>
          <w:p w14:paraId="3C4E1B8B" w14:textId="77777777" w:rsidR="007C0D28" w:rsidRPr="00076E91" w:rsidRDefault="007C0D28" w:rsidP="008D799A">
            <w:pPr>
              <w:spacing w:line="360" w:lineRule="auto"/>
              <w:rPr>
                <w:szCs w:val="24"/>
              </w:rPr>
            </w:pPr>
            <w:r w:rsidRPr="00076E91">
              <w:rPr>
                <w:szCs w:val="24"/>
              </w:rPr>
              <w:t>Alveolata</w:t>
            </w:r>
          </w:p>
        </w:tc>
        <w:tc>
          <w:tcPr>
            <w:tcW w:w="0" w:type="auto"/>
          </w:tcPr>
          <w:p w14:paraId="1B8380EF" w14:textId="46B66FCA" w:rsidR="007C0D28" w:rsidRPr="00076E91" w:rsidRDefault="00A041BA" w:rsidP="008D799A">
            <w:pPr>
              <w:spacing w:line="360" w:lineRule="auto"/>
              <w:rPr>
                <w:szCs w:val="24"/>
              </w:rPr>
            </w:pPr>
            <w:r w:rsidRPr="00076E91">
              <w:rPr>
                <w:szCs w:val="24"/>
              </w:rPr>
              <w:t>Eukaryota</w:t>
            </w:r>
          </w:p>
        </w:tc>
      </w:tr>
      <w:tr w:rsidR="007C0D28" w:rsidRPr="00076E91" w14:paraId="33576BD8" w14:textId="77777777" w:rsidTr="002E4524">
        <w:tc>
          <w:tcPr>
            <w:tcW w:w="0" w:type="auto"/>
          </w:tcPr>
          <w:p w14:paraId="61F84E26" w14:textId="77777777" w:rsidR="007C0D28" w:rsidRPr="00076E91" w:rsidRDefault="007C0D28" w:rsidP="008D799A">
            <w:pPr>
              <w:spacing w:line="360" w:lineRule="auto"/>
              <w:rPr>
                <w:szCs w:val="24"/>
              </w:rPr>
            </w:pPr>
            <w:r w:rsidRPr="00076E91">
              <w:rPr>
                <w:bCs/>
                <w:szCs w:val="24"/>
              </w:rPr>
              <w:t>332</w:t>
            </w:r>
          </w:p>
        </w:tc>
        <w:tc>
          <w:tcPr>
            <w:tcW w:w="0" w:type="auto"/>
          </w:tcPr>
          <w:p w14:paraId="22039D9F" w14:textId="77777777" w:rsidR="007C0D28" w:rsidRPr="00611578" w:rsidRDefault="007C0D28" w:rsidP="008D799A">
            <w:pPr>
              <w:spacing w:line="360" w:lineRule="auto"/>
              <w:rPr>
                <w:i/>
                <w:szCs w:val="24"/>
              </w:rPr>
            </w:pPr>
            <w:r w:rsidRPr="00611578">
              <w:rPr>
                <w:i/>
                <w:szCs w:val="24"/>
              </w:rPr>
              <w:t>Plasmodium vivax</w:t>
            </w:r>
          </w:p>
        </w:tc>
        <w:tc>
          <w:tcPr>
            <w:tcW w:w="0" w:type="auto"/>
          </w:tcPr>
          <w:p w14:paraId="7FC2B121" w14:textId="77777777" w:rsidR="007C0D28" w:rsidRPr="00076E91" w:rsidRDefault="007C0D28" w:rsidP="008D799A">
            <w:pPr>
              <w:spacing w:line="360" w:lineRule="auto"/>
              <w:rPr>
                <w:szCs w:val="24"/>
              </w:rPr>
            </w:pPr>
            <w:r w:rsidRPr="00076E91">
              <w:rPr>
                <w:szCs w:val="24"/>
              </w:rPr>
              <w:t>Alveolata</w:t>
            </w:r>
          </w:p>
        </w:tc>
        <w:tc>
          <w:tcPr>
            <w:tcW w:w="0" w:type="auto"/>
          </w:tcPr>
          <w:p w14:paraId="6B122D0E" w14:textId="67F3F615" w:rsidR="007C0D28" w:rsidRPr="00076E91" w:rsidRDefault="00A041BA" w:rsidP="008D799A">
            <w:pPr>
              <w:spacing w:line="360" w:lineRule="auto"/>
              <w:rPr>
                <w:szCs w:val="24"/>
              </w:rPr>
            </w:pPr>
            <w:r w:rsidRPr="00076E91">
              <w:rPr>
                <w:szCs w:val="24"/>
              </w:rPr>
              <w:t>Eukaryota</w:t>
            </w:r>
          </w:p>
        </w:tc>
      </w:tr>
      <w:tr w:rsidR="007C0D28" w:rsidRPr="00076E91" w14:paraId="04190719" w14:textId="77777777" w:rsidTr="002E4524">
        <w:tc>
          <w:tcPr>
            <w:tcW w:w="0" w:type="auto"/>
          </w:tcPr>
          <w:p w14:paraId="3BD11DC1" w14:textId="77777777" w:rsidR="007C0D28" w:rsidRPr="00076E91" w:rsidRDefault="007C0D28" w:rsidP="008D799A">
            <w:pPr>
              <w:spacing w:line="360" w:lineRule="auto"/>
              <w:rPr>
                <w:szCs w:val="24"/>
              </w:rPr>
            </w:pPr>
            <w:r w:rsidRPr="00076E91">
              <w:rPr>
                <w:bCs/>
                <w:szCs w:val="24"/>
              </w:rPr>
              <w:t>333</w:t>
            </w:r>
          </w:p>
        </w:tc>
        <w:tc>
          <w:tcPr>
            <w:tcW w:w="0" w:type="auto"/>
          </w:tcPr>
          <w:p w14:paraId="25CDBF80" w14:textId="77777777" w:rsidR="007C0D28" w:rsidRPr="00611578" w:rsidRDefault="007C0D28" w:rsidP="008D799A">
            <w:pPr>
              <w:spacing w:line="360" w:lineRule="auto"/>
              <w:rPr>
                <w:i/>
                <w:szCs w:val="24"/>
              </w:rPr>
            </w:pPr>
            <w:r w:rsidRPr="00611578">
              <w:rPr>
                <w:i/>
                <w:szCs w:val="24"/>
              </w:rPr>
              <w:t>Plasmodium yoelii</w:t>
            </w:r>
          </w:p>
        </w:tc>
        <w:tc>
          <w:tcPr>
            <w:tcW w:w="0" w:type="auto"/>
          </w:tcPr>
          <w:p w14:paraId="61385994" w14:textId="77777777" w:rsidR="007C0D28" w:rsidRPr="00076E91" w:rsidRDefault="007C0D28" w:rsidP="008D799A">
            <w:pPr>
              <w:spacing w:line="360" w:lineRule="auto"/>
              <w:rPr>
                <w:szCs w:val="24"/>
              </w:rPr>
            </w:pPr>
            <w:r w:rsidRPr="00076E91">
              <w:rPr>
                <w:szCs w:val="24"/>
              </w:rPr>
              <w:t>Alveolata</w:t>
            </w:r>
          </w:p>
        </w:tc>
        <w:tc>
          <w:tcPr>
            <w:tcW w:w="0" w:type="auto"/>
          </w:tcPr>
          <w:p w14:paraId="49D178ED" w14:textId="178D7844" w:rsidR="007C0D28" w:rsidRPr="00076E91" w:rsidRDefault="00A041BA" w:rsidP="008D799A">
            <w:pPr>
              <w:spacing w:line="360" w:lineRule="auto"/>
              <w:rPr>
                <w:szCs w:val="24"/>
              </w:rPr>
            </w:pPr>
            <w:r w:rsidRPr="00076E91">
              <w:rPr>
                <w:szCs w:val="24"/>
              </w:rPr>
              <w:t>Eukaryota</w:t>
            </w:r>
          </w:p>
        </w:tc>
      </w:tr>
      <w:tr w:rsidR="007C0D28" w:rsidRPr="00076E91" w14:paraId="7955F00D" w14:textId="77777777" w:rsidTr="002E4524">
        <w:tc>
          <w:tcPr>
            <w:tcW w:w="0" w:type="auto"/>
          </w:tcPr>
          <w:p w14:paraId="4F320C3E" w14:textId="77777777" w:rsidR="007C0D28" w:rsidRPr="00076E91" w:rsidRDefault="007C0D28" w:rsidP="008D799A">
            <w:pPr>
              <w:spacing w:line="360" w:lineRule="auto"/>
              <w:rPr>
                <w:szCs w:val="24"/>
              </w:rPr>
            </w:pPr>
            <w:r w:rsidRPr="00076E91">
              <w:rPr>
                <w:bCs/>
                <w:szCs w:val="24"/>
              </w:rPr>
              <w:t>334</w:t>
            </w:r>
          </w:p>
        </w:tc>
        <w:tc>
          <w:tcPr>
            <w:tcW w:w="0" w:type="auto"/>
          </w:tcPr>
          <w:p w14:paraId="52E147B8" w14:textId="77777777" w:rsidR="007C0D28" w:rsidRPr="00611578" w:rsidRDefault="007C0D28" w:rsidP="008D799A">
            <w:pPr>
              <w:spacing w:line="360" w:lineRule="auto"/>
              <w:rPr>
                <w:i/>
                <w:szCs w:val="24"/>
              </w:rPr>
            </w:pPr>
            <w:r w:rsidRPr="00611578">
              <w:rPr>
                <w:i/>
                <w:szCs w:val="24"/>
              </w:rPr>
              <w:t>Tetrahymena thermophila</w:t>
            </w:r>
          </w:p>
        </w:tc>
        <w:tc>
          <w:tcPr>
            <w:tcW w:w="0" w:type="auto"/>
          </w:tcPr>
          <w:p w14:paraId="27894F23" w14:textId="77777777" w:rsidR="007C0D28" w:rsidRPr="00076E91" w:rsidRDefault="007C0D28" w:rsidP="008D799A">
            <w:pPr>
              <w:spacing w:line="360" w:lineRule="auto"/>
              <w:rPr>
                <w:szCs w:val="24"/>
              </w:rPr>
            </w:pPr>
            <w:r w:rsidRPr="00076E91">
              <w:rPr>
                <w:szCs w:val="24"/>
              </w:rPr>
              <w:t>Alveolata</w:t>
            </w:r>
          </w:p>
        </w:tc>
        <w:tc>
          <w:tcPr>
            <w:tcW w:w="0" w:type="auto"/>
          </w:tcPr>
          <w:p w14:paraId="59ADBDC4" w14:textId="0FB73F65" w:rsidR="007C0D28" w:rsidRPr="00076E91" w:rsidRDefault="00A041BA" w:rsidP="008D799A">
            <w:pPr>
              <w:spacing w:line="360" w:lineRule="auto"/>
              <w:rPr>
                <w:szCs w:val="24"/>
              </w:rPr>
            </w:pPr>
            <w:r w:rsidRPr="00076E91">
              <w:rPr>
                <w:szCs w:val="24"/>
              </w:rPr>
              <w:t>Eukaryota</w:t>
            </w:r>
          </w:p>
        </w:tc>
      </w:tr>
      <w:tr w:rsidR="007C0D28" w:rsidRPr="00076E91" w14:paraId="60F1F9AA" w14:textId="77777777" w:rsidTr="002E4524">
        <w:tc>
          <w:tcPr>
            <w:tcW w:w="0" w:type="auto"/>
          </w:tcPr>
          <w:p w14:paraId="70E7197B" w14:textId="77777777" w:rsidR="007C0D28" w:rsidRPr="00076E91" w:rsidRDefault="007C0D28" w:rsidP="008D799A">
            <w:pPr>
              <w:spacing w:line="360" w:lineRule="auto"/>
              <w:rPr>
                <w:szCs w:val="24"/>
              </w:rPr>
            </w:pPr>
            <w:r w:rsidRPr="00076E91">
              <w:rPr>
                <w:bCs/>
                <w:szCs w:val="24"/>
              </w:rPr>
              <w:t>335</w:t>
            </w:r>
          </w:p>
        </w:tc>
        <w:tc>
          <w:tcPr>
            <w:tcW w:w="0" w:type="auto"/>
          </w:tcPr>
          <w:p w14:paraId="0945B3AE" w14:textId="77777777" w:rsidR="007C0D28" w:rsidRPr="00611578" w:rsidRDefault="007C0D28" w:rsidP="008D799A">
            <w:pPr>
              <w:spacing w:line="360" w:lineRule="auto"/>
              <w:rPr>
                <w:i/>
                <w:szCs w:val="24"/>
              </w:rPr>
            </w:pPr>
            <w:r w:rsidRPr="00611578">
              <w:rPr>
                <w:i/>
                <w:szCs w:val="24"/>
              </w:rPr>
              <w:t>Theileria annulata</w:t>
            </w:r>
          </w:p>
        </w:tc>
        <w:tc>
          <w:tcPr>
            <w:tcW w:w="0" w:type="auto"/>
          </w:tcPr>
          <w:p w14:paraId="520AE284" w14:textId="77777777" w:rsidR="007C0D28" w:rsidRPr="00076E91" w:rsidRDefault="007C0D28" w:rsidP="008D799A">
            <w:pPr>
              <w:spacing w:line="360" w:lineRule="auto"/>
              <w:rPr>
                <w:szCs w:val="24"/>
              </w:rPr>
            </w:pPr>
            <w:r w:rsidRPr="00076E91">
              <w:rPr>
                <w:szCs w:val="24"/>
              </w:rPr>
              <w:t>Alveolata</w:t>
            </w:r>
          </w:p>
        </w:tc>
        <w:tc>
          <w:tcPr>
            <w:tcW w:w="0" w:type="auto"/>
          </w:tcPr>
          <w:p w14:paraId="06A0C6A9" w14:textId="3A489669" w:rsidR="007C0D28" w:rsidRPr="00076E91" w:rsidRDefault="00A041BA" w:rsidP="008D799A">
            <w:pPr>
              <w:spacing w:line="360" w:lineRule="auto"/>
              <w:rPr>
                <w:szCs w:val="24"/>
              </w:rPr>
            </w:pPr>
            <w:r w:rsidRPr="00076E91">
              <w:rPr>
                <w:szCs w:val="24"/>
              </w:rPr>
              <w:t>Eukaryota</w:t>
            </w:r>
          </w:p>
        </w:tc>
      </w:tr>
      <w:tr w:rsidR="007C0D28" w:rsidRPr="00076E91" w14:paraId="6B742BE8" w14:textId="77777777" w:rsidTr="002E4524">
        <w:tc>
          <w:tcPr>
            <w:tcW w:w="0" w:type="auto"/>
          </w:tcPr>
          <w:p w14:paraId="3E03D868" w14:textId="77777777" w:rsidR="007C0D28" w:rsidRPr="00076E91" w:rsidRDefault="007C0D28" w:rsidP="008D799A">
            <w:pPr>
              <w:spacing w:line="360" w:lineRule="auto"/>
              <w:rPr>
                <w:szCs w:val="24"/>
              </w:rPr>
            </w:pPr>
            <w:r w:rsidRPr="00076E91">
              <w:rPr>
                <w:bCs/>
                <w:szCs w:val="24"/>
              </w:rPr>
              <w:t>336</w:t>
            </w:r>
          </w:p>
        </w:tc>
        <w:tc>
          <w:tcPr>
            <w:tcW w:w="0" w:type="auto"/>
          </w:tcPr>
          <w:p w14:paraId="5D1648EE" w14:textId="77777777" w:rsidR="007C0D28" w:rsidRPr="00611578" w:rsidRDefault="007C0D28" w:rsidP="008D799A">
            <w:pPr>
              <w:spacing w:line="360" w:lineRule="auto"/>
              <w:rPr>
                <w:i/>
                <w:szCs w:val="24"/>
              </w:rPr>
            </w:pPr>
            <w:r w:rsidRPr="00611578">
              <w:rPr>
                <w:i/>
                <w:szCs w:val="24"/>
              </w:rPr>
              <w:t>Theileria parva</w:t>
            </w:r>
          </w:p>
        </w:tc>
        <w:tc>
          <w:tcPr>
            <w:tcW w:w="0" w:type="auto"/>
          </w:tcPr>
          <w:p w14:paraId="3AF8C95F" w14:textId="77777777" w:rsidR="007C0D28" w:rsidRPr="00076E91" w:rsidRDefault="007C0D28" w:rsidP="008D799A">
            <w:pPr>
              <w:spacing w:line="360" w:lineRule="auto"/>
              <w:rPr>
                <w:szCs w:val="24"/>
              </w:rPr>
            </w:pPr>
            <w:r w:rsidRPr="00076E91">
              <w:rPr>
                <w:szCs w:val="24"/>
              </w:rPr>
              <w:t>Alveolata</w:t>
            </w:r>
          </w:p>
        </w:tc>
        <w:tc>
          <w:tcPr>
            <w:tcW w:w="0" w:type="auto"/>
          </w:tcPr>
          <w:p w14:paraId="75522577" w14:textId="75888690" w:rsidR="007C0D28" w:rsidRPr="00076E91" w:rsidRDefault="00A041BA" w:rsidP="008D799A">
            <w:pPr>
              <w:spacing w:line="360" w:lineRule="auto"/>
              <w:rPr>
                <w:szCs w:val="24"/>
              </w:rPr>
            </w:pPr>
            <w:r w:rsidRPr="00076E91">
              <w:rPr>
                <w:szCs w:val="24"/>
              </w:rPr>
              <w:t>Eukaryota</w:t>
            </w:r>
          </w:p>
        </w:tc>
      </w:tr>
      <w:tr w:rsidR="007C0D28" w:rsidRPr="00076E91" w14:paraId="4B687CAF" w14:textId="77777777" w:rsidTr="002E4524">
        <w:tc>
          <w:tcPr>
            <w:tcW w:w="0" w:type="auto"/>
          </w:tcPr>
          <w:p w14:paraId="62C54FDA" w14:textId="77777777" w:rsidR="007C0D28" w:rsidRPr="00076E91" w:rsidRDefault="007C0D28" w:rsidP="008D799A">
            <w:pPr>
              <w:spacing w:line="360" w:lineRule="auto"/>
              <w:rPr>
                <w:szCs w:val="24"/>
              </w:rPr>
            </w:pPr>
            <w:r w:rsidRPr="00076E91">
              <w:rPr>
                <w:bCs/>
                <w:szCs w:val="24"/>
              </w:rPr>
              <w:t>337</w:t>
            </w:r>
          </w:p>
        </w:tc>
        <w:tc>
          <w:tcPr>
            <w:tcW w:w="0" w:type="auto"/>
          </w:tcPr>
          <w:p w14:paraId="66B8B5C0" w14:textId="77777777" w:rsidR="007C0D28" w:rsidRPr="00611578" w:rsidRDefault="007C0D28" w:rsidP="008D799A">
            <w:pPr>
              <w:spacing w:line="360" w:lineRule="auto"/>
              <w:rPr>
                <w:i/>
                <w:szCs w:val="24"/>
              </w:rPr>
            </w:pPr>
            <w:r w:rsidRPr="00611578">
              <w:rPr>
                <w:i/>
                <w:szCs w:val="24"/>
              </w:rPr>
              <w:t>Toxoplasma gondii</w:t>
            </w:r>
          </w:p>
        </w:tc>
        <w:tc>
          <w:tcPr>
            <w:tcW w:w="0" w:type="auto"/>
          </w:tcPr>
          <w:p w14:paraId="572161C9" w14:textId="77777777" w:rsidR="007C0D28" w:rsidRPr="00076E91" w:rsidRDefault="007C0D28" w:rsidP="008D799A">
            <w:pPr>
              <w:spacing w:line="360" w:lineRule="auto"/>
              <w:rPr>
                <w:szCs w:val="24"/>
              </w:rPr>
            </w:pPr>
            <w:r w:rsidRPr="00076E91">
              <w:rPr>
                <w:szCs w:val="24"/>
              </w:rPr>
              <w:t>Alveolata</w:t>
            </w:r>
          </w:p>
        </w:tc>
        <w:tc>
          <w:tcPr>
            <w:tcW w:w="0" w:type="auto"/>
          </w:tcPr>
          <w:p w14:paraId="36B15076" w14:textId="23606F61" w:rsidR="007C0D28" w:rsidRPr="00076E91" w:rsidRDefault="00A041BA" w:rsidP="008D799A">
            <w:pPr>
              <w:spacing w:line="360" w:lineRule="auto"/>
              <w:rPr>
                <w:szCs w:val="24"/>
              </w:rPr>
            </w:pPr>
            <w:r w:rsidRPr="00076E91">
              <w:rPr>
                <w:szCs w:val="24"/>
              </w:rPr>
              <w:t>Eukaryota</w:t>
            </w:r>
          </w:p>
        </w:tc>
      </w:tr>
      <w:tr w:rsidR="007C0D28" w:rsidRPr="00076E91" w14:paraId="05464498" w14:textId="77777777" w:rsidTr="002E4524">
        <w:tc>
          <w:tcPr>
            <w:tcW w:w="0" w:type="auto"/>
          </w:tcPr>
          <w:p w14:paraId="028419CC" w14:textId="77777777" w:rsidR="007C0D28" w:rsidRPr="00076E91" w:rsidRDefault="007C0D28" w:rsidP="008D799A">
            <w:pPr>
              <w:spacing w:line="360" w:lineRule="auto"/>
              <w:rPr>
                <w:szCs w:val="24"/>
              </w:rPr>
            </w:pPr>
            <w:r w:rsidRPr="00076E91">
              <w:rPr>
                <w:bCs/>
                <w:szCs w:val="24"/>
              </w:rPr>
              <w:t>338</w:t>
            </w:r>
          </w:p>
        </w:tc>
        <w:tc>
          <w:tcPr>
            <w:tcW w:w="0" w:type="auto"/>
          </w:tcPr>
          <w:p w14:paraId="0E37734E" w14:textId="77777777" w:rsidR="007C0D28" w:rsidRPr="00611578" w:rsidRDefault="007C0D28" w:rsidP="008D799A">
            <w:pPr>
              <w:spacing w:line="360" w:lineRule="auto"/>
              <w:rPr>
                <w:i/>
                <w:szCs w:val="24"/>
              </w:rPr>
            </w:pPr>
            <w:r w:rsidRPr="00611578">
              <w:rPr>
                <w:i/>
                <w:szCs w:val="24"/>
              </w:rPr>
              <w:t>Emiliania huxleyi CCMP1516</w:t>
            </w:r>
          </w:p>
        </w:tc>
        <w:tc>
          <w:tcPr>
            <w:tcW w:w="0" w:type="auto"/>
          </w:tcPr>
          <w:p w14:paraId="004F4078" w14:textId="77777777" w:rsidR="007C0D28" w:rsidRPr="00076E91" w:rsidRDefault="007C0D28" w:rsidP="008D799A">
            <w:pPr>
              <w:spacing w:line="360" w:lineRule="auto"/>
              <w:rPr>
                <w:szCs w:val="24"/>
              </w:rPr>
            </w:pPr>
            <w:r w:rsidRPr="00076E91">
              <w:rPr>
                <w:szCs w:val="24"/>
              </w:rPr>
              <w:t>Haptophyceae</w:t>
            </w:r>
          </w:p>
        </w:tc>
        <w:tc>
          <w:tcPr>
            <w:tcW w:w="0" w:type="auto"/>
          </w:tcPr>
          <w:p w14:paraId="7B68F9DB" w14:textId="498806AD" w:rsidR="007C0D28" w:rsidRPr="00076E91" w:rsidRDefault="00A041BA" w:rsidP="008D799A">
            <w:pPr>
              <w:spacing w:line="360" w:lineRule="auto"/>
              <w:rPr>
                <w:szCs w:val="24"/>
              </w:rPr>
            </w:pPr>
            <w:r w:rsidRPr="00076E91">
              <w:rPr>
                <w:szCs w:val="24"/>
              </w:rPr>
              <w:t>Eukaryota</w:t>
            </w:r>
          </w:p>
        </w:tc>
      </w:tr>
      <w:tr w:rsidR="007C0D28" w:rsidRPr="00076E91" w14:paraId="3A1C34E3" w14:textId="77777777" w:rsidTr="002E4524">
        <w:tc>
          <w:tcPr>
            <w:tcW w:w="0" w:type="auto"/>
          </w:tcPr>
          <w:p w14:paraId="73C22AA5" w14:textId="77777777" w:rsidR="007C0D28" w:rsidRPr="00076E91" w:rsidRDefault="007C0D28" w:rsidP="008D799A">
            <w:pPr>
              <w:spacing w:line="360" w:lineRule="auto"/>
              <w:rPr>
                <w:szCs w:val="24"/>
              </w:rPr>
            </w:pPr>
            <w:r w:rsidRPr="00076E91">
              <w:rPr>
                <w:bCs/>
                <w:szCs w:val="24"/>
              </w:rPr>
              <w:t>339</w:t>
            </w:r>
          </w:p>
        </w:tc>
        <w:tc>
          <w:tcPr>
            <w:tcW w:w="0" w:type="auto"/>
          </w:tcPr>
          <w:p w14:paraId="23B84A8A" w14:textId="77777777" w:rsidR="007C0D28" w:rsidRPr="00611578" w:rsidRDefault="007C0D28" w:rsidP="008D799A">
            <w:pPr>
              <w:spacing w:line="360" w:lineRule="auto"/>
              <w:rPr>
                <w:i/>
                <w:szCs w:val="24"/>
              </w:rPr>
            </w:pPr>
            <w:r w:rsidRPr="00611578">
              <w:rPr>
                <w:i/>
                <w:szCs w:val="24"/>
              </w:rPr>
              <w:t>Hemiselmis andersenii</w:t>
            </w:r>
          </w:p>
        </w:tc>
        <w:tc>
          <w:tcPr>
            <w:tcW w:w="0" w:type="auto"/>
          </w:tcPr>
          <w:p w14:paraId="70104A33" w14:textId="77777777" w:rsidR="007C0D28" w:rsidRPr="00076E91" w:rsidRDefault="007C0D28" w:rsidP="008D799A">
            <w:pPr>
              <w:spacing w:line="360" w:lineRule="auto"/>
              <w:rPr>
                <w:szCs w:val="24"/>
              </w:rPr>
            </w:pPr>
            <w:r w:rsidRPr="00076E91">
              <w:rPr>
                <w:szCs w:val="24"/>
              </w:rPr>
              <w:t>Cryptophyta</w:t>
            </w:r>
          </w:p>
        </w:tc>
        <w:tc>
          <w:tcPr>
            <w:tcW w:w="0" w:type="auto"/>
          </w:tcPr>
          <w:p w14:paraId="3BFB7DF7" w14:textId="5D826299" w:rsidR="007C0D28" w:rsidRPr="00076E91" w:rsidRDefault="00A041BA" w:rsidP="008D799A">
            <w:pPr>
              <w:spacing w:line="360" w:lineRule="auto"/>
              <w:rPr>
                <w:szCs w:val="24"/>
              </w:rPr>
            </w:pPr>
            <w:r w:rsidRPr="00076E91">
              <w:rPr>
                <w:szCs w:val="24"/>
              </w:rPr>
              <w:t>Eukaryota</w:t>
            </w:r>
          </w:p>
        </w:tc>
      </w:tr>
      <w:tr w:rsidR="007C0D28" w:rsidRPr="00076E91" w14:paraId="5CA5680D" w14:textId="77777777" w:rsidTr="002E4524">
        <w:tc>
          <w:tcPr>
            <w:tcW w:w="0" w:type="auto"/>
          </w:tcPr>
          <w:p w14:paraId="6725BF3B" w14:textId="77777777" w:rsidR="007C0D28" w:rsidRPr="00076E91" w:rsidRDefault="007C0D28" w:rsidP="008D799A">
            <w:pPr>
              <w:spacing w:line="360" w:lineRule="auto"/>
              <w:rPr>
                <w:szCs w:val="24"/>
              </w:rPr>
            </w:pPr>
            <w:r w:rsidRPr="00076E91">
              <w:rPr>
                <w:bCs/>
                <w:szCs w:val="24"/>
              </w:rPr>
              <w:t>340</w:t>
            </w:r>
          </w:p>
        </w:tc>
        <w:tc>
          <w:tcPr>
            <w:tcW w:w="0" w:type="auto"/>
          </w:tcPr>
          <w:p w14:paraId="07D8BC9A" w14:textId="77777777" w:rsidR="007C0D28" w:rsidRPr="00611578" w:rsidRDefault="007C0D28" w:rsidP="008D799A">
            <w:pPr>
              <w:spacing w:line="360" w:lineRule="auto"/>
              <w:rPr>
                <w:i/>
                <w:szCs w:val="24"/>
              </w:rPr>
            </w:pPr>
            <w:r w:rsidRPr="00611578">
              <w:rPr>
                <w:i/>
                <w:szCs w:val="24"/>
              </w:rPr>
              <w:t>Guillardia theta</w:t>
            </w:r>
          </w:p>
        </w:tc>
        <w:tc>
          <w:tcPr>
            <w:tcW w:w="0" w:type="auto"/>
          </w:tcPr>
          <w:p w14:paraId="20C81ED0" w14:textId="77777777" w:rsidR="007C0D28" w:rsidRPr="00076E91" w:rsidRDefault="007C0D28" w:rsidP="008D799A">
            <w:pPr>
              <w:spacing w:line="360" w:lineRule="auto"/>
              <w:rPr>
                <w:szCs w:val="24"/>
              </w:rPr>
            </w:pPr>
            <w:r w:rsidRPr="00076E91">
              <w:rPr>
                <w:szCs w:val="24"/>
              </w:rPr>
              <w:t>Cryptophyta</w:t>
            </w:r>
          </w:p>
        </w:tc>
        <w:tc>
          <w:tcPr>
            <w:tcW w:w="0" w:type="auto"/>
          </w:tcPr>
          <w:p w14:paraId="3852D440" w14:textId="1381A7DA" w:rsidR="007C0D28" w:rsidRPr="00076E91" w:rsidRDefault="00A041BA" w:rsidP="008D799A">
            <w:pPr>
              <w:spacing w:line="360" w:lineRule="auto"/>
              <w:rPr>
                <w:szCs w:val="24"/>
              </w:rPr>
            </w:pPr>
            <w:r w:rsidRPr="00076E91">
              <w:rPr>
                <w:szCs w:val="24"/>
              </w:rPr>
              <w:t>Eukaryota</w:t>
            </w:r>
          </w:p>
        </w:tc>
      </w:tr>
      <w:tr w:rsidR="007C0D28" w:rsidRPr="00076E91" w14:paraId="27F68C9E" w14:textId="77777777" w:rsidTr="002E4524">
        <w:tc>
          <w:tcPr>
            <w:tcW w:w="0" w:type="auto"/>
          </w:tcPr>
          <w:p w14:paraId="50959B88" w14:textId="77777777" w:rsidR="007C0D28" w:rsidRPr="00076E91" w:rsidRDefault="007C0D28" w:rsidP="008D799A">
            <w:pPr>
              <w:spacing w:line="360" w:lineRule="auto"/>
              <w:rPr>
                <w:szCs w:val="24"/>
              </w:rPr>
            </w:pPr>
            <w:r w:rsidRPr="00076E91">
              <w:rPr>
                <w:bCs/>
                <w:szCs w:val="24"/>
              </w:rPr>
              <w:t>341</w:t>
            </w:r>
          </w:p>
        </w:tc>
        <w:tc>
          <w:tcPr>
            <w:tcW w:w="0" w:type="auto"/>
          </w:tcPr>
          <w:p w14:paraId="40F8F9C5" w14:textId="77777777" w:rsidR="007C0D28" w:rsidRPr="00611578" w:rsidRDefault="007C0D28" w:rsidP="008D799A">
            <w:pPr>
              <w:spacing w:line="360" w:lineRule="auto"/>
              <w:rPr>
                <w:i/>
                <w:szCs w:val="24"/>
              </w:rPr>
            </w:pPr>
            <w:r w:rsidRPr="00611578">
              <w:rPr>
                <w:i/>
                <w:szCs w:val="24"/>
              </w:rPr>
              <w:t>Hemiselmis andersenii</w:t>
            </w:r>
          </w:p>
        </w:tc>
        <w:tc>
          <w:tcPr>
            <w:tcW w:w="0" w:type="auto"/>
          </w:tcPr>
          <w:p w14:paraId="2A92C546" w14:textId="77777777" w:rsidR="007C0D28" w:rsidRPr="00076E91" w:rsidRDefault="007C0D28" w:rsidP="008D799A">
            <w:pPr>
              <w:spacing w:line="360" w:lineRule="auto"/>
              <w:rPr>
                <w:szCs w:val="24"/>
              </w:rPr>
            </w:pPr>
            <w:r w:rsidRPr="00076E91">
              <w:rPr>
                <w:szCs w:val="24"/>
              </w:rPr>
              <w:t>Cryptophyta</w:t>
            </w:r>
          </w:p>
        </w:tc>
        <w:tc>
          <w:tcPr>
            <w:tcW w:w="0" w:type="auto"/>
          </w:tcPr>
          <w:p w14:paraId="5BA6C593" w14:textId="5822E35D" w:rsidR="007C0D28" w:rsidRPr="00076E91" w:rsidRDefault="00A041BA" w:rsidP="008D799A">
            <w:pPr>
              <w:spacing w:line="360" w:lineRule="auto"/>
              <w:rPr>
                <w:szCs w:val="24"/>
              </w:rPr>
            </w:pPr>
            <w:r w:rsidRPr="00076E91">
              <w:rPr>
                <w:szCs w:val="24"/>
              </w:rPr>
              <w:t>Eukaryota</w:t>
            </w:r>
          </w:p>
        </w:tc>
      </w:tr>
      <w:tr w:rsidR="007C0D28" w:rsidRPr="00076E91" w14:paraId="4E74C6AB" w14:textId="77777777" w:rsidTr="002E4524">
        <w:tc>
          <w:tcPr>
            <w:tcW w:w="0" w:type="auto"/>
          </w:tcPr>
          <w:p w14:paraId="387D58AC" w14:textId="77777777" w:rsidR="007C0D28" w:rsidRPr="00076E91" w:rsidRDefault="007C0D28" w:rsidP="008D799A">
            <w:pPr>
              <w:spacing w:line="360" w:lineRule="auto"/>
              <w:rPr>
                <w:szCs w:val="24"/>
              </w:rPr>
            </w:pPr>
            <w:r w:rsidRPr="00076E91">
              <w:rPr>
                <w:bCs/>
                <w:szCs w:val="24"/>
              </w:rPr>
              <w:lastRenderedPageBreak/>
              <w:t>342</w:t>
            </w:r>
          </w:p>
        </w:tc>
        <w:tc>
          <w:tcPr>
            <w:tcW w:w="0" w:type="auto"/>
          </w:tcPr>
          <w:p w14:paraId="41462E2F" w14:textId="77777777" w:rsidR="007C0D28" w:rsidRPr="00611578" w:rsidRDefault="007C0D28" w:rsidP="008D799A">
            <w:pPr>
              <w:spacing w:line="360" w:lineRule="auto"/>
              <w:rPr>
                <w:i/>
                <w:szCs w:val="24"/>
              </w:rPr>
            </w:pPr>
            <w:r w:rsidRPr="00611578">
              <w:rPr>
                <w:i/>
                <w:szCs w:val="24"/>
              </w:rPr>
              <w:t>Archaeoglobus fulgidus</w:t>
            </w:r>
          </w:p>
        </w:tc>
        <w:tc>
          <w:tcPr>
            <w:tcW w:w="0" w:type="auto"/>
          </w:tcPr>
          <w:p w14:paraId="3C66A734" w14:textId="77777777" w:rsidR="007C0D28" w:rsidRPr="00076E91" w:rsidRDefault="007C0D28" w:rsidP="008D799A">
            <w:pPr>
              <w:spacing w:line="360" w:lineRule="auto"/>
              <w:rPr>
                <w:szCs w:val="24"/>
              </w:rPr>
            </w:pPr>
            <w:r w:rsidRPr="00076E91">
              <w:rPr>
                <w:szCs w:val="24"/>
              </w:rPr>
              <w:t>Euryarchaeota</w:t>
            </w:r>
          </w:p>
        </w:tc>
        <w:tc>
          <w:tcPr>
            <w:tcW w:w="0" w:type="auto"/>
          </w:tcPr>
          <w:p w14:paraId="49293F78" w14:textId="408B81F8" w:rsidR="007C0D28" w:rsidRPr="00076E91" w:rsidRDefault="00A041BA" w:rsidP="008D799A">
            <w:pPr>
              <w:spacing w:line="360" w:lineRule="auto"/>
              <w:rPr>
                <w:szCs w:val="24"/>
              </w:rPr>
            </w:pPr>
            <w:r w:rsidRPr="00076E91">
              <w:rPr>
                <w:szCs w:val="24"/>
              </w:rPr>
              <w:t>Archaea</w:t>
            </w:r>
          </w:p>
        </w:tc>
      </w:tr>
      <w:tr w:rsidR="007C0D28" w:rsidRPr="00076E91" w14:paraId="4D7128A2" w14:textId="77777777" w:rsidTr="002E4524">
        <w:tc>
          <w:tcPr>
            <w:tcW w:w="0" w:type="auto"/>
          </w:tcPr>
          <w:p w14:paraId="70F6736C" w14:textId="77777777" w:rsidR="007C0D28" w:rsidRPr="00076E91" w:rsidRDefault="007C0D28" w:rsidP="008D799A">
            <w:pPr>
              <w:spacing w:line="360" w:lineRule="auto"/>
              <w:rPr>
                <w:szCs w:val="24"/>
              </w:rPr>
            </w:pPr>
            <w:r w:rsidRPr="00076E91">
              <w:rPr>
                <w:bCs/>
                <w:szCs w:val="24"/>
              </w:rPr>
              <w:t>343</w:t>
            </w:r>
          </w:p>
        </w:tc>
        <w:tc>
          <w:tcPr>
            <w:tcW w:w="0" w:type="auto"/>
          </w:tcPr>
          <w:p w14:paraId="38AC145F" w14:textId="77777777" w:rsidR="007C0D28" w:rsidRPr="00611578" w:rsidRDefault="007C0D28" w:rsidP="008D799A">
            <w:pPr>
              <w:spacing w:line="360" w:lineRule="auto"/>
              <w:rPr>
                <w:i/>
                <w:szCs w:val="24"/>
              </w:rPr>
            </w:pPr>
            <w:r w:rsidRPr="00611578">
              <w:rPr>
                <w:i/>
                <w:szCs w:val="24"/>
              </w:rPr>
              <w:t>Methanococcoides burtonii</w:t>
            </w:r>
          </w:p>
        </w:tc>
        <w:tc>
          <w:tcPr>
            <w:tcW w:w="0" w:type="auto"/>
          </w:tcPr>
          <w:p w14:paraId="3C96424D" w14:textId="77777777" w:rsidR="007C0D28" w:rsidRPr="00076E91" w:rsidRDefault="007C0D28" w:rsidP="008D799A">
            <w:pPr>
              <w:spacing w:line="360" w:lineRule="auto"/>
              <w:rPr>
                <w:szCs w:val="24"/>
              </w:rPr>
            </w:pPr>
            <w:r w:rsidRPr="00076E91">
              <w:rPr>
                <w:szCs w:val="24"/>
              </w:rPr>
              <w:t>Euryarchaeota</w:t>
            </w:r>
          </w:p>
        </w:tc>
        <w:tc>
          <w:tcPr>
            <w:tcW w:w="0" w:type="auto"/>
          </w:tcPr>
          <w:p w14:paraId="6B7A49E1" w14:textId="52904E22" w:rsidR="007C0D28" w:rsidRPr="00076E91" w:rsidRDefault="00A041BA" w:rsidP="008D799A">
            <w:pPr>
              <w:spacing w:line="360" w:lineRule="auto"/>
              <w:rPr>
                <w:szCs w:val="24"/>
              </w:rPr>
            </w:pPr>
            <w:r w:rsidRPr="00076E91">
              <w:rPr>
                <w:szCs w:val="24"/>
              </w:rPr>
              <w:t>Archaea</w:t>
            </w:r>
          </w:p>
        </w:tc>
      </w:tr>
      <w:tr w:rsidR="007C0D28" w:rsidRPr="00076E91" w14:paraId="27A361ED" w14:textId="77777777" w:rsidTr="002E4524">
        <w:tc>
          <w:tcPr>
            <w:tcW w:w="0" w:type="auto"/>
          </w:tcPr>
          <w:p w14:paraId="0930BE46" w14:textId="77777777" w:rsidR="007C0D28" w:rsidRPr="00076E91" w:rsidRDefault="007C0D28" w:rsidP="008D799A">
            <w:pPr>
              <w:spacing w:line="360" w:lineRule="auto"/>
              <w:rPr>
                <w:szCs w:val="24"/>
              </w:rPr>
            </w:pPr>
            <w:r w:rsidRPr="00076E91">
              <w:rPr>
                <w:bCs/>
                <w:szCs w:val="24"/>
              </w:rPr>
              <w:t>344</w:t>
            </w:r>
          </w:p>
        </w:tc>
        <w:tc>
          <w:tcPr>
            <w:tcW w:w="0" w:type="auto"/>
          </w:tcPr>
          <w:p w14:paraId="59D9CD5B" w14:textId="77777777" w:rsidR="007C0D28" w:rsidRPr="00611578" w:rsidRDefault="007C0D28" w:rsidP="008D799A">
            <w:pPr>
              <w:spacing w:line="360" w:lineRule="auto"/>
              <w:rPr>
                <w:i/>
                <w:szCs w:val="24"/>
              </w:rPr>
            </w:pPr>
            <w:r w:rsidRPr="00611578">
              <w:rPr>
                <w:i/>
                <w:szCs w:val="24"/>
              </w:rPr>
              <w:t>Methanopyrus kandleri</w:t>
            </w:r>
          </w:p>
        </w:tc>
        <w:tc>
          <w:tcPr>
            <w:tcW w:w="0" w:type="auto"/>
          </w:tcPr>
          <w:p w14:paraId="13A80975" w14:textId="77777777" w:rsidR="007C0D28" w:rsidRPr="00076E91" w:rsidRDefault="007C0D28" w:rsidP="008D799A">
            <w:pPr>
              <w:spacing w:line="360" w:lineRule="auto"/>
              <w:rPr>
                <w:szCs w:val="24"/>
              </w:rPr>
            </w:pPr>
            <w:r w:rsidRPr="00076E91">
              <w:rPr>
                <w:szCs w:val="24"/>
              </w:rPr>
              <w:t>Euryarchaeota</w:t>
            </w:r>
          </w:p>
        </w:tc>
        <w:tc>
          <w:tcPr>
            <w:tcW w:w="0" w:type="auto"/>
          </w:tcPr>
          <w:p w14:paraId="307F8879" w14:textId="2D2E2605" w:rsidR="007C0D28" w:rsidRPr="00076E91" w:rsidRDefault="00A041BA" w:rsidP="008D799A">
            <w:pPr>
              <w:spacing w:line="360" w:lineRule="auto"/>
              <w:rPr>
                <w:szCs w:val="24"/>
              </w:rPr>
            </w:pPr>
            <w:r w:rsidRPr="00076E91">
              <w:rPr>
                <w:szCs w:val="24"/>
              </w:rPr>
              <w:t>Archaea</w:t>
            </w:r>
          </w:p>
        </w:tc>
      </w:tr>
      <w:tr w:rsidR="007C0D28" w:rsidRPr="00076E91" w14:paraId="2FD2C34F" w14:textId="77777777" w:rsidTr="002E4524">
        <w:tc>
          <w:tcPr>
            <w:tcW w:w="0" w:type="auto"/>
          </w:tcPr>
          <w:p w14:paraId="41F07E04" w14:textId="77777777" w:rsidR="007C0D28" w:rsidRPr="00076E91" w:rsidRDefault="007C0D28" w:rsidP="008D799A">
            <w:pPr>
              <w:spacing w:line="360" w:lineRule="auto"/>
              <w:rPr>
                <w:szCs w:val="24"/>
              </w:rPr>
            </w:pPr>
            <w:r w:rsidRPr="00076E91">
              <w:rPr>
                <w:bCs/>
                <w:szCs w:val="24"/>
              </w:rPr>
              <w:t>345</w:t>
            </w:r>
          </w:p>
        </w:tc>
        <w:tc>
          <w:tcPr>
            <w:tcW w:w="0" w:type="auto"/>
          </w:tcPr>
          <w:p w14:paraId="4105B984" w14:textId="77777777" w:rsidR="007C0D28" w:rsidRPr="00611578" w:rsidRDefault="007C0D28" w:rsidP="008D799A">
            <w:pPr>
              <w:spacing w:line="360" w:lineRule="auto"/>
              <w:rPr>
                <w:i/>
                <w:szCs w:val="24"/>
              </w:rPr>
            </w:pPr>
            <w:r w:rsidRPr="00611578">
              <w:rPr>
                <w:i/>
                <w:szCs w:val="24"/>
              </w:rPr>
              <w:t>Methanocorpusculum labreanum</w:t>
            </w:r>
          </w:p>
        </w:tc>
        <w:tc>
          <w:tcPr>
            <w:tcW w:w="0" w:type="auto"/>
          </w:tcPr>
          <w:p w14:paraId="13AAD406" w14:textId="77777777" w:rsidR="007C0D28" w:rsidRPr="00076E91" w:rsidRDefault="007C0D28" w:rsidP="008D799A">
            <w:pPr>
              <w:spacing w:line="360" w:lineRule="auto"/>
              <w:rPr>
                <w:szCs w:val="24"/>
              </w:rPr>
            </w:pPr>
            <w:r w:rsidRPr="00076E91">
              <w:rPr>
                <w:szCs w:val="24"/>
              </w:rPr>
              <w:t>Euryarchaeota</w:t>
            </w:r>
          </w:p>
        </w:tc>
        <w:tc>
          <w:tcPr>
            <w:tcW w:w="0" w:type="auto"/>
          </w:tcPr>
          <w:p w14:paraId="1B94A035" w14:textId="587B30AF" w:rsidR="007C0D28" w:rsidRPr="00076E91" w:rsidRDefault="00A041BA" w:rsidP="008D799A">
            <w:pPr>
              <w:spacing w:line="360" w:lineRule="auto"/>
              <w:rPr>
                <w:szCs w:val="24"/>
              </w:rPr>
            </w:pPr>
            <w:r w:rsidRPr="00076E91">
              <w:rPr>
                <w:szCs w:val="24"/>
              </w:rPr>
              <w:t>Archaea</w:t>
            </w:r>
          </w:p>
        </w:tc>
      </w:tr>
      <w:tr w:rsidR="007C0D28" w:rsidRPr="00076E91" w14:paraId="2DDCEBA6" w14:textId="77777777" w:rsidTr="002E4524">
        <w:tc>
          <w:tcPr>
            <w:tcW w:w="0" w:type="auto"/>
          </w:tcPr>
          <w:p w14:paraId="439B6E10" w14:textId="77777777" w:rsidR="007C0D28" w:rsidRPr="00076E91" w:rsidRDefault="007C0D28" w:rsidP="008D799A">
            <w:pPr>
              <w:spacing w:line="360" w:lineRule="auto"/>
              <w:rPr>
                <w:szCs w:val="24"/>
              </w:rPr>
            </w:pPr>
            <w:r w:rsidRPr="00076E91">
              <w:rPr>
                <w:bCs/>
                <w:szCs w:val="24"/>
              </w:rPr>
              <w:t>346</w:t>
            </w:r>
          </w:p>
        </w:tc>
        <w:tc>
          <w:tcPr>
            <w:tcW w:w="0" w:type="auto"/>
          </w:tcPr>
          <w:p w14:paraId="1A743767" w14:textId="77777777" w:rsidR="007C0D28" w:rsidRPr="00611578" w:rsidRDefault="007C0D28" w:rsidP="008D799A">
            <w:pPr>
              <w:spacing w:line="360" w:lineRule="auto"/>
              <w:rPr>
                <w:i/>
                <w:szCs w:val="24"/>
              </w:rPr>
            </w:pPr>
            <w:r w:rsidRPr="00611578">
              <w:rPr>
                <w:i/>
                <w:szCs w:val="24"/>
              </w:rPr>
              <w:t>Natronomonas pharaonis</w:t>
            </w:r>
          </w:p>
        </w:tc>
        <w:tc>
          <w:tcPr>
            <w:tcW w:w="0" w:type="auto"/>
          </w:tcPr>
          <w:p w14:paraId="777E2C5A" w14:textId="77777777" w:rsidR="007C0D28" w:rsidRPr="00076E91" w:rsidRDefault="007C0D28" w:rsidP="008D799A">
            <w:pPr>
              <w:spacing w:line="360" w:lineRule="auto"/>
              <w:rPr>
                <w:szCs w:val="24"/>
              </w:rPr>
            </w:pPr>
            <w:r w:rsidRPr="00076E91">
              <w:rPr>
                <w:szCs w:val="24"/>
              </w:rPr>
              <w:t>Euryarchaeota</w:t>
            </w:r>
          </w:p>
        </w:tc>
        <w:tc>
          <w:tcPr>
            <w:tcW w:w="0" w:type="auto"/>
          </w:tcPr>
          <w:p w14:paraId="3E7872E7" w14:textId="04D296F0" w:rsidR="007C0D28" w:rsidRPr="00076E91" w:rsidRDefault="00A041BA" w:rsidP="008D799A">
            <w:pPr>
              <w:spacing w:line="360" w:lineRule="auto"/>
              <w:rPr>
                <w:szCs w:val="24"/>
              </w:rPr>
            </w:pPr>
            <w:r w:rsidRPr="00076E91">
              <w:rPr>
                <w:szCs w:val="24"/>
              </w:rPr>
              <w:t>Archaea</w:t>
            </w:r>
          </w:p>
        </w:tc>
      </w:tr>
      <w:tr w:rsidR="007C0D28" w:rsidRPr="00076E91" w14:paraId="780904B9" w14:textId="77777777" w:rsidTr="002E4524">
        <w:tc>
          <w:tcPr>
            <w:tcW w:w="0" w:type="auto"/>
          </w:tcPr>
          <w:p w14:paraId="0F491015" w14:textId="77777777" w:rsidR="007C0D28" w:rsidRPr="00076E91" w:rsidRDefault="007C0D28" w:rsidP="008D799A">
            <w:pPr>
              <w:spacing w:line="360" w:lineRule="auto"/>
              <w:rPr>
                <w:szCs w:val="24"/>
              </w:rPr>
            </w:pPr>
            <w:r w:rsidRPr="00076E91">
              <w:rPr>
                <w:bCs/>
                <w:szCs w:val="24"/>
              </w:rPr>
              <w:t>347</w:t>
            </w:r>
          </w:p>
        </w:tc>
        <w:tc>
          <w:tcPr>
            <w:tcW w:w="0" w:type="auto"/>
          </w:tcPr>
          <w:p w14:paraId="2A1C8F28" w14:textId="77777777" w:rsidR="007C0D28" w:rsidRPr="00611578" w:rsidRDefault="007C0D28" w:rsidP="008D799A">
            <w:pPr>
              <w:spacing w:line="360" w:lineRule="auto"/>
              <w:rPr>
                <w:i/>
                <w:szCs w:val="24"/>
              </w:rPr>
            </w:pPr>
            <w:r w:rsidRPr="00611578">
              <w:rPr>
                <w:i/>
                <w:szCs w:val="24"/>
              </w:rPr>
              <w:t>Haloferax volcanii DS2</w:t>
            </w:r>
          </w:p>
        </w:tc>
        <w:tc>
          <w:tcPr>
            <w:tcW w:w="0" w:type="auto"/>
          </w:tcPr>
          <w:p w14:paraId="24ACB8CB" w14:textId="77777777" w:rsidR="007C0D28" w:rsidRPr="00076E91" w:rsidRDefault="007C0D28" w:rsidP="008D799A">
            <w:pPr>
              <w:spacing w:line="360" w:lineRule="auto"/>
              <w:rPr>
                <w:szCs w:val="24"/>
              </w:rPr>
            </w:pPr>
            <w:r w:rsidRPr="00076E91">
              <w:rPr>
                <w:szCs w:val="24"/>
              </w:rPr>
              <w:t>Euryarchaeota</w:t>
            </w:r>
          </w:p>
        </w:tc>
        <w:tc>
          <w:tcPr>
            <w:tcW w:w="0" w:type="auto"/>
          </w:tcPr>
          <w:p w14:paraId="1139F8C3" w14:textId="5ECA2E96" w:rsidR="007C0D28" w:rsidRPr="00076E91" w:rsidRDefault="00A041BA" w:rsidP="008D799A">
            <w:pPr>
              <w:spacing w:line="360" w:lineRule="auto"/>
              <w:rPr>
                <w:szCs w:val="24"/>
              </w:rPr>
            </w:pPr>
            <w:r w:rsidRPr="00076E91">
              <w:rPr>
                <w:szCs w:val="24"/>
              </w:rPr>
              <w:t>Archaea</w:t>
            </w:r>
          </w:p>
        </w:tc>
      </w:tr>
      <w:tr w:rsidR="007C0D28" w:rsidRPr="00076E91" w14:paraId="2A8DD0B1" w14:textId="77777777" w:rsidTr="002E4524">
        <w:tc>
          <w:tcPr>
            <w:tcW w:w="0" w:type="auto"/>
          </w:tcPr>
          <w:p w14:paraId="0D073864" w14:textId="77777777" w:rsidR="007C0D28" w:rsidRPr="00076E91" w:rsidRDefault="007C0D28" w:rsidP="008D799A">
            <w:pPr>
              <w:spacing w:line="360" w:lineRule="auto"/>
              <w:rPr>
                <w:szCs w:val="24"/>
              </w:rPr>
            </w:pPr>
            <w:r w:rsidRPr="00076E91">
              <w:rPr>
                <w:bCs/>
                <w:szCs w:val="24"/>
              </w:rPr>
              <w:t>348</w:t>
            </w:r>
          </w:p>
        </w:tc>
        <w:tc>
          <w:tcPr>
            <w:tcW w:w="0" w:type="auto"/>
          </w:tcPr>
          <w:p w14:paraId="66A1C23B" w14:textId="77777777" w:rsidR="007C0D28" w:rsidRPr="00611578" w:rsidRDefault="007C0D28" w:rsidP="008D799A">
            <w:pPr>
              <w:spacing w:line="360" w:lineRule="auto"/>
              <w:rPr>
                <w:i/>
                <w:szCs w:val="24"/>
              </w:rPr>
            </w:pPr>
            <w:r w:rsidRPr="00611578">
              <w:rPr>
                <w:i/>
                <w:szCs w:val="24"/>
              </w:rPr>
              <w:t>Methanosarcina barkeri str. Fusaro</w:t>
            </w:r>
          </w:p>
        </w:tc>
        <w:tc>
          <w:tcPr>
            <w:tcW w:w="0" w:type="auto"/>
          </w:tcPr>
          <w:p w14:paraId="66A5414D" w14:textId="77777777" w:rsidR="007C0D28" w:rsidRPr="00076E91" w:rsidRDefault="007C0D28" w:rsidP="008D799A">
            <w:pPr>
              <w:spacing w:line="360" w:lineRule="auto"/>
              <w:rPr>
                <w:szCs w:val="24"/>
              </w:rPr>
            </w:pPr>
            <w:r w:rsidRPr="00076E91">
              <w:rPr>
                <w:szCs w:val="24"/>
              </w:rPr>
              <w:t>Euryarchaeota</w:t>
            </w:r>
          </w:p>
        </w:tc>
        <w:tc>
          <w:tcPr>
            <w:tcW w:w="0" w:type="auto"/>
          </w:tcPr>
          <w:p w14:paraId="6CC70814" w14:textId="3B400C57" w:rsidR="007C0D28" w:rsidRPr="00076E91" w:rsidRDefault="00A041BA" w:rsidP="008D799A">
            <w:pPr>
              <w:spacing w:line="360" w:lineRule="auto"/>
              <w:rPr>
                <w:szCs w:val="24"/>
              </w:rPr>
            </w:pPr>
            <w:r w:rsidRPr="00076E91">
              <w:rPr>
                <w:szCs w:val="24"/>
              </w:rPr>
              <w:t>Archaea</w:t>
            </w:r>
          </w:p>
        </w:tc>
      </w:tr>
      <w:tr w:rsidR="007C0D28" w:rsidRPr="00076E91" w14:paraId="20DA36EB" w14:textId="77777777" w:rsidTr="002E4524">
        <w:tc>
          <w:tcPr>
            <w:tcW w:w="0" w:type="auto"/>
          </w:tcPr>
          <w:p w14:paraId="1D8BDFA8" w14:textId="77777777" w:rsidR="007C0D28" w:rsidRPr="00076E91" w:rsidRDefault="007C0D28" w:rsidP="008D799A">
            <w:pPr>
              <w:spacing w:line="360" w:lineRule="auto"/>
              <w:rPr>
                <w:szCs w:val="24"/>
              </w:rPr>
            </w:pPr>
            <w:r w:rsidRPr="00076E91">
              <w:rPr>
                <w:bCs/>
                <w:szCs w:val="24"/>
              </w:rPr>
              <w:t>349</w:t>
            </w:r>
          </w:p>
        </w:tc>
        <w:tc>
          <w:tcPr>
            <w:tcW w:w="0" w:type="auto"/>
          </w:tcPr>
          <w:p w14:paraId="7357AD31" w14:textId="77777777" w:rsidR="007C0D28" w:rsidRPr="00611578" w:rsidRDefault="007C0D28" w:rsidP="008D799A">
            <w:pPr>
              <w:spacing w:line="360" w:lineRule="auto"/>
              <w:rPr>
                <w:i/>
                <w:szCs w:val="24"/>
              </w:rPr>
            </w:pPr>
            <w:r w:rsidRPr="00611578">
              <w:rPr>
                <w:i/>
                <w:szCs w:val="24"/>
              </w:rPr>
              <w:t>Methanocaldococcus jannaschii DSM 2661</w:t>
            </w:r>
          </w:p>
        </w:tc>
        <w:tc>
          <w:tcPr>
            <w:tcW w:w="0" w:type="auto"/>
          </w:tcPr>
          <w:p w14:paraId="059C1FB3" w14:textId="77777777" w:rsidR="007C0D28" w:rsidRPr="00076E91" w:rsidRDefault="007C0D28" w:rsidP="008D799A">
            <w:pPr>
              <w:spacing w:line="360" w:lineRule="auto"/>
              <w:rPr>
                <w:szCs w:val="24"/>
              </w:rPr>
            </w:pPr>
            <w:r w:rsidRPr="00076E91">
              <w:rPr>
                <w:szCs w:val="24"/>
              </w:rPr>
              <w:t>Euryarchaeota</w:t>
            </w:r>
          </w:p>
        </w:tc>
        <w:tc>
          <w:tcPr>
            <w:tcW w:w="0" w:type="auto"/>
          </w:tcPr>
          <w:p w14:paraId="5178C2E9" w14:textId="0CD8900A" w:rsidR="007C0D28" w:rsidRPr="00076E91" w:rsidRDefault="00A041BA" w:rsidP="008D799A">
            <w:pPr>
              <w:spacing w:line="360" w:lineRule="auto"/>
              <w:rPr>
                <w:szCs w:val="24"/>
              </w:rPr>
            </w:pPr>
            <w:r w:rsidRPr="00076E91">
              <w:rPr>
                <w:szCs w:val="24"/>
              </w:rPr>
              <w:t>Archaea</w:t>
            </w:r>
          </w:p>
        </w:tc>
      </w:tr>
      <w:tr w:rsidR="007C0D28" w:rsidRPr="00076E91" w14:paraId="6B29D27E" w14:textId="77777777" w:rsidTr="002E4524">
        <w:tc>
          <w:tcPr>
            <w:tcW w:w="0" w:type="auto"/>
          </w:tcPr>
          <w:p w14:paraId="6E7999C7" w14:textId="77777777" w:rsidR="007C0D28" w:rsidRPr="00076E91" w:rsidRDefault="007C0D28" w:rsidP="008D799A">
            <w:pPr>
              <w:spacing w:line="360" w:lineRule="auto"/>
              <w:rPr>
                <w:szCs w:val="24"/>
              </w:rPr>
            </w:pPr>
            <w:r w:rsidRPr="00076E91">
              <w:rPr>
                <w:bCs/>
                <w:szCs w:val="24"/>
              </w:rPr>
              <w:t>350</w:t>
            </w:r>
          </w:p>
        </w:tc>
        <w:tc>
          <w:tcPr>
            <w:tcW w:w="0" w:type="auto"/>
          </w:tcPr>
          <w:p w14:paraId="7E59AF8A" w14:textId="77777777" w:rsidR="007C0D28" w:rsidRPr="00611578" w:rsidRDefault="007C0D28" w:rsidP="008D799A">
            <w:pPr>
              <w:spacing w:line="360" w:lineRule="auto"/>
              <w:rPr>
                <w:i/>
                <w:szCs w:val="24"/>
              </w:rPr>
            </w:pPr>
            <w:r w:rsidRPr="00611578">
              <w:rPr>
                <w:i/>
                <w:szCs w:val="24"/>
              </w:rPr>
              <w:t>Methanothermobacter thermautotrophicus str. Delta H</w:t>
            </w:r>
          </w:p>
        </w:tc>
        <w:tc>
          <w:tcPr>
            <w:tcW w:w="0" w:type="auto"/>
          </w:tcPr>
          <w:p w14:paraId="51B03DAA" w14:textId="77777777" w:rsidR="007C0D28" w:rsidRPr="00076E91" w:rsidRDefault="007C0D28" w:rsidP="008D799A">
            <w:pPr>
              <w:spacing w:line="360" w:lineRule="auto"/>
              <w:rPr>
                <w:szCs w:val="24"/>
              </w:rPr>
            </w:pPr>
            <w:r w:rsidRPr="00076E91">
              <w:rPr>
                <w:szCs w:val="24"/>
              </w:rPr>
              <w:t>Euryarchaeota</w:t>
            </w:r>
          </w:p>
        </w:tc>
        <w:tc>
          <w:tcPr>
            <w:tcW w:w="0" w:type="auto"/>
          </w:tcPr>
          <w:p w14:paraId="713A7866" w14:textId="72BD1F7F" w:rsidR="007C0D28" w:rsidRPr="00076E91" w:rsidRDefault="00A041BA" w:rsidP="008D799A">
            <w:pPr>
              <w:spacing w:line="360" w:lineRule="auto"/>
              <w:rPr>
                <w:szCs w:val="24"/>
              </w:rPr>
            </w:pPr>
            <w:r w:rsidRPr="00076E91">
              <w:rPr>
                <w:szCs w:val="24"/>
              </w:rPr>
              <w:t>Archaea</w:t>
            </w:r>
          </w:p>
        </w:tc>
      </w:tr>
      <w:tr w:rsidR="007C0D28" w:rsidRPr="00076E91" w14:paraId="29AF2672" w14:textId="77777777" w:rsidTr="002E4524">
        <w:tc>
          <w:tcPr>
            <w:tcW w:w="0" w:type="auto"/>
          </w:tcPr>
          <w:p w14:paraId="3E7D2C47" w14:textId="77777777" w:rsidR="007C0D28" w:rsidRPr="00076E91" w:rsidRDefault="007C0D28" w:rsidP="008D799A">
            <w:pPr>
              <w:spacing w:line="360" w:lineRule="auto"/>
              <w:rPr>
                <w:szCs w:val="24"/>
              </w:rPr>
            </w:pPr>
            <w:r w:rsidRPr="00076E91">
              <w:rPr>
                <w:bCs/>
                <w:szCs w:val="24"/>
              </w:rPr>
              <w:t>351</w:t>
            </w:r>
          </w:p>
        </w:tc>
        <w:tc>
          <w:tcPr>
            <w:tcW w:w="0" w:type="auto"/>
          </w:tcPr>
          <w:p w14:paraId="3A362D99" w14:textId="77777777" w:rsidR="007C0D28" w:rsidRPr="00611578" w:rsidRDefault="007C0D28" w:rsidP="008D799A">
            <w:pPr>
              <w:spacing w:line="360" w:lineRule="auto"/>
              <w:rPr>
                <w:i/>
                <w:szCs w:val="24"/>
              </w:rPr>
            </w:pPr>
            <w:r w:rsidRPr="00611578">
              <w:rPr>
                <w:i/>
                <w:szCs w:val="24"/>
              </w:rPr>
              <w:t>Picrophilus torridus DSM 9790</w:t>
            </w:r>
          </w:p>
        </w:tc>
        <w:tc>
          <w:tcPr>
            <w:tcW w:w="0" w:type="auto"/>
          </w:tcPr>
          <w:p w14:paraId="4B80122F" w14:textId="77777777" w:rsidR="007C0D28" w:rsidRPr="00076E91" w:rsidRDefault="007C0D28" w:rsidP="008D799A">
            <w:pPr>
              <w:spacing w:line="360" w:lineRule="auto"/>
              <w:rPr>
                <w:szCs w:val="24"/>
              </w:rPr>
            </w:pPr>
            <w:r w:rsidRPr="00076E91">
              <w:rPr>
                <w:szCs w:val="24"/>
              </w:rPr>
              <w:t>Euryarchaeota</w:t>
            </w:r>
          </w:p>
        </w:tc>
        <w:tc>
          <w:tcPr>
            <w:tcW w:w="0" w:type="auto"/>
          </w:tcPr>
          <w:p w14:paraId="0B46797B" w14:textId="0D7E23AB" w:rsidR="007C0D28" w:rsidRPr="00076E91" w:rsidRDefault="00A041BA" w:rsidP="008D799A">
            <w:pPr>
              <w:spacing w:line="360" w:lineRule="auto"/>
              <w:rPr>
                <w:szCs w:val="24"/>
              </w:rPr>
            </w:pPr>
            <w:r w:rsidRPr="00076E91">
              <w:rPr>
                <w:szCs w:val="24"/>
              </w:rPr>
              <w:t>Archaea</w:t>
            </w:r>
          </w:p>
        </w:tc>
      </w:tr>
      <w:tr w:rsidR="007C0D28" w:rsidRPr="00076E91" w14:paraId="4993BAC2" w14:textId="77777777" w:rsidTr="002E4524">
        <w:tc>
          <w:tcPr>
            <w:tcW w:w="0" w:type="auto"/>
          </w:tcPr>
          <w:p w14:paraId="3F62B72F" w14:textId="77777777" w:rsidR="007C0D28" w:rsidRPr="00076E91" w:rsidRDefault="007C0D28" w:rsidP="008D799A">
            <w:pPr>
              <w:spacing w:line="360" w:lineRule="auto"/>
              <w:rPr>
                <w:szCs w:val="24"/>
              </w:rPr>
            </w:pPr>
            <w:r w:rsidRPr="00076E91">
              <w:rPr>
                <w:bCs/>
                <w:szCs w:val="24"/>
              </w:rPr>
              <w:t>352</w:t>
            </w:r>
          </w:p>
        </w:tc>
        <w:tc>
          <w:tcPr>
            <w:tcW w:w="0" w:type="auto"/>
          </w:tcPr>
          <w:p w14:paraId="144BA0C5" w14:textId="77777777" w:rsidR="007C0D28" w:rsidRPr="00611578" w:rsidRDefault="007C0D28" w:rsidP="008D799A">
            <w:pPr>
              <w:spacing w:line="360" w:lineRule="auto"/>
              <w:rPr>
                <w:i/>
                <w:szCs w:val="24"/>
              </w:rPr>
            </w:pPr>
            <w:r w:rsidRPr="00611578">
              <w:rPr>
                <w:i/>
                <w:szCs w:val="24"/>
              </w:rPr>
              <w:t>Pyrococcus horikoshii</w:t>
            </w:r>
          </w:p>
        </w:tc>
        <w:tc>
          <w:tcPr>
            <w:tcW w:w="0" w:type="auto"/>
          </w:tcPr>
          <w:p w14:paraId="34635572" w14:textId="77777777" w:rsidR="007C0D28" w:rsidRPr="00076E91" w:rsidRDefault="007C0D28" w:rsidP="008D799A">
            <w:pPr>
              <w:spacing w:line="360" w:lineRule="auto"/>
              <w:rPr>
                <w:szCs w:val="24"/>
              </w:rPr>
            </w:pPr>
            <w:r w:rsidRPr="00076E91">
              <w:rPr>
                <w:szCs w:val="24"/>
              </w:rPr>
              <w:t>Euryarchaeota</w:t>
            </w:r>
          </w:p>
        </w:tc>
        <w:tc>
          <w:tcPr>
            <w:tcW w:w="0" w:type="auto"/>
          </w:tcPr>
          <w:p w14:paraId="61D1D2E0" w14:textId="7CB58796" w:rsidR="007C0D28" w:rsidRPr="00076E91" w:rsidRDefault="00A041BA" w:rsidP="008D799A">
            <w:pPr>
              <w:spacing w:line="360" w:lineRule="auto"/>
              <w:rPr>
                <w:szCs w:val="24"/>
              </w:rPr>
            </w:pPr>
            <w:r w:rsidRPr="00076E91">
              <w:rPr>
                <w:szCs w:val="24"/>
              </w:rPr>
              <w:t>Archaea</w:t>
            </w:r>
          </w:p>
        </w:tc>
      </w:tr>
      <w:tr w:rsidR="007C0D28" w:rsidRPr="00076E91" w14:paraId="6C0EF60B" w14:textId="77777777" w:rsidTr="002E4524">
        <w:tc>
          <w:tcPr>
            <w:tcW w:w="0" w:type="auto"/>
          </w:tcPr>
          <w:p w14:paraId="43708715" w14:textId="77777777" w:rsidR="007C0D28" w:rsidRPr="00076E91" w:rsidRDefault="007C0D28" w:rsidP="008D799A">
            <w:pPr>
              <w:spacing w:line="360" w:lineRule="auto"/>
              <w:rPr>
                <w:szCs w:val="24"/>
              </w:rPr>
            </w:pPr>
            <w:r w:rsidRPr="00076E91">
              <w:rPr>
                <w:bCs/>
                <w:szCs w:val="24"/>
              </w:rPr>
              <w:t>353</w:t>
            </w:r>
          </w:p>
        </w:tc>
        <w:tc>
          <w:tcPr>
            <w:tcW w:w="0" w:type="auto"/>
          </w:tcPr>
          <w:p w14:paraId="1006ECAF" w14:textId="77777777" w:rsidR="007C0D28" w:rsidRPr="00611578" w:rsidRDefault="007C0D28" w:rsidP="008D799A">
            <w:pPr>
              <w:spacing w:line="360" w:lineRule="auto"/>
              <w:rPr>
                <w:i/>
                <w:szCs w:val="24"/>
              </w:rPr>
            </w:pPr>
            <w:r w:rsidRPr="00611578">
              <w:rPr>
                <w:i/>
                <w:szCs w:val="24"/>
              </w:rPr>
              <w:t>Thermoplasma acidophilum DSM 1728</w:t>
            </w:r>
          </w:p>
        </w:tc>
        <w:tc>
          <w:tcPr>
            <w:tcW w:w="0" w:type="auto"/>
          </w:tcPr>
          <w:p w14:paraId="74B2A2E7" w14:textId="77777777" w:rsidR="007C0D28" w:rsidRPr="00076E91" w:rsidRDefault="007C0D28" w:rsidP="008D799A">
            <w:pPr>
              <w:spacing w:line="360" w:lineRule="auto"/>
              <w:rPr>
                <w:szCs w:val="24"/>
              </w:rPr>
            </w:pPr>
            <w:r w:rsidRPr="00076E91">
              <w:rPr>
                <w:szCs w:val="24"/>
              </w:rPr>
              <w:t>Euryarchaeota</w:t>
            </w:r>
          </w:p>
        </w:tc>
        <w:tc>
          <w:tcPr>
            <w:tcW w:w="0" w:type="auto"/>
          </w:tcPr>
          <w:p w14:paraId="04207401" w14:textId="64CB9EA7" w:rsidR="007C0D28" w:rsidRPr="00076E91" w:rsidRDefault="00A041BA" w:rsidP="008D799A">
            <w:pPr>
              <w:spacing w:line="360" w:lineRule="auto"/>
              <w:rPr>
                <w:szCs w:val="24"/>
              </w:rPr>
            </w:pPr>
            <w:r w:rsidRPr="00076E91">
              <w:rPr>
                <w:szCs w:val="24"/>
              </w:rPr>
              <w:t>Archaea</w:t>
            </w:r>
          </w:p>
        </w:tc>
      </w:tr>
      <w:tr w:rsidR="007C0D28" w:rsidRPr="00076E91" w14:paraId="290F20EB" w14:textId="77777777" w:rsidTr="002E4524">
        <w:tc>
          <w:tcPr>
            <w:tcW w:w="0" w:type="auto"/>
          </w:tcPr>
          <w:p w14:paraId="1502003B" w14:textId="77777777" w:rsidR="007C0D28" w:rsidRPr="00076E91" w:rsidRDefault="007C0D28" w:rsidP="008D799A">
            <w:pPr>
              <w:spacing w:line="360" w:lineRule="auto"/>
              <w:rPr>
                <w:szCs w:val="24"/>
              </w:rPr>
            </w:pPr>
            <w:r w:rsidRPr="00076E91">
              <w:rPr>
                <w:bCs/>
                <w:szCs w:val="24"/>
              </w:rPr>
              <w:t>354</w:t>
            </w:r>
          </w:p>
        </w:tc>
        <w:tc>
          <w:tcPr>
            <w:tcW w:w="0" w:type="auto"/>
          </w:tcPr>
          <w:p w14:paraId="1E025375" w14:textId="77777777" w:rsidR="007C0D28" w:rsidRPr="00611578" w:rsidRDefault="007C0D28" w:rsidP="008D799A">
            <w:pPr>
              <w:spacing w:line="360" w:lineRule="auto"/>
              <w:rPr>
                <w:i/>
                <w:szCs w:val="24"/>
              </w:rPr>
            </w:pPr>
            <w:r w:rsidRPr="00611578">
              <w:rPr>
                <w:i/>
                <w:szCs w:val="24"/>
              </w:rPr>
              <w:t>Thermococcus kodakarensis KOD1</w:t>
            </w:r>
          </w:p>
        </w:tc>
        <w:tc>
          <w:tcPr>
            <w:tcW w:w="0" w:type="auto"/>
          </w:tcPr>
          <w:p w14:paraId="5A4861A1" w14:textId="77777777" w:rsidR="007C0D28" w:rsidRPr="00076E91" w:rsidRDefault="007C0D28" w:rsidP="008D799A">
            <w:pPr>
              <w:spacing w:line="360" w:lineRule="auto"/>
              <w:rPr>
                <w:szCs w:val="24"/>
              </w:rPr>
            </w:pPr>
            <w:r w:rsidRPr="00076E91">
              <w:rPr>
                <w:szCs w:val="24"/>
              </w:rPr>
              <w:t>Euryarchaeota</w:t>
            </w:r>
          </w:p>
        </w:tc>
        <w:tc>
          <w:tcPr>
            <w:tcW w:w="0" w:type="auto"/>
          </w:tcPr>
          <w:p w14:paraId="25D64B2F" w14:textId="7168523B" w:rsidR="007C0D28" w:rsidRPr="00076E91" w:rsidRDefault="00A041BA" w:rsidP="008D799A">
            <w:pPr>
              <w:spacing w:line="360" w:lineRule="auto"/>
              <w:rPr>
                <w:szCs w:val="24"/>
              </w:rPr>
            </w:pPr>
            <w:r w:rsidRPr="00076E91">
              <w:rPr>
                <w:szCs w:val="24"/>
              </w:rPr>
              <w:t>Archaea</w:t>
            </w:r>
          </w:p>
        </w:tc>
      </w:tr>
      <w:tr w:rsidR="007C0D28" w:rsidRPr="00076E91" w14:paraId="60CFA3EB" w14:textId="77777777" w:rsidTr="002E4524">
        <w:tc>
          <w:tcPr>
            <w:tcW w:w="0" w:type="auto"/>
          </w:tcPr>
          <w:p w14:paraId="446E9EDA" w14:textId="77777777" w:rsidR="007C0D28" w:rsidRPr="00076E91" w:rsidRDefault="007C0D28" w:rsidP="008D799A">
            <w:pPr>
              <w:spacing w:line="360" w:lineRule="auto"/>
              <w:rPr>
                <w:szCs w:val="24"/>
              </w:rPr>
            </w:pPr>
            <w:r w:rsidRPr="00076E91">
              <w:rPr>
                <w:bCs/>
                <w:szCs w:val="24"/>
              </w:rPr>
              <w:t>355</w:t>
            </w:r>
          </w:p>
        </w:tc>
        <w:tc>
          <w:tcPr>
            <w:tcW w:w="0" w:type="auto"/>
          </w:tcPr>
          <w:p w14:paraId="05793710" w14:textId="77777777" w:rsidR="007C0D28" w:rsidRPr="00611578" w:rsidRDefault="007C0D28" w:rsidP="008D799A">
            <w:pPr>
              <w:spacing w:line="360" w:lineRule="auto"/>
              <w:rPr>
                <w:i/>
                <w:szCs w:val="24"/>
              </w:rPr>
            </w:pPr>
            <w:r w:rsidRPr="00611578">
              <w:rPr>
                <w:i/>
                <w:szCs w:val="24"/>
              </w:rPr>
              <w:t>Nanoarchaeum equitans</w:t>
            </w:r>
          </w:p>
        </w:tc>
        <w:tc>
          <w:tcPr>
            <w:tcW w:w="0" w:type="auto"/>
          </w:tcPr>
          <w:p w14:paraId="16421FFB" w14:textId="77777777" w:rsidR="007C0D28" w:rsidRPr="00076E91" w:rsidRDefault="007C0D28" w:rsidP="008D799A">
            <w:pPr>
              <w:spacing w:line="360" w:lineRule="auto"/>
              <w:rPr>
                <w:szCs w:val="24"/>
              </w:rPr>
            </w:pPr>
            <w:r w:rsidRPr="00076E91">
              <w:rPr>
                <w:szCs w:val="24"/>
              </w:rPr>
              <w:t>Nanoarchaeota</w:t>
            </w:r>
          </w:p>
        </w:tc>
        <w:tc>
          <w:tcPr>
            <w:tcW w:w="0" w:type="auto"/>
          </w:tcPr>
          <w:p w14:paraId="01D19862" w14:textId="6C4009AB" w:rsidR="007C0D28" w:rsidRPr="00076E91" w:rsidRDefault="00A041BA" w:rsidP="008D799A">
            <w:pPr>
              <w:spacing w:line="360" w:lineRule="auto"/>
              <w:rPr>
                <w:szCs w:val="24"/>
              </w:rPr>
            </w:pPr>
            <w:r w:rsidRPr="00076E91">
              <w:rPr>
                <w:szCs w:val="24"/>
              </w:rPr>
              <w:t>Archaea</w:t>
            </w:r>
          </w:p>
        </w:tc>
      </w:tr>
      <w:tr w:rsidR="007C0D28" w:rsidRPr="00076E91" w14:paraId="7DF045B4" w14:textId="77777777" w:rsidTr="002E4524">
        <w:tc>
          <w:tcPr>
            <w:tcW w:w="0" w:type="auto"/>
          </w:tcPr>
          <w:p w14:paraId="18D050AF" w14:textId="77777777" w:rsidR="007C0D28" w:rsidRPr="00076E91" w:rsidRDefault="007C0D28" w:rsidP="008D799A">
            <w:pPr>
              <w:spacing w:line="360" w:lineRule="auto"/>
              <w:rPr>
                <w:szCs w:val="24"/>
              </w:rPr>
            </w:pPr>
            <w:r w:rsidRPr="00076E91">
              <w:rPr>
                <w:bCs/>
                <w:szCs w:val="24"/>
              </w:rPr>
              <w:t>356</w:t>
            </w:r>
          </w:p>
        </w:tc>
        <w:tc>
          <w:tcPr>
            <w:tcW w:w="0" w:type="auto"/>
          </w:tcPr>
          <w:p w14:paraId="357E5337" w14:textId="77777777" w:rsidR="007C0D28" w:rsidRPr="00611578" w:rsidRDefault="007C0D28" w:rsidP="008D799A">
            <w:pPr>
              <w:spacing w:line="360" w:lineRule="auto"/>
              <w:rPr>
                <w:i/>
                <w:szCs w:val="24"/>
              </w:rPr>
            </w:pPr>
            <w:r w:rsidRPr="00611578">
              <w:rPr>
                <w:i/>
                <w:szCs w:val="24"/>
              </w:rPr>
              <w:t>Candidatus Korarchaeum cryptofilum OPF8</w:t>
            </w:r>
          </w:p>
        </w:tc>
        <w:tc>
          <w:tcPr>
            <w:tcW w:w="0" w:type="auto"/>
          </w:tcPr>
          <w:p w14:paraId="4A4B3800" w14:textId="77777777" w:rsidR="007C0D28" w:rsidRPr="00076E91" w:rsidRDefault="007C0D28" w:rsidP="008D799A">
            <w:pPr>
              <w:spacing w:line="360" w:lineRule="auto"/>
              <w:rPr>
                <w:szCs w:val="24"/>
              </w:rPr>
            </w:pPr>
            <w:r w:rsidRPr="00076E91">
              <w:rPr>
                <w:szCs w:val="24"/>
              </w:rPr>
              <w:t>Korarchaeota</w:t>
            </w:r>
          </w:p>
        </w:tc>
        <w:tc>
          <w:tcPr>
            <w:tcW w:w="0" w:type="auto"/>
          </w:tcPr>
          <w:p w14:paraId="42B03BBB" w14:textId="2D40F02F" w:rsidR="007C0D28" w:rsidRPr="00076E91" w:rsidRDefault="00A041BA" w:rsidP="008D799A">
            <w:pPr>
              <w:spacing w:line="360" w:lineRule="auto"/>
              <w:rPr>
                <w:szCs w:val="24"/>
              </w:rPr>
            </w:pPr>
            <w:r w:rsidRPr="00076E91">
              <w:rPr>
                <w:szCs w:val="24"/>
              </w:rPr>
              <w:t>Archaea</w:t>
            </w:r>
          </w:p>
        </w:tc>
      </w:tr>
      <w:tr w:rsidR="007C0D28" w:rsidRPr="00076E91" w14:paraId="46FB9E43" w14:textId="77777777" w:rsidTr="002E4524">
        <w:tc>
          <w:tcPr>
            <w:tcW w:w="0" w:type="auto"/>
          </w:tcPr>
          <w:p w14:paraId="05AF0341" w14:textId="77777777" w:rsidR="007C0D28" w:rsidRPr="00076E91" w:rsidRDefault="007C0D28" w:rsidP="008D799A">
            <w:pPr>
              <w:spacing w:line="360" w:lineRule="auto"/>
              <w:rPr>
                <w:szCs w:val="24"/>
              </w:rPr>
            </w:pPr>
            <w:r w:rsidRPr="00076E91">
              <w:rPr>
                <w:bCs/>
                <w:szCs w:val="24"/>
              </w:rPr>
              <w:t>357</w:t>
            </w:r>
          </w:p>
        </w:tc>
        <w:tc>
          <w:tcPr>
            <w:tcW w:w="0" w:type="auto"/>
          </w:tcPr>
          <w:p w14:paraId="2F8C6CCE" w14:textId="77777777" w:rsidR="007C0D28" w:rsidRPr="00611578" w:rsidRDefault="007C0D28" w:rsidP="008D799A">
            <w:pPr>
              <w:spacing w:line="360" w:lineRule="auto"/>
              <w:rPr>
                <w:i/>
                <w:szCs w:val="24"/>
              </w:rPr>
            </w:pPr>
            <w:r w:rsidRPr="00611578">
              <w:rPr>
                <w:i/>
                <w:szCs w:val="24"/>
              </w:rPr>
              <w:t>Aeropyrum pernix K1</w:t>
            </w:r>
          </w:p>
        </w:tc>
        <w:tc>
          <w:tcPr>
            <w:tcW w:w="0" w:type="auto"/>
          </w:tcPr>
          <w:p w14:paraId="3936E697" w14:textId="77777777" w:rsidR="007C0D28" w:rsidRPr="00076E91" w:rsidRDefault="007C0D28" w:rsidP="008D799A">
            <w:pPr>
              <w:spacing w:line="360" w:lineRule="auto"/>
              <w:rPr>
                <w:szCs w:val="24"/>
              </w:rPr>
            </w:pPr>
            <w:r w:rsidRPr="00076E91">
              <w:rPr>
                <w:szCs w:val="24"/>
              </w:rPr>
              <w:t>Crenarchaeota</w:t>
            </w:r>
          </w:p>
        </w:tc>
        <w:tc>
          <w:tcPr>
            <w:tcW w:w="0" w:type="auto"/>
          </w:tcPr>
          <w:p w14:paraId="0A38FAD6" w14:textId="6AD65010" w:rsidR="007C0D28" w:rsidRPr="00076E91" w:rsidRDefault="00A041BA" w:rsidP="008D799A">
            <w:pPr>
              <w:spacing w:line="360" w:lineRule="auto"/>
              <w:rPr>
                <w:szCs w:val="24"/>
              </w:rPr>
            </w:pPr>
            <w:r w:rsidRPr="00076E91">
              <w:rPr>
                <w:szCs w:val="24"/>
              </w:rPr>
              <w:t>Archaea</w:t>
            </w:r>
          </w:p>
        </w:tc>
      </w:tr>
      <w:tr w:rsidR="007C0D28" w:rsidRPr="00076E91" w14:paraId="66F8DB3B" w14:textId="77777777" w:rsidTr="002E4524">
        <w:tc>
          <w:tcPr>
            <w:tcW w:w="0" w:type="auto"/>
          </w:tcPr>
          <w:p w14:paraId="3DF344DC" w14:textId="77777777" w:rsidR="007C0D28" w:rsidRPr="00076E91" w:rsidRDefault="007C0D28" w:rsidP="008D799A">
            <w:pPr>
              <w:spacing w:line="360" w:lineRule="auto"/>
              <w:rPr>
                <w:szCs w:val="24"/>
              </w:rPr>
            </w:pPr>
            <w:r w:rsidRPr="00076E91">
              <w:rPr>
                <w:bCs/>
                <w:szCs w:val="24"/>
              </w:rPr>
              <w:t>358</w:t>
            </w:r>
          </w:p>
        </w:tc>
        <w:tc>
          <w:tcPr>
            <w:tcW w:w="0" w:type="auto"/>
          </w:tcPr>
          <w:p w14:paraId="406862C1" w14:textId="77777777" w:rsidR="007C0D28" w:rsidRPr="00611578" w:rsidRDefault="007C0D28" w:rsidP="008D799A">
            <w:pPr>
              <w:spacing w:line="360" w:lineRule="auto"/>
              <w:rPr>
                <w:i/>
                <w:szCs w:val="24"/>
              </w:rPr>
            </w:pPr>
            <w:r w:rsidRPr="00611578">
              <w:rPr>
                <w:i/>
                <w:szCs w:val="24"/>
              </w:rPr>
              <w:t>Ignicoccus hospitalis</w:t>
            </w:r>
          </w:p>
        </w:tc>
        <w:tc>
          <w:tcPr>
            <w:tcW w:w="0" w:type="auto"/>
          </w:tcPr>
          <w:p w14:paraId="7FA16019" w14:textId="77777777" w:rsidR="007C0D28" w:rsidRPr="00076E91" w:rsidRDefault="007C0D28" w:rsidP="008D799A">
            <w:pPr>
              <w:spacing w:line="360" w:lineRule="auto"/>
              <w:rPr>
                <w:szCs w:val="24"/>
              </w:rPr>
            </w:pPr>
            <w:r w:rsidRPr="00076E91">
              <w:rPr>
                <w:szCs w:val="24"/>
              </w:rPr>
              <w:t>Crenarchaeota</w:t>
            </w:r>
          </w:p>
        </w:tc>
        <w:tc>
          <w:tcPr>
            <w:tcW w:w="0" w:type="auto"/>
          </w:tcPr>
          <w:p w14:paraId="6CF0A50D" w14:textId="0075335D" w:rsidR="007C0D28" w:rsidRPr="00076E91" w:rsidRDefault="00A041BA" w:rsidP="008D799A">
            <w:pPr>
              <w:spacing w:line="360" w:lineRule="auto"/>
              <w:rPr>
                <w:szCs w:val="24"/>
              </w:rPr>
            </w:pPr>
            <w:r w:rsidRPr="00076E91">
              <w:rPr>
                <w:szCs w:val="24"/>
              </w:rPr>
              <w:t>Archaea</w:t>
            </w:r>
          </w:p>
        </w:tc>
      </w:tr>
      <w:tr w:rsidR="007C0D28" w:rsidRPr="00076E91" w14:paraId="430AABC9" w14:textId="77777777" w:rsidTr="002E4524">
        <w:tc>
          <w:tcPr>
            <w:tcW w:w="0" w:type="auto"/>
          </w:tcPr>
          <w:p w14:paraId="73FF5BD8" w14:textId="77777777" w:rsidR="007C0D28" w:rsidRPr="00076E91" w:rsidRDefault="007C0D28" w:rsidP="008D799A">
            <w:pPr>
              <w:spacing w:line="360" w:lineRule="auto"/>
              <w:rPr>
                <w:szCs w:val="24"/>
              </w:rPr>
            </w:pPr>
            <w:r w:rsidRPr="00076E91">
              <w:rPr>
                <w:bCs/>
                <w:szCs w:val="24"/>
              </w:rPr>
              <w:t>359</w:t>
            </w:r>
          </w:p>
        </w:tc>
        <w:tc>
          <w:tcPr>
            <w:tcW w:w="0" w:type="auto"/>
          </w:tcPr>
          <w:p w14:paraId="3323E9C0" w14:textId="77777777" w:rsidR="007C0D28" w:rsidRPr="00611578" w:rsidRDefault="007C0D28" w:rsidP="008D799A">
            <w:pPr>
              <w:spacing w:line="360" w:lineRule="auto"/>
              <w:rPr>
                <w:i/>
                <w:szCs w:val="24"/>
              </w:rPr>
            </w:pPr>
            <w:r w:rsidRPr="00611578">
              <w:rPr>
                <w:i/>
                <w:szCs w:val="24"/>
              </w:rPr>
              <w:t>Metallosphaera sedula</w:t>
            </w:r>
          </w:p>
        </w:tc>
        <w:tc>
          <w:tcPr>
            <w:tcW w:w="0" w:type="auto"/>
          </w:tcPr>
          <w:p w14:paraId="03CB3755" w14:textId="77777777" w:rsidR="007C0D28" w:rsidRPr="00076E91" w:rsidRDefault="007C0D28" w:rsidP="008D799A">
            <w:pPr>
              <w:spacing w:line="360" w:lineRule="auto"/>
              <w:rPr>
                <w:szCs w:val="24"/>
              </w:rPr>
            </w:pPr>
            <w:r w:rsidRPr="00076E91">
              <w:rPr>
                <w:szCs w:val="24"/>
              </w:rPr>
              <w:t>Crenarchaeota</w:t>
            </w:r>
          </w:p>
        </w:tc>
        <w:tc>
          <w:tcPr>
            <w:tcW w:w="0" w:type="auto"/>
          </w:tcPr>
          <w:p w14:paraId="26165D6B" w14:textId="58B8F178" w:rsidR="007C0D28" w:rsidRPr="00076E91" w:rsidRDefault="00A041BA" w:rsidP="008D799A">
            <w:pPr>
              <w:spacing w:line="360" w:lineRule="auto"/>
              <w:rPr>
                <w:szCs w:val="24"/>
              </w:rPr>
            </w:pPr>
            <w:r w:rsidRPr="00076E91">
              <w:rPr>
                <w:szCs w:val="24"/>
              </w:rPr>
              <w:t>Archaea</w:t>
            </w:r>
          </w:p>
        </w:tc>
      </w:tr>
      <w:tr w:rsidR="007C0D28" w:rsidRPr="00076E91" w14:paraId="0A4AD711" w14:textId="77777777" w:rsidTr="002E4524">
        <w:tc>
          <w:tcPr>
            <w:tcW w:w="0" w:type="auto"/>
          </w:tcPr>
          <w:p w14:paraId="0B6D16AA" w14:textId="77777777" w:rsidR="007C0D28" w:rsidRPr="00076E91" w:rsidRDefault="007C0D28" w:rsidP="008D799A">
            <w:pPr>
              <w:spacing w:line="360" w:lineRule="auto"/>
              <w:rPr>
                <w:szCs w:val="24"/>
              </w:rPr>
            </w:pPr>
            <w:r w:rsidRPr="00076E91">
              <w:rPr>
                <w:bCs/>
                <w:szCs w:val="24"/>
              </w:rPr>
              <w:t>360</w:t>
            </w:r>
          </w:p>
        </w:tc>
        <w:tc>
          <w:tcPr>
            <w:tcW w:w="0" w:type="auto"/>
          </w:tcPr>
          <w:p w14:paraId="0DD7165C" w14:textId="77777777" w:rsidR="007C0D28" w:rsidRPr="00611578" w:rsidRDefault="007C0D28" w:rsidP="008D799A">
            <w:pPr>
              <w:spacing w:line="360" w:lineRule="auto"/>
              <w:rPr>
                <w:i/>
                <w:szCs w:val="24"/>
              </w:rPr>
            </w:pPr>
            <w:r w:rsidRPr="00611578">
              <w:rPr>
                <w:i/>
                <w:szCs w:val="24"/>
              </w:rPr>
              <w:t>Pyrobaculum neutrophilum</w:t>
            </w:r>
          </w:p>
        </w:tc>
        <w:tc>
          <w:tcPr>
            <w:tcW w:w="0" w:type="auto"/>
          </w:tcPr>
          <w:p w14:paraId="0F818FBB" w14:textId="77777777" w:rsidR="007C0D28" w:rsidRPr="00076E91" w:rsidRDefault="007C0D28" w:rsidP="008D799A">
            <w:pPr>
              <w:spacing w:line="360" w:lineRule="auto"/>
              <w:rPr>
                <w:szCs w:val="24"/>
              </w:rPr>
            </w:pPr>
            <w:r w:rsidRPr="00076E91">
              <w:rPr>
                <w:szCs w:val="24"/>
              </w:rPr>
              <w:t>Crenarchaeota</w:t>
            </w:r>
          </w:p>
        </w:tc>
        <w:tc>
          <w:tcPr>
            <w:tcW w:w="0" w:type="auto"/>
          </w:tcPr>
          <w:p w14:paraId="7873B745" w14:textId="0A4F06B1" w:rsidR="007C0D28" w:rsidRPr="00076E91" w:rsidRDefault="00A041BA" w:rsidP="008D799A">
            <w:pPr>
              <w:spacing w:line="360" w:lineRule="auto"/>
              <w:rPr>
                <w:szCs w:val="24"/>
              </w:rPr>
            </w:pPr>
            <w:r w:rsidRPr="00076E91">
              <w:rPr>
                <w:szCs w:val="24"/>
              </w:rPr>
              <w:t>Archaea</w:t>
            </w:r>
          </w:p>
        </w:tc>
      </w:tr>
      <w:tr w:rsidR="007C0D28" w:rsidRPr="00076E91" w14:paraId="3447F813" w14:textId="77777777" w:rsidTr="002E4524">
        <w:tc>
          <w:tcPr>
            <w:tcW w:w="0" w:type="auto"/>
          </w:tcPr>
          <w:p w14:paraId="74296A89" w14:textId="77777777" w:rsidR="007C0D28" w:rsidRPr="00076E91" w:rsidRDefault="007C0D28" w:rsidP="008D799A">
            <w:pPr>
              <w:spacing w:line="360" w:lineRule="auto"/>
              <w:rPr>
                <w:szCs w:val="24"/>
              </w:rPr>
            </w:pPr>
            <w:r w:rsidRPr="00076E91">
              <w:rPr>
                <w:bCs/>
                <w:szCs w:val="24"/>
              </w:rPr>
              <w:t>361</w:t>
            </w:r>
          </w:p>
        </w:tc>
        <w:tc>
          <w:tcPr>
            <w:tcW w:w="0" w:type="auto"/>
          </w:tcPr>
          <w:p w14:paraId="4A22B5F7" w14:textId="77777777" w:rsidR="007C0D28" w:rsidRPr="00611578" w:rsidRDefault="007C0D28" w:rsidP="008D799A">
            <w:pPr>
              <w:spacing w:line="360" w:lineRule="auto"/>
              <w:rPr>
                <w:i/>
                <w:szCs w:val="24"/>
              </w:rPr>
            </w:pPr>
            <w:r w:rsidRPr="00611578">
              <w:rPr>
                <w:i/>
                <w:szCs w:val="24"/>
              </w:rPr>
              <w:t>Thermofilum pendens</w:t>
            </w:r>
          </w:p>
        </w:tc>
        <w:tc>
          <w:tcPr>
            <w:tcW w:w="0" w:type="auto"/>
          </w:tcPr>
          <w:p w14:paraId="30ABA3AA" w14:textId="77777777" w:rsidR="007C0D28" w:rsidRPr="00076E91" w:rsidRDefault="007C0D28" w:rsidP="008D799A">
            <w:pPr>
              <w:spacing w:line="360" w:lineRule="auto"/>
              <w:rPr>
                <w:szCs w:val="24"/>
              </w:rPr>
            </w:pPr>
            <w:r w:rsidRPr="00076E91">
              <w:rPr>
                <w:szCs w:val="24"/>
              </w:rPr>
              <w:t>Crenarchaeota</w:t>
            </w:r>
          </w:p>
        </w:tc>
        <w:tc>
          <w:tcPr>
            <w:tcW w:w="0" w:type="auto"/>
          </w:tcPr>
          <w:p w14:paraId="43B28FEB" w14:textId="35348523" w:rsidR="007C0D28" w:rsidRPr="00076E91" w:rsidRDefault="00A041BA" w:rsidP="008D799A">
            <w:pPr>
              <w:spacing w:line="360" w:lineRule="auto"/>
              <w:rPr>
                <w:szCs w:val="24"/>
              </w:rPr>
            </w:pPr>
            <w:r w:rsidRPr="00076E91">
              <w:rPr>
                <w:szCs w:val="24"/>
              </w:rPr>
              <w:t>Archaea</w:t>
            </w:r>
          </w:p>
        </w:tc>
      </w:tr>
      <w:tr w:rsidR="007C0D28" w:rsidRPr="00076E91" w14:paraId="7BC08C46" w14:textId="77777777" w:rsidTr="002E4524">
        <w:tc>
          <w:tcPr>
            <w:tcW w:w="0" w:type="auto"/>
          </w:tcPr>
          <w:p w14:paraId="4804B23D" w14:textId="77777777" w:rsidR="007C0D28" w:rsidRPr="00076E91" w:rsidRDefault="007C0D28" w:rsidP="008D799A">
            <w:pPr>
              <w:spacing w:line="360" w:lineRule="auto"/>
              <w:rPr>
                <w:szCs w:val="24"/>
              </w:rPr>
            </w:pPr>
            <w:r w:rsidRPr="00076E91">
              <w:rPr>
                <w:bCs/>
                <w:szCs w:val="24"/>
              </w:rPr>
              <w:t>362</w:t>
            </w:r>
          </w:p>
        </w:tc>
        <w:tc>
          <w:tcPr>
            <w:tcW w:w="0" w:type="auto"/>
          </w:tcPr>
          <w:p w14:paraId="0916BFCF" w14:textId="77777777" w:rsidR="007C0D28" w:rsidRPr="00611578" w:rsidRDefault="007C0D28" w:rsidP="008D799A">
            <w:pPr>
              <w:spacing w:line="360" w:lineRule="auto"/>
              <w:rPr>
                <w:i/>
                <w:szCs w:val="24"/>
              </w:rPr>
            </w:pPr>
            <w:r w:rsidRPr="00611578">
              <w:rPr>
                <w:i/>
                <w:szCs w:val="24"/>
              </w:rPr>
              <w:t>Caldivirga maquilingensis</w:t>
            </w:r>
          </w:p>
        </w:tc>
        <w:tc>
          <w:tcPr>
            <w:tcW w:w="0" w:type="auto"/>
          </w:tcPr>
          <w:p w14:paraId="48C92F28" w14:textId="77777777" w:rsidR="007C0D28" w:rsidRPr="00076E91" w:rsidRDefault="007C0D28" w:rsidP="008D799A">
            <w:pPr>
              <w:spacing w:line="360" w:lineRule="auto"/>
              <w:rPr>
                <w:szCs w:val="24"/>
              </w:rPr>
            </w:pPr>
            <w:r w:rsidRPr="00076E91">
              <w:rPr>
                <w:szCs w:val="24"/>
              </w:rPr>
              <w:t>Crenarchaeota</w:t>
            </w:r>
          </w:p>
        </w:tc>
        <w:tc>
          <w:tcPr>
            <w:tcW w:w="0" w:type="auto"/>
          </w:tcPr>
          <w:p w14:paraId="6922EBE5" w14:textId="66AF89E5" w:rsidR="007C0D28" w:rsidRPr="00076E91" w:rsidRDefault="00A041BA" w:rsidP="008D799A">
            <w:pPr>
              <w:spacing w:line="360" w:lineRule="auto"/>
              <w:rPr>
                <w:szCs w:val="24"/>
              </w:rPr>
            </w:pPr>
            <w:r w:rsidRPr="00076E91">
              <w:rPr>
                <w:szCs w:val="24"/>
              </w:rPr>
              <w:t>Archaea</w:t>
            </w:r>
          </w:p>
        </w:tc>
      </w:tr>
      <w:tr w:rsidR="007C0D28" w:rsidRPr="00076E91" w14:paraId="345D87A9" w14:textId="77777777" w:rsidTr="002E4524">
        <w:tc>
          <w:tcPr>
            <w:tcW w:w="0" w:type="auto"/>
          </w:tcPr>
          <w:p w14:paraId="24D262B3" w14:textId="77777777" w:rsidR="007C0D28" w:rsidRPr="00076E91" w:rsidRDefault="007C0D28" w:rsidP="008D799A">
            <w:pPr>
              <w:spacing w:line="360" w:lineRule="auto"/>
              <w:rPr>
                <w:szCs w:val="24"/>
              </w:rPr>
            </w:pPr>
            <w:r w:rsidRPr="00076E91">
              <w:rPr>
                <w:bCs/>
                <w:szCs w:val="24"/>
              </w:rPr>
              <w:t>363</w:t>
            </w:r>
          </w:p>
        </w:tc>
        <w:tc>
          <w:tcPr>
            <w:tcW w:w="0" w:type="auto"/>
          </w:tcPr>
          <w:p w14:paraId="344F93D7" w14:textId="77777777" w:rsidR="007C0D28" w:rsidRPr="00611578" w:rsidRDefault="007C0D28" w:rsidP="008D799A">
            <w:pPr>
              <w:spacing w:line="360" w:lineRule="auto"/>
              <w:rPr>
                <w:i/>
                <w:szCs w:val="24"/>
              </w:rPr>
            </w:pPr>
            <w:r w:rsidRPr="00611578">
              <w:rPr>
                <w:i/>
                <w:szCs w:val="24"/>
              </w:rPr>
              <w:t>Sulfolobus solfataricus P2</w:t>
            </w:r>
          </w:p>
        </w:tc>
        <w:tc>
          <w:tcPr>
            <w:tcW w:w="0" w:type="auto"/>
          </w:tcPr>
          <w:p w14:paraId="6BE7744C" w14:textId="77777777" w:rsidR="007C0D28" w:rsidRPr="00076E91" w:rsidRDefault="007C0D28" w:rsidP="008D799A">
            <w:pPr>
              <w:spacing w:line="360" w:lineRule="auto"/>
              <w:rPr>
                <w:szCs w:val="24"/>
              </w:rPr>
            </w:pPr>
            <w:r w:rsidRPr="00076E91">
              <w:rPr>
                <w:szCs w:val="24"/>
              </w:rPr>
              <w:t>Crenarchaeota</w:t>
            </w:r>
          </w:p>
        </w:tc>
        <w:tc>
          <w:tcPr>
            <w:tcW w:w="0" w:type="auto"/>
          </w:tcPr>
          <w:p w14:paraId="2965759B" w14:textId="6E50091F" w:rsidR="007C0D28" w:rsidRPr="00076E91" w:rsidRDefault="00A041BA" w:rsidP="008D799A">
            <w:pPr>
              <w:spacing w:line="360" w:lineRule="auto"/>
              <w:rPr>
                <w:szCs w:val="24"/>
              </w:rPr>
            </w:pPr>
            <w:r w:rsidRPr="00076E91">
              <w:rPr>
                <w:szCs w:val="24"/>
              </w:rPr>
              <w:t>Archaea</w:t>
            </w:r>
          </w:p>
        </w:tc>
      </w:tr>
      <w:tr w:rsidR="007C0D28" w:rsidRPr="00076E91" w14:paraId="3CF37867" w14:textId="77777777" w:rsidTr="002E4524">
        <w:tc>
          <w:tcPr>
            <w:tcW w:w="0" w:type="auto"/>
          </w:tcPr>
          <w:p w14:paraId="032A3BC2" w14:textId="77777777" w:rsidR="007C0D28" w:rsidRPr="00076E91" w:rsidRDefault="007C0D28" w:rsidP="008D799A">
            <w:pPr>
              <w:spacing w:line="360" w:lineRule="auto"/>
              <w:rPr>
                <w:szCs w:val="24"/>
              </w:rPr>
            </w:pPr>
            <w:r w:rsidRPr="00076E91">
              <w:rPr>
                <w:bCs/>
                <w:szCs w:val="24"/>
              </w:rPr>
              <w:t>364</w:t>
            </w:r>
          </w:p>
        </w:tc>
        <w:tc>
          <w:tcPr>
            <w:tcW w:w="0" w:type="auto"/>
          </w:tcPr>
          <w:p w14:paraId="5D3070D8" w14:textId="77777777" w:rsidR="007C0D28" w:rsidRPr="00611578" w:rsidRDefault="007C0D28" w:rsidP="008D799A">
            <w:pPr>
              <w:spacing w:line="360" w:lineRule="auto"/>
              <w:rPr>
                <w:i/>
                <w:szCs w:val="24"/>
              </w:rPr>
            </w:pPr>
            <w:r w:rsidRPr="00611578">
              <w:rPr>
                <w:i/>
                <w:szCs w:val="24"/>
              </w:rPr>
              <w:t xml:space="preserve">Candidatus Caldiarchaeum </w:t>
            </w:r>
            <w:r w:rsidRPr="00611578">
              <w:rPr>
                <w:i/>
                <w:szCs w:val="24"/>
              </w:rPr>
              <w:lastRenderedPageBreak/>
              <w:t>subterraneum</w:t>
            </w:r>
          </w:p>
        </w:tc>
        <w:tc>
          <w:tcPr>
            <w:tcW w:w="0" w:type="auto"/>
          </w:tcPr>
          <w:p w14:paraId="2666054C" w14:textId="77777777" w:rsidR="007C0D28" w:rsidRPr="00076E91" w:rsidRDefault="007C0D28" w:rsidP="008D799A">
            <w:pPr>
              <w:spacing w:line="360" w:lineRule="auto"/>
              <w:rPr>
                <w:szCs w:val="24"/>
              </w:rPr>
            </w:pPr>
            <w:r w:rsidRPr="00076E91">
              <w:rPr>
                <w:szCs w:val="24"/>
              </w:rPr>
              <w:lastRenderedPageBreak/>
              <w:t>Thaumarchaeota</w:t>
            </w:r>
          </w:p>
        </w:tc>
        <w:tc>
          <w:tcPr>
            <w:tcW w:w="0" w:type="auto"/>
          </w:tcPr>
          <w:p w14:paraId="32E60250" w14:textId="78EC2FB3" w:rsidR="007C0D28" w:rsidRPr="00076E91" w:rsidRDefault="00A041BA" w:rsidP="008D799A">
            <w:pPr>
              <w:spacing w:line="360" w:lineRule="auto"/>
              <w:rPr>
                <w:szCs w:val="24"/>
              </w:rPr>
            </w:pPr>
            <w:r w:rsidRPr="00076E91">
              <w:rPr>
                <w:szCs w:val="24"/>
              </w:rPr>
              <w:t>Archaea</w:t>
            </w:r>
          </w:p>
        </w:tc>
      </w:tr>
      <w:tr w:rsidR="007C0D28" w:rsidRPr="00076E91" w14:paraId="29D96C4C" w14:textId="77777777" w:rsidTr="002E4524">
        <w:tc>
          <w:tcPr>
            <w:tcW w:w="0" w:type="auto"/>
          </w:tcPr>
          <w:p w14:paraId="635EC9E1" w14:textId="77777777" w:rsidR="007C0D28" w:rsidRPr="00076E91" w:rsidRDefault="007C0D28" w:rsidP="008D799A">
            <w:pPr>
              <w:spacing w:line="360" w:lineRule="auto"/>
              <w:rPr>
                <w:szCs w:val="24"/>
              </w:rPr>
            </w:pPr>
            <w:r w:rsidRPr="00076E91">
              <w:rPr>
                <w:bCs/>
                <w:szCs w:val="24"/>
              </w:rPr>
              <w:lastRenderedPageBreak/>
              <w:t>365</w:t>
            </w:r>
          </w:p>
        </w:tc>
        <w:tc>
          <w:tcPr>
            <w:tcW w:w="0" w:type="auto"/>
          </w:tcPr>
          <w:p w14:paraId="5C0E15CE" w14:textId="77777777" w:rsidR="007C0D28" w:rsidRPr="00611578" w:rsidRDefault="007C0D28" w:rsidP="008D799A">
            <w:pPr>
              <w:spacing w:line="360" w:lineRule="auto"/>
              <w:rPr>
                <w:i/>
                <w:szCs w:val="24"/>
              </w:rPr>
            </w:pPr>
            <w:r w:rsidRPr="00611578">
              <w:rPr>
                <w:i/>
                <w:szCs w:val="24"/>
              </w:rPr>
              <w:t>Cenarchaeum symbiosum</w:t>
            </w:r>
          </w:p>
        </w:tc>
        <w:tc>
          <w:tcPr>
            <w:tcW w:w="0" w:type="auto"/>
          </w:tcPr>
          <w:p w14:paraId="236772A1" w14:textId="77777777" w:rsidR="007C0D28" w:rsidRPr="00076E91" w:rsidRDefault="007C0D28" w:rsidP="008D799A">
            <w:pPr>
              <w:spacing w:line="360" w:lineRule="auto"/>
              <w:rPr>
                <w:szCs w:val="24"/>
              </w:rPr>
            </w:pPr>
            <w:r w:rsidRPr="00076E91">
              <w:rPr>
                <w:szCs w:val="24"/>
              </w:rPr>
              <w:t>Thaumarchaeota</w:t>
            </w:r>
          </w:p>
        </w:tc>
        <w:tc>
          <w:tcPr>
            <w:tcW w:w="0" w:type="auto"/>
          </w:tcPr>
          <w:p w14:paraId="52A54874" w14:textId="419BE76C" w:rsidR="007C0D28" w:rsidRPr="00076E91" w:rsidRDefault="00A041BA" w:rsidP="008D799A">
            <w:pPr>
              <w:spacing w:line="360" w:lineRule="auto"/>
              <w:rPr>
                <w:szCs w:val="24"/>
              </w:rPr>
            </w:pPr>
            <w:r w:rsidRPr="00076E91">
              <w:rPr>
                <w:szCs w:val="24"/>
              </w:rPr>
              <w:t>Archaea</w:t>
            </w:r>
          </w:p>
        </w:tc>
      </w:tr>
      <w:tr w:rsidR="007C0D28" w:rsidRPr="00076E91" w14:paraId="38D73C20" w14:textId="77777777" w:rsidTr="002E4524">
        <w:tc>
          <w:tcPr>
            <w:tcW w:w="0" w:type="auto"/>
          </w:tcPr>
          <w:p w14:paraId="151C7781" w14:textId="77777777" w:rsidR="007C0D28" w:rsidRPr="00076E91" w:rsidRDefault="007C0D28" w:rsidP="008D799A">
            <w:pPr>
              <w:spacing w:line="360" w:lineRule="auto"/>
              <w:rPr>
                <w:szCs w:val="24"/>
              </w:rPr>
            </w:pPr>
            <w:r w:rsidRPr="00076E91">
              <w:rPr>
                <w:bCs/>
                <w:szCs w:val="24"/>
              </w:rPr>
              <w:t>366</w:t>
            </w:r>
          </w:p>
        </w:tc>
        <w:tc>
          <w:tcPr>
            <w:tcW w:w="0" w:type="auto"/>
          </w:tcPr>
          <w:p w14:paraId="17800E03" w14:textId="77777777" w:rsidR="007C0D28" w:rsidRPr="00611578" w:rsidRDefault="007C0D28" w:rsidP="008D799A">
            <w:pPr>
              <w:spacing w:line="360" w:lineRule="auto"/>
              <w:rPr>
                <w:i/>
                <w:szCs w:val="24"/>
              </w:rPr>
            </w:pPr>
            <w:r w:rsidRPr="00611578">
              <w:rPr>
                <w:i/>
                <w:szCs w:val="24"/>
              </w:rPr>
              <w:t>Nitrosopumilus maritimus</w:t>
            </w:r>
          </w:p>
        </w:tc>
        <w:tc>
          <w:tcPr>
            <w:tcW w:w="0" w:type="auto"/>
          </w:tcPr>
          <w:p w14:paraId="26A64D94" w14:textId="77777777" w:rsidR="007C0D28" w:rsidRPr="00076E91" w:rsidRDefault="007C0D28" w:rsidP="008D799A">
            <w:pPr>
              <w:spacing w:line="360" w:lineRule="auto"/>
              <w:rPr>
                <w:szCs w:val="24"/>
              </w:rPr>
            </w:pPr>
            <w:r w:rsidRPr="00076E91">
              <w:rPr>
                <w:szCs w:val="24"/>
              </w:rPr>
              <w:t>Thaumarchaeota</w:t>
            </w:r>
          </w:p>
        </w:tc>
        <w:tc>
          <w:tcPr>
            <w:tcW w:w="0" w:type="auto"/>
          </w:tcPr>
          <w:p w14:paraId="54FAE95B" w14:textId="38A07D30" w:rsidR="007C0D28" w:rsidRPr="00076E91" w:rsidRDefault="00A041BA" w:rsidP="008D799A">
            <w:pPr>
              <w:spacing w:line="360" w:lineRule="auto"/>
              <w:rPr>
                <w:szCs w:val="24"/>
              </w:rPr>
            </w:pPr>
            <w:r w:rsidRPr="00076E91">
              <w:rPr>
                <w:szCs w:val="24"/>
              </w:rPr>
              <w:t>Archaea</w:t>
            </w:r>
          </w:p>
        </w:tc>
      </w:tr>
      <w:tr w:rsidR="007C0D28" w:rsidRPr="00076E91" w14:paraId="2F3CEDC5" w14:textId="77777777" w:rsidTr="002E4524">
        <w:tc>
          <w:tcPr>
            <w:tcW w:w="0" w:type="auto"/>
          </w:tcPr>
          <w:p w14:paraId="342A58F7" w14:textId="77777777" w:rsidR="007C0D28" w:rsidRPr="00076E91" w:rsidRDefault="007C0D28" w:rsidP="008D799A">
            <w:pPr>
              <w:spacing w:line="360" w:lineRule="auto"/>
              <w:rPr>
                <w:szCs w:val="24"/>
              </w:rPr>
            </w:pPr>
            <w:r w:rsidRPr="00076E91">
              <w:rPr>
                <w:bCs/>
                <w:szCs w:val="24"/>
              </w:rPr>
              <w:t>367</w:t>
            </w:r>
          </w:p>
        </w:tc>
        <w:tc>
          <w:tcPr>
            <w:tcW w:w="0" w:type="auto"/>
          </w:tcPr>
          <w:p w14:paraId="3FC43C10" w14:textId="77777777" w:rsidR="007C0D28" w:rsidRPr="00611578" w:rsidRDefault="007C0D28" w:rsidP="008D799A">
            <w:pPr>
              <w:spacing w:line="360" w:lineRule="auto"/>
              <w:rPr>
                <w:i/>
                <w:szCs w:val="24"/>
              </w:rPr>
            </w:pPr>
            <w:r w:rsidRPr="00611578">
              <w:rPr>
                <w:i/>
                <w:szCs w:val="24"/>
              </w:rPr>
              <w:t>Candidatus Nitrososphaera gargensis Ga9.2</w:t>
            </w:r>
          </w:p>
        </w:tc>
        <w:tc>
          <w:tcPr>
            <w:tcW w:w="0" w:type="auto"/>
          </w:tcPr>
          <w:p w14:paraId="6640F89E" w14:textId="77777777" w:rsidR="007C0D28" w:rsidRPr="00076E91" w:rsidRDefault="007C0D28" w:rsidP="008D799A">
            <w:pPr>
              <w:spacing w:line="360" w:lineRule="auto"/>
              <w:rPr>
                <w:szCs w:val="24"/>
              </w:rPr>
            </w:pPr>
            <w:r w:rsidRPr="00076E91">
              <w:rPr>
                <w:szCs w:val="24"/>
              </w:rPr>
              <w:t>Thaumarchaeota</w:t>
            </w:r>
          </w:p>
        </w:tc>
        <w:tc>
          <w:tcPr>
            <w:tcW w:w="0" w:type="auto"/>
          </w:tcPr>
          <w:p w14:paraId="658EB830" w14:textId="21077110" w:rsidR="007C0D28" w:rsidRPr="00076E91" w:rsidRDefault="00A041BA" w:rsidP="008D799A">
            <w:pPr>
              <w:spacing w:line="360" w:lineRule="auto"/>
              <w:rPr>
                <w:szCs w:val="24"/>
              </w:rPr>
            </w:pPr>
            <w:r w:rsidRPr="00076E91">
              <w:rPr>
                <w:szCs w:val="24"/>
              </w:rPr>
              <w:t>Archaea</w:t>
            </w:r>
          </w:p>
        </w:tc>
      </w:tr>
      <w:tr w:rsidR="007C0D28" w:rsidRPr="00076E91" w14:paraId="38AAFFCE" w14:textId="77777777" w:rsidTr="002E4524">
        <w:tc>
          <w:tcPr>
            <w:tcW w:w="0" w:type="auto"/>
          </w:tcPr>
          <w:p w14:paraId="4F7A5A5C" w14:textId="77777777" w:rsidR="007C0D28" w:rsidRPr="00076E91" w:rsidRDefault="007C0D28" w:rsidP="008D799A">
            <w:pPr>
              <w:spacing w:line="360" w:lineRule="auto"/>
              <w:rPr>
                <w:szCs w:val="24"/>
              </w:rPr>
            </w:pPr>
            <w:r w:rsidRPr="00076E91">
              <w:rPr>
                <w:bCs/>
                <w:szCs w:val="24"/>
              </w:rPr>
              <w:t>368</w:t>
            </w:r>
          </w:p>
        </w:tc>
        <w:tc>
          <w:tcPr>
            <w:tcW w:w="0" w:type="auto"/>
          </w:tcPr>
          <w:p w14:paraId="492E0060" w14:textId="77777777" w:rsidR="007C0D28" w:rsidRPr="00611578" w:rsidRDefault="007C0D28" w:rsidP="008D799A">
            <w:pPr>
              <w:spacing w:line="360" w:lineRule="auto"/>
              <w:rPr>
                <w:i/>
                <w:szCs w:val="24"/>
              </w:rPr>
            </w:pPr>
            <w:r w:rsidRPr="00611578">
              <w:rPr>
                <w:i/>
                <w:szCs w:val="24"/>
              </w:rPr>
              <w:t>Deinococcus proteolyticus MRP</w:t>
            </w:r>
          </w:p>
        </w:tc>
        <w:tc>
          <w:tcPr>
            <w:tcW w:w="0" w:type="auto"/>
          </w:tcPr>
          <w:p w14:paraId="04D13453" w14:textId="77777777" w:rsidR="007C0D28" w:rsidRPr="00D558C6" w:rsidRDefault="007C0D28" w:rsidP="008D799A">
            <w:pPr>
              <w:spacing w:line="360" w:lineRule="auto"/>
              <w:rPr>
                <w:i/>
                <w:szCs w:val="24"/>
              </w:rPr>
            </w:pPr>
            <w:r w:rsidRPr="00D558C6">
              <w:rPr>
                <w:i/>
                <w:szCs w:val="24"/>
              </w:rPr>
              <w:t>Deinococci</w:t>
            </w:r>
          </w:p>
        </w:tc>
        <w:tc>
          <w:tcPr>
            <w:tcW w:w="0" w:type="auto"/>
          </w:tcPr>
          <w:p w14:paraId="68D118A2" w14:textId="699A3609" w:rsidR="007C0D28" w:rsidRPr="00076E91" w:rsidRDefault="00A041BA" w:rsidP="008D799A">
            <w:pPr>
              <w:spacing w:line="360" w:lineRule="auto"/>
              <w:rPr>
                <w:szCs w:val="24"/>
              </w:rPr>
            </w:pPr>
            <w:r w:rsidRPr="00076E91">
              <w:rPr>
                <w:szCs w:val="24"/>
              </w:rPr>
              <w:t>Bacteria</w:t>
            </w:r>
          </w:p>
        </w:tc>
      </w:tr>
      <w:tr w:rsidR="007C0D28" w:rsidRPr="00076E91" w14:paraId="7963A5EF" w14:textId="77777777" w:rsidTr="002E4524">
        <w:tc>
          <w:tcPr>
            <w:tcW w:w="0" w:type="auto"/>
          </w:tcPr>
          <w:p w14:paraId="13244C78" w14:textId="77777777" w:rsidR="007C0D28" w:rsidRPr="00076E91" w:rsidRDefault="007C0D28" w:rsidP="008D799A">
            <w:pPr>
              <w:spacing w:line="360" w:lineRule="auto"/>
              <w:rPr>
                <w:szCs w:val="24"/>
              </w:rPr>
            </w:pPr>
            <w:r w:rsidRPr="00076E91">
              <w:rPr>
                <w:bCs/>
                <w:szCs w:val="24"/>
              </w:rPr>
              <w:t>369</w:t>
            </w:r>
          </w:p>
        </w:tc>
        <w:tc>
          <w:tcPr>
            <w:tcW w:w="0" w:type="auto"/>
          </w:tcPr>
          <w:p w14:paraId="0A4C48E8" w14:textId="77777777" w:rsidR="007C0D28" w:rsidRPr="00611578" w:rsidRDefault="007C0D28" w:rsidP="008D799A">
            <w:pPr>
              <w:spacing w:line="360" w:lineRule="auto"/>
              <w:rPr>
                <w:i/>
                <w:szCs w:val="24"/>
              </w:rPr>
            </w:pPr>
            <w:r w:rsidRPr="00611578">
              <w:rPr>
                <w:i/>
                <w:szCs w:val="24"/>
              </w:rPr>
              <w:t>Marinithermus hydrothermalis DSM 14884</w:t>
            </w:r>
          </w:p>
        </w:tc>
        <w:tc>
          <w:tcPr>
            <w:tcW w:w="0" w:type="auto"/>
          </w:tcPr>
          <w:p w14:paraId="2B9594F8" w14:textId="77777777" w:rsidR="007C0D28" w:rsidRPr="00D558C6" w:rsidRDefault="007C0D28" w:rsidP="008D799A">
            <w:pPr>
              <w:spacing w:line="360" w:lineRule="auto"/>
              <w:rPr>
                <w:i/>
                <w:szCs w:val="24"/>
              </w:rPr>
            </w:pPr>
            <w:r w:rsidRPr="00D558C6">
              <w:rPr>
                <w:i/>
                <w:szCs w:val="24"/>
              </w:rPr>
              <w:t>Deinococci</w:t>
            </w:r>
          </w:p>
        </w:tc>
        <w:tc>
          <w:tcPr>
            <w:tcW w:w="0" w:type="auto"/>
          </w:tcPr>
          <w:p w14:paraId="2480B9C6" w14:textId="1BF40BDC" w:rsidR="007C0D28" w:rsidRPr="00076E91" w:rsidRDefault="00A041BA" w:rsidP="008D799A">
            <w:pPr>
              <w:spacing w:line="360" w:lineRule="auto"/>
              <w:rPr>
                <w:szCs w:val="24"/>
              </w:rPr>
            </w:pPr>
            <w:r w:rsidRPr="00076E91">
              <w:rPr>
                <w:szCs w:val="24"/>
              </w:rPr>
              <w:t>Bacteria</w:t>
            </w:r>
          </w:p>
        </w:tc>
      </w:tr>
      <w:tr w:rsidR="007C0D28" w:rsidRPr="00076E91" w14:paraId="6D6CFABF" w14:textId="77777777" w:rsidTr="002E4524">
        <w:tc>
          <w:tcPr>
            <w:tcW w:w="0" w:type="auto"/>
          </w:tcPr>
          <w:p w14:paraId="7EE1CD30" w14:textId="77777777" w:rsidR="007C0D28" w:rsidRPr="00076E91" w:rsidRDefault="007C0D28" w:rsidP="008D799A">
            <w:pPr>
              <w:spacing w:line="360" w:lineRule="auto"/>
              <w:rPr>
                <w:szCs w:val="24"/>
              </w:rPr>
            </w:pPr>
            <w:r w:rsidRPr="00076E91">
              <w:rPr>
                <w:bCs/>
                <w:szCs w:val="24"/>
              </w:rPr>
              <w:t>370</w:t>
            </w:r>
          </w:p>
        </w:tc>
        <w:tc>
          <w:tcPr>
            <w:tcW w:w="0" w:type="auto"/>
          </w:tcPr>
          <w:p w14:paraId="3689B128" w14:textId="77777777" w:rsidR="007C0D28" w:rsidRPr="00611578" w:rsidRDefault="007C0D28" w:rsidP="008D799A">
            <w:pPr>
              <w:spacing w:line="360" w:lineRule="auto"/>
              <w:rPr>
                <w:i/>
                <w:szCs w:val="24"/>
              </w:rPr>
            </w:pPr>
            <w:r w:rsidRPr="00611578">
              <w:rPr>
                <w:i/>
                <w:szCs w:val="24"/>
              </w:rPr>
              <w:t>Clostridium tetani E88</w:t>
            </w:r>
          </w:p>
        </w:tc>
        <w:tc>
          <w:tcPr>
            <w:tcW w:w="0" w:type="auto"/>
          </w:tcPr>
          <w:p w14:paraId="5B5E0BD2" w14:textId="77777777" w:rsidR="007C0D28" w:rsidRPr="00D558C6" w:rsidRDefault="007C0D28" w:rsidP="008D799A">
            <w:pPr>
              <w:spacing w:line="360" w:lineRule="auto"/>
              <w:rPr>
                <w:i/>
                <w:szCs w:val="24"/>
              </w:rPr>
            </w:pPr>
            <w:r w:rsidRPr="00D558C6">
              <w:rPr>
                <w:i/>
                <w:szCs w:val="24"/>
              </w:rPr>
              <w:t>Firmicutes</w:t>
            </w:r>
          </w:p>
        </w:tc>
        <w:tc>
          <w:tcPr>
            <w:tcW w:w="0" w:type="auto"/>
          </w:tcPr>
          <w:p w14:paraId="41F84B49" w14:textId="1757CB24" w:rsidR="007C0D28" w:rsidRPr="00076E91" w:rsidRDefault="00A041BA" w:rsidP="008D799A">
            <w:pPr>
              <w:spacing w:line="360" w:lineRule="auto"/>
              <w:rPr>
                <w:szCs w:val="24"/>
              </w:rPr>
            </w:pPr>
            <w:r w:rsidRPr="00076E91">
              <w:rPr>
                <w:szCs w:val="24"/>
              </w:rPr>
              <w:t>Bacteria</w:t>
            </w:r>
          </w:p>
        </w:tc>
      </w:tr>
      <w:tr w:rsidR="007C0D28" w:rsidRPr="00076E91" w14:paraId="65B22B7A" w14:textId="77777777" w:rsidTr="002E4524">
        <w:tc>
          <w:tcPr>
            <w:tcW w:w="0" w:type="auto"/>
          </w:tcPr>
          <w:p w14:paraId="08DC5951" w14:textId="77777777" w:rsidR="007C0D28" w:rsidRPr="00076E91" w:rsidRDefault="007C0D28" w:rsidP="008D799A">
            <w:pPr>
              <w:spacing w:line="360" w:lineRule="auto"/>
              <w:rPr>
                <w:szCs w:val="24"/>
              </w:rPr>
            </w:pPr>
            <w:r w:rsidRPr="00076E91">
              <w:rPr>
                <w:bCs/>
                <w:szCs w:val="24"/>
              </w:rPr>
              <w:t>371</w:t>
            </w:r>
          </w:p>
        </w:tc>
        <w:tc>
          <w:tcPr>
            <w:tcW w:w="0" w:type="auto"/>
          </w:tcPr>
          <w:p w14:paraId="2C5412BB" w14:textId="77777777" w:rsidR="007C0D28" w:rsidRPr="00611578" w:rsidRDefault="007C0D28" w:rsidP="008D799A">
            <w:pPr>
              <w:spacing w:line="360" w:lineRule="auto"/>
              <w:rPr>
                <w:i/>
                <w:szCs w:val="24"/>
              </w:rPr>
            </w:pPr>
            <w:r w:rsidRPr="00611578">
              <w:rPr>
                <w:i/>
                <w:szCs w:val="24"/>
              </w:rPr>
              <w:t>Coprothermobacter proteolyticus DSM 5265</w:t>
            </w:r>
          </w:p>
        </w:tc>
        <w:tc>
          <w:tcPr>
            <w:tcW w:w="0" w:type="auto"/>
          </w:tcPr>
          <w:p w14:paraId="305F53BF" w14:textId="77777777" w:rsidR="007C0D28" w:rsidRPr="00D558C6" w:rsidRDefault="007C0D28" w:rsidP="008D799A">
            <w:pPr>
              <w:spacing w:line="360" w:lineRule="auto"/>
              <w:rPr>
                <w:i/>
                <w:szCs w:val="24"/>
              </w:rPr>
            </w:pPr>
            <w:r w:rsidRPr="00D558C6">
              <w:rPr>
                <w:i/>
                <w:szCs w:val="24"/>
              </w:rPr>
              <w:t>Firmicutes</w:t>
            </w:r>
          </w:p>
        </w:tc>
        <w:tc>
          <w:tcPr>
            <w:tcW w:w="0" w:type="auto"/>
          </w:tcPr>
          <w:p w14:paraId="541C889F" w14:textId="3C459AE9" w:rsidR="007C0D28" w:rsidRPr="00076E91" w:rsidRDefault="00A041BA" w:rsidP="008D799A">
            <w:pPr>
              <w:spacing w:line="360" w:lineRule="auto"/>
              <w:rPr>
                <w:szCs w:val="24"/>
              </w:rPr>
            </w:pPr>
            <w:r w:rsidRPr="00076E91">
              <w:rPr>
                <w:szCs w:val="24"/>
              </w:rPr>
              <w:t>Bacteria</w:t>
            </w:r>
          </w:p>
        </w:tc>
      </w:tr>
      <w:tr w:rsidR="007C0D28" w:rsidRPr="00076E91" w14:paraId="23BDC197" w14:textId="77777777" w:rsidTr="002E4524">
        <w:tc>
          <w:tcPr>
            <w:tcW w:w="0" w:type="auto"/>
          </w:tcPr>
          <w:p w14:paraId="7F3AE0DA" w14:textId="77777777" w:rsidR="007C0D28" w:rsidRPr="00076E91" w:rsidRDefault="007C0D28" w:rsidP="008D799A">
            <w:pPr>
              <w:spacing w:line="360" w:lineRule="auto"/>
              <w:rPr>
                <w:szCs w:val="24"/>
              </w:rPr>
            </w:pPr>
            <w:r w:rsidRPr="00076E91">
              <w:rPr>
                <w:bCs/>
                <w:szCs w:val="24"/>
              </w:rPr>
              <w:t>372</w:t>
            </w:r>
          </w:p>
        </w:tc>
        <w:tc>
          <w:tcPr>
            <w:tcW w:w="0" w:type="auto"/>
          </w:tcPr>
          <w:p w14:paraId="3C8172E4" w14:textId="77777777" w:rsidR="007C0D28" w:rsidRPr="00611578" w:rsidRDefault="007C0D28" w:rsidP="008D799A">
            <w:pPr>
              <w:spacing w:line="360" w:lineRule="auto"/>
              <w:rPr>
                <w:i/>
                <w:szCs w:val="24"/>
              </w:rPr>
            </w:pPr>
            <w:r w:rsidRPr="00611578">
              <w:rPr>
                <w:i/>
                <w:szCs w:val="24"/>
              </w:rPr>
              <w:t>Desulfotomaculum acetoxidans DSM 771</w:t>
            </w:r>
          </w:p>
        </w:tc>
        <w:tc>
          <w:tcPr>
            <w:tcW w:w="0" w:type="auto"/>
          </w:tcPr>
          <w:p w14:paraId="4D216F0B" w14:textId="77777777" w:rsidR="007C0D28" w:rsidRPr="00D558C6" w:rsidRDefault="007C0D28" w:rsidP="008D799A">
            <w:pPr>
              <w:spacing w:line="360" w:lineRule="auto"/>
              <w:rPr>
                <w:i/>
                <w:szCs w:val="24"/>
              </w:rPr>
            </w:pPr>
            <w:r w:rsidRPr="00D558C6">
              <w:rPr>
                <w:i/>
                <w:szCs w:val="24"/>
              </w:rPr>
              <w:t>Firmicutes</w:t>
            </w:r>
          </w:p>
        </w:tc>
        <w:tc>
          <w:tcPr>
            <w:tcW w:w="0" w:type="auto"/>
          </w:tcPr>
          <w:p w14:paraId="16ADC726" w14:textId="2D87C91E" w:rsidR="007C0D28" w:rsidRPr="00076E91" w:rsidRDefault="00A041BA" w:rsidP="008D799A">
            <w:pPr>
              <w:spacing w:line="360" w:lineRule="auto"/>
              <w:rPr>
                <w:szCs w:val="24"/>
              </w:rPr>
            </w:pPr>
            <w:r w:rsidRPr="00076E91">
              <w:rPr>
                <w:szCs w:val="24"/>
              </w:rPr>
              <w:t>Bacteria</w:t>
            </w:r>
          </w:p>
        </w:tc>
      </w:tr>
      <w:tr w:rsidR="007C0D28" w:rsidRPr="00076E91" w14:paraId="4DB522F5" w14:textId="77777777" w:rsidTr="002E4524">
        <w:tc>
          <w:tcPr>
            <w:tcW w:w="0" w:type="auto"/>
          </w:tcPr>
          <w:p w14:paraId="41B88DF4" w14:textId="77777777" w:rsidR="007C0D28" w:rsidRPr="00076E91" w:rsidRDefault="007C0D28" w:rsidP="008D799A">
            <w:pPr>
              <w:spacing w:line="360" w:lineRule="auto"/>
              <w:rPr>
                <w:szCs w:val="24"/>
              </w:rPr>
            </w:pPr>
            <w:r w:rsidRPr="00076E91">
              <w:rPr>
                <w:bCs/>
                <w:szCs w:val="24"/>
              </w:rPr>
              <w:t>373</w:t>
            </w:r>
          </w:p>
        </w:tc>
        <w:tc>
          <w:tcPr>
            <w:tcW w:w="0" w:type="auto"/>
          </w:tcPr>
          <w:p w14:paraId="5FCE4BD8" w14:textId="77777777" w:rsidR="007C0D28" w:rsidRPr="00611578" w:rsidRDefault="007C0D28" w:rsidP="008D799A">
            <w:pPr>
              <w:spacing w:line="360" w:lineRule="auto"/>
              <w:rPr>
                <w:i/>
                <w:szCs w:val="24"/>
              </w:rPr>
            </w:pPr>
            <w:r w:rsidRPr="00611578">
              <w:rPr>
                <w:i/>
                <w:szCs w:val="24"/>
              </w:rPr>
              <w:t>Acaryochloris marina</w:t>
            </w:r>
          </w:p>
        </w:tc>
        <w:tc>
          <w:tcPr>
            <w:tcW w:w="0" w:type="auto"/>
          </w:tcPr>
          <w:p w14:paraId="084087B9" w14:textId="77777777" w:rsidR="007C0D28" w:rsidRPr="00D558C6" w:rsidRDefault="007C0D28" w:rsidP="008D799A">
            <w:pPr>
              <w:spacing w:line="360" w:lineRule="auto"/>
              <w:rPr>
                <w:i/>
                <w:szCs w:val="24"/>
              </w:rPr>
            </w:pPr>
            <w:r w:rsidRPr="00D558C6">
              <w:rPr>
                <w:i/>
                <w:szCs w:val="24"/>
              </w:rPr>
              <w:t>Cyanobacteria</w:t>
            </w:r>
          </w:p>
        </w:tc>
        <w:tc>
          <w:tcPr>
            <w:tcW w:w="0" w:type="auto"/>
          </w:tcPr>
          <w:p w14:paraId="2EA3670D" w14:textId="77770520" w:rsidR="007C0D28" w:rsidRPr="00076E91" w:rsidRDefault="00A041BA" w:rsidP="008D799A">
            <w:pPr>
              <w:spacing w:line="360" w:lineRule="auto"/>
              <w:rPr>
                <w:szCs w:val="24"/>
              </w:rPr>
            </w:pPr>
            <w:r w:rsidRPr="00076E91">
              <w:rPr>
                <w:szCs w:val="24"/>
              </w:rPr>
              <w:t>Bacteria</w:t>
            </w:r>
          </w:p>
        </w:tc>
      </w:tr>
      <w:tr w:rsidR="007C0D28" w:rsidRPr="00076E91" w14:paraId="54795498" w14:textId="77777777" w:rsidTr="002E4524">
        <w:tc>
          <w:tcPr>
            <w:tcW w:w="0" w:type="auto"/>
          </w:tcPr>
          <w:p w14:paraId="390AE48D" w14:textId="77777777" w:rsidR="007C0D28" w:rsidRPr="00076E91" w:rsidRDefault="007C0D28" w:rsidP="008D799A">
            <w:pPr>
              <w:spacing w:line="360" w:lineRule="auto"/>
              <w:rPr>
                <w:szCs w:val="24"/>
              </w:rPr>
            </w:pPr>
            <w:r w:rsidRPr="00076E91">
              <w:rPr>
                <w:bCs/>
                <w:szCs w:val="24"/>
              </w:rPr>
              <w:t>374</w:t>
            </w:r>
          </w:p>
        </w:tc>
        <w:tc>
          <w:tcPr>
            <w:tcW w:w="0" w:type="auto"/>
          </w:tcPr>
          <w:p w14:paraId="6ED5A9A6" w14:textId="77777777" w:rsidR="007C0D28" w:rsidRPr="00611578" w:rsidRDefault="007C0D28" w:rsidP="008D799A">
            <w:pPr>
              <w:spacing w:line="360" w:lineRule="auto"/>
              <w:rPr>
                <w:i/>
                <w:szCs w:val="24"/>
              </w:rPr>
            </w:pPr>
            <w:r w:rsidRPr="00611578">
              <w:rPr>
                <w:i/>
                <w:szCs w:val="24"/>
              </w:rPr>
              <w:t>Acaryochloris marina</w:t>
            </w:r>
          </w:p>
        </w:tc>
        <w:tc>
          <w:tcPr>
            <w:tcW w:w="0" w:type="auto"/>
          </w:tcPr>
          <w:p w14:paraId="15DA40DD" w14:textId="77777777" w:rsidR="007C0D28" w:rsidRPr="00D558C6" w:rsidRDefault="007C0D28" w:rsidP="008D799A">
            <w:pPr>
              <w:spacing w:line="360" w:lineRule="auto"/>
              <w:rPr>
                <w:i/>
                <w:szCs w:val="24"/>
              </w:rPr>
            </w:pPr>
            <w:r w:rsidRPr="00D558C6">
              <w:rPr>
                <w:i/>
                <w:szCs w:val="24"/>
              </w:rPr>
              <w:t>Cyanobacteria</w:t>
            </w:r>
          </w:p>
        </w:tc>
        <w:tc>
          <w:tcPr>
            <w:tcW w:w="0" w:type="auto"/>
          </w:tcPr>
          <w:p w14:paraId="70F725FD" w14:textId="797F130E" w:rsidR="007C0D28" w:rsidRPr="00076E91" w:rsidRDefault="00A041BA" w:rsidP="008D799A">
            <w:pPr>
              <w:spacing w:line="360" w:lineRule="auto"/>
              <w:rPr>
                <w:szCs w:val="24"/>
              </w:rPr>
            </w:pPr>
            <w:r w:rsidRPr="00076E91">
              <w:rPr>
                <w:szCs w:val="24"/>
              </w:rPr>
              <w:t>Bacteria</w:t>
            </w:r>
          </w:p>
        </w:tc>
      </w:tr>
      <w:tr w:rsidR="007C0D28" w:rsidRPr="00076E91" w14:paraId="23B830A4" w14:textId="77777777" w:rsidTr="002E4524">
        <w:tc>
          <w:tcPr>
            <w:tcW w:w="0" w:type="auto"/>
          </w:tcPr>
          <w:p w14:paraId="4DAF2475" w14:textId="77777777" w:rsidR="007C0D28" w:rsidRPr="00076E91" w:rsidRDefault="007C0D28" w:rsidP="008D799A">
            <w:pPr>
              <w:spacing w:line="360" w:lineRule="auto"/>
              <w:rPr>
                <w:szCs w:val="24"/>
              </w:rPr>
            </w:pPr>
            <w:r w:rsidRPr="00076E91">
              <w:rPr>
                <w:bCs/>
                <w:szCs w:val="24"/>
              </w:rPr>
              <w:t>375</w:t>
            </w:r>
          </w:p>
        </w:tc>
        <w:tc>
          <w:tcPr>
            <w:tcW w:w="0" w:type="auto"/>
          </w:tcPr>
          <w:p w14:paraId="21B26987" w14:textId="77777777" w:rsidR="007C0D28" w:rsidRPr="00611578" w:rsidRDefault="007C0D28" w:rsidP="008D799A">
            <w:pPr>
              <w:spacing w:line="360" w:lineRule="auto"/>
              <w:rPr>
                <w:i/>
                <w:szCs w:val="24"/>
              </w:rPr>
            </w:pPr>
            <w:r w:rsidRPr="00611578">
              <w:rPr>
                <w:i/>
                <w:szCs w:val="24"/>
              </w:rPr>
              <w:t>Anabaena cylindrica</w:t>
            </w:r>
          </w:p>
        </w:tc>
        <w:tc>
          <w:tcPr>
            <w:tcW w:w="0" w:type="auto"/>
          </w:tcPr>
          <w:p w14:paraId="54872B45" w14:textId="77777777" w:rsidR="007C0D28" w:rsidRPr="00D558C6" w:rsidRDefault="007C0D28" w:rsidP="008D799A">
            <w:pPr>
              <w:spacing w:line="360" w:lineRule="auto"/>
              <w:rPr>
                <w:i/>
                <w:szCs w:val="24"/>
              </w:rPr>
            </w:pPr>
            <w:r w:rsidRPr="00D558C6">
              <w:rPr>
                <w:i/>
                <w:szCs w:val="24"/>
              </w:rPr>
              <w:t>Cyanobacteria</w:t>
            </w:r>
          </w:p>
        </w:tc>
        <w:tc>
          <w:tcPr>
            <w:tcW w:w="0" w:type="auto"/>
          </w:tcPr>
          <w:p w14:paraId="6093DDFE" w14:textId="0E64DC16" w:rsidR="007C0D28" w:rsidRPr="00076E91" w:rsidRDefault="00A041BA" w:rsidP="008D799A">
            <w:pPr>
              <w:spacing w:line="360" w:lineRule="auto"/>
              <w:rPr>
                <w:szCs w:val="24"/>
              </w:rPr>
            </w:pPr>
            <w:r w:rsidRPr="00076E91">
              <w:rPr>
                <w:szCs w:val="24"/>
              </w:rPr>
              <w:t>Bacteria</w:t>
            </w:r>
          </w:p>
        </w:tc>
      </w:tr>
      <w:tr w:rsidR="007C0D28" w:rsidRPr="00076E91" w14:paraId="1EBBDC72" w14:textId="77777777" w:rsidTr="002E4524">
        <w:tc>
          <w:tcPr>
            <w:tcW w:w="0" w:type="auto"/>
          </w:tcPr>
          <w:p w14:paraId="6C2ED579" w14:textId="77777777" w:rsidR="007C0D28" w:rsidRPr="00076E91" w:rsidRDefault="007C0D28" w:rsidP="008D799A">
            <w:pPr>
              <w:spacing w:line="360" w:lineRule="auto"/>
              <w:rPr>
                <w:szCs w:val="24"/>
              </w:rPr>
            </w:pPr>
            <w:r w:rsidRPr="00076E91">
              <w:rPr>
                <w:bCs/>
                <w:szCs w:val="24"/>
              </w:rPr>
              <w:t>376</w:t>
            </w:r>
          </w:p>
        </w:tc>
        <w:tc>
          <w:tcPr>
            <w:tcW w:w="0" w:type="auto"/>
          </w:tcPr>
          <w:p w14:paraId="00C58C7B" w14:textId="77777777" w:rsidR="007C0D28" w:rsidRPr="00611578" w:rsidRDefault="007C0D28" w:rsidP="008D799A">
            <w:pPr>
              <w:spacing w:line="360" w:lineRule="auto"/>
              <w:rPr>
                <w:i/>
                <w:szCs w:val="24"/>
              </w:rPr>
            </w:pPr>
            <w:r w:rsidRPr="00611578">
              <w:rPr>
                <w:i/>
                <w:szCs w:val="24"/>
              </w:rPr>
              <w:t>Anabaena sp.</w:t>
            </w:r>
          </w:p>
        </w:tc>
        <w:tc>
          <w:tcPr>
            <w:tcW w:w="0" w:type="auto"/>
          </w:tcPr>
          <w:p w14:paraId="35AAF133" w14:textId="77777777" w:rsidR="007C0D28" w:rsidRPr="00D558C6" w:rsidRDefault="007C0D28" w:rsidP="008D799A">
            <w:pPr>
              <w:spacing w:line="360" w:lineRule="auto"/>
              <w:rPr>
                <w:i/>
                <w:szCs w:val="24"/>
              </w:rPr>
            </w:pPr>
            <w:r w:rsidRPr="00D558C6">
              <w:rPr>
                <w:i/>
                <w:szCs w:val="24"/>
              </w:rPr>
              <w:t>Cyanobacteria</w:t>
            </w:r>
          </w:p>
        </w:tc>
        <w:tc>
          <w:tcPr>
            <w:tcW w:w="0" w:type="auto"/>
          </w:tcPr>
          <w:p w14:paraId="79F3F2F0" w14:textId="3898BE6E" w:rsidR="007C0D28" w:rsidRPr="00076E91" w:rsidRDefault="00A041BA" w:rsidP="008D799A">
            <w:pPr>
              <w:spacing w:line="360" w:lineRule="auto"/>
              <w:rPr>
                <w:szCs w:val="24"/>
              </w:rPr>
            </w:pPr>
            <w:r w:rsidRPr="00076E91">
              <w:rPr>
                <w:szCs w:val="24"/>
              </w:rPr>
              <w:t>Bacteria</w:t>
            </w:r>
          </w:p>
        </w:tc>
      </w:tr>
      <w:tr w:rsidR="007C0D28" w:rsidRPr="00076E91" w14:paraId="294E03BA" w14:textId="77777777" w:rsidTr="002E4524">
        <w:tc>
          <w:tcPr>
            <w:tcW w:w="0" w:type="auto"/>
          </w:tcPr>
          <w:p w14:paraId="2804D39D" w14:textId="77777777" w:rsidR="007C0D28" w:rsidRPr="00076E91" w:rsidRDefault="007C0D28" w:rsidP="008D799A">
            <w:pPr>
              <w:spacing w:line="360" w:lineRule="auto"/>
              <w:rPr>
                <w:szCs w:val="24"/>
              </w:rPr>
            </w:pPr>
            <w:r w:rsidRPr="00076E91">
              <w:rPr>
                <w:bCs/>
                <w:szCs w:val="24"/>
              </w:rPr>
              <w:t>377</w:t>
            </w:r>
          </w:p>
        </w:tc>
        <w:tc>
          <w:tcPr>
            <w:tcW w:w="0" w:type="auto"/>
          </w:tcPr>
          <w:p w14:paraId="41F47F10" w14:textId="77777777" w:rsidR="007C0D28" w:rsidRPr="00611578" w:rsidRDefault="007C0D28" w:rsidP="008D799A">
            <w:pPr>
              <w:spacing w:line="360" w:lineRule="auto"/>
              <w:rPr>
                <w:i/>
                <w:szCs w:val="24"/>
              </w:rPr>
            </w:pPr>
            <w:r w:rsidRPr="00611578">
              <w:rPr>
                <w:i/>
                <w:szCs w:val="24"/>
              </w:rPr>
              <w:t>Anabaena variabilis ATCC 29413</w:t>
            </w:r>
          </w:p>
        </w:tc>
        <w:tc>
          <w:tcPr>
            <w:tcW w:w="0" w:type="auto"/>
          </w:tcPr>
          <w:p w14:paraId="5BBB5730" w14:textId="77777777" w:rsidR="007C0D28" w:rsidRPr="00D558C6" w:rsidRDefault="007C0D28" w:rsidP="008D799A">
            <w:pPr>
              <w:spacing w:line="360" w:lineRule="auto"/>
              <w:rPr>
                <w:i/>
                <w:szCs w:val="24"/>
              </w:rPr>
            </w:pPr>
            <w:r w:rsidRPr="00D558C6">
              <w:rPr>
                <w:i/>
                <w:szCs w:val="24"/>
              </w:rPr>
              <w:t>Cyanobacteria</w:t>
            </w:r>
          </w:p>
        </w:tc>
        <w:tc>
          <w:tcPr>
            <w:tcW w:w="0" w:type="auto"/>
          </w:tcPr>
          <w:p w14:paraId="3D0CA621" w14:textId="42BC1AA4" w:rsidR="007C0D28" w:rsidRPr="00076E91" w:rsidRDefault="00A041BA" w:rsidP="008D799A">
            <w:pPr>
              <w:spacing w:line="360" w:lineRule="auto"/>
              <w:rPr>
                <w:szCs w:val="24"/>
              </w:rPr>
            </w:pPr>
            <w:r w:rsidRPr="00076E91">
              <w:rPr>
                <w:szCs w:val="24"/>
              </w:rPr>
              <w:t>Bacteria</w:t>
            </w:r>
          </w:p>
        </w:tc>
      </w:tr>
      <w:tr w:rsidR="007C0D28" w:rsidRPr="00076E91" w14:paraId="2FAA6063" w14:textId="77777777" w:rsidTr="002E4524">
        <w:tc>
          <w:tcPr>
            <w:tcW w:w="0" w:type="auto"/>
          </w:tcPr>
          <w:p w14:paraId="30F1B1D7" w14:textId="77777777" w:rsidR="007C0D28" w:rsidRPr="00076E91" w:rsidRDefault="007C0D28" w:rsidP="008D799A">
            <w:pPr>
              <w:spacing w:line="360" w:lineRule="auto"/>
              <w:rPr>
                <w:szCs w:val="24"/>
              </w:rPr>
            </w:pPr>
            <w:r w:rsidRPr="00076E91">
              <w:rPr>
                <w:bCs/>
                <w:szCs w:val="24"/>
              </w:rPr>
              <w:t>378</w:t>
            </w:r>
          </w:p>
        </w:tc>
        <w:tc>
          <w:tcPr>
            <w:tcW w:w="0" w:type="auto"/>
          </w:tcPr>
          <w:p w14:paraId="15ACF0ED" w14:textId="77777777" w:rsidR="007C0D28" w:rsidRPr="00611578" w:rsidRDefault="007C0D28" w:rsidP="008D799A">
            <w:pPr>
              <w:spacing w:line="360" w:lineRule="auto"/>
              <w:rPr>
                <w:i/>
                <w:szCs w:val="24"/>
              </w:rPr>
            </w:pPr>
            <w:r w:rsidRPr="00611578">
              <w:rPr>
                <w:i/>
                <w:szCs w:val="24"/>
              </w:rPr>
              <w:t>Arthrospira platensis</w:t>
            </w:r>
          </w:p>
        </w:tc>
        <w:tc>
          <w:tcPr>
            <w:tcW w:w="0" w:type="auto"/>
          </w:tcPr>
          <w:p w14:paraId="26A382ED" w14:textId="77777777" w:rsidR="007C0D28" w:rsidRPr="00D558C6" w:rsidRDefault="007C0D28" w:rsidP="008D799A">
            <w:pPr>
              <w:spacing w:line="360" w:lineRule="auto"/>
              <w:rPr>
                <w:i/>
                <w:szCs w:val="24"/>
              </w:rPr>
            </w:pPr>
            <w:r w:rsidRPr="00D558C6">
              <w:rPr>
                <w:i/>
                <w:szCs w:val="24"/>
              </w:rPr>
              <w:t>Cyanobacteria</w:t>
            </w:r>
          </w:p>
        </w:tc>
        <w:tc>
          <w:tcPr>
            <w:tcW w:w="0" w:type="auto"/>
          </w:tcPr>
          <w:p w14:paraId="69E274DE" w14:textId="2FAF0A17" w:rsidR="007C0D28" w:rsidRPr="00076E91" w:rsidRDefault="00A041BA" w:rsidP="008D799A">
            <w:pPr>
              <w:spacing w:line="360" w:lineRule="auto"/>
              <w:rPr>
                <w:szCs w:val="24"/>
              </w:rPr>
            </w:pPr>
            <w:r w:rsidRPr="00076E91">
              <w:rPr>
                <w:szCs w:val="24"/>
              </w:rPr>
              <w:t>Bacteria</w:t>
            </w:r>
          </w:p>
        </w:tc>
      </w:tr>
      <w:tr w:rsidR="007C0D28" w:rsidRPr="00076E91" w14:paraId="25C19415" w14:textId="77777777" w:rsidTr="002E4524">
        <w:tc>
          <w:tcPr>
            <w:tcW w:w="0" w:type="auto"/>
          </w:tcPr>
          <w:p w14:paraId="3640737B" w14:textId="77777777" w:rsidR="007C0D28" w:rsidRPr="00076E91" w:rsidRDefault="007C0D28" w:rsidP="008D799A">
            <w:pPr>
              <w:spacing w:line="360" w:lineRule="auto"/>
              <w:rPr>
                <w:szCs w:val="24"/>
              </w:rPr>
            </w:pPr>
            <w:r w:rsidRPr="00076E91">
              <w:rPr>
                <w:bCs/>
                <w:szCs w:val="24"/>
              </w:rPr>
              <w:t>379</w:t>
            </w:r>
          </w:p>
        </w:tc>
        <w:tc>
          <w:tcPr>
            <w:tcW w:w="0" w:type="auto"/>
          </w:tcPr>
          <w:p w14:paraId="156A30F3" w14:textId="77777777" w:rsidR="007C0D28" w:rsidRPr="00611578" w:rsidRDefault="007C0D28" w:rsidP="008D799A">
            <w:pPr>
              <w:spacing w:line="360" w:lineRule="auto"/>
              <w:rPr>
                <w:i/>
                <w:szCs w:val="24"/>
              </w:rPr>
            </w:pPr>
            <w:r w:rsidRPr="00611578">
              <w:rPr>
                <w:i/>
                <w:szCs w:val="24"/>
              </w:rPr>
              <w:t>Calothrix sp. 5685</w:t>
            </w:r>
          </w:p>
        </w:tc>
        <w:tc>
          <w:tcPr>
            <w:tcW w:w="0" w:type="auto"/>
          </w:tcPr>
          <w:p w14:paraId="25E48DFB" w14:textId="77777777" w:rsidR="007C0D28" w:rsidRPr="00D558C6" w:rsidRDefault="007C0D28" w:rsidP="008D799A">
            <w:pPr>
              <w:spacing w:line="360" w:lineRule="auto"/>
              <w:rPr>
                <w:i/>
                <w:szCs w:val="24"/>
              </w:rPr>
            </w:pPr>
            <w:r w:rsidRPr="00D558C6">
              <w:rPr>
                <w:i/>
                <w:szCs w:val="24"/>
              </w:rPr>
              <w:t>Cyanobacteria</w:t>
            </w:r>
          </w:p>
        </w:tc>
        <w:tc>
          <w:tcPr>
            <w:tcW w:w="0" w:type="auto"/>
          </w:tcPr>
          <w:p w14:paraId="4C279666" w14:textId="78B1CD05" w:rsidR="007C0D28" w:rsidRPr="00076E91" w:rsidRDefault="00A041BA" w:rsidP="008D799A">
            <w:pPr>
              <w:spacing w:line="360" w:lineRule="auto"/>
              <w:rPr>
                <w:szCs w:val="24"/>
              </w:rPr>
            </w:pPr>
            <w:r w:rsidRPr="00076E91">
              <w:rPr>
                <w:szCs w:val="24"/>
              </w:rPr>
              <w:t>Bacteria</w:t>
            </w:r>
          </w:p>
        </w:tc>
      </w:tr>
      <w:tr w:rsidR="007C0D28" w:rsidRPr="00076E91" w14:paraId="0A927446" w14:textId="77777777" w:rsidTr="002E4524">
        <w:tc>
          <w:tcPr>
            <w:tcW w:w="0" w:type="auto"/>
          </w:tcPr>
          <w:p w14:paraId="0E5AB8FB" w14:textId="77777777" w:rsidR="007C0D28" w:rsidRPr="00076E91" w:rsidRDefault="007C0D28" w:rsidP="008D799A">
            <w:pPr>
              <w:spacing w:line="360" w:lineRule="auto"/>
              <w:rPr>
                <w:szCs w:val="24"/>
              </w:rPr>
            </w:pPr>
            <w:r w:rsidRPr="00076E91">
              <w:rPr>
                <w:bCs/>
                <w:szCs w:val="24"/>
              </w:rPr>
              <w:t>380</w:t>
            </w:r>
          </w:p>
        </w:tc>
        <w:tc>
          <w:tcPr>
            <w:tcW w:w="0" w:type="auto"/>
          </w:tcPr>
          <w:p w14:paraId="7D6DB565" w14:textId="77777777" w:rsidR="007C0D28" w:rsidRPr="00611578" w:rsidRDefault="007C0D28" w:rsidP="008D799A">
            <w:pPr>
              <w:spacing w:line="360" w:lineRule="auto"/>
              <w:rPr>
                <w:i/>
                <w:szCs w:val="24"/>
              </w:rPr>
            </w:pPr>
            <w:r w:rsidRPr="00611578">
              <w:rPr>
                <w:i/>
                <w:szCs w:val="24"/>
              </w:rPr>
              <w:t>Calothrix sp. 5686</w:t>
            </w:r>
          </w:p>
        </w:tc>
        <w:tc>
          <w:tcPr>
            <w:tcW w:w="0" w:type="auto"/>
          </w:tcPr>
          <w:p w14:paraId="74D4F08E" w14:textId="77777777" w:rsidR="007C0D28" w:rsidRPr="00D558C6" w:rsidRDefault="007C0D28" w:rsidP="008D799A">
            <w:pPr>
              <w:spacing w:line="360" w:lineRule="auto"/>
              <w:rPr>
                <w:i/>
                <w:szCs w:val="24"/>
              </w:rPr>
            </w:pPr>
            <w:r w:rsidRPr="00D558C6">
              <w:rPr>
                <w:i/>
                <w:szCs w:val="24"/>
              </w:rPr>
              <w:t>Cyanobacteria</w:t>
            </w:r>
          </w:p>
        </w:tc>
        <w:tc>
          <w:tcPr>
            <w:tcW w:w="0" w:type="auto"/>
          </w:tcPr>
          <w:p w14:paraId="281D6402" w14:textId="71D60549" w:rsidR="007C0D28" w:rsidRPr="00076E91" w:rsidRDefault="00A041BA" w:rsidP="008D799A">
            <w:pPr>
              <w:spacing w:line="360" w:lineRule="auto"/>
              <w:rPr>
                <w:szCs w:val="24"/>
              </w:rPr>
            </w:pPr>
            <w:r w:rsidRPr="00076E91">
              <w:rPr>
                <w:szCs w:val="24"/>
              </w:rPr>
              <w:t>Bacteria</w:t>
            </w:r>
          </w:p>
        </w:tc>
      </w:tr>
      <w:tr w:rsidR="007C0D28" w:rsidRPr="00076E91" w14:paraId="0E3CC36F" w14:textId="77777777" w:rsidTr="002E4524">
        <w:tc>
          <w:tcPr>
            <w:tcW w:w="0" w:type="auto"/>
          </w:tcPr>
          <w:p w14:paraId="2F836936" w14:textId="77777777" w:rsidR="007C0D28" w:rsidRPr="00076E91" w:rsidRDefault="007C0D28" w:rsidP="008D799A">
            <w:pPr>
              <w:spacing w:line="360" w:lineRule="auto"/>
              <w:rPr>
                <w:szCs w:val="24"/>
              </w:rPr>
            </w:pPr>
            <w:r w:rsidRPr="00076E91">
              <w:rPr>
                <w:bCs/>
                <w:szCs w:val="24"/>
              </w:rPr>
              <w:t>381</w:t>
            </w:r>
          </w:p>
        </w:tc>
        <w:tc>
          <w:tcPr>
            <w:tcW w:w="0" w:type="auto"/>
          </w:tcPr>
          <w:p w14:paraId="37439767" w14:textId="77777777" w:rsidR="007C0D28" w:rsidRPr="00611578" w:rsidRDefault="007C0D28" w:rsidP="008D799A">
            <w:pPr>
              <w:spacing w:line="360" w:lineRule="auto"/>
              <w:rPr>
                <w:i/>
                <w:szCs w:val="24"/>
              </w:rPr>
            </w:pPr>
            <w:r w:rsidRPr="00611578">
              <w:rPr>
                <w:i/>
                <w:szCs w:val="24"/>
              </w:rPr>
              <w:t>Chamaesiphon minutus</w:t>
            </w:r>
          </w:p>
        </w:tc>
        <w:tc>
          <w:tcPr>
            <w:tcW w:w="0" w:type="auto"/>
          </w:tcPr>
          <w:p w14:paraId="37140B15" w14:textId="77777777" w:rsidR="007C0D28" w:rsidRPr="00D558C6" w:rsidRDefault="007C0D28" w:rsidP="008D799A">
            <w:pPr>
              <w:spacing w:line="360" w:lineRule="auto"/>
              <w:rPr>
                <w:i/>
                <w:szCs w:val="24"/>
              </w:rPr>
            </w:pPr>
            <w:r w:rsidRPr="00D558C6">
              <w:rPr>
                <w:i/>
                <w:szCs w:val="24"/>
              </w:rPr>
              <w:t>Cyanobacteria</w:t>
            </w:r>
          </w:p>
        </w:tc>
        <w:tc>
          <w:tcPr>
            <w:tcW w:w="0" w:type="auto"/>
          </w:tcPr>
          <w:p w14:paraId="16F9F51B" w14:textId="1D1ED493" w:rsidR="007C0D28" w:rsidRPr="00076E91" w:rsidRDefault="00A041BA" w:rsidP="008D799A">
            <w:pPr>
              <w:spacing w:line="360" w:lineRule="auto"/>
              <w:rPr>
                <w:szCs w:val="24"/>
              </w:rPr>
            </w:pPr>
            <w:r w:rsidRPr="00076E91">
              <w:rPr>
                <w:szCs w:val="24"/>
              </w:rPr>
              <w:t>Bacteria</w:t>
            </w:r>
          </w:p>
        </w:tc>
      </w:tr>
      <w:tr w:rsidR="007C0D28" w:rsidRPr="00076E91" w14:paraId="2F51A5DD" w14:textId="77777777" w:rsidTr="002E4524">
        <w:tc>
          <w:tcPr>
            <w:tcW w:w="0" w:type="auto"/>
          </w:tcPr>
          <w:p w14:paraId="4C223CC2" w14:textId="77777777" w:rsidR="007C0D28" w:rsidRPr="00076E91" w:rsidRDefault="007C0D28" w:rsidP="008D799A">
            <w:pPr>
              <w:spacing w:line="360" w:lineRule="auto"/>
              <w:rPr>
                <w:szCs w:val="24"/>
              </w:rPr>
            </w:pPr>
            <w:r w:rsidRPr="00076E91">
              <w:rPr>
                <w:bCs/>
                <w:szCs w:val="24"/>
              </w:rPr>
              <w:t>382</w:t>
            </w:r>
          </w:p>
        </w:tc>
        <w:tc>
          <w:tcPr>
            <w:tcW w:w="0" w:type="auto"/>
          </w:tcPr>
          <w:p w14:paraId="06462D8C" w14:textId="77777777" w:rsidR="007C0D28" w:rsidRPr="00611578" w:rsidRDefault="007C0D28" w:rsidP="008D799A">
            <w:pPr>
              <w:spacing w:line="360" w:lineRule="auto"/>
              <w:rPr>
                <w:i/>
                <w:szCs w:val="24"/>
              </w:rPr>
            </w:pPr>
            <w:r w:rsidRPr="00611578">
              <w:rPr>
                <w:i/>
                <w:szCs w:val="24"/>
              </w:rPr>
              <w:t>Chlorogloeopsis fritschii</w:t>
            </w:r>
          </w:p>
        </w:tc>
        <w:tc>
          <w:tcPr>
            <w:tcW w:w="0" w:type="auto"/>
          </w:tcPr>
          <w:p w14:paraId="4D4DFECB" w14:textId="77777777" w:rsidR="007C0D28" w:rsidRPr="00D558C6" w:rsidRDefault="007C0D28" w:rsidP="008D799A">
            <w:pPr>
              <w:spacing w:line="360" w:lineRule="auto"/>
              <w:rPr>
                <w:i/>
                <w:szCs w:val="24"/>
              </w:rPr>
            </w:pPr>
            <w:r w:rsidRPr="00D558C6">
              <w:rPr>
                <w:i/>
                <w:szCs w:val="24"/>
              </w:rPr>
              <w:t>Cyanobacteria</w:t>
            </w:r>
          </w:p>
        </w:tc>
        <w:tc>
          <w:tcPr>
            <w:tcW w:w="0" w:type="auto"/>
          </w:tcPr>
          <w:p w14:paraId="44348EA8" w14:textId="57847E16" w:rsidR="007C0D28" w:rsidRPr="00076E91" w:rsidRDefault="00A041BA" w:rsidP="008D799A">
            <w:pPr>
              <w:spacing w:line="360" w:lineRule="auto"/>
              <w:rPr>
                <w:szCs w:val="24"/>
              </w:rPr>
            </w:pPr>
            <w:r w:rsidRPr="00076E91">
              <w:rPr>
                <w:szCs w:val="24"/>
              </w:rPr>
              <w:t>Bacteria</w:t>
            </w:r>
          </w:p>
        </w:tc>
      </w:tr>
      <w:tr w:rsidR="007C0D28" w:rsidRPr="00076E91" w14:paraId="7FD59C8E" w14:textId="77777777" w:rsidTr="002E4524">
        <w:tc>
          <w:tcPr>
            <w:tcW w:w="0" w:type="auto"/>
          </w:tcPr>
          <w:p w14:paraId="6A54D92A" w14:textId="77777777" w:rsidR="007C0D28" w:rsidRPr="00076E91" w:rsidRDefault="007C0D28" w:rsidP="008D799A">
            <w:pPr>
              <w:spacing w:line="360" w:lineRule="auto"/>
              <w:rPr>
                <w:szCs w:val="24"/>
              </w:rPr>
            </w:pPr>
            <w:r w:rsidRPr="00076E91">
              <w:rPr>
                <w:bCs/>
                <w:szCs w:val="24"/>
              </w:rPr>
              <w:t>383</w:t>
            </w:r>
          </w:p>
        </w:tc>
        <w:tc>
          <w:tcPr>
            <w:tcW w:w="0" w:type="auto"/>
          </w:tcPr>
          <w:p w14:paraId="50E61C49" w14:textId="77777777" w:rsidR="007C0D28" w:rsidRPr="00611578" w:rsidRDefault="007C0D28" w:rsidP="008D799A">
            <w:pPr>
              <w:spacing w:line="360" w:lineRule="auto"/>
              <w:rPr>
                <w:i/>
                <w:szCs w:val="24"/>
              </w:rPr>
            </w:pPr>
            <w:r w:rsidRPr="00611578">
              <w:rPr>
                <w:i/>
                <w:szCs w:val="24"/>
              </w:rPr>
              <w:t>Chlorogloeopsis sp.</w:t>
            </w:r>
          </w:p>
        </w:tc>
        <w:tc>
          <w:tcPr>
            <w:tcW w:w="0" w:type="auto"/>
          </w:tcPr>
          <w:p w14:paraId="26D80E0A" w14:textId="77777777" w:rsidR="007C0D28" w:rsidRPr="00D558C6" w:rsidRDefault="007C0D28" w:rsidP="008D799A">
            <w:pPr>
              <w:spacing w:line="360" w:lineRule="auto"/>
              <w:rPr>
                <w:i/>
                <w:szCs w:val="24"/>
              </w:rPr>
            </w:pPr>
            <w:r w:rsidRPr="00D558C6">
              <w:rPr>
                <w:i/>
                <w:szCs w:val="24"/>
              </w:rPr>
              <w:t>Cyanobacteria</w:t>
            </w:r>
          </w:p>
        </w:tc>
        <w:tc>
          <w:tcPr>
            <w:tcW w:w="0" w:type="auto"/>
          </w:tcPr>
          <w:p w14:paraId="499F503A" w14:textId="61BA2359" w:rsidR="007C0D28" w:rsidRPr="00076E91" w:rsidRDefault="00A041BA" w:rsidP="008D799A">
            <w:pPr>
              <w:spacing w:line="360" w:lineRule="auto"/>
              <w:rPr>
                <w:szCs w:val="24"/>
              </w:rPr>
            </w:pPr>
            <w:r w:rsidRPr="00076E91">
              <w:rPr>
                <w:szCs w:val="24"/>
              </w:rPr>
              <w:t>Bacteria</w:t>
            </w:r>
          </w:p>
        </w:tc>
      </w:tr>
      <w:tr w:rsidR="007C0D28" w:rsidRPr="00076E91" w14:paraId="73D474B1" w14:textId="77777777" w:rsidTr="002E4524">
        <w:tc>
          <w:tcPr>
            <w:tcW w:w="0" w:type="auto"/>
          </w:tcPr>
          <w:p w14:paraId="40E3EB79" w14:textId="77777777" w:rsidR="007C0D28" w:rsidRPr="00076E91" w:rsidRDefault="007C0D28" w:rsidP="008D799A">
            <w:pPr>
              <w:spacing w:line="360" w:lineRule="auto"/>
              <w:rPr>
                <w:szCs w:val="24"/>
              </w:rPr>
            </w:pPr>
            <w:r w:rsidRPr="00076E91">
              <w:rPr>
                <w:bCs/>
                <w:szCs w:val="24"/>
              </w:rPr>
              <w:t>384</w:t>
            </w:r>
          </w:p>
        </w:tc>
        <w:tc>
          <w:tcPr>
            <w:tcW w:w="0" w:type="auto"/>
          </w:tcPr>
          <w:p w14:paraId="18F92E9D" w14:textId="77777777" w:rsidR="007C0D28" w:rsidRPr="00611578" w:rsidRDefault="007C0D28" w:rsidP="008D799A">
            <w:pPr>
              <w:spacing w:line="360" w:lineRule="auto"/>
              <w:rPr>
                <w:i/>
                <w:szCs w:val="24"/>
              </w:rPr>
            </w:pPr>
            <w:r w:rsidRPr="00611578">
              <w:rPr>
                <w:i/>
                <w:szCs w:val="24"/>
              </w:rPr>
              <w:t>Chroococcidiopsis thermalis</w:t>
            </w:r>
          </w:p>
        </w:tc>
        <w:tc>
          <w:tcPr>
            <w:tcW w:w="0" w:type="auto"/>
          </w:tcPr>
          <w:p w14:paraId="2A7E080B" w14:textId="77777777" w:rsidR="007C0D28" w:rsidRPr="00D558C6" w:rsidRDefault="007C0D28" w:rsidP="008D799A">
            <w:pPr>
              <w:spacing w:line="360" w:lineRule="auto"/>
              <w:rPr>
                <w:i/>
                <w:szCs w:val="24"/>
              </w:rPr>
            </w:pPr>
            <w:r w:rsidRPr="00D558C6">
              <w:rPr>
                <w:i/>
                <w:szCs w:val="24"/>
              </w:rPr>
              <w:t>Cyanobacteria</w:t>
            </w:r>
          </w:p>
        </w:tc>
        <w:tc>
          <w:tcPr>
            <w:tcW w:w="0" w:type="auto"/>
          </w:tcPr>
          <w:p w14:paraId="400751A8" w14:textId="1D68157E" w:rsidR="007C0D28" w:rsidRPr="00076E91" w:rsidRDefault="00A041BA" w:rsidP="008D799A">
            <w:pPr>
              <w:spacing w:line="360" w:lineRule="auto"/>
              <w:rPr>
                <w:szCs w:val="24"/>
              </w:rPr>
            </w:pPr>
            <w:r w:rsidRPr="00076E91">
              <w:rPr>
                <w:szCs w:val="24"/>
              </w:rPr>
              <w:t>Bacteria</w:t>
            </w:r>
          </w:p>
        </w:tc>
      </w:tr>
      <w:tr w:rsidR="007C0D28" w:rsidRPr="00076E91" w14:paraId="5117A217" w14:textId="77777777" w:rsidTr="002E4524">
        <w:tc>
          <w:tcPr>
            <w:tcW w:w="0" w:type="auto"/>
          </w:tcPr>
          <w:p w14:paraId="388DA243" w14:textId="77777777" w:rsidR="007C0D28" w:rsidRPr="00076E91" w:rsidRDefault="007C0D28" w:rsidP="008D799A">
            <w:pPr>
              <w:spacing w:line="360" w:lineRule="auto"/>
              <w:rPr>
                <w:szCs w:val="24"/>
              </w:rPr>
            </w:pPr>
            <w:r w:rsidRPr="00076E91">
              <w:rPr>
                <w:bCs/>
                <w:szCs w:val="24"/>
              </w:rPr>
              <w:t>385</w:t>
            </w:r>
          </w:p>
        </w:tc>
        <w:tc>
          <w:tcPr>
            <w:tcW w:w="0" w:type="auto"/>
          </w:tcPr>
          <w:p w14:paraId="2CF1090F" w14:textId="77777777" w:rsidR="007C0D28" w:rsidRPr="00611578" w:rsidRDefault="007C0D28" w:rsidP="008D799A">
            <w:pPr>
              <w:spacing w:line="360" w:lineRule="auto"/>
              <w:rPr>
                <w:i/>
                <w:szCs w:val="24"/>
              </w:rPr>
            </w:pPr>
            <w:r w:rsidRPr="00611578">
              <w:rPr>
                <w:i/>
                <w:szCs w:val="24"/>
              </w:rPr>
              <w:t>Crinalium epipsammum</w:t>
            </w:r>
          </w:p>
        </w:tc>
        <w:tc>
          <w:tcPr>
            <w:tcW w:w="0" w:type="auto"/>
          </w:tcPr>
          <w:p w14:paraId="35F54BB5" w14:textId="77777777" w:rsidR="007C0D28" w:rsidRPr="00D558C6" w:rsidRDefault="007C0D28" w:rsidP="008D799A">
            <w:pPr>
              <w:spacing w:line="360" w:lineRule="auto"/>
              <w:rPr>
                <w:i/>
                <w:szCs w:val="24"/>
              </w:rPr>
            </w:pPr>
            <w:r w:rsidRPr="00D558C6">
              <w:rPr>
                <w:i/>
                <w:szCs w:val="24"/>
              </w:rPr>
              <w:t>Cyanobacteria</w:t>
            </w:r>
          </w:p>
        </w:tc>
        <w:tc>
          <w:tcPr>
            <w:tcW w:w="0" w:type="auto"/>
          </w:tcPr>
          <w:p w14:paraId="1E662EA1" w14:textId="3F79A054" w:rsidR="007C0D28" w:rsidRPr="00076E91" w:rsidRDefault="00A041BA" w:rsidP="008D799A">
            <w:pPr>
              <w:spacing w:line="360" w:lineRule="auto"/>
              <w:rPr>
                <w:szCs w:val="24"/>
              </w:rPr>
            </w:pPr>
            <w:r w:rsidRPr="00076E91">
              <w:rPr>
                <w:szCs w:val="24"/>
              </w:rPr>
              <w:t>Bacteria</w:t>
            </w:r>
          </w:p>
        </w:tc>
      </w:tr>
      <w:tr w:rsidR="007C0D28" w:rsidRPr="00076E91" w14:paraId="08A4E31B" w14:textId="77777777" w:rsidTr="002E4524">
        <w:tc>
          <w:tcPr>
            <w:tcW w:w="0" w:type="auto"/>
          </w:tcPr>
          <w:p w14:paraId="12B230C3" w14:textId="77777777" w:rsidR="007C0D28" w:rsidRPr="00076E91" w:rsidRDefault="007C0D28" w:rsidP="008D799A">
            <w:pPr>
              <w:spacing w:line="360" w:lineRule="auto"/>
              <w:rPr>
                <w:szCs w:val="24"/>
              </w:rPr>
            </w:pPr>
            <w:r w:rsidRPr="00076E91">
              <w:rPr>
                <w:bCs/>
                <w:szCs w:val="24"/>
              </w:rPr>
              <w:t>386</w:t>
            </w:r>
          </w:p>
        </w:tc>
        <w:tc>
          <w:tcPr>
            <w:tcW w:w="0" w:type="auto"/>
          </w:tcPr>
          <w:p w14:paraId="3FFDC6B7" w14:textId="77777777" w:rsidR="007C0D28" w:rsidRPr="00611578" w:rsidRDefault="007C0D28" w:rsidP="008D799A">
            <w:pPr>
              <w:spacing w:line="360" w:lineRule="auto"/>
              <w:rPr>
                <w:i/>
                <w:szCs w:val="24"/>
              </w:rPr>
            </w:pPr>
            <w:r w:rsidRPr="00611578">
              <w:rPr>
                <w:i/>
                <w:szCs w:val="24"/>
              </w:rPr>
              <w:t>Cyanobacterium aponinum</w:t>
            </w:r>
          </w:p>
        </w:tc>
        <w:tc>
          <w:tcPr>
            <w:tcW w:w="0" w:type="auto"/>
          </w:tcPr>
          <w:p w14:paraId="05BD372C" w14:textId="77777777" w:rsidR="007C0D28" w:rsidRPr="00D558C6" w:rsidRDefault="007C0D28" w:rsidP="008D799A">
            <w:pPr>
              <w:spacing w:line="360" w:lineRule="auto"/>
              <w:rPr>
                <w:i/>
                <w:szCs w:val="24"/>
              </w:rPr>
            </w:pPr>
            <w:r w:rsidRPr="00D558C6">
              <w:rPr>
                <w:i/>
                <w:szCs w:val="24"/>
              </w:rPr>
              <w:t>Cyanobacteria</w:t>
            </w:r>
          </w:p>
        </w:tc>
        <w:tc>
          <w:tcPr>
            <w:tcW w:w="0" w:type="auto"/>
          </w:tcPr>
          <w:p w14:paraId="46FA3A8C" w14:textId="38C54531" w:rsidR="007C0D28" w:rsidRPr="00076E91" w:rsidRDefault="00A041BA" w:rsidP="008D799A">
            <w:pPr>
              <w:spacing w:line="360" w:lineRule="auto"/>
              <w:rPr>
                <w:szCs w:val="24"/>
              </w:rPr>
            </w:pPr>
            <w:r w:rsidRPr="00076E91">
              <w:rPr>
                <w:szCs w:val="24"/>
              </w:rPr>
              <w:t>Bacteria</w:t>
            </w:r>
          </w:p>
        </w:tc>
      </w:tr>
      <w:tr w:rsidR="007C0D28" w:rsidRPr="00076E91" w14:paraId="6A79F84F" w14:textId="77777777" w:rsidTr="002E4524">
        <w:tc>
          <w:tcPr>
            <w:tcW w:w="0" w:type="auto"/>
          </w:tcPr>
          <w:p w14:paraId="38A938E8" w14:textId="77777777" w:rsidR="007C0D28" w:rsidRPr="00076E91" w:rsidRDefault="007C0D28" w:rsidP="008D799A">
            <w:pPr>
              <w:spacing w:line="360" w:lineRule="auto"/>
              <w:rPr>
                <w:szCs w:val="24"/>
              </w:rPr>
            </w:pPr>
            <w:r w:rsidRPr="00076E91">
              <w:rPr>
                <w:bCs/>
                <w:szCs w:val="24"/>
              </w:rPr>
              <w:t>387</w:t>
            </w:r>
          </w:p>
        </w:tc>
        <w:tc>
          <w:tcPr>
            <w:tcW w:w="0" w:type="auto"/>
          </w:tcPr>
          <w:p w14:paraId="40DB8B5D" w14:textId="77777777" w:rsidR="007C0D28" w:rsidRPr="00611578" w:rsidRDefault="007C0D28" w:rsidP="008D799A">
            <w:pPr>
              <w:spacing w:line="360" w:lineRule="auto"/>
              <w:rPr>
                <w:i/>
                <w:szCs w:val="24"/>
              </w:rPr>
            </w:pPr>
            <w:r w:rsidRPr="00611578">
              <w:rPr>
                <w:i/>
                <w:szCs w:val="24"/>
              </w:rPr>
              <w:t>Cyanothece ATCC 51142</w:t>
            </w:r>
          </w:p>
        </w:tc>
        <w:tc>
          <w:tcPr>
            <w:tcW w:w="0" w:type="auto"/>
          </w:tcPr>
          <w:p w14:paraId="417E4A1F" w14:textId="77777777" w:rsidR="007C0D28" w:rsidRPr="00D558C6" w:rsidRDefault="007C0D28" w:rsidP="008D799A">
            <w:pPr>
              <w:spacing w:line="360" w:lineRule="auto"/>
              <w:rPr>
                <w:i/>
                <w:szCs w:val="24"/>
              </w:rPr>
            </w:pPr>
            <w:r w:rsidRPr="00D558C6">
              <w:rPr>
                <w:i/>
                <w:szCs w:val="24"/>
              </w:rPr>
              <w:t>Cyanobacteria</w:t>
            </w:r>
          </w:p>
        </w:tc>
        <w:tc>
          <w:tcPr>
            <w:tcW w:w="0" w:type="auto"/>
          </w:tcPr>
          <w:p w14:paraId="24EE7136" w14:textId="43E2EABD" w:rsidR="007C0D28" w:rsidRPr="00076E91" w:rsidRDefault="00A041BA" w:rsidP="008D799A">
            <w:pPr>
              <w:spacing w:line="360" w:lineRule="auto"/>
              <w:rPr>
                <w:szCs w:val="24"/>
              </w:rPr>
            </w:pPr>
            <w:r w:rsidRPr="00076E91">
              <w:rPr>
                <w:szCs w:val="24"/>
              </w:rPr>
              <w:t>Bacteria</w:t>
            </w:r>
          </w:p>
        </w:tc>
      </w:tr>
      <w:tr w:rsidR="007C0D28" w:rsidRPr="00076E91" w14:paraId="329F6502" w14:textId="77777777" w:rsidTr="002E4524">
        <w:tc>
          <w:tcPr>
            <w:tcW w:w="0" w:type="auto"/>
          </w:tcPr>
          <w:p w14:paraId="6437EAC7" w14:textId="77777777" w:rsidR="007C0D28" w:rsidRPr="00076E91" w:rsidRDefault="007C0D28" w:rsidP="008D799A">
            <w:pPr>
              <w:spacing w:line="360" w:lineRule="auto"/>
              <w:rPr>
                <w:szCs w:val="24"/>
              </w:rPr>
            </w:pPr>
            <w:r w:rsidRPr="00076E91">
              <w:rPr>
                <w:bCs/>
                <w:szCs w:val="24"/>
              </w:rPr>
              <w:lastRenderedPageBreak/>
              <w:t>388</w:t>
            </w:r>
          </w:p>
        </w:tc>
        <w:tc>
          <w:tcPr>
            <w:tcW w:w="0" w:type="auto"/>
          </w:tcPr>
          <w:p w14:paraId="6157EB42" w14:textId="77777777" w:rsidR="007C0D28" w:rsidRPr="00611578" w:rsidRDefault="007C0D28" w:rsidP="008D799A">
            <w:pPr>
              <w:spacing w:line="360" w:lineRule="auto"/>
              <w:rPr>
                <w:i/>
                <w:szCs w:val="24"/>
              </w:rPr>
            </w:pPr>
            <w:r w:rsidRPr="00611578">
              <w:rPr>
                <w:i/>
                <w:szCs w:val="24"/>
              </w:rPr>
              <w:t>Cyanobium gracile</w:t>
            </w:r>
          </w:p>
        </w:tc>
        <w:tc>
          <w:tcPr>
            <w:tcW w:w="0" w:type="auto"/>
          </w:tcPr>
          <w:p w14:paraId="04E922F7" w14:textId="77777777" w:rsidR="007C0D28" w:rsidRPr="00D558C6" w:rsidRDefault="007C0D28" w:rsidP="008D799A">
            <w:pPr>
              <w:spacing w:line="360" w:lineRule="auto"/>
              <w:rPr>
                <w:i/>
                <w:szCs w:val="24"/>
              </w:rPr>
            </w:pPr>
            <w:r w:rsidRPr="00D558C6">
              <w:rPr>
                <w:i/>
                <w:szCs w:val="24"/>
              </w:rPr>
              <w:t>Cyanobacteria</w:t>
            </w:r>
          </w:p>
        </w:tc>
        <w:tc>
          <w:tcPr>
            <w:tcW w:w="0" w:type="auto"/>
          </w:tcPr>
          <w:p w14:paraId="7EEF04FD" w14:textId="7DC28A9A" w:rsidR="007C0D28" w:rsidRPr="00076E91" w:rsidRDefault="00A041BA" w:rsidP="008D799A">
            <w:pPr>
              <w:spacing w:line="360" w:lineRule="auto"/>
              <w:rPr>
                <w:szCs w:val="24"/>
              </w:rPr>
            </w:pPr>
            <w:r w:rsidRPr="00076E91">
              <w:rPr>
                <w:szCs w:val="24"/>
              </w:rPr>
              <w:t>Bacteria</w:t>
            </w:r>
          </w:p>
        </w:tc>
      </w:tr>
      <w:tr w:rsidR="007C0D28" w:rsidRPr="00076E91" w14:paraId="1EC71A33" w14:textId="77777777" w:rsidTr="002E4524">
        <w:tc>
          <w:tcPr>
            <w:tcW w:w="0" w:type="auto"/>
          </w:tcPr>
          <w:p w14:paraId="27F2C463" w14:textId="77777777" w:rsidR="007C0D28" w:rsidRPr="00076E91" w:rsidRDefault="007C0D28" w:rsidP="008D799A">
            <w:pPr>
              <w:spacing w:line="360" w:lineRule="auto"/>
              <w:rPr>
                <w:szCs w:val="24"/>
              </w:rPr>
            </w:pPr>
            <w:r w:rsidRPr="00076E91">
              <w:rPr>
                <w:bCs/>
                <w:szCs w:val="24"/>
              </w:rPr>
              <w:t>389</w:t>
            </w:r>
          </w:p>
        </w:tc>
        <w:tc>
          <w:tcPr>
            <w:tcW w:w="0" w:type="auto"/>
          </w:tcPr>
          <w:p w14:paraId="606AF6B6" w14:textId="77777777" w:rsidR="007C0D28" w:rsidRPr="00611578" w:rsidRDefault="007C0D28" w:rsidP="008D799A">
            <w:pPr>
              <w:spacing w:line="360" w:lineRule="auto"/>
              <w:rPr>
                <w:i/>
                <w:szCs w:val="24"/>
              </w:rPr>
            </w:pPr>
            <w:r w:rsidRPr="00611578">
              <w:rPr>
                <w:i/>
                <w:szCs w:val="24"/>
              </w:rPr>
              <w:t>Cyanothece sp. 5693</w:t>
            </w:r>
          </w:p>
        </w:tc>
        <w:tc>
          <w:tcPr>
            <w:tcW w:w="0" w:type="auto"/>
          </w:tcPr>
          <w:p w14:paraId="02878587" w14:textId="77777777" w:rsidR="007C0D28" w:rsidRPr="00D558C6" w:rsidRDefault="007C0D28" w:rsidP="008D799A">
            <w:pPr>
              <w:spacing w:line="360" w:lineRule="auto"/>
              <w:rPr>
                <w:i/>
                <w:szCs w:val="24"/>
              </w:rPr>
            </w:pPr>
            <w:r w:rsidRPr="00D558C6">
              <w:rPr>
                <w:i/>
                <w:szCs w:val="24"/>
              </w:rPr>
              <w:t>Cyanobacteria</w:t>
            </w:r>
          </w:p>
        </w:tc>
        <w:tc>
          <w:tcPr>
            <w:tcW w:w="0" w:type="auto"/>
          </w:tcPr>
          <w:p w14:paraId="241A449E" w14:textId="258CA424" w:rsidR="007C0D28" w:rsidRPr="00076E91" w:rsidRDefault="00A041BA" w:rsidP="008D799A">
            <w:pPr>
              <w:spacing w:line="360" w:lineRule="auto"/>
              <w:rPr>
                <w:szCs w:val="24"/>
              </w:rPr>
            </w:pPr>
            <w:r w:rsidRPr="00076E91">
              <w:rPr>
                <w:szCs w:val="24"/>
              </w:rPr>
              <w:t>Bacteria</w:t>
            </w:r>
          </w:p>
        </w:tc>
      </w:tr>
      <w:tr w:rsidR="007C0D28" w:rsidRPr="00076E91" w14:paraId="3BFD995D" w14:textId="77777777" w:rsidTr="002E4524">
        <w:tc>
          <w:tcPr>
            <w:tcW w:w="0" w:type="auto"/>
          </w:tcPr>
          <w:p w14:paraId="5744D4DE" w14:textId="77777777" w:rsidR="007C0D28" w:rsidRPr="00076E91" w:rsidRDefault="007C0D28" w:rsidP="008D799A">
            <w:pPr>
              <w:spacing w:line="360" w:lineRule="auto"/>
              <w:rPr>
                <w:szCs w:val="24"/>
              </w:rPr>
            </w:pPr>
            <w:r w:rsidRPr="00076E91">
              <w:rPr>
                <w:bCs/>
                <w:szCs w:val="24"/>
              </w:rPr>
              <w:t>390</w:t>
            </w:r>
          </w:p>
        </w:tc>
        <w:tc>
          <w:tcPr>
            <w:tcW w:w="0" w:type="auto"/>
          </w:tcPr>
          <w:p w14:paraId="559ADECE" w14:textId="77777777" w:rsidR="007C0D28" w:rsidRPr="00611578" w:rsidRDefault="007C0D28" w:rsidP="008D799A">
            <w:pPr>
              <w:spacing w:line="360" w:lineRule="auto"/>
              <w:rPr>
                <w:i/>
                <w:szCs w:val="24"/>
              </w:rPr>
            </w:pPr>
            <w:r w:rsidRPr="00611578">
              <w:rPr>
                <w:i/>
                <w:szCs w:val="24"/>
              </w:rPr>
              <w:t>Cyanothece sp. 5694</w:t>
            </w:r>
          </w:p>
        </w:tc>
        <w:tc>
          <w:tcPr>
            <w:tcW w:w="0" w:type="auto"/>
          </w:tcPr>
          <w:p w14:paraId="31626306" w14:textId="77777777" w:rsidR="007C0D28" w:rsidRPr="00D558C6" w:rsidRDefault="007C0D28" w:rsidP="008D799A">
            <w:pPr>
              <w:spacing w:line="360" w:lineRule="auto"/>
              <w:rPr>
                <w:i/>
                <w:szCs w:val="24"/>
              </w:rPr>
            </w:pPr>
            <w:r w:rsidRPr="00D558C6">
              <w:rPr>
                <w:i/>
                <w:szCs w:val="24"/>
              </w:rPr>
              <w:t>Cyanobacteria</w:t>
            </w:r>
          </w:p>
        </w:tc>
        <w:tc>
          <w:tcPr>
            <w:tcW w:w="0" w:type="auto"/>
          </w:tcPr>
          <w:p w14:paraId="267D9D05" w14:textId="4E9A202D" w:rsidR="007C0D28" w:rsidRPr="00076E91" w:rsidRDefault="00A041BA" w:rsidP="008D799A">
            <w:pPr>
              <w:spacing w:line="360" w:lineRule="auto"/>
              <w:rPr>
                <w:szCs w:val="24"/>
              </w:rPr>
            </w:pPr>
            <w:r w:rsidRPr="00076E91">
              <w:rPr>
                <w:szCs w:val="24"/>
              </w:rPr>
              <w:t>Bacteria</w:t>
            </w:r>
          </w:p>
        </w:tc>
      </w:tr>
      <w:tr w:rsidR="007C0D28" w:rsidRPr="00076E91" w14:paraId="5EFB62F6" w14:textId="77777777" w:rsidTr="002E4524">
        <w:tc>
          <w:tcPr>
            <w:tcW w:w="0" w:type="auto"/>
          </w:tcPr>
          <w:p w14:paraId="0AF168BE" w14:textId="77777777" w:rsidR="007C0D28" w:rsidRPr="00076E91" w:rsidRDefault="007C0D28" w:rsidP="008D799A">
            <w:pPr>
              <w:spacing w:line="360" w:lineRule="auto"/>
              <w:rPr>
                <w:szCs w:val="24"/>
              </w:rPr>
            </w:pPr>
            <w:r w:rsidRPr="00076E91">
              <w:rPr>
                <w:bCs/>
                <w:szCs w:val="24"/>
              </w:rPr>
              <w:t>391</w:t>
            </w:r>
          </w:p>
        </w:tc>
        <w:tc>
          <w:tcPr>
            <w:tcW w:w="0" w:type="auto"/>
          </w:tcPr>
          <w:p w14:paraId="00B5CFBE" w14:textId="77777777" w:rsidR="007C0D28" w:rsidRPr="00611578" w:rsidRDefault="007C0D28" w:rsidP="008D799A">
            <w:pPr>
              <w:spacing w:line="360" w:lineRule="auto"/>
              <w:rPr>
                <w:i/>
                <w:szCs w:val="24"/>
              </w:rPr>
            </w:pPr>
            <w:r w:rsidRPr="00611578">
              <w:rPr>
                <w:i/>
                <w:szCs w:val="24"/>
              </w:rPr>
              <w:t>Cyanothece sp. 5695</w:t>
            </w:r>
          </w:p>
        </w:tc>
        <w:tc>
          <w:tcPr>
            <w:tcW w:w="0" w:type="auto"/>
          </w:tcPr>
          <w:p w14:paraId="59EF6019" w14:textId="77777777" w:rsidR="007C0D28" w:rsidRPr="00D558C6" w:rsidRDefault="007C0D28" w:rsidP="008D799A">
            <w:pPr>
              <w:spacing w:line="360" w:lineRule="auto"/>
              <w:rPr>
                <w:i/>
                <w:szCs w:val="24"/>
              </w:rPr>
            </w:pPr>
            <w:r w:rsidRPr="00D558C6">
              <w:rPr>
                <w:i/>
                <w:szCs w:val="24"/>
              </w:rPr>
              <w:t>Cyanobacteria</w:t>
            </w:r>
          </w:p>
        </w:tc>
        <w:tc>
          <w:tcPr>
            <w:tcW w:w="0" w:type="auto"/>
          </w:tcPr>
          <w:p w14:paraId="4F468223" w14:textId="3D259B6D" w:rsidR="007C0D28" w:rsidRPr="00076E91" w:rsidRDefault="00A041BA" w:rsidP="008D799A">
            <w:pPr>
              <w:spacing w:line="360" w:lineRule="auto"/>
              <w:rPr>
                <w:szCs w:val="24"/>
              </w:rPr>
            </w:pPr>
            <w:r w:rsidRPr="00076E91">
              <w:rPr>
                <w:szCs w:val="24"/>
              </w:rPr>
              <w:t>Bacteria</w:t>
            </w:r>
          </w:p>
        </w:tc>
      </w:tr>
      <w:tr w:rsidR="007C0D28" w:rsidRPr="00076E91" w14:paraId="7BF7D9EF" w14:textId="77777777" w:rsidTr="002E4524">
        <w:tc>
          <w:tcPr>
            <w:tcW w:w="0" w:type="auto"/>
          </w:tcPr>
          <w:p w14:paraId="6D1066EF" w14:textId="77777777" w:rsidR="007C0D28" w:rsidRPr="00076E91" w:rsidRDefault="007C0D28" w:rsidP="008D799A">
            <w:pPr>
              <w:spacing w:line="360" w:lineRule="auto"/>
              <w:rPr>
                <w:szCs w:val="24"/>
              </w:rPr>
            </w:pPr>
            <w:r w:rsidRPr="00076E91">
              <w:rPr>
                <w:bCs/>
                <w:szCs w:val="24"/>
              </w:rPr>
              <w:t>392</w:t>
            </w:r>
          </w:p>
        </w:tc>
        <w:tc>
          <w:tcPr>
            <w:tcW w:w="0" w:type="auto"/>
          </w:tcPr>
          <w:p w14:paraId="0EE764C8" w14:textId="77777777" w:rsidR="007C0D28" w:rsidRPr="00611578" w:rsidRDefault="007C0D28" w:rsidP="008D799A">
            <w:pPr>
              <w:spacing w:line="360" w:lineRule="auto"/>
              <w:rPr>
                <w:i/>
                <w:szCs w:val="24"/>
              </w:rPr>
            </w:pPr>
            <w:r w:rsidRPr="00611578">
              <w:rPr>
                <w:i/>
                <w:szCs w:val="24"/>
              </w:rPr>
              <w:t>Cyanothece sp. 5696</w:t>
            </w:r>
          </w:p>
        </w:tc>
        <w:tc>
          <w:tcPr>
            <w:tcW w:w="0" w:type="auto"/>
          </w:tcPr>
          <w:p w14:paraId="5E121470" w14:textId="77777777" w:rsidR="007C0D28" w:rsidRPr="00D558C6" w:rsidRDefault="007C0D28" w:rsidP="008D799A">
            <w:pPr>
              <w:spacing w:line="360" w:lineRule="auto"/>
              <w:rPr>
                <w:i/>
                <w:szCs w:val="24"/>
              </w:rPr>
            </w:pPr>
            <w:r w:rsidRPr="00D558C6">
              <w:rPr>
                <w:i/>
                <w:szCs w:val="24"/>
              </w:rPr>
              <w:t>Cyanobacteria</w:t>
            </w:r>
          </w:p>
        </w:tc>
        <w:tc>
          <w:tcPr>
            <w:tcW w:w="0" w:type="auto"/>
          </w:tcPr>
          <w:p w14:paraId="76A6E6F9" w14:textId="32C19637" w:rsidR="007C0D28" w:rsidRPr="00076E91" w:rsidRDefault="00A041BA" w:rsidP="008D799A">
            <w:pPr>
              <w:spacing w:line="360" w:lineRule="auto"/>
              <w:rPr>
                <w:szCs w:val="24"/>
              </w:rPr>
            </w:pPr>
            <w:r w:rsidRPr="00076E91">
              <w:rPr>
                <w:szCs w:val="24"/>
              </w:rPr>
              <w:t>Bacteria</w:t>
            </w:r>
          </w:p>
        </w:tc>
      </w:tr>
      <w:tr w:rsidR="007C0D28" w:rsidRPr="00076E91" w14:paraId="33D65E7B" w14:textId="77777777" w:rsidTr="002E4524">
        <w:tc>
          <w:tcPr>
            <w:tcW w:w="0" w:type="auto"/>
          </w:tcPr>
          <w:p w14:paraId="6E70B336" w14:textId="77777777" w:rsidR="007C0D28" w:rsidRPr="00076E91" w:rsidRDefault="007C0D28" w:rsidP="008D799A">
            <w:pPr>
              <w:spacing w:line="360" w:lineRule="auto"/>
              <w:rPr>
                <w:szCs w:val="24"/>
              </w:rPr>
            </w:pPr>
            <w:r w:rsidRPr="00076E91">
              <w:rPr>
                <w:bCs/>
                <w:szCs w:val="24"/>
              </w:rPr>
              <w:t>393</w:t>
            </w:r>
          </w:p>
        </w:tc>
        <w:tc>
          <w:tcPr>
            <w:tcW w:w="0" w:type="auto"/>
          </w:tcPr>
          <w:p w14:paraId="097EC013" w14:textId="77777777" w:rsidR="007C0D28" w:rsidRPr="00611578" w:rsidRDefault="007C0D28" w:rsidP="008D799A">
            <w:pPr>
              <w:spacing w:line="360" w:lineRule="auto"/>
              <w:rPr>
                <w:i/>
                <w:szCs w:val="24"/>
              </w:rPr>
            </w:pPr>
            <w:r w:rsidRPr="00611578">
              <w:rPr>
                <w:i/>
                <w:szCs w:val="24"/>
              </w:rPr>
              <w:t>Cyanothece sp. 5697</w:t>
            </w:r>
          </w:p>
        </w:tc>
        <w:tc>
          <w:tcPr>
            <w:tcW w:w="0" w:type="auto"/>
          </w:tcPr>
          <w:p w14:paraId="5E9B5F42" w14:textId="77777777" w:rsidR="007C0D28" w:rsidRPr="00D558C6" w:rsidRDefault="007C0D28" w:rsidP="008D799A">
            <w:pPr>
              <w:spacing w:line="360" w:lineRule="auto"/>
              <w:rPr>
                <w:i/>
                <w:szCs w:val="24"/>
              </w:rPr>
            </w:pPr>
            <w:r w:rsidRPr="00D558C6">
              <w:rPr>
                <w:i/>
                <w:szCs w:val="24"/>
              </w:rPr>
              <w:t>Cyanobacteria</w:t>
            </w:r>
          </w:p>
        </w:tc>
        <w:tc>
          <w:tcPr>
            <w:tcW w:w="0" w:type="auto"/>
          </w:tcPr>
          <w:p w14:paraId="09A25653" w14:textId="43CE4185" w:rsidR="007C0D28" w:rsidRPr="00076E91" w:rsidRDefault="00A041BA" w:rsidP="008D799A">
            <w:pPr>
              <w:spacing w:line="360" w:lineRule="auto"/>
              <w:rPr>
                <w:szCs w:val="24"/>
              </w:rPr>
            </w:pPr>
            <w:r w:rsidRPr="00076E91">
              <w:rPr>
                <w:szCs w:val="24"/>
              </w:rPr>
              <w:t>Bacteria</w:t>
            </w:r>
          </w:p>
        </w:tc>
      </w:tr>
      <w:tr w:rsidR="007C0D28" w:rsidRPr="00076E91" w14:paraId="3E52DA7B" w14:textId="77777777" w:rsidTr="002E4524">
        <w:tc>
          <w:tcPr>
            <w:tcW w:w="0" w:type="auto"/>
          </w:tcPr>
          <w:p w14:paraId="41F37498" w14:textId="77777777" w:rsidR="007C0D28" w:rsidRPr="00076E91" w:rsidRDefault="007C0D28" w:rsidP="008D799A">
            <w:pPr>
              <w:spacing w:line="360" w:lineRule="auto"/>
              <w:rPr>
                <w:szCs w:val="24"/>
              </w:rPr>
            </w:pPr>
            <w:r w:rsidRPr="00076E91">
              <w:rPr>
                <w:bCs/>
                <w:szCs w:val="24"/>
              </w:rPr>
              <w:t>394</w:t>
            </w:r>
          </w:p>
        </w:tc>
        <w:tc>
          <w:tcPr>
            <w:tcW w:w="0" w:type="auto"/>
          </w:tcPr>
          <w:p w14:paraId="4ED0C33A" w14:textId="77777777" w:rsidR="007C0D28" w:rsidRPr="00611578" w:rsidRDefault="007C0D28" w:rsidP="008D799A">
            <w:pPr>
              <w:spacing w:line="360" w:lineRule="auto"/>
              <w:rPr>
                <w:i/>
                <w:szCs w:val="24"/>
              </w:rPr>
            </w:pPr>
            <w:r w:rsidRPr="00611578">
              <w:rPr>
                <w:i/>
                <w:szCs w:val="24"/>
              </w:rPr>
              <w:t>Cyanothece sp. 5698</w:t>
            </w:r>
          </w:p>
        </w:tc>
        <w:tc>
          <w:tcPr>
            <w:tcW w:w="0" w:type="auto"/>
          </w:tcPr>
          <w:p w14:paraId="39DE74A4" w14:textId="77777777" w:rsidR="007C0D28" w:rsidRPr="00D558C6" w:rsidRDefault="007C0D28" w:rsidP="008D799A">
            <w:pPr>
              <w:spacing w:line="360" w:lineRule="auto"/>
              <w:rPr>
                <w:i/>
                <w:szCs w:val="24"/>
              </w:rPr>
            </w:pPr>
            <w:r w:rsidRPr="00D558C6">
              <w:rPr>
                <w:i/>
                <w:szCs w:val="24"/>
              </w:rPr>
              <w:t>Cyanobacteria</w:t>
            </w:r>
          </w:p>
        </w:tc>
        <w:tc>
          <w:tcPr>
            <w:tcW w:w="0" w:type="auto"/>
          </w:tcPr>
          <w:p w14:paraId="262D98FD" w14:textId="56711781" w:rsidR="007C0D28" w:rsidRPr="00076E91" w:rsidRDefault="00A041BA" w:rsidP="008D799A">
            <w:pPr>
              <w:spacing w:line="360" w:lineRule="auto"/>
              <w:rPr>
                <w:szCs w:val="24"/>
              </w:rPr>
            </w:pPr>
            <w:r w:rsidRPr="00076E91">
              <w:rPr>
                <w:szCs w:val="24"/>
              </w:rPr>
              <w:t>Bacteria</w:t>
            </w:r>
          </w:p>
        </w:tc>
      </w:tr>
      <w:tr w:rsidR="007C0D28" w:rsidRPr="00076E91" w14:paraId="013C596C" w14:textId="77777777" w:rsidTr="002E4524">
        <w:tc>
          <w:tcPr>
            <w:tcW w:w="0" w:type="auto"/>
          </w:tcPr>
          <w:p w14:paraId="0B947FD9" w14:textId="77777777" w:rsidR="007C0D28" w:rsidRPr="00076E91" w:rsidRDefault="007C0D28" w:rsidP="008D799A">
            <w:pPr>
              <w:spacing w:line="360" w:lineRule="auto"/>
              <w:rPr>
                <w:szCs w:val="24"/>
              </w:rPr>
            </w:pPr>
            <w:r w:rsidRPr="00076E91">
              <w:rPr>
                <w:bCs/>
                <w:szCs w:val="24"/>
              </w:rPr>
              <w:t>395</w:t>
            </w:r>
          </w:p>
        </w:tc>
        <w:tc>
          <w:tcPr>
            <w:tcW w:w="0" w:type="auto"/>
          </w:tcPr>
          <w:p w14:paraId="295F0C53" w14:textId="77777777" w:rsidR="007C0D28" w:rsidRPr="00611578" w:rsidRDefault="007C0D28" w:rsidP="008D799A">
            <w:pPr>
              <w:spacing w:line="360" w:lineRule="auto"/>
              <w:rPr>
                <w:i/>
                <w:szCs w:val="24"/>
              </w:rPr>
            </w:pPr>
            <w:r w:rsidRPr="00611578">
              <w:rPr>
                <w:i/>
                <w:szCs w:val="24"/>
              </w:rPr>
              <w:t>Cyanobacterium stanieri</w:t>
            </w:r>
          </w:p>
        </w:tc>
        <w:tc>
          <w:tcPr>
            <w:tcW w:w="0" w:type="auto"/>
          </w:tcPr>
          <w:p w14:paraId="3E688E9D" w14:textId="77777777" w:rsidR="007C0D28" w:rsidRPr="00D558C6" w:rsidRDefault="007C0D28" w:rsidP="008D799A">
            <w:pPr>
              <w:spacing w:line="360" w:lineRule="auto"/>
              <w:rPr>
                <w:i/>
                <w:szCs w:val="24"/>
              </w:rPr>
            </w:pPr>
            <w:r w:rsidRPr="00D558C6">
              <w:rPr>
                <w:i/>
                <w:szCs w:val="24"/>
              </w:rPr>
              <w:t>Cyanobacteria</w:t>
            </w:r>
          </w:p>
        </w:tc>
        <w:tc>
          <w:tcPr>
            <w:tcW w:w="0" w:type="auto"/>
          </w:tcPr>
          <w:p w14:paraId="4C33FB4B" w14:textId="420DF497" w:rsidR="007C0D28" w:rsidRPr="00076E91" w:rsidRDefault="00A041BA" w:rsidP="008D799A">
            <w:pPr>
              <w:spacing w:line="360" w:lineRule="auto"/>
              <w:rPr>
                <w:szCs w:val="24"/>
              </w:rPr>
            </w:pPr>
            <w:r w:rsidRPr="00076E91">
              <w:rPr>
                <w:szCs w:val="24"/>
              </w:rPr>
              <w:t>Bacteria</w:t>
            </w:r>
          </w:p>
        </w:tc>
      </w:tr>
      <w:tr w:rsidR="007C0D28" w:rsidRPr="00076E91" w14:paraId="3BD0830C" w14:textId="77777777" w:rsidTr="002E4524">
        <w:tc>
          <w:tcPr>
            <w:tcW w:w="0" w:type="auto"/>
          </w:tcPr>
          <w:p w14:paraId="033F2A4D" w14:textId="77777777" w:rsidR="007C0D28" w:rsidRPr="00076E91" w:rsidRDefault="007C0D28" w:rsidP="008D799A">
            <w:pPr>
              <w:spacing w:line="360" w:lineRule="auto"/>
              <w:rPr>
                <w:szCs w:val="24"/>
              </w:rPr>
            </w:pPr>
            <w:r w:rsidRPr="00076E91">
              <w:rPr>
                <w:bCs/>
                <w:szCs w:val="24"/>
              </w:rPr>
              <w:t>396</w:t>
            </w:r>
          </w:p>
        </w:tc>
        <w:tc>
          <w:tcPr>
            <w:tcW w:w="0" w:type="auto"/>
          </w:tcPr>
          <w:p w14:paraId="1226A9D9" w14:textId="77777777" w:rsidR="007C0D28" w:rsidRPr="00611578" w:rsidRDefault="007C0D28" w:rsidP="008D799A">
            <w:pPr>
              <w:spacing w:line="360" w:lineRule="auto"/>
              <w:rPr>
                <w:i/>
                <w:szCs w:val="24"/>
              </w:rPr>
            </w:pPr>
            <w:r w:rsidRPr="00611578">
              <w:rPr>
                <w:i/>
                <w:szCs w:val="24"/>
              </w:rPr>
              <w:t>Cyanobacterium UCYN-A</w:t>
            </w:r>
          </w:p>
        </w:tc>
        <w:tc>
          <w:tcPr>
            <w:tcW w:w="0" w:type="auto"/>
          </w:tcPr>
          <w:p w14:paraId="704E9301" w14:textId="77777777" w:rsidR="007C0D28" w:rsidRPr="00D558C6" w:rsidRDefault="007C0D28" w:rsidP="008D799A">
            <w:pPr>
              <w:spacing w:line="360" w:lineRule="auto"/>
              <w:rPr>
                <w:i/>
                <w:szCs w:val="24"/>
              </w:rPr>
            </w:pPr>
            <w:r w:rsidRPr="00D558C6">
              <w:rPr>
                <w:i/>
                <w:szCs w:val="24"/>
              </w:rPr>
              <w:t>Cyanobacteria</w:t>
            </w:r>
          </w:p>
        </w:tc>
        <w:tc>
          <w:tcPr>
            <w:tcW w:w="0" w:type="auto"/>
          </w:tcPr>
          <w:p w14:paraId="116A7328" w14:textId="6FCC9504" w:rsidR="007C0D28" w:rsidRPr="00076E91" w:rsidRDefault="00A041BA" w:rsidP="008D799A">
            <w:pPr>
              <w:spacing w:line="360" w:lineRule="auto"/>
              <w:rPr>
                <w:szCs w:val="24"/>
              </w:rPr>
            </w:pPr>
            <w:r w:rsidRPr="00076E91">
              <w:rPr>
                <w:szCs w:val="24"/>
              </w:rPr>
              <w:t>Bacteria</w:t>
            </w:r>
          </w:p>
        </w:tc>
      </w:tr>
      <w:tr w:rsidR="007C0D28" w:rsidRPr="00076E91" w14:paraId="4869EE02" w14:textId="77777777" w:rsidTr="002E4524">
        <w:tc>
          <w:tcPr>
            <w:tcW w:w="0" w:type="auto"/>
          </w:tcPr>
          <w:p w14:paraId="49404212" w14:textId="77777777" w:rsidR="007C0D28" w:rsidRPr="00076E91" w:rsidRDefault="007C0D28" w:rsidP="008D799A">
            <w:pPr>
              <w:spacing w:line="360" w:lineRule="auto"/>
              <w:rPr>
                <w:szCs w:val="24"/>
              </w:rPr>
            </w:pPr>
            <w:r w:rsidRPr="00076E91">
              <w:rPr>
                <w:bCs/>
                <w:szCs w:val="24"/>
              </w:rPr>
              <w:t>397</w:t>
            </w:r>
          </w:p>
        </w:tc>
        <w:tc>
          <w:tcPr>
            <w:tcW w:w="0" w:type="auto"/>
          </w:tcPr>
          <w:p w14:paraId="6E6123CF" w14:textId="77777777" w:rsidR="007C0D28" w:rsidRPr="00611578" w:rsidRDefault="007C0D28" w:rsidP="008D799A">
            <w:pPr>
              <w:spacing w:line="360" w:lineRule="auto"/>
              <w:rPr>
                <w:i/>
                <w:szCs w:val="24"/>
              </w:rPr>
            </w:pPr>
            <w:r w:rsidRPr="00611578">
              <w:rPr>
                <w:i/>
                <w:szCs w:val="24"/>
              </w:rPr>
              <w:t>Cylindrospermum stagnale</w:t>
            </w:r>
          </w:p>
        </w:tc>
        <w:tc>
          <w:tcPr>
            <w:tcW w:w="0" w:type="auto"/>
          </w:tcPr>
          <w:p w14:paraId="1FA7A2C7" w14:textId="77777777" w:rsidR="007C0D28" w:rsidRPr="00D558C6" w:rsidRDefault="007C0D28" w:rsidP="008D799A">
            <w:pPr>
              <w:spacing w:line="360" w:lineRule="auto"/>
              <w:rPr>
                <w:i/>
                <w:szCs w:val="24"/>
              </w:rPr>
            </w:pPr>
            <w:r w:rsidRPr="00D558C6">
              <w:rPr>
                <w:i/>
                <w:szCs w:val="24"/>
              </w:rPr>
              <w:t>Cyanobacteria</w:t>
            </w:r>
          </w:p>
        </w:tc>
        <w:tc>
          <w:tcPr>
            <w:tcW w:w="0" w:type="auto"/>
          </w:tcPr>
          <w:p w14:paraId="7D1C7964" w14:textId="6F8B7AEB" w:rsidR="007C0D28" w:rsidRPr="00076E91" w:rsidRDefault="00A041BA" w:rsidP="008D799A">
            <w:pPr>
              <w:spacing w:line="360" w:lineRule="auto"/>
              <w:rPr>
                <w:szCs w:val="24"/>
              </w:rPr>
            </w:pPr>
            <w:r w:rsidRPr="00076E91">
              <w:rPr>
                <w:szCs w:val="24"/>
              </w:rPr>
              <w:t>Bacteria</w:t>
            </w:r>
          </w:p>
        </w:tc>
      </w:tr>
      <w:tr w:rsidR="007C0D28" w:rsidRPr="00076E91" w14:paraId="1542D745" w14:textId="77777777" w:rsidTr="002E4524">
        <w:tc>
          <w:tcPr>
            <w:tcW w:w="0" w:type="auto"/>
          </w:tcPr>
          <w:p w14:paraId="22DCA629" w14:textId="77777777" w:rsidR="007C0D28" w:rsidRPr="00076E91" w:rsidRDefault="007C0D28" w:rsidP="008D799A">
            <w:pPr>
              <w:spacing w:line="360" w:lineRule="auto"/>
              <w:rPr>
                <w:szCs w:val="24"/>
              </w:rPr>
            </w:pPr>
            <w:r w:rsidRPr="00076E91">
              <w:rPr>
                <w:bCs/>
                <w:szCs w:val="24"/>
              </w:rPr>
              <w:t>398</w:t>
            </w:r>
          </w:p>
        </w:tc>
        <w:tc>
          <w:tcPr>
            <w:tcW w:w="0" w:type="auto"/>
          </w:tcPr>
          <w:p w14:paraId="5D0679BA" w14:textId="77777777" w:rsidR="007C0D28" w:rsidRPr="00611578" w:rsidRDefault="007C0D28" w:rsidP="008D799A">
            <w:pPr>
              <w:spacing w:line="360" w:lineRule="auto"/>
              <w:rPr>
                <w:i/>
                <w:szCs w:val="24"/>
              </w:rPr>
            </w:pPr>
            <w:r w:rsidRPr="00611578">
              <w:rPr>
                <w:i/>
                <w:szCs w:val="24"/>
              </w:rPr>
              <w:t>Dactylococcopsis salina</w:t>
            </w:r>
          </w:p>
        </w:tc>
        <w:tc>
          <w:tcPr>
            <w:tcW w:w="0" w:type="auto"/>
          </w:tcPr>
          <w:p w14:paraId="5C78AC63" w14:textId="77777777" w:rsidR="007C0D28" w:rsidRPr="00D558C6" w:rsidRDefault="007C0D28" w:rsidP="008D799A">
            <w:pPr>
              <w:spacing w:line="360" w:lineRule="auto"/>
              <w:rPr>
                <w:i/>
                <w:szCs w:val="24"/>
              </w:rPr>
            </w:pPr>
            <w:r w:rsidRPr="00D558C6">
              <w:rPr>
                <w:i/>
                <w:szCs w:val="24"/>
              </w:rPr>
              <w:t>Cyanobacteria</w:t>
            </w:r>
          </w:p>
        </w:tc>
        <w:tc>
          <w:tcPr>
            <w:tcW w:w="0" w:type="auto"/>
          </w:tcPr>
          <w:p w14:paraId="1C7A2750" w14:textId="34606104" w:rsidR="007C0D28" w:rsidRPr="00076E91" w:rsidRDefault="00A041BA" w:rsidP="008D799A">
            <w:pPr>
              <w:spacing w:line="360" w:lineRule="auto"/>
              <w:rPr>
                <w:szCs w:val="24"/>
              </w:rPr>
            </w:pPr>
            <w:r w:rsidRPr="00076E91">
              <w:rPr>
                <w:szCs w:val="24"/>
              </w:rPr>
              <w:t>Bacteria</w:t>
            </w:r>
          </w:p>
        </w:tc>
      </w:tr>
      <w:tr w:rsidR="007C0D28" w:rsidRPr="00076E91" w14:paraId="30CDCFEB" w14:textId="77777777" w:rsidTr="002E4524">
        <w:tc>
          <w:tcPr>
            <w:tcW w:w="0" w:type="auto"/>
          </w:tcPr>
          <w:p w14:paraId="4049362D" w14:textId="77777777" w:rsidR="007C0D28" w:rsidRPr="00076E91" w:rsidRDefault="007C0D28" w:rsidP="008D799A">
            <w:pPr>
              <w:spacing w:line="360" w:lineRule="auto"/>
              <w:rPr>
                <w:szCs w:val="24"/>
              </w:rPr>
            </w:pPr>
            <w:r w:rsidRPr="00076E91">
              <w:rPr>
                <w:bCs/>
                <w:szCs w:val="24"/>
              </w:rPr>
              <w:t>399</w:t>
            </w:r>
          </w:p>
        </w:tc>
        <w:tc>
          <w:tcPr>
            <w:tcW w:w="0" w:type="auto"/>
          </w:tcPr>
          <w:p w14:paraId="2ABF79BD" w14:textId="77777777" w:rsidR="007C0D28" w:rsidRPr="00611578" w:rsidRDefault="007C0D28" w:rsidP="008D799A">
            <w:pPr>
              <w:spacing w:line="360" w:lineRule="auto"/>
              <w:rPr>
                <w:i/>
                <w:szCs w:val="24"/>
              </w:rPr>
            </w:pPr>
            <w:r w:rsidRPr="00611578">
              <w:rPr>
                <w:i/>
                <w:szCs w:val="24"/>
              </w:rPr>
              <w:t>Fischerella muscicola 5744</w:t>
            </w:r>
          </w:p>
        </w:tc>
        <w:tc>
          <w:tcPr>
            <w:tcW w:w="0" w:type="auto"/>
          </w:tcPr>
          <w:p w14:paraId="0EAE1C55" w14:textId="77777777" w:rsidR="007C0D28" w:rsidRPr="00D558C6" w:rsidRDefault="007C0D28" w:rsidP="008D799A">
            <w:pPr>
              <w:spacing w:line="360" w:lineRule="auto"/>
              <w:rPr>
                <w:i/>
                <w:szCs w:val="24"/>
              </w:rPr>
            </w:pPr>
            <w:r w:rsidRPr="00D558C6">
              <w:rPr>
                <w:i/>
                <w:szCs w:val="24"/>
              </w:rPr>
              <w:t>Cyanobacteria</w:t>
            </w:r>
          </w:p>
        </w:tc>
        <w:tc>
          <w:tcPr>
            <w:tcW w:w="0" w:type="auto"/>
          </w:tcPr>
          <w:p w14:paraId="4881A618" w14:textId="100350B6" w:rsidR="007C0D28" w:rsidRPr="00076E91" w:rsidRDefault="00A041BA" w:rsidP="008D799A">
            <w:pPr>
              <w:spacing w:line="360" w:lineRule="auto"/>
              <w:rPr>
                <w:szCs w:val="24"/>
              </w:rPr>
            </w:pPr>
            <w:r w:rsidRPr="00076E91">
              <w:rPr>
                <w:szCs w:val="24"/>
              </w:rPr>
              <w:t>Bacteria</w:t>
            </w:r>
          </w:p>
        </w:tc>
      </w:tr>
      <w:tr w:rsidR="007C0D28" w:rsidRPr="00076E91" w14:paraId="2A47E5E0" w14:textId="77777777" w:rsidTr="002E4524">
        <w:tc>
          <w:tcPr>
            <w:tcW w:w="0" w:type="auto"/>
          </w:tcPr>
          <w:p w14:paraId="62AE451C" w14:textId="77777777" w:rsidR="007C0D28" w:rsidRPr="00076E91" w:rsidRDefault="007C0D28" w:rsidP="008D799A">
            <w:pPr>
              <w:spacing w:line="360" w:lineRule="auto"/>
              <w:rPr>
                <w:szCs w:val="24"/>
              </w:rPr>
            </w:pPr>
            <w:r w:rsidRPr="00076E91">
              <w:rPr>
                <w:bCs/>
                <w:szCs w:val="24"/>
              </w:rPr>
              <w:t>400</w:t>
            </w:r>
          </w:p>
        </w:tc>
        <w:tc>
          <w:tcPr>
            <w:tcW w:w="0" w:type="auto"/>
          </w:tcPr>
          <w:p w14:paraId="169AEFF7" w14:textId="77777777" w:rsidR="007C0D28" w:rsidRPr="00611578" w:rsidRDefault="007C0D28" w:rsidP="008D799A">
            <w:pPr>
              <w:spacing w:line="360" w:lineRule="auto"/>
              <w:rPr>
                <w:i/>
                <w:szCs w:val="24"/>
              </w:rPr>
            </w:pPr>
            <w:r w:rsidRPr="00611578">
              <w:rPr>
                <w:i/>
                <w:szCs w:val="24"/>
              </w:rPr>
              <w:t>Fischerella muscicola 5745</w:t>
            </w:r>
          </w:p>
        </w:tc>
        <w:tc>
          <w:tcPr>
            <w:tcW w:w="0" w:type="auto"/>
          </w:tcPr>
          <w:p w14:paraId="50F48316" w14:textId="77777777" w:rsidR="007C0D28" w:rsidRPr="00D558C6" w:rsidRDefault="007C0D28" w:rsidP="008D799A">
            <w:pPr>
              <w:spacing w:line="360" w:lineRule="auto"/>
              <w:rPr>
                <w:i/>
                <w:szCs w:val="24"/>
              </w:rPr>
            </w:pPr>
            <w:r w:rsidRPr="00D558C6">
              <w:rPr>
                <w:i/>
                <w:szCs w:val="24"/>
              </w:rPr>
              <w:t>Cyanobacteria</w:t>
            </w:r>
          </w:p>
        </w:tc>
        <w:tc>
          <w:tcPr>
            <w:tcW w:w="0" w:type="auto"/>
          </w:tcPr>
          <w:p w14:paraId="4F55D136" w14:textId="1E4886DF" w:rsidR="007C0D28" w:rsidRPr="00076E91" w:rsidRDefault="00A041BA" w:rsidP="008D799A">
            <w:pPr>
              <w:spacing w:line="360" w:lineRule="auto"/>
              <w:rPr>
                <w:szCs w:val="24"/>
              </w:rPr>
            </w:pPr>
            <w:r w:rsidRPr="00076E91">
              <w:rPr>
                <w:szCs w:val="24"/>
              </w:rPr>
              <w:t>Bacteria</w:t>
            </w:r>
          </w:p>
        </w:tc>
      </w:tr>
      <w:tr w:rsidR="007C0D28" w:rsidRPr="00076E91" w14:paraId="07AF6ABA" w14:textId="77777777" w:rsidTr="002E4524">
        <w:tc>
          <w:tcPr>
            <w:tcW w:w="0" w:type="auto"/>
          </w:tcPr>
          <w:p w14:paraId="234A9360" w14:textId="77777777" w:rsidR="007C0D28" w:rsidRPr="00076E91" w:rsidRDefault="007C0D28" w:rsidP="008D799A">
            <w:pPr>
              <w:spacing w:line="360" w:lineRule="auto"/>
              <w:rPr>
                <w:szCs w:val="24"/>
              </w:rPr>
            </w:pPr>
            <w:r w:rsidRPr="00076E91">
              <w:rPr>
                <w:bCs/>
                <w:szCs w:val="24"/>
              </w:rPr>
              <w:t>401</w:t>
            </w:r>
          </w:p>
        </w:tc>
        <w:tc>
          <w:tcPr>
            <w:tcW w:w="0" w:type="auto"/>
          </w:tcPr>
          <w:p w14:paraId="6C51FFF5" w14:textId="77777777" w:rsidR="007C0D28" w:rsidRPr="00611578" w:rsidRDefault="007C0D28" w:rsidP="008D799A">
            <w:pPr>
              <w:spacing w:line="360" w:lineRule="auto"/>
              <w:rPr>
                <w:i/>
                <w:szCs w:val="24"/>
              </w:rPr>
            </w:pPr>
            <w:r w:rsidRPr="00611578">
              <w:rPr>
                <w:i/>
                <w:szCs w:val="24"/>
              </w:rPr>
              <w:t>Fischerella sp.</w:t>
            </w:r>
          </w:p>
        </w:tc>
        <w:tc>
          <w:tcPr>
            <w:tcW w:w="0" w:type="auto"/>
          </w:tcPr>
          <w:p w14:paraId="20D548D3" w14:textId="77777777" w:rsidR="007C0D28" w:rsidRPr="00D558C6" w:rsidRDefault="007C0D28" w:rsidP="008D799A">
            <w:pPr>
              <w:spacing w:line="360" w:lineRule="auto"/>
              <w:rPr>
                <w:i/>
                <w:szCs w:val="24"/>
              </w:rPr>
            </w:pPr>
            <w:r w:rsidRPr="00D558C6">
              <w:rPr>
                <w:i/>
                <w:szCs w:val="24"/>
              </w:rPr>
              <w:t>Cyanobacteria</w:t>
            </w:r>
          </w:p>
        </w:tc>
        <w:tc>
          <w:tcPr>
            <w:tcW w:w="0" w:type="auto"/>
          </w:tcPr>
          <w:p w14:paraId="31579301" w14:textId="242FEFAA" w:rsidR="007C0D28" w:rsidRPr="00076E91" w:rsidRDefault="00A041BA" w:rsidP="008D799A">
            <w:pPr>
              <w:spacing w:line="360" w:lineRule="auto"/>
              <w:rPr>
                <w:szCs w:val="24"/>
              </w:rPr>
            </w:pPr>
            <w:r w:rsidRPr="00076E91">
              <w:rPr>
                <w:szCs w:val="24"/>
              </w:rPr>
              <w:t>Bacteria</w:t>
            </w:r>
          </w:p>
        </w:tc>
      </w:tr>
      <w:tr w:rsidR="007C0D28" w:rsidRPr="00076E91" w14:paraId="16A1A396" w14:textId="77777777" w:rsidTr="002E4524">
        <w:tc>
          <w:tcPr>
            <w:tcW w:w="0" w:type="auto"/>
          </w:tcPr>
          <w:p w14:paraId="6F9E217B" w14:textId="77777777" w:rsidR="007C0D28" w:rsidRPr="00076E91" w:rsidRDefault="007C0D28" w:rsidP="008D799A">
            <w:pPr>
              <w:spacing w:line="360" w:lineRule="auto"/>
              <w:rPr>
                <w:szCs w:val="24"/>
              </w:rPr>
            </w:pPr>
            <w:r w:rsidRPr="00076E91">
              <w:rPr>
                <w:bCs/>
                <w:szCs w:val="24"/>
              </w:rPr>
              <w:t>402</w:t>
            </w:r>
          </w:p>
        </w:tc>
        <w:tc>
          <w:tcPr>
            <w:tcW w:w="0" w:type="auto"/>
          </w:tcPr>
          <w:p w14:paraId="20199926" w14:textId="77777777" w:rsidR="007C0D28" w:rsidRPr="00611578" w:rsidRDefault="007C0D28" w:rsidP="008D799A">
            <w:pPr>
              <w:spacing w:line="360" w:lineRule="auto"/>
              <w:rPr>
                <w:i/>
                <w:szCs w:val="24"/>
              </w:rPr>
            </w:pPr>
            <w:r w:rsidRPr="00611578">
              <w:rPr>
                <w:i/>
                <w:szCs w:val="24"/>
              </w:rPr>
              <w:t>Geitlerinema sp.</w:t>
            </w:r>
          </w:p>
        </w:tc>
        <w:tc>
          <w:tcPr>
            <w:tcW w:w="0" w:type="auto"/>
          </w:tcPr>
          <w:p w14:paraId="1115067F" w14:textId="77777777" w:rsidR="007C0D28" w:rsidRPr="00D558C6" w:rsidRDefault="007C0D28" w:rsidP="008D799A">
            <w:pPr>
              <w:spacing w:line="360" w:lineRule="auto"/>
              <w:rPr>
                <w:i/>
                <w:szCs w:val="24"/>
              </w:rPr>
            </w:pPr>
            <w:r w:rsidRPr="00D558C6">
              <w:rPr>
                <w:i/>
                <w:szCs w:val="24"/>
              </w:rPr>
              <w:t>Cyanobacteria</w:t>
            </w:r>
          </w:p>
        </w:tc>
        <w:tc>
          <w:tcPr>
            <w:tcW w:w="0" w:type="auto"/>
          </w:tcPr>
          <w:p w14:paraId="6EA6F8BF" w14:textId="4266FC12" w:rsidR="007C0D28" w:rsidRPr="00076E91" w:rsidRDefault="00A041BA" w:rsidP="008D799A">
            <w:pPr>
              <w:spacing w:line="360" w:lineRule="auto"/>
              <w:rPr>
                <w:szCs w:val="24"/>
              </w:rPr>
            </w:pPr>
            <w:r w:rsidRPr="00076E91">
              <w:rPr>
                <w:szCs w:val="24"/>
              </w:rPr>
              <w:t>Bacteria</w:t>
            </w:r>
          </w:p>
        </w:tc>
      </w:tr>
      <w:tr w:rsidR="007C0D28" w:rsidRPr="00076E91" w14:paraId="1D973CC1" w14:textId="77777777" w:rsidTr="002E4524">
        <w:tc>
          <w:tcPr>
            <w:tcW w:w="0" w:type="auto"/>
          </w:tcPr>
          <w:p w14:paraId="520D700E" w14:textId="77777777" w:rsidR="007C0D28" w:rsidRPr="00076E91" w:rsidRDefault="007C0D28" w:rsidP="008D799A">
            <w:pPr>
              <w:spacing w:line="360" w:lineRule="auto"/>
              <w:rPr>
                <w:szCs w:val="24"/>
              </w:rPr>
            </w:pPr>
            <w:r w:rsidRPr="00076E91">
              <w:rPr>
                <w:bCs/>
                <w:szCs w:val="24"/>
              </w:rPr>
              <w:t>403</w:t>
            </w:r>
          </w:p>
        </w:tc>
        <w:tc>
          <w:tcPr>
            <w:tcW w:w="0" w:type="auto"/>
          </w:tcPr>
          <w:p w14:paraId="13A1236A" w14:textId="77777777" w:rsidR="007C0D28" w:rsidRPr="00611578" w:rsidRDefault="007C0D28" w:rsidP="008D799A">
            <w:pPr>
              <w:spacing w:line="360" w:lineRule="auto"/>
              <w:rPr>
                <w:i/>
                <w:szCs w:val="24"/>
              </w:rPr>
            </w:pPr>
            <w:r w:rsidRPr="00611578">
              <w:rPr>
                <w:i/>
                <w:szCs w:val="24"/>
              </w:rPr>
              <w:t>Gloeocapsa sp.</w:t>
            </w:r>
          </w:p>
        </w:tc>
        <w:tc>
          <w:tcPr>
            <w:tcW w:w="0" w:type="auto"/>
          </w:tcPr>
          <w:p w14:paraId="27D85275" w14:textId="77777777" w:rsidR="007C0D28" w:rsidRPr="00D558C6" w:rsidRDefault="007C0D28" w:rsidP="008D799A">
            <w:pPr>
              <w:spacing w:line="360" w:lineRule="auto"/>
              <w:rPr>
                <w:i/>
                <w:szCs w:val="24"/>
              </w:rPr>
            </w:pPr>
            <w:r w:rsidRPr="00D558C6">
              <w:rPr>
                <w:i/>
                <w:szCs w:val="24"/>
              </w:rPr>
              <w:t>Cyanobacteria</w:t>
            </w:r>
          </w:p>
        </w:tc>
        <w:tc>
          <w:tcPr>
            <w:tcW w:w="0" w:type="auto"/>
          </w:tcPr>
          <w:p w14:paraId="30E007C7" w14:textId="6CB91B2F" w:rsidR="007C0D28" w:rsidRPr="00076E91" w:rsidRDefault="00A041BA" w:rsidP="008D799A">
            <w:pPr>
              <w:spacing w:line="360" w:lineRule="auto"/>
              <w:rPr>
                <w:szCs w:val="24"/>
              </w:rPr>
            </w:pPr>
            <w:r w:rsidRPr="00076E91">
              <w:rPr>
                <w:szCs w:val="24"/>
              </w:rPr>
              <w:t>Bacteria</w:t>
            </w:r>
          </w:p>
        </w:tc>
      </w:tr>
      <w:tr w:rsidR="007C0D28" w:rsidRPr="00076E91" w14:paraId="38215627" w14:textId="77777777" w:rsidTr="002E4524">
        <w:tc>
          <w:tcPr>
            <w:tcW w:w="0" w:type="auto"/>
          </w:tcPr>
          <w:p w14:paraId="4E027B53" w14:textId="77777777" w:rsidR="007C0D28" w:rsidRPr="00076E91" w:rsidRDefault="007C0D28" w:rsidP="008D799A">
            <w:pPr>
              <w:spacing w:line="360" w:lineRule="auto"/>
              <w:rPr>
                <w:szCs w:val="24"/>
              </w:rPr>
            </w:pPr>
            <w:r w:rsidRPr="00076E91">
              <w:rPr>
                <w:bCs/>
                <w:szCs w:val="24"/>
              </w:rPr>
              <w:t>404</w:t>
            </w:r>
          </w:p>
        </w:tc>
        <w:tc>
          <w:tcPr>
            <w:tcW w:w="0" w:type="auto"/>
          </w:tcPr>
          <w:p w14:paraId="0D955E7A" w14:textId="77777777" w:rsidR="007C0D28" w:rsidRPr="00611578" w:rsidRDefault="007C0D28" w:rsidP="008D799A">
            <w:pPr>
              <w:spacing w:line="360" w:lineRule="auto"/>
              <w:rPr>
                <w:i/>
                <w:szCs w:val="24"/>
              </w:rPr>
            </w:pPr>
            <w:r w:rsidRPr="00611578">
              <w:rPr>
                <w:i/>
                <w:szCs w:val="24"/>
              </w:rPr>
              <w:t>Gloeobacter violaceus 4698</w:t>
            </w:r>
          </w:p>
        </w:tc>
        <w:tc>
          <w:tcPr>
            <w:tcW w:w="0" w:type="auto"/>
          </w:tcPr>
          <w:p w14:paraId="36561822" w14:textId="77777777" w:rsidR="007C0D28" w:rsidRPr="00D558C6" w:rsidRDefault="007C0D28" w:rsidP="008D799A">
            <w:pPr>
              <w:spacing w:line="360" w:lineRule="auto"/>
              <w:rPr>
                <w:i/>
                <w:szCs w:val="24"/>
              </w:rPr>
            </w:pPr>
            <w:r w:rsidRPr="00D558C6">
              <w:rPr>
                <w:i/>
                <w:szCs w:val="24"/>
              </w:rPr>
              <w:t>Cyanobacteria</w:t>
            </w:r>
          </w:p>
        </w:tc>
        <w:tc>
          <w:tcPr>
            <w:tcW w:w="0" w:type="auto"/>
          </w:tcPr>
          <w:p w14:paraId="1FE89177" w14:textId="157D7098" w:rsidR="007C0D28" w:rsidRPr="00076E91" w:rsidRDefault="00A041BA" w:rsidP="008D799A">
            <w:pPr>
              <w:spacing w:line="360" w:lineRule="auto"/>
              <w:rPr>
                <w:szCs w:val="24"/>
              </w:rPr>
            </w:pPr>
            <w:r w:rsidRPr="00076E91">
              <w:rPr>
                <w:szCs w:val="24"/>
              </w:rPr>
              <w:t>Bacteria</w:t>
            </w:r>
          </w:p>
        </w:tc>
      </w:tr>
      <w:tr w:rsidR="007C0D28" w:rsidRPr="00076E91" w14:paraId="7A6EFA34" w14:textId="77777777" w:rsidTr="002E4524">
        <w:tc>
          <w:tcPr>
            <w:tcW w:w="0" w:type="auto"/>
          </w:tcPr>
          <w:p w14:paraId="71F2DA6D" w14:textId="77777777" w:rsidR="007C0D28" w:rsidRPr="00076E91" w:rsidRDefault="007C0D28" w:rsidP="008D799A">
            <w:pPr>
              <w:spacing w:line="360" w:lineRule="auto"/>
              <w:rPr>
                <w:szCs w:val="24"/>
              </w:rPr>
            </w:pPr>
            <w:r w:rsidRPr="00076E91">
              <w:rPr>
                <w:bCs/>
                <w:szCs w:val="24"/>
              </w:rPr>
              <w:t>405</w:t>
            </w:r>
          </w:p>
        </w:tc>
        <w:tc>
          <w:tcPr>
            <w:tcW w:w="0" w:type="auto"/>
          </w:tcPr>
          <w:p w14:paraId="350B5816" w14:textId="77777777" w:rsidR="007C0D28" w:rsidRPr="00611578" w:rsidRDefault="007C0D28" w:rsidP="008D799A">
            <w:pPr>
              <w:spacing w:line="360" w:lineRule="auto"/>
              <w:rPr>
                <w:i/>
                <w:szCs w:val="24"/>
              </w:rPr>
            </w:pPr>
            <w:r w:rsidRPr="00611578">
              <w:rPr>
                <w:i/>
                <w:szCs w:val="24"/>
              </w:rPr>
              <w:t>Gloeobacter violaceus 5702</w:t>
            </w:r>
          </w:p>
        </w:tc>
        <w:tc>
          <w:tcPr>
            <w:tcW w:w="0" w:type="auto"/>
          </w:tcPr>
          <w:p w14:paraId="0F3F00FD" w14:textId="77777777" w:rsidR="007C0D28" w:rsidRPr="00D558C6" w:rsidRDefault="007C0D28" w:rsidP="008D799A">
            <w:pPr>
              <w:spacing w:line="360" w:lineRule="auto"/>
              <w:rPr>
                <w:i/>
                <w:szCs w:val="24"/>
              </w:rPr>
            </w:pPr>
            <w:r w:rsidRPr="00D558C6">
              <w:rPr>
                <w:i/>
                <w:szCs w:val="24"/>
              </w:rPr>
              <w:t>Cyanobacteria</w:t>
            </w:r>
          </w:p>
        </w:tc>
        <w:tc>
          <w:tcPr>
            <w:tcW w:w="0" w:type="auto"/>
          </w:tcPr>
          <w:p w14:paraId="7F1597D6" w14:textId="4A4A72AF" w:rsidR="007C0D28" w:rsidRPr="00076E91" w:rsidRDefault="00A041BA" w:rsidP="008D799A">
            <w:pPr>
              <w:spacing w:line="360" w:lineRule="auto"/>
              <w:rPr>
                <w:szCs w:val="24"/>
              </w:rPr>
            </w:pPr>
            <w:r w:rsidRPr="00076E91">
              <w:rPr>
                <w:szCs w:val="24"/>
              </w:rPr>
              <w:t>Bacteria</w:t>
            </w:r>
          </w:p>
        </w:tc>
      </w:tr>
      <w:tr w:rsidR="007C0D28" w:rsidRPr="00076E91" w14:paraId="52E07E96" w14:textId="77777777" w:rsidTr="002E4524">
        <w:tc>
          <w:tcPr>
            <w:tcW w:w="0" w:type="auto"/>
          </w:tcPr>
          <w:p w14:paraId="0E819AB3" w14:textId="77777777" w:rsidR="007C0D28" w:rsidRPr="00076E91" w:rsidRDefault="007C0D28" w:rsidP="008D799A">
            <w:pPr>
              <w:spacing w:line="360" w:lineRule="auto"/>
              <w:rPr>
                <w:szCs w:val="24"/>
              </w:rPr>
            </w:pPr>
            <w:r w:rsidRPr="00076E91">
              <w:rPr>
                <w:bCs/>
                <w:szCs w:val="24"/>
              </w:rPr>
              <w:t>406</w:t>
            </w:r>
          </w:p>
        </w:tc>
        <w:tc>
          <w:tcPr>
            <w:tcW w:w="0" w:type="auto"/>
          </w:tcPr>
          <w:p w14:paraId="4EB14016" w14:textId="77777777" w:rsidR="007C0D28" w:rsidRPr="00611578" w:rsidRDefault="007C0D28" w:rsidP="008D799A">
            <w:pPr>
              <w:spacing w:line="360" w:lineRule="auto"/>
              <w:rPr>
                <w:i/>
                <w:szCs w:val="24"/>
              </w:rPr>
            </w:pPr>
            <w:r w:rsidRPr="00611578">
              <w:rPr>
                <w:i/>
                <w:szCs w:val="24"/>
              </w:rPr>
              <w:t>Halothece sp.</w:t>
            </w:r>
          </w:p>
        </w:tc>
        <w:tc>
          <w:tcPr>
            <w:tcW w:w="0" w:type="auto"/>
          </w:tcPr>
          <w:p w14:paraId="00F4707A" w14:textId="77777777" w:rsidR="007C0D28" w:rsidRPr="00D558C6" w:rsidRDefault="007C0D28" w:rsidP="008D799A">
            <w:pPr>
              <w:spacing w:line="360" w:lineRule="auto"/>
              <w:rPr>
                <w:i/>
                <w:szCs w:val="24"/>
              </w:rPr>
            </w:pPr>
            <w:r w:rsidRPr="00D558C6">
              <w:rPr>
                <w:i/>
                <w:szCs w:val="24"/>
              </w:rPr>
              <w:t>Cyanobacteria</w:t>
            </w:r>
          </w:p>
        </w:tc>
        <w:tc>
          <w:tcPr>
            <w:tcW w:w="0" w:type="auto"/>
          </w:tcPr>
          <w:p w14:paraId="3C8B9BB0" w14:textId="1E22B8A8" w:rsidR="007C0D28" w:rsidRPr="00076E91" w:rsidRDefault="00A041BA" w:rsidP="008D799A">
            <w:pPr>
              <w:spacing w:line="360" w:lineRule="auto"/>
              <w:rPr>
                <w:szCs w:val="24"/>
              </w:rPr>
            </w:pPr>
            <w:r w:rsidRPr="00076E91">
              <w:rPr>
                <w:szCs w:val="24"/>
              </w:rPr>
              <w:t>Bacteria</w:t>
            </w:r>
          </w:p>
        </w:tc>
      </w:tr>
      <w:tr w:rsidR="007C0D28" w:rsidRPr="00076E91" w14:paraId="385CFB5C" w14:textId="77777777" w:rsidTr="002E4524">
        <w:tc>
          <w:tcPr>
            <w:tcW w:w="0" w:type="auto"/>
          </w:tcPr>
          <w:p w14:paraId="09652905" w14:textId="77777777" w:rsidR="007C0D28" w:rsidRPr="00076E91" w:rsidRDefault="007C0D28" w:rsidP="008D799A">
            <w:pPr>
              <w:spacing w:line="360" w:lineRule="auto"/>
              <w:rPr>
                <w:szCs w:val="24"/>
              </w:rPr>
            </w:pPr>
            <w:r w:rsidRPr="00076E91">
              <w:rPr>
                <w:bCs/>
                <w:szCs w:val="24"/>
              </w:rPr>
              <w:t>407</w:t>
            </w:r>
          </w:p>
        </w:tc>
        <w:tc>
          <w:tcPr>
            <w:tcW w:w="0" w:type="auto"/>
          </w:tcPr>
          <w:p w14:paraId="16FB0D2F" w14:textId="77777777" w:rsidR="007C0D28" w:rsidRPr="00611578" w:rsidRDefault="007C0D28" w:rsidP="008D799A">
            <w:pPr>
              <w:spacing w:line="360" w:lineRule="auto"/>
              <w:rPr>
                <w:i/>
                <w:szCs w:val="24"/>
              </w:rPr>
            </w:pPr>
            <w:r w:rsidRPr="00611578">
              <w:rPr>
                <w:i/>
                <w:szCs w:val="24"/>
              </w:rPr>
              <w:t>Leptolyngbya sp.</w:t>
            </w:r>
          </w:p>
        </w:tc>
        <w:tc>
          <w:tcPr>
            <w:tcW w:w="0" w:type="auto"/>
          </w:tcPr>
          <w:p w14:paraId="38358F01" w14:textId="77777777" w:rsidR="007C0D28" w:rsidRPr="00D558C6" w:rsidRDefault="007C0D28" w:rsidP="008D799A">
            <w:pPr>
              <w:spacing w:line="360" w:lineRule="auto"/>
              <w:rPr>
                <w:i/>
                <w:szCs w:val="24"/>
              </w:rPr>
            </w:pPr>
            <w:r w:rsidRPr="00D558C6">
              <w:rPr>
                <w:i/>
                <w:szCs w:val="24"/>
              </w:rPr>
              <w:t>Cyanobacteria</w:t>
            </w:r>
          </w:p>
        </w:tc>
        <w:tc>
          <w:tcPr>
            <w:tcW w:w="0" w:type="auto"/>
          </w:tcPr>
          <w:p w14:paraId="79BBE56A" w14:textId="2B8D75C5" w:rsidR="007C0D28" w:rsidRPr="00076E91" w:rsidRDefault="00A041BA" w:rsidP="008D799A">
            <w:pPr>
              <w:spacing w:line="360" w:lineRule="auto"/>
              <w:rPr>
                <w:szCs w:val="24"/>
              </w:rPr>
            </w:pPr>
            <w:r w:rsidRPr="00076E91">
              <w:rPr>
                <w:szCs w:val="24"/>
              </w:rPr>
              <w:t>Bacteria</w:t>
            </w:r>
          </w:p>
        </w:tc>
      </w:tr>
      <w:tr w:rsidR="007C0D28" w:rsidRPr="00076E91" w14:paraId="61F068A2" w14:textId="77777777" w:rsidTr="002E4524">
        <w:tc>
          <w:tcPr>
            <w:tcW w:w="0" w:type="auto"/>
          </w:tcPr>
          <w:p w14:paraId="6223C8F8" w14:textId="77777777" w:rsidR="007C0D28" w:rsidRPr="00076E91" w:rsidRDefault="007C0D28" w:rsidP="008D799A">
            <w:pPr>
              <w:spacing w:line="360" w:lineRule="auto"/>
              <w:rPr>
                <w:szCs w:val="24"/>
              </w:rPr>
            </w:pPr>
            <w:r w:rsidRPr="00076E91">
              <w:rPr>
                <w:bCs/>
                <w:szCs w:val="24"/>
              </w:rPr>
              <w:t>408</w:t>
            </w:r>
          </w:p>
        </w:tc>
        <w:tc>
          <w:tcPr>
            <w:tcW w:w="0" w:type="auto"/>
          </w:tcPr>
          <w:p w14:paraId="1B11D00A" w14:textId="77777777" w:rsidR="007C0D28" w:rsidRPr="00611578" w:rsidRDefault="007C0D28" w:rsidP="008D799A">
            <w:pPr>
              <w:spacing w:line="360" w:lineRule="auto"/>
              <w:rPr>
                <w:i/>
                <w:szCs w:val="24"/>
              </w:rPr>
            </w:pPr>
            <w:r w:rsidRPr="00611578">
              <w:rPr>
                <w:i/>
                <w:szCs w:val="24"/>
              </w:rPr>
              <w:t>Microcystis aeruginosa NIES 843</w:t>
            </w:r>
          </w:p>
        </w:tc>
        <w:tc>
          <w:tcPr>
            <w:tcW w:w="0" w:type="auto"/>
          </w:tcPr>
          <w:p w14:paraId="1566D5C5" w14:textId="77777777" w:rsidR="007C0D28" w:rsidRPr="00D558C6" w:rsidRDefault="007C0D28" w:rsidP="008D799A">
            <w:pPr>
              <w:spacing w:line="360" w:lineRule="auto"/>
              <w:rPr>
                <w:i/>
                <w:szCs w:val="24"/>
              </w:rPr>
            </w:pPr>
            <w:r w:rsidRPr="00D558C6">
              <w:rPr>
                <w:i/>
                <w:szCs w:val="24"/>
              </w:rPr>
              <w:t>Cyanobacteria</w:t>
            </w:r>
          </w:p>
        </w:tc>
        <w:tc>
          <w:tcPr>
            <w:tcW w:w="0" w:type="auto"/>
          </w:tcPr>
          <w:p w14:paraId="25239AA5" w14:textId="2CB70DDD" w:rsidR="007C0D28" w:rsidRPr="00076E91" w:rsidRDefault="00A041BA" w:rsidP="008D799A">
            <w:pPr>
              <w:spacing w:line="360" w:lineRule="auto"/>
              <w:rPr>
                <w:szCs w:val="24"/>
              </w:rPr>
            </w:pPr>
            <w:r w:rsidRPr="00076E91">
              <w:rPr>
                <w:szCs w:val="24"/>
              </w:rPr>
              <w:t>Bacteria</w:t>
            </w:r>
          </w:p>
        </w:tc>
      </w:tr>
      <w:tr w:rsidR="007C0D28" w:rsidRPr="00076E91" w14:paraId="71A90695" w14:textId="77777777" w:rsidTr="002E4524">
        <w:tc>
          <w:tcPr>
            <w:tcW w:w="0" w:type="auto"/>
          </w:tcPr>
          <w:p w14:paraId="5EEAEDA2" w14:textId="77777777" w:rsidR="007C0D28" w:rsidRPr="00076E91" w:rsidRDefault="007C0D28" w:rsidP="008D799A">
            <w:pPr>
              <w:spacing w:line="360" w:lineRule="auto"/>
              <w:rPr>
                <w:szCs w:val="24"/>
              </w:rPr>
            </w:pPr>
            <w:r w:rsidRPr="00076E91">
              <w:rPr>
                <w:bCs/>
                <w:szCs w:val="24"/>
              </w:rPr>
              <w:t>409</w:t>
            </w:r>
          </w:p>
        </w:tc>
        <w:tc>
          <w:tcPr>
            <w:tcW w:w="0" w:type="auto"/>
          </w:tcPr>
          <w:p w14:paraId="494639A1" w14:textId="77777777" w:rsidR="007C0D28" w:rsidRPr="00611578" w:rsidRDefault="007C0D28" w:rsidP="008D799A">
            <w:pPr>
              <w:spacing w:line="360" w:lineRule="auto"/>
              <w:rPr>
                <w:i/>
                <w:szCs w:val="24"/>
              </w:rPr>
            </w:pPr>
            <w:r w:rsidRPr="00611578">
              <w:rPr>
                <w:i/>
                <w:szCs w:val="24"/>
              </w:rPr>
              <w:t>Microcoleus sp.</w:t>
            </w:r>
          </w:p>
        </w:tc>
        <w:tc>
          <w:tcPr>
            <w:tcW w:w="0" w:type="auto"/>
          </w:tcPr>
          <w:p w14:paraId="261DBC84" w14:textId="77777777" w:rsidR="007C0D28" w:rsidRPr="00D558C6" w:rsidRDefault="007C0D28" w:rsidP="008D799A">
            <w:pPr>
              <w:spacing w:line="360" w:lineRule="auto"/>
              <w:rPr>
                <w:i/>
                <w:szCs w:val="24"/>
              </w:rPr>
            </w:pPr>
            <w:r w:rsidRPr="00D558C6">
              <w:rPr>
                <w:i/>
                <w:szCs w:val="24"/>
              </w:rPr>
              <w:t>Cyanobacteria</w:t>
            </w:r>
          </w:p>
        </w:tc>
        <w:tc>
          <w:tcPr>
            <w:tcW w:w="0" w:type="auto"/>
          </w:tcPr>
          <w:p w14:paraId="5DD5E46D" w14:textId="404BB148" w:rsidR="007C0D28" w:rsidRPr="00076E91" w:rsidRDefault="00A041BA" w:rsidP="008D799A">
            <w:pPr>
              <w:spacing w:line="360" w:lineRule="auto"/>
              <w:rPr>
                <w:szCs w:val="24"/>
              </w:rPr>
            </w:pPr>
            <w:r w:rsidRPr="00076E91">
              <w:rPr>
                <w:szCs w:val="24"/>
              </w:rPr>
              <w:t>Bacteria</w:t>
            </w:r>
          </w:p>
        </w:tc>
      </w:tr>
      <w:tr w:rsidR="007C0D28" w:rsidRPr="00076E91" w14:paraId="560334DF" w14:textId="77777777" w:rsidTr="002E4524">
        <w:tc>
          <w:tcPr>
            <w:tcW w:w="0" w:type="auto"/>
          </w:tcPr>
          <w:p w14:paraId="7C6E6BED" w14:textId="77777777" w:rsidR="007C0D28" w:rsidRPr="00076E91" w:rsidRDefault="007C0D28" w:rsidP="008D799A">
            <w:pPr>
              <w:spacing w:line="360" w:lineRule="auto"/>
              <w:rPr>
                <w:szCs w:val="24"/>
              </w:rPr>
            </w:pPr>
            <w:r w:rsidRPr="00076E91">
              <w:rPr>
                <w:bCs/>
                <w:szCs w:val="24"/>
              </w:rPr>
              <w:t>410</w:t>
            </w:r>
          </w:p>
        </w:tc>
        <w:tc>
          <w:tcPr>
            <w:tcW w:w="0" w:type="auto"/>
          </w:tcPr>
          <w:p w14:paraId="38FEF561" w14:textId="77777777" w:rsidR="007C0D28" w:rsidRPr="00611578" w:rsidRDefault="007C0D28" w:rsidP="008D799A">
            <w:pPr>
              <w:spacing w:line="360" w:lineRule="auto"/>
              <w:rPr>
                <w:i/>
                <w:szCs w:val="24"/>
              </w:rPr>
            </w:pPr>
            <w:r w:rsidRPr="00611578">
              <w:rPr>
                <w:i/>
                <w:szCs w:val="24"/>
              </w:rPr>
              <w:t>Nostoc azollae 0708</w:t>
            </w:r>
          </w:p>
        </w:tc>
        <w:tc>
          <w:tcPr>
            <w:tcW w:w="0" w:type="auto"/>
          </w:tcPr>
          <w:p w14:paraId="28186281" w14:textId="77777777" w:rsidR="007C0D28" w:rsidRPr="00D558C6" w:rsidRDefault="007C0D28" w:rsidP="008D799A">
            <w:pPr>
              <w:spacing w:line="360" w:lineRule="auto"/>
              <w:rPr>
                <w:i/>
                <w:szCs w:val="24"/>
              </w:rPr>
            </w:pPr>
            <w:r w:rsidRPr="00D558C6">
              <w:rPr>
                <w:i/>
                <w:szCs w:val="24"/>
              </w:rPr>
              <w:t>Cyanobacteria</w:t>
            </w:r>
          </w:p>
        </w:tc>
        <w:tc>
          <w:tcPr>
            <w:tcW w:w="0" w:type="auto"/>
          </w:tcPr>
          <w:p w14:paraId="4A87C7A7" w14:textId="5FDFC646" w:rsidR="007C0D28" w:rsidRPr="00076E91" w:rsidRDefault="00A041BA" w:rsidP="008D799A">
            <w:pPr>
              <w:spacing w:line="360" w:lineRule="auto"/>
              <w:rPr>
                <w:szCs w:val="24"/>
              </w:rPr>
            </w:pPr>
            <w:r w:rsidRPr="00076E91">
              <w:rPr>
                <w:szCs w:val="24"/>
              </w:rPr>
              <w:t>Bacteria</w:t>
            </w:r>
          </w:p>
        </w:tc>
      </w:tr>
      <w:tr w:rsidR="007C0D28" w:rsidRPr="00076E91" w14:paraId="7127BB3F" w14:textId="77777777" w:rsidTr="002E4524">
        <w:tc>
          <w:tcPr>
            <w:tcW w:w="0" w:type="auto"/>
          </w:tcPr>
          <w:p w14:paraId="54103BBB" w14:textId="77777777" w:rsidR="007C0D28" w:rsidRPr="00076E91" w:rsidRDefault="007C0D28" w:rsidP="008D799A">
            <w:pPr>
              <w:spacing w:line="360" w:lineRule="auto"/>
              <w:rPr>
                <w:szCs w:val="24"/>
              </w:rPr>
            </w:pPr>
            <w:r w:rsidRPr="00076E91">
              <w:rPr>
                <w:bCs/>
                <w:szCs w:val="24"/>
              </w:rPr>
              <w:t>411</w:t>
            </w:r>
          </w:p>
        </w:tc>
        <w:tc>
          <w:tcPr>
            <w:tcW w:w="0" w:type="auto"/>
          </w:tcPr>
          <w:p w14:paraId="0EA3CE7D" w14:textId="77777777" w:rsidR="007C0D28" w:rsidRPr="00611578" w:rsidRDefault="007C0D28" w:rsidP="008D799A">
            <w:pPr>
              <w:spacing w:line="360" w:lineRule="auto"/>
              <w:rPr>
                <w:i/>
                <w:szCs w:val="24"/>
              </w:rPr>
            </w:pPr>
            <w:r w:rsidRPr="00611578">
              <w:rPr>
                <w:i/>
                <w:szCs w:val="24"/>
              </w:rPr>
              <w:t>Nostoc punctiforme PCC 73102</w:t>
            </w:r>
          </w:p>
        </w:tc>
        <w:tc>
          <w:tcPr>
            <w:tcW w:w="0" w:type="auto"/>
          </w:tcPr>
          <w:p w14:paraId="3D354AF5" w14:textId="77777777" w:rsidR="007C0D28" w:rsidRPr="00D558C6" w:rsidRDefault="007C0D28" w:rsidP="008D799A">
            <w:pPr>
              <w:spacing w:line="360" w:lineRule="auto"/>
              <w:rPr>
                <w:i/>
                <w:szCs w:val="24"/>
              </w:rPr>
            </w:pPr>
            <w:r w:rsidRPr="00D558C6">
              <w:rPr>
                <w:i/>
                <w:szCs w:val="24"/>
              </w:rPr>
              <w:t>Cyanobacteria</w:t>
            </w:r>
          </w:p>
        </w:tc>
        <w:tc>
          <w:tcPr>
            <w:tcW w:w="0" w:type="auto"/>
          </w:tcPr>
          <w:p w14:paraId="40895FA9" w14:textId="22C052AF" w:rsidR="007C0D28" w:rsidRPr="00076E91" w:rsidRDefault="00A041BA" w:rsidP="008D799A">
            <w:pPr>
              <w:spacing w:line="360" w:lineRule="auto"/>
              <w:rPr>
                <w:szCs w:val="24"/>
              </w:rPr>
            </w:pPr>
            <w:r w:rsidRPr="00076E91">
              <w:rPr>
                <w:szCs w:val="24"/>
              </w:rPr>
              <w:t>Bacteria</w:t>
            </w:r>
          </w:p>
        </w:tc>
      </w:tr>
      <w:tr w:rsidR="007C0D28" w:rsidRPr="00076E91" w14:paraId="0A9B2C55" w14:textId="77777777" w:rsidTr="002E4524">
        <w:tc>
          <w:tcPr>
            <w:tcW w:w="0" w:type="auto"/>
          </w:tcPr>
          <w:p w14:paraId="1C474C76" w14:textId="77777777" w:rsidR="007C0D28" w:rsidRPr="00076E91" w:rsidRDefault="007C0D28" w:rsidP="008D799A">
            <w:pPr>
              <w:spacing w:line="360" w:lineRule="auto"/>
              <w:rPr>
                <w:szCs w:val="24"/>
              </w:rPr>
            </w:pPr>
            <w:r w:rsidRPr="00076E91">
              <w:rPr>
                <w:bCs/>
                <w:szCs w:val="24"/>
              </w:rPr>
              <w:t>412</w:t>
            </w:r>
          </w:p>
        </w:tc>
        <w:tc>
          <w:tcPr>
            <w:tcW w:w="0" w:type="auto"/>
          </w:tcPr>
          <w:p w14:paraId="03EB7A74" w14:textId="77777777" w:rsidR="007C0D28" w:rsidRPr="00611578" w:rsidRDefault="007C0D28" w:rsidP="008D799A">
            <w:pPr>
              <w:spacing w:line="360" w:lineRule="auto"/>
              <w:rPr>
                <w:i/>
                <w:szCs w:val="24"/>
              </w:rPr>
            </w:pPr>
            <w:r w:rsidRPr="00611578">
              <w:rPr>
                <w:i/>
                <w:szCs w:val="24"/>
              </w:rPr>
              <w:t>Nostoc sp. 5707</w:t>
            </w:r>
          </w:p>
        </w:tc>
        <w:tc>
          <w:tcPr>
            <w:tcW w:w="0" w:type="auto"/>
          </w:tcPr>
          <w:p w14:paraId="7BC568D0" w14:textId="77777777" w:rsidR="007C0D28" w:rsidRPr="00D558C6" w:rsidRDefault="007C0D28" w:rsidP="008D799A">
            <w:pPr>
              <w:spacing w:line="360" w:lineRule="auto"/>
              <w:rPr>
                <w:i/>
                <w:szCs w:val="24"/>
              </w:rPr>
            </w:pPr>
            <w:r w:rsidRPr="00D558C6">
              <w:rPr>
                <w:i/>
                <w:szCs w:val="24"/>
              </w:rPr>
              <w:t>Cyanobacteria</w:t>
            </w:r>
          </w:p>
        </w:tc>
        <w:tc>
          <w:tcPr>
            <w:tcW w:w="0" w:type="auto"/>
          </w:tcPr>
          <w:p w14:paraId="5F52E800" w14:textId="36101B2F" w:rsidR="007C0D28" w:rsidRPr="00076E91" w:rsidRDefault="00A041BA" w:rsidP="008D799A">
            <w:pPr>
              <w:spacing w:line="360" w:lineRule="auto"/>
              <w:rPr>
                <w:szCs w:val="24"/>
              </w:rPr>
            </w:pPr>
            <w:r w:rsidRPr="00076E91">
              <w:rPr>
                <w:szCs w:val="24"/>
              </w:rPr>
              <w:t>Bacteria</w:t>
            </w:r>
          </w:p>
        </w:tc>
      </w:tr>
      <w:tr w:rsidR="007C0D28" w:rsidRPr="00076E91" w14:paraId="6A16D5F5" w14:textId="77777777" w:rsidTr="002E4524">
        <w:tc>
          <w:tcPr>
            <w:tcW w:w="0" w:type="auto"/>
          </w:tcPr>
          <w:p w14:paraId="7E0074AB" w14:textId="77777777" w:rsidR="007C0D28" w:rsidRPr="00076E91" w:rsidRDefault="007C0D28" w:rsidP="008D799A">
            <w:pPr>
              <w:spacing w:line="360" w:lineRule="auto"/>
              <w:rPr>
                <w:szCs w:val="24"/>
              </w:rPr>
            </w:pPr>
            <w:r w:rsidRPr="00076E91">
              <w:rPr>
                <w:bCs/>
                <w:szCs w:val="24"/>
              </w:rPr>
              <w:t>413</w:t>
            </w:r>
          </w:p>
        </w:tc>
        <w:tc>
          <w:tcPr>
            <w:tcW w:w="0" w:type="auto"/>
          </w:tcPr>
          <w:p w14:paraId="0395B944" w14:textId="77777777" w:rsidR="007C0D28" w:rsidRPr="00611578" w:rsidRDefault="007C0D28" w:rsidP="008D799A">
            <w:pPr>
              <w:spacing w:line="360" w:lineRule="auto"/>
              <w:rPr>
                <w:i/>
                <w:szCs w:val="24"/>
              </w:rPr>
            </w:pPr>
            <w:r w:rsidRPr="00611578">
              <w:rPr>
                <w:i/>
                <w:szCs w:val="24"/>
              </w:rPr>
              <w:t>Nostoc sp. 5708</w:t>
            </w:r>
          </w:p>
        </w:tc>
        <w:tc>
          <w:tcPr>
            <w:tcW w:w="0" w:type="auto"/>
          </w:tcPr>
          <w:p w14:paraId="21F117D5" w14:textId="77777777" w:rsidR="007C0D28" w:rsidRPr="00D558C6" w:rsidRDefault="007C0D28" w:rsidP="008D799A">
            <w:pPr>
              <w:spacing w:line="360" w:lineRule="auto"/>
              <w:rPr>
                <w:i/>
                <w:szCs w:val="24"/>
              </w:rPr>
            </w:pPr>
            <w:r w:rsidRPr="00D558C6">
              <w:rPr>
                <w:i/>
                <w:szCs w:val="24"/>
              </w:rPr>
              <w:t>Cyanobacteria</w:t>
            </w:r>
          </w:p>
        </w:tc>
        <w:tc>
          <w:tcPr>
            <w:tcW w:w="0" w:type="auto"/>
          </w:tcPr>
          <w:p w14:paraId="392C0DB6" w14:textId="6051AFA1" w:rsidR="007C0D28" w:rsidRPr="00076E91" w:rsidRDefault="00A041BA" w:rsidP="008D799A">
            <w:pPr>
              <w:spacing w:line="360" w:lineRule="auto"/>
              <w:rPr>
                <w:szCs w:val="24"/>
              </w:rPr>
            </w:pPr>
            <w:r w:rsidRPr="00076E91">
              <w:rPr>
                <w:szCs w:val="24"/>
              </w:rPr>
              <w:t>Bacteria</w:t>
            </w:r>
          </w:p>
        </w:tc>
      </w:tr>
      <w:tr w:rsidR="007C0D28" w:rsidRPr="00076E91" w14:paraId="50604224" w14:textId="77777777" w:rsidTr="002E4524">
        <w:tc>
          <w:tcPr>
            <w:tcW w:w="0" w:type="auto"/>
          </w:tcPr>
          <w:p w14:paraId="091B05DA" w14:textId="77777777" w:rsidR="007C0D28" w:rsidRPr="00076E91" w:rsidRDefault="007C0D28" w:rsidP="008D799A">
            <w:pPr>
              <w:spacing w:line="360" w:lineRule="auto"/>
              <w:rPr>
                <w:szCs w:val="24"/>
              </w:rPr>
            </w:pPr>
            <w:r w:rsidRPr="00076E91">
              <w:rPr>
                <w:bCs/>
                <w:szCs w:val="24"/>
              </w:rPr>
              <w:t>414</w:t>
            </w:r>
          </w:p>
        </w:tc>
        <w:tc>
          <w:tcPr>
            <w:tcW w:w="0" w:type="auto"/>
          </w:tcPr>
          <w:p w14:paraId="0C215847" w14:textId="77777777" w:rsidR="007C0D28" w:rsidRPr="00611578" w:rsidRDefault="007C0D28" w:rsidP="008D799A">
            <w:pPr>
              <w:spacing w:line="360" w:lineRule="auto"/>
              <w:rPr>
                <w:i/>
                <w:szCs w:val="24"/>
              </w:rPr>
            </w:pPr>
            <w:r w:rsidRPr="00611578">
              <w:rPr>
                <w:i/>
                <w:szCs w:val="24"/>
              </w:rPr>
              <w:t>Nostoc sp. 5709</w:t>
            </w:r>
          </w:p>
        </w:tc>
        <w:tc>
          <w:tcPr>
            <w:tcW w:w="0" w:type="auto"/>
          </w:tcPr>
          <w:p w14:paraId="76445AF4" w14:textId="77777777" w:rsidR="007C0D28" w:rsidRPr="00D558C6" w:rsidRDefault="007C0D28" w:rsidP="008D799A">
            <w:pPr>
              <w:spacing w:line="360" w:lineRule="auto"/>
              <w:rPr>
                <w:i/>
                <w:szCs w:val="24"/>
              </w:rPr>
            </w:pPr>
            <w:r w:rsidRPr="00D558C6">
              <w:rPr>
                <w:i/>
                <w:szCs w:val="24"/>
              </w:rPr>
              <w:t>Cyanobacteria</w:t>
            </w:r>
          </w:p>
        </w:tc>
        <w:tc>
          <w:tcPr>
            <w:tcW w:w="0" w:type="auto"/>
          </w:tcPr>
          <w:p w14:paraId="37624790" w14:textId="739225D7" w:rsidR="007C0D28" w:rsidRPr="00076E91" w:rsidRDefault="00A041BA" w:rsidP="008D799A">
            <w:pPr>
              <w:spacing w:line="360" w:lineRule="auto"/>
              <w:rPr>
                <w:szCs w:val="24"/>
              </w:rPr>
            </w:pPr>
            <w:r w:rsidRPr="00076E91">
              <w:rPr>
                <w:szCs w:val="24"/>
              </w:rPr>
              <w:t>Bacteria</w:t>
            </w:r>
          </w:p>
        </w:tc>
      </w:tr>
      <w:tr w:rsidR="007C0D28" w:rsidRPr="00076E91" w14:paraId="2AA55FBE" w14:textId="77777777" w:rsidTr="002E4524">
        <w:tc>
          <w:tcPr>
            <w:tcW w:w="0" w:type="auto"/>
          </w:tcPr>
          <w:p w14:paraId="17D64F53" w14:textId="77777777" w:rsidR="007C0D28" w:rsidRPr="00076E91" w:rsidRDefault="007C0D28" w:rsidP="008D799A">
            <w:pPr>
              <w:spacing w:line="360" w:lineRule="auto"/>
              <w:rPr>
                <w:szCs w:val="24"/>
              </w:rPr>
            </w:pPr>
            <w:r w:rsidRPr="00076E91">
              <w:rPr>
                <w:bCs/>
                <w:szCs w:val="24"/>
              </w:rPr>
              <w:t>415</w:t>
            </w:r>
          </w:p>
        </w:tc>
        <w:tc>
          <w:tcPr>
            <w:tcW w:w="0" w:type="auto"/>
          </w:tcPr>
          <w:p w14:paraId="0F9F69B2" w14:textId="77777777" w:rsidR="007C0D28" w:rsidRPr="00611578" w:rsidRDefault="007C0D28" w:rsidP="008D799A">
            <w:pPr>
              <w:spacing w:line="360" w:lineRule="auto"/>
              <w:rPr>
                <w:i/>
                <w:szCs w:val="24"/>
              </w:rPr>
            </w:pPr>
            <w:r w:rsidRPr="00611578">
              <w:rPr>
                <w:i/>
                <w:szCs w:val="24"/>
              </w:rPr>
              <w:t>Oscillatoria acuminata</w:t>
            </w:r>
          </w:p>
        </w:tc>
        <w:tc>
          <w:tcPr>
            <w:tcW w:w="0" w:type="auto"/>
          </w:tcPr>
          <w:p w14:paraId="71A69CD0" w14:textId="77777777" w:rsidR="007C0D28" w:rsidRPr="00D558C6" w:rsidRDefault="007C0D28" w:rsidP="008D799A">
            <w:pPr>
              <w:spacing w:line="360" w:lineRule="auto"/>
              <w:rPr>
                <w:i/>
                <w:szCs w:val="24"/>
              </w:rPr>
            </w:pPr>
            <w:r w:rsidRPr="00D558C6">
              <w:rPr>
                <w:i/>
                <w:szCs w:val="24"/>
              </w:rPr>
              <w:t>Cyanobacteria</w:t>
            </w:r>
          </w:p>
        </w:tc>
        <w:tc>
          <w:tcPr>
            <w:tcW w:w="0" w:type="auto"/>
          </w:tcPr>
          <w:p w14:paraId="1FDADEE3" w14:textId="6E115703" w:rsidR="007C0D28" w:rsidRPr="00076E91" w:rsidRDefault="00A041BA" w:rsidP="008D799A">
            <w:pPr>
              <w:spacing w:line="360" w:lineRule="auto"/>
              <w:rPr>
                <w:szCs w:val="24"/>
              </w:rPr>
            </w:pPr>
            <w:r w:rsidRPr="00076E91">
              <w:rPr>
                <w:szCs w:val="24"/>
              </w:rPr>
              <w:t>Bacteria</w:t>
            </w:r>
          </w:p>
        </w:tc>
      </w:tr>
      <w:tr w:rsidR="007C0D28" w:rsidRPr="00076E91" w14:paraId="1674087E" w14:textId="77777777" w:rsidTr="002E4524">
        <w:tc>
          <w:tcPr>
            <w:tcW w:w="0" w:type="auto"/>
          </w:tcPr>
          <w:p w14:paraId="2556B51F" w14:textId="77777777" w:rsidR="007C0D28" w:rsidRPr="00076E91" w:rsidRDefault="007C0D28" w:rsidP="008D799A">
            <w:pPr>
              <w:spacing w:line="360" w:lineRule="auto"/>
              <w:rPr>
                <w:szCs w:val="24"/>
              </w:rPr>
            </w:pPr>
            <w:r w:rsidRPr="00076E91">
              <w:rPr>
                <w:bCs/>
                <w:szCs w:val="24"/>
              </w:rPr>
              <w:lastRenderedPageBreak/>
              <w:t>416</w:t>
            </w:r>
          </w:p>
        </w:tc>
        <w:tc>
          <w:tcPr>
            <w:tcW w:w="0" w:type="auto"/>
          </w:tcPr>
          <w:p w14:paraId="6596DE2C" w14:textId="77777777" w:rsidR="007C0D28" w:rsidRPr="00611578" w:rsidRDefault="007C0D28" w:rsidP="008D799A">
            <w:pPr>
              <w:spacing w:line="360" w:lineRule="auto"/>
              <w:rPr>
                <w:i/>
                <w:szCs w:val="24"/>
              </w:rPr>
            </w:pPr>
            <w:r w:rsidRPr="00611578">
              <w:rPr>
                <w:i/>
                <w:szCs w:val="24"/>
              </w:rPr>
              <w:t>Oscillatoria nigro-viridis</w:t>
            </w:r>
          </w:p>
        </w:tc>
        <w:tc>
          <w:tcPr>
            <w:tcW w:w="0" w:type="auto"/>
          </w:tcPr>
          <w:p w14:paraId="67D6284E" w14:textId="77777777" w:rsidR="007C0D28" w:rsidRPr="00D558C6" w:rsidRDefault="007C0D28" w:rsidP="008D799A">
            <w:pPr>
              <w:spacing w:line="360" w:lineRule="auto"/>
              <w:rPr>
                <w:i/>
                <w:szCs w:val="24"/>
              </w:rPr>
            </w:pPr>
            <w:r w:rsidRPr="00D558C6">
              <w:rPr>
                <w:i/>
                <w:szCs w:val="24"/>
              </w:rPr>
              <w:t>Cyanobacteria</w:t>
            </w:r>
          </w:p>
        </w:tc>
        <w:tc>
          <w:tcPr>
            <w:tcW w:w="0" w:type="auto"/>
          </w:tcPr>
          <w:p w14:paraId="1DD52EE0" w14:textId="10947D08" w:rsidR="007C0D28" w:rsidRPr="00076E91" w:rsidRDefault="00A041BA" w:rsidP="008D799A">
            <w:pPr>
              <w:spacing w:line="360" w:lineRule="auto"/>
              <w:rPr>
                <w:szCs w:val="24"/>
              </w:rPr>
            </w:pPr>
            <w:r w:rsidRPr="00076E91">
              <w:rPr>
                <w:szCs w:val="24"/>
              </w:rPr>
              <w:t>Bacteria</w:t>
            </w:r>
          </w:p>
        </w:tc>
      </w:tr>
      <w:tr w:rsidR="007C0D28" w:rsidRPr="00076E91" w14:paraId="284693DA" w14:textId="77777777" w:rsidTr="002E4524">
        <w:tc>
          <w:tcPr>
            <w:tcW w:w="0" w:type="auto"/>
          </w:tcPr>
          <w:p w14:paraId="7C767754" w14:textId="77777777" w:rsidR="007C0D28" w:rsidRPr="00076E91" w:rsidRDefault="007C0D28" w:rsidP="008D799A">
            <w:pPr>
              <w:spacing w:line="360" w:lineRule="auto"/>
              <w:rPr>
                <w:szCs w:val="24"/>
              </w:rPr>
            </w:pPr>
            <w:r w:rsidRPr="00076E91">
              <w:rPr>
                <w:bCs/>
                <w:szCs w:val="24"/>
              </w:rPr>
              <w:t>417</w:t>
            </w:r>
          </w:p>
        </w:tc>
        <w:tc>
          <w:tcPr>
            <w:tcW w:w="0" w:type="auto"/>
          </w:tcPr>
          <w:p w14:paraId="345A76D6" w14:textId="77777777" w:rsidR="007C0D28" w:rsidRPr="00611578" w:rsidRDefault="007C0D28" w:rsidP="008D799A">
            <w:pPr>
              <w:spacing w:line="360" w:lineRule="auto"/>
              <w:rPr>
                <w:i/>
                <w:szCs w:val="24"/>
              </w:rPr>
            </w:pPr>
            <w:r w:rsidRPr="00611578">
              <w:rPr>
                <w:i/>
                <w:szCs w:val="24"/>
              </w:rPr>
              <w:t>Pleurocapsa sp.</w:t>
            </w:r>
          </w:p>
        </w:tc>
        <w:tc>
          <w:tcPr>
            <w:tcW w:w="0" w:type="auto"/>
          </w:tcPr>
          <w:p w14:paraId="0D8DCDB5" w14:textId="77777777" w:rsidR="007C0D28" w:rsidRPr="00D558C6" w:rsidRDefault="007C0D28" w:rsidP="008D799A">
            <w:pPr>
              <w:spacing w:line="360" w:lineRule="auto"/>
              <w:rPr>
                <w:i/>
                <w:szCs w:val="24"/>
              </w:rPr>
            </w:pPr>
            <w:r w:rsidRPr="00D558C6">
              <w:rPr>
                <w:i/>
                <w:szCs w:val="24"/>
              </w:rPr>
              <w:t>Cyanobacteria</w:t>
            </w:r>
          </w:p>
        </w:tc>
        <w:tc>
          <w:tcPr>
            <w:tcW w:w="0" w:type="auto"/>
          </w:tcPr>
          <w:p w14:paraId="141943B1" w14:textId="69AC376E" w:rsidR="007C0D28" w:rsidRPr="00076E91" w:rsidRDefault="00A041BA" w:rsidP="008D799A">
            <w:pPr>
              <w:spacing w:line="360" w:lineRule="auto"/>
              <w:rPr>
                <w:szCs w:val="24"/>
              </w:rPr>
            </w:pPr>
            <w:r w:rsidRPr="00076E91">
              <w:rPr>
                <w:szCs w:val="24"/>
              </w:rPr>
              <w:t>Bacteria</w:t>
            </w:r>
          </w:p>
        </w:tc>
      </w:tr>
      <w:tr w:rsidR="007C0D28" w:rsidRPr="00076E91" w14:paraId="720EA202" w14:textId="77777777" w:rsidTr="002E4524">
        <w:tc>
          <w:tcPr>
            <w:tcW w:w="0" w:type="auto"/>
          </w:tcPr>
          <w:p w14:paraId="36A2CEAA" w14:textId="77777777" w:rsidR="007C0D28" w:rsidRPr="00076E91" w:rsidRDefault="007C0D28" w:rsidP="008D799A">
            <w:pPr>
              <w:spacing w:line="360" w:lineRule="auto"/>
              <w:rPr>
                <w:szCs w:val="24"/>
              </w:rPr>
            </w:pPr>
            <w:r w:rsidRPr="00076E91">
              <w:rPr>
                <w:bCs/>
                <w:szCs w:val="24"/>
              </w:rPr>
              <w:t>418</w:t>
            </w:r>
          </w:p>
        </w:tc>
        <w:tc>
          <w:tcPr>
            <w:tcW w:w="0" w:type="auto"/>
          </w:tcPr>
          <w:p w14:paraId="6FE75FCC" w14:textId="77777777" w:rsidR="007C0D28" w:rsidRPr="00611578" w:rsidRDefault="007C0D28" w:rsidP="008D799A">
            <w:pPr>
              <w:spacing w:line="360" w:lineRule="auto"/>
              <w:rPr>
                <w:i/>
                <w:szCs w:val="24"/>
              </w:rPr>
            </w:pPr>
            <w:r w:rsidRPr="00611578">
              <w:rPr>
                <w:i/>
                <w:szCs w:val="24"/>
              </w:rPr>
              <w:t>Prochlorococcus marinus AS9601 4702</w:t>
            </w:r>
          </w:p>
        </w:tc>
        <w:tc>
          <w:tcPr>
            <w:tcW w:w="0" w:type="auto"/>
          </w:tcPr>
          <w:p w14:paraId="1A53104B" w14:textId="77777777" w:rsidR="007C0D28" w:rsidRPr="00D558C6" w:rsidRDefault="007C0D28" w:rsidP="008D799A">
            <w:pPr>
              <w:spacing w:line="360" w:lineRule="auto"/>
              <w:rPr>
                <w:i/>
                <w:szCs w:val="24"/>
              </w:rPr>
            </w:pPr>
            <w:r w:rsidRPr="00D558C6">
              <w:rPr>
                <w:i/>
                <w:szCs w:val="24"/>
              </w:rPr>
              <w:t>Cyanobacteria</w:t>
            </w:r>
          </w:p>
        </w:tc>
        <w:tc>
          <w:tcPr>
            <w:tcW w:w="0" w:type="auto"/>
          </w:tcPr>
          <w:p w14:paraId="7FA4D865" w14:textId="7B3435BA" w:rsidR="007C0D28" w:rsidRPr="00076E91" w:rsidRDefault="00A041BA" w:rsidP="008D799A">
            <w:pPr>
              <w:spacing w:line="360" w:lineRule="auto"/>
              <w:rPr>
                <w:szCs w:val="24"/>
              </w:rPr>
            </w:pPr>
            <w:r w:rsidRPr="00076E91">
              <w:rPr>
                <w:szCs w:val="24"/>
              </w:rPr>
              <w:t>Bacteria</w:t>
            </w:r>
          </w:p>
        </w:tc>
      </w:tr>
      <w:tr w:rsidR="007C0D28" w:rsidRPr="00076E91" w14:paraId="6636C455" w14:textId="77777777" w:rsidTr="002E4524">
        <w:tc>
          <w:tcPr>
            <w:tcW w:w="0" w:type="auto"/>
          </w:tcPr>
          <w:p w14:paraId="366A28BA" w14:textId="77777777" w:rsidR="007C0D28" w:rsidRPr="00076E91" w:rsidRDefault="007C0D28" w:rsidP="008D799A">
            <w:pPr>
              <w:spacing w:line="360" w:lineRule="auto"/>
              <w:rPr>
                <w:szCs w:val="24"/>
              </w:rPr>
            </w:pPr>
            <w:r w:rsidRPr="00076E91">
              <w:rPr>
                <w:bCs/>
                <w:szCs w:val="24"/>
              </w:rPr>
              <w:t>419</w:t>
            </w:r>
          </w:p>
        </w:tc>
        <w:tc>
          <w:tcPr>
            <w:tcW w:w="0" w:type="auto"/>
          </w:tcPr>
          <w:p w14:paraId="7619A0FC" w14:textId="77777777" w:rsidR="007C0D28" w:rsidRPr="00611578" w:rsidRDefault="007C0D28" w:rsidP="008D799A">
            <w:pPr>
              <w:spacing w:line="360" w:lineRule="auto"/>
              <w:rPr>
                <w:i/>
                <w:szCs w:val="24"/>
              </w:rPr>
            </w:pPr>
            <w:r w:rsidRPr="00611578">
              <w:rPr>
                <w:i/>
                <w:szCs w:val="24"/>
              </w:rPr>
              <w:t>Prochlorococcus marinus AS9601 5713</w:t>
            </w:r>
          </w:p>
        </w:tc>
        <w:tc>
          <w:tcPr>
            <w:tcW w:w="0" w:type="auto"/>
          </w:tcPr>
          <w:p w14:paraId="5041DD01" w14:textId="77777777" w:rsidR="007C0D28" w:rsidRPr="00D558C6" w:rsidRDefault="007C0D28" w:rsidP="008D799A">
            <w:pPr>
              <w:spacing w:line="360" w:lineRule="auto"/>
              <w:rPr>
                <w:i/>
                <w:szCs w:val="24"/>
              </w:rPr>
            </w:pPr>
            <w:r w:rsidRPr="00D558C6">
              <w:rPr>
                <w:i/>
                <w:szCs w:val="24"/>
              </w:rPr>
              <w:t>Cyanobacteria</w:t>
            </w:r>
          </w:p>
        </w:tc>
        <w:tc>
          <w:tcPr>
            <w:tcW w:w="0" w:type="auto"/>
          </w:tcPr>
          <w:p w14:paraId="09C85A24" w14:textId="5D2AB304" w:rsidR="007C0D28" w:rsidRPr="00076E91" w:rsidRDefault="00A041BA" w:rsidP="008D799A">
            <w:pPr>
              <w:spacing w:line="360" w:lineRule="auto"/>
              <w:rPr>
                <w:szCs w:val="24"/>
              </w:rPr>
            </w:pPr>
            <w:r w:rsidRPr="00076E91">
              <w:rPr>
                <w:szCs w:val="24"/>
              </w:rPr>
              <w:t>Bacteria</w:t>
            </w:r>
          </w:p>
        </w:tc>
      </w:tr>
      <w:tr w:rsidR="007C0D28" w:rsidRPr="00076E91" w14:paraId="27CBE34B" w14:textId="77777777" w:rsidTr="002E4524">
        <w:tc>
          <w:tcPr>
            <w:tcW w:w="0" w:type="auto"/>
          </w:tcPr>
          <w:p w14:paraId="5E16E5FE" w14:textId="77777777" w:rsidR="007C0D28" w:rsidRPr="00076E91" w:rsidRDefault="007C0D28" w:rsidP="008D799A">
            <w:pPr>
              <w:spacing w:line="360" w:lineRule="auto"/>
              <w:rPr>
                <w:szCs w:val="24"/>
              </w:rPr>
            </w:pPr>
            <w:r w:rsidRPr="00076E91">
              <w:rPr>
                <w:bCs/>
                <w:szCs w:val="24"/>
              </w:rPr>
              <w:t>420</w:t>
            </w:r>
          </w:p>
        </w:tc>
        <w:tc>
          <w:tcPr>
            <w:tcW w:w="0" w:type="auto"/>
          </w:tcPr>
          <w:p w14:paraId="2CCA1F8C" w14:textId="77777777" w:rsidR="007C0D28" w:rsidRPr="00611578" w:rsidRDefault="007C0D28" w:rsidP="008D799A">
            <w:pPr>
              <w:spacing w:line="360" w:lineRule="auto"/>
              <w:rPr>
                <w:i/>
                <w:szCs w:val="24"/>
              </w:rPr>
            </w:pPr>
            <w:r w:rsidRPr="00611578">
              <w:rPr>
                <w:i/>
                <w:szCs w:val="24"/>
              </w:rPr>
              <w:t>Prochlorococcus marinus AS9601 5714</w:t>
            </w:r>
          </w:p>
        </w:tc>
        <w:tc>
          <w:tcPr>
            <w:tcW w:w="0" w:type="auto"/>
          </w:tcPr>
          <w:p w14:paraId="6128FB00" w14:textId="77777777" w:rsidR="007C0D28" w:rsidRPr="00D558C6" w:rsidRDefault="007C0D28" w:rsidP="008D799A">
            <w:pPr>
              <w:spacing w:line="360" w:lineRule="auto"/>
              <w:rPr>
                <w:i/>
                <w:szCs w:val="24"/>
              </w:rPr>
            </w:pPr>
            <w:r w:rsidRPr="00D558C6">
              <w:rPr>
                <w:i/>
                <w:szCs w:val="24"/>
              </w:rPr>
              <w:t>Cyanobacteria</w:t>
            </w:r>
          </w:p>
        </w:tc>
        <w:tc>
          <w:tcPr>
            <w:tcW w:w="0" w:type="auto"/>
          </w:tcPr>
          <w:p w14:paraId="7C32113A" w14:textId="2A3B6414" w:rsidR="007C0D28" w:rsidRPr="00076E91" w:rsidRDefault="00A041BA" w:rsidP="008D799A">
            <w:pPr>
              <w:spacing w:line="360" w:lineRule="auto"/>
              <w:rPr>
                <w:szCs w:val="24"/>
              </w:rPr>
            </w:pPr>
            <w:r w:rsidRPr="00076E91">
              <w:rPr>
                <w:szCs w:val="24"/>
              </w:rPr>
              <w:t>Bacteria</w:t>
            </w:r>
          </w:p>
        </w:tc>
      </w:tr>
      <w:tr w:rsidR="007C0D28" w:rsidRPr="00076E91" w14:paraId="3CED6D3E" w14:textId="77777777" w:rsidTr="002E4524">
        <w:tc>
          <w:tcPr>
            <w:tcW w:w="0" w:type="auto"/>
          </w:tcPr>
          <w:p w14:paraId="53DB8C96" w14:textId="77777777" w:rsidR="007C0D28" w:rsidRPr="00076E91" w:rsidRDefault="007C0D28" w:rsidP="008D799A">
            <w:pPr>
              <w:spacing w:line="360" w:lineRule="auto"/>
              <w:rPr>
                <w:szCs w:val="24"/>
              </w:rPr>
            </w:pPr>
            <w:r w:rsidRPr="00076E91">
              <w:rPr>
                <w:bCs/>
                <w:szCs w:val="24"/>
              </w:rPr>
              <w:t>421</w:t>
            </w:r>
          </w:p>
        </w:tc>
        <w:tc>
          <w:tcPr>
            <w:tcW w:w="0" w:type="auto"/>
          </w:tcPr>
          <w:p w14:paraId="18071456" w14:textId="77777777" w:rsidR="007C0D28" w:rsidRPr="00611578" w:rsidRDefault="007C0D28" w:rsidP="008D799A">
            <w:pPr>
              <w:spacing w:line="360" w:lineRule="auto"/>
              <w:rPr>
                <w:i/>
                <w:szCs w:val="24"/>
              </w:rPr>
            </w:pPr>
            <w:r w:rsidRPr="00611578">
              <w:rPr>
                <w:i/>
                <w:szCs w:val="24"/>
              </w:rPr>
              <w:t>Prochlorococcus marinus AS9601 5715</w:t>
            </w:r>
          </w:p>
        </w:tc>
        <w:tc>
          <w:tcPr>
            <w:tcW w:w="0" w:type="auto"/>
          </w:tcPr>
          <w:p w14:paraId="62A3EDF9" w14:textId="77777777" w:rsidR="007C0D28" w:rsidRPr="00D558C6" w:rsidRDefault="007C0D28" w:rsidP="008D799A">
            <w:pPr>
              <w:spacing w:line="360" w:lineRule="auto"/>
              <w:rPr>
                <w:i/>
                <w:szCs w:val="24"/>
              </w:rPr>
            </w:pPr>
            <w:r w:rsidRPr="00D558C6">
              <w:rPr>
                <w:i/>
                <w:szCs w:val="24"/>
              </w:rPr>
              <w:t>Cyanobacteria</w:t>
            </w:r>
          </w:p>
        </w:tc>
        <w:tc>
          <w:tcPr>
            <w:tcW w:w="0" w:type="auto"/>
          </w:tcPr>
          <w:p w14:paraId="45ED5547" w14:textId="67AF1448" w:rsidR="007C0D28" w:rsidRPr="00076E91" w:rsidRDefault="00A041BA" w:rsidP="008D799A">
            <w:pPr>
              <w:spacing w:line="360" w:lineRule="auto"/>
              <w:rPr>
                <w:szCs w:val="24"/>
              </w:rPr>
            </w:pPr>
            <w:r w:rsidRPr="00076E91">
              <w:rPr>
                <w:szCs w:val="24"/>
              </w:rPr>
              <w:t>Bacteria</w:t>
            </w:r>
          </w:p>
        </w:tc>
      </w:tr>
      <w:tr w:rsidR="007C0D28" w:rsidRPr="00076E91" w14:paraId="7EDD442E" w14:textId="77777777" w:rsidTr="002E4524">
        <w:tc>
          <w:tcPr>
            <w:tcW w:w="0" w:type="auto"/>
          </w:tcPr>
          <w:p w14:paraId="7B84C54D" w14:textId="77777777" w:rsidR="007C0D28" w:rsidRPr="00076E91" w:rsidRDefault="007C0D28" w:rsidP="008D799A">
            <w:pPr>
              <w:spacing w:line="360" w:lineRule="auto"/>
              <w:rPr>
                <w:szCs w:val="24"/>
              </w:rPr>
            </w:pPr>
            <w:r w:rsidRPr="00076E91">
              <w:rPr>
                <w:bCs/>
                <w:szCs w:val="24"/>
              </w:rPr>
              <w:t>422</w:t>
            </w:r>
          </w:p>
        </w:tc>
        <w:tc>
          <w:tcPr>
            <w:tcW w:w="0" w:type="auto"/>
          </w:tcPr>
          <w:p w14:paraId="1365BC4F" w14:textId="77777777" w:rsidR="007C0D28" w:rsidRPr="00611578" w:rsidRDefault="007C0D28" w:rsidP="008D799A">
            <w:pPr>
              <w:spacing w:line="360" w:lineRule="auto"/>
              <w:rPr>
                <w:i/>
                <w:szCs w:val="24"/>
              </w:rPr>
            </w:pPr>
            <w:r w:rsidRPr="00611578">
              <w:rPr>
                <w:i/>
                <w:szCs w:val="24"/>
              </w:rPr>
              <w:t>Prochlorococcus marinus AS9601 5716</w:t>
            </w:r>
          </w:p>
        </w:tc>
        <w:tc>
          <w:tcPr>
            <w:tcW w:w="0" w:type="auto"/>
          </w:tcPr>
          <w:p w14:paraId="40F5CBE9" w14:textId="77777777" w:rsidR="007C0D28" w:rsidRPr="00D558C6" w:rsidRDefault="007C0D28" w:rsidP="008D799A">
            <w:pPr>
              <w:spacing w:line="360" w:lineRule="auto"/>
              <w:rPr>
                <w:i/>
                <w:szCs w:val="24"/>
              </w:rPr>
            </w:pPr>
            <w:r w:rsidRPr="00D558C6">
              <w:rPr>
                <w:i/>
                <w:szCs w:val="24"/>
              </w:rPr>
              <w:t>Cyanobacteria</w:t>
            </w:r>
          </w:p>
        </w:tc>
        <w:tc>
          <w:tcPr>
            <w:tcW w:w="0" w:type="auto"/>
          </w:tcPr>
          <w:p w14:paraId="309C7FBD" w14:textId="0C248894" w:rsidR="007C0D28" w:rsidRPr="00076E91" w:rsidRDefault="00A041BA" w:rsidP="008D799A">
            <w:pPr>
              <w:spacing w:line="360" w:lineRule="auto"/>
              <w:rPr>
                <w:szCs w:val="24"/>
              </w:rPr>
            </w:pPr>
            <w:r w:rsidRPr="00076E91">
              <w:rPr>
                <w:szCs w:val="24"/>
              </w:rPr>
              <w:t>Bacteria</w:t>
            </w:r>
          </w:p>
        </w:tc>
      </w:tr>
      <w:tr w:rsidR="007C0D28" w:rsidRPr="00076E91" w14:paraId="1AEB4BCB" w14:textId="77777777" w:rsidTr="002E4524">
        <w:tc>
          <w:tcPr>
            <w:tcW w:w="0" w:type="auto"/>
          </w:tcPr>
          <w:p w14:paraId="098DA6B4" w14:textId="77777777" w:rsidR="007C0D28" w:rsidRPr="00076E91" w:rsidRDefault="007C0D28" w:rsidP="008D799A">
            <w:pPr>
              <w:spacing w:line="360" w:lineRule="auto"/>
              <w:rPr>
                <w:szCs w:val="24"/>
              </w:rPr>
            </w:pPr>
            <w:r w:rsidRPr="00076E91">
              <w:rPr>
                <w:bCs/>
                <w:szCs w:val="24"/>
              </w:rPr>
              <w:t>423</w:t>
            </w:r>
          </w:p>
        </w:tc>
        <w:tc>
          <w:tcPr>
            <w:tcW w:w="0" w:type="auto"/>
          </w:tcPr>
          <w:p w14:paraId="4B1B5A5A" w14:textId="77777777" w:rsidR="007C0D28" w:rsidRPr="00611578" w:rsidRDefault="007C0D28" w:rsidP="008D799A">
            <w:pPr>
              <w:spacing w:line="360" w:lineRule="auto"/>
              <w:rPr>
                <w:i/>
                <w:szCs w:val="24"/>
              </w:rPr>
            </w:pPr>
            <w:r w:rsidRPr="00611578">
              <w:rPr>
                <w:i/>
                <w:szCs w:val="24"/>
              </w:rPr>
              <w:t>Prochlorococcus marinus AS9601 5717</w:t>
            </w:r>
          </w:p>
        </w:tc>
        <w:tc>
          <w:tcPr>
            <w:tcW w:w="0" w:type="auto"/>
          </w:tcPr>
          <w:p w14:paraId="7366175E" w14:textId="77777777" w:rsidR="007C0D28" w:rsidRPr="00D558C6" w:rsidRDefault="007C0D28" w:rsidP="008D799A">
            <w:pPr>
              <w:spacing w:line="360" w:lineRule="auto"/>
              <w:rPr>
                <w:i/>
                <w:szCs w:val="24"/>
              </w:rPr>
            </w:pPr>
            <w:r w:rsidRPr="00D558C6">
              <w:rPr>
                <w:i/>
                <w:szCs w:val="24"/>
              </w:rPr>
              <w:t>Cyanobacteria</w:t>
            </w:r>
          </w:p>
        </w:tc>
        <w:tc>
          <w:tcPr>
            <w:tcW w:w="0" w:type="auto"/>
          </w:tcPr>
          <w:p w14:paraId="2E9B67D6" w14:textId="1DA8FC6A" w:rsidR="007C0D28" w:rsidRPr="00076E91" w:rsidRDefault="00A041BA" w:rsidP="008D799A">
            <w:pPr>
              <w:spacing w:line="360" w:lineRule="auto"/>
              <w:rPr>
                <w:szCs w:val="24"/>
              </w:rPr>
            </w:pPr>
            <w:r w:rsidRPr="00076E91">
              <w:rPr>
                <w:szCs w:val="24"/>
              </w:rPr>
              <w:t>Bacteria</w:t>
            </w:r>
          </w:p>
        </w:tc>
      </w:tr>
      <w:tr w:rsidR="007C0D28" w:rsidRPr="00076E91" w14:paraId="7EE4768D" w14:textId="77777777" w:rsidTr="002E4524">
        <w:tc>
          <w:tcPr>
            <w:tcW w:w="0" w:type="auto"/>
          </w:tcPr>
          <w:p w14:paraId="4FC7766C" w14:textId="77777777" w:rsidR="007C0D28" w:rsidRPr="00076E91" w:rsidRDefault="007C0D28" w:rsidP="008D799A">
            <w:pPr>
              <w:spacing w:line="360" w:lineRule="auto"/>
              <w:rPr>
                <w:szCs w:val="24"/>
              </w:rPr>
            </w:pPr>
            <w:r w:rsidRPr="00076E91">
              <w:rPr>
                <w:bCs/>
                <w:szCs w:val="24"/>
              </w:rPr>
              <w:t>424</w:t>
            </w:r>
          </w:p>
        </w:tc>
        <w:tc>
          <w:tcPr>
            <w:tcW w:w="0" w:type="auto"/>
          </w:tcPr>
          <w:p w14:paraId="364C3750" w14:textId="77777777" w:rsidR="007C0D28" w:rsidRPr="00611578" w:rsidRDefault="007C0D28" w:rsidP="008D799A">
            <w:pPr>
              <w:spacing w:line="360" w:lineRule="auto"/>
              <w:rPr>
                <w:i/>
                <w:szCs w:val="24"/>
              </w:rPr>
            </w:pPr>
            <w:r w:rsidRPr="00611578">
              <w:rPr>
                <w:i/>
                <w:szCs w:val="24"/>
              </w:rPr>
              <w:t>Prochlorococcus marinus AS9601 5718</w:t>
            </w:r>
          </w:p>
        </w:tc>
        <w:tc>
          <w:tcPr>
            <w:tcW w:w="0" w:type="auto"/>
          </w:tcPr>
          <w:p w14:paraId="24F2CC35" w14:textId="77777777" w:rsidR="007C0D28" w:rsidRPr="00D558C6" w:rsidRDefault="007C0D28" w:rsidP="008D799A">
            <w:pPr>
              <w:spacing w:line="360" w:lineRule="auto"/>
              <w:rPr>
                <w:i/>
                <w:szCs w:val="24"/>
              </w:rPr>
            </w:pPr>
            <w:r w:rsidRPr="00D558C6">
              <w:rPr>
                <w:i/>
                <w:szCs w:val="24"/>
              </w:rPr>
              <w:t>Cyanobacteria</w:t>
            </w:r>
          </w:p>
        </w:tc>
        <w:tc>
          <w:tcPr>
            <w:tcW w:w="0" w:type="auto"/>
          </w:tcPr>
          <w:p w14:paraId="1190E66C" w14:textId="4283912F" w:rsidR="007C0D28" w:rsidRPr="00076E91" w:rsidRDefault="00A041BA" w:rsidP="008D799A">
            <w:pPr>
              <w:spacing w:line="360" w:lineRule="auto"/>
              <w:rPr>
                <w:szCs w:val="24"/>
              </w:rPr>
            </w:pPr>
            <w:r w:rsidRPr="00076E91">
              <w:rPr>
                <w:szCs w:val="24"/>
              </w:rPr>
              <w:t>Bacteria</w:t>
            </w:r>
          </w:p>
        </w:tc>
      </w:tr>
      <w:tr w:rsidR="007C0D28" w:rsidRPr="00076E91" w14:paraId="42967611" w14:textId="77777777" w:rsidTr="002E4524">
        <w:tc>
          <w:tcPr>
            <w:tcW w:w="0" w:type="auto"/>
          </w:tcPr>
          <w:p w14:paraId="1DA4FDB4" w14:textId="77777777" w:rsidR="007C0D28" w:rsidRPr="00076E91" w:rsidRDefault="007C0D28" w:rsidP="008D799A">
            <w:pPr>
              <w:spacing w:line="360" w:lineRule="auto"/>
              <w:rPr>
                <w:szCs w:val="24"/>
              </w:rPr>
            </w:pPr>
            <w:r w:rsidRPr="00076E91">
              <w:rPr>
                <w:bCs/>
                <w:szCs w:val="24"/>
              </w:rPr>
              <w:t>425</w:t>
            </w:r>
          </w:p>
        </w:tc>
        <w:tc>
          <w:tcPr>
            <w:tcW w:w="0" w:type="auto"/>
          </w:tcPr>
          <w:p w14:paraId="37F40EF9" w14:textId="77777777" w:rsidR="007C0D28" w:rsidRPr="00611578" w:rsidRDefault="007C0D28" w:rsidP="008D799A">
            <w:pPr>
              <w:spacing w:line="360" w:lineRule="auto"/>
              <w:rPr>
                <w:i/>
                <w:szCs w:val="24"/>
              </w:rPr>
            </w:pPr>
            <w:r w:rsidRPr="00611578">
              <w:rPr>
                <w:i/>
                <w:szCs w:val="24"/>
              </w:rPr>
              <w:t>Prochlorococcus marinus AS9601 5719</w:t>
            </w:r>
          </w:p>
        </w:tc>
        <w:tc>
          <w:tcPr>
            <w:tcW w:w="0" w:type="auto"/>
          </w:tcPr>
          <w:p w14:paraId="28EF2C11" w14:textId="77777777" w:rsidR="007C0D28" w:rsidRPr="00D558C6" w:rsidRDefault="007C0D28" w:rsidP="008D799A">
            <w:pPr>
              <w:spacing w:line="360" w:lineRule="auto"/>
              <w:rPr>
                <w:i/>
                <w:szCs w:val="24"/>
              </w:rPr>
            </w:pPr>
            <w:r w:rsidRPr="00D558C6">
              <w:rPr>
                <w:i/>
                <w:szCs w:val="24"/>
              </w:rPr>
              <w:t>Cyanobacteria</w:t>
            </w:r>
          </w:p>
        </w:tc>
        <w:tc>
          <w:tcPr>
            <w:tcW w:w="0" w:type="auto"/>
          </w:tcPr>
          <w:p w14:paraId="7A7A5832" w14:textId="705F06E2" w:rsidR="007C0D28" w:rsidRPr="00076E91" w:rsidRDefault="00A041BA" w:rsidP="008D799A">
            <w:pPr>
              <w:spacing w:line="360" w:lineRule="auto"/>
              <w:rPr>
                <w:szCs w:val="24"/>
              </w:rPr>
            </w:pPr>
            <w:r w:rsidRPr="00076E91">
              <w:rPr>
                <w:szCs w:val="24"/>
              </w:rPr>
              <w:t>Bacteria</w:t>
            </w:r>
          </w:p>
        </w:tc>
      </w:tr>
      <w:tr w:rsidR="007C0D28" w:rsidRPr="00076E91" w14:paraId="2F9A39B7" w14:textId="77777777" w:rsidTr="002E4524">
        <w:tc>
          <w:tcPr>
            <w:tcW w:w="0" w:type="auto"/>
          </w:tcPr>
          <w:p w14:paraId="213C466A" w14:textId="77777777" w:rsidR="007C0D28" w:rsidRPr="00076E91" w:rsidRDefault="007C0D28" w:rsidP="008D799A">
            <w:pPr>
              <w:spacing w:line="360" w:lineRule="auto"/>
              <w:rPr>
                <w:szCs w:val="24"/>
              </w:rPr>
            </w:pPr>
            <w:r w:rsidRPr="00076E91">
              <w:rPr>
                <w:bCs/>
                <w:szCs w:val="24"/>
              </w:rPr>
              <w:t>426</w:t>
            </w:r>
          </w:p>
        </w:tc>
        <w:tc>
          <w:tcPr>
            <w:tcW w:w="0" w:type="auto"/>
          </w:tcPr>
          <w:p w14:paraId="08262485" w14:textId="77777777" w:rsidR="007C0D28" w:rsidRPr="00611578" w:rsidRDefault="007C0D28" w:rsidP="008D799A">
            <w:pPr>
              <w:spacing w:line="360" w:lineRule="auto"/>
              <w:rPr>
                <w:i/>
                <w:szCs w:val="24"/>
              </w:rPr>
            </w:pPr>
            <w:r w:rsidRPr="00611578">
              <w:rPr>
                <w:i/>
                <w:szCs w:val="24"/>
              </w:rPr>
              <w:t>Prochlorococcus marinus AS9601 5720</w:t>
            </w:r>
          </w:p>
        </w:tc>
        <w:tc>
          <w:tcPr>
            <w:tcW w:w="0" w:type="auto"/>
          </w:tcPr>
          <w:p w14:paraId="3A53B62B" w14:textId="77777777" w:rsidR="007C0D28" w:rsidRPr="00D558C6" w:rsidRDefault="007C0D28" w:rsidP="008D799A">
            <w:pPr>
              <w:spacing w:line="360" w:lineRule="auto"/>
              <w:rPr>
                <w:i/>
                <w:szCs w:val="24"/>
              </w:rPr>
            </w:pPr>
            <w:r w:rsidRPr="00D558C6">
              <w:rPr>
                <w:i/>
                <w:szCs w:val="24"/>
              </w:rPr>
              <w:t>Cyanobacteria</w:t>
            </w:r>
          </w:p>
        </w:tc>
        <w:tc>
          <w:tcPr>
            <w:tcW w:w="0" w:type="auto"/>
          </w:tcPr>
          <w:p w14:paraId="38805DC6" w14:textId="4A4B3308" w:rsidR="007C0D28" w:rsidRPr="00076E91" w:rsidRDefault="00A041BA" w:rsidP="008D799A">
            <w:pPr>
              <w:spacing w:line="360" w:lineRule="auto"/>
              <w:rPr>
                <w:szCs w:val="24"/>
              </w:rPr>
            </w:pPr>
            <w:r w:rsidRPr="00076E91">
              <w:rPr>
                <w:szCs w:val="24"/>
              </w:rPr>
              <w:t>Bacteria</w:t>
            </w:r>
          </w:p>
        </w:tc>
      </w:tr>
      <w:tr w:rsidR="007C0D28" w:rsidRPr="00076E91" w14:paraId="0076DE29" w14:textId="77777777" w:rsidTr="002E4524">
        <w:tc>
          <w:tcPr>
            <w:tcW w:w="0" w:type="auto"/>
          </w:tcPr>
          <w:p w14:paraId="4AA4F194" w14:textId="77777777" w:rsidR="007C0D28" w:rsidRPr="00076E91" w:rsidRDefault="007C0D28" w:rsidP="008D799A">
            <w:pPr>
              <w:spacing w:line="360" w:lineRule="auto"/>
              <w:rPr>
                <w:szCs w:val="24"/>
              </w:rPr>
            </w:pPr>
            <w:r w:rsidRPr="00076E91">
              <w:rPr>
                <w:bCs/>
                <w:szCs w:val="24"/>
              </w:rPr>
              <w:t>427</w:t>
            </w:r>
          </w:p>
        </w:tc>
        <w:tc>
          <w:tcPr>
            <w:tcW w:w="0" w:type="auto"/>
          </w:tcPr>
          <w:p w14:paraId="5B55A478" w14:textId="77777777" w:rsidR="007C0D28" w:rsidRPr="00611578" w:rsidRDefault="007C0D28" w:rsidP="008D799A">
            <w:pPr>
              <w:spacing w:line="360" w:lineRule="auto"/>
              <w:rPr>
                <w:i/>
                <w:szCs w:val="24"/>
              </w:rPr>
            </w:pPr>
            <w:r w:rsidRPr="00611578">
              <w:rPr>
                <w:i/>
                <w:szCs w:val="24"/>
              </w:rPr>
              <w:t>Prochlorococcus marinus AS9601 5721</w:t>
            </w:r>
          </w:p>
        </w:tc>
        <w:tc>
          <w:tcPr>
            <w:tcW w:w="0" w:type="auto"/>
          </w:tcPr>
          <w:p w14:paraId="7F9379D7" w14:textId="77777777" w:rsidR="007C0D28" w:rsidRPr="00D558C6" w:rsidRDefault="007C0D28" w:rsidP="008D799A">
            <w:pPr>
              <w:spacing w:line="360" w:lineRule="auto"/>
              <w:rPr>
                <w:i/>
                <w:szCs w:val="24"/>
              </w:rPr>
            </w:pPr>
            <w:r w:rsidRPr="00D558C6">
              <w:rPr>
                <w:i/>
                <w:szCs w:val="24"/>
              </w:rPr>
              <w:t>Cyanobacteria</w:t>
            </w:r>
          </w:p>
        </w:tc>
        <w:tc>
          <w:tcPr>
            <w:tcW w:w="0" w:type="auto"/>
          </w:tcPr>
          <w:p w14:paraId="57B61CAC" w14:textId="6F08122A" w:rsidR="007C0D28" w:rsidRPr="00076E91" w:rsidRDefault="00A041BA" w:rsidP="008D799A">
            <w:pPr>
              <w:spacing w:line="360" w:lineRule="auto"/>
              <w:rPr>
                <w:szCs w:val="24"/>
              </w:rPr>
            </w:pPr>
            <w:r w:rsidRPr="00076E91">
              <w:rPr>
                <w:szCs w:val="24"/>
              </w:rPr>
              <w:t>Bacteria</w:t>
            </w:r>
          </w:p>
        </w:tc>
      </w:tr>
      <w:tr w:rsidR="007C0D28" w:rsidRPr="00076E91" w14:paraId="63550A6E" w14:textId="77777777" w:rsidTr="002E4524">
        <w:tc>
          <w:tcPr>
            <w:tcW w:w="0" w:type="auto"/>
          </w:tcPr>
          <w:p w14:paraId="6B357F0B" w14:textId="77777777" w:rsidR="007C0D28" w:rsidRPr="00076E91" w:rsidRDefault="007C0D28" w:rsidP="008D799A">
            <w:pPr>
              <w:spacing w:line="360" w:lineRule="auto"/>
              <w:rPr>
                <w:szCs w:val="24"/>
              </w:rPr>
            </w:pPr>
            <w:r w:rsidRPr="00076E91">
              <w:rPr>
                <w:bCs/>
                <w:szCs w:val="24"/>
              </w:rPr>
              <w:t>428</w:t>
            </w:r>
          </w:p>
        </w:tc>
        <w:tc>
          <w:tcPr>
            <w:tcW w:w="0" w:type="auto"/>
          </w:tcPr>
          <w:p w14:paraId="057BAD19" w14:textId="77777777" w:rsidR="007C0D28" w:rsidRPr="00611578" w:rsidRDefault="007C0D28" w:rsidP="008D799A">
            <w:pPr>
              <w:spacing w:line="360" w:lineRule="auto"/>
              <w:rPr>
                <w:i/>
                <w:szCs w:val="24"/>
              </w:rPr>
            </w:pPr>
            <w:r w:rsidRPr="00611578">
              <w:rPr>
                <w:i/>
                <w:szCs w:val="24"/>
              </w:rPr>
              <w:t>Prochlorococcus marinus AS9601 5722</w:t>
            </w:r>
          </w:p>
        </w:tc>
        <w:tc>
          <w:tcPr>
            <w:tcW w:w="0" w:type="auto"/>
          </w:tcPr>
          <w:p w14:paraId="74AC494F" w14:textId="77777777" w:rsidR="007C0D28" w:rsidRPr="00D558C6" w:rsidRDefault="007C0D28" w:rsidP="008D799A">
            <w:pPr>
              <w:spacing w:line="360" w:lineRule="auto"/>
              <w:rPr>
                <w:i/>
                <w:szCs w:val="24"/>
              </w:rPr>
            </w:pPr>
            <w:r w:rsidRPr="00D558C6">
              <w:rPr>
                <w:i/>
                <w:szCs w:val="24"/>
              </w:rPr>
              <w:t>Cyanobacteria</w:t>
            </w:r>
          </w:p>
        </w:tc>
        <w:tc>
          <w:tcPr>
            <w:tcW w:w="0" w:type="auto"/>
          </w:tcPr>
          <w:p w14:paraId="10854281" w14:textId="5C1721E4" w:rsidR="007C0D28" w:rsidRPr="00076E91" w:rsidRDefault="00A041BA" w:rsidP="008D799A">
            <w:pPr>
              <w:spacing w:line="360" w:lineRule="auto"/>
              <w:rPr>
                <w:szCs w:val="24"/>
              </w:rPr>
            </w:pPr>
            <w:r w:rsidRPr="00076E91">
              <w:rPr>
                <w:szCs w:val="24"/>
              </w:rPr>
              <w:t>Bacteria</w:t>
            </w:r>
          </w:p>
        </w:tc>
      </w:tr>
      <w:tr w:rsidR="007C0D28" w:rsidRPr="00076E91" w14:paraId="68FB036C" w14:textId="77777777" w:rsidTr="002E4524">
        <w:tc>
          <w:tcPr>
            <w:tcW w:w="0" w:type="auto"/>
          </w:tcPr>
          <w:p w14:paraId="507E074F" w14:textId="77777777" w:rsidR="007C0D28" w:rsidRPr="00076E91" w:rsidRDefault="007C0D28" w:rsidP="008D799A">
            <w:pPr>
              <w:spacing w:line="360" w:lineRule="auto"/>
              <w:rPr>
                <w:szCs w:val="24"/>
              </w:rPr>
            </w:pPr>
            <w:r w:rsidRPr="00076E91">
              <w:rPr>
                <w:bCs/>
                <w:szCs w:val="24"/>
              </w:rPr>
              <w:t>429</w:t>
            </w:r>
          </w:p>
        </w:tc>
        <w:tc>
          <w:tcPr>
            <w:tcW w:w="0" w:type="auto"/>
          </w:tcPr>
          <w:p w14:paraId="16911533" w14:textId="77777777" w:rsidR="007C0D28" w:rsidRPr="00611578" w:rsidRDefault="007C0D28" w:rsidP="008D799A">
            <w:pPr>
              <w:spacing w:line="360" w:lineRule="auto"/>
              <w:rPr>
                <w:i/>
                <w:szCs w:val="24"/>
              </w:rPr>
            </w:pPr>
            <w:r w:rsidRPr="00611578">
              <w:rPr>
                <w:i/>
                <w:szCs w:val="24"/>
              </w:rPr>
              <w:t>Prochlorococcus marinus AS9601 5723</w:t>
            </w:r>
          </w:p>
        </w:tc>
        <w:tc>
          <w:tcPr>
            <w:tcW w:w="0" w:type="auto"/>
          </w:tcPr>
          <w:p w14:paraId="56E71493" w14:textId="77777777" w:rsidR="007C0D28" w:rsidRPr="00D558C6" w:rsidRDefault="007C0D28" w:rsidP="008D799A">
            <w:pPr>
              <w:spacing w:line="360" w:lineRule="auto"/>
              <w:rPr>
                <w:i/>
                <w:szCs w:val="24"/>
              </w:rPr>
            </w:pPr>
            <w:r w:rsidRPr="00D558C6">
              <w:rPr>
                <w:i/>
                <w:szCs w:val="24"/>
              </w:rPr>
              <w:t>Cyanobacteria</w:t>
            </w:r>
          </w:p>
        </w:tc>
        <w:tc>
          <w:tcPr>
            <w:tcW w:w="0" w:type="auto"/>
          </w:tcPr>
          <w:p w14:paraId="7A0D3D71" w14:textId="76EB6832" w:rsidR="007C0D28" w:rsidRPr="00076E91" w:rsidRDefault="00A041BA" w:rsidP="008D799A">
            <w:pPr>
              <w:spacing w:line="360" w:lineRule="auto"/>
              <w:rPr>
                <w:szCs w:val="24"/>
              </w:rPr>
            </w:pPr>
            <w:r w:rsidRPr="00076E91">
              <w:rPr>
                <w:szCs w:val="24"/>
              </w:rPr>
              <w:t>Bacteria</w:t>
            </w:r>
          </w:p>
        </w:tc>
      </w:tr>
      <w:tr w:rsidR="007C0D28" w:rsidRPr="00076E91" w14:paraId="5DC7F7C7" w14:textId="77777777" w:rsidTr="002E4524">
        <w:tc>
          <w:tcPr>
            <w:tcW w:w="0" w:type="auto"/>
          </w:tcPr>
          <w:p w14:paraId="00BF2B51" w14:textId="77777777" w:rsidR="007C0D28" w:rsidRPr="00076E91" w:rsidRDefault="007C0D28" w:rsidP="008D799A">
            <w:pPr>
              <w:spacing w:line="360" w:lineRule="auto"/>
              <w:rPr>
                <w:szCs w:val="24"/>
              </w:rPr>
            </w:pPr>
            <w:r w:rsidRPr="00076E91">
              <w:rPr>
                <w:bCs/>
                <w:szCs w:val="24"/>
              </w:rPr>
              <w:t>430</w:t>
            </w:r>
          </w:p>
        </w:tc>
        <w:tc>
          <w:tcPr>
            <w:tcW w:w="0" w:type="auto"/>
          </w:tcPr>
          <w:p w14:paraId="7101CE64" w14:textId="77777777" w:rsidR="007C0D28" w:rsidRPr="00611578" w:rsidRDefault="007C0D28" w:rsidP="008D799A">
            <w:pPr>
              <w:spacing w:line="360" w:lineRule="auto"/>
              <w:rPr>
                <w:i/>
                <w:szCs w:val="24"/>
              </w:rPr>
            </w:pPr>
            <w:r w:rsidRPr="00611578">
              <w:rPr>
                <w:i/>
                <w:szCs w:val="24"/>
              </w:rPr>
              <w:t>Prochlorococcus marinus AS9601 5724</w:t>
            </w:r>
          </w:p>
        </w:tc>
        <w:tc>
          <w:tcPr>
            <w:tcW w:w="0" w:type="auto"/>
          </w:tcPr>
          <w:p w14:paraId="6D57BDD9" w14:textId="77777777" w:rsidR="007C0D28" w:rsidRPr="00D558C6" w:rsidRDefault="007C0D28" w:rsidP="008D799A">
            <w:pPr>
              <w:spacing w:line="360" w:lineRule="auto"/>
              <w:rPr>
                <w:i/>
                <w:szCs w:val="24"/>
              </w:rPr>
            </w:pPr>
            <w:r w:rsidRPr="00D558C6">
              <w:rPr>
                <w:i/>
                <w:szCs w:val="24"/>
              </w:rPr>
              <w:t>Cyanobacteria</w:t>
            </w:r>
          </w:p>
        </w:tc>
        <w:tc>
          <w:tcPr>
            <w:tcW w:w="0" w:type="auto"/>
          </w:tcPr>
          <w:p w14:paraId="5A1B20D8" w14:textId="3C0EB63A" w:rsidR="007C0D28" w:rsidRPr="00076E91" w:rsidRDefault="00A041BA" w:rsidP="008D799A">
            <w:pPr>
              <w:spacing w:line="360" w:lineRule="auto"/>
              <w:rPr>
                <w:szCs w:val="24"/>
              </w:rPr>
            </w:pPr>
            <w:r w:rsidRPr="00076E91">
              <w:rPr>
                <w:szCs w:val="24"/>
              </w:rPr>
              <w:t>Bacteria</w:t>
            </w:r>
          </w:p>
        </w:tc>
      </w:tr>
      <w:tr w:rsidR="007C0D28" w:rsidRPr="00076E91" w14:paraId="772D98D4" w14:textId="77777777" w:rsidTr="002E4524">
        <w:tc>
          <w:tcPr>
            <w:tcW w:w="0" w:type="auto"/>
          </w:tcPr>
          <w:p w14:paraId="5B796A0E" w14:textId="77777777" w:rsidR="007C0D28" w:rsidRPr="00076E91" w:rsidRDefault="007C0D28" w:rsidP="008D799A">
            <w:pPr>
              <w:spacing w:line="360" w:lineRule="auto"/>
              <w:rPr>
                <w:szCs w:val="24"/>
              </w:rPr>
            </w:pPr>
            <w:r w:rsidRPr="00076E91">
              <w:rPr>
                <w:bCs/>
                <w:szCs w:val="24"/>
              </w:rPr>
              <w:lastRenderedPageBreak/>
              <w:t>431</w:t>
            </w:r>
          </w:p>
        </w:tc>
        <w:tc>
          <w:tcPr>
            <w:tcW w:w="0" w:type="auto"/>
          </w:tcPr>
          <w:p w14:paraId="3262C24E" w14:textId="77777777" w:rsidR="007C0D28" w:rsidRPr="00611578" w:rsidRDefault="007C0D28" w:rsidP="008D799A">
            <w:pPr>
              <w:spacing w:line="360" w:lineRule="auto"/>
              <w:rPr>
                <w:i/>
                <w:szCs w:val="24"/>
              </w:rPr>
            </w:pPr>
            <w:r w:rsidRPr="00611578">
              <w:rPr>
                <w:i/>
                <w:szCs w:val="24"/>
              </w:rPr>
              <w:t>Pseudanabaena sp.</w:t>
            </w:r>
          </w:p>
        </w:tc>
        <w:tc>
          <w:tcPr>
            <w:tcW w:w="0" w:type="auto"/>
          </w:tcPr>
          <w:p w14:paraId="11C5072D" w14:textId="77777777" w:rsidR="007C0D28" w:rsidRPr="00D558C6" w:rsidRDefault="007C0D28" w:rsidP="008D799A">
            <w:pPr>
              <w:spacing w:line="360" w:lineRule="auto"/>
              <w:rPr>
                <w:i/>
                <w:szCs w:val="24"/>
              </w:rPr>
            </w:pPr>
            <w:r w:rsidRPr="00D558C6">
              <w:rPr>
                <w:i/>
                <w:szCs w:val="24"/>
              </w:rPr>
              <w:t>Cyanobacteria</w:t>
            </w:r>
          </w:p>
        </w:tc>
        <w:tc>
          <w:tcPr>
            <w:tcW w:w="0" w:type="auto"/>
          </w:tcPr>
          <w:p w14:paraId="4EB0FED9" w14:textId="728F22A2" w:rsidR="007C0D28" w:rsidRPr="00076E91" w:rsidRDefault="00A041BA" w:rsidP="008D799A">
            <w:pPr>
              <w:spacing w:line="360" w:lineRule="auto"/>
              <w:rPr>
                <w:szCs w:val="24"/>
              </w:rPr>
            </w:pPr>
            <w:r w:rsidRPr="00076E91">
              <w:rPr>
                <w:szCs w:val="24"/>
              </w:rPr>
              <w:t>Bacteria</w:t>
            </w:r>
          </w:p>
        </w:tc>
      </w:tr>
      <w:tr w:rsidR="007C0D28" w:rsidRPr="00076E91" w14:paraId="0BA144A4" w14:textId="77777777" w:rsidTr="002E4524">
        <w:tc>
          <w:tcPr>
            <w:tcW w:w="0" w:type="auto"/>
          </w:tcPr>
          <w:p w14:paraId="2B4D0097" w14:textId="77777777" w:rsidR="007C0D28" w:rsidRPr="00076E91" w:rsidRDefault="007C0D28" w:rsidP="008D799A">
            <w:pPr>
              <w:spacing w:line="360" w:lineRule="auto"/>
              <w:rPr>
                <w:szCs w:val="24"/>
              </w:rPr>
            </w:pPr>
            <w:r w:rsidRPr="00076E91">
              <w:rPr>
                <w:bCs/>
                <w:szCs w:val="24"/>
              </w:rPr>
              <w:t>432</w:t>
            </w:r>
          </w:p>
        </w:tc>
        <w:tc>
          <w:tcPr>
            <w:tcW w:w="0" w:type="auto"/>
          </w:tcPr>
          <w:p w14:paraId="136252ED" w14:textId="77777777" w:rsidR="007C0D28" w:rsidRPr="00611578" w:rsidRDefault="007C0D28" w:rsidP="008D799A">
            <w:pPr>
              <w:spacing w:line="360" w:lineRule="auto"/>
              <w:rPr>
                <w:i/>
                <w:szCs w:val="24"/>
              </w:rPr>
            </w:pPr>
            <w:r w:rsidRPr="00611578">
              <w:rPr>
                <w:i/>
                <w:szCs w:val="24"/>
              </w:rPr>
              <w:t>Rivularia sp.</w:t>
            </w:r>
          </w:p>
        </w:tc>
        <w:tc>
          <w:tcPr>
            <w:tcW w:w="0" w:type="auto"/>
          </w:tcPr>
          <w:p w14:paraId="3E1406D2" w14:textId="77777777" w:rsidR="007C0D28" w:rsidRPr="00D558C6" w:rsidRDefault="007C0D28" w:rsidP="008D799A">
            <w:pPr>
              <w:spacing w:line="360" w:lineRule="auto"/>
              <w:rPr>
                <w:i/>
                <w:szCs w:val="24"/>
              </w:rPr>
            </w:pPr>
            <w:r w:rsidRPr="00D558C6">
              <w:rPr>
                <w:i/>
                <w:szCs w:val="24"/>
              </w:rPr>
              <w:t>Cyanobacteria</w:t>
            </w:r>
          </w:p>
        </w:tc>
        <w:tc>
          <w:tcPr>
            <w:tcW w:w="0" w:type="auto"/>
          </w:tcPr>
          <w:p w14:paraId="21566D06" w14:textId="7A46A2EF" w:rsidR="007C0D28" w:rsidRPr="00076E91" w:rsidRDefault="00A041BA" w:rsidP="008D799A">
            <w:pPr>
              <w:spacing w:line="360" w:lineRule="auto"/>
              <w:rPr>
                <w:szCs w:val="24"/>
              </w:rPr>
            </w:pPr>
            <w:r w:rsidRPr="00076E91">
              <w:rPr>
                <w:szCs w:val="24"/>
              </w:rPr>
              <w:t>Bacteria</w:t>
            </w:r>
          </w:p>
        </w:tc>
      </w:tr>
      <w:tr w:rsidR="007C0D28" w:rsidRPr="00076E91" w14:paraId="5C759FB8" w14:textId="77777777" w:rsidTr="002E4524">
        <w:tc>
          <w:tcPr>
            <w:tcW w:w="0" w:type="auto"/>
          </w:tcPr>
          <w:p w14:paraId="44D309AA" w14:textId="77777777" w:rsidR="007C0D28" w:rsidRPr="00076E91" w:rsidRDefault="007C0D28" w:rsidP="008D799A">
            <w:pPr>
              <w:spacing w:line="360" w:lineRule="auto"/>
              <w:rPr>
                <w:szCs w:val="24"/>
              </w:rPr>
            </w:pPr>
            <w:r w:rsidRPr="00076E91">
              <w:rPr>
                <w:bCs/>
                <w:szCs w:val="24"/>
              </w:rPr>
              <w:t>433</w:t>
            </w:r>
          </w:p>
        </w:tc>
        <w:tc>
          <w:tcPr>
            <w:tcW w:w="0" w:type="auto"/>
          </w:tcPr>
          <w:p w14:paraId="37E9A98C" w14:textId="77777777" w:rsidR="007C0D28" w:rsidRPr="00611578" w:rsidRDefault="007C0D28" w:rsidP="008D799A">
            <w:pPr>
              <w:spacing w:line="360" w:lineRule="auto"/>
              <w:rPr>
                <w:i/>
                <w:szCs w:val="24"/>
              </w:rPr>
            </w:pPr>
            <w:r w:rsidRPr="00611578">
              <w:rPr>
                <w:i/>
                <w:szCs w:val="24"/>
              </w:rPr>
              <w:t>Scytonema hofmanni</w:t>
            </w:r>
          </w:p>
        </w:tc>
        <w:tc>
          <w:tcPr>
            <w:tcW w:w="0" w:type="auto"/>
          </w:tcPr>
          <w:p w14:paraId="1A1A2A6A" w14:textId="77777777" w:rsidR="007C0D28" w:rsidRPr="00D558C6" w:rsidRDefault="007C0D28" w:rsidP="008D799A">
            <w:pPr>
              <w:spacing w:line="360" w:lineRule="auto"/>
              <w:rPr>
                <w:i/>
                <w:szCs w:val="24"/>
              </w:rPr>
            </w:pPr>
            <w:r w:rsidRPr="00D558C6">
              <w:rPr>
                <w:i/>
                <w:szCs w:val="24"/>
              </w:rPr>
              <w:t>Cyanobacteria</w:t>
            </w:r>
          </w:p>
        </w:tc>
        <w:tc>
          <w:tcPr>
            <w:tcW w:w="0" w:type="auto"/>
          </w:tcPr>
          <w:p w14:paraId="78D9F414" w14:textId="3EBF8A39" w:rsidR="007C0D28" w:rsidRPr="00076E91" w:rsidRDefault="00A041BA" w:rsidP="008D799A">
            <w:pPr>
              <w:spacing w:line="360" w:lineRule="auto"/>
              <w:rPr>
                <w:szCs w:val="24"/>
              </w:rPr>
            </w:pPr>
            <w:r w:rsidRPr="00076E91">
              <w:rPr>
                <w:szCs w:val="24"/>
              </w:rPr>
              <w:t>Bacteria</w:t>
            </w:r>
          </w:p>
        </w:tc>
      </w:tr>
      <w:tr w:rsidR="007C0D28" w:rsidRPr="00076E91" w14:paraId="13D23A27" w14:textId="77777777" w:rsidTr="002E4524">
        <w:tc>
          <w:tcPr>
            <w:tcW w:w="0" w:type="auto"/>
          </w:tcPr>
          <w:p w14:paraId="277D4ACF" w14:textId="77777777" w:rsidR="007C0D28" w:rsidRPr="00076E91" w:rsidRDefault="007C0D28" w:rsidP="008D799A">
            <w:pPr>
              <w:spacing w:line="360" w:lineRule="auto"/>
              <w:rPr>
                <w:szCs w:val="24"/>
              </w:rPr>
            </w:pPr>
            <w:r w:rsidRPr="00076E91">
              <w:rPr>
                <w:bCs/>
                <w:szCs w:val="24"/>
              </w:rPr>
              <w:t>434</w:t>
            </w:r>
          </w:p>
        </w:tc>
        <w:tc>
          <w:tcPr>
            <w:tcW w:w="0" w:type="auto"/>
          </w:tcPr>
          <w:p w14:paraId="3175ECB3" w14:textId="77777777" w:rsidR="007C0D28" w:rsidRPr="00611578" w:rsidRDefault="007C0D28" w:rsidP="008D799A">
            <w:pPr>
              <w:spacing w:line="360" w:lineRule="auto"/>
              <w:rPr>
                <w:i/>
                <w:szCs w:val="24"/>
              </w:rPr>
            </w:pPr>
            <w:r w:rsidRPr="00611578">
              <w:rPr>
                <w:i/>
                <w:szCs w:val="24"/>
              </w:rPr>
              <w:t>Stanieria cyanosphaera</w:t>
            </w:r>
          </w:p>
        </w:tc>
        <w:tc>
          <w:tcPr>
            <w:tcW w:w="0" w:type="auto"/>
          </w:tcPr>
          <w:p w14:paraId="14064B6C" w14:textId="77777777" w:rsidR="007C0D28" w:rsidRPr="00D558C6" w:rsidRDefault="007C0D28" w:rsidP="008D799A">
            <w:pPr>
              <w:spacing w:line="360" w:lineRule="auto"/>
              <w:rPr>
                <w:i/>
                <w:szCs w:val="24"/>
              </w:rPr>
            </w:pPr>
            <w:r w:rsidRPr="00D558C6">
              <w:rPr>
                <w:i/>
                <w:szCs w:val="24"/>
              </w:rPr>
              <w:t>Cyanobacteria</w:t>
            </w:r>
          </w:p>
        </w:tc>
        <w:tc>
          <w:tcPr>
            <w:tcW w:w="0" w:type="auto"/>
          </w:tcPr>
          <w:p w14:paraId="50883125" w14:textId="4183375B" w:rsidR="007C0D28" w:rsidRPr="00076E91" w:rsidRDefault="00A041BA" w:rsidP="008D799A">
            <w:pPr>
              <w:spacing w:line="360" w:lineRule="auto"/>
              <w:rPr>
                <w:szCs w:val="24"/>
              </w:rPr>
            </w:pPr>
            <w:r w:rsidRPr="00076E91">
              <w:rPr>
                <w:szCs w:val="24"/>
              </w:rPr>
              <w:t>Bacteria</w:t>
            </w:r>
          </w:p>
        </w:tc>
      </w:tr>
      <w:tr w:rsidR="007C0D28" w:rsidRPr="00076E91" w14:paraId="1D903DEE" w14:textId="77777777" w:rsidTr="002E4524">
        <w:tc>
          <w:tcPr>
            <w:tcW w:w="0" w:type="auto"/>
          </w:tcPr>
          <w:p w14:paraId="030D9841" w14:textId="77777777" w:rsidR="007C0D28" w:rsidRPr="00076E91" w:rsidRDefault="007C0D28" w:rsidP="008D799A">
            <w:pPr>
              <w:spacing w:line="360" w:lineRule="auto"/>
              <w:rPr>
                <w:szCs w:val="24"/>
              </w:rPr>
            </w:pPr>
            <w:r w:rsidRPr="00076E91">
              <w:rPr>
                <w:bCs/>
                <w:szCs w:val="24"/>
              </w:rPr>
              <w:t>435</w:t>
            </w:r>
          </w:p>
        </w:tc>
        <w:tc>
          <w:tcPr>
            <w:tcW w:w="0" w:type="auto"/>
          </w:tcPr>
          <w:p w14:paraId="1C355C4D" w14:textId="77777777" w:rsidR="007C0D28" w:rsidRPr="00611578" w:rsidRDefault="007C0D28" w:rsidP="008D799A">
            <w:pPr>
              <w:spacing w:line="360" w:lineRule="auto"/>
              <w:rPr>
                <w:i/>
                <w:szCs w:val="24"/>
              </w:rPr>
            </w:pPr>
            <w:r w:rsidRPr="00611578">
              <w:rPr>
                <w:i/>
                <w:szCs w:val="24"/>
              </w:rPr>
              <w:t>Synechococcus elongatus PCC 7942 4703</w:t>
            </w:r>
          </w:p>
        </w:tc>
        <w:tc>
          <w:tcPr>
            <w:tcW w:w="0" w:type="auto"/>
          </w:tcPr>
          <w:p w14:paraId="4622C03A" w14:textId="77777777" w:rsidR="007C0D28" w:rsidRPr="00D558C6" w:rsidRDefault="007C0D28" w:rsidP="008D799A">
            <w:pPr>
              <w:spacing w:line="360" w:lineRule="auto"/>
              <w:rPr>
                <w:i/>
                <w:szCs w:val="24"/>
              </w:rPr>
            </w:pPr>
            <w:r w:rsidRPr="00D558C6">
              <w:rPr>
                <w:i/>
                <w:szCs w:val="24"/>
              </w:rPr>
              <w:t>Cyanobacteria</w:t>
            </w:r>
          </w:p>
        </w:tc>
        <w:tc>
          <w:tcPr>
            <w:tcW w:w="0" w:type="auto"/>
          </w:tcPr>
          <w:p w14:paraId="3E354B22" w14:textId="38761FA5" w:rsidR="007C0D28" w:rsidRPr="00076E91" w:rsidRDefault="00A041BA" w:rsidP="008D799A">
            <w:pPr>
              <w:spacing w:line="360" w:lineRule="auto"/>
              <w:rPr>
                <w:szCs w:val="24"/>
              </w:rPr>
            </w:pPr>
            <w:r w:rsidRPr="00076E91">
              <w:rPr>
                <w:szCs w:val="24"/>
              </w:rPr>
              <w:t>Bacteria</w:t>
            </w:r>
          </w:p>
        </w:tc>
      </w:tr>
      <w:tr w:rsidR="007C0D28" w:rsidRPr="00076E91" w14:paraId="0D1C404B" w14:textId="77777777" w:rsidTr="002E4524">
        <w:tc>
          <w:tcPr>
            <w:tcW w:w="0" w:type="auto"/>
          </w:tcPr>
          <w:p w14:paraId="41A4A07D" w14:textId="77777777" w:rsidR="007C0D28" w:rsidRPr="00076E91" w:rsidRDefault="007C0D28" w:rsidP="008D799A">
            <w:pPr>
              <w:spacing w:line="360" w:lineRule="auto"/>
              <w:rPr>
                <w:szCs w:val="24"/>
              </w:rPr>
            </w:pPr>
            <w:r w:rsidRPr="00076E91">
              <w:rPr>
                <w:bCs/>
                <w:szCs w:val="24"/>
              </w:rPr>
              <w:t>436</w:t>
            </w:r>
          </w:p>
        </w:tc>
        <w:tc>
          <w:tcPr>
            <w:tcW w:w="0" w:type="auto"/>
          </w:tcPr>
          <w:p w14:paraId="187CBC08" w14:textId="77777777" w:rsidR="007C0D28" w:rsidRPr="00611578" w:rsidRDefault="007C0D28" w:rsidP="008D799A">
            <w:pPr>
              <w:spacing w:line="360" w:lineRule="auto"/>
              <w:rPr>
                <w:i/>
                <w:szCs w:val="24"/>
              </w:rPr>
            </w:pPr>
            <w:r w:rsidRPr="00611578">
              <w:rPr>
                <w:i/>
                <w:szCs w:val="24"/>
              </w:rPr>
              <w:t>Synechococcus elongatus PCC 7942 4704</w:t>
            </w:r>
          </w:p>
        </w:tc>
        <w:tc>
          <w:tcPr>
            <w:tcW w:w="0" w:type="auto"/>
          </w:tcPr>
          <w:p w14:paraId="0446336F" w14:textId="77777777" w:rsidR="007C0D28" w:rsidRPr="00D558C6" w:rsidRDefault="007C0D28" w:rsidP="008D799A">
            <w:pPr>
              <w:spacing w:line="360" w:lineRule="auto"/>
              <w:rPr>
                <w:i/>
                <w:szCs w:val="24"/>
              </w:rPr>
            </w:pPr>
            <w:r w:rsidRPr="00D558C6">
              <w:rPr>
                <w:i/>
                <w:szCs w:val="24"/>
              </w:rPr>
              <w:t>Cyanobacteria</w:t>
            </w:r>
          </w:p>
        </w:tc>
        <w:tc>
          <w:tcPr>
            <w:tcW w:w="0" w:type="auto"/>
          </w:tcPr>
          <w:p w14:paraId="142FE977" w14:textId="34E5D81B" w:rsidR="007C0D28" w:rsidRPr="00076E91" w:rsidRDefault="00A041BA" w:rsidP="008D799A">
            <w:pPr>
              <w:spacing w:line="360" w:lineRule="auto"/>
              <w:rPr>
                <w:szCs w:val="24"/>
              </w:rPr>
            </w:pPr>
            <w:r w:rsidRPr="00076E91">
              <w:rPr>
                <w:szCs w:val="24"/>
              </w:rPr>
              <w:t>Bacteria</w:t>
            </w:r>
          </w:p>
        </w:tc>
      </w:tr>
      <w:tr w:rsidR="007C0D28" w:rsidRPr="00076E91" w14:paraId="0FDC951A" w14:textId="77777777" w:rsidTr="002E4524">
        <w:tc>
          <w:tcPr>
            <w:tcW w:w="0" w:type="auto"/>
          </w:tcPr>
          <w:p w14:paraId="0FDB2A5B" w14:textId="77777777" w:rsidR="007C0D28" w:rsidRPr="00076E91" w:rsidRDefault="007C0D28" w:rsidP="008D799A">
            <w:pPr>
              <w:spacing w:line="360" w:lineRule="auto"/>
              <w:rPr>
                <w:szCs w:val="24"/>
              </w:rPr>
            </w:pPr>
            <w:r w:rsidRPr="00076E91">
              <w:rPr>
                <w:bCs/>
                <w:szCs w:val="24"/>
              </w:rPr>
              <w:t>437</w:t>
            </w:r>
          </w:p>
        </w:tc>
        <w:tc>
          <w:tcPr>
            <w:tcW w:w="0" w:type="auto"/>
          </w:tcPr>
          <w:p w14:paraId="758C3A6B" w14:textId="77777777" w:rsidR="007C0D28" w:rsidRPr="00611578" w:rsidRDefault="007C0D28" w:rsidP="008D799A">
            <w:pPr>
              <w:spacing w:line="360" w:lineRule="auto"/>
              <w:rPr>
                <w:i/>
                <w:szCs w:val="24"/>
              </w:rPr>
            </w:pPr>
            <w:r w:rsidRPr="00611578">
              <w:rPr>
                <w:i/>
                <w:szCs w:val="24"/>
              </w:rPr>
              <w:t>Synechococcus_sp_JA-2-3Ba_2-13 4694</w:t>
            </w:r>
          </w:p>
        </w:tc>
        <w:tc>
          <w:tcPr>
            <w:tcW w:w="0" w:type="auto"/>
          </w:tcPr>
          <w:p w14:paraId="1FAA15FB" w14:textId="77777777" w:rsidR="007C0D28" w:rsidRPr="00D558C6" w:rsidRDefault="007C0D28" w:rsidP="008D799A">
            <w:pPr>
              <w:spacing w:line="360" w:lineRule="auto"/>
              <w:rPr>
                <w:i/>
                <w:szCs w:val="24"/>
              </w:rPr>
            </w:pPr>
            <w:r w:rsidRPr="00D558C6">
              <w:rPr>
                <w:i/>
                <w:szCs w:val="24"/>
              </w:rPr>
              <w:t>Cyanobacteria</w:t>
            </w:r>
          </w:p>
        </w:tc>
        <w:tc>
          <w:tcPr>
            <w:tcW w:w="0" w:type="auto"/>
          </w:tcPr>
          <w:p w14:paraId="5B1A0271" w14:textId="53BF74C5" w:rsidR="007C0D28" w:rsidRPr="00076E91" w:rsidRDefault="00A041BA" w:rsidP="008D799A">
            <w:pPr>
              <w:spacing w:line="360" w:lineRule="auto"/>
              <w:rPr>
                <w:szCs w:val="24"/>
              </w:rPr>
            </w:pPr>
            <w:r w:rsidRPr="00076E91">
              <w:rPr>
                <w:szCs w:val="24"/>
              </w:rPr>
              <w:t>Bacteria</w:t>
            </w:r>
          </w:p>
        </w:tc>
      </w:tr>
      <w:tr w:rsidR="007C0D28" w:rsidRPr="00076E91" w14:paraId="67DB760B" w14:textId="77777777" w:rsidTr="002E4524">
        <w:tc>
          <w:tcPr>
            <w:tcW w:w="0" w:type="auto"/>
          </w:tcPr>
          <w:p w14:paraId="1C50B714" w14:textId="77777777" w:rsidR="007C0D28" w:rsidRPr="00076E91" w:rsidRDefault="007C0D28" w:rsidP="008D799A">
            <w:pPr>
              <w:spacing w:line="360" w:lineRule="auto"/>
              <w:rPr>
                <w:szCs w:val="24"/>
              </w:rPr>
            </w:pPr>
            <w:r w:rsidRPr="00076E91">
              <w:rPr>
                <w:bCs/>
                <w:szCs w:val="24"/>
              </w:rPr>
              <w:t>438</w:t>
            </w:r>
          </w:p>
        </w:tc>
        <w:tc>
          <w:tcPr>
            <w:tcW w:w="0" w:type="auto"/>
          </w:tcPr>
          <w:p w14:paraId="1F1A0B54" w14:textId="77777777" w:rsidR="007C0D28" w:rsidRPr="00611578" w:rsidRDefault="007C0D28" w:rsidP="008D799A">
            <w:pPr>
              <w:spacing w:line="360" w:lineRule="auto"/>
              <w:rPr>
                <w:i/>
                <w:szCs w:val="24"/>
              </w:rPr>
            </w:pPr>
            <w:r w:rsidRPr="00611578">
              <w:rPr>
                <w:i/>
                <w:szCs w:val="24"/>
              </w:rPr>
              <w:t>Synechococcus_sp_JA-2-3Ba_2-13 4695</w:t>
            </w:r>
          </w:p>
        </w:tc>
        <w:tc>
          <w:tcPr>
            <w:tcW w:w="0" w:type="auto"/>
          </w:tcPr>
          <w:p w14:paraId="45315581" w14:textId="77777777" w:rsidR="007C0D28" w:rsidRPr="00D558C6" w:rsidRDefault="007C0D28" w:rsidP="008D799A">
            <w:pPr>
              <w:spacing w:line="360" w:lineRule="auto"/>
              <w:rPr>
                <w:i/>
                <w:szCs w:val="24"/>
              </w:rPr>
            </w:pPr>
            <w:r w:rsidRPr="00D558C6">
              <w:rPr>
                <w:i/>
                <w:szCs w:val="24"/>
              </w:rPr>
              <w:t>Cyanobacteria</w:t>
            </w:r>
          </w:p>
        </w:tc>
        <w:tc>
          <w:tcPr>
            <w:tcW w:w="0" w:type="auto"/>
          </w:tcPr>
          <w:p w14:paraId="10AA145A" w14:textId="689F8950" w:rsidR="007C0D28" w:rsidRPr="00076E91" w:rsidRDefault="00A041BA" w:rsidP="008D799A">
            <w:pPr>
              <w:spacing w:line="360" w:lineRule="auto"/>
              <w:rPr>
                <w:szCs w:val="24"/>
              </w:rPr>
            </w:pPr>
            <w:r w:rsidRPr="00076E91">
              <w:rPr>
                <w:szCs w:val="24"/>
              </w:rPr>
              <w:t>Bacteria</w:t>
            </w:r>
          </w:p>
        </w:tc>
      </w:tr>
      <w:tr w:rsidR="007C0D28" w:rsidRPr="00076E91" w14:paraId="0E87E468" w14:textId="77777777" w:rsidTr="002E4524">
        <w:tc>
          <w:tcPr>
            <w:tcW w:w="0" w:type="auto"/>
          </w:tcPr>
          <w:p w14:paraId="694C6A6C" w14:textId="77777777" w:rsidR="007C0D28" w:rsidRPr="00076E91" w:rsidRDefault="007C0D28" w:rsidP="008D799A">
            <w:pPr>
              <w:spacing w:line="360" w:lineRule="auto"/>
              <w:rPr>
                <w:szCs w:val="24"/>
              </w:rPr>
            </w:pPr>
            <w:r w:rsidRPr="00076E91">
              <w:rPr>
                <w:bCs/>
                <w:szCs w:val="24"/>
              </w:rPr>
              <w:t>439</w:t>
            </w:r>
          </w:p>
        </w:tc>
        <w:tc>
          <w:tcPr>
            <w:tcW w:w="0" w:type="auto"/>
          </w:tcPr>
          <w:p w14:paraId="72F0B587" w14:textId="77777777" w:rsidR="007C0D28" w:rsidRPr="00611578" w:rsidRDefault="007C0D28" w:rsidP="008D799A">
            <w:pPr>
              <w:spacing w:line="360" w:lineRule="auto"/>
              <w:rPr>
                <w:i/>
                <w:szCs w:val="24"/>
              </w:rPr>
            </w:pPr>
            <w:r w:rsidRPr="00611578">
              <w:rPr>
                <w:i/>
                <w:szCs w:val="24"/>
              </w:rPr>
              <w:t>Synechocystis sp. 5728</w:t>
            </w:r>
          </w:p>
        </w:tc>
        <w:tc>
          <w:tcPr>
            <w:tcW w:w="0" w:type="auto"/>
          </w:tcPr>
          <w:p w14:paraId="1770E2D9" w14:textId="77777777" w:rsidR="007C0D28" w:rsidRPr="00D558C6" w:rsidRDefault="007C0D28" w:rsidP="008D799A">
            <w:pPr>
              <w:spacing w:line="360" w:lineRule="auto"/>
              <w:rPr>
                <w:i/>
                <w:szCs w:val="24"/>
              </w:rPr>
            </w:pPr>
            <w:r w:rsidRPr="00D558C6">
              <w:rPr>
                <w:i/>
                <w:szCs w:val="24"/>
              </w:rPr>
              <w:t>Cyanobacteria</w:t>
            </w:r>
          </w:p>
        </w:tc>
        <w:tc>
          <w:tcPr>
            <w:tcW w:w="0" w:type="auto"/>
          </w:tcPr>
          <w:p w14:paraId="60BB5A66" w14:textId="4D377B57" w:rsidR="007C0D28" w:rsidRPr="00076E91" w:rsidRDefault="00A041BA" w:rsidP="008D799A">
            <w:pPr>
              <w:spacing w:line="360" w:lineRule="auto"/>
              <w:rPr>
                <w:szCs w:val="24"/>
              </w:rPr>
            </w:pPr>
            <w:r w:rsidRPr="00076E91">
              <w:rPr>
                <w:szCs w:val="24"/>
              </w:rPr>
              <w:t>Bacteria</w:t>
            </w:r>
          </w:p>
        </w:tc>
      </w:tr>
      <w:tr w:rsidR="007C0D28" w:rsidRPr="00076E91" w14:paraId="128A7EBC" w14:textId="77777777" w:rsidTr="002E4524">
        <w:tc>
          <w:tcPr>
            <w:tcW w:w="0" w:type="auto"/>
          </w:tcPr>
          <w:p w14:paraId="0E522C19" w14:textId="77777777" w:rsidR="007C0D28" w:rsidRPr="00076E91" w:rsidRDefault="007C0D28" w:rsidP="008D799A">
            <w:pPr>
              <w:spacing w:line="360" w:lineRule="auto"/>
              <w:rPr>
                <w:szCs w:val="24"/>
              </w:rPr>
            </w:pPr>
            <w:r w:rsidRPr="00076E91">
              <w:rPr>
                <w:bCs/>
                <w:szCs w:val="24"/>
              </w:rPr>
              <w:t>440</w:t>
            </w:r>
          </w:p>
        </w:tc>
        <w:tc>
          <w:tcPr>
            <w:tcW w:w="0" w:type="auto"/>
          </w:tcPr>
          <w:p w14:paraId="1C9B260C" w14:textId="77777777" w:rsidR="007C0D28" w:rsidRPr="00611578" w:rsidRDefault="007C0D28" w:rsidP="008D799A">
            <w:pPr>
              <w:spacing w:line="360" w:lineRule="auto"/>
              <w:rPr>
                <w:i/>
                <w:szCs w:val="24"/>
              </w:rPr>
            </w:pPr>
            <w:r w:rsidRPr="00611578">
              <w:rPr>
                <w:i/>
                <w:szCs w:val="24"/>
              </w:rPr>
              <w:t>Synechocystis sp. 5729</w:t>
            </w:r>
          </w:p>
        </w:tc>
        <w:tc>
          <w:tcPr>
            <w:tcW w:w="0" w:type="auto"/>
          </w:tcPr>
          <w:p w14:paraId="070F660B" w14:textId="77777777" w:rsidR="007C0D28" w:rsidRPr="00D558C6" w:rsidRDefault="007C0D28" w:rsidP="008D799A">
            <w:pPr>
              <w:spacing w:line="360" w:lineRule="auto"/>
              <w:rPr>
                <w:i/>
                <w:szCs w:val="24"/>
              </w:rPr>
            </w:pPr>
            <w:r w:rsidRPr="00D558C6">
              <w:rPr>
                <w:i/>
                <w:szCs w:val="24"/>
              </w:rPr>
              <w:t>Cyanobacteria</w:t>
            </w:r>
          </w:p>
        </w:tc>
        <w:tc>
          <w:tcPr>
            <w:tcW w:w="0" w:type="auto"/>
          </w:tcPr>
          <w:p w14:paraId="74CA5E24" w14:textId="2753A88D" w:rsidR="007C0D28" w:rsidRPr="00076E91" w:rsidRDefault="00A041BA" w:rsidP="008D799A">
            <w:pPr>
              <w:spacing w:line="360" w:lineRule="auto"/>
              <w:rPr>
                <w:szCs w:val="24"/>
              </w:rPr>
            </w:pPr>
            <w:r w:rsidRPr="00076E91">
              <w:rPr>
                <w:szCs w:val="24"/>
              </w:rPr>
              <w:t>Bacteria</w:t>
            </w:r>
          </w:p>
        </w:tc>
      </w:tr>
      <w:tr w:rsidR="007C0D28" w:rsidRPr="00076E91" w14:paraId="650C89DB" w14:textId="77777777" w:rsidTr="002E4524">
        <w:tc>
          <w:tcPr>
            <w:tcW w:w="0" w:type="auto"/>
          </w:tcPr>
          <w:p w14:paraId="662CA087" w14:textId="77777777" w:rsidR="007C0D28" w:rsidRPr="00076E91" w:rsidRDefault="007C0D28" w:rsidP="008D799A">
            <w:pPr>
              <w:spacing w:line="360" w:lineRule="auto"/>
              <w:rPr>
                <w:szCs w:val="24"/>
              </w:rPr>
            </w:pPr>
            <w:r w:rsidRPr="00076E91">
              <w:rPr>
                <w:bCs/>
                <w:szCs w:val="24"/>
              </w:rPr>
              <w:t>441</w:t>
            </w:r>
          </w:p>
        </w:tc>
        <w:tc>
          <w:tcPr>
            <w:tcW w:w="0" w:type="auto"/>
          </w:tcPr>
          <w:p w14:paraId="6ABEEEFC" w14:textId="77777777" w:rsidR="007C0D28" w:rsidRPr="00611578" w:rsidRDefault="007C0D28" w:rsidP="008D799A">
            <w:pPr>
              <w:spacing w:line="360" w:lineRule="auto"/>
              <w:rPr>
                <w:i/>
                <w:szCs w:val="24"/>
              </w:rPr>
            </w:pPr>
            <w:r w:rsidRPr="00611578">
              <w:rPr>
                <w:i/>
                <w:szCs w:val="24"/>
              </w:rPr>
              <w:t>Synechocystis sp. 5730</w:t>
            </w:r>
          </w:p>
        </w:tc>
        <w:tc>
          <w:tcPr>
            <w:tcW w:w="0" w:type="auto"/>
          </w:tcPr>
          <w:p w14:paraId="39E33A46" w14:textId="77777777" w:rsidR="007C0D28" w:rsidRPr="00D558C6" w:rsidRDefault="007C0D28" w:rsidP="008D799A">
            <w:pPr>
              <w:spacing w:line="360" w:lineRule="auto"/>
              <w:rPr>
                <w:i/>
                <w:szCs w:val="24"/>
              </w:rPr>
            </w:pPr>
            <w:r w:rsidRPr="00D558C6">
              <w:rPr>
                <w:i/>
                <w:szCs w:val="24"/>
              </w:rPr>
              <w:t>Cyanobacteria</w:t>
            </w:r>
          </w:p>
        </w:tc>
        <w:tc>
          <w:tcPr>
            <w:tcW w:w="0" w:type="auto"/>
          </w:tcPr>
          <w:p w14:paraId="5D3F6B84" w14:textId="7CCAD535" w:rsidR="007C0D28" w:rsidRPr="00076E91" w:rsidRDefault="00A041BA" w:rsidP="008D799A">
            <w:pPr>
              <w:spacing w:line="360" w:lineRule="auto"/>
              <w:rPr>
                <w:szCs w:val="24"/>
              </w:rPr>
            </w:pPr>
            <w:r w:rsidRPr="00076E91">
              <w:rPr>
                <w:szCs w:val="24"/>
              </w:rPr>
              <w:t>Bacteria</w:t>
            </w:r>
          </w:p>
        </w:tc>
      </w:tr>
      <w:tr w:rsidR="007C0D28" w:rsidRPr="00076E91" w14:paraId="0CF65EC3" w14:textId="77777777" w:rsidTr="002E4524">
        <w:tc>
          <w:tcPr>
            <w:tcW w:w="0" w:type="auto"/>
          </w:tcPr>
          <w:p w14:paraId="2D118DC5" w14:textId="77777777" w:rsidR="007C0D28" w:rsidRPr="00076E91" w:rsidRDefault="007C0D28" w:rsidP="008D799A">
            <w:pPr>
              <w:spacing w:line="360" w:lineRule="auto"/>
              <w:rPr>
                <w:szCs w:val="24"/>
              </w:rPr>
            </w:pPr>
            <w:r w:rsidRPr="00076E91">
              <w:rPr>
                <w:bCs/>
                <w:szCs w:val="24"/>
              </w:rPr>
              <w:t>442</w:t>
            </w:r>
          </w:p>
        </w:tc>
        <w:tc>
          <w:tcPr>
            <w:tcW w:w="0" w:type="auto"/>
          </w:tcPr>
          <w:p w14:paraId="4E6D4019" w14:textId="77777777" w:rsidR="007C0D28" w:rsidRPr="00611578" w:rsidRDefault="007C0D28" w:rsidP="008D799A">
            <w:pPr>
              <w:spacing w:line="360" w:lineRule="auto"/>
              <w:rPr>
                <w:i/>
                <w:szCs w:val="24"/>
              </w:rPr>
            </w:pPr>
            <w:r w:rsidRPr="00611578">
              <w:rPr>
                <w:i/>
                <w:szCs w:val="24"/>
              </w:rPr>
              <w:t>Synechocystis sp. 5731</w:t>
            </w:r>
          </w:p>
        </w:tc>
        <w:tc>
          <w:tcPr>
            <w:tcW w:w="0" w:type="auto"/>
          </w:tcPr>
          <w:p w14:paraId="5040ED13" w14:textId="77777777" w:rsidR="007C0D28" w:rsidRPr="00D558C6" w:rsidRDefault="007C0D28" w:rsidP="008D799A">
            <w:pPr>
              <w:spacing w:line="360" w:lineRule="auto"/>
              <w:rPr>
                <w:i/>
                <w:szCs w:val="24"/>
              </w:rPr>
            </w:pPr>
            <w:r w:rsidRPr="00D558C6">
              <w:rPr>
                <w:i/>
                <w:szCs w:val="24"/>
              </w:rPr>
              <w:t>Cyanobacteria</w:t>
            </w:r>
          </w:p>
        </w:tc>
        <w:tc>
          <w:tcPr>
            <w:tcW w:w="0" w:type="auto"/>
          </w:tcPr>
          <w:p w14:paraId="65D3E49E" w14:textId="308F8072" w:rsidR="007C0D28" w:rsidRPr="00076E91" w:rsidRDefault="00A041BA" w:rsidP="008D799A">
            <w:pPr>
              <w:spacing w:line="360" w:lineRule="auto"/>
              <w:rPr>
                <w:szCs w:val="24"/>
              </w:rPr>
            </w:pPr>
            <w:r w:rsidRPr="00076E91">
              <w:rPr>
                <w:szCs w:val="24"/>
              </w:rPr>
              <w:t>Bacteria</w:t>
            </w:r>
          </w:p>
        </w:tc>
      </w:tr>
      <w:tr w:rsidR="007C0D28" w:rsidRPr="00076E91" w14:paraId="3583C877" w14:textId="77777777" w:rsidTr="002E4524">
        <w:tc>
          <w:tcPr>
            <w:tcW w:w="0" w:type="auto"/>
          </w:tcPr>
          <w:p w14:paraId="629E1EC0" w14:textId="77777777" w:rsidR="007C0D28" w:rsidRPr="00076E91" w:rsidRDefault="007C0D28" w:rsidP="008D799A">
            <w:pPr>
              <w:spacing w:line="360" w:lineRule="auto"/>
              <w:rPr>
                <w:szCs w:val="24"/>
              </w:rPr>
            </w:pPr>
            <w:r w:rsidRPr="00076E91">
              <w:rPr>
                <w:bCs/>
                <w:szCs w:val="24"/>
              </w:rPr>
              <w:t>443</w:t>
            </w:r>
          </w:p>
        </w:tc>
        <w:tc>
          <w:tcPr>
            <w:tcW w:w="0" w:type="auto"/>
          </w:tcPr>
          <w:p w14:paraId="388E6553" w14:textId="77777777" w:rsidR="007C0D28" w:rsidRPr="00611578" w:rsidRDefault="007C0D28" w:rsidP="008D799A">
            <w:pPr>
              <w:spacing w:line="360" w:lineRule="auto"/>
              <w:rPr>
                <w:i/>
                <w:szCs w:val="24"/>
              </w:rPr>
            </w:pPr>
            <w:r w:rsidRPr="00611578">
              <w:rPr>
                <w:i/>
                <w:szCs w:val="24"/>
              </w:rPr>
              <w:t>Synechocystis sp. 5731</w:t>
            </w:r>
          </w:p>
        </w:tc>
        <w:tc>
          <w:tcPr>
            <w:tcW w:w="0" w:type="auto"/>
          </w:tcPr>
          <w:p w14:paraId="49D1E0D7" w14:textId="77777777" w:rsidR="007C0D28" w:rsidRPr="00D558C6" w:rsidRDefault="007C0D28" w:rsidP="008D799A">
            <w:pPr>
              <w:spacing w:line="360" w:lineRule="auto"/>
              <w:rPr>
                <w:i/>
                <w:szCs w:val="24"/>
              </w:rPr>
            </w:pPr>
            <w:r w:rsidRPr="00D558C6">
              <w:rPr>
                <w:i/>
                <w:szCs w:val="24"/>
              </w:rPr>
              <w:t>Cyanobacteria</w:t>
            </w:r>
          </w:p>
        </w:tc>
        <w:tc>
          <w:tcPr>
            <w:tcW w:w="0" w:type="auto"/>
          </w:tcPr>
          <w:p w14:paraId="13AB8115" w14:textId="763D5D92" w:rsidR="007C0D28" w:rsidRPr="00076E91" w:rsidRDefault="00A041BA" w:rsidP="008D799A">
            <w:pPr>
              <w:spacing w:line="360" w:lineRule="auto"/>
              <w:rPr>
                <w:szCs w:val="24"/>
              </w:rPr>
            </w:pPr>
            <w:r w:rsidRPr="00076E91">
              <w:rPr>
                <w:szCs w:val="24"/>
              </w:rPr>
              <w:t>Bacteria</w:t>
            </w:r>
          </w:p>
        </w:tc>
      </w:tr>
      <w:tr w:rsidR="007C0D28" w:rsidRPr="00076E91" w14:paraId="5488A6CC" w14:textId="77777777" w:rsidTr="002E4524">
        <w:tc>
          <w:tcPr>
            <w:tcW w:w="0" w:type="auto"/>
          </w:tcPr>
          <w:p w14:paraId="1BAE3BCC" w14:textId="77777777" w:rsidR="007C0D28" w:rsidRPr="00076E91" w:rsidRDefault="007C0D28" w:rsidP="008D799A">
            <w:pPr>
              <w:spacing w:line="360" w:lineRule="auto"/>
              <w:rPr>
                <w:szCs w:val="24"/>
              </w:rPr>
            </w:pPr>
            <w:r w:rsidRPr="00076E91">
              <w:rPr>
                <w:bCs/>
                <w:szCs w:val="24"/>
              </w:rPr>
              <w:t>444</w:t>
            </w:r>
          </w:p>
        </w:tc>
        <w:tc>
          <w:tcPr>
            <w:tcW w:w="0" w:type="auto"/>
          </w:tcPr>
          <w:p w14:paraId="4C4EA3CE" w14:textId="77777777" w:rsidR="007C0D28" w:rsidRPr="00611578" w:rsidRDefault="007C0D28" w:rsidP="008D799A">
            <w:pPr>
              <w:spacing w:line="360" w:lineRule="auto"/>
              <w:rPr>
                <w:i/>
                <w:szCs w:val="24"/>
              </w:rPr>
            </w:pPr>
            <w:r w:rsidRPr="00611578">
              <w:rPr>
                <w:i/>
                <w:szCs w:val="24"/>
              </w:rPr>
              <w:t>Synechocystis sp. 5733</w:t>
            </w:r>
          </w:p>
        </w:tc>
        <w:tc>
          <w:tcPr>
            <w:tcW w:w="0" w:type="auto"/>
          </w:tcPr>
          <w:p w14:paraId="7FEEF524" w14:textId="77777777" w:rsidR="007C0D28" w:rsidRPr="00D558C6" w:rsidRDefault="007C0D28" w:rsidP="008D799A">
            <w:pPr>
              <w:spacing w:line="360" w:lineRule="auto"/>
              <w:rPr>
                <w:i/>
                <w:szCs w:val="24"/>
              </w:rPr>
            </w:pPr>
            <w:r w:rsidRPr="00D558C6">
              <w:rPr>
                <w:i/>
                <w:szCs w:val="24"/>
              </w:rPr>
              <w:t>Cyanobacteria</w:t>
            </w:r>
          </w:p>
        </w:tc>
        <w:tc>
          <w:tcPr>
            <w:tcW w:w="0" w:type="auto"/>
          </w:tcPr>
          <w:p w14:paraId="0D3F6815" w14:textId="2902153D" w:rsidR="007C0D28" w:rsidRPr="00076E91" w:rsidRDefault="00A041BA" w:rsidP="008D799A">
            <w:pPr>
              <w:spacing w:line="360" w:lineRule="auto"/>
              <w:rPr>
                <w:szCs w:val="24"/>
              </w:rPr>
            </w:pPr>
            <w:r w:rsidRPr="00076E91">
              <w:rPr>
                <w:szCs w:val="24"/>
              </w:rPr>
              <w:t>Bacteria</w:t>
            </w:r>
          </w:p>
        </w:tc>
      </w:tr>
      <w:tr w:rsidR="007C0D28" w:rsidRPr="00076E91" w14:paraId="3140BF9F" w14:textId="77777777" w:rsidTr="002E4524">
        <w:tc>
          <w:tcPr>
            <w:tcW w:w="0" w:type="auto"/>
          </w:tcPr>
          <w:p w14:paraId="1973D0A8" w14:textId="77777777" w:rsidR="007C0D28" w:rsidRPr="00076E91" w:rsidRDefault="007C0D28" w:rsidP="008D799A">
            <w:pPr>
              <w:spacing w:line="360" w:lineRule="auto"/>
              <w:rPr>
                <w:szCs w:val="24"/>
              </w:rPr>
            </w:pPr>
            <w:r w:rsidRPr="00076E91">
              <w:rPr>
                <w:bCs/>
                <w:szCs w:val="24"/>
              </w:rPr>
              <w:t>445</w:t>
            </w:r>
          </w:p>
        </w:tc>
        <w:tc>
          <w:tcPr>
            <w:tcW w:w="0" w:type="auto"/>
          </w:tcPr>
          <w:p w14:paraId="429E488A" w14:textId="77777777" w:rsidR="007C0D28" w:rsidRPr="00611578" w:rsidRDefault="007C0D28" w:rsidP="008D799A">
            <w:pPr>
              <w:spacing w:line="360" w:lineRule="auto"/>
              <w:rPr>
                <w:i/>
                <w:szCs w:val="24"/>
              </w:rPr>
            </w:pPr>
            <w:r w:rsidRPr="00611578">
              <w:rPr>
                <w:i/>
                <w:szCs w:val="24"/>
              </w:rPr>
              <w:t>Synechocystis sp. 5734</w:t>
            </w:r>
          </w:p>
        </w:tc>
        <w:tc>
          <w:tcPr>
            <w:tcW w:w="0" w:type="auto"/>
          </w:tcPr>
          <w:p w14:paraId="4D51A2C9" w14:textId="77777777" w:rsidR="007C0D28" w:rsidRPr="00D558C6" w:rsidRDefault="007C0D28" w:rsidP="008D799A">
            <w:pPr>
              <w:spacing w:line="360" w:lineRule="auto"/>
              <w:rPr>
                <w:i/>
                <w:szCs w:val="24"/>
              </w:rPr>
            </w:pPr>
            <w:r w:rsidRPr="00D558C6">
              <w:rPr>
                <w:i/>
                <w:szCs w:val="24"/>
              </w:rPr>
              <w:t>Cyanobacteria</w:t>
            </w:r>
          </w:p>
        </w:tc>
        <w:tc>
          <w:tcPr>
            <w:tcW w:w="0" w:type="auto"/>
          </w:tcPr>
          <w:p w14:paraId="4FDECBE4" w14:textId="193B5EB5" w:rsidR="007C0D28" w:rsidRPr="00076E91" w:rsidRDefault="00A041BA" w:rsidP="008D799A">
            <w:pPr>
              <w:spacing w:line="360" w:lineRule="auto"/>
              <w:rPr>
                <w:szCs w:val="24"/>
              </w:rPr>
            </w:pPr>
            <w:r w:rsidRPr="00076E91">
              <w:rPr>
                <w:szCs w:val="24"/>
              </w:rPr>
              <w:t>Bacteria</w:t>
            </w:r>
          </w:p>
        </w:tc>
      </w:tr>
      <w:tr w:rsidR="007C0D28" w:rsidRPr="00076E91" w14:paraId="0F9A6B7A" w14:textId="77777777" w:rsidTr="002E4524">
        <w:tc>
          <w:tcPr>
            <w:tcW w:w="0" w:type="auto"/>
          </w:tcPr>
          <w:p w14:paraId="1C040FC7" w14:textId="77777777" w:rsidR="007C0D28" w:rsidRPr="00076E91" w:rsidRDefault="007C0D28" w:rsidP="008D799A">
            <w:pPr>
              <w:spacing w:line="360" w:lineRule="auto"/>
              <w:rPr>
                <w:szCs w:val="24"/>
              </w:rPr>
            </w:pPr>
            <w:r w:rsidRPr="00076E91">
              <w:rPr>
                <w:bCs/>
                <w:szCs w:val="24"/>
              </w:rPr>
              <w:t>446</w:t>
            </w:r>
          </w:p>
        </w:tc>
        <w:tc>
          <w:tcPr>
            <w:tcW w:w="0" w:type="auto"/>
          </w:tcPr>
          <w:p w14:paraId="7D26BAFD" w14:textId="77777777" w:rsidR="007C0D28" w:rsidRPr="00611578" w:rsidRDefault="007C0D28" w:rsidP="008D799A">
            <w:pPr>
              <w:spacing w:line="360" w:lineRule="auto"/>
              <w:rPr>
                <w:i/>
                <w:szCs w:val="24"/>
              </w:rPr>
            </w:pPr>
            <w:r w:rsidRPr="00611578">
              <w:rPr>
                <w:i/>
                <w:szCs w:val="24"/>
              </w:rPr>
              <w:t>Synechocystis sp. 5735</w:t>
            </w:r>
          </w:p>
        </w:tc>
        <w:tc>
          <w:tcPr>
            <w:tcW w:w="0" w:type="auto"/>
          </w:tcPr>
          <w:p w14:paraId="51E06C60" w14:textId="77777777" w:rsidR="007C0D28" w:rsidRPr="00D558C6" w:rsidRDefault="007C0D28" w:rsidP="008D799A">
            <w:pPr>
              <w:spacing w:line="360" w:lineRule="auto"/>
              <w:rPr>
                <w:i/>
                <w:szCs w:val="24"/>
              </w:rPr>
            </w:pPr>
            <w:r w:rsidRPr="00D558C6">
              <w:rPr>
                <w:i/>
                <w:szCs w:val="24"/>
              </w:rPr>
              <w:t>Cyanobacteria</w:t>
            </w:r>
          </w:p>
        </w:tc>
        <w:tc>
          <w:tcPr>
            <w:tcW w:w="0" w:type="auto"/>
          </w:tcPr>
          <w:p w14:paraId="29AA9171" w14:textId="274F84B4" w:rsidR="007C0D28" w:rsidRPr="00076E91" w:rsidRDefault="00A041BA" w:rsidP="008D799A">
            <w:pPr>
              <w:spacing w:line="360" w:lineRule="auto"/>
              <w:rPr>
                <w:szCs w:val="24"/>
              </w:rPr>
            </w:pPr>
            <w:r w:rsidRPr="00076E91">
              <w:rPr>
                <w:szCs w:val="24"/>
              </w:rPr>
              <w:t>Bacteria</w:t>
            </w:r>
          </w:p>
        </w:tc>
      </w:tr>
      <w:tr w:rsidR="007C0D28" w:rsidRPr="00076E91" w14:paraId="4CE1761E" w14:textId="77777777" w:rsidTr="002E4524">
        <w:tc>
          <w:tcPr>
            <w:tcW w:w="0" w:type="auto"/>
          </w:tcPr>
          <w:p w14:paraId="3219EF7A" w14:textId="77777777" w:rsidR="007C0D28" w:rsidRPr="00076E91" w:rsidRDefault="007C0D28" w:rsidP="008D799A">
            <w:pPr>
              <w:spacing w:line="360" w:lineRule="auto"/>
              <w:rPr>
                <w:szCs w:val="24"/>
              </w:rPr>
            </w:pPr>
            <w:r w:rsidRPr="00076E91">
              <w:rPr>
                <w:bCs/>
                <w:szCs w:val="24"/>
              </w:rPr>
              <w:t>447</w:t>
            </w:r>
          </w:p>
        </w:tc>
        <w:tc>
          <w:tcPr>
            <w:tcW w:w="0" w:type="auto"/>
          </w:tcPr>
          <w:p w14:paraId="60C81CDE" w14:textId="77777777" w:rsidR="007C0D28" w:rsidRPr="00611578" w:rsidRDefault="007C0D28" w:rsidP="008D799A">
            <w:pPr>
              <w:spacing w:line="360" w:lineRule="auto"/>
              <w:rPr>
                <w:i/>
                <w:szCs w:val="24"/>
              </w:rPr>
            </w:pPr>
            <w:r w:rsidRPr="00611578">
              <w:rPr>
                <w:i/>
                <w:szCs w:val="24"/>
              </w:rPr>
              <w:t>Synechocystis sp. 5736</w:t>
            </w:r>
          </w:p>
        </w:tc>
        <w:tc>
          <w:tcPr>
            <w:tcW w:w="0" w:type="auto"/>
          </w:tcPr>
          <w:p w14:paraId="7808598C" w14:textId="77777777" w:rsidR="007C0D28" w:rsidRPr="00D558C6" w:rsidRDefault="007C0D28" w:rsidP="008D799A">
            <w:pPr>
              <w:spacing w:line="360" w:lineRule="auto"/>
              <w:rPr>
                <w:i/>
                <w:szCs w:val="24"/>
              </w:rPr>
            </w:pPr>
            <w:r w:rsidRPr="00D558C6">
              <w:rPr>
                <w:i/>
                <w:szCs w:val="24"/>
              </w:rPr>
              <w:t>Cyanobacteria</w:t>
            </w:r>
          </w:p>
        </w:tc>
        <w:tc>
          <w:tcPr>
            <w:tcW w:w="0" w:type="auto"/>
          </w:tcPr>
          <w:p w14:paraId="73603516" w14:textId="6CB13769" w:rsidR="007C0D28" w:rsidRPr="00076E91" w:rsidRDefault="00A041BA" w:rsidP="008D799A">
            <w:pPr>
              <w:spacing w:line="360" w:lineRule="auto"/>
              <w:rPr>
                <w:szCs w:val="24"/>
              </w:rPr>
            </w:pPr>
            <w:r w:rsidRPr="00076E91">
              <w:rPr>
                <w:szCs w:val="24"/>
              </w:rPr>
              <w:t>Bacteria</w:t>
            </w:r>
          </w:p>
        </w:tc>
      </w:tr>
      <w:tr w:rsidR="007C0D28" w:rsidRPr="00076E91" w14:paraId="3F10CEBC" w14:textId="77777777" w:rsidTr="002E4524">
        <w:tc>
          <w:tcPr>
            <w:tcW w:w="0" w:type="auto"/>
          </w:tcPr>
          <w:p w14:paraId="007D30BF" w14:textId="77777777" w:rsidR="007C0D28" w:rsidRPr="00076E91" w:rsidRDefault="007C0D28" w:rsidP="008D799A">
            <w:pPr>
              <w:spacing w:line="360" w:lineRule="auto"/>
              <w:rPr>
                <w:szCs w:val="24"/>
              </w:rPr>
            </w:pPr>
            <w:r w:rsidRPr="00076E91">
              <w:rPr>
                <w:bCs/>
                <w:szCs w:val="24"/>
              </w:rPr>
              <w:t>448</w:t>
            </w:r>
          </w:p>
        </w:tc>
        <w:tc>
          <w:tcPr>
            <w:tcW w:w="0" w:type="auto"/>
          </w:tcPr>
          <w:p w14:paraId="3B8FF904" w14:textId="77777777" w:rsidR="007C0D28" w:rsidRPr="00611578" w:rsidRDefault="007C0D28" w:rsidP="008D799A">
            <w:pPr>
              <w:spacing w:line="360" w:lineRule="auto"/>
              <w:rPr>
                <w:i/>
                <w:szCs w:val="24"/>
              </w:rPr>
            </w:pPr>
            <w:r w:rsidRPr="00611578">
              <w:rPr>
                <w:i/>
                <w:szCs w:val="24"/>
              </w:rPr>
              <w:t>Synechocystis sp. 5737</w:t>
            </w:r>
          </w:p>
        </w:tc>
        <w:tc>
          <w:tcPr>
            <w:tcW w:w="0" w:type="auto"/>
          </w:tcPr>
          <w:p w14:paraId="1D50F089" w14:textId="77777777" w:rsidR="007C0D28" w:rsidRPr="00D558C6" w:rsidRDefault="007C0D28" w:rsidP="008D799A">
            <w:pPr>
              <w:spacing w:line="360" w:lineRule="auto"/>
              <w:rPr>
                <w:i/>
                <w:szCs w:val="24"/>
              </w:rPr>
            </w:pPr>
            <w:r w:rsidRPr="00D558C6">
              <w:rPr>
                <w:i/>
                <w:szCs w:val="24"/>
              </w:rPr>
              <w:t>Cyanobacteria</w:t>
            </w:r>
          </w:p>
        </w:tc>
        <w:tc>
          <w:tcPr>
            <w:tcW w:w="0" w:type="auto"/>
          </w:tcPr>
          <w:p w14:paraId="452888B1" w14:textId="6A40B065" w:rsidR="007C0D28" w:rsidRPr="00076E91" w:rsidRDefault="00A041BA" w:rsidP="008D799A">
            <w:pPr>
              <w:spacing w:line="360" w:lineRule="auto"/>
              <w:rPr>
                <w:szCs w:val="24"/>
              </w:rPr>
            </w:pPr>
            <w:r w:rsidRPr="00076E91">
              <w:rPr>
                <w:szCs w:val="24"/>
              </w:rPr>
              <w:t>Bacteria</w:t>
            </w:r>
          </w:p>
        </w:tc>
      </w:tr>
      <w:tr w:rsidR="007C0D28" w:rsidRPr="00076E91" w14:paraId="2F609D88" w14:textId="77777777" w:rsidTr="002E4524">
        <w:tc>
          <w:tcPr>
            <w:tcW w:w="0" w:type="auto"/>
          </w:tcPr>
          <w:p w14:paraId="02D7D360" w14:textId="77777777" w:rsidR="007C0D28" w:rsidRPr="00076E91" w:rsidRDefault="007C0D28" w:rsidP="008D799A">
            <w:pPr>
              <w:spacing w:line="360" w:lineRule="auto"/>
              <w:rPr>
                <w:szCs w:val="24"/>
              </w:rPr>
            </w:pPr>
            <w:r w:rsidRPr="00076E91">
              <w:rPr>
                <w:bCs/>
                <w:szCs w:val="24"/>
              </w:rPr>
              <w:t>449</w:t>
            </w:r>
          </w:p>
        </w:tc>
        <w:tc>
          <w:tcPr>
            <w:tcW w:w="0" w:type="auto"/>
          </w:tcPr>
          <w:p w14:paraId="75C4D625" w14:textId="77777777" w:rsidR="007C0D28" w:rsidRPr="00611578" w:rsidRDefault="007C0D28" w:rsidP="008D799A">
            <w:pPr>
              <w:spacing w:line="360" w:lineRule="auto"/>
              <w:rPr>
                <w:i/>
                <w:szCs w:val="24"/>
              </w:rPr>
            </w:pPr>
            <w:r w:rsidRPr="00611578">
              <w:rPr>
                <w:i/>
                <w:szCs w:val="24"/>
              </w:rPr>
              <w:t>Synechocystis sp. 5738</w:t>
            </w:r>
          </w:p>
        </w:tc>
        <w:tc>
          <w:tcPr>
            <w:tcW w:w="0" w:type="auto"/>
          </w:tcPr>
          <w:p w14:paraId="1B584F91" w14:textId="77777777" w:rsidR="007C0D28" w:rsidRPr="00D558C6" w:rsidRDefault="007C0D28" w:rsidP="008D799A">
            <w:pPr>
              <w:spacing w:line="360" w:lineRule="auto"/>
              <w:rPr>
                <w:i/>
                <w:szCs w:val="24"/>
              </w:rPr>
            </w:pPr>
            <w:r w:rsidRPr="00D558C6">
              <w:rPr>
                <w:i/>
                <w:szCs w:val="24"/>
              </w:rPr>
              <w:t>Cyanobacteria</w:t>
            </w:r>
          </w:p>
        </w:tc>
        <w:tc>
          <w:tcPr>
            <w:tcW w:w="0" w:type="auto"/>
          </w:tcPr>
          <w:p w14:paraId="25F1268C" w14:textId="1E6A612B" w:rsidR="007C0D28" w:rsidRPr="00076E91" w:rsidRDefault="00A041BA" w:rsidP="008D799A">
            <w:pPr>
              <w:spacing w:line="360" w:lineRule="auto"/>
              <w:rPr>
                <w:szCs w:val="24"/>
              </w:rPr>
            </w:pPr>
            <w:r w:rsidRPr="00076E91">
              <w:rPr>
                <w:szCs w:val="24"/>
              </w:rPr>
              <w:t>Bacteria</w:t>
            </w:r>
          </w:p>
        </w:tc>
      </w:tr>
      <w:tr w:rsidR="007C0D28" w:rsidRPr="00076E91" w14:paraId="4EDB9111" w14:textId="77777777" w:rsidTr="002E4524">
        <w:tc>
          <w:tcPr>
            <w:tcW w:w="0" w:type="auto"/>
          </w:tcPr>
          <w:p w14:paraId="288827A0" w14:textId="77777777" w:rsidR="007C0D28" w:rsidRPr="00076E91" w:rsidRDefault="007C0D28" w:rsidP="008D799A">
            <w:pPr>
              <w:spacing w:line="360" w:lineRule="auto"/>
              <w:rPr>
                <w:szCs w:val="24"/>
              </w:rPr>
            </w:pPr>
            <w:r w:rsidRPr="00076E91">
              <w:rPr>
                <w:bCs/>
                <w:szCs w:val="24"/>
              </w:rPr>
              <w:t>450</w:t>
            </w:r>
          </w:p>
        </w:tc>
        <w:tc>
          <w:tcPr>
            <w:tcW w:w="0" w:type="auto"/>
          </w:tcPr>
          <w:p w14:paraId="5C23A31B" w14:textId="77777777" w:rsidR="007C0D28" w:rsidRPr="00611578" w:rsidRDefault="007C0D28" w:rsidP="008D799A">
            <w:pPr>
              <w:spacing w:line="360" w:lineRule="auto"/>
              <w:rPr>
                <w:i/>
                <w:szCs w:val="24"/>
              </w:rPr>
            </w:pPr>
            <w:r w:rsidRPr="00611578">
              <w:rPr>
                <w:i/>
                <w:szCs w:val="24"/>
              </w:rPr>
              <w:t>Synechocystis sp. 5739</w:t>
            </w:r>
          </w:p>
        </w:tc>
        <w:tc>
          <w:tcPr>
            <w:tcW w:w="0" w:type="auto"/>
          </w:tcPr>
          <w:p w14:paraId="5E351B5F" w14:textId="77777777" w:rsidR="007C0D28" w:rsidRPr="00D558C6" w:rsidRDefault="007C0D28" w:rsidP="008D799A">
            <w:pPr>
              <w:spacing w:line="360" w:lineRule="auto"/>
              <w:rPr>
                <w:i/>
                <w:szCs w:val="24"/>
              </w:rPr>
            </w:pPr>
            <w:r w:rsidRPr="00D558C6">
              <w:rPr>
                <w:i/>
                <w:szCs w:val="24"/>
              </w:rPr>
              <w:t>Cyanobacteria</w:t>
            </w:r>
          </w:p>
        </w:tc>
        <w:tc>
          <w:tcPr>
            <w:tcW w:w="0" w:type="auto"/>
          </w:tcPr>
          <w:p w14:paraId="3668002D" w14:textId="178E523E" w:rsidR="007C0D28" w:rsidRPr="00076E91" w:rsidRDefault="00A041BA" w:rsidP="008D799A">
            <w:pPr>
              <w:spacing w:line="360" w:lineRule="auto"/>
              <w:rPr>
                <w:szCs w:val="24"/>
              </w:rPr>
            </w:pPr>
            <w:r w:rsidRPr="00076E91">
              <w:rPr>
                <w:szCs w:val="24"/>
              </w:rPr>
              <w:t>Bacteria</w:t>
            </w:r>
          </w:p>
        </w:tc>
      </w:tr>
      <w:tr w:rsidR="007C0D28" w:rsidRPr="00076E91" w14:paraId="5D6F0026" w14:textId="77777777" w:rsidTr="002E4524">
        <w:tc>
          <w:tcPr>
            <w:tcW w:w="0" w:type="auto"/>
          </w:tcPr>
          <w:p w14:paraId="58592765" w14:textId="77777777" w:rsidR="007C0D28" w:rsidRPr="00076E91" w:rsidRDefault="007C0D28" w:rsidP="008D799A">
            <w:pPr>
              <w:spacing w:line="360" w:lineRule="auto"/>
              <w:rPr>
                <w:szCs w:val="24"/>
              </w:rPr>
            </w:pPr>
            <w:r w:rsidRPr="00076E91">
              <w:rPr>
                <w:bCs/>
                <w:szCs w:val="24"/>
              </w:rPr>
              <w:t>451</w:t>
            </w:r>
          </w:p>
        </w:tc>
        <w:tc>
          <w:tcPr>
            <w:tcW w:w="0" w:type="auto"/>
          </w:tcPr>
          <w:p w14:paraId="659AF146" w14:textId="77777777" w:rsidR="007C0D28" w:rsidRPr="00611578" w:rsidRDefault="007C0D28" w:rsidP="008D799A">
            <w:pPr>
              <w:spacing w:line="360" w:lineRule="auto"/>
              <w:rPr>
                <w:i/>
                <w:szCs w:val="24"/>
              </w:rPr>
            </w:pPr>
            <w:r w:rsidRPr="00611578">
              <w:rPr>
                <w:i/>
                <w:szCs w:val="24"/>
              </w:rPr>
              <w:t>Synechocystis sp. 5740</w:t>
            </w:r>
          </w:p>
        </w:tc>
        <w:tc>
          <w:tcPr>
            <w:tcW w:w="0" w:type="auto"/>
          </w:tcPr>
          <w:p w14:paraId="0426F1E9" w14:textId="77777777" w:rsidR="007C0D28" w:rsidRPr="00D558C6" w:rsidRDefault="007C0D28" w:rsidP="008D799A">
            <w:pPr>
              <w:spacing w:line="360" w:lineRule="auto"/>
              <w:rPr>
                <w:i/>
                <w:szCs w:val="24"/>
              </w:rPr>
            </w:pPr>
            <w:r w:rsidRPr="00D558C6">
              <w:rPr>
                <w:i/>
                <w:szCs w:val="24"/>
              </w:rPr>
              <w:t>Cyanobacteria</w:t>
            </w:r>
          </w:p>
        </w:tc>
        <w:tc>
          <w:tcPr>
            <w:tcW w:w="0" w:type="auto"/>
          </w:tcPr>
          <w:p w14:paraId="651B2533" w14:textId="754B7691" w:rsidR="007C0D28" w:rsidRPr="00076E91" w:rsidRDefault="00A041BA" w:rsidP="008D799A">
            <w:pPr>
              <w:spacing w:line="360" w:lineRule="auto"/>
              <w:rPr>
                <w:szCs w:val="24"/>
              </w:rPr>
            </w:pPr>
            <w:r w:rsidRPr="00076E91">
              <w:rPr>
                <w:szCs w:val="24"/>
              </w:rPr>
              <w:t>Bacteria</w:t>
            </w:r>
          </w:p>
        </w:tc>
      </w:tr>
      <w:tr w:rsidR="007C0D28" w:rsidRPr="00076E91" w14:paraId="6422EB06" w14:textId="77777777" w:rsidTr="002E4524">
        <w:tc>
          <w:tcPr>
            <w:tcW w:w="0" w:type="auto"/>
          </w:tcPr>
          <w:p w14:paraId="06659DDB" w14:textId="77777777" w:rsidR="007C0D28" w:rsidRPr="00076E91" w:rsidRDefault="007C0D28" w:rsidP="008D799A">
            <w:pPr>
              <w:spacing w:line="360" w:lineRule="auto"/>
              <w:rPr>
                <w:szCs w:val="24"/>
              </w:rPr>
            </w:pPr>
            <w:r w:rsidRPr="00076E91">
              <w:rPr>
                <w:bCs/>
                <w:szCs w:val="24"/>
              </w:rPr>
              <w:t>452</w:t>
            </w:r>
          </w:p>
        </w:tc>
        <w:tc>
          <w:tcPr>
            <w:tcW w:w="0" w:type="auto"/>
          </w:tcPr>
          <w:p w14:paraId="699985DB" w14:textId="77777777" w:rsidR="007C0D28" w:rsidRPr="00611578" w:rsidRDefault="007C0D28" w:rsidP="008D799A">
            <w:pPr>
              <w:spacing w:line="360" w:lineRule="auto"/>
              <w:rPr>
                <w:i/>
                <w:szCs w:val="24"/>
              </w:rPr>
            </w:pPr>
            <w:r w:rsidRPr="00611578">
              <w:rPr>
                <w:i/>
                <w:szCs w:val="24"/>
              </w:rPr>
              <w:t>Thermosynechococcus elongatus 4705</w:t>
            </w:r>
          </w:p>
        </w:tc>
        <w:tc>
          <w:tcPr>
            <w:tcW w:w="0" w:type="auto"/>
          </w:tcPr>
          <w:p w14:paraId="41B0FF18" w14:textId="77777777" w:rsidR="007C0D28" w:rsidRPr="00D558C6" w:rsidRDefault="007C0D28" w:rsidP="008D799A">
            <w:pPr>
              <w:spacing w:line="360" w:lineRule="auto"/>
              <w:rPr>
                <w:i/>
                <w:szCs w:val="24"/>
              </w:rPr>
            </w:pPr>
            <w:r w:rsidRPr="00D558C6">
              <w:rPr>
                <w:i/>
                <w:szCs w:val="24"/>
              </w:rPr>
              <w:t>Cyanobacteria</w:t>
            </w:r>
          </w:p>
        </w:tc>
        <w:tc>
          <w:tcPr>
            <w:tcW w:w="0" w:type="auto"/>
          </w:tcPr>
          <w:p w14:paraId="3E372212" w14:textId="7361A88A" w:rsidR="007C0D28" w:rsidRPr="00076E91" w:rsidRDefault="00A041BA" w:rsidP="008D799A">
            <w:pPr>
              <w:spacing w:line="360" w:lineRule="auto"/>
              <w:rPr>
                <w:szCs w:val="24"/>
              </w:rPr>
            </w:pPr>
            <w:r w:rsidRPr="00076E91">
              <w:rPr>
                <w:szCs w:val="24"/>
              </w:rPr>
              <w:t>Bacteria</w:t>
            </w:r>
          </w:p>
        </w:tc>
      </w:tr>
      <w:tr w:rsidR="007C0D28" w:rsidRPr="00076E91" w14:paraId="19D5E14C" w14:textId="77777777" w:rsidTr="002E4524">
        <w:tc>
          <w:tcPr>
            <w:tcW w:w="0" w:type="auto"/>
          </w:tcPr>
          <w:p w14:paraId="2A9F20E5" w14:textId="77777777" w:rsidR="007C0D28" w:rsidRPr="00076E91" w:rsidRDefault="007C0D28" w:rsidP="008D799A">
            <w:pPr>
              <w:spacing w:line="360" w:lineRule="auto"/>
              <w:rPr>
                <w:szCs w:val="24"/>
              </w:rPr>
            </w:pPr>
            <w:r w:rsidRPr="00076E91">
              <w:rPr>
                <w:bCs/>
                <w:szCs w:val="24"/>
              </w:rPr>
              <w:t>453</w:t>
            </w:r>
          </w:p>
        </w:tc>
        <w:tc>
          <w:tcPr>
            <w:tcW w:w="0" w:type="auto"/>
          </w:tcPr>
          <w:p w14:paraId="4945F011" w14:textId="77777777" w:rsidR="007C0D28" w:rsidRPr="00611578" w:rsidRDefault="007C0D28" w:rsidP="008D799A">
            <w:pPr>
              <w:spacing w:line="360" w:lineRule="auto"/>
              <w:rPr>
                <w:i/>
                <w:szCs w:val="24"/>
              </w:rPr>
            </w:pPr>
            <w:r w:rsidRPr="00611578">
              <w:rPr>
                <w:i/>
                <w:szCs w:val="24"/>
              </w:rPr>
              <w:t xml:space="preserve">Thermosynechococcus elongatus </w:t>
            </w:r>
            <w:r w:rsidRPr="00611578">
              <w:rPr>
                <w:i/>
                <w:szCs w:val="24"/>
              </w:rPr>
              <w:lastRenderedPageBreak/>
              <w:t>5741</w:t>
            </w:r>
          </w:p>
        </w:tc>
        <w:tc>
          <w:tcPr>
            <w:tcW w:w="0" w:type="auto"/>
          </w:tcPr>
          <w:p w14:paraId="1B1793C5" w14:textId="77777777" w:rsidR="007C0D28" w:rsidRPr="00D558C6" w:rsidRDefault="007C0D28" w:rsidP="008D799A">
            <w:pPr>
              <w:spacing w:line="360" w:lineRule="auto"/>
              <w:rPr>
                <w:i/>
                <w:szCs w:val="24"/>
              </w:rPr>
            </w:pPr>
            <w:r w:rsidRPr="00D558C6">
              <w:rPr>
                <w:i/>
                <w:szCs w:val="24"/>
              </w:rPr>
              <w:lastRenderedPageBreak/>
              <w:t>Cyanobacteria</w:t>
            </w:r>
          </w:p>
        </w:tc>
        <w:tc>
          <w:tcPr>
            <w:tcW w:w="0" w:type="auto"/>
          </w:tcPr>
          <w:p w14:paraId="728CAD01" w14:textId="7CA5AC98" w:rsidR="007C0D28" w:rsidRPr="00076E91" w:rsidRDefault="00A041BA" w:rsidP="008D799A">
            <w:pPr>
              <w:spacing w:line="360" w:lineRule="auto"/>
              <w:rPr>
                <w:szCs w:val="24"/>
              </w:rPr>
            </w:pPr>
            <w:r w:rsidRPr="00076E91">
              <w:rPr>
                <w:szCs w:val="24"/>
              </w:rPr>
              <w:t>Bacteria</w:t>
            </w:r>
          </w:p>
        </w:tc>
      </w:tr>
      <w:tr w:rsidR="007C0D28" w:rsidRPr="00076E91" w14:paraId="6F5AD1E9" w14:textId="77777777" w:rsidTr="002E4524">
        <w:tc>
          <w:tcPr>
            <w:tcW w:w="0" w:type="auto"/>
          </w:tcPr>
          <w:p w14:paraId="3D30E3AC" w14:textId="77777777" w:rsidR="007C0D28" w:rsidRPr="00076E91" w:rsidRDefault="007C0D28" w:rsidP="008D799A">
            <w:pPr>
              <w:spacing w:line="360" w:lineRule="auto"/>
              <w:rPr>
                <w:szCs w:val="24"/>
              </w:rPr>
            </w:pPr>
            <w:r w:rsidRPr="00076E91">
              <w:rPr>
                <w:bCs/>
                <w:szCs w:val="24"/>
              </w:rPr>
              <w:lastRenderedPageBreak/>
              <w:t>454</w:t>
            </w:r>
          </w:p>
        </w:tc>
        <w:tc>
          <w:tcPr>
            <w:tcW w:w="0" w:type="auto"/>
          </w:tcPr>
          <w:p w14:paraId="315F5968" w14:textId="77777777" w:rsidR="007C0D28" w:rsidRPr="00611578" w:rsidRDefault="007C0D28" w:rsidP="008D799A">
            <w:pPr>
              <w:spacing w:line="360" w:lineRule="auto"/>
              <w:rPr>
                <w:i/>
                <w:szCs w:val="24"/>
              </w:rPr>
            </w:pPr>
            <w:r w:rsidRPr="00611578">
              <w:rPr>
                <w:i/>
                <w:szCs w:val="24"/>
              </w:rPr>
              <w:t>Trichodesmium erythraeum IMS101</w:t>
            </w:r>
          </w:p>
        </w:tc>
        <w:tc>
          <w:tcPr>
            <w:tcW w:w="0" w:type="auto"/>
          </w:tcPr>
          <w:p w14:paraId="31F5BA35" w14:textId="77777777" w:rsidR="007C0D28" w:rsidRPr="00D558C6" w:rsidRDefault="007C0D28" w:rsidP="008D799A">
            <w:pPr>
              <w:spacing w:line="360" w:lineRule="auto"/>
              <w:rPr>
                <w:i/>
                <w:szCs w:val="24"/>
              </w:rPr>
            </w:pPr>
            <w:r w:rsidRPr="00D558C6">
              <w:rPr>
                <w:i/>
                <w:szCs w:val="24"/>
              </w:rPr>
              <w:t>Cyanobacteria</w:t>
            </w:r>
          </w:p>
        </w:tc>
        <w:tc>
          <w:tcPr>
            <w:tcW w:w="0" w:type="auto"/>
          </w:tcPr>
          <w:p w14:paraId="3AF54B69" w14:textId="457D5D06" w:rsidR="007C0D28" w:rsidRPr="00076E91" w:rsidRDefault="00A041BA" w:rsidP="008D799A">
            <w:pPr>
              <w:spacing w:line="360" w:lineRule="auto"/>
              <w:rPr>
                <w:szCs w:val="24"/>
              </w:rPr>
            </w:pPr>
            <w:r w:rsidRPr="00076E91">
              <w:rPr>
                <w:szCs w:val="24"/>
              </w:rPr>
              <w:t>Bacteria</w:t>
            </w:r>
          </w:p>
        </w:tc>
      </w:tr>
      <w:tr w:rsidR="007C0D28" w:rsidRPr="00076E91" w14:paraId="1FF8A5E5" w14:textId="77777777" w:rsidTr="002E4524">
        <w:tc>
          <w:tcPr>
            <w:tcW w:w="0" w:type="auto"/>
          </w:tcPr>
          <w:p w14:paraId="0A33BE86" w14:textId="77777777" w:rsidR="007C0D28" w:rsidRPr="00076E91" w:rsidRDefault="007C0D28" w:rsidP="008D799A">
            <w:pPr>
              <w:spacing w:line="360" w:lineRule="auto"/>
              <w:rPr>
                <w:szCs w:val="24"/>
              </w:rPr>
            </w:pPr>
            <w:r w:rsidRPr="00076E91">
              <w:rPr>
                <w:bCs/>
                <w:szCs w:val="24"/>
              </w:rPr>
              <w:t>455</w:t>
            </w:r>
          </w:p>
        </w:tc>
        <w:tc>
          <w:tcPr>
            <w:tcW w:w="0" w:type="auto"/>
          </w:tcPr>
          <w:p w14:paraId="4DD64C14" w14:textId="77777777" w:rsidR="007C0D28" w:rsidRPr="00611578" w:rsidRDefault="007C0D28" w:rsidP="008D799A">
            <w:pPr>
              <w:spacing w:line="360" w:lineRule="auto"/>
              <w:rPr>
                <w:i/>
                <w:szCs w:val="24"/>
              </w:rPr>
            </w:pPr>
            <w:r w:rsidRPr="00611578">
              <w:rPr>
                <w:i/>
                <w:szCs w:val="24"/>
              </w:rPr>
              <w:t>Clavibacter michiganensis subsp. michiganensis NCPPB 382</w:t>
            </w:r>
          </w:p>
        </w:tc>
        <w:tc>
          <w:tcPr>
            <w:tcW w:w="0" w:type="auto"/>
          </w:tcPr>
          <w:p w14:paraId="31318032" w14:textId="77777777" w:rsidR="007C0D28" w:rsidRPr="00D558C6" w:rsidRDefault="007C0D28" w:rsidP="008D799A">
            <w:pPr>
              <w:spacing w:line="360" w:lineRule="auto"/>
              <w:rPr>
                <w:i/>
                <w:szCs w:val="24"/>
              </w:rPr>
            </w:pPr>
            <w:r w:rsidRPr="00D558C6">
              <w:rPr>
                <w:i/>
                <w:szCs w:val="24"/>
              </w:rPr>
              <w:t>Actinobacteria</w:t>
            </w:r>
          </w:p>
        </w:tc>
        <w:tc>
          <w:tcPr>
            <w:tcW w:w="0" w:type="auto"/>
          </w:tcPr>
          <w:p w14:paraId="530FCB57" w14:textId="789AE262" w:rsidR="007C0D28" w:rsidRPr="00076E91" w:rsidRDefault="00A041BA" w:rsidP="008D799A">
            <w:pPr>
              <w:spacing w:line="360" w:lineRule="auto"/>
              <w:rPr>
                <w:szCs w:val="24"/>
              </w:rPr>
            </w:pPr>
            <w:r w:rsidRPr="00076E91">
              <w:rPr>
                <w:szCs w:val="24"/>
              </w:rPr>
              <w:t>Bacteria</w:t>
            </w:r>
          </w:p>
        </w:tc>
      </w:tr>
      <w:tr w:rsidR="007C0D28" w:rsidRPr="00076E91" w14:paraId="2A0C0C7C" w14:textId="77777777" w:rsidTr="002E4524">
        <w:tc>
          <w:tcPr>
            <w:tcW w:w="0" w:type="auto"/>
          </w:tcPr>
          <w:p w14:paraId="2100FB24" w14:textId="77777777" w:rsidR="007C0D28" w:rsidRPr="00076E91" w:rsidRDefault="007C0D28" w:rsidP="008D799A">
            <w:pPr>
              <w:spacing w:line="360" w:lineRule="auto"/>
              <w:rPr>
                <w:szCs w:val="24"/>
              </w:rPr>
            </w:pPr>
            <w:r w:rsidRPr="00076E91">
              <w:rPr>
                <w:bCs/>
                <w:szCs w:val="24"/>
              </w:rPr>
              <w:t>456</w:t>
            </w:r>
          </w:p>
        </w:tc>
        <w:tc>
          <w:tcPr>
            <w:tcW w:w="0" w:type="auto"/>
          </w:tcPr>
          <w:p w14:paraId="089DE128" w14:textId="77777777" w:rsidR="007C0D28" w:rsidRPr="00611578" w:rsidRDefault="007C0D28" w:rsidP="008D799A">
            <w:pPr>
              <w:spacing w:line="360" w:lineRule="auto"/>
              <w:rPr>
                <w:i/>
                <w:szCs w:val="24"/>
              </w:rPr>
            </w:pPr>
            <w:r w:rsidRPr="00611578">
              <w:rPr>
                <w:i/>
                <w:szCs w:val="24"/>
              </w:rPr>
              <w:t>Conexibacter woesei DSM 14684</w:t>
            </w:r>
          </w:p>
        </w:tc>
        <w:tc>
          <w:tcPr>
            <w:tcW w:w="0" w:type="auto"/>
          </w:tcPr>
          <w:p w14:paraId="2BD37EBE" w14:textId="77777777" w:rsidR="007C0D28" w:rsidRPr="00D558C6" w:rsidRDefault="007C0D28" w:rsidP="008D799A">
            <w:pPr>
              <w:spacing w:line="360" w:lineRule="auto"/>
              <w:rPr>
                <w:i/>
                <w:szCs w:val="24"/>
              </w:rPr>
            </w:pPr>
            <w:r w:rsidRPr="00D558C6">
              <w:rPr>
                <w:i/>
                <w:szCs w:val="24"/>
              </w:rPr>
              <w:t>Actinobacteria</w:t>
            </w:r>
          </w:p>
        </w:tc>
        <w:tc>
          <w:tcPr>
            <w:tcW w:w="0" w:type="auto"/>
          </w:tcPr>
          <w:p w14:paraId="6BB2163D" w14:textId="37F1BDDC" w:rsidR="007C0D28" w:rsidRPr="00076E91" w:rsidRDefault="00A041BA" w:rsidP="008D799A">
            <w:pPr>
              <w:spacing w:line="360" w:lineRule="auto"/>
              <w:rPr>
                <w:szCs w:val="24"/>
              </w:rPr>
            </w:pPr>
            <w:r w:rsidRPr="00076E91">
              <w:rPr>
                <w:szCs w:val="24"/>
              </w:rPr>
              <w:t>Bacteria</w:t>
            </w:r>
          </w:p>
        </w:tc>
      </w:tr>
      <w:tr w:rsidR="007C0D28" w:rsidRPr="00076E91" w14:paraId="6C4352F7" w14:textId="77777777" w:rsidTr="002E4524">
        <w:tc>
          <w:tcPr>
            <w:tcW w:w="0" w:type="auto"/>
          </w:tcPr>
          <w:p w14:paraId="2B47C14C" w14:textId="77777777" w:rsidR="007C0D28" w:rsidRPr="00076E91" w:rsidRDefault="007C0D28" w:rsidP="008D799A">
            <w:pPr>
              <w:spacing w:line="360" w:lineRule="auto"/>
              <w:rPr>
                <w:szCs w:val="24"/>
              </w:rPr>
            </w:pPr>
            <w:r w:rsidRPr="00076E91">
              <w:rPr>
                <w:bCs/>
                <w:szCs w:val="24"/>
              </w:rPr>
              <w:t>457</w:t>
            </w:r>
          </w:p>
        </w:tc>
        <w:tc>
          <w:tcPr>
            <w:tcW w:w="0" w:type="auto"/>
          </w:tcPr>
          <w:p w14:paraId="7D247E19" w14:textId="77777777" w:rsidR="007C0D28" w:rsidRPr="00611578" w:rsidRDefault="007C0D28" w:rsidP="008D799A">
            <w:pPr>
              <w:spacing w:line="360" w:lineRule="auto"/>
              <w:rPr>
                <w:i/>
                <w:szCs w:val="24"/>
              </w:rPr>
            </w:pPr>
            <w:r w:rsidRPr="00611578">
              <w:rPr>
                <w:i/>
                <w:szCs w:val="24"/>
              </w:rPr>
              <w:t>Chlamydophila psittaci 6BC</w:t>
            </w:r>
          </w:p>
        </w:tc>
        <w:tc>
          <w:tcPr>
            <w:tcW w:w="0" w:type="auto"/>
          </w:tcPr>
          <w:p w14:paraId="7C067027" w14:textId="77777777" w:rsidR="007C0D28" w:rsidRPr="00D558C6" w:rsidRDefault="007C0D28" w:rsidP="008D799A">
            <w:pPr>
              <w:spacing w:line="360" w:lineRule="auto"/>
              <w:rPr>
                <w:i/>
                <w:szCs w:val="24"/>
              </w:rPr>
            </w:pPr>
            <w:r w:rsidRPr="00D558C6">
              <w:rPr>
                <w:i/>
                <w:szCs w:val="24"/>
              </w:rPr>
              <w:t>Chlamydiae</w:t>
            </w:r>
          </w:p>
        </w:tc>
        <w:tc>
          <w:tcPr>
            <w:tcW w:w="0" w:type="auto"/>
          </w:tcPr>
          <w:p w14:paraId="1E0977BD" w14:textId="306D798A" w:rsidR="007C0D28" w:rsidRPr="00076E91" w:rsidRDefault="00A041BA" w:rsidP="008D799A">
            <w:pPr>
              <w:spacing w:line="360" w:lineRule="auto"/>
              <w:rPr>
                <w:szCs w:val="24"/>
              </w:rPr>
            </w:pPr>
            <w:r w:rsidRPr="00076E91">
              <w:rPr>
                <w:szCs w:val="24"/>
              </w:rPr>
              <w:t>Bacteria</w:t>
            </w:r>
          </w:p>
        </w:tc>
      </w:tr>
      <w:tr w:rsidR="007C0D28" w:rsidRPr="00076E91" w14:paraId="0F16C9A1" w14:textId="77777777" w:rsidTr="002E4524">
        <w:tc>
          <w:tcPr>
            <w:tcW w:w="0" w:type="auto"/>
          </w:tcPr>
          <w:p w14:paraId="6DD2CE9B" w14:textId="77777777" w:rsidR="007C0D28" w:rsidRPr="00076E91" w:rsidRDefault="007C0D28" w:rsidP="008D799A">
            <w:pPr>
              <w:spacing w:line="360" w:lineRule="auto"/>
              <w:rPr>
                <w:szCs w:val="24"/>
              </w:rPr>
            </w:pPr>
            <w:r w:rsidRPr="00076E91">
              <w:rPr>
                <w:bCs/>
                <w:szCs w:val="24"/>
              </w:rPr>
              <w:t>458</w:t>
            </w:r>
          </w:p>
        </w:tc>
        <w:tc>
          <w:tcPr>
            <w:tcW w:w="0" w:type="auto"/>
          </w:tcPr>
          <w:p w14:paraId="632C699E" w14:textId="77777777" w:rsidR="007C0D28" w:rsidRPr="00611578" w:rsidRDefault="007C0D28" w:rsidP="008D799A">
            <w:pPr>
              <w:spacing w:line="360" w:lineRule="auto"/>
              <w:rPr>
                <w:i/>
                <w:szCs w:val="24"/>
              </w:rPr>
            </w:pPr>
            <w:r w:rsidRPr="00611578">
              <w:rPr>
                <w:i/>
                <w:szCs w:val="24"/>
              </w:rPr>
              <w:t>Candidatus Azobacteroides pseudotrichonymphae genomovar. CFP2</w:t>
            </w:r>
          </w:p>
        </w:tc>
        <w:tc>
          <w:tcPr>
            <w:tcW w:w="0" w:type="auto"/>
          </w:tcPr>
          <w:p w14:paraId="39DCAAF7" w14:textId="77777777" w:rsidR="007C0D28" w:rsidRPr="00D558C6" w:rsidRDefault="007C0D28" w:rsidP="008D799A">
            <w:pPr>
              <w:spacing w:line="360" w:lineRule="auto"/>
              <w:rPr>
                <w:i/>
                <w:szCs w:val="24"/>
              </w:rPr>
            </w:pPr>
            <w:r w:rsidRPr="00D558C6">
              <w:rPr>
                <w:i/>
                <w:szCs w:val="24"/>
              </w:rPr>
              <w:t>Bacteroidetes</w:t>
            </w:r>
          </w:p>
        </w:tc>
        <w:tc>
          <w:tcPr>
            <w:tcW w:w="0" w:type="auto"/>
          </w:tcPr>
          <w:p w14:paraId="61979407" w14:textId="0CED2E13" w:rsidR="007C0D28" w:rsidRPr="00076E91" w:rsidRDefault="00A041BA" w:rsidP="008D799A">
            <w:pPr>
              <w:spacing w:line="360" w:lineRule="auto"/>
              <w:rPr>
                <w:szCs w:val="24"/>
              </w:rPr>
            </w:pPr>
            <w:r w:rsidRPr="00076E91">
              <w:rPr>
                <w:szCs w:val="24"/>
              </w:rPr>
              <w:t>Bacteria</w:t>
            </w:r>
          </w:p>
        </w:tc>
      </w:tr>
      <w:tr w:rsidR="007C0D28" w:rsidRPr="00076E91" w14:paraId="2FC8ECA2" w14:textId="77777777" w:rsidTr="002E4524">
        <w:tc>
          <w:tcPr>
            <w:tcW w:w="0" w:type="auto"/>
          </w:tcPr>
          <w:p w14:paraId="7841ED57" w14:textId="77777777" w:rsidR="007C0D28" w:rsidRPr="00076E91" w:rsidRDefault="007C0D28" w:rsidP="008D799A">
            <w:pPr>
              <w:spacing w:line="360" w:lineRule="auto"/>
              <w:rPr>
                <w:szCs w:val="24"/>
              </w:rPr>
            </w:pPr>
            <w:r w:rsidRPr="00076E91">
              <w:rPr>
                <w:bCs/>
                <w:szCs w:val="24"/>
              </w:rPr>
              <w:t>459</w:t>
            </w:r>
          </w:p>
        </w:tc>
        <w:tc>
          <w:tcPr>
            <w:tcW w:w="0" w:type="auto"/>
          </w:tcPr>
          <w:p w14:paraId="3CCFC438" w14:textId="77777777" w:rsidR="007C0D28" w:rsidRPr="00611578" w:rsidRDefault="007C0D28" w:rsidP="008D799A">
            <w:pPr>
              <w:spacing w:line="360" w:lineRule="auto"/>
              <w:rPr>
                <w:i/>
                <w:szCs w:val="24"/>
              </w:rPr>
            </w:pPr>
            <w:r w:rsidRPr="00611578">
              <w:rPr>
                <w:i/>
                <w:szCs w:val="24"/>
              </w:rPr>
              <w:t>Candidatus Sulcia muelleri DMIN</w:t>
            </w:r>
          </w:p>
        </w:tc>
        <w:tc>
          <w:tcPr>
            <w:tcW w:w="0" w:type="auto"/>
          </w:tcPr>
          <w:p w14:paraId="09A76752" w14:textId="77777777" w:rsidR="007C0D28" w:rsidRPr="00D558C6" w:rsidRDefault="007C0D28" w:rsidP="008D799A">
            <w:pPr>
              <w:spacing w:line="360" w:lineRule="auto"/>
              <w:rPr>
                <w:i/>
                <w:szCs w:val="24"/>
              </w:rPr>
            </w:pPr>
            <w:r w:rsidRPr="00D558C6">
              <w:rPr>
                <w:i/>
                <w:szCs w:val="24"/>
              </w:rPr>
              <w:t>Bacteroidetes</w:t>
            </w:r>
          </w:p>
        </w:tc>
        <w:tc>
          <w:tcPr>
            <w:tcW w:w="0" w:type="auto"/>
          </w:tcPr>
          <w:p w14:paraId="7633797F" w14:textId="54BAB240" w:rsidR="007C0D28" w:rsidRPr="00076E91" w:rsidRDefault="00A041BA" w:rsidP="008D799A">
            <w:pPr>
              <w:spacing w:line="360" w:lineRule="auto"/>
              <w:rPr>
                <w:szCs w:val="24"/>
              </w:rPr>
            </w:pPr>
            <w:r w:rsidRPr="00076E91">
              <w:rPr>
                <w:szCs w:val="24"/>
              </w:rPr>
              <w:t>Bacteria</w:t>
            </w:r>
          </w:p>
        </w:tc>
      </w:tr>
      <w:tr w:rsidR="007C0D28" w:rsidRPr="00076E91" w14:paraId="5F6A134C" w14:textId="77777777" w:rsidTr="002E4524">
        <w:tc>
          <w:tcPr>
            <w:tcW w:w="0" w:type="auto"/>
          </w:tcPr>
          <w:p w14:paraId="4A2AC11E" w14:textId="77777777" w:rsidR="007C0D28" w:rsidRPr="00076E91" w:rsidRDefault="007C0D28" w:rsidP="008D799A">
            <w:pPr>
              <w:spacing w:line="360" w:lineRule="auto"/>
              <w:rPr>
                <w:szCs w:val="24"/>
              </w:rPr>
            </w:pPr>
            <w:r w:rsidRPr="00076E91">
              <w:rPr>
                <w:bCs/>
                <w:szCs w:val="24"/>
              </w:rPr>
              <w:t>460</w:t>
            </w:r>
          </w:p>
        </w:tc>
        <w:tc>
          <w:tcPr>
            <w:tcW w:w="0" w:type="auto"/>
          </w:tcPr>
          <w:p w14:paraId="4E414915" w14:textId="77777777" w:rsidR="007C0D28" w:rsidRPr="00611578" w:rsidRDefault="007C0D28" w:rsidP="008D799A">
            <w:pPr>
              <w:spacing w:line="360" w:lineRule="auto"/>
              <w:rPr>
                <w:i/>
                <w:szCs w:val="24"/>
              </w:rPr>
            </w:pPr>
            <w:r w:rsidRPr="00611578">
              <w:rPr>
                <w:i/>
                <w:szCs w:val="24"/>
              </w:rPr>
              <w:t>Campylobacter curvus 525.92</w:t>
            </w:r>
          </w:p>
        </w:tc>
        <w:tc>
          <w:tcPr>
            <w:tcW w:w="0" w:type="auto"/>
          </w:tcPr>
          <w:p w14:paraId="399D8871" w14:textId="77777777" w:rsidR="007C0D28" w:rsidRPr="00D558C6" w:rsidRDefault="007C0D28" w:rsidP="008D799A">
            <w:pPr>
              <w:spacing w:line="360" w:lineRule="auto"/>
              <w:rPr>
                <w:i/>
                <w:szCs w:val="24"/>
              </w:rPr>
            </w:pPr>
            <w:r w:rsidRPr="00D558C6">
              <w:rPr>
                <w:i/>
                <w:szCs w:val="24"/>
              </w:rPr>
              <w:t>Epsilonproteobacteria</w:t>
            </w:r>
          </w:p>
        </w:tc>
        <w:tc>
          <w:tcPr>
            <w:tcW w:w="0" w:type="auto"/>
          </w:tcPr>
          <w:p w14:paraId="6B881A69" w14:textId="72225CD6" w:rsidR="007C0D28" w:rsidRPr="00076E91" w:rsidRDefault="00A041BA" w:rsidP="008D799A">
            <w:pPr>
              <w:spacing w:line="360" w:lineRule="auto"/>
              <w:rPr>
                <w:szCs w:val="24"/>
              </w:rPr>
            </w:pPr>
            <w:r w:rsidRPr="00076E91">
              <w:rPr>
                <w:szCs w:val="24"/>
              </w:rPr>
              <w:t>Bacteria</w:t>
            </w:r>
          </w:p>
        </w:tc>
      </w:tr>
      <w:tr w:rsidR="007C0D28" w:rsidRPr="00076E91" w14:paraId="31E6D6E2" w14:textId="77777777" w:rsidTr="002E4524">
        <w:tc>
          <w:tcPr>
            <w:tcW w:w="0" w:type="auto"/>
          </w:tcPr>
          <w:p w14:paraId="03732CD8" w14:textId="77777777" w:rsidR="007C0D28" w:rsidRPr="00076E91" w:rsidRDefault="007C0D28" w:rsidP="008D799A">
            <w:pPr>
              <w:spacing w:line="360" w:lineRule="auto"/>
              <w:rPr>
                <w:szCs w:val="24"/>
              </w:rPr>
            </w:pPr>
            <w:r w:rsidRPr="00076E91">
              <w:rPr>
                <w:bCs/>
                <w:szCs w:val="24"/>
              </w:rPr>
              <w:t>461</w:t>
            </w:r>
          </w:p>
        </w:tc>
        <w:tc>
          <w:tcPr>
            <w:tcW w:w="0" w:type="auto"/>
          </w:tcPr>
          <w:p w14:paraId="3CC065EC" w14:textId="77777777" w:rsidR="007C0D28" w:rsidRPr="00611578" w:rsidRDefault="007C0D28" w:rsidP="008D799A">
            <w:pPr>
              <w:spacing w:line="360" w:lineRule="auto"/>
              <w:rPr>
                <w:i/>
                <w:szCs w:val="24"/>
              </w:rPr>
            </w:pPr>
            <w:r w:rsidRPr="00611578">
              <w:rPr>
                <w:i/>
                <w:szCs w:val="24"/>
              </w:rPr>
              <w:t>Nitratiruptor sp. SB155-2</w:t>
            </w:r>
          </w:p>
        </w:tc>
        <w:tc>
          <w:tcPr>
            <w:tcW w:w="0" w:type="auto"/>
          </w:tcPr>
          <w:p w14:paraId="3C12E0A2" w14:textId="77777777" w:rsidR="007C0D28" w:rsidRPr="00D558C6" w:rsidRDefault="007C0D28" w:rsidP="008D799A">
            <w:pPr>
              <w:spacing w:line="360" w:lineRule="auto"/>
              <w:rPr>
                <w:i/>
                <w:szCs w:val="24"/>
              </w:rPr>
            </w:pPr>
            <w:r w:rsidRPr="00D558C6">
              <w:rPr>
                <w:i/>
                <w:szCs w:val="24"/>
              </w:rPr>
              <w:t>Epsilonproteobacteria</w:t>
            </w:r>
          </w:p>
        </w:tc>
        <w:tc>
          <w:tcPr>
            <w:tcW w:w="0" w:type="auto"/>
          </w:tcPr>
          <w:p w14:paraId="3B406EC9" w14:textId="48CEAC51" w:rsidR="007C0D28" w:rsidRPr="00076E91" w:rsidRDefault="00A041BA" w:rsidP="008D799A">
            <w:pPr>
              <w:spacing w:line="360" w:lineRule="auto"/>
              <w:rPr>
                <w:szCs w:val="24"/>
              </w:rPr>
            </w:pPr>
            <w:r w:rsidRPr="00076E91">
              <w:rPr>
                <w:szCs w:val="24"/>
              </w:rPr>
              <w:t>Bacteria</w:t>
            </w:r>
          </w:p>
        </w:tc>
      </w:tr>
      <w:tr w:rsidR="007C0D28" w:rsidRPr="00076E91" w14:paraId="3F1B3A82" w14:textId="77777777" w:rsidTr="002E4524">
        <w:tc>
          <w:tcPr>
            <w:tcW w:w="0" w:type="auto"/>
          </w:tcPr>
          <w:p w14:paraId="7FCE68F9" w14:textId="77777777" w:rsidR="007C0D28" w:rsidRPr="00076E91" w:rsidRDefault="007C0D28" w:rsidP="008D799A">
            <w:pPr>
              <w:spacing w:line="360" w:lineRule="auto"/>
              <w:rPr>
                <w:szCs w:val="24"/>
              </w:rPr>
            </w:pPr>
            <w:r w:rsidRPr="00076E91">
              <w:rPr>
                <w:bCs/>
                <w:szCs w:val="24"/>
              </w:rPr>
              <w:t>462</w:t>
            </w:r>
          </w:p>
        </w:tc>
        <w:tc>
          <w:tcPr>
            <w:tcW w:w="0" w:type="auto"/>
          </w:tcPr>
          <w:p w14:paraId="4A3B8516" w14:textId="77777777" w:rsidR="007C0D28" w:rsidRPr="00611578" w:rsidRDefault="007C0D28" w:rsidP="008D799A">
            <w:pPr>
              <w:spacing w:line="360" w:lineRule="auto"/>
              <w:rPr>
                <w:i/>
                <w:szCs w:val="24"/>
              </w:rPr>
            </w:pPr>
            <w:r w:rsidRPr="00611578">
              <w:rPr>
                <w:i/>
                <w:szCs w:val="24"/>
              </w:rPr>
              <w:t>Sulfurovum sp. NBC37-1</w:t>
            </w:r>
          </w:p>
        </w:tc>
        <w:tc>
          <w:tcPr>
            <w:tcW w:w="0" w:type="auto"/>
          </w:tcPr>
          <w:p w14:paraId="686D7E19" w14:textId="77777777" w:rsidR="007C0D28" w:rsidRPr="00D558C6" w:rsidRDefault="007C0D28" w:rsidP="008D799A">
            <w:pPr>
              <w:spacing w:line="360" w:lineRule="auto"/>
              <w:rPr>
                <w:i/>
                <w:szCs w:val="24"/>
              </w:rPr>
            </w:pPr>
            <w:r w:rsidRPr="00D558C6">
              <w:rPr>
                <w:i/>
                <w:szCs w:val="24"/>
              </w:rPr>
              <w:t>Epsilonproteobacteria</w:t>
            </w:r>
          </w:p>
        </w:tc>
        <w:tc>
          <w:tcPr>
            <w:tcW w:w="0" w:type="auto"/>
          </w:tcPr>
          <w:p w14:paraId="4B8B6E81" w14:textId="39DAAFD1" w:rsidR="007C0D28" w:rsidRPr="00076E91" w:rsidRDefault="00A041BA" w:rsidP="008D799A">
            <w:pPr>
              <w:spacing w:line="360" w:lineRule="auto"/>
              <w:rPr>
                <w:szCs w:val="24"/>
              </w:rPr>
            </w:pPr>
            <w:r w:rsidRPr="00076E91">
              <w:rPr>
                <w:szCs w:val="24"/>
              </w:rPr>
              <w:t>Bacteria</w:t>
            </w:r>
          </w:p>
        </w:tc>
      </w:tr>
      <w:tr w:rsidR="007C0D28" w:rsidRPr="00076E91" w14:paraId="4D664AC5" w14:textId="77777777" w:rsidTr="002E4524">
        <w:tc>
          <w:tcPr>
            <w:tcW w:w="0" w:type="auto"/>
          </w:tcPr>
          <w:p w14:paraId="12A0596F" w14:textId="77777777" w:rsidR="007C0D28" w:rsidRPr="00076E91" w:rsidRDefault="007C0D28" w:rsidP="008D799A">
            <w:pPr>
              <w:spacing w:line="360" w:lineRule="auto"/>
              <w:rPr>
                <w:szCs w:val="24"/>
              </w:rPr>
            </w:pPr>
            <w:r w:rsidRPr="00076E91">
              <w:rPr>
                <w:bCs/>
                <w:szCs w:val="24"/>
              </w:rPr>
              <w:t>463</w:t>
            </w:r>
          </w:p>
        </w:tc>
        <w:tc>
          <w:tcPr>
            <w:tcW w:w="0" w:type="auto"/>
          </w:tcPr>
          <w:p w14:paraId="367CBE1F" w14:textId="77777777" w:rsidR="007C0D28" w:rsidRPr="00611578" w:rsidRDefault="007C0D28" w:rsidP="008D799A">
            <w:pPr>
              <w:spacing w:line="360" w:lineRule="auto"/>
              <w:rPr>
                <w:i/>
                <w:szCs w:val="24"/>
              </w:rPr>
            </w:pPr>
            <w:r w:rsidRPr="00611578">
              <w:rPr>
                <w:i/>
                <w:szCs w:val="24"/>
              </w:rPr>
              <w:t>Bdellovibrio bacteriovorus HD100</w:t>
            </w:r>
          </w:p>
        </w:tc>
        <w:tc>
          <w:tcPr>
            <w:tcW w:w="0" w:type="auto"/>
          </w:tcPr>
          <w:p w14:paraId="6A968207" w14:textId="77777777" w:rsidR="007C0D28" w:rsidRPr="00D558C6" w:rsidRDefault="007C0D28" w:rsidP="008D799A">
            <w:pPr>
              <w:spacing w:line="360" w:lineRule="auto"/>
              <w:rPr>
                <w:i/>
                <w:szCs w:val="24"/>
              </w:rPr>
            </w:pPr>
            <w:r w:rsidRPr="00D558C6">
              <w:rPr>
                <w:i/>
                <w:szCs w:val="24"/>
              </w:rPr>
              <w:t>Deltaproteobacteria</w:t>
            </w:r>
          </w:p>
        </w:tc>
        <w:tc>
          <w:tcPr>
            <w:tcW w:w="0" w:type="auto"/>
          </w:tcPr>
          <w:p w14:paraId="2B072D6C" w14:textId="7B2A839A" w:rsidR="007C0D28" w:rsidRPr="00076E91" w:rsidRDefault="00A041BA" w:rsidP="008D799A">
            <w:pPr>
              <w:spacing w:line="360" w:lineRule="auto"/>
              <w:rPr>
                <w:szCs w:val="24"/>
              </w:rPr>
            </w:pPr>
            <w:r w:rsidRPr="00076E91">
              <w:rPr>
                <w:szCs w:val="24"/>
              </w:rPr>
              <w:t>Bacteria</w:t>
            </w:r>
          </w:p>
        </w:tc>
      </w:tr>
      <w:tr w:rsidR="007C0D28" w:rsidRPr="00076E91" w14:paraId="7C2B9C10" w14:textId="77777777" w:rsidTr="002E4524">
        <w:tc>
          <w:tcPr>
            <w:tcW w:w="0" w:type="auto"/>
          </w:tcPr>
          <w:p w14:paraId="684F4CCB" w14:textId="77777777" w:rsidR="007C0D28" w:rsidRPr="00076E91" w:rsidRDefault="007C0D28" w:rsidP="008D799A">
            <w:pPr>
              <w:spacing w:line="360" w:lineRule="auto"/>
              <w:rPr>
                <w:szCs w:val="24"/>
              </w:rPr>
            </w:pPr>
            <w:r w:rsidRPr="00076E91">
              <w:rPr>
                <w:bCs/>
                <w:szCs w:val="24"/>
              </w:rPr>
              <w:t>464</w:t>
            </w:r>
          </w:p>
        </w:tc>
        <w:tc>
          <w:tcPr>
            <w:tcW w:w="0" w:type="auto"/>
          </w:tcPr>
          <w:p w14:paraId="0DBF8EEA" w14:textId="77777777" w:rsidR="007C0D28" w:rsidRPr="00611578" w:rsidRDefault="007C0D28" w:rsidP="008D799A">
            <w:pPr>
              <w:spacing w:line="360" w:lineRule="auto"/>
              <w:rPr>
                <w:i/>
                <w:szCs w:val="24"/>
              </w:rPr>
            </w:pPr>
            <w:r w:rsidRPr="00611578">
              <w:rPr>
                <w:i/>
                <w:szCs w:val="24"/>
              </w:rPr>
              <w:t>Desulfovibrio vulgaris DP4</w:t>
            </w:r>
          </w:p>
        </w:tc>
        <w:tc>
          <w:tcPr>
            <w:tcW w:w="0" w:type="auto"/>
          </w:tcPr>
          <w:p w14:paraId="08DA6175" w14:textId="77777777" w:rsidR="007C0D28" w:rsidRPr="00D558C6" w:rsidRDefault="007C0D28" w:rsidP="008D799A">
            <w:pPr>
              <w:spacing w:line="360" w:lineRule="auto"/>
              <w:rPr>
                <w:i/>
                <w:szCs w:val="24"/>
              </w:rPr>
            </w:pPr>
            <w:r w:rsidRPr="00D558C6">
              <w:rPr>
                <w:i/>
                <w:szCs w:val="24"/>
              </w:rPr>
              <w:t>Deltaproteobacteria</w:t>
            </w:r>
          </w:p>
        </w:tc>
        <w:tc>
          <w:tcPr>
            <w:tcW w:w="0" w:type="auto"/>
          </w:tcPr>
          <w:p w14:paraId="3CD96CB1" w14:textId="2623C3CB" w:rsidR="007C0D28" w:rsidRPr="00076E91" w:rsidRDefault="00A041BA" w:rsidP="008D799A">
            <w:pPr>
              <w:spacing w:line="360" w:lineRule="auto"/>
              <w:rPr>
                <w:szCs w:val="24"/>
              </w:rPr>
            </w:pPr>
            <w:r w:rsidRPr="00076E91">
              <w:rPr>
                <w:szCs w:val="24"/>
              </w:rPr>
              <w:t>Bacteria</w:t>
            </w:r>
          </w:p>
        </w:tc>
      </w:tr>
      <w:tr w:rsidR="007C0D28" w:rsidRPr="00076E91" w14:paraId="15329EFB" w14:textId="77777777" w:rsidTr="002E4524">
        <w:tc>
          <w:tcPr>
            <w:tcW w:w="0" w:type="auto"/>
          </w:tcPr>
          <w:p w14:paraId="300F02E1" w14:textId="77777777" w:rsidR="007C0D28" w:rsidRPr="00076E91" w:rsidRDefault="007C0D28" w:rsidP="008D799A">
            <w:pPr>
              <w:spacing w:line="360" w:lineRule="auto"/>
              <w:rPr>
                <w:szCs w:val="24"/>
              </w:rPr>
            </w:pPr>
            <w:r w:rsidRPr="00076E91">
              <w:rPr>
                <w:bCs/>
                <w:szCs w:val="24"/>
              </w:rPr>
              <w:t>465</w:t>
            </w:r>
          </w:p>
        </w:tc>
        <w:tc>
          <w:tcPr>
            <w:tcW w:w="0" w:type="auto"/>
          </w:tcPr>
          <w:p w14:paraId="3365F7F9" w14:textId="77777777" w:rsidR="007C0D28" w:rsidRPr="00611578" w:rsidRDefault="007C0D28" w:rsidP="008D799A">
            <w:pPr>
              <w:spacing w:line="360" w:lineRule="auto"/>
              <w:rPr>
                <w:i/>
                <w:szCs w:val="24"/>
              </w:rPr>
            </w:pPr>
            <w:r w:rsidRPr="00611578">
              <w:rPr>
                <w:i/>
                <w:szCs w:val="24"/>
              </w:rPr>
              <w:t>Geobacter sulfurreducens PCA</w:t>
            </w:r>
          </w:p>
        </w:tc>
        <w:tc>
          <w:tcPr>
            <w:tcW w:w="0" w:type="auto"/>
          </w:tcPr>
          <w:p w14:paraId="69E6D69C" w14:textId="77777777" w:rsidR="007C0D28" w:rsidRPr="00D558C6" w:rsidRDefault="007C0D28" w:rsidP="008D799A">
            <w:pPr>
              <w:spacing w:line="360" w:lineRule="auto"/>
              <w:rPr>
                <w:i/>
                <w:szCs w:val="24"/>
              </w:rPr>
            </w:pPr>
            <w:r w:rsidRPr="00D558C6">
              <w:rPr>
                <w:i/>
                <w:szCs w:val="24"/>
              </w:rPr>
              <w:t>Deltaproteobacteria</w:t>
            </w:r>
          </w:p>
        </w:tc>
        <w:tc>
          <w:tcPr>
            <w:tcW w:w="0" w:type="auto"/>
          </w:tcPr>
          <w:p w14:paraId="57C3FFA1" w14:textId="3839454D" w:rsidR="007C0D28" w:rsidRPr="00076E91" w:rsidRDefault="00A041BA" w:rsidP="008D799A">
            <w:pPr>
              <w:spacing w:line="360" w:lineRule="auto"/>
              <w:rPr>
                <w:szCs w:val="24"/>
              </w:rPr>
            </w:pPr>
            <w:r w:rsidRPr="00076E91">
              <w:rPr>
                <w:szCs w:val="24"/>
              </w:rPr>
              <w:t>Bacteria</w:t>
            </w:r>
          </w:p>
        </w:tc>
      </w:tr>
      <w:tr w:rsidR="007C0D28" w:rsidRPr="00076E91" w14:paraId="1E0528D9" w14:textId="77777777" w:rsidTr="002E4524">
        <w:tc>
          <w:tcPr>
            <w:tcW w:w="0" w:type="auto"/>
          </w:tcPr>
          <w:p w14:paraId="5209AE57" w14:textId="77777777" w:rsidR="007C0D28" w:rsidRPr="00076E91" w:rsidRDefault="007C0D28" w:rsidP="008D799A">
            <w:pPr>
              <w:spacing w:line="360" w:lineRule="auto"/>
              <w:rPr>
                <w:szCs w:val="24"/>
              </w:rPr>
            </w:pPr>
            <w:r w:rsidRPr="00076E91">
              <w:rPr>
                <w:bCs/>
                <w:szCs w:val="24"/>
              </w:rPr>
              <w:t>466</w:t>
            </w:r>
          </w:p>
        </w:tc>
        <w:tc>
          <w:tcPr>
            <w:tcW w:w="0" w:type="auto"/>
          </w:tcPr>
          <w:p w14:paraId="2FDED2B4" w14:textId="77777777" w:rsidR="007C0D28" w:rsidRPr="00611578" w:rsidRDefault="007C0D28" w:rsidP="008D799A">
            <w:pPr>
              <w:spacing w:line="360" w:lineRule="auto"/>
              <w:rPr>
                <w:i/>
                <w:szCs w:val="24"/>
              </w:rPr>
            </w:pPr>
            <w:r w:rsidRPr="00611578">
              <w:rPr>
                <w:i/>
                <w:szCs w:val="24"/>
              </w:rPr>
              <w:t>Sorangium cellulosum So ce 56</w:t>
            </w:r>
          </w:p>
        </w:tc>
        <w:tc>
          <w:tcPr>
            <w:tcW w:w="0" w:type="auto"/>
          </w:tcPr>
          <w:p w14:paraId="12460E66" w14:textId="77777777" w:rsidR="007C0D28" w:rsidRPr="00D558C6" w:rsidRDefault="007C0D28" w:rsidP="008D799A">
            <w:pPr>
              <w:spacing w:line="360" w:lineRule="auto"/>
              <w:rPr>
                <w:i/>
                <w:szCs w:val="24"/>
              </w:rPr>
            </w:pPr>
            <w:r w:rsidRPr="00D558C6">
              <w:rPr>
                <w:i/>
                <w:szCs w:val="24"/>
              </w:rPr>
              <w:t>Deltaproteobacteria</w:t>
            </w:r>
          </w:p>
        </w:tc>
        <w:tc>
          <w:tcPr>
            <w:tcW w:w="0" w:type="auto"/>
          </w:tcPr>
          <w:p w14:paraId="24A30BB7" w14:textId="76A2A3C3" w:rsidR="007C0D28" w:rsidRPr="00076E91" w:rsidRDefault="00A041BA" w:rsidP="008D799A">
            <w:pPr>
              <w:spacing w:line="360" w:lineRule="auto"/>
              <w:rPr>
                <w:szCs w:val="24"/>
              </w:rPr>
            </w:pPr>
            <w:r w:rsidRPr="00076E91">
              <w:rPr>
                <w:szCs w:val="24"/>
              </w:rPr>
              <w:t>Bacteria</w:t>
            </w:r>
          </w:p>
        </w:tc>
      </w:tr>
      <w:tr w:rsidR="007C0D28" w:rsidRPr="00076E91" w14:paraId="0B7632B7" w14:textId="77777777" w:rsidTr="002E4524">
        <w:tc>
          <w:tcPr>
            <w:tcW w:w="0" w:type="auto"/>
          </w:tcPr>
          <w:p w14:paraId="46FCDD9B" w14:textId="77777777" w:rsidR="007C0D28" w:rsidRPr="00076E91" w:rsidRDefault="007C0D28" w:rsidP="008D799A">
            <w:pPr>
              <w:spacing w:line="360" w:lineRule="auto"/>
              <w:rPr>
                <w:szCs w:val="24"/>
              </w:rPr>
            </w:pPr>
            <w:r w:rsidRPr="00076E91">
              <w:rPr>
                <w:bCs/>
                <w:szCs w:val="24"/>
              </w:rPr>
              <w:t>467</w:t>
            </w:r>
          </w:p>
        </w:tc>
        <w:tc>
          <w:tcPr>
            <w:tcW w:w="0" w:type="auto"/>
          </w:tcPr>
          <w:p w14:paraId="1FBE9927" w14:textId="77777777" w:rsidR="007C0D28" w:rsidRPr="00611578" w:rsidRDefault="007C0D28" w:rsidP="008D799A">
            <w:pPr>
              <w:spacing w:line="360" w:lineRule="auto"/>
              <w:rPr>
                <w:i/>
                <w:szCs w:val="24"/>
              </w:rPr>
            </w:pPr>
            <w:r w:rsidRPr="00611578">
              <w:rPr>
                <w:i/>
                <w:szCs w:val="24"/>
              </w:rPr>
              <w:t>Syntrophus aciditrophicus SB</w:t>
            </w:r>
          </w:p>
        </w:tc>
        <w:tc>
          <w:tcPr>
            <w:tcW w:w="0" w:type="auto"/>
          </w:tcPr>
          <w:p w14:paraId="6E06346C" w14:textId="77777777" w:rsidR="007C0D28" w:rsidRPr="00D558C6" w:rsidRDefault="007C0D28" w:rsidP="008D799A">
            <w:pPr>
              <w:spacing w:line="360" w:lineRule="auto"/>
              <w:rPr>
                <w:i/>
                <w:szCs w:val="24"/>
              </w:rPr>
            </w:pPr>
            <w:r w:rsidRPr="00D558C6">
              <w:rPr>
                <w:i/>
                <w:szCs w:val="24"/>
              </w:rPr>
              <w:t>Deltaproteobacteria</w:t>
            </w:r>
          </w:p>
        </w:tc>
        <w:tc>
          <w:tcPr>
            <w:tcW w:w="0" w:type="auto"/>
          </w:tcPr>
          <w:p w14:paraId="7F160978" w14:textId="10FE5DAD" w:rsidR="007C0D28" w:rsidRPr="00076E91" w:rsidRDefault="00A041BA" w:rsidP="008D799A">
            <w:pPr>
              <w:spacing w:line="360" w:lineRule="auto"/>
              <w:rPr>
                <w:szCs w:val="24"/>
              </w:rPr>
            </w:pPr>
            <w:r w:rsidRPr="00076E91">
              <w:rPr>
                <w:szCs w:val="24"/>
              </w:rPr>
              <w:t>Bacteria</w:t>
            </w:r>
          </w:p>
        </w:tc>
      </w:tr>
      <w:tr w:rsidR="007C0D28" w:rsidRPr="00076E91" w14:paraId="6C738BCB" w14:textId="77777777" w:rsidTr="002E4524">
        <w:tc>
          <w:tcPr>
            <w:tcW w:w="0" w:type="auto"/>
          </w:tcPr>
          <w:p w14:paraId="50843C2B" w14:textId="77777777" w:rsidR="007C0D28" w:rsidRPr="00076E91" w:rsidRDefault="007C0D28" w:rsidP="008D799A">
            <w:pPr>
              <w:spacing w:line="360" w:lineRule="auto"/>
              <w:rPr>
                <w:szCs w:val="24"/>
              </w:rPr>
            </w:pPr>
            <w:r w:rsidRPr="00076E91">
              <w:rPr>
                <w:bCs/>
                <w:szCs w:val="24"/>
              </w:rPr>
              <w:t>468</w:t>
            </w:r>
          </w:p>
        </w:tc>
        <w:tc>
          <w:tcPr>
            <w:tcW w:w="0" w:type="auto"/>
          </w:tcPr>
          <w:p w14:paraId="6C7B635A" w14:textId="77777777" w:rsidR="007C0D28" w:rsidRPr="00611578" w:rsidRDefault="007C0D28" w:rsidP="008D799A">
            <w:pPr>
              <w:spacing w:line="360" w:lineRule="auto"/>
              <w:rPr>
                <w:i/>
                <w:szCs w:val="24"/>
              </w:rPr>
            </w:pPr>
            <w:r w:rsidRPr="00611578">
              <w:rPr>
                <w:i/>
                <w:szCs w:val="24"/>
              </w:rPr>
              <w:t>Agrobacterium fabrum</w:t>
            </w:r>
          </w:p>
        </w:tc>
        <w:tc>
          <w:tcPr>
            <w:tcW w:w="0" w:type="auto"/>
          </w:tcPr>
          <w:p w14:paraId="549F7026" w14:textId="77777777" w:rsidR="007C0D28" w:rsidRPr="00D558C6" w:rsidRDefault="007C0D28" w:rsidP="008D799A">
            <w:pPr>
              <w:spacing w:line="360" w:lineRule="auto"/>
              <w:rPr>
                <w:i/>
                <w:szCs w:val="24"/>
              </w:rPr>
            </w:pPr>
            <w:r w:rsidRPr="00D558C6">
              <w:rPr>
                <w:i/>
                <w:szCs w:val="24"/>
              </w:rPr>
              <w:t>Alphaproteobacteria</w:t>
            </w:r>
          </w:p>
        </w:tc>
        <w:tc>
          <w:tcPr>
            <w:tcW w:w="0" w:type="auto"/>
          </w:tcPr>
          <w:p w14:paraId="039E56C6" w14:textId="3C29E554" w:rsidR="007C0D28" w:rsidRPr="00076E91" w:rsidRDefault="00A041BA" w:rsidP="008D799A">
            <w:pPr>
              <w:spacing w:line="360" w:lineRule="auto"/>
              <w:rPr>
                <w:szCs w:val="24"/>
              </w:rPr>
            </w:pPr>
            <w:r w:rsidRPr="00076E91">
              <w:rPr>
                <w:szCs w:val="24"/>
              </w:rPr>
              <w:t>Bacteria</w:t>
            </w:r>
          </w:p>
        </w:tc>
      </w:tr>
      <w:tr w:rsidR="007C0D28" w:rsidRPr="00076E91" w14:paraId="649E5A79" w14:textId="77777777" w:rsidTr="002E4524">
        <w:tc>
          <w:tcPr>
            <w:tcW w:w="0" w:type="auto"/>
          </w:tcPr>
          <w:p w14:paraId="27C6EED9" w14:textId="77777777" w:rsidR="007C0D28" w:rsidRPr="00076E91" w:rsidRDefault="007C0D28" w:rsidP="008D799A">
            <w:pPr>
              <w:spacing w:line="360" w:lineRule="auto"/>
              <w:rPr>
                <w:szCs w:val="24"/>
              </w:rPr>
            </w:pPr>
            <w:r w:rsidRPr="00076E91">
              <w:rPr>
                <w:bCs/>
                <w:szCs w:val="24"/>
              </w:rPr>
              <w:t>469</w:t>
            </w:r>
          </w:p>
        </w:tc>
        <w:tc>
          <w:tcPr>
            <w:tcW w:w="0" w:type="auto"/>
          </w:tcPr>
          <w:p w14:paraId="5D15CEDA" w14:textId="77777777" w:rsidR="007C0D28" w:rsidRPr="00611578" w:rsidRDefault="007C0D28" w:rsidP="008D799A">
            <w:pPr>
              <w:spacing w:line="360" w:lineRule="auto"/>
              <w:rPr>
                <w:i/>
                <w:szCs w:val="24"/>
              </w:rPr>
            </w:pPr>
            <w:r w:rsidRPr="00611578">
              <w:rPr>
                <w:i/>
                <w:szCs w:val="24"/>
              </w:rPr>
              <w:t>Caulobacter crescentus CB15</w:t>
            </w:r>
          </w:p>
        </w:tc>
        <w:tc>
          <w:tcPr>
            <w:tcW w:w="0" w:type="auto"/>
          </w:tcPr>
          <w:p w14:paraId="28AD5EC8" w14:textId="77777777" w:rsidR="007C0D28" w:rsidRPr="00D558C6" w:rsidRDefault="007C0D28" w:rsidP="008D799A">
            <w:pPr>
              <w:spacing w:line="360" w:lineRule="auto"/>
              <w:rPr>
                <w:i/>
                <w:szCs w:val="24"/>
              </w:rPr>
            </w:pPr>
            <w:r w:rsidRPr="00D558C6">
              <w:rPr>
                <w:i/>
                <w:szCs w:val="24"/>
              </w:rPr>
              <w:t>Alphaproteobacteria</w:t>
            </w:r>
          </w:p>
        </w:tc>
        <w:tc>
          <w:tcPr>
            <w:tcW w:w="0" w:type="auto"/>
          </w:tcPr>
          <w:p w14:paraId="1E19F37A" w14:textId="40E246BD" w:rsidR="007C0D28" w:rsidRPr="00076E91" w:rsidRDefault="00A041BA" w:rsidP="008D799A">
            <w:pPr>
              <w:spacing w:line="360" w:lineRule="auto"/>
              <w:rPr>
                <w:szCs w:val="24"/>
              </w:rPr>
            </w:pPr>
            <w:r w:rsidRPr="00076E91">
              <w:rPr>
                <w:szCs w:val="24"/>
              </w:rPr>
              <w:t>Bacteria</w:t>
            </w:r>
          </w:p>
        </w:tc>
      </w:tr>
      <w:tr w:rsidR="007C0D28" w:rsidRPr="00076E91" w14:paraId="47267EFA" w14:textId="77777777" w:rsidTr="002E4524">
        <w:tc>
          <w:tcPr>
            <w:tcW w:w="0" w:type="auto"/>
          </w:tcPr>
          <w:p w14:paraId="2A01B4EA" w14:textId="77777777" w:rsidR="007C0D28" w:rsidRPr="00076E91" w:rsidRDefault="007C0D28" w:rsidP="008D799A">
            <w:pPr>
              <w:spacing w:line="360" w:lineRule="auto"/>
              <w:rPr>
                <w:szCs w:val="24"/>
              </w:rPr>
            </w:pPr>
            <w:r w:rsidRPr="00076E91">
              <w:rPr>
                <w:bCs/>
                <w:szCs w:val="24"/>
              </w:rPr>
              <w:t>470</w:t>
            </w:r>
          </w:p>
        </w:tc>
        <w:tc>
          <w:tcPr>
            <w:tcW w:w="0" w:type="auto"/>
          </w:tcPr>
          <w:p w14:paraId="21CAE9A9" w14:textId="77777777" w:rsidR="007C0D28" w:rsidRPr="00611578" w:rsidRDefault="007C0D28" w:rsidP="008D799A">
            <w:pPr>
              <w:spacing w:line="360" w:lineRule="auto"/>
              <w:rPr>
                <w:i/>
                <w:szCs w:val="24"/>
              </w:rPr>
            </w:pPr>
            <w:r w:rsidRPr="00611578">
              <w:rPr>
                <w:i/>
                <w:szCs w:val="24"/>
              </w:rPr>
              <w:t>Ehrlichia canis str. Jake</w:t>
            </w:r>
          </w:p>
        </w:tc>
        <w:tc>
          <w:tcPr>
            <w:tcW w:w="0" w:type="auto"/>
          </w:tcPr>
          <w:p w14:paraId="0072C3DA" w14:textId="77777777" w:rsidR="007C0D28" w:rsidRPr="00D558C6" w:rsidRDefault="007C0D28" w:rsidP="008D799A">
            <w:pPr>
              <w:spacing w:line="360" w:lineRule="auto"/>
              <w:rPr>
                <w:i/>
                <w:szCs w:val="24"/>
              </w:rPr>
            </w:pPr>
            <w:r w:rsidRPr="00D558C6">
              <w:rPr>
                <w:i/>
                <w:szCs w:val="24"/>
              </w:rPr>
              <w:t>Alphaproteobacteria</w:t>
            </w:r>
          </w:p>
        </w:tc>
        <w:tc>
          <w:tcPr>
            <w:tcW w:w="0" w:type="auto"/>
          </w:tcPr>
          <w:p w14:paraId="4DD0324C" w14:textId="4E221B9D" w:rsidR="007C0D28" w:rsidRPr="00076E91" w:rsidRDefault="00A041BA" w:rsidP="008D799A">
            <w:pPr>
              <w:spacing w:line="360" w:lineRule="auto"/>
              <w:rPr>
                <w:szCs w:val="24"/>
              </w:rPr>
            </w:pPr>
            <w:r w:rsidRPr="00076E91">
              <w:rPr>
                <w:szCs w:val="24"/>
              </w:rPr>
              <w:t>Bacteria</w:t>
            </w:r>
          </w:p>
        </w:tc>
      </w:tr>
      <w:tr w:rsidR="007C0D28" w:rsidRPr="00076E91" w14:paraId="71F13FA9" w14:textId="77777777" w:rsidTr="002E4524">
        <w:tc>
          <w:tcPr>
            <w:tcW w:w="0" w:type="auto"/>
          </w:tcPr>
          <w:p w14:paraId="2AE21B4E" w14:textId="77777777" w:rsidR="007C0D28" w:rsidRPr="00076E91" w:rsidRDefault="007C0D28" w:rsidP="008D799A">
            <w:pPr>
              <w:spacing w:line="360" w:lineRule="auto"/>
              <w:rPr>
                <w:szCs w:val="24"/>
              </w:rPr>
            </w:pPr>
            <w:r w:rsidRPr="00076E91">
              <w:rPr>
                <w:bCs/>
                <w:szCs w:val="24"/>
              </w:rPr>
              <w:t>471</w:t>
            </w:r>
          </w:p>
        </w:tc>
        <w:tc>
          <w:tcPr>
            <w:tcW w:w="0" w:type="auto"/>
          </w:tcPr>
          <w:p w14:paraId="5637C1C9" w14:textId="77777777" w:rsidR="007C0D28" w:rsidRPr="00611578" w:rsidRDefault="007C0D28" w:rsidP="008D799A">
            <w:pPr>
              <w:spacing w:line="360" w:lineRule="auto"/>
              <w:rPr>
                <w:i/>
                <w:szCs w:val="24"/>
              </w:rPr>
            </w:pPr>
            <w:r w:rsidRPr="00611578">
              <w:rPr>
                <w:i/>
                <w:szCs w:val="24"/>
              </w:rPr>
              <w:t>Maricaulis maris MCS10</w:t>
            </w:r>
          </w:p>
        </w:tc>
        <w:tc>
          <w:tcPr>
            <w:tcW w:w="0" w:type="auto"/>
          </w:tcPr>
          <w:p w14:paraId="34122179" w14:textId="77777777" w:rsidR="007C0D28" w:rsidRPr="00D558C6" w:rsidRDefault="007C0D28" w:rsidP="008D799A">
            <w:pPr>
              <w:spacing w:line="360" w:lineRule="auto"/>
              <w:rPr>
                <w:i/>
                <w:szCs w:val="24"/>
              </w:rPr>
            </w:pPr>
            <w:r w:rsidRPr="00D558C6">
              <w:rPr>
                <w:i/>
                <w:szCs w:val="24"/>
              </w:rPr>
              <w:t>Alphaproteobacteria</w:t>
            </w:r>
          </w:p>
        </w:tc>
        <w:tc>
          <w:tcPr>
            <w:tcW w:w="0" w:type="auto"/>
          </w:tcPr>
          <w:p w14:paraId="369AF68D" w14:textId="0861614D" w:rsidR="007C0D28" w:rsidRPr="00076E91" w:rsidRDefault="00A041BA" w:rsidP="008D799A">
            <w:pPr>
              <w:spacing w:line="360" w:lineRule="auto"/>
              <w:rPr>
                <w:szCs w:val="24"/>
              </w:rPr>
            </w:pPr>
            <w:r w:rsidRPr="00076E91">
              <w:rPr>
                <w:szCs w:val="24"/>
              </w:rPr>
              <w:t>Bacteria</w:t>
            </w:r>
          </w:p>
        </w:tc>
      </w:tr>
      <w:tr w:rsidR="007C0D28" w:rsidRPr="00076E91" w14:paraId="74381DD0" w14:textId="77777777" w:rsidTr="002E4524">
        <w:tc>
          <w:tcPr>
            <w:tcW w:w="0" w:type="auto"/>
          </w:tcPr>
          <w:p w14:paraId="4F241853" w14:textId="77777777" w:rsidR="007C0D28" w:rsidRPr="00076E91" w:rsidRDefault="007C0D28" w:rsidP="008D799A">
            <w:pPr>
              <w:spacing w:line="360" w:lineRule="auto"/>
              <w:rPr>
                <w:szCs w:val="24"/>
              </w:rPr>
            </w:pPr>
            <w:r w:rsidRPr="00076E91">
              <w:rPr>
                <w:bCs/>
                <w:szCs w:val="24"/>
              </w:rPr>
              <w:t>472</w:t>
            </w:r>
          </w:p>
        </w:tc>
        <w:tc>
          <w:tcPr>
            <w:tcW w:w="0" w:type="auto"/>
          </w:tcPr>
          <w:p w14:paraId="679D240B" w14:textId="77777777" w:rsidR="007C0D28" w:rsidRPr="00611578" w:rsidRDefault="007C0D28" w:rsidP="008D799A">
            <w:pPr>
              <w:spacing w:line="360" w:lineRule="auto"/>
              <w:rPr>
                <w:i/>
                <w:szCs w:val="24"/>
              </w:rPr>
            </w:pPr>
            <w:r w:rsidRPr="00611578">
              <w:rPr>
                <w:i/>
                <w:szCs w:val="24"/>
              </w:rPr>
              <w:t>Zymomonas mobilis subsp. mobilis ZM4</w:t>
            </w:r>
          </w:p>
        </w:tc>
        <w:tc>
          <w:tcPr>
            <w:tcW w:w="0" w:type="auto"/>
          </w:tcPr>
          <w:p w14:paraId="127CAC91" w14:textId="77777777" w:rsidR="007C0D28" w:rsidRPr="00D558C6" w:rsidRDefault="007C0D28" w:rsidP="008D799A">
            <w:pPr>
              <w:spacing w:line="360" w:lineRule="auto"/>
              <w:rPr>
                <w:i/>
                <w:szCs w:val="24"/>
              </w:rPr>
            </w:pPr>
            <w:r w:rsidRPr="00D558C6">
              <w:rPr>
                <w:i/>
                <w:szCs w:val="24"/>
              </w:rPr>
              <w:t>Alphaproteobacteria</w:t>
            </w:r>
          </w:p>
        </w:tc>
        <w:tc>
          <w:tcPr>
            <w:tcW w:w="0" w:type="auto"/>
          </w:tcPr>
          <w:p w14:paraId="53F4DFBC" w14:textId="65F7E955" w:rsidR="007C0D28" w:rsidRPr="00076E91" w:rsidRDefault="00A041BA" w:rsidP="008D799A">
            <w:pPr>
              <w:spacing w:line="360" w:lineRule="auto"/>
              <w:rPr>
                <w:szCs w:val="24"/>
              </w:rPr>
            </w:pPr>
            <w:r w:rsidRPr="00076E91">
              <w:rPr>
                <w:szCs w:val="24"/>
              </w:rPr>
              <w:t>Bacteria</w:t>
            </w:r>
          </w:p>
        </w:tc>
      </w:tr>
      <w:tr w:rsidR="007C0D28" w:rsidRPr="00076E91" w14:paraId="6F883607" w14:textId="77777777" w:rsidTr="002E4524">
        <w:tc>
          <w:tcPr>
            <w:tcW w:w="0" w:type="auto"/>
          </w:tcPr>
          <w:p w14:paraId="27DCB1B2" w14:textId="77777777" w:rsidR="007C0D28" w:rsidRPr="00076E91" w:rsidRDefault="007C0D28" w:rsidP="008D799A">
            <w:pPr>
              <w:spacing w:line="360" w:lineRule="auto"/>
              <w:rPr>
                <w:szCs w:val="24"/>
              </w:rPr>
            </w:pPr>
            <w:r w:rsidRPr="00076E91">
              <w:rPr>
                <w:bCs/>
                <w:szCs w:val="24"/>
              </w:rPr>
              <w:t>473</w:t>
            </w:r>
          </w:p>
        </w:tc>
        <w:tc>
          <w:tcPr>
            <w:tcW w:w="0" w:type="auto"/>
          </w:tcPr>
          <w:p w14:paraId="1C8DF8FE" w14:textId="77777777" w:rsidR="007C0D28" w:rsidRPr="00611578" w:rsidRDefault="007C0D28" w:rsidP="008D799A">
            <w:pPr>
              <w:spacing w:line="360" w:lineRule="auto"/>
              <w:rPr>
                <w:i/>
                <w:szCs w:val="24"/>
              </w:rPr>
            </w:pPr>
            <w:r w:rsidRPr="00611578">
              <w:rPr>
                <w:i/>
                <w:szCs w:val="24"/>
              </w:rPr>
              <w:t>Bordetella petrii DSM 12804</w:t>
            </w:r>
          </w:p>
        </w:tc>
        <w:tc>
          <w:tcPr>
            <w:tcW w:w="0" w:type="auto"/>
          </w:tcPr>
          <w:p w14:paraId="0D95DEE6" w14:textId="77777777" w:rsidR="007C0D28" w:rsidRPr="00D558C6" w:rsidRDefault="007C0D28" w:rsidP="008D799A">
            <w:pPr>
              <w:spacing w:line="360" w:lineRule="auto"/>
              <w:rPr>
                <w:i/>
                <w:szCs w:val="24"/>
              </w:rPr>
            </w:pPr>
            <w:r w:rsidRPr="00D558C6">
              <w:rPr>
                <w:i/>
                <w:szCs w:val="24"/>
              </w:rPr>
              <w:t>Betaproteobacteria</w:t>
            </w:r>
          </w:p>
        </w:tc>
        <w:tc>
          <w:tcPr>
            <w:tcW w:w="0" w:type="auto"/>
          </w:tcPr>
          <w:p w14:paraId="4994E0FD" w14:textId="30F20A85" w:rsidR="007C0D28" w:rsidRPr="00076E91" w:rsidRDefault="00A041BA" w:rsidP="008D799A">
            <w:pPr>
              <w:spacing w:line="360" w:lineRule="auto"/>
              <w:rPr>
                <w:szCs w:val="24"/>
              </w:rPr>
            </w:pPr>
            <w:r w:rsidRPr="00076E91">
              <w:rPr>
                <w:szCs w:val="24"/>
              </w:rPr>
              <w:t>Bacteria</w:t>
            </w:r>
          </w:p>
        </w:tc>
      </w:tr>
      <w:tr w:rsidR="007C0D28" w:rsidRPr="00076E91" w14:paraId="79830E25" w14:textId="77777777" w:rsidTr="002E4524">
        <w:tc>
          <w:tcPr>
            <w:tcW w:w="0" w:type="auto"/>
          </w:tcPr>
          <w:p w14:paraId="578DAEDD" w14:textId="77777777" w:rsidR="007C0D28" w:rsidRPr="00076E91" w:rsidRDefault="007C0D28" w:rsidP="008D799A">
            <w:pPr>
              <w:spacing w:line="360" w:lineRule="auto"/>
              <w:rPr>
                <w:szCs w:val="24"/>
              </w:rPr>
            </w:pPr>
            <w:r w:rsidRPr="00076E91">
              <w:rPr>
                <w:bCs/>
                <w:szCs w:val="24"/>
              </w:rPr>
              <w:t>474</w:t>
            </w:r>
          </w:p>
        </w:tc>
        <w:tc>
          <w:tcPr>
            <w:tcW w:w="0" w:type="auto"/>
          </w:tcPr>
          <w:p w14:paraId="7BC61F90" w14:textId="77777777" w:rsidR="007C0D28" w:rsidRPr="00611578" w:rsidRDefault="007C0D28" w:rsidP="008D799A">
            <w:pPr>
              <w:spacing w:line="360" w:lineRule="auto"/>
              <w:rPr>
                <w:i/>
                <w:szCs w:val="24"/>
              </w:rPr>
            </w:pPr>
            <w:r w:rsidRPr="00611578">
              <w:rPr>
                <w:i/>
                <w:szCs w:val="24"/>
              </w:rPr>
              <w:t>Chlamydia trachomatis G/9301</w:t>
            </w:r>
          </w:p>
        </w:tc>
        <w:tc>
          <w:tcPr>
            <w:tcW w:w="0" w:type="auto"/>
          </w:tcPr>
          <w:p w14:paraId="7AB5D869" w14:textId="77777777" w:rsidR="007C0D28" w:rsidRPr="00D558C6" w:rsidRDefault="007C0D28" w:rsidP="008D799A">
            <w:pPr>
              <w:spacing w:line="360" w:lineRule="auto"/>
              <w:rPr>
                <w:i/>
                <w:szCs w:val="24"/>
              </w:rPr>
            </w:pPr>
            <w:r w:rsidRPr="00D558C6">
              <w:rPr>
                <w:i/>
                <w:szCs w:val="24"/>
              </w:rPr>
              <w:t>Betaproteobacteria</w:t>
            </w:r>
          </w:p>
        </w:tc>
        <w:tc>
          <w:tcPr>
            <w:tcW w:w="0" w:type="auto"/>
          </w:tcPr>
          <w:p w14:paraId="2D3C3326" w14:textId="68BB5657" w:rsidR="007C0D28" w:rsidRPr="00076E91" w:rsidRDefault="00A041BA" w:rsidP="008D799A">
            <w:pPr>
              <w:spacing w:line="360" w:lineRule="auto"/>
              <w:rPr>
                <w:szCs w:val="24"/>
              </w:rPr>
            </w:pPr>
            <w:r w:rsidRPr="00076E91">
              <w:rPr>
                <w:szCs w:val="24"/>
              </w:rPr>
              <w:t>Bacteria</w:t>
            </w:r>
          </w:p>
        </w:tc>
      </w:tr>
      <w:tr w:rsidR="007C0D28" w:rsidRPr="00076E91" w14:paraId="68E66FC6" w14:textId="77777777" w:rsidTr="002E4524">
        <w:tc>
          <w:tcPr>
            <w:tcW w:w="0" w:type="auto"/>
          </w:tcPr>
          <w:p w14:paraId="33C29D60" w14:textId="77777777" w:rsidR="007C0D28" w:rsidRPr="00076E91" w:rsidRDefault="007C0D28" w:rsidP="008D799A">
            <w:pPr>
              <w:spacing w:line="360" w:lineRule="auto"/>
              <w:rPr>
                <w:szCs w:val="24"/>
              </w:rPr>
            </w:pPr>
            <w:r w:rsidRPr="00076E91">
              <w:rPr>
                <w:bCs/>
                <w:szCs w:val="24"/>
              </w:rPr>
              <w:lastRenderedPageBreak/>
              <w:t>475</w:t>
            </w:r>
          </w:p>
        </w:tc>
        <w:tc>
          <w:tcPr>
            <w:tcW w:w="0" w:type="auto"/>
          </w:tcPr>
          <w:p w14:paraId="706F7465" w14:textId="77777777" w:rsidR="007C0D28" w:rsidRPr="00611578" w:rsidRDefault="007C0D28" w:rsidP="008D799A">
            <w:pPr>
              <w:spacing w:line="360" w:lineRule="auto"/>
              <w:rPr>
                <w:i/>
                <w:szCs w:val="24"/>
              </w:rPr>
            </w:pPr>
            <w:r w:rsidRPr="00611578">
              <w:rPr>
                <w:i/>
                <w:szCs w:val="24"/>
              </w:rPr>
              <w:t>Dechloromonas aromatica RCB</w:t>
            </w:r>
          </w:p>
        </w:tc>
        <w:tc>
          <w:tcPr>
            <w:tcW w:w="0" w:type="auto"/>
          </w:tcPr>
          <w:p w14:paraId="7ED1440B" w14:textId="77777777" w:rsidR="007C0D28" w:rsidRPr="00D558C6" w:rsidRDefault="007C0D28" w:rsidP="008D799A">
            <w:pPr>
              <w:spacing w:line="360" w:lineRule="auto"/>
              <w:rPr>
                <w:i/>
                <w:szCs w:val="24"/>
              </w:rPr>
            </w:pPr>
            <w:r w:rsidRPr="00D558C6">
              <w:rPr>
                <w:i/>
                <w:szCs w:val="24"/>
              </w:rPr>
              <w:t>Betaproteobacteria</w:t>
            </w:r>
          </w:p>
        </w:tc>
        <w:tc>
          <w:tcPr>
            <w:tcW w:w="0" w:type="auto"/>
          </w:tcPr>
          <w:p w14:paraId="3D2C55DA" w14:textId="013E87E6" w:rsidR="007C0D28" w:rsidRPr="00076E91" w:rsidRDefault="00A041BA" w:rsidP="008D799A">
            <w:pPr>
              <w:spacing w:line="360" w:lineRule="auto"/>
              <w:rPr>
                <w:szCs w:val="24"/>
              </w:rPr>
            </w:pPr>
            <w:r w:rsidRPr="00076E91">
              <w:rPr>
                <w:szCs w:val="24"/>
              </w:rPr>
              <w:t>Bacteria</w:t>
            </w:r>
          </w:p>
        </w:tc>
      </w:tr>
      <w:tr w:rsidR="007C0D28" w:rsidRPr="00076E91" w14:paraId="4FBD337B" w14:textId="77777777" w:rsidTr="002E4524">
        <w:tc>
          <w:tcPr>
            <w:tcW w:w="0" w:type="auto"/>
          </w:tcPr>
          <w:p w14:paraId="6B5AE820" w14:textId="77777777" w:rsidR="007C0D28" w:rsidRPr="00076E91" w:rsidRDefault="007C0D28" w:rsidP="008D799A">
            <w:pPr>
              <w:spacing w:line="360" w:lineRule="auto"/>
              <w:rPr>
                <w:szCs w:val="24"/>
              </w:rPr>
            </w:pPr>
            <w:r w:rsidRPr="00076E91">
              <w:rPr>
                <w:bCs/>
                <w:szCs w:val="24"/>
              </w:rPr>
              <w:t>476</w:t>
            </w:r>
          </w:p>
        </w:tc>
        <w:tc>
          <w:tcPr>
            <w:tcW w:w="0" w:type="auto"/>
          </w:tcPr>
          <w:p w14:paraId="148FFC37" w14:textId="77777777" w:rsidR="007C0D28" w:rsidRPr="00611578" w:rsidRDefault="007C0D28" w:rsidP="008D799A">
            <w:pPr>
              <w:spacing w:line="360" w:lineRule="auto"/>
              <w:rPr>
                <w:i/>
                <w:szCs w:val="24"/>
              </w:rPr>
            </w:pPr>
            <w:r w:rsidRPr="00611578">
              <w:rPr>
                <w:i/>
                <w:szCs w:val="24"/>
              </w:rPr>
              <w:t>Methylobacillus flagellatus KT</w:t>
            </w:r>
          </w:p>
        </w:tc>
        <w:tc>
          <w:tcPr>
            <w:tcW w:w="0" w:type="auto"/>
          </w:tcPr>
          <w:p w14:paraId="72CB78E2" w14:textId="77777777" w:rsidR="007C0D28" w:rsidRPr="00D558C6" w:rsidRDefault="007C0D28" w:rsidP="008D799A">
            <w:pPr>
              <w:spacing w:line="360" w:lineRule="auto"/>
              <w:rPr>
                <w:i/>
                <w:szCs w:val="24"/>
              </w:rPr>
            </w:pPr>
            <w:r w:rsidRPr="00D558C6">
              <w:rPr>
                <w:i/>
                <w:szCs w:val="24"/>
              </w:rPr>
              <w:t>Betaproteobacteria</w:t>
            </w:r>
          </w:p>
        </w:tc>
        <w:tc>
          <w:tcPr>
            <w:tcW w:w="0" w:type="auto"/>
          </w:tcPr>
          <w:p w14:paraId="02E96B12" w14:textId="55DD3F08" w:rsidR="007C0D28" w:rsidRPr="00076E91" w:rsidRDefault="00A041BA" w:rsidP="008D799A">
            <w:pPr>
              <w:spacing w:line="360" w:lineRule="auto"/>
              <w:rPr>
                <w:szCs w:val="24"/>
              </w:rPr>
            </w:pPr>
            <w:r w:rsidRPr="00076E91">
              <w:rPr>
                <w:szCs w:val="24"/>
              </w:rPr>
              <w:t>Bacteria</w:t>
            </w:r>
          </w:p>
        </w:tc>
      </w:tr>
      <w:tr w:rsidR="007C0D28" w:rsidRPr="00076E91" w14:paraId="28A711AB" w14:textId="77777777" w:rsidTr="002E4524">
        <w:tc>
          <w:tcPr>
            <w:tcW w:w="0" w:type="auto"/>
          </w:tcPr>
          <w:p w14:paraId="286CDA64" w14:textId="77777777" w:rsidR="007C0D28" w:rsidRPr="00076E91" w:rsidRDefault="007C0D28" w:rsidP="008D799A">
            <w:pPr>
              <w:spacing w:line="360" w:lineRule="auto"/>
              <w:rPr>
                <w:szCs w:val="24"/>
              </w:rPr>
            </w:pPr>
            <w:r w:rsidRPr="00076E91">
              <w:rPr>
                <w:bCs/>
                <w:szCs w:val="24"/>
              </w:rPr>
              <w:t>477</w:t>
            </w:r>
          </w:p>
        </w:tc>
        <w:tc>
          <w:tcPr>
            <w:tcW w:w="0" w:type="auto"/>
          </w:tcPr>
          <w:p w14:paraId="54C7DD87" w14:textId="77777777" w:rsidR="007C0D28" w:rsidRPr="00611578" w:rsidRDefault="007C0D28" w:rsidP="008D799A">
            <w:pPr>
              <w:spacing w:line="360" w:lineRule="auto"/>
              <w:rPr>
                <w:i/>
                <w:szCs w:val="24"/>
              </w:rPr>
            </w:pPr>
            <w:r w:rsidRPr="00611578">
              <w:rPr>
                <w:i/>
                <w:szCs w:val="24"/>
              </w:rPr>
              <w:t>Neisseria gonorrhoeae FA 1090</w:t>
            </w:r>
          </w:p>
        </w:tc>
        <w:tc>
          <w:tcPr>
            <w:tcW w:w="0" w:type="auto"/>
          </w:tcPr>
          <w:p w14:paraId="128A6321" w14:textId="77777777" w:rsidR="007C0D28" w:rsidRPr="00D558C6" w:rsidRDefault="007C0D28" w:rsidP="008D799A">
            <w:pPr>
              <w:spacing w:line="360" w:lineRule="auto"/>
              <w:rPr>
                <w:i/>
                <w:szCs w:val="24"/>
              </w:rPr>
            </w:pPr>
            <w:r w:rsidRPr="00D558C6">
              <w:rPr>
                <w:i/>
                <w:szCs w:val="24"/>
              </w:rPr>
              <w:t>Betaproteobacteria</w:t>
            </w:r>
          </w:p>
        </w:tc>
        <w:tc>
          <w:tcPr>
            <w:tcW w:w="0" w:type="auto"/>
          </w:tcPr>
          <w:p w14:paraId="6209AFB8" w14:textId="47CF695C" w:rsidR="007C0D28" w:rsidRPr="00076E91" w:rsidRDefault="00A041BA" w:rsidP="008D799A">
            <w:pPr>
              <w:spacing w:line="360" w:lineRule="auto"/>
              <w:rPr>
                <w:szCs w:val="24"/>
              </w:rPr>
            </w:pPr>
            <w:r w:rsidRPr="00076E91">
              <w:rPr>
                <w:szCs w:val="24"/>
              </w:rPr>
              <w:t>Bacteria</w:t>
            </w:r>
          </w:p>
        </w:tc>
      </w:tr>
      <w:tr w:rsidR="007C0D28" w:rsidRPr="00076E91" w14:paraId="013F558F" w14:textId="77777777" w:rsidTr="002E4524">
        <w:tc>
          <w:tcPr>
            <w:tcW w:w="0" w:type="auto"/>
          </w:tcPr>
          <w:p w14:paraId="2C5D8F36" w14:textId="77777777" w:rsidR="007C0D28" w:rsidRPr="00076E91" w:rsidRDefault="007C0D28" w:rsidP="008D799A">
            <w:pPr>
              <w:spacing w:line="360" w:lineRule="auto"/>
              <w:rPr>
                <w:szCs w:val="24"/>
              </w:rPr>
            </w:pPr>
            <w:r w:rsidRPr="00076E91">
              <w:rPr>
                <w:bCs/>
                <w:szCs w:val="24"/>
              </w:rPr>
              <w:t>478</w:t>
            </w:r>
          </w:p>
        </w:tc>
        <w:tc>
          <w:tcPr>
            <w:tcW w:w="0" w:type="auto"/>
          </w:tcPr>
          <w:p w14:paraId="21F922AF" w14:textId="77777777" w:rsidR="007C0D28" w:rsidRPr="00611578" w:rsidRDefault="007C0D28" w:rsidP="008D799A">
            <w:pPr>
              <w:spacing w:line="360" w:lineRule="auto"/>
              <w:rPr>
                <w:i/>
                <w:szCs w:val="24"/>
              </w:rPr>
            </w:pPr>
            <w:r w:rsidRPr="00611578">
              <w:rPr>
                <w:i/>
                <w:szCs w:val="24"/>
              </w:rPr>
              <w:t>Nitrosomonas europaea ATCC 19718</w:t>
            </w:r>
          </w:p>
        </w:tc>
        <w:tc>
          <w:tcPr>
            <w:tcW w:w="0" w:type="auto"/>
          </w:tcPr>
          <w:p w14:paraId="6DB45E20" w14:textId="77777777" w:rsidR="007C0D28" w:rsidRPr="00D558C6" w:rsidRDefault="007C0D28" w:rsidP="008D799A">
            <w:pPr>
              <w:spacing w:line="360" w:lineRule="auto"/>
              <w:rPr>
                <w:i/>
                <w:szCs w:val="24"/>
              </w:rPr>
            </w:pPr>
            <w:r w:rsidRPr="00D558C6">
              <w:rPr>
                <w:i/>
                <w:szCs w:val="24"/>
              </w:rPr>
              <w:t>Betaproteobacteria</w:t>
            </w:r>
          </w:p>
        </w:tc>
        <w:tc>
          <w:tcPr>
            <w:tcW w:w="0" w:type="auto"/>
          </w:tcPr>
          <w:p w14:paraId="3B8BE790" w14:textId="43964A04" w:rsidR="007C0D28" w:rsidRPr="00076E91" w:rsidRDefault="00A041BA" w:rsidP="008D799A">
            <w:pPr>
              <w:spacing w:line="360" w:lineRule="auto"/>
              <w:rPr>
                <w:szCs w:val="24"/>
              </w:rPr>
            </w:pPr>
            <w:r w:rsidRPr="00076E91">
              <w:rPr>
                <w:szCs w:val="24"/>
              </w:rPr>
              <w:t>Bacteria</w:t>
            </w:r>
          </w:p>
        </w:tc>
      </w:tr>
      <w:tr w:rsidR="007C0D28" w:rsidRPr="00076E91" w14:paraId="1405F512" w14:textId="77777777" w:rsidTr="002E4524">
        <w:tc>
          <w:tcPr>
            <w:tcW w:w="0" w:type="auto"/>
          </w:tcPr>
          <w:p w14:paraId="75C2050B" w14:textId="77777777" w:rsidR="007C0D28" w:rsidRPr="00076E91" w:rsidRDefault="007C0D28" w:rsidP="008D799A">
            <w:pPr>
              <w:spacing w:line="360" w:lineRule="auto"/>
              <w:rPr>
                <w:szCs w:val="24"/>
              </w:rPr>
            </w:pPr>
            <w:r w:rsidRPr="00076E91">
              <w:rPr>
                <w:bCs/>
                <w:szCs w:val="24"/>
              </w:rPr>
              <w:t>479</w:t>
            </w:r>
          </w:p>
        </w:tc>
        <w:tc>
          <w:tcPr>
            <w:tcW w:w="0" w:type="auto"/>
          </w:tcPr>
          <w:p w14:paraId="0AE6733F" w14:textId="77777777" w:rsidR="007C0D28" w:rsidRPr="00611578" w:rsidRDefault="007C0D28" w:rsidP="008D799A">
            <w:pPr>
              <w:spacing w:line="360" w:lineRule="auto"/>
              <w:rPr>
                <w:i/>
                <w:szCs w:val="24"/>
              </w:rPr>
            </w:pPr>
            <w:r w:rsidRPr="00611578">
              <w:rPr>
                <w:i/>
                <w:szCs w:val="24"/>
              </w:rPr>
              <w:t>Thiobacillus denitrificans ATCC 25259</w:t>
            </w:r>
          </w:p>
        </w:tc>
        <w:tc>
          <w:tcPr>
            <w:tcW w:w="0" w:type="auto"/>
          </w:tcPr>
          <w:p w14:paraId="45DFF2C8" w14:textId="77777777" w:rsidR="007C0D28" w:rsidRPr="00D558C6" w:rsidRDefault="007C0D28" w:rsidP="008D799A">
            <w:pPr>
              <w:spacing w:line="360" w:lineRule="auto"/>
              <w:rPr>
                <w:i/>
                <w:szCs w:val="24"/>
              </w:rPr>
            </w:pPr>
            <w:r w:rsidRPr="00D558C6">
              <w:rPr>
                <w:i/>
                <w:szCs w:val="24"/>
              </w:rPr>
              <w:t>Betaproteobacteria</w:t>
            </w:r>
          </w:p>
        </w:tc>
        <w:tc>
          <w:tcPr>
            <w:tcW w:w="0" w:type="auto"/>
          </w:tcPr>
          <w:p w14:paraId="3B71B3A8" w14:textId="2BF95589" w:rsidR="007C0D28" w:rsidRPr="00076E91" w:rsidRDefault="00A041BA" w:rsidP="008D799A">
            <w:pPr>
              <w:spacing w:line="360" w:lineRule="auto"/>
              <w:rPr>
                <w:szCs w:val="24"/>
              </w:rPr>
            </w:pPr>
            <w:r w:rsidRPr="00076E91">
              <w:rPr>
                <w:szCs w:val="24"/>
              </w:rPr>
              <w:t>Bacteria</w:t>
            </w:r>
          </w:p>
        </w:tc>
      </w:tr>
      <w:tr w:rsidR="007C0D28" w:rsidRPr="00076E91" w14:paraId="50B61FE6" w14:textId="77777777" w:rsidTr="002E4524">
        <w:tc>
          <w:tcPr>
            <w:tcW w:w="0" w:type="auto"/>
          </w:tcPr>
          <w:p w14:paraId="4397807E" w14:textId="77777777" w:rsidR="007C0D28" w:rsidRPr="00076E91" w:rsidRDefault="007C0D28" w:rsidP="008D799A">
            <w:pPr>
              <w:spacing w:line="360" w:lineRule="auto"/>
              <w:rPr>
                <w:szCs w:val="24"/>
              </w:rPr>
            </w:pPr>
            <w:r w:rsidRPr="00076E91">
              <w:rPr>
                <w:bCs/>
                <w:szCs w:val="24"/>
              </w:rPr>
              <w:t>480</w:t>
            </w:r>
          </w:p>
        </w:tc>
        <w:tc>
          <w:tcPr>
            <w:tcW w:w="0" w:type="auto"/>
          </w:tcPr>
          <w:p w14:paraId="144305D8" w14:textId="77777777" w:rsidR="007C0D28" w:rsidRPr="00611578" w:rsidRDefault="007C0D28" w:rsidP="008D799A">
            <w:pPr>
              <w:spacing w:line="360" w:lineRule="auto"/>
              <w:rPr>
                <w:i/>
                <w:szCs w:val="24"/>
              </w:rPr>
            </w:pPr>
            <w:r w:rsidRPr="00611578">
              <w:rPr>
                <w:i/>
                <w:szCs w:val="24"/>
              </w:rPr>
              <w:t>Aeromonas hydrophila subsp. hydrophila ATCC 7966</w:t>
            </w:r>
          </w:p>
        </w:tc>
        <w:tc>
          <w:tcPr>
            <w:tcW w:w="0" w:type="auto"/>
          </w:tcPr>
          <w:p w14:paraId="6A43E39E"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49800E6C" w14:textId="70A2272B" w:rsidR="007C0D28" w:rsidRPr="00076E91" w:rsidRDefault="00A041BA" w:rsidP="008D799A">
            <w:pPr>
              <w:spacing w:line="360" w:lineRule="auto"/>
              <w:rPr>
                <w:szCs w:val="24"/>
              </w:rPr>
            </w:pPr>
            <w:r w:rsidRPr="00076E91">
              <w:rPr>
                <w:szCs w:val="24"/>
              </w:rPr>
              <w:t>Bacteria</w:t>
            </w:r>
          </w:p>
        </w:tc>
      </w:tr>
      <w:tr w:rsidR="007C0D28" w:rsidRPr="00076E91" w14:paraId="07E52CB2" w14:textId="77777777" w:rsidTr="002E4524">
        <w:tc>
          <w:tcPr>
            <w:tcW w:w="0" w:type="auto"/>
          </w:tcPr>
          <w:p w14:paraId="75F28C26" w14:textId="77777777" w:rsidR="007C0D28" w:rsidRPr="00076E91" w:rsidRDefault="007C0D28" w:rsidP="008D799A">
            <w:pPr>
              <w:spacing w:line="360" w:lineRule="auto"/>
              <w:rPr>
                <w:szCs w:val="24"/>
              </w:rPr>
            </w:pPr>
            <w:r w:rsidRPr="00076E91">
              <w:rPr>
                <w:bCs/>
                <w:szCs w:val="24"/>
              </w:rPr>
              <w:t>481</w:t>
            </w:r>
          </w:p>
        </w:tc>
        <w:tc>
          <w:tcPr>
            <w:tcW w:w="0" w:type="auto"/>
          </w:tcPr>
          <w:p w14:paraId="56F32133" w14:textId="77777777" w:rsidR="007C0D28" w:rsidRPr="00611578" w:rsidRDefault="007C0D28" w:rsidP="008D799A">
            <w:pPr>
              <w:spacing w:line="360" w:lineRule="auto"/>
              <w:rPr>
                <w:i/>
                <w:szCs w:val="24"/>
              </w:rPr>
            </w:pPr>
            <w:r w:rsidRPr="00611578">
              <w:rPr>
                <w:i/>
                <w:szCs w:val="24"/>
              </w:rPr>
              <w:t>Baumannia cicadellinicola str. Hc (Homalodisca coagulata)</w:t>
            </w:r>
          </w:p>
        </w:tc>
        <w:tc>
          <w:tcPr>
            <w:tcW w:w="0" w:type="auto"/>
          </w:tcPr>
          <w:p w14:paraId="484D9358"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631A6D6F" w14:textId="3AA40D93" w:rsidR="007C0D28" w:rsidRPr="00076E91" w:rsidRDefault="00A041BA" w:rsidP="008D799A">
            <w:pPr>
              <w:spacing w:line="360" w:lineRule="auto"/>
              <w:rPr>
                <w:szCs w:val="24"/>
              </w:rPr>
            </w:pPr>
            <w:r w:rsidRPr="00076E91">
              <w:rPr>
                <w:szCs w:val="24"/>
              </w:rPr>
              <w:t>Bacteria</w:t>
            </w:r>
          </w:p>
        </w:tc>
      </w:tr>
      <w:tr w:rsidR="007C0D28" w:rsidRPr="00076E91" w14:paraId="03FBF9CB" w14:textId="77777777" w:rsidTr="002E4524">
        <w:tc>
          <w:tcPr>
            <w:tcW w:w="0" w:type="auto"/>
          </w:tcPr>
          <w:p w14:paraId="7DF05551" w14:textId="77777777" w:rsidR="007C0D28" w:rsidRPr="00076E91" w:rsidRDefault="007C0D28" w:rsidP="008D799A">
            <w:pPr>
              <w:spacing w:line="360" w:lineRule="auto"/>
              <w:rPr>
                <w:szCs w:val="24"/>
              </w:rPr>
            </w:pPr>
            <w:r w:rsidRPr="00076E91">
              <w:rPr>
                <w:bCs/>
                <w:szCs w:val="24"/>
              </w:rPr>
              <w:t>482</w:t>
            </w:r>
          </w:p>
        </w:tc>
        <w:tc>
          <w:tcPr>
            <w:tcW w:w="0" w:type="auto"/>
          </w:tcPr>
          <w:p w14:paraId="6B67D529" w14:textId="77777777" w:rsidR="007C0D28" w:rsidRPr="00611578" w:rsidRDefault="007C0D28" w:rsidP="008D799A">
            <w:pPr>
              <w:spacing w:line="360" w:lineRule="auto"/>
              <w:rPr>
                <w:i/>
                <w:szCs w:val="24"/>
              </w:rPr>
            </w:pPr>
            <w:r w:rsidRPr="00611578">
              <w:rPr>
                <w:i/>
                <w:szCs w:val="24"/>
              </w:rPr>
              <w:t>Candidatus Carsonella ruddii PV</w:t>
            </w:r>
          </w:p>
        </w:tc>
        <w:tc>
          <w:tcPr>
            <w:tcW w:w="0" w:type="auto"/>
          </w:tcPr>
          <w:p w14:paraId="096985BA"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303BDF8D" w14:textId="0069845F" w:rsidR="007C0D28" w:rsidRPr="00076E91" w:rsidRDefault="00A041BA" w:rsidP="008D799A">
            <w:pPr>
              <w:spacing w:line="360" w:lineRule="auto"/>
              <w:rPr>
                <w:szCs w:val="24"/>
              </w:rPr>
            </w:pPr>
            <w:r w:rsidRPr="00076E91">
              <w:rPr>
                <w:szCs w:val="24"/>
              </w:rPr>
              <w:t>Bacteria</w:t>
            </w:r>
          </w:p>
        </w:tc>
      </w:tr>
      <w:tr w:rsidR="007C0D28" w:rsidRPr="00076E91" w14:paraId="248D0F02" w14:textId="77777777" w:rsidTr="002E4524">
        <w:tc>
          <w:tcPr>
            <w:tcW w:w="0" w:type="auto"/>
          </w:tcPr>
          <w:p w14:paraId="74AAA4DA" w14:textId="77777777" w:rsidR="007C0D28" w:rsidRPr="00076E91" w:rsidRDefault="007C0D28" w:rsidP="008D799A">
            <w:pPr>
              <w:spacing w:line="360" w:lineRule="auto"/>
              <w:rPr>
                <w:szCs w:val="24"/>
              </w:rPr>
            </w:pPr>
            <w:r w:rsidRPr="00076E91">
              <w:rPr>
                <w:bCs/>
                <w:szCs w:val="24"/>
              </w:rPr>
              <w:t>483</w:t>
            </w:r>
          </w:p>
        </w:tc>
        <w:tc>
          <w:tcPr>
            <w:tcW w:w="0" w:type="auto"/>
          </w:tcPr>
          <w:p w14:paraId="33C7D65B" w14:textId="77777777" w:rsidR="007C0D28" w:rsidRPr="00611578" w:rsidRDefault="007C0D28" w:rsidP="008D799A">
            <w:pPr>
              <w:spacing w:line="360" w:lineRule="auto"/>
              <w:rPr>
                <w:i/>
                <w:szCs w:val="24"/>
              </w:rPr>
            </w:pPr>
            <w:r w:rsidRPr="00611578">
              <w:rPr>
                <w:i/>
                <w:szCs w:val="24"/>
              </w:rPr>
              <w:t>Coxiella burnetii RSA 331</w:t>
            </w:r>
          </w:p>
        </w:tc>
        <w:tc>
          <w:tcPr>
            <w:tcW w:w="0" w:type="auto"/>
          </w:tcPr>
          <w:p w14:paraId="147735BB"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3C550427" w14:textId="27BF7E39" w:rsidR="007C0D28" w:rsidRPr="00076E91" w:rsidRDefault="00A041BA" w:rsidP="008D799A">
            <w:pPr>
              <w:spacing w:line="360" w:lineRule="auto"/>
              <w:rPr>
                <w:szCs w:val="24"/>
              </w:rPr>
            </w:pPr>
            <w:r w:rsidRPr="00076E91">
              <w:rPr>
                <w:szCs w:val="24"/>
              </w:rPr>
              <w:t>Bacteria</w:t>
            </w:r>
          </w:p>
        </w:tc>
      </w:tr>
      <w:tr w:rsidR="007C0D28" w:rsidRPr="00076E91" w14:paraId="29A4EF06" w14:textId="77777777" w:rsidTr="002E4524">
        <w:tc>
          <w:tcPr>
            <w:tcW w:w="0" w:type="auto"/>
          </w:tcPr>
          <w:p w14:paraId="5285741A" w14:textId="77777777" w:rsidR="007C0D28" w:rsidRPr="00076E91" w:rsidRDefault="007C0D28" w:rsidP="008D799A">
            <w:pPr>
              <w:spacing w:line="360" w:lineRule="auto"/>
              <w:rPr>
                <w:szCs w:val="24"/>
              </w:rPr>
            </w:pPr>
            <w:r w:rsidRPr="00076E91">
              <w:rPr>
                <w:bCs/>
                <w:szCs w:val="24"/>
              </w:rPr>
              <w:t>484</w:t>
            </w:r>
          </w:p>
        </w:tc>
        <w:tc>
          <w:tcPr>
            <w:tcW w:w="0" w:type="auto"/>
          </w:tcPr>
          <w:p w14:paraId="49C25B64" w14:textId="77777777" w:rsidR="007C0D28" w:rsidRPr="00611578" w:rsidRDefault="007C0D28" w:rsidP="008D799A">
            <w:pPr>
              <w:spacing w:line="360" w:lineRule="auto"/>
              <w:rPr>
                <w:i/>
                <w:szCs w:val="24"/>
              </w:rPr>
            </w:pPr>
            <w:r w:rsidRPr="00611578">
              <w:rPr>
                <w:i/>
                <w:szCs w:val="24"/>
              </w:rPr>
              <w:t>Dichelobacter nodosus VCS1703A</w:t>
            </w:r>
          </w:p>
        </w:tc>
        <w:tc>
          <w:tcPr>
            <w:tcW w:w="0" w:type="auto"/>
          </w:tcPr>
          <w:p w14:paraId="4038DE0D"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60AB6094" w14:textId="364D0C77" w:rsidR="007C0D28" w:rsidRPr="00076E91" w:rsidRDefault="00A041BA" w:rsidP="008D799A">
            <w:pPr>
              <w:spacing w:line="360" w:lineRule="auto"/>
              <w:rPr>
                <w:szCs w:val="24"/>
              </w:rPr>
            </w:pPr>
            <w:r w:rsidRPr="00076E91">
              <w:rPr>
                <w:szCs w:val="24"/>
              </w:rPr>
              <w:t>Bacteria</w:t>
            </w:r>
          </w:p>
        </w:tc>
      </w:tr>
      <w:tr w:rsidR="007C0D28" w:rsidRPr="00076E91" w14:paraId="29A8E5AD" w14:textId="77777777" w:rsidTr="002E4524">
        <w:tc>
          <w:tcPr>
            <w:tcW w:w="0" w:type="auto"/>
          </w:tcPr>
          <w:p w14:paraId="37728A2E" w14:textId="77777777" w:rsidR="007C0D28" w:rsidRPr="00076E91" w:rsidRDefault="007C0D28" w:rsidP="008D799A">
            <w:pPr>
              <w:spacing w:line="360" w:lineRule="auto"/>
              <w:rPr>
                <w:szCs w:val="24"/>
              </w:rPr>
            </w:pPr>
            <w:r w:rsidRPr="00076E91">
              <w:rPr>
                <w:bCs/>
                <w:szCs w:val="24"/>
              </w:rPr>
              <w:t>485</w:t>
            </w:r>
          </w:p>
        </w:tc>
        <w:tc>
          <w:tcPr>
            <w:tcW w:w="0" w:type="auto"/>
          </w:tcPr>
          <w:p w14:paraId="6A9ADDB3" w14:textId="77777777" w:rsidR="007C0D28" w:rsidRPr="00611578" w:rsidRDefault="007C0D28" w:rsidP="008D799A">
            <w:pPr>
              <w:spacing w:line="360" w:lineRule="auto"/>
              <w:rPr>
                <w:i/>
                <w:szCs w:val="24"/>
              </w:rPr>
            </w:pPr>
            <w:r w:rsidRPr="00611578">
              <w:rPr>
                <w:i/>
                <w:szCs w:val="24"/>
              </w:rPr>
              <w:t>Escherichia coli str. K-12 substr. MG1655</w:t>
            </w:r>
          </w:p>
        </w:tc>
        <w:tc>
          <w:tcPr>
            <w:tcW w:w="0" w:type="auto"/>
          </w:tcPr>
          <w:p w14:paraId="52380AC5"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4B02133D" w14:textId="775C3351" w:rsidR="007C0D28" w:rsidRPr="00076E91" w:rsidRDefault="00A041BA" w:rsidP="008D799A">
            <w:pPr>
              <w:spacing w:line="360" w:lineRule="auto"/>
              <w:rPr>
                <w:szCs w:val="24"/>
              </w:rPr>
            </w:pPr>
            <w:r w:rsidRPr="00076E91">
              <w:rPr>
                <w:szCs w:val="24"/>
              </w:rPr>
              <w:t>Bacteria</w:t>
            </w:r>
          </w:p>
        </w:tc>
      </w:tr>
      <w:tr w:rsidR="007C0D28" w:rsidRPr="00076E91" w14:paraId="32657079" w14:textId="77777777" w:rsidTr="002E4524">
        <w:tc>
          <w:tcPr>
            <w:tcW w:w="0" w:type="auto"/>
          </w:tcPr>
          <w:p w14:paraId="4F7FE182" w14:textId="77777777" w:rsidR="007C0D28" w:rsidRPr="00076E91" w:rsidRDefault="007C0D28" w:rsidP="008D799A">
            <w:pPr>
              <w:spacing w:line="360" w:lineRule="auto"/>
              <w:rPr>
                <w:szCs w:val="24"/>
              </w:rPr>
            </w:pPr>
            <w:r w:rsidRPr="00076E91">
              <w:rPr>
                <w:bCs/>
                <w:szCs w:val="24"/>
              </w:rPr>
              <w:t>486</w:t>
            </w:r>
          </w:p>
        </w:tc>
        <w:tc>
          <w:tcPr>
            <w:tcW w:w="0" w:type="auto"/>
          </w:tcPr>
          <w:p w14:paraId="7610866C" w14:textId="77777777" w:rsidR="007C0D28" w:rsidRPr="00611578" w:rsidRDefault="007C0D28" w:rsidP="008D799A">
            <w:pPr>
              <w:spacing w:line="360" w:lineRule="auto"/>
              <w:rPr>
                <w:i/>
                <w:szCs w:val="24"/>
              </w:rPr>
            </w:pPr>
            <w:r w:rsidRPr="00611578">
              <w:rPr>
                <w:i/>
                <w:szCs w:val="24"/>
              </w:rPr>
              <w:t>Haemophilus influenzae 10810</w:t>
            </w:r>
          </w:p>
        </w:tc>
        <w:tc>
          <w:tcPr>
            <w:tcW w:w="0" w:type="auto"/>
          </w:tcPr>
          <w:p w14:paraId="7301D617"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287F301C" w14:textId="0438F79A" w:rsidR="007C0D28" w:rsidRPr="00076E91" w:rsidRDefault="00A041BA" w:rsidP="008D799A">
            <w:pPr>
              <w:spacing w:line="360" w:lineRule="auto"/>
              <w:rPr>
                <w:szCs w:val="24"/>
              </w:rPr>
            </w:pPr>
            <w:r w:rsidRPr="00076E91">
              <w:rPr>
                <w:szCs w:val="24"/>
              </w:rPr>
              <w:t>Bacteria</w:t>
            </w:r>
          </w:p>
        </w:tc>
      </w:tr>
      <w:tr w:rsidR="007C0D28" w:rsidRPr="00076E91" w14:paraId="56E40CB2" w14:textId="77777777" w:rsidTr="002E4524">
        <w:tc>
          <w:tcPr>
            <w:tcW w:w="0" w:type="auto"/>
          </w:tcPr>
          <w:p w14:paraId="7898A4AD" w14:textId="77777777" w:rsidR="007C0D28" w:rsidRPr="00076E91" w:rsidRDefault="007C0D28" w:rsidP="008D799A">
            <w:pPr>
              <w:spacing w:line="360" w:lineRule="auto"/>
              <w:rPr>
                <w:szCs w:val="24"/>
              </w:rPr>
            </w:pPr>
            <w:r w:rsidRPr="00076E91">
              <w:rPr>
                <w:bCs/>
                <w:szCs w:val="24"/>
              </w:rPr>
              <w:t>487</w:t>
            </w:r>
          </w:p>
        </w:tc>
        <w:tc>
          <w:tcPr>
            <w:tcW w:w="0" w:type="auto"/>
          </w:tcPr>
          <w:p w14:paraId="799BC081" w14:textId="77777777" w:rsidR="007C0D28" w:rsidRPr="00611578" w:rsidRDefault="007C0D28" w:rsidP="008D799A">
            <w:pPr>
              <w:spacing w:line="360" w:lineRule="auto"/>
              <w:rPr>
                <w:i/>
                <w:szCs w:val="24"/>
              </w:rPr>
            </w:pPr>
            <w:r w:rsidRPr="00611578">
              <w:rPr>
                <w:i/>
                <w:szCs w:val="24"/>
              </w:rPr>
              <w:t>Marinomonas mediterranea MMB-1</w:t>
            </w:r>
          </w:p>
        </w:tc>
        <w:tc>
          <w:tcPr>
            <w:tcW w:w="0" w:type="auto"/>
          </w:tcPr>
          <w:p w14:paraId="67351331"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7A2E223A" w14:textId="6E849D5C" w:rsidR="007C0D28" w:rsidRPr="00076E91" w:rsidRDefault="00A041BA" w:rsidP="008D799A">
            <w:pPr>
              <w:spacing w:line="360" w:lineRule="auto"/>
              <w:rPr>
                <w:szCs w:val="24"/>
              </w:rPr>
            </w:pPr>
            <w:r w:rsidRPr="00076E91">
              <w:rPr>
                <w:szCs w:val="24"/>
              </w:rPr>
              <w:t>Bacteria</w:t>
            </w:r>
          </w:p>
        </w:tc>
      </w:tr>
      <w:tr w:rsidR="007C0D28" w:rsidRPr="00076E91" w14:paraId="47F5CAE7" w14:textId="77777777" w:rsidTr="002E4524">
        <w:tc>
          <w:tcPr>
            <w:tcW w:w="0" w:type="auto"/>
          </w:tcPr>
          <w:p w14:paraId="05C7EBCC" w14:textId="77777777" w:rsidR="007C0D28" w:rsidRPr="00076E91" w:rsidRDefault="007C0D28" w:rsidP="008D799A">
            <w:pPr>
              <w:spacing w:line="360" w:lineRule="auto"/>
              <w:rPr>
                <w:szCs w:val="24"/>
              </w:rPr>
            </w:pPr>
            <w:r w:rsidRPr="00076E91">
              <w:rPr>
                <w:bCs/>
                <w:szCs w:val="24"/>
              </w:rPr>
              <w:t>488</w:t>
            </w:r>
          </w:p>
        </w:tc>
        <w:tc>
          <w:tcPr>
            <w:tcW w:w="0" w:type="auto"/>
          </w:tcPr>
          <w:p w14:paraId="5F58EB9A" w14:textId="77777777" w:rsidR="007C0D28" w:rsidRPr="00611578" w:rsidRDefault="007C0D28" w:rsidP="008D799A">
            <w:pPr>
              <w:spacing w:line="360" w:lineRule="auto"/>
              <w:rPr>
                <w:i/>
                <w:szCs w:val="24"/>
              </w:rPr>
            </w:pPr>
            <w:r w:rsidRPr="00611578">
              <w:rPr>
                <w:i/>
                <w:szCs w:val="24"/>
              </w:rPr>
              <w:t>Methylococcus capsulatus str. Bath</w:t>
            </w:r>
          </w:p>
        </w:tc>
        <w:tc>
          <w:tcPr>
            <w:tcW w:w="0" w:type="auto"/>
          </w:tcPr>
          <w:p w14:paraId="71534943"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232E72C6" w14:textId="3EE93402" w:rsidR="007C0D28" w:rsidRPr="00076E91" w:rsidRDefault="00A041BA" w:rsidP="008D799A">
            <w:pPr>
              <w:spacing w:line="360" w:lineRule="auto"/>
              <w:rPr>
                <w:szCs w:val="24"/>
              </w:rPr>
            </w:pPr>
            <w:r w:rsidRPr="00076E91">
              <w:rPr>
                <w:szCs w:val="24"/>
              </w:rPr>
              <w:t>Bacteria</w:t>
            </w:r>
          </w:p>
        </w:tc>
      </w:tr>
      <w:tr w:rsidR="007C0D28" w:rsidRPr="00076E91" w14:paraId="071F367F" w14:textId="77777777" w:rsidTr="002E4524">
        <w:tc>
          <w:tcPr>
            <w:tcW w:w="0" w:type="auto"/>
          </w:tcPr>
          <w:p w14:paraId="3B75E9DE" w14:textId="77777777" w:rsidR="007C0D28" w:rsidRPr="00076E91" w:rsidRDefault="007C0D28" w:rsidP="008D799A">
            <w:pPr>
              <w:spacing w:line="360" w:lineRule="auto"/>
              <w:rPr>
                <w:szCs w:val="24"/>
              </w:rPr>
            </w:pPr>
            <w:r w:rsidRPr="00076E91">
              <w:rPr>
                <w:bCs/>
                <w:szCs w:val="24"/>
              </w:rPr>
              <w:t>489</w:t>
            </w:r>
          </w:p>
        </w:tc>
        <w:tc>
          <w:tcPr>
            <w:tcW w:w="0" w:type="auto"/>
          </w:tcPr>
          <w:p w14:paraId="6601AEAF" w14:textId="77777777" w:rsidR="007C0D28" w:rsidRPr="00611578" w:rsidRDefault="007C0D28" w:rsidP="008D799A">
            <w:pPr>
              <w:spacing w:line="360" w:lineRule="auto"/>
              <w:rPr>
                <w:i/>
                <w:szCs w:val="24"/>
              </w:rPr>
            </w:pPr>
            <w:r w:rsidRPr="00611578">
              <w:rPr>
                <w:i/>
                <w:szCs w:val="24"/>
              </w:rPr>
              <w:t>Nitrosococcus oceani ATCC 19707</w:t>
            </w:r>
          </w:p>
        </w:tc>
        <w:tc>
          <w:tcPr>
            <w:tcW w:w="0" w:type="auto"/>
          </w:tcPr>
          <w:p w14:paraId="699767FB"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707D0469" w14:textId="3D8FBF6B" w:rsidR="007C0D28" w:rsidRPr="00076E91" w:rsidRDefault="00A041BA" w:rsidP="008D799A">
            <w:pPr>
              <w:spacing w:line="360" w:lineRule="auto"/>
              <w:rPr>
                <w:szCs w:val="24"/>
              </w:rPr>
            </w:pPr>
            <w:r w:rsidRPr="00076E91">
              <w:rPr>
                <w:szCs w:val="24"/>
              </w:rPr>
              <w:t>Bacteria</w:t>
            </w:r>
          </w:p>
        </w:tc>
      </w:tr>
      <w:tr w:rsidR="007C0D28" w:rsidRPr="00076E91" w14:paraId="746FE082" w14:textId="77777777" w:rsidTr="002E4524">
        <w:tc>
          <w:tcPr>
            <w:tcW w:w="0" w:type="auto"/>
          </w:tcPr>
          <w:p w14:paraId="537A4D79" w14:textId="77777777" w:rsidR="007C0D28" w:rsidRPr="00076E91" w:rsidRDefault="007C0D28" w:rsidP="008D799A">
            <w:pPr>
              <w:spacing w:line="360" w:lineRule="auto"/>
              <w:rPr>
                <w:szCs w:val="24"/>
              </w:rPr>
            </w:pPr>
            <w:r w:rsidRPr="00076E91">
              <w:rPr>
                <w:bCs/>
                <w:szCs w:val="24"/>
              </w:rPr>
              <w:t>490</w:t>
            </w:r>
          </w:p>
        </w:tc>
        <w:tc>
          <w:tcPr>
            <w:tcW w:w="0" w:type="auto"/>
          </w:tcPr>
          <w:p w14:paraId="59A1CFDB" w14:textId="77777777" w:rsidR="007C0D28" w:rsidRPr="00611578" w:rsidRDefault="007C0D28" w:rsidP="008D799A">
            <w:pPr>
              <w:spacing w:line="360" w:lineRule="auto"/>
              <w:rPr>
                <w:i/>
                <w:szCs w:val="24"/>
              </w:rPr>
            </w:pPr>
            <w:r w:rsidRPr="00611578">
              <w:rPr>
                <w:i/>
                <w:szCs w:val="24"/>
              </w:rPr>
              <w:t>Pseudomonas putida F1</w:t>
            </w:r>
          </w:p>
        </w:tc>
        <w:tc>
          <w:tcPr>
            <w:tcW w:w="0" w:type="auto"/>
          </w:tcPr>
          <w:p w14:paraId="2FAFE2D2"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099D591A" w14:textId="36095DAB" w:rsidR="007C0D28" w:rsidRPr="00076E91" w:rsidRDefault="00A041BA" w:rsidP="008D799A">
            <w:pPr>
              <w:spacing w:line="360" w:lineRule="auto"/>
              <w:rPr>
                <w:szCs w:val="24"/>
              </w:rPr>
            </w:pPr>
            <w:r w:rsidRPr="00076E91">
              <w:rPr>
                <w:szCs w:val="24"/>
              </w:rPr>
              <w:t>Bacteria</w:t>
            </w:r>
          </w:p>
        </w:tc>
      </w:tr>
      <w:tr w:rsidR="007C0D28" w:rsidRPr="00076E91" w14:paraId="5D3C7C72" w14:textId="77777777" w:rsidTr="002E4524">
        <w:tc>
          <w:tcPr>
            <w:tcW w:w="0" w:type="auto"/>
          </w:tcPr>
          <w:p w14:paraId="0304BF8F" w14:textId="77777777" w:rsidR="007C0D28" w:rsidRPr="00076E91" w:rsidRDefault="007C0D28" w:rsidP="008D799A">
            <w:pPr>
              <w:spacing w:line="360" w:lineRule="auto"/>
              <w:rPr>
                <w:szCs w:val="24"/>
              </w:rPr>
            </w:pPr>
            <w:r w:rsidRPr="00076E91">
              <w:rPr>
                <w:bCs/>
                <w:szCs w:val="24"/>
              </w:rPr>
              <w:t>491</w:t>
            </w:r>
          </w:p>
        </w:tc>
        <w:tc>
          <w:tcPr>
            <w:tcW w:w="0" w:type="auto"/>
          </w:tcPr>
          <w:p w14:paraId="69680CC9" w14:textId="77777777" w:rsidR="007C0D28" w:rsidRPr="00611578" w:rsidRDefault="007C0D28" w:rsidP="008D799A">
            <w:pPr>
              <w:spacing w:line="360" w:lineRule="auto"/>
              <w:rPr>
                <w:i/>
                <w:szCs w:val="24"/>
              </w:rPr>
            </w:pPr>
            <w:r w:rsidRPr="00611578">
              <w:rPr>
                <w:i/>
                <w:szCs w:val="24"/>
              </w:rPr>
              <w:t>Candidatus Ruthia magnifica str. Cm (Calyptogena magnifica)</w:t>
            </w:r>
          </w:p>
        </w:tc>
        <w:tc>
          <w:tcPr>
            <w:tcW w:w="0" w:type="auto"/>
          </w:tcPr>
          <w:p w14:paraId="57BF6A36"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655A88BC" w14:textId="66B4B997" w:rsidR="007C0D28" w:rsidRPr="00076E91" w:rsidRDefault="00A041BA" w:rsidP="008D799A">
            <w:pPr>
              <w:spacing w:line="360" w:lineRule="auto"/>
              <w:rPr>
                <w:szCs w:val="24"/>
              </w:rPr>
            </w:pPr>
            <w:r w:rsidRPr="00076E91">
              <w:rPr>
                <w:szCs w:val="24"/>
              </w:rPr>
              <w:t>Bacteria</w:t>
            </w:r>
          </w:p>
        </w:tc>
      </w:tr>
    </w:tbl>
    <w:p w14:paraId="75FB2B83" w14:textId="77777777" w:rsidR="009F5610" w:rsidRDefault="009F5610" w:rsidP="008D799A">
      <w:pPr>
        <w:spacing w:after="0" w:line="360" w:lineRule="auto"/>
        <w:rPr>
          <w:szCs w:val="24"/>
        </w:rPr>
      </w:pPr>
    </w:p>
    <w:p w14:paraId="03CDCBC8" w14:textId="4146CCFA" w:rsidR="009F5610" w:rsidRDefault="009F5610" w:rsidP="00BA2B31">
      <w:pPr>
        <w:pStyle w:val="Caption"/>
        <w:keepNext/>
        <w:jc w:val="both"/>
      </w:pPr>
      <w:bookmarkStart w:id="278" w:name="_Ref384424711"/>
      <w:bookmarkStart w:id="279" w:name="_Toc386295504"/>
      <w:r>
        <w:lastRenderedPageBreak/>
        <w:t xml:space="preserve">Table </w:t>
      </w:r>
      <w:r>
        <w:fldChar w:fldCharType="begin"/>
      </w:r>
      <w:r>
        <w:instrText xml:space="preserve"> STYLEREF 1 \s </w:instrText>
      </w:r>
      <w:r>
        <w:fldChar w:fldCharType="separate"/>
      </w:r>
      <w:r w:rsidR="00CF13C3">
        <w:rPr>
          <w:noProof/>
        </w:rPr>
        <w:t>A</w:t>
      </w:r>
      <w:r>
        <w:fldChar w:fldCharType="end"/>
      </w:r>
      <w:r>
        <w:noBreakHyphen/>
      </w:r>
      <w:r>
        <w:fldChar w:fldCharType="begin"/>
      </w:r>
      <w:r>
        <w:instrText xml:space="preserve"> SEQ Table \* ARABIC \s 1 </w:instrText>
      </w:r>
      <w:r>
        <w:fldChar w:fldCharType="separate"/>
      </w:r>
      <w:r w:rsidR="00CF13C3">
        <w:rPr>
          <w:noProof/>
        </w:rPr>
        <w:t>2</w:t>
      </w:r>
      <w:r>
        <w:fldChar w:fldCharType="end"/>
      </w:r>
      <w:bookmarkEnd w:id="278"/>
      <w:r>
        <w:t xml:space="preserve">: </w:t>
      </w:r>
      <w:r w:rsidRPr="00076E91">
        <w:t>List of 30 manually KO-annotated reference taxa</w:t>
      </w:r>
      <w:r>
        <w:t xml:space="preserve"> from KEGG.</w:t>
      </w:r>
      <w:bookmarkEnd w:id="279"/>
    </w:p>
    <w:tbl>
      <w:tblPr>
        <w:tblStyle w:val="TableGrid"/>
        <w:tblW w:w="9377" w:type="dxa"/>
        <w:tblLayout w:type="fixed"/>
        <w:tblLook w:val="04A0" w:firstRow="1" w:lastRow="0" w:firstColumn="1" w:lastColumn="0" w:noHBand="0" w:noVBand="1"/>
      </w:tblPr>
      <w:tblGrid>
        <w:gridCol w:w="1065"/>
        <w:gridCol w:w="2871"/>
        <w:gridCol w:w="1842"/>
        <w:gridCol w:w="1756"/>
        <w:gridCol w:w="1843"/>
      </w:tblGrid>
      <w:tr w:rsidR="00EE038D" w:rsidRPr="006136B5" w14:paraId="1003FC3F" w14:textId="77777777" w:rsidTr="00EE038D">
        <w:trPr>
          <w:trHeight w:val="300"/>
        </w:trPr>
        <w:tc>
          <w:tcPr>
            <w:tcW w:w="1065" w:type="dxa"/>
            <w:noWrap/>
            <w:hideMark/>
          </w:tcPr>
          <w:p w14:paraId="43D02B7D" w14:textId="4746F491" w:rsidR="006136B5" w:rsidRPr="006136B5" w:rsidRDefault="006136B5" w:rsidP="006136B5">
            <w:pPr>
              <w:spacing w:line="360" w:lineRule="auto"/>
              <w:rPr>
                <w:szCs w:val="24"/>
              </w:rPr>
            </w:pPr>
            <w:r w:rsidRPr="006136B5">
              <w:rPr>
                <w:szCs w:val="24"/>
              </w:rPr>
              <w:t>ID</w:t>
            </w:r>
          </w:p>
        </w:tc>
        <w:tc>
          <w:tcPr>
            <w:tcW w:w="2871" w:type="dxa"/>
            <w:noWrap/>
            <w:hideMark/>
          </w:tcPr>
          <w:p w14:paraId="2421385F" w14:textId="77777777" w:rsidR="006136B5" w:rsidRPr="006136B5" w:rsidRDefault="006136B5" w:rsidP="006136B5">
            <w:pPr>
              <w:spacing w:line="360" w:lineRule="auto"/>
              <w:rPr>
                <w:szCs w:val="24"/>
              </w:rPr>
            </w:pPr>
            <w:r w:rsidRPr="006136B5">
              <w:rPr>
                <w:szCs w:val="24"/>
              </w:rPr>
              <w:t>Taxon name</w:t>
            </w:r>
          </w:p>
        </w:tc>
        <w:tc>
          <w:tcPr>
            <w:tcW w:w="1842" w:type="dxa"/>
            <w:noWrap/>
            <w:hideMark/>
          </w:tcPr>
          <w:p w14:paraId="297C65D0" w14:textId="3626804C" w:rsidR="006136B5" w:rsidRPr="006136B5" w:rsidRDefault="00217F52" w:rsidP="006136B5">
            <w:pPr>
              <w:spacing w:line="360" w:lineRule="auto"/>
              <w:rPr>
                <w:szCs w:val="24"/>
              </w:rPr>
            </w:pPr>
            <w:r>
              <w:rPr>
                <w:szCs w:val="24"/>
              </w:rPr>
              <w:t>P</w:t>
            </w:r>
            <w:r w:rsidR="006136B5" w:rsidRPr="006136B5">
              <w:rPr>
                <w:szCs w:val="24"/>
              </w:rPr>
              <w:t>hylum</w:t>
            </w:r>
          </w:p>
        </w:tc>
        <w:tc>
          <w:tcPr>
            <w:tcW w:w="1756" w:type="dxa"/>
            <w:noWrap/>
            <w:hideMark/>
          </w:tcPr>
          <w:p w14:paraId="245A931D" w14:textId="7E2D4581" w:rsidR="006136B5" w:rsidRPr="006136B5" w:rsidRDefault="00217F52" w:rsidP="006136B5">
            <w:pPr>
              <w:spacing w:line="360" w:lineRule="auto"/>
              <w:rPr>
                <w:szCs w:val="24"/>
              </w:rPr>
            </w:pPr>
            <w:r>
              <w:rPr>
                <w:szCs w:val="24"/>
              </w:rPr>
              <w:t>K</w:t>
            </w:r>
            <w:r w:rsidR="006136B5" w:rsidRPr="006136B5">
              <w:rPr>
                <w:szCs w:val="24"/>
              </w:rPr>
              <w:t>ingdom</w:t>
            </w:r>
          </w:p>
        </w:tc>
        <w:tc>
          <w:tcPr>
            <w:tcW w:w="1843" w:type="dxa"/>
            <w:noWrap/>
            <w:hideMark/>
          </w:tcPr>
          <w:p w14:paraId="41CA7C01" w14:textId="3A6FB15B" w:rsidR="006136B5" w:rsidRPr="006136B5" w:rsidRDefault="00217F52" w:rsidP="006136B5">
            <w:pPr>
              <w:spacing w:line="360" w:lineRule="auto"/>
              <w:rPr>
                <w:szCs w:val="24"/>
              </w:rPr>
            </w:pPr>
            <w:r>
              <w:rPr>
                <w:szCs w:val="24"/>
              </w:rPr>
              <w:t>S</w:t>
            </w:r>
            <w:r w:rsidR="006136B5" w:rsidRPr="006136B5">
              <w:rPr>
                <w:szCs w:val="24"/>
              </w:rPr>
              <w:t>uperkingdom</w:t>
            </w:r>
          </w:p>
        </w:tc>
      </w:tr>
      <w:tr w:rsidR="00EE038D" w:rsidRPr="006136B5" w14:paraId="64E2986C" w14:textId="77777777" w:rsidTr="00EE038D">
        <w:trPr>
          <w:trHeight w:val="300"/>
        </w:trPr>
        <w:tc>
          <w:tcPr>
            <w:tcW w:w="1065" w:type="dxa"/>
            <w:noWrap/>
            <w:hideMark/>
          </w:tcPr>
          <w:p w14:paraId="03F0B41D" w14:textId="77777777" w:rsidR="006136B5" w:rsidRPr="006136B5" w:rsidRDefault="006136B5" w:rsidP="006136B5">
            <w:pPr>
              <w:spacing w:line="360" w:lineRule="auto"/>
              <w:rPr>
                <w:szCs w:val="24"/>
              </w:rPr>
            </w:pPr>
            <w:r w:rsidRPr="006136B5">
              <w:rPr>
                <w:szCs w:val="24"/>
              </w:rPr>
              <w:t>33169</w:t>
            </w:r>
          </w:p>
        </w:tc>
        <w:tc>
          <w:tcPr>
            <w:tcW w:w="2871" w:type="dxa"/>
            <w:noWrap/>
            <w:hideMark/>
          </w:tcPr>
          <w:p w14:paraId="443A6AFE" w14:textId="77777777" w:rsidR="006136B5" w:rsidRPr="00217F52" w:rsidRDefault="006136B5" w:rsidP="006136B5">
            <w:pPr>
              <w:spacing w:line="360" w:lineRule="auto"/>
              <w:rPr>
                <w:i/>
                <w:szCs w:val="24"/>
              </w:rPr>
            </w:pPr>
            <w:r w:rsidRPr="00217F52">
              <w:rPr>
                <w:i/>
                <w:szCs w:val="24"/>
              </w:rPr>
              <w:t>Ashbya gossypii</w:t>
            </w:r>
          </w:p>
        </w:tc>
        <w:tc>
          <w:tcPr>
            <w:tcW w:w="1842" w:type="dxa"/>
            <w:noWrap/>
            <w:hideMark/>
          </w:tcPr>
          <w:p w14:paraId="10275D6E" w14:textId="77777777" w:rsidR="006136B5" w:rsidRPr="006136B5" w:rsidRDefault="006136B5" w:rsidP="006136B5">
            <w:pPr>
              <w:spacing w:line="360" w:lineRule="auto"/>
              <w:rPr>
                <w:szCs w:val="24"/>
              </w:rPr>
            </w:pPr>
            <w:r w:rsidRPr="006136B5">
              <w:rPr>
                <w:szCs w:val="24"/>
              </w:rPr>
              <w:t>Ascomycota</w:t>
            </w:r>
          </w:p>
        </w:tc>
        <w:tc>
          <w:tcPr>
            <w:tcW w:w="1756" w:type="dxa"/>
            <w:noWrap/>
            <w:hideMark/>
          </w:tcPr>
          <w:p w14:paraId="5137FF8E" w14:textId="77777777" w:rsidR="006136B5" w:rsidRPr="006136B5" w:rsidRDefault="006136B5" w:rsidP="006136B5">
            <w:pPr>
              <w:spacing w:line="360" w:lineRule="auto"/>
              <w:rPr>
                <w:szCs w:val="24"/>
              </w:rPr>
            </w:pPr>
            <w:r w:rsidRPr="006136B5">
              <w:rPr>
                <w:szCs w:val="24"/>
              </w:rPr>
              <w:t>Fungi</w:t>
            </w:r>
          </w:p>
        </w:tc>
        <w:tc>
          <w:tcPr>
            <w:tcW w:w="1843" w:type="dxa"/>
            <w:noWrap/>
            <w:hideMark/>
          </w:tcPr>
          <w:p w14:paraId="6C53C612" w14:textId="77777777" w:rsidR="006136B5" w:rsidRPr="006136B5" w:rsidRDefault="006136B5" w:rsidP="006136B5">
            <w:pPr>
              <w:spacing w:line="360" w:lineRule="auto"/>
              <w:rPr>
                <w:szCs w:val="24"/>
              </w:rPr>
            </w:pPr>
            <w:r w:rsidRPr="006136B5">
              <w:rPr>
                <w:szCs w:val="24"/>
              </w:rPr>
              <w:t>Eukaryota</w:t>
            </w:r>
          </w:p>
        </w:tc>
      </w:tr>
      <w:tr w:rsidR="00EE038D" w:rsidRPr="006136B5" w14:paraId="3545C9A8" w14:textId="77777777" w:rsidTr="00EE038D">
        <w:trPr>
          <w:trHeight w:val="300"/>
        </w:trPr>
        <w:tc>
          <w:tcPr>
            <w:tcW w:w="1065" w:type="dxa"/>
            <w:noWrap/>
            <w:hideMark/>
          </w:tcPr>
          <w:p w14:paraId="63FE590C" w14:textId="77777777" w:rsidR="006136B5" w:rsidRPr="006136B5" w:rsidRDefault="006136B5" w:rsidP="006136B5">
            <w:pPr>
              <w:spacing w:line="360" w:lineRule="auto"/>
              <w:rPr>
                <w:szCs w:val="24"/>
              </w:rPr>
            </w:pPr>
            <w:r w:rsidRPr="006136B5">
              <w:rPr>
                <w:szCs w:val="24"/>
              </w:rPr>
              <w:t>4896</w:t>
            </w:r>
          </w:p>
        </w:tc>
        <w:tc>
          <w:tcPr>
            <w:tcW w:w="2871" w:type="dxa"/>
            <w:noWrap/>
            <w:hideMark/>
          </w:tcPr>
          <w:p w14:paraId="2FAB1E31" w14:textId="77777777" w:rsidR="006136B5" w:rsidRPr="00217F52" w:rsidRDefault="006136B5" w:rsidP="006136B5">
            <w:pPr>
              <w:spacing w:line="360" w:lineRule="auto"/>
              <w:rPr>
                <w:i/>
                <w:szCs w:val="24"/>
              </w:rPr>
            </w:pPr>
            <w:r w:rsidRPr="00217F52">
              <w:rPr>
                <w:i/>
                <w:szCs w:val="24"/>
              </w:rPr>
              <w:t>Schizosaccharomyces pombe</w:t>
            </w:r>
          </w:p>
        </w:tc>
        <w:tc>
          <w:tcPr>
            <w:tcW w:w="1842" w:type="dxa"/>
            <w:noWrap/>
            <w:hideMark/>
          </w:tcPr>
          <w:p w14:paraId="52B208CE" w14:textId="77777777" w:rsidR="006136B5" w:rsidRPr="006136B5" w:rsidRDefault="006136B5" w:rsidP="006136B5">
            <w:pPr>
              <w:spacing w:line="360" w:lineRule="auto"/>
              <w:rPr>
                <w:szCs w:val="24"/>
              </w:rPr>
            </w:pPr>
            <w:r w:rsidRPr="006136B5">
              <w:rPr>
                <w:szCs w:val="24"/>
              </w:rPr>
              <w:t>Ascomycota</w:t>
            </w:r>
          </w:p>
        </w:tc>
        <w:tc>
          <w:tcPr>
            <w:tcW w:w="1756" w:type="dxa"/>
            <w:noWrap/>
            <w:hideMark/>
          </w:tcPr>
          <w:p w14:paraId="130899DC" w14:textId="77777777" w:rsidR="006136B5" w:rsidRPr="006136B5" w:rsidRDefault="006136B5" w:rsidP="006136B5">
            <w:pPr>
              <w:spacing w:line="360" w:lineRule="auto"/>
              <w:rPr>
                <w:szCs w:val="24"/>
              </w:rPr>
            </w:pPr>
            <w:r w:rsidRPr="006136B5">
              <w:rPr>
                <w:szCs w:val="24"/>
              </w:rPr>
              <w:t>Fungi</w:t>
            </w:r>
          </w:p>
        </w:tc>
        <w:tc>
          <w:tcPr>
            <w:tcW w:w="1843" w:type="dxa"/>
            <w:noWrap/>
            <w:hideMark/>
          </w:tcPr>
          <w:p w14:paraId="4C034A4A" w14:textId="77777777" w:rsidR="006136B5" w:rsidRPr="006136B5" w:rsidRDefault="006136B5" w:rsidP="006136B5">
            <w:pPr>
              <w:spacing w:line="360" w:lineRule="auto"/>
              <w:rPr>
                <w:szCs w:val="24"/>
              </w:rPr>
            </w:pPr>
            <w:r w:rsidRPr="006136B5">
              <w:rPr>
                <w:szCs w:val="24"/>
              </w:rPr>
              <w:t>Eukaryota</w:t>
            </w:r>
          </w:p>
        </w:tc>
      </w:tr>
      <w:tr w:rsidR="00EE038D" w:rsidRPr="006136B5" w14:paraId="426F8383" w14:textId="77777777" w:rsidTr="00EE038D">
        <w:trPr>
          <w:trHeight w:val="300"/>
        </w:trPr>
        <w:tc>
          <w:tcPr>
            <w:tcW w:w="1065" w:type="dxa"/>
            <w:noWrap/>
            <w:hideMark/>
          </w:tcPr>
          <w:p w14:paraId="51560487" w14:textId="77777777" w:rsidR="006136B5" w:rsidRPr="006136B5" w:rsidRDefault="006136B5" w:rsidP="006136B5">
            <w:pPr>
              <w:spacing w:line="360" w:lineRule="auto"/>
              <w:rPr>
                <w:szCs w:val="24"/>
              </w:rPr>
            </w:pPr>
            <w:r w:rsidRPr="006136B5">
              <w:rPr>
                <w:szCs w:val="24"/>
              </w:rPr>
              <w:t>5476</w:t>
            </w:r>
          </w:p>
        </w:tc>
        <w:tc>
          <w:tcPr>
            <w:tcW w:w="2871" w:type="dxa"/>
            <w:noWrap/>
            <w:hideMark/>
          </w:tcPr>
          <w:p w14:paraId="6BF8885B" w14:textId="77777777" w:rsidR="006136B5" w:rsidRPr="00217F52" w:rsidRDefault="006136B5" w:rsidP="006136B5">
            <w:pPr>
              <w:spacing w:line="360" w:lineRule="auto"/>
              <w:rPr>
                <w:i/>
                <w:szCs w:val="24"/>
              </w:rPr>
            </w:pPr>
            <w:r w:rsidRPr="00217F52">
              <w:rPr>
                <w:i/>
                <w:szCs w:val="24"/>
              </w:rPr>
              <w:t>Candida albicans</w:t>
            </w:r>
          </w:p>
        </w:tc>
        <w:tc>
          <w:tcPr>
            <w:tcW w:w="1842" w:type="dxa"/>
            <w:noWrap/>
            <w:hideMark/>
          </w:tcPr>
          <w:p w14:paraId="3893F8AE" w14:textId="77777777" w:rsidR="006136B5" w:rsidRPr="006136B5" w:rsidRDefault="006136B5" w:rsidP="006136B5">
            <w:pPr>
              <w:spacing w:line="360" w:lineRule="auto"/>
              <w:rPr>
                <w:szCs w:val="24"/>
              </w:rPr>
            </w:pPr>
            <w:r w:rsidRPr="006136B5">
              <w:rPr>
                <w:szCs w:val="24"/>
              </w:rPr>
              <w:t>Ascomycota</w:t>
            </w:r>
          </w:p>
        </w:tc>
        <w:tc>
          <w:tcPr>
            <w:tcW w:w="1756" w:type="dxa"/>
            <w:noWrap/>
            <w:hideMark/>
          </w:tcPr>
          <w:p w14:paraId="1FB7FB29" w14:textId="77777777" w:rsidR="006136B5" w:rsidRPr="006136B5" w:rsidRDefault="006136B5" w:rsidP="006136B5">
            <w:pPr>
              <w:spacing w:line="360" w:lineRule="auto"/>
              <w:rPr>
                <w:szCs w:val="24"/>
              </w:rPr>
            </w:pPr>
            <w:r w:rsidRPr="006136B5">
              <w:rPr>
                <w:szCs w:val="24"/>
              </w:rPr>
              <w:t>Fungi</w:t>
            </w:r>
          </w:p>
        </w:tc>
        <w:tc>
          <w:tcPr>
            <w:tcW w:w="1843" w:type="dxa"/>
            <w:noWrap/>
            <w:hideMark/>
          </w:tcPr>
          <w:p w14:paraId="702B2677" w14:textId="77777777" w:rsidR="006136B5" w:rsidRPr="006136B5" w:rsidRDefault="006136B5" w:rsidP="006136B5">
            <w:pPr>
              <w:spacing w:line="360" w:lineRule="auto"/>
              <w:rPr>
                <w:szCs w:val="24"/>
              </w:rPr>
            </w:pPr>
            <w:r w:rsidRPr="006136B5">
              <w:rPr>
                <w:szCs w:val="24"/>
              </w:rPr>
              <w:t>Eukaryota</w:t>
            </w:r>
          </w:p>
        </w:tc>
      </w:tr>
      <w:tr w:rsidR="00EE038D" w:rsidRPr="006136B5" w14:paraId="320DAF32" w14:textId="77777777" w:rsidTr="00EE038D">
        <w:trPr>
          <w:trHeight w:val="300"/>
        </w:trPr>
        <w:tc>
          <w:tcPr>
            <w:tcW w:w="1065" w:type="dxa"/>
            <w:noWrap/>
            <w:hideMark/>
          </w:tcPr>
          <w:p w14:paraId="4B15222A" w14:textId="77777777" w:rsidR="006136B5" w:rsidRPr="006136B5" w:rsidRDefault="006136B5" w:rsidP="006136B5">
            <w:pPr>
              <w:spacing w:line="360" w:lineRule="auto"/>
              <w:rPr>
                <w:szCs w:val="24"/>
              </w:rPr>
            </w:pPr>
            <w:r w:rsidRPr="006136B5">
              <w:rPr>
                <w:szCs w:val="24"/>
              </w:rPr>
              <w:t>4932</w:t>
            </w:r>
          </w:p>
        </w:tc>
        <w:tc>
          <w:tcPr>
            <w:tcW w:w="2871" w:type="dxa"/>
            <w:noWrap/>
            <w:hideMark/>
          </w:tcPr>
          <w:p w14:paraId="04CC7C7A" w14:textId="77777777" w:rsidR="006136B5" w:rsidRPr="00217F52" w:rsidRDefault="006136B5" w:rsidP="006136B5">
            <w:pPr>
              <w:spacing w:line="360" w:lineRule="auto"/>
              <w:rPr>
                <w:i/>
                <w:szCs w:val="24"/>
              </w:rPr>
            </w:pPr>
            <w:r w:rsidRPr="00217F52">
              <w:rPr>
                <w:i/>
                <w:szCs w:val="24"/>
              </w:rPr>
              <w:t>Saccharomyces cerevisiae</w:t>
            </w:r>
          </w:p>
        </w:tc>
        <w:tc>
          <w:tcPr>
            <w:tcW w:w="1842" w:type="dxa"/>
            <w:noWrap/>
            <w:hideMark/>
          </w:tcPr>
          <w:p w14:paraId="33D01848" w14:textId="77777777" w:rsidR="006136B5" w:rsidRPr="006136B5" w:rsidRDefault="006136B5" w:rsidP="006136B5">
            <w:pPr>
              <w:spacing w:line="360" w:lineRule="auto"/>
              <w:rPr>
                <w:szCs w:val="24"/>
              </w:rPr>
            </w:pPr>
            <w:r w:rsidRPr="006136B5">
              <w:rPr>
                <w:szCs w:val="24"/>
              </w:rPr>
              <w:t>Ascomycota</w:t>
            </w:r>
          </w:p>
        </w:tc>
        <w:tc>
          <w:tcPr>
            <w:tcW w:w="1756" w:type="dxa"/>
            <w:noWrap/>
            <w:hideMark/>
          </w:tcPr>
          <w:p w14:paraId="51405254" w14:textId="77777777" w:rsidR="006136B5" w:rsidRPr="006136B5" w:rsidRDefault="006136B5" w:rsidP="006136B5">
            <w:pPr>
              <w:spacing w:line="360" w:lineRule="auto"/>
              <w:rPr>
                <w:szCs w:val="24"/>
              </w:rPr>
            </w:pPr>
            <w:r w:rsidRPr="006136B5">
              <w:rPr>
                <w:szCs w:val="24"/>
              </w:rPr>
              <w:t>Fungi</w:t>
            </w:r>
          </w:p>
        </w:tc>
        <w:tc>
          <w:tcPr>
            <w:tcW w:w="1843" w:type="dxa"/>
            <w:noWrap/>
            <w:hideMark/>
          </w:tcPr>
          <w:p w14:paraId="2BA347FE" w14:textId="77777777" w:rsidR="006136B5" w:rsidRPr="006136B5" w:rsidRDefault="006136B5" w:rsidP="006136B5">
            <w:pPr>
              <w:spacing w:line="360" w:lineRule="auto"/>
              <w:rPr>
                <w:szCs w:val="24"/>
              </w:rPr>
            </w:pPr>
            <w:r w:rsidRPr="006136B5">
              <w:rPr>
                <w:szCs w:val="24"/>
              </w:rPr>
              <w:t>Eukaryota</w:t>
            </w:r>
          </w:p>
        </w:tc>
      </w:tr>
      <w:tr w:rsidR="00EE038D" w:rsidRPr="006136B5" w14:paraId="594165C4" w14:textId="77777777" w:rsidTr="00EE038D">
        <w:trPr>
          <w:trHeight w:val="300"/>
        </w:trPr>
        <w:tc>
          <w:tcPr>
            <w:tcW w:w="1065" w:type="dxa"/>
            <w:noWrap/>
            <w:hideMark/>
          </w:tcPr>
          <w:p w14:paraId="5206D56C" w14:textId="77777777" w:rsidR="006136B5" w:rsidRPr="006136B5" w:rsidRDefault="006136B5" w:rsidP="006136B5">
            <w:pPr>
              <w:spacing w:line="360" w:lineRule="auto"/>
              <w:rPr>
                <w:szCs w:val="24"/>
              </w:rPr>
            </w:pPr>
            <w:r w:rsidRPr="006136B5">
              <w:rPr>
                <w:szCs w:val="24"/>
              </w:rPr>
              <w:t>5141</w:t>
            </w:r>
          </w:p>
        </w:tc>
        <w:tc>
          <w:tcPr>
            <w:tcW w:w="2871" w:type="dxa"/>
            <w:noWrap/>
            <w:hideMark/>
          </w:tcPr>
          <w:p w14:paraId="6B367C47" w14:textId="77777777" w:rsidR="006136B5" w:rsidRPr="00217F52" w:rsidRDefault="006136B5" w:rsidP="006136B5">
            <w:pPr>
              <w:spacing w:line="360" w:lineRule="auto"/>
              <w:rPr>
                <w:i/>
                <w:szCs w:val="24"/>
              </w:rPr>
            </w:pPr>
            <w:r w:rsidRPr="00217F52">
              <w:rPr>
                <w:i/>
                <w:szCs w:val="24"/>
              </w:rPr>
              <w:t>Neurospora crassa</w:t>
            </w:r>
          </w:p>
        </w:tc>
        <w:tc>
          <w:tcPr>
            <w:tcW w:w="1842" w:type="dxa"/>
            <w:noWrap/>
            <w:hideMark/>
          </w:tcPr>
          <w:p w14:paraId="244AAD26" w14:textId="77777777" w:rsidR="006136B5" w:rsidRPr="006136B5" w:rsidRDefault="006136B5" w:rsidP="006136B5">
            <w:pPr>
              <w:spacing w:line="360" w:lineRule="auto"/>
              <w:rPr>
                <w:szCs w:val="24"/>
              </w:rPr>
            </w:pPr>
            <w:r w:rsidRPr="006136B5">
              <w:rPr>
                <w:szCs w:val="24"/>
              </w:rPr>
              <w:t>Ascomycota</w:t>
            </w:r>
          </w:p>
        </w:tc>
        <w:tc>
          <w:tcPr>
            <w:tcW w:w="1756" w:type="dxa"/>
            <w:noWrap/>
            <w:hideMark/>
          </w:tcPr>
          <w:p w14:paraId="5FE1604C" w14:textId="77777777" w:rsidR="006136B5" w:rsidRPr="006136B5" w:rsidRDefault="006136B5" w:rsidP="006136B5">
            <w:pPr>
              <w:spacing w:line="360" w:lineRule="auto"/>
              <w:rPr>
                <w:szCs w:val="24"/>
              </w:rPr>
            </w:pPr>
            <w:r w:rsidRPr="006136B5">
              <w:rPr>
                <w:szCs w:val="24"/>
              </w:rPr>
              <w:t>Fungi</w:t>
            </w:r>
          </w:p>
        </w:tc>
        <w:tc>
          <w:tcPr>
            <w:tcW w:w="1843" w:type="dxa"/>
            <w:noWrap/>
            <w:hideMark/>
          </w:tcPr>
          <w:p w14:paraId="6438271D" w14:textId="77777777" w:rsidR="006136B5" w:rsidRPr="006136B5" w:rsidRDefault="006136B5" w:rsidP="006136B5">
            <w:pPr>
              <w:spacing w:line="360" w:lineRule="auto"/>
              <w:rPr>
                <w:szCs w:val="24"/>
              </w:rPr>
            </w:pPr>
            <w:r w:rsidRPr="006136B5">
              <w:rPr>
                <w:szCs w:val="24"/>
              </w:rPr>
              <w:t>Eukaryota</w:t>
            </w:r>
          </w:p>
        </w:tc>
      </w:tr>
      <w:tr w:rsidR="00EE038D" w:rsidRPr="006136B5" w14:paraId="5B0737EB" w14:textId="77777777" w:rsidTr="00EE038D">
        <w:trPr>
          <w:trHeight w:val="300"/>
        </w:trPr>
        <w:tc>
          <w:tcPr>
            <w:tcW w:w="1065" w:type="dxa"/>
            <w:noWrap/>
            <w:hideMark/>
          </w:tcPr>
          <w:p w14:paraId="3CE9EF10" w14:textId="77777777" w:rsidR="006136B5" w:rsidRPr="006136B5" w:rsidRDefault="006136B5" w:rsidP="006136B5">
            <w:pPr>
              <w:spacing w:line="360" w:lineRule="auto"/>
              <w:rPr>
                <w:szCs w:val="24"/>
              </w:rPr>
            </w:pPr>
            <w:r w:rsidRPr="006136B5">
              <w:rPr>
                <w:szCs w:val="24"/>
              </w:rPr>
              <w:t>162425</w:t>
            </w:r>
          </w:p>
        </w:tc>
        <w:tc>
          <w:tcPr>
            <w:tcW w:w="2871" w:type="dxa"/>
            <w:noWrap/>
            <w:hideMark/>
          </w:tcPr>
          <w:p w14:paraId="75851100" w14:textId="77777777" w:rsidR="006136B5" w:rsidRPr="00217F52" w:rsidRDefault="006136B5" w:rsidP="006136B5">
            <w:pPr>
              <w:spacing w:line="360" w:lineRule="auto"/>
              <w:rPr>
                <w:i/>
                <w:szCs w:val="24"/>
              </w:rPr>
            </w:pPr>
            <w:r w:rsidRPr="00217F52">
              <w:rPr>
                <w:i/>
                <w:szCs w:val="24"/>
              </w:rPr>
              <w:t>Aspergillus nidulans</w:t>
            </w:r>
          </w:p>
        </w:tc>
        <w:tc>
          <w:tcPr>
            <w:tcW w:w="1842" w:type="dxa"/>
            <w:noWrap/>
            <w:hideMark/>
          </w:tcPr>
          <w:p w14:paraId="0CEA2530" w14:textId="77777777" w:rsidR="006136B5" w:rsidRPr="006136B5" w:rsidRDefault="006136B5" w:rsidP="006136B5">
            <w:pPr>
              <w:spacing w:line="360" w:lineRule="auto"/>
              <w:rPr>
                <w:szCs w:val="24"/>
              </w:rPr>
            </w:pPr>
            <w:r w:rsidRPr="006136B5">
              <w:rPr>
                <w:szCs w:val="24"/>
              </w:rPr>
              <w:t>Ascomycota</w:t>
            </w:r>
          </w:p>
        </w:tc>
        <w:tc>
          <w:tcPr>
            <w:tcW w:w="1756" w:type="dxa"/>
            <w:noWrap/>
            <w:hideMark/>
          </w:tcPr>
          <w:p w14:paraId="0DA16367" w14:textId="77777777" w:rsidR="006136B5" w:rsidRPr="006136B5" w:rsidRDefault="006136B5" w:rsidP="006136B5">
            <w:pPr>
              <w:spacing w:line="360" w:lineRule="auto"/>
              <w:rPr>
                <w:szCs w:val="24"/>
              </w:rPr>
            </w:pPr>
            <w:r w:rsidRPr="006136B5">
              <w:rPr>
                <w:szCs w:val="24"/>
              </w:rPr>
              <w:t>Fungi</w:t>
            </w:r>
          </w:p>
        </w:tc>
        <w:tc>
          <w:tcPr>
            <w:tcW w:w="1843" w:type="dxa"/>
            <w:noWrap/>
            <w:hideMark/>
          </w:tcPr>
          <w:p w14:paraId="036F2C68" w14:textId="77777777" w:rsidR="006136B5" w:rsidRPr="006136B5" w:rsidRDefault="006136B5" w:rsidP="006136B5">
            <w:pPr>
              <w:spacing w:line="360" w:lineRule="auto"/>
              <w:rPr>
                <w:szCs w:val="24"/>
              </w:rPr>
            </w:pPr>
            <w:r w:rsidRPr="006136B5">
              <w:rPr>
                <w:szCs w:val="24"/>
              </w:rPr>
              <w:t>Eukaryota</w:t>
            </w:r>
          </w:p>
        </w:tc>
      </w:tr>
      <w:tr w:rsidR="00EE038D" w:rsidRPr="006136B5" w14:paraId="5337A3FA" w14:textId="77777777" w:rsidTr="00EE038D">
        <w:trPr>
          <w:trHeight w:val="300"/>
        </w:trPr>
        <w:tc>
          <w:tcPr>
            <w:tcW w:w="1065" w:type="dxa"/>
            <w:noWrap/>
            <w:hideMark/>
          </w:tcPr>
          <w:p w14:paraId="3EF91DAB" w14:textId="77777777" w:rsidR="006136B5" w:rsidRPr="006136B5" w:rsidRDefault="006136B5" w:rsidP="006136B5">
            <w:pPr>
              <w:spacing w:line="360" w:lineRule="auto"/>
              <w:rPr>
                <w:szCs w:val="24"/>
              </w:rPr>
            </w:pPr>
            <w:r w:rsidRPr="006136B5">
              <w:rPr>
                <w:szCs w:val="24"/>
              </w:rPr>
              <w:t>9606</w:t>
            </w:r>
          </w:p>
        </w:tc>
        <w:tc>
          <w:tcPr>
            <w:tcW w:w="2871" w:type="dxa"/>
            <w:noWrap/>
            <w:hideMark/>
          </w:tcPr>
          <w:p w14:paraId="75F40727" w14:textId="77777777" w:rsidR="006136B5" w:rsidRPr="00217F52" w:rsidRDefault="006136B5" w:rsidP="006136B5">
            <w:pPr>
              <w:spacing w:line="360" w:lineRule="auto"/>
              <w:rPr>
                <w:i/>
                <w:szCs w:val="24"/>
              </w:rPr>
            </w:pPr>
            <w:r w:rsidRPr="00217F52">
              <w:rPr>
                <w:i/>
                <w:szCs w:val="24"/>
              </w:rPr>
              <w:t>Homo sapiens</w:t>
            </w:r>
          </w:p>
        </w:tc>
        <w:tc>
          <w:tcPr>
            <w:tcW w:w="1842" w:type="dxa"/>
            <w:noWrap/>
            <w:hideMark/>
          </w:tcPr>
          <w:p w14:paraId="2DC361CC" w14:textId="77777777" w:rsidR="006136B5" w:rsidRPr="006136B5" w:rsidRDefault="006136B5" w:rsidP="006136B5">
            <w:pPr>
              <w:spacing w:line="360" w:lineRule="auto"/>
              <w:rPr>
                <w:szCs w:val="24"/>
              </w:rPr>
            </w:pPr>
            <w:r w:rsidRPr="006136B5">
              <w:rPr>
                <w:szCs w:val="24"/>
              </w:rPr>
              <w:t>Chordata</w:t>
            </w:r>
          </w:p>
        </w:tc>
        <w:tc>
          <w:tcPr>
            <w:tcW w:w="1756" w:type="dxa"/>
            <w:noWrap/>
            <w:hideMark/>
          </w:tcPr>
          <w:p w14:paraId="3B8BA80D" w14:textId="77777777" w:rsidR="006136B5" w:rsidRPr="006136B5" w:rsidRDefault="006136B5" w:rsidP="006136B5">
            <w:pPr>
              <w:spacing w:line="360" w:lineRule="auto"/>
              <w:rPr>
                <w:szCs w:val="24"/>
              </w:rPr>
            </w:pPr>
            <w:r w:rsidRPr="006136B5">
              <w:rPr>
                <w:szCs w:val="24"/>
              </w:rPr>
              <w:t>Metazoa</w:t>
            </w:r>
          </w:p>
        </w:tc>
        <w:tc>
          <w:tcPr>
            <w:tcW w:w="1843" w:type="dxa"/>
            <w:noWrap/>
            <w:hideMark/>
          </w:tcPr>
          <w:p w14:paraId="77BAC57F" w14:textId="77777777" w:rsidR="006136B5" w:rsidRPr="006136B5" w:rsidRDefault="006136B5" w:rsidP="006136B5">
            <w:pPr>
              <w:spacing w:line="360" w:lineRule="auto"/>
              <w:rPr>
                <w:szCs w:val="24"/>
              </w:rPr>
            </w:pPr>
            <w:r w:rsidRPr="006136B5">
              <w:rPr>
                <w:szCs w:val="24"/>
              </w:rPr>
              <w:t>Eukaryota</w:t>
            </w:r>
          </w:p>
        </w:tc>
      </w:tr>
      <w:tr w:rsidR="00EE038D" w:rsidRPr="006136B5" w14:paraId="7339F478" w14:textId="77777777" w:rsidTr="00EE038D">
        <w:trPr>
          <w:trHeight w:val="300"/>
        </w:trPr>
        <w:tc>
          <w:tcPr>
            <w:tcW w:w="1065" w:type="dxa"/>
            <w:noWrap/>
            <w:hideMark/>
          </w:tcPr>
          <w:p w14:paraId="189A9DFE" w14:textId="77777777" w:rsidR="006136B5" w:rsidRPr="006136B5" w:rsidRDefault="006136B5" w:rsidP="006136B5">
            <w:pPr>
              <w:spacing w:line="360" w:lineRule="auto"/>
              <w:rPr>
                <w:szCs w:val="24"/>
              </w:rPr>
            </w:pPr>
            <w:r w:rsidRPr="006136B5">
              <w:rPr>
                <w:szCs w:val="24"/>
              </w:rPr>
              <w:t>10090</w:t>
            </w:r>
          </w:p>
        </w:tc>
        <w:tc>
          <w:tcPr>
            <w:tcW w:w="2871" w:type="dxa"/>
            <w:noWrap/>
            <w:hideMark/>
          </w:tcPr>
          <w:p w14:paraId="7EABC986" w14:textId="77777777" w:rsidR="006136B5" w:rsidRPr="00217F52" w:rsidRDefault="006136B5" w:rsidP="006136B5">
            <w:pPr>
              <w:spacing w:line="360" w:lineRule="auto"/>
              <w:rPr>
                <w:i/>
                <w:szCs w:val="24"/>
              </w:rPr>
            </w:pPr>
            <w:r w:rsidRPr="00217F52">
              <w:rPr>
                <w:i/>
                <w:szCs w:val="24"/>
              </w:rPr>
              <w:t>Mus musculus</w:t>
            </w:r>
          </w:p>
        </w:tc>
        <w:tc>
          <w:tcPr>
            <w:tcW w:w="1842" w:type="dxa"/>
            <w:noWrap/>
            <w:hideMark/>
          </w:tcPr>
          <w:p w14:paraId="1F5F18FC" w14:textId="77777777" w:rsidR="006136B5" w:rsidRPr="006136B5" w:rsidRDefault="006136B5" w:rsidP="006136B5">
            <w:pPr>
              <w:spacing w:line="360" w:lineRule="auto"/>
              <w:rPr>
                <w:szCs w:val="24"/>
              </w:rPr>
            </w:pPr>
            <w:r w:rsidRPr="006136B5">
              <w:rPr>
                <w:szCs w:val="24"/>
              </w:rPr>
              <w:t>Chordata</w:t>
            </w:r>
          </w:p>
        </w:tc>
        <w:tc>
          <w:tcPr>
            <w:tcW w:w="1756" w:type="dxa"/>
            <w:noWrap/>
            <w:hideMark/>
          </w:tcPr>
          <w:p w14:paraId="1E4E4667" w14:textId="77777777" w:rsidR="006136B5" w:rsidRPr="006136B5" w:rsidRDefault="006136B5" w:rsidP="006136B5">
            <w:pPr>
              <w:spacing w:line="360" w:lineRule="auto"/>
              <w:rPr>
                <w:szCs w:val="24"/>
              </w:rPr>
            </w:pPr>
            <w:r w:rsidRPr="006136B5">
              <w:rPr>
                <w:szCs w:val="24"/>
              </w:rPr>
              <w:t>Metazoa</w:t>
            </w:r>
          </w:p>
        </w:tc>
        <w:tc>
          <w:tcPr>
            <w:tcW w:w="1843" w:type="dxa"/>
            <w:noWrap/>
            <w:hideMark/>
          </w:tcPr>
          <w:p w14:paraId="3BEFA281" w14:textId="77777777" w:rsidR="006136B5" w:rsidRPr="006136B5" w:rsidRDefault="006136B5" w:rsidP="006136B5">
            <w:pPr>
              <w:spacing w:line="360" w:lineRule="auto"/>
              <w:rPr>
                <w:szCs w:val="24"/>
              </w:rPr>
            </w:pPr>
            <w:r w:rsidRPr="006136B5">
              <w:rPr>
                <w:szCs w:val="24"/>
              </w:rPr>
              <w:t>Eukaryota</w:t>
            </w:r>
          </w:p>
        </w:tc>
      </w:tr>
      <w:tr w:rsidR="00EE038D" w:rsidRPr="006136B5" w14:paraId="3931781F" w14:textId="77777777" w:rsidTr="00EE038D">
        <w:trPr>
          <w:trHeight w:val="300"/>
        </w:trPr>
        <w:tc>
          <w:tcPr>
            <w:tcW w:w="1065" w:type="dxa"/>
            <w:noWrap/>
            <w:hideMark/>
          </w:tcPr>
          <w:p w14:paraId="116495FC" w14:textId="77777777" w:rsidR="006136B5" w:rsidRPr="006136B5" w:rsidRDefault="006136B5" w:rsidP="006136B5">
            <w:pPr>
              <w:spacing w:line="360" w:lineRule="auto"/>
              <w:rPr>
                <w:szCs w:val="24"/>
              </w:rPr>
            </w:pPr>
            <w:r w:rsidRPr="006136B5">
              <w:rPr>
                <w:szCs w:val="24"/>
              </w:rPr>
              <w:t>10116</w:t>
            </w:r>
          </w:p>
        </w:tc>
        <w:tc>
          <w:tcPr>
            <w:tcW w:w="2871" w:type="dxa"/>
            <w:noWrap/>
            <w:hideMark/>
          </w:tcPr>
          <w:p w14:paraId="5ADA97B9" w14:textId="77777777" w:rsidR="006136B5" w:rsidRPr="00217F52" w:rsidRDefault="006136B5" w:rsidP="006136B5">
            <w:pPr>
              <w:spacing w:line="360" w:lineRule="auto"/>
              <w:rPr>
                <w:i/>
                <w:szCs w:val="24"/>
              </w:rPr>
            </w:pPr>
            <w:r w:rsidRPr="00217F52">
              <w:rPr>
                <w:i/>
                <w:szCs w:val="24"/>
              </w:rPr>
              <w:t>Rattus norvegicus</w:t>
            </w:r>
          </w:p>
        </w:tc>
        <w:tc>
          <w:tcPr>
            <w:tcW w:w="1842" w:type="dxa"/>
            <w:noWrap/>
            <w:hideMark/>
          </w:tcPr>
          <w:p w14:paraId="0EFB705F" w14:textId="77777777" w:rsidR="006136B5" w:rsidRPr="006136B5" w:rsidRDefault="006136B5" w:rsidP="006136B5">
            <w:pPr>
              <w:spacing w:line="360" w:lineRule="auto"/>
              <w:rPr>
                <w:szCs w:val="24"/>
              </w:rPr>
            </w:pPr>
            <w:r w:rsidRPr="006136B5">
              <w:rPr>
                <w:szCs w:val="24"/>
              </w:rPr>
              <w:t>Chordata</w:t>
            </w:r>
          </w:p>
        </w:tc>
        <w:tc>
          <w:tcPr>
            <w:tcW w:w="1756" w:type="dxa"/>
            <w:noWrap/>
            <w:hideMark/>
          </w:tcPr>
          <w:p w14:paraId="5F12B005" w14:textId="77777777" w:rsidR="006136B5" w:rsidRPr="006136B5" w:rsidRDefault="006136B5" w:rsidP="006136B5">
            <w:pPr>
              <w:spacing w:line="360" w:lineRule="auto"/>
              <w:rPr>
                <w:szCs w:val="24"/>
              </w:rPr>
            </w:pPr>
            <w:r w:rsidRPr="006136B5">
              <w:rPr>
                <w:szCs w:val="24"/>
              </w:rPr>
              <w:t>Metazoa</w:t>
            </w:r>
          </w:p>
        </w:tc>
        <w:tc>
          <w:tcPr>
            <w:tcW w:w="1843" w:type="dxa"/>
            <w:noWrap/>
            <w:hideMark/>
          </w:tcPr>
          <w:p w14:paraId="6AF7A2E7" w14:textId="77777777" w:rsidR="006136B5" w:rsidRPr="006136B5" w:rsidRDefault="006136B5" w:rsidP="006136B5">
            <w:pPr>
              <w:spacing w:line="360" w:lineRule="auto"/>
              <w:rPr>
                <w:szCs w:val="24"/>
              </w:rPr>
            </w:pPr>
            <w:r w:rsidRPr="006136B5">
              <w:rPr>
                <w:szCs w:val="24"/>
              </w:rPr>
              <w:t>Eukaryota</w:t>
            </w:r>
          </w:p>
        </w:tc>
      </w:tr>
      <w:tr w:rsidR="00EE038D" w:rsidRPr="006136B5" w14:paraId="460B7FF1" w14:textId="77777777" w:rsidTr="00EE038D">
        <w:trPr>
          <w:trHeight w:val="300"/>
        </w:trPr>
        <w:tc>
          <w:tcPr>
            <w:tcW w:w="1065" w:type="dxa"/>
            <w:noWrap/>
            <w:hideMark/>
          </w:tcPr>
          <w:p w14:paraId="39DA0F02" w14:textId="77777777" w:rsidR="006136B5" w:rsidRPr="006136B5" w:rsidRDefault="006136B5" w:rsidP="006136B5">
            <w:pPr>
              <w:spacing w:line="360" w:lineRule="auto"/>
              <w:rPr>
                <w:szCs w:val="24"/>
              </w:rPr>
            </w:pPr>
            <w:r w:rsidRPr="006136B5">
              <w:rPr>
                <w:szCs w:val="24"/>
              </w:rPr>
              <w:t>7955</w:t>
            </w:r>
          </w:p>
        </w:tc>
        <w:tc>
          <w:tcPr>
            <w:tcW w:w="2871" w:type="dxa"/>
            <w:noWrap/>
            <w:hideMark/>
          </w:tcPr>
          <w:p w14:paraId="7D7EA015" w14:textId="77777777" w:rsidR="006136B5" w:rsidRPr="00217F52" w:rsidRDefault="006136B5" w:rsidP="006136B5">
            <w:pPr>
              <w:spacing w:line="360" w:lineRule="auto"/>
              <w:rPr>
                <w:i/>
                <w:szCs w:val="24"/>
              </w:rPr>
            </w:pPr>
            <w:r w:rsidRPr="00217F52">
              <w:rPr>
                <w:i/>
                <w:szCs w:val="24"/>
              </w:rPr>
              <w:t>Danio rerio</w:t>
            </w:r>
          </w:p>
        </w:tc>
        <w:tc>
          <w:tcPr>
            <w:tcW w:w="1842" w:type="dxa"/>
            <w:noWrap/>
            <w:hideMark/>
          </w:tcPr>
          <w:p w14:paraId="7DD03618" w14:textId="77777777" w:rsidR="006136B5" w:rsidRPr="006136B5" w:rsidRDefault="006136B5" w:rsidP="006136B5">
            <w:pPr>
              <w:spacing w:line="360" w:lineRule="auto"/>
              <w:rPr>
                <w:szCs w:val="24"/>
              </w:rPr>
            </w:pPr>
            <w:r w:rsidRPr="006136B5">
              <w:rPr>
                <w:szCs w:val="24"/>
              </w:rPr>
              <w:t>Chordata</w:t>
            </w:r>
          </w:p>
        </w:tc>
        <w:tc>
          <w:tcPr>
            <w:tcW w:w="1756" w:type="dxa"/>
            <w:noWrap/>
            <w:hideMark/>
          </w:tcPr>
          <w:p w14:paraId="37B82949" w14:textId="77777777" w:rsidR="006136B5" w:rsidRPr="006136B5" w:rsidRDefault="006136B5" w:rsidP="006136B5">
            <w:pPr>
              <w:spacing w:line="360" w:lineRule="auto"/>
              <w:rPr>
                <w:szCs w:val="24"/>
              </w:rPr>
            </w:pPr>
            <w:r w:rsidRPr="006136B5">
              <w:rPr>
                <w:szCs w:val="24"/>
              </w:rPr>
              <w:t>Metazoa</w:t>
            </w:r>
          </w:p>
        </w:tc>
        <w:tc>
          <w:tcPr>
            <w:tcW w:w="1843" w:type="dxa"/>
            <w:noWrap/>
            <w:hideMark/>
          </w:tcPr>
          <w:p w14:paraId="2F14A505" w14:textId="77777777" w:rsidR="006136B5" w:rsidRPr="006136B5" w:rsidRDefault="006136B5" w:rsidP="006136B5">
            <w:pPr>
              <w:spacing w:line="360" w:lineRule="auto"/>
              <w:rPr>
                <w:szCs w:val="24"/>
              </w:rPr>
            </w:pPr>
            <w:r w:rsidRPr="006136B5">
              <w:rPr>
                <w:szCs w:val="24"/>
              </w:rPr>
              <w:t>Eukaryota</w:t>
            </w:r>
          </w:p>
        </w:tc>
      </w:tr>
      <w:tr w:rsidR="00EE038D" w:rsidRPr="006136B5" w14:paraId="7A932674" w14:textId="77777777" w:rsidTr="00EE038D">
        <w:trPr>
          <w:trHeight w:val="300"/>
        </w:trPr>
        <w:tc>
          <w:tcPr>
            <w:tcW w:w="1065" w:type="dxa"/>
            <w:noWrap/>
            <w:hideMark/>
          </w:tcPr>
          <w:p w14:paraId="42381332" w14:textId="77777777" w:rsidR="006136B5" w:rsidRPr="006136B5" w:rsidRDefault="006136B5" w:rsidP="006136B5">
            <w:pPr>
              <w:spacing w:line="360" w:lineRule="auto"/>
              <w:rPr>
                <w:szCs w:val="24"/>
              </w:rPr>
            </w:pPr>
            <w:r w:rsidRPr="006136B5">
              <w:rPr>
                <w:szCs w:val="24"/>
              </w:rPr>
              <w:t>7227</w:t>
            </w:r>
          </w:p>
        </w:tc>
        <w:tc>
          <w:tcPr>
            <w:tcW w:w="2871" w:type="dxa"/>
            <w:noWrap/>
            <w:hideMark/>
          </w:tcPr>
          <w:p w14:paraId="7C454C69" w14:textId="77777777" w:rsidR="006136B5" w:rsidRPr="00217F52" w:rsidRDefault="006136B5" w:rsidP="006136B5">
            <w:pPr>
              <w:spacing w:line="360" w:lineRule="auto"/>
              <w:rPr>
                <w:i/>
                <w:szCs w:val="24"/>
              </w:rPr>
            </w:pPr>
            <w:r w:rsidRPr="00217F52">
              <w:rPr>
                <w:i/>
                <w:szCs w:val="24"/>
              </w:rPr>
              <w:t>Drosophila melanogaster</w:t>
            </w:r>
          </w:p>
        </w:tc>
        <w:tc>
          <w:tcPr>
            <w:tcW w:w="1842" w:type="dxa"/>
            <w:noWrap/>
            <w:hideMark/>
          </w:tcPr>
          <w:p w14:paraId="099163E4" w14:textId="77777777" w:rsidR="006136B5" w:rsidRPr="006136B5" w:rsidRDefault="006136B5" w:rsidP="006136B5">
            <w:pPr>
              <w:spacing w:line="360" w:lineRule="auto"/>
              <w:rPr>
                <w:szCs w:val="24"/>
              </w:rPr>
            </w:pPr>
            <w:r w:rsidRPr="006136B5">
              <w:rPr>
                <w:szCs w:val="24"/>
              </w:rPr>
              <w:t>Arthropoda</w:t>
            </w:r>
          </w:p>
        </w:tc>
        <w:tc>
          <w:tcPr>
            <w:tcW w:w="1756" w:type="dxa"/>
            <w:noWrap/>
            <w:hideMark/>
          </w:tcPr>
          <w:p w14:paraId="29B1CC2A" w14:textId="77777777" w:rsidR="006136B5" w:rsidRPr="006136B5" w:rsidRDefault="006136B5" w:rsidP="006136B5">
            <w:pPr>
              <w:spacing w:line="360" w:lineRule="auto"/>
              <w:rPr>
                <w:szCs w:val="24"/>
              </w:rPr>
            </w:pPr>
            <w:r w:rsidRPr="006136B5">
              <w:rPr>
                <w:szCs w:val="24"/>
              </w:rPr>
              <w:t>Metazoa</w:t>
            </w:r>
          </w:p>
        </w:tc>
        <w:tc>
          <w:tcPr>
            <w:tcW w:w="1843" w:type="dxa"/>
            <w:noWrap/>
            <w:hideMark/>
          </w:tcPr>
          <w:p w14:paraId="24F232CA" w14:textId="77777777" w:rsidR="006136B5" w:rsidRPr="006136B5" w:rsidRDefault="006136B5" w:rsidP="006136B5">
            <w:pPr>
              <w:spacing w:line="360" w:lineRule="auto"/>
              <w:rPr>
                <w:szCs w:val="24"/>
              </w:rPr>
            </w:pPr>
            <w:r w:rsidRPr="006136B5">
              <w:rPr>
                <w:szCs w:val="24"/>
              </w:rPr>
              <w:t>Eukaryota</w:t>
            </w:r>
          </w:p>
        </w:tc>
      </w:tr>
      <w:tr w:rsidR="00EE038D" w:rsidRPr="006136B5" w14:paraId="41423616" w14:textId="77777777" w:rsidTr="00EE038D">
        <w:trPr>
          <w:trHeight w:val="300"/>
        </w:trPr>
        <w:tc>
          <w:tcPr>
            <w:tcW w:w="1065" w:type="dxa"/>
            <w:noWrap/>
            <w:hideMark/>
          </w:tcPr>
          <w:p w14:paraId="7A371D62" w14:textId="77777777" w:rsidR="006136B5" w:rsidRPr="006136B5" w:rsidRDefault="006136B5" w:rsidP="006136B5">
            <w:pPr>
              <w:spacing w:line="360" w:lineRule="auto"/>
              <w:rPr>
                <w:szCs w:val="24"/>
              </w:rPr>
            </w:pPr>
            <w:r w:rsidRPr="006136B5">
              <w:rPr>
                <w:szCs w:val="24"/>
              </w:rPr>
              <w:t>6239</w:t>
            </w:r>
          </w:p>
        </w:tc>
        <w:tc>
          <w:tcPr>
            <w:tcW w:w="2871" w:type="dxa"/>
            <w:noWrap/>
            <w:hideMark/>
          </w:tcPr>
          <w:p w14:paraId="2F6F3283" w14:textId="77777777" w:rsidR="006136B5" w:rsidRPr="00217F52" w:rsidRDefault="006136B5" w:rsidP="006136B5">
            <w:pPr>
              <w:spacing w:line="360" w:lineRule="auto"/>
              <w:rPr>
                <w:i/>
                <w:szCs w:val="24"/>
              </w:rPr>
            </w:pPr>
            <w:r w:rsidRPr="00217F52">
              <w:rPr>
                <w:i/>
                <w:szCs w:val="24"/>
              </w:rPr>
              <w:t>Caenorhabditis elegans</w:t>
            </w:r>
          </w:p>
        </w:tc>
        <w:tc>
          <w:tcPr>
            <w:tcW w:w="1842" w:type="dxa"/>
            <w:noWrap/>
            <w:hideMark/>
          </w:tcPr>
          <w:p w14:paraId="57F19372" w14:textId="77777777" w:rsidR="006136B5" w:rsidRPr="006136B5" w:rsidRDefault="006136B5" w:rsidP="006136B5">
            <w:pPr>
              <w:spacing w:line="360" w:lineRule="auto"/>
              <w:rPr>
                <w:szCs w:val="24"/>
              </w:rPr>
            </w:pPr>
            <w:r w:rsidRPr="006136B5">
              <w:rPr>
                <w:szCs w:val="24"/>
              </w:rPr>
              <w:t>Nematoda</w:t>
            </w:r>
          </w:p>
        </w:tc>
        <w:tc>
          <w:tcPr>
            <w:tcW w:w="1756" w:type="dxa"/>
            <w:noWrap/>
            <w:hideMark/>
          </w:tcPr>
          <w:p w14:paraId="69B25DAB" w14:textId="77777777" w:rsidR="006136B5" w:rsidRPr="006136B5" w:rsidRDefault="006136B5" w:rsidP="006136B5">
            <w:pPr>
              <w:spacing w:line="360" w:lineRule="auto"/>
              <w:rPr>
                <w:szCs w:val="24"/>
              </w:rPr>
            </w:pPr>
            <w:r w:rsidRPr="006136B5">
              <w:rPr>
                <w:szCs w:val="24"/>
              </w:rPr>
              <w:t>Metazoa</w:t>
            </w:r>
          </w:p>
        </w:tc>
        <w:tc>
          <w:tcPr>
            <w:tcW w:w="1843" w:type="dxa"/>
            <w:noWrap/>
            <w:hideMark/>
          </w:tcPr>
          <w:p w14:paraId="7AC0607B" w14:textId="77777777" w:rsidR="006136B5" w:rsidRPr="006136B5" w:rsidRDefault="006136B5" w:rsidP="006136B5">
            <w:pPr>
              <w:spacing w:line="360" w:lineRule="auto"/>
              <w:rPr>
                <w:szCs w:val="24"/>
              </w:rPr>
            </w:pPr>
            <w:r w:rsidRPr="006136B5">
              <w:rPr>
                <w:szCs w:val="24"/>
              </w:rPr>
              <w:t>Eukaryota</w:t>
            </w:r>
          </w:p>
        </w:tc>
      </w:tr>
      <w:tr w:rsidR="00EE038D" w:rsidRPr="006136B5" w14:paraId="277FB94A" w14:textId="77777777" w:rsidTr="00EE038D">
        <w:trPr>
          <w:trHeight w:val="300"/>
        </w:trPr>
        <w:tc>
          <w:tcPr>
            <w:tcW w:w="1065" w:type="dxa"/>
            <w:noWrap/>
            <w:hideMark/>
          </w:tcPr>
          <w:p w14:paraId="2421B6F2" w14:textId="77777777" w:rsidR="006136B5" w:rsidRPr="006136B5" w:rsidRDefault="006136B5" w:rsidP="006136B5">
            <w:pPr>
              <w:spacing w:line="360" w:lineRule="auto"/>
              <w:rPr>
                <w:szCs w:val="24"/>
              </w:rPr>
            </w:pPr>
            <w:r w:rsidRPr="006136B5">
              <w:rPr>
                <w:szCs w:val="24"/>
              </w:rPr>
              <w:t>81824</w:t>
            </w:r>
          </w:p>
        </w:tc>
        <w:tc>
          <w:tcPr>
            <w:tcW w:w="2871" w:type="dxa"/>
            <w:noWrap/>
            <w:hideMark/>
          </w:tcPr>
          <w:p w14:paraId="3C742A4C" w14:textId="77777777" w:rsidR="006136B5" w:rsidRPr="00217F52" w:rsidRDefault="006136B5" w:rsidP="006136B5">
            <w:pPr>
              <w:spacing w:line="360" w:lineRule="auto"/>
              <w:rPr>
                <w:i/>
                <w:szCs w:val="24"/>
              </w:rPr>
            </w:pPr>
            <w:r w:rsidRPr="00217F52">
              <w:rPr>
                <w:i/>
                <w:szCs w:val="24"/>
              </w:rPr>
              <w:t>Monosiga brevicollis</w:t>
            </w:r>
          </w:p>
        </w:tc>
        <w:tc>
          <w:tcPr>
            <w:tcW w:w="1842" w:type="dxa"/>
            <w:noWrap/>
            <w:hideMark/>
          </w:tcPr>
          <w:p w14:paraId="4F876AEB" w14:textId="77777777" w:rsidR="006136B5" w:rsidRPr="006136B5" w:rsidRDefault="006136B5" w:rsidP="006136B5">
            <w:pPr>
              <w:spacing w:line="360" w:lineRule="auto"/>
              <w:rPr>
                <w:szCs w:val="24"/>
              </w:rPr>
            </w:pPr>
            <w:r w:rsidRPr="006136B5">
              <w:rPr>
                <w:szCs w:val="24"/>
              </w:rPr>
              <w:t>Monosiga (genus)</w:t>
            </w:r>
          </w:p>
        </w:tc>
        <w:tc>
          <w:tcPr>
            <w:tcW w:w="1756" w:type="dxa"/>
            <w:noWrap/>
            <w:hideMark/>
          </w:tcPr>
          <w:p w14:paraId="191D93E3" w14:textId="77777777" w:rsidR="006136B5" w:rsidRPr="006136B5" w:rsidRDefault="006136B5" w:rsidP="006136B5">
            <w:pPr>
              <w:spacing w:line="360" w:lineRule="auto"/>
              <w:rPr>
                <w:szCs w:val="24"/>
              </w:rPr>
            </w:pPr>
            <w:r w:rsidRPr="006136B5">
              <w:rPr>
                <w:szCs w:val="24"/>
              </w:rPr>
              <w:t>NA</w:t>
            </w:r>
          </w:p>
        </w:tc>
        <w:tc>
          <w:tcPr>
            <w:tcW w:w="1843" w:type="dxa"/>
            <w:noWrap/>
            <w:hideMark/>
          </w:tcPr>
          <w:p w14:paraId="1EBF2F21" w14:textId="77777777" w:rsidR="006136B5" w:rsidRPr="006136B5" w:rsidRDefault="006136B5" w:rsidP="006136B5">
            <w:pPr>
              <w:spacing w:line="360" w:lineRule="auto"/>
              <w:rPr>
                <w:szCs w:val="24"/>
              </w:rPr>
            </w:pPr>
            <w:r w:rsidRPr="006136B5">
              <w:rPr>
                <w:szCs w:val="24"/>
              </w:rPr>
              <w:t>Eukaryota</w:t>
            </w:r>
          </w:p>
        </w:tc>
      </w:tr>
      <w:tr w:rsidR="00EE038D" w:rsidRPr="006136B5" w14:paraId="40E3FDA4" w14:textId="77777777" w:rsidTr="00EE038D">
        <w:trPr>
          <w:trHeight w:val="300"/>
        </w:trPr>
        <w:tc>
          <w:tcPr>
            <w:tcW w:w="1065" w:type="dxa"/>
            <w:noWrap/>
            <w:hideMark/>
          </w:tcPr>
          <w:p w14:paraId="69F41D7A" w14:textId="77777777" w:rsidR="006136B5" w:rsidRPr="006136B5" w:rsidRDefault="006136B5" w:rsidP="006136B5">
            <w:pPr>
              <w:spacing w:line="360" w:lineRule="auto"/>
              <w:rPr>
                <w:szCs w:val="24"/>
              </w:rPr>
            </w:pPr>
            <w:r w:rsidRPr="006136B5">
              <w:rPr>
                <w:szCs w:val="24"/>
              </w:rPr>
              <w:t>45351</w:t>
            </w:r>
          </w:p>
        </w:tc>
        <w:tc>
          <w:tcPr>
            <w:tcW w:w="2871" w:type="dxa"/>
            <w:noWrap/>
            <w:hideMark/>
          </w:tcPr>
          <w:p w14:paraId="551BCA1B" w14:textId="77777777" w:rsidR="006136B5" w:rsidRPr="00217F52" w:rsidRDefault="006136B5" w:rsidP="006136B5">
            <w:pPr>
              <w:spacing w:line="360" w:lineRule="auto"/>
              <w:rPr>
                <w:i/>
                <w:szCs w:val="24"/>
              </w:rPr>
            </w:pPr>
            <w:r w:rsidRPr="00217F52">
              <w:rPr>
                <w:i/>
                <w:szCs w:val="24"/>
              </w:rPr>
              <w:t>Nematostella vectensis</w:t>
            </w:r>
          </w:p>
        </w:tc>
        <w:tc>
          <w:tcPr>
            <w:tcW w:w="1842" w:type="dxa"/>
            <w:noWrap/>
            <w:hideMark/>
          </w:tcPr>
          <w:p w14:paraId="26254028" w14:textId="77777777" w:rsidR="006136B5" w:rsidRPr="006136B5" w:rsidRDefault="006136B5" w:rsidP="006136B5">
            <w:pPr>
              <w:spacing w:line="360" w:lineRule="auto"/>
              <w:rPr>
                <w:szCs w:val="24"/>
              </w:rPr>
            </w:pPr>
            <w:r w:rsidRPr="006136B5">
              <w:rPr>
                <w:szCs w:val="24"/>
              </w:rPr>
              <w:t>Cnidaria</w:t>
            </w:r>
          </w:p>
        </w:tc>
        <w:tc>
          <w:tcPr>
            <w:tcW w:w="1756" w:type="dxa"/>
            <w:noWrap/>
            <w:hideMark/>
          </w:tcPr>
          <w:p w14:paraId="7E1B09E8" w14:textId="77777777" w:rsidR="006136B5" w:rsidRPr="006136B5" w:rsidRDefault="006136B5" w:rsidP="006136B5">
            <w:pPr>
              <w:spacing w:line="360" w:lineRule="auto"/>
              <w:rPr>
                <w:szCs w:val="24"/>
              </w:rPr>
            </w:pPr>
            <w:r w:rsidRPr="006136B5">
              <w:rPr>
                <w:szCs w:val="24"/>
              </w:rPr>
              <w:t>Metazoa</w:t>
            </w:r>
          </w:p>
        </w:tc>
        <w:tc>
          <w:tcPr>
            <w:tcW w:w="1843" w:type="dxa"/>
            <w:noWrap/>
            <w:hideMark/>
          </w:tcPr>
          <w:p w14:paraId="6E57FF24" w14:textId="77777777" w:rsidR="006136B5" w:rsidRPr="006136B5" w:rsidRDefault="006136B5" w:rsidP="006136B5">
            <w:pPr>
              <w:spacing w:line="360" w:lineRule="auto"/>
              <w:rPr>
                <w:szCs w:val="24"/>
              </w:rPr>
            </w:pPr>
            <w:r w:rsidRPr="006136B5">
              <w:rPr>
                <w:szCs w:val="24"/>
              </w:rPr>
              <w:t>Eukaryota</w:t>
            </w:r>
          </w:p>
        </w:tc>
      </w:tr>
      <w:tr w:rsidR="00EE038D" w:rsidRPr="006136B5" w14:paraId="791E043F" w14:textId="77777777" w:rsidTr="00EE038D">
        <w:trPr>
          <w:trHeight w:val="300"/>
        </w:trPr>
        <w:tc>
          <w:tcPr>
            <w:tcW w:w="1065" w:type="dxa"/>
            <w:noWrap/>
            <w:hideMark/>
          </w:tcPr>
          <w:p w14:paraId="05865645" w14:textId="77777777" w:rsidR="006136B5" w:rsidRPr="006136B5" w:rsidRDefault="006136B5" w:rsidP="006136B5">
            <w:pPr>
              <w:spacing w:line="360" w:lineRule="auto"/>
              <w:rPr>
                <w:szCs w:val="24"/>
              </w:rPr>
            </w:pPr>
            <w:r w:rsidRPr="006136B5">
              <w:rPr>
                <w:szCs w:val="24"/>
              </w:rPr>
              <w:t>5759</w:t>
            </w:r>
          </w:p>
        </w:tc>
        <w:tc>
          <w:tcPr>
            <w:tcW w:w="2871" w:type="dxa"/>
            <w:noWrap/>
            <w:hideMark/>
          </w:tcPr>
          <w:p w14:paraId="0DA858CE" w14:textId="77777777" w:rsidR="006136B5" w:rsidRPr="00217F52" w:rsidRDefault="006136B5" w:rsidP="006136B5">
            <w:pPr>
              <w:spacing w:line="360" w:lineRule="auto"/>
              <w:rPr>
                <w:i/>
                <w:szCs w:val="24"/>
              </w:rPr>
            </w:pPr>
            <w:r w:rsidRPr="00217F52">
              <w:rPr>
                <w:i/>
                <w:szCs w:val="24"/>
              </w:rPr>
              <w:t>Entamoeba histolytica</w:t>
            </w:r>
          </w:p>
        </w:tc>
        <w:tc>
          <w:tcPr>
            <w:tcW w:w="1842" w:type="dxa"/>
            <w:noWrap/>
            <w:hideMark/>
          </w:tcPr>
          <w:p w14:paraId="0E63921C" w14:textId="77777777" w:rsidR="006136B5" w:rsidRPr="006136B5" w:rsidRDefault="006136B5" w:rsidP="006136B5">
            <w:pPr>
              <w:spacing w:line="360" w:lineRule="auto"/>
              <w:rPr>
                <w:szCs w:val="24"/>
              </w:rPr>
            </w:pPr>
            <w:r w:rsidRPr="006136B5">
              <w:rPr>
                <w:szCs w:val="24"/>
              </w:rPr>
              <w:t>Entamoeba (genus)</w:t>
            </w:r>
          </w:p>
        </w:tc>
        <w:tc>
          <w:tcPr>
            <w:tcW w:w="1756" w:type="dxa"/>
            <w:noWrap/>
            <w:hideMark/>
          </w:tcPr>
          <w:p w14:paraId="1CE8E349" w14:textId="77777777" w:rsidR="006136B5" w:rsidRPr="006136B5" w:rsidRDefault="006136B5" w:rsidP="006136B5">
            <w:pPr>
              <w:spacing w:line="360" w:lineRule="auto"/>
              <w:rPr>
                <w:szCs w:val="24"/>
              </w:rPr>
            </w:pPr>
            <w:r w:rsidRPr="006136B5">
              <w:rPr>
                <w:szCs w:val="24"/>
              </w:rPr>
              <w:t>NA</w:t>
            </w:r>
          </w:p>
        </w:tc>
        <w:tc>
          <w:tcPr>
            <w:tcW w:w="1843" w:type="dxa"/>
            <w:noWrap/>
            <w:hideMark/>
          </w:tcPr>
          <w:p w14:paraId="2D643A51" w14:textId="77777777" w:rsidR="006136B5" w:rsidRPr="006136B5" w:rsidRDefault="006136B5" w:rsidP="006136B5">
            <w:pPr>
              <w:spacing w:line="360" w:lineRule="auto"/>
              <w:rPr>
                <w:szCs w:val="24"/>
              </w:rPr>
            </w:pPr>
            <w:r w:rsidRPr="006136B5">
              <w:rPr>
                <w:szCs w:val="24"/>
              </w:rPr>
              <w:t>Eukaryota</w:t>
            </w:r>
          </w:p>
        </w:tc>
      </w:tr>
      <w:tr w:rsidR="00EE038D" w:rsidRPr="006136B5" w14:paraId="6434468C" w14:textId="77777777" w:rsidTr="00EE038D">
        <w:trPr>
          <w:trHeight w:val="300"/>
        </w:trPr>
        <w:tc>
          <w:tcPr>
            <w:tcW w:w="1065" w:type="dxa"/>
            <w:noWrap/>
            <w:hideMark/>
          </w:tcPr>
          <w:p w14:paraId="0F95E864" w14:textId="77777777" w:rsidR="006136B5" w:rsidRPr="006136B5" w:rsidRDefault="006136B5" w:rsidP="006136B5">
            <w:pPr>
              <w:spacing w:line="360" w:lineRule="auto"/>
              <w:rPr>
                <w:szCs w:val="24"/>
              </w:rPr>
            </w:pPr>
            <w:r w:rsidRPr="006136B5">
              <w:rPr>
                <w:szCs w:val="24"/>
              </w:rPr>
              <w:t>5691</w:t>
            </w:r>
          </w:p>
        </w:tc>
        <w:tc>
          <w:tcPr>
            <w:tcW w:w="2871" w:type="dxa"/>
            <w:noWrap/>
            <w:hideMark/>
          </w:tcPr>
          <w:p w14:paraId="0500EF6A" w14:textId="77777777" w:rsidR="006136B5" w:rsidRPr="00217F52" w:rsidRDefault="006136B5" w:rsidP="006136B5">
            <w:pPr>
              <w:spacing w:line="360" w:lineRule="auto"/>
              <w:rPr>
                <w:i/>
                <w:szCs w:val="24"/>
              </w:rPr>
            </w:pPr>
            <w:r w:rsidRPr="00217F52">
              <w:rPr>
                <w:i/>
                <w:szCs w:val="24"/>
              </w:rPr>
              <w:t>Trypanosoma brucei</w:t>
            </w:r>
          </w:p>
        </w:tc>
        <w:tc>
          <w:tcPr>
            <w:tcW w:w="1842" w:type="dxa"/>
            <w:noWrap/>
            <w:hideMark/>
          </w:tcPr>
          <w:p w14:paraId="0FED79FF" w14:textId="77777777" w:rsidR="006136B5" w:rsidRPr="006136B5" w:rsidRDefault="006136B5" w:rsidP="006136B5">
            <w:pPr>
              <w:spacing w:line="360" w:lineRule="auto"/>
              <w:rPr>
                <w:szCs w:val="24"/>
              </w:rPr>
            </w:pPr>
            <w:r w:rsidRPr="006136B5">
              <w:rPr>
                <w:szCs w:val="24"/>
              </w:rPr>
              <w:t>Trypanosoma (genus)</w:t>
            </w:r>
          </w:p>
        </w:tc>
        <w:tc>
          <w:tcPr>
            <w:tcW w:w="1756" w:type="dxa"/>
            <w:noWrap/>
            <w:hideMark/>
          </w:tcPr>
          <w:p w14:paraId="246DDFDD" w14:textId="77777777" w:rsidR="006136B5" w:rsidRPr="006136B5" w:rsidRDefault="006136B5" w:rsidP="006136B5">
            <w:pPr>
              <w:spacing w:line="360" w:lineRule="auto"/>
              <w:rPr>
                <w:szCs w:val="24"/>
              </w:rPr>
            </w:pPr>
            <w:r w:rsidRPr="006136B5">
              <w:rPr>
                <w:szCs w:val="24"/>
              </w:rPr>
              <w:t>NA</w:t>
            </w:r>
          </w:p>
        </w:tc>
        <w:tc>
          <w:tcPr>
            <w:tcW w:w="1843" w:type="dxa"/>
            <w:noWrap/>
            <w:hideMark/>
          </w:tcPr>
          <w:p w14:paraId="2631EBEA" w14:textId="77777777" w:rsidR="006136B5" w:rsidRPr="006136B5" w:rsidRDefault="006136B5" w:rsidP="006136B5">
            <w:pPr>
              <w:spacing w:line="360" w:lineRule="auto"/>
              <w:rPr>
                <w:szCs w:val="24"/>
              </w:rPr>
            </w:pPr>
            <w:r w:rsidRPr="006136B5">
              <w:rPr>
                <w:szCs w:val="24"/>
              </w:rPr>
              <w:t>Eukaryota</w:t>
            </w:r>
          </w:p>
        </w:tc>
      </w:tr>
      <w:tr w:rsidR="00EE038D" w:rsidRPr="006136B5" w14:paraId="131A87A5" w14:textId="77777777" w:rsidTr="00EE038D">
        <w:trPr>
          <w:trHeight w:val="300"/>
        </w:trPr>
        <w:tc>
          <w:tcPr>
            <w:tcW w:w="1065" w:type="dxa"/>
            <w:noWrap/>
            <w:hideMark/>
          </w:tcPr>
          <w:p w14:paraId="44836132" w14:textId="77777777" w:rsidR="006136B5" w:rsidRPr="006136B5" w:rsidRDefault="006136B5" w:rsidP="006136B5">
            <w:pPr>
              <w:spacing w:line="360" w:lineRule="auto"/>
              <w:rPr>
                <w:szCs w:val="24"/>
              </w:rPr>
            </w:pPr>
            <w:r w:rsidRPr="006136B5">
              <w:rPr>
                <w:szCs w:val="24"/>
              </w:rPr>
              <w:t>3702</w:t>
            </w:r>
          </w:p>
        </w:tc>
        <w:tc>
          <w:tcPr>
            <w:tcW w:w="2871" w:type="dxa"/>
            <w:noWrap/>
            <w:hideMark/>
          </w:tcPr>
          <w:p w14:paraId="7F348A0F" w14:textId="77777777" w:rsidR="006136B5" w:rsidRPr="00217F52" w:rsidRDefault="006136B5" w:rsidP="006136B5">
            <w:pPr>
              <w:spacing w:line="360" w:lineRule="auto"/>
              <w:rPr>
                <w:i/>
                <w:szCs w:val="24"/>
              </w:rPr>
            </w:pPr>
            <w:r w:rsidRPr="00217F52">
              <w:rPr>
                <w:i/>
                <w:szCs w:val="24"/>
              </w:rPr>
              <w:t>Arabidopsis thaliana</w:t>
            </w:r>
          </w:p>
        </w:tc>
        <w:tc>
          <w:tcPr>
            <w:tcW w:w="1842" w:type="dxa"/>
            <w:noWrap/>
            <w:hideMark/>
          </w:tcPr>
          <w:p w14:paraId="1DA16BEB" w14:textId="77777777" w:rsidR="006136B5" w:rsidRPr="006136B5" w:rsidRDefault="006136B5" w:rsidP="006136B5">
            <w:pPr>
              <w:spacing w:line="360" w:lineRule="auto"/>
              <w:rPr>
                <w:szCs w:val="24"/>
              </w:rPr>
            </w:pPr>
            <w:r w:rsidRPr="006136B5">
              <w:rPr>
                <w:szCs w:val="24"/>
              </w:rPr>
              <w:t>Streptophyta</w:t>
            </w:r>
          </w:p>
        </w:tc>
        <w:tc>
          <w:tcPr>
            <w:tcW w:w="1756" w:type="dxa"/>
            <w:noWrap/>
            <w:hideMark/>
          </w:tcPr>
          <w:p w14:paraId="54B5E39F" w14:textId="77777777" w:rsidR="006136B5" w:rsidRPr="006136B5" w:rsidRDefault="006136B5" w:rsidP="006136B5">
            <w:pPr>
              <w:spacing w:line="360" w:lineRule="auto"/>
              <w:rPr>
                <w:szCs w:val="24"/>
              </w:rPr>
            </w:pPr>
            <w:r w:rsidRPr="006136B5">
              <w:rPr>
                <w:szCs w:val="24"/>
              </w:rPr>
              <w:t>Viridiplantae</w:t>
            </w:r>
          </w:p>
        </w:tc>
        <w:tc>
          <w:tcPr>
            <w:tcW w:w="1843" w:type="dxa"/>
            <w:noWrap/>
            <w:hideMark/>
          </w:tcPr>
          <w:p w14:paraId="60EA2F04" w14:textId="77777777" w:rsidR="006136B5" w:rsidRPr="006136B5" w:rsidRDefault="006136B5" w:rsidP="006136B5">
            <w:pPr>
              <w:spacing w:line="360" w:lineRule="auto"/>
              <w:rPr>
                <w:szCs w:val="24"/>
              </w:rPr>
            </w:pPr>
            <w:r w:rsidRPr="006136B5">
              <w:rPr>
                <w:szCs w:val="24"/>
              </w:rPr>
              <w:t>Eukaryota</w:t>
            </w:r>
          </w:p>
        </w:tc>
      </w:tr>
      <w:tr w:rsidR="00EE038D" w:rsidRPr="006136B5" w14:paraId="4A3FE88D" w14:textId="77777777" w:rsidTr="00EE038D">
        <w:trPr>
          <w:trHeight w:val="300"/>
        </w:trPr>
        <w:tc>
          <w:tcPr>
            <w:tcW w:w="1065" w:type="dxa"/>
            <w:noWrap/>
            <w:hideMark/>
          </w:tcPr>
          <w:p w14:paraId="7BD27A96" w14:textId="77777777" w:rsidR="006136B5" w:rsidRPr="006136B5" w:rsidRDefault="006136B5" w:rsidP="006136B5">
            <w:pPr>
              <w:spacing w:line="360" w:lineRule="auto"/>
              <w:rPr>
                <w:szCs w:val="24"/>
              </w:rPr>
            </w:pPr>
            <w:r w:rsidRPr="006136B5">
              <w:rPr>
                <w:szCs w:val="24"/>
              </w:rPr>
              <w:t>36329</w:t>
            </w:r>
          </w:p>
        </w:tc>
        <w:tc>
          <w:tcPr>
            <w:tcW w:w="2871" w:type="dxa"/>
            <w:noWrap/>
            <w:hideMark/>
          </w:tcPr>
          <w:p w14:paraId="54B5CECB" w14:textId="77777777" w:rsidR="006136B5" w:rsidRPr="00217F52" w:rsidRDefault="006136B5" w:rsidP="006136B5">
            <w:pPr>
              <w:spacing w:line="360" w:lineRule="auto"/>
              <w:rPr>
                <w:i/>
                <w:szCs w:val="24"/>
              </w:rPr>
            </w:pPr>
            <w:r w:rsidRPr="00217F52">
              <w:rPr>
                <w:i/>
                <w:szCs w:val="24"/>
              </w:rPr>
              <w:t xml:space="preserve">Plasmodium falciparum </w:t>
            </w:r>
            <w:r w:rsidRPr="00217F52">
              <w:rPr>
                <w:szCs w:val="24"/>
              </w:rPr>
              <w:t>3D7</w:t>
            </w:r>
          </w:p>
        </w:tc>
        <w:tc>
          <w:tcPr>
            <w:tcW w:w="1842" w:type="dxa"/>
            <w:noWrap/>
            <w:hideMark/>
          </w:tcPr>
          <w:p w14:paraId="5DCB16CA" w14:textId="77777777" w:rsidR="006136B5" w:rsidRPr="006136B5" w:rsidRDefault="006136B5" w:rsidP="006136B5">
            <w:pPr>
              <w:spacing w:line="360" w:lineRule="auto"/>
              <w:rPr>
                <w:szCs w:val="24"/>
              </w:rPr>
            </w:pPr>
            <w:r w:rsidRPr="006136B5">
              <w:rPr>
                <w:szCs w:val="24"/>
              </w:rPr>
              <w:t>Apicomplexa</w:t>
            </w:r>
          </w:p>
        </w:tc>
        <w:tc>
          <w:tcPr>
            <w:tcW w:w="1756" w:type="dxa"/>
            <w:noWrap/>
            <w:hideMark/>
          </w:tcPr>
          <w:p w14:paraId="53362371" w14:textId="77777777" w:rsidR="006136B5" w:rsidRPr="006136B5" w:rsidRDefault="006136B5" w:rsidP="006136B5">
            <w:pPr>
              <w:spacing w:line="360" w:lineRule="auto"/>
              <w:rPr>
                <w:szCs w:val="24"/>
              </w:rPr>
            </w:pPr>
            <w:r w:rsidRPr="006136B5">
              <w:rPr>
                <w:szCs w:val="24"/>
              </w:rPr>
              <w:t>NA</w:t>
            </w:r>
          </w:p>
        </w:tc>
        <w:tc>
          <w:tcPr>
            <w:tcW w:w="1843" w:type="dxa"/>
            <w:noWrap/>
            <w:hideMark/>
          </w:tcPr>
          <w:p w14:paraId="5EFA7AA5" w14:textId="77777777" w:rsidR="006136B5" w:rsidRPr="006136B5" w:rsidRDefault="006136B5" w:rsidP="006136B5">
            <w:pPr>
              <w:spacing w:line="360" w:lineRule="auto"/>
              <w:rPr>
                <w:szCs w:val="24"/>
              </w:rPr>
            </w:pPr>
            <w:r w:rsidRPr="006136B5">
              <w:rPr>
                <w:szCs w:val="24"/>
              </w:rPr>
              <w:t>Eukaryota</w:t>
            </w:r>
          </w:p>
        </w:tc>
      </w:tr>
      <w:tr w:rsidR="00EE038D" w:rsidRPr="006136B5" w14:paraId="61AABE7D" w14:textId="77777777" w:rsidTr="00EE038D">
        <w:trPr>
          <w:trHeight w:val="300"/>
        </w:trPr>
        <w:tc>
          <w:tcPr>
            <w:tcW w:w="1065" w:type="dxa"/>
            <w:noWrap/>
            <w:hideMark/>
          </w:tcPr>
          <w:p w14:paraId="10C9568C" w14:textId="77777777" w:rsidR="006136B5" w:rsidRPr="006136B5" w:rsidRDefault="006136B5" w:rsidP="006136B5">
            <w:pPr>
              <w:spacing w:line="360" w:lineRule="auto"/>
              <w:rPr>
                <w:szCs w:val="24"/>
              </w:rPr>
            </w:pPr>
            <w:r w:rsidRPr="006136B5">
              <w:rPr>
                <w:szCs w:val="24"/>
              </w:rPr>
              <w:t>237895</w:t>
            </w:r>
          </w:p>
        </w:tc>
        <w:tc>
          <w:tcPr>
            <w:tcW w:w="2871" w:type="dxa"/>
            <w:noWrap/>
            <w:hideMark/>
          </w:tcPr>
          <w:p w14:paraId="1709ECDD" w14:textId="77777777" w:rsidR="006136B5" w:rsidRPr="00217F52" w:rsidRDefault="006136B5" w:rsidP="006136B5">
            <w:pPr>
              <w:spacing w:line="360" w:lineRule="auto"/>
              <w:rPr>
                <w:i/>
                <w:szCs w:val="24"/>
              </w:rPr>
            </w:pPr>
            <w:r w:rsidRPr="00217F52">
              <w:rPr>
                <w:i/>
                <w:szCs w:val="24"/>
              </w:rPr>
              <w:t>Cryptosporidium hominis</w:t>
            </w:r>
          </w:p>
        </w:tc>
        <w:tc>
          <w:tcPr>
            <w:tcW w:w="1842" w:type="dxa"/>
            <w:noWrap/>
            <w:hideMark/>
          </w:tcPr>
          <w:p w14:paraId="72D09002" w14:textId="77777777" w:rsidR="006136B5" w:rsidRPr="006136B5" w:rsidRDefault="006136B5" w:rsidP="006136B5">
            <w:pPr>
              <w:spacing w:line="360" w:lineRule="auto"/>
              <w:rPr>
                <w:szCs w:val="24"/>
              </w:rPr>
            </w:pPr>
            <w:r w:rsidRPr="006136B5">
              <w:rPr>
                <w:szCs w:val="24"/>
              </w:rPr>
              <w:t>Apicomplexa</w:t>
            </w:r>
          </w:p>
        </w:tc>
        <w:tc>
          <w:tcPr>
            <w:tcW w:w="1756" w:type="dxa"/>
            <w:noWrap/>
            <w:hideMark/>
          </w:tcPr>
          <w:p w14:paraId="46317FA2" w14:textId="77777777" w:rsidR="006136B5" w:rsidRPr="006136B5" w:rsidRDefault="006136B5" w:rsidP="006136B5">
            <w:pPr>
              <w:spacing w:line="360" w:lineRule="auto"/>
              <w:rPr>
                <w:szCs w:val="24"/>
              </w:rPr>
            </w:pPr>
            <w:r w:rsidRPr="006136B5">
              <w:rPr>
                <w:szCs w:val="24"/>
              </w:rPr>
              <w:t>NA</w:t>
            </w:r>
          </w:p>
        </w:tc>
        <w:tc>
          <w:tcPr>
            <w:tcW w:w="1843" w:type="dxa"/>
            <w:noWrap/>
            <w:hideMark/>
          </w:tcPr>
          <w:p w14:paraId="73FA3AB2" w14:textId="77777777" w:rsidR="006136B5" w:rsidRPr="006136B5" w:rsidRDefault="006136B5" w:rsidP="006136B5">
            <w:pPr>
              <w:spacing w:line="360" w:lineRule="auto"/>
              <w:rPr>
                <w:szCs w:val="24"/>
              </w:rPr>
            </w:pPr>
            <w:r w:rsidRPr="006136B5">
              <w:rPr>
                <w:szCs w:val="24"/>
              </w:rPr>
              <w:t>Eukaryota</w:t>
            </w:r>
          </w:p>
        </w:tc>
      </w:tr>
      <w:tr w:rsidR="00EE038D" w:rsidRPr="006136B5" w14:paraId="31E7715F" w14:textId="77777777" w:rsidTr="00EE038D">
        <w:trPr>
          <w:trHeight w:val="300"/>
        </w:trPr>
        <w:tc>
          <w:tcPr>
            <w:tcW w:w="1065" w:type="dxa"/>
            <w:noWrap/>
            <w:hideMark/>
          </w:tcPr>
          <w:p w14:paraId="6E5ABD1D" w14:textId="77777777" w:rsidR="006136B5" w:rsidRPr="006136B5" w:rsidRDefault="006136B5" w:rsidP="006136B5">
            <w:pPr>
              <w:spacing w:line="360" w:lineRule="auto"/>
              <w:rPr>
                <w:szCs w:val="24"/>
              </w:rPr>
            </w:pPr>
            <w:r w:rsidRPr="006136B5">
              <w:rPr>
                <w:szCs w:val="24"/>
              </w:rPr>
              <w:t>2190</w:t>
            </w:r>
          </w:p>
        </w:tc>
        <w:tc>
          <w:tcPr>
            <w:tcW w:w="2871" w:type="dxa"/>
            <w:noWrap/>
            <w:hideMark/>
          </w:tcPr>
          <w:p w14:paraId="2A15FD78" w14:textId="77777777" w:rsidR="006136B5" w:rsidRPr="00217F52" w:rsidRDefault="006136B5" w:rsidP="006136B5">
            <w:pPr>
              <w:spacing w:line="360" w:lineRule="auto"/>
              <w:rPr>
                <w:i/>
                <w:szCs w:val="24"/>
              </w:rPr>
            </w:pPr>
            <w:r w:rsidRPr="00217F52">
              <w:rPr>
                <w:i/>
                <w:szCs w:val="24"/>
              </w:rPr>
              <w:t>Methanocaldococcus jannaschii</w:t>
            </w:r>
          </w:p>
        </w:tc>
        <w:tc>
          <w:tcPr>
            <w:tcW w:w="1842" w:type="dxa"/>
            <w:noWrap/>
            <w:hideMark/>
          </w:tcPr>
          <w:p w14:paraId="28A9A8DB" w14:textId="77777777" w:rsidR="006136B5" w:rsidRPr="006136B5" w:rsidRDefault="006136B5" w:rsidP="006136B5">
            <w:pPr>
              <w:spacing w:line="360" w:lineRule="auto"/>
              <w:rPr>
                <w:szCs w:val="24"/>
              </w:rPr>
            </w:pPr>
            <w:r w:rsidRPr="006136B5">
              <w:rPr>
                <w:szCs w:val="24"/>
              </w:rPr>
              <w:t>Euryarchaeota</w:t>
            </w:r>
          </w:p>
        </w:tc>
        <w:tc>
          <w:tcPr>
            <w:tcW w:w="1756" w:type="dxa"/>
            <w:noWrap/>
            <w:hideMark/>
          </w:tcPr>
          <w:p w14:paraId="0FBF9F3F" w14:textId="77777777" w:rsidR="006136B5" w:rsidRPr="006136B5" w:rsidRDefault="006136B5" w:rsidP="006136B5">
            <w:pPr>
              <w:spacing w:line="360" w:lineRule="auto"/>
              <w:rPr>
                <w:szCs w:val="24"/>
              </w:rPr>
            </w:pPr>
            <w:r w:rsidRPr="006136B5">
              <w:rPr>
                <w:szCs w:val="24"/>
              </w:rPr>
              <w:t>NA</w:t>
            </w:r>
          </w:p>
        </w:tc>
        <w:tc>
          <w:tcPr>
            <w:tcW w:w="1843" w:type="dxa"/>
            <w:noWrap/>
            <w:hideMark/>
          </w:tcPr>
          <w:p w14:paraId="454CE484" w14:textId="77777777" w:rsidR="006136B5" w:rsidRPr="006136B5" w:rsidRDefault="006136B5" w:rsidP="006136B5">
            <w:pPr>
              <w:spacing w:line="360" w:lineRule="auto"/>
              <w:rPr>
                <w:szCs w:val="24"/>
              </w:rPr>
            </w:pPr>
            <w:r w:rsidRPr="006136B5">
              <w:rPr>
                <w:szCs w:val="24"/>
              </w:rPr>
              <w:t>Archaea</w:t>
            </w:r>
          </w:p>
        </w:tc>
      </w:tr>
      <w:tr w:rsidR="00EE038D" w:rsidRPr="006136B5" w14:paraId="33D12FF5" w14:textId="77777777" w:rsidTr="00EE038D">
        <w:trPr>
          <w:trHeight w:val="300"/>
        </w:trPr>
        <w:tc>
          <w:tcPr>
            <w:tcW w:w="1065" w:type="dxa"/>
            <w:noWrap/>
            <w:hideMark/>
          </w:tcPr>
          <w:p w14:paraId="16F5260D" w14:textId="77777777" w:rsidR="006136B5" w:rsidRPr="006136B5" w:rsidRDefault="006136B5" w:rsidP="006136B5">
            <w:pPr>
              <w:spacing w:line="360" w:lineRule="auto"/>
              <w:rPr>
                <w:szCs w:val="24"/>
              </w:rPr>
            </w:pPr>
            <w:r w:rsidRPr="006136B5">
              <w:rPr>
                <w:szCs w:val="24"/>
              </w:rPr>
              <w:lastRenderedPageBreak/>
              <w:t>56636</w:t>
            </w:r>
          </w:p>
        </w:tc>
        <w:tc>
          <w:tcPr>
            <w:tcW w:w="2871" w:type="dxa"/>
            <w:noWrap/>
            <w:hideMark/>
          </w:tcPr>
          <w:p w14:paraId="55C180B6" w14:textId="77777777" w:rsidR="006136B5" w:rsidRPr="00217F52" w:rsidRDefault="006136B5" w:rsidP="006136B5">
            <w:pPr>
              <w:spacing w:line="360" w:lineRule="auto"/>
              <w:rPr>
                <w:i/>
                <w:szCs w:val="24"/>
              </w:rPr>
            </w:pPr>
            <w:r w:rsidRPr="00217F52">
              <w:rPr>
                <w:i/>
                <w:szCs w:val="24"/>
              </w:rPr>
              <w:t>Aeropyrum pernix</w:t>
            </w:r>
          </w:p>
        </w:tc>
        <w:tc>
          <w:tcPr>
            <w:tcW w:w="1842" w:type="dxa"/>
            <w:noWrap/>
            <w:hideMark/>
          </w:tcPr>
          <w:p w14:paraId="7B73A499" w14:textId="77777777" w:rsidR="006136B5" w:rsidRPr="006136B5" w:rsidRDefault="006136B5" w:rsidP="006136B5">
            <w:pPr>
              <w:spacing w:line="360" w:lineRule="auto"/>
              <w:rPr>
                <w:szCs w:val="24"/>
              </w:rPr>
            </w:pPr>
            <w:r w:rsidRPr="006136B5">
              <w:rPr>
                <w:szCs w:val="24"/>
              </w:rPr>
              <w:t>Crenarchaeota</w:t>
            </w:r>
          </w:p>
        </w:tc>
        <w:tc>
          <w:tcPr>
            <w:tcW w:w="1756" w:type="dxa"/>
            <w:noWrap/>
            <w:hideMark/>
          </w:tcPr>
          <w:p w14:paraId="1E7E83A9" w14:textId="77777777" w:rsidR="006136B5" w:rsidRPr="006136B5" w:rsidRDefault="006136B5" w:rsidP="006136B5">
            <w:pPr>
              <w:spacing w:line="360" w:lineRule="auto"/>
              <w:rPr>
                <w:szCs w:val="24"/>
              </w:rPr>
            </w:pPr>
            <w:r w:rsidRPr="006136B5">
              <w:rPr>
                <w:szCs w:val="24"/>
              </w:rPr>
              <w:t>NA</w:t>
            </w:r>
          </w:p>
        </w:tc>
        <w:tc>
          <w:tcPr>
            <w:tcW w:w="1843" w:type="dxa"/>
            <w:noWrap/>
            <w:hideMark/>
          </w:tcPr>
          <w:p w14:paraId="768DAA75" w14:textId="77777777" w:rsidR="006136B5" w:rsidRPr="006136B5" w:rsidRDefault="006136B5" w:rsidP="006136B5">
            <w:pPr>
              <w:spacing w:line="360" w:lineRule="auto"/>
              <w:rPr>
                <w:szCs w:val="24"/>
              </w:rPr>
            </w:pPr>
            <w:r w:rsidRPr="006136B5">
              <w:rPr>
                <w:szCs w:val="24"/>
              </w:rPr>
              <w:t>Archaea</w:t>
            </w:r>
          </w:p>
        </w:tc>
      </w:tr>
      <w:tr w:rsidR="00EE038D" w:rsidRPr="006136B5" w14:paraId="47749300" w14:textId="77777777" w:rsidTr="00EE038D">
        <w:trPr>
          <w:trHeight w:val="300"/>
        </w:trPr>
        <w:tc>
          <w:tcPr>
            <w:tcW w:w="1065" w:type="dxa"/>
            <w:noWrap/>
            <w:hideMark/>
          </w:tcPr>
          <w:p w14:paraId="7B29A1BE" w14:textId="77777777" w:rsidR="006136B5" w:rsidRPr="006136B5" w:rsidRDefault="006136B5" w:rsidP="006136B5">
            <w:pPr>
              <w:spacing w:line="360" w:lineRule="auto"/>
              <w:rPr>
                <w:szCs w:val="24"/>
              </w:rPr>
            </w:pPr>
            <w:r w:rsidRPr="006136B5">
              <w:rPr>
                <w:szCs w:val="24"/>
              </w:rPr>
              <w:t>511145</w:t>
            </w:r>
          </w:p>
        </w:tc>
        <w:tc>
          <w:tcPr>
            <w:tcW w:w="2871" w:type="dxa"/>
            <w:noWrap/>
            <w:hideMark/>
          </w:tcPr>
          <w:p w14:paraId="072EEAC4" w14:textId="77777777" w:rsidR="006136B5" w:rsidRPr="00217F52" w:rsidRDefault="006136B5" w:rsidP="006136B5">
            <w:pPr>
              <w:spacing w:line="360" w:lineRule="auto"/>
              <w:rPr>
                <w:i/>
                <w:szCs w:val="24"/>
              </w:rPr>
            </w:pPr>
            <w:r w:rsidRPr="00217F52">
              <w:rPr>
                <w:i/>
                <w:szCs w:val="24"/>
              </w:rPr>
              <w:t xml:space="preserve">Escherichia coli </w:t>
            </w:r>
            <w:r w:rsidRPr="00217F52">
              <w:rPr>
                <w:szCs w:val="24"/>
              </w:rPr>
              <w:t>str. K-12 substr. MG1655</w:t>
            </w:r>
          </w:p>
        </w:tc>
        <w:tc>
          <w:tcPr>
            <w:tcW w:w="1842" w:type="dxa"/>
            <w:noWrap/>
            <w:hideMark/>
          </w:tcPr>
          <w:p w14:paraId="2DF114AE" w14:textId="77777777" w:rsidR="006136B5" w:rsidRPr="00217F52" w:rsidRDefault="006136B5" w:rsidP="006136B5">
            <w:pPr>
              <w:spacing w:line="360" w:lineRule="auto"/>
              <w:rPr>
                <w:i/>
                <w:szCs w:val="24"/>
              </w:rPr>
            </w:pPr>
            <w:r w:rsidRPr="00217F52">
              <w:rPr>
                <w:i/>
                <w:szCs w:val="24"/>
              </w:rPr>
              <w:t>Proteobacteria</w:t>
            </w:r>
          </w:p>
        </w:tc>
        <w:tc>
          <w:tcPr>
            <w:tcW w:w="1756" w:type="dxa"/>
            <w:noWrap/>
            <w:hideMark/>
          </w:tcPr>
          <w:p w14:paraId="14B328E3" w14:textId="77777777" w:rsidR="006136B5" w:rsidRPr="00217F52" w:rsidRDefault="006136B5" w:rsidP="006136B5">
            <w:pPr>
              <w:spacing w:line="360" w:lineRule="auto"/>
              <w:rPr>
                <w:i/>
                <w:szCs w:val="24"/>
              </w:rPr>
            </w:pPr>
            <w:r w:rsidRPr="00217F52">
              <w:rPr>
                <w:i/>
                <w:szCs w:val="24"/>
              </w:rPr>
              <w:t>NA</w:t>
            </w:r>
          </w:p>
        </w:tc>
        <w:tc>
          <w:tcPr>
            <w:tcW w:w="1843" w:type="dxa"/>
            <w:noWrap/>
            <w:hideMark/>
          </w:tcPr>
          <w:p w14:paraId="38343F7E" w14:textId="77777777" w:rsidR="006136B5" w:rsidRPr="006136B5" w:rsidRDefault="006136B5" w:rsidP="006136B5">
            <w:pPr>
              <w:spacing w:line="360" w:lineRule="auto"/>
              <w:rPr>
                <w:szCs w:val="24"/>
              </w:rPr>
            </w:pPr>
            <w:r w:rsidRPr="006136B5">
              <w:rPr>
                <w:szCs w:val="24"/>
              </w:rPr>
              <w:t>Bacteria</w:t>
            </w:r>
          </w:p>
        </w:tc>
      </w:tr>
      <w:tr w:rsidR="00EE038D" w:rsidRPr="006136B5" w14:paraId="6516BDA3" w14:textId="77777777" w:rsidTr="00EE038D">
        <w:trPr>
          <w:trHeight w:val="300"/>
        </w:trPr>
        <w:tc>
          <w:tcPr>
            <w:tcW w:w="1065" w:type="dxa"/>
            <w:noWrap/>
            <w:hideMark/>
          </w:tcPr>
          <w:p w14:paraId="5E3832C0" w14:textId="77777777" w:rsidR="006136B5" w:rsidRPr="006136B5" w:rsidRDefault="006136B5" w:rsidP="006136B5">
            <w:pPr>
              <w:spacing w:line="360" w:lineRule="auto"/>
              <w:rPr>
                <w:szCs w:val="24"/>
              </w:rPr>
            </w:pPr>
            <w:r w:rsidRPr="006136B5">
              <w:rPr>
                <w:szCs w:val="24"/>
              </w:rPr>
              <w:t>122586</w:t>
            </w:r>
          </w:p>
        </w:tc>
        <w:tc>
          <w:tcPr>
            <w:tcW w:w="2871" w:type="dxa"/>
            <w:noWrap/>
            <w:hideMark/>
          </w:tcPr>
          <w:p w14:paraId="2CFFE218" w14:textId="77777777" w:rsidR="006136B5" w:rsidRPr="00217F52" w:rsidRDefault="006136B5" w:rsidP="006136B5">
            <w:pPr>
              <w:spacing w:line="360" w:lineRule="auto"/>
              <w:rPr>
                <w:i/>
                <w:szCs w:val="24"/>
              </w:rPr>
            </w:pPr>
            <w:r w:rsidRPr="00217F52">
              <w:rPr>
                <w:i/>
                <w:szCs w:val="24"/>
              </w:rPr>
              <w:t xml:space="preserve">Neisseria meningitidis </w:t>
            </w:r>
            <w:r w:rsidRPr="00217F52">
              <w:rPr>
                <w:szCs w:val="24"/>
              </w:rPr>
              <w:t>MC58</w:t>
            </w:r>
          </w:p>
        </w:tc>
        <w:tc>
          <w:tcPr>
            <w:tcW w:w="1842" w:type="dxa"/>
            <w:noWrap/>
            <w:hideMark/>
          </w:tcPr>
          <w:p w14:paraId="6F916D3C" w14:textId="77777777" w:rsidR="006136B5" w:rsidRPr="00217F52" w:rsidRDefault="006136B5" w:rsidP="006136B5">
            <w:pPr>
              <w:spacing w:line="360" w:lineRule="auto"/>
              <w:rPr>
                <w:i/>
                <w:szCs w:val="24"/>
              </w:rPr>
            </w:pPr>
            <w:r w:rsidRPr="00217F52">
              <w:rPr>
                <w:i/>
                <w:szCs w:val="24"/>
              </w:rPr>
              <w:t>Proteobacteria</w:t>
            </w:r>
          </w:p>
        </w:tc>
        <w:tc>
          <w:tcPr>
            <w:tcW w:w="1756" w:type="dxa"/>
            <w:noWrap/>
            <w:hideMark/>
          </w:tcPr>
          <w:p w14:paraId="391891AE" w14:textId="77777777" w:rsidR="006136B5" w:rsidRPr="00217F52" w:rsidRDefault="006136B5" w:rsidP="006136B5">
            <w:pPr>
              <w:spacing w:line="360" w:lineRule="auto"/>
              <w:rPr>
                <w:i/>
                <w:szCs w:val="24"/>
              </w:rPr>
            </w:pPr>
            <w:r w:rsidRPr="00217F52">
              <w:rPr>
                <w:i/>
                <w:szCs w:val="24"/>
              </w:rPr>
              <w:t>NA</w:t>
            </w:r>
          </w:p>
        </w:tc>
        <w:tc>
          <w:tcPr>
            <w:tcW w:w="1843" w:type="dxa"/>
            <w:noWrap/>
            <w:hideMark/>
          </w:tcPr>
          <w:p w14:paraId="7E9995DA" w14:textId="77777777" w:rsidR="006136B5" w:rsidRPr="006136B5" w:rsidRDefault="006136B5" w:rsidP="006136B5">
            <w:pPr>
              <w:spacing w:line="360" w:lineRule="auto"/>
              <w:rPr>
                <w:szCs w:val="24"/>
              </w:rPr>
            </w:pPr>
            <w:r w:rsidRPr="006136B5">
              <w:rPr>
                <w:szCs w:val="24"/>
              </w:rPr>
              <w:t>Bacteria</w:t>
            </w:r>
          </w:p>
        </w:tc>
      </w:tr>
      <w:tr w:rsidR="00EE038D" w:rsidRPr="006136B5" w14:paraId="63F28597" w14:textId="77777777" w:rsidTr="00EE038D">
        <w:trPr>
          <w:trHeight w:val="300"/>
        </w:trPr>
        <w:tc>
          <w:tcPr>
            <w:tcW w:w="1065" w:type="dxa"/>
            <w:noWrap/>
            <w:hideMark/>
          </w:tcPr>
          <w:p w14:paraId="3475F05B" w14:textId="77777777" w:rsidR="006136B5" w:rsidRPr="006136B5" w:rsidRDefault="006136B5" w:rsidP="006136B5">
            <w:pPr>
              <w:spacing w:line="360" w:lineRule="auto"/>
              <w:rPr>
                <w:szCs w:val="24"/>
              </w:rPr>
            </w:pPr>
            <w:r w:rsidRPr="006136B5">
              <w:rPr>
                <w:szCs w:val="24"/>
              </w:rPr>
              <w:t>85962</w:t>
            </w:r>
          </w:p>
        </w:tc>
        <w:tc>
          <w:tcPr>
            <w:tcW w:w="2871" w:type="dxa"/>
            <w:noWrap/>
            <w:hideMark/>
          </w:tcPr>
          <w:p w14:paraId="2B929A3E" w14:textId="77777777" w:rsidR="006136B5" w:rsidRPr="00217F52" w:rsidRDefault="006136B5" w:rsidP="006136B5">
            <w:pPr>
              <w:spacing w:line="360" w:lineRule="auto"/>
              <w:rPr>
                <w:i/>
                <w:szCs w:val="24"/>
              </w:rPr>
            </w:pPr>
            <w:r w:rsidRPr="00217F52">
              <w:rPr>
                <w:i/>
                <w:szCs w:val="24"/>
              </w:rPr>
              <w:t xml:space="preserve">Helicobacter pylori </w:t>
            </w:r>
            <w:r w:rsidRPr="00217F52">
              <w:rPr>
                <w:szCs w:val="24"/>
              </w:rPr>
              <w:t>26695</w:t>
            </w:r>
          </w:p>
        </w:tc>
        <w:tc>
          <w:tcPr>
            <w:tcW w:w="1842" w:type="dxa"/>
            <w:noWrap/>
            <w:hideMark/>
          </w:tcPr>
          <w:p w14:paraId="3234056E" w14:textId="77777777" w:rsidR="006136B5" w:rsidRPr="00217F52" w:rsidRDefault="006136B5" w:rsidP="006136B5">
            <w:pPr>
              <w:spacing w:line="360" w:lineRule="auto"/>
              <w:rPr>
                <w:i/>
                <w:szCs w:val="24"/>
              </w:rPr>
            </w:pPr>
            <w:r w:rsidRPr="00217F52">
              <w:rPr>
                <w:i/>
                <w:szCs w:val="24"/>
              </w:rPr>
              <w:t>Proteobacteria</w:t>
            </w:r>
          </w:p>
        </w:tc>
        <w:tc>
          <w:tcPr>
            <w:tcW w:w="1756" w:type="dxa"/>
            <w:noWrap/>
            <w:hideMark/>
          </w:tcPr>
          <w:p w14:paraId="10C11CB0" w14:textId="77777777" w:rsidR="006136B5" w:rsidRPr="00217F52" w:rsidRDefault="006136B5" w:rsidP="006136B5">
            <w:pPr>
              <w:spacing w:line="360" w:lineRule="auto"/>
              <w:rPr>
                <w:i/>
                <w:szCs w:val="24"/>
              </w:rPr>
            </w:pPr>
            <w:r w:rsidRPr="00217F52">
              <w:rPr>
                <w:i/>
                <w:szCs w:val="24"/>
              </w:rPr>
              <w:t>NA</w:t>
            </w:r>
          </w:p>
        </w:tc>
        <w:tc>
          <w:tcPr>
            <w:tcW w:w="1843" w:type="dxa"/>
            <w:noWrap/>
            <w:hideMark/>
          </w:tcPr>
          <w:p w14:paraId="5B76499A" w14:textId="77777777" w:rsidR="006136B5" w:rsidRPr="006136B5" w:rsidRDefault="006136B5" w:rsidP="006136B5">
            <w:pPr>
              <w:spacing w:line="360" w:lineRule="auto"/>
              <w:rPr>
                <w:szCs w:val="24"/>
              </w:rPr>
            </w:pPr>
            <w:r w:rsidRPr="006136B5">
              <w:rPr>
                <w:szCs w:val="24"/>
              </w:rPr>
              <w:t>Bacteria</w:t>
            </w:r>
          </w:p>
        </w:tc>
      </w:tr>
      <w:tr w:rsidR="00EE038D" w:rsidRPr="006136B5" w14:paraId="55D23E67" w14:textId="77777777" w:rsidTr="00EE038D">
        <w:trPr>
          <w:trHeight w:val="300"/>
        </w:trPr>
        <w:tc>
          <w:tcPr>
            <w:tcW w:w="1065" w:type="dxa"/>
            <w:noWrap/>
            <w:hideMark/>
          </w:tcPr>
          <w:p w14:paraId="69FBDA3A" w14:textId="77777777" w:rsidR="006136B5" w:rsidRPr="006136B5" w:rsidRDefault="006136B5" w:rsidP="006136B5">
            <w:pPr>
              <w:spacing w:line="360" w:lineRule="auto"/>
              <w:rPr>
                <w:szCs w:val="24"/>
              </w:rPr>
            </w:pPr>
            <w:r w:rsidRPr="006136B5">
              <w:rPr>
                <w:szCs w:val="24"/>
              </w:rPr>
              <w:t>224308</w:t>
            </w:r>
          </w:p>
        </w:tc>
        <w:tc>
          <w:tcPr>
            <w:tcW w:w="2871" w:type="dxa"/>
            <w:noWrap/>
            <w:hideMark/>
          </w:tcPr>
          <w:p w14:paraId="7DEFE43E" w14:textId="77777777" w:rsidR="006136B5" w:rsidRPr="00217F52" w:rsidRDefault="006136B5" w:rsidP="006136B5">
            <w:pPr>
              <w:spacing w:line="360" w:lineRule="auto"/>
              <w:rPr>
                <w:i/>
                <w:szCs w:val="24"/>
              </w:rPr>
            </w:pPr>
            <w:r w:rsidRPr="00217F52">
              <w:rPr>
                <w:i/>
                <w:szCs w:val="24"/>
              </w:rPr>
              <w:t xml:space="preserve">Bacillus subtilis subsp. </w:t>
            </w:r>
            <w:r w:rsidRPr="00217F52">
              <w:rPr>
                <w:szCs w:val="24"/>
              </w:rPr>
              <w:t>subtilis 168</w:t>
            </w:r>
          </w:p>
        </w:tc>
        <w:tc>
          <w:tcPr>
            <w:tcW w:w="1842" w:type="dxa"/>
            <w:noWrap/>
            <w:hideMark/>
          </w:tcPr>
          <w:p w14:paraId="7714246B" w14:textId="77777777" w:rsidR="006136B5" w:rsidRPr="00217F52" w:rsidRDefault="006136B5" w:rsidP="006136B5">
            <w:pPr>
              <w:spacing w:line="360" w:lineRule="auto"/>
              <w:rPr>
                <w:i/>
                <w:szCs w:val="24"/>
              </w:rPr>
            </w:pPr>
            <w:r w:rsidRPr="00217F52">
              <w:rPr>
                <w:i/>
                <w:szCs w:val="24"/>
              </w:rPr>
              <w:t>Firmicutes</w:t>
            </w:r>
          </w:p>
        </w:tc>
        <w:tc>
          <w:tcPr>
            <w:tcW w:w="1756" w:type="dxa"/>
            <w:noWrap/>
            <w:hideMark/>
          </w:tcPr>
          <w:p w14:paraId="5AC60D7D" w14:textId="77777777" w:rsidR="006136B5" w:rsidRPr="00217F52" w:rsidRDefault="006136B5" w:rsidP="006136B5">
            <w:pPr>
              <w:spacing w:line="360" w:lineRule="auto"/>
              <w:rPr>
                <w:i/>
                <w:szCs w:val="24"/>
              </w:rPr>
            </w:pPr>
            <w:r w:rsidRPr="00217F52">
              <w:rPr>
                <w:i/>
                <w:szCs w:val="24"/>
              </w:rPr>
              <w:t>NA</w:t>
            </w:r>
          </w:p>
        </w:tc>
        <w:tc>
          <w:tcPr>
            <w:tcW w:w="1843" w:type="dxa"/>
            <w:noWrap/>
            <w:hideMark/>
          </w:tcPr>
          <w:p w14:paraId="7B004E8C" w14:textId="77777777" w:rsidR="006136B5" w:rsidRPr="006136B5" w:rsidRDefault="006136B5" w:rsidP="006136B5">
            <w:pPr>
              <w:spacing w:line="360" w:lineRule="auto"/>
              <w:rPr>
                <w:szCs w:val="24"/>
              </w:rPr>
            </w:pPr>
            <w:r w:rsidRPr="006136B5">
              <w:rPr>
                <w:szCs w:val="24"/>
              </w:rPr>
              <w:t>Bacteria</w:t>
            </w:r>
          </w:p>
        </w:tc>
      </w:tr>
      <w:tr w:rsidR="00EE038D" w:rsidRPr="006136B5" w14:paraId="2CC03291" w14:textId="77777777" w:rsidTr="00EE038D">
        <w:trPr>
          <w:trHeight w:val="300"/>
        </w:trPr>
        <w:tc>
          <w:tcPr>
            <w:tcW w:w="1065" w:type="dxa"/>
            <w:noWrap/>
            <w:hideMark/>
          </w:tcPr>
          <w:p w14:paraId="7DB0E4D5" w14:textId="77777777" w:rsidR="006136B5" w:rsidRPr="006136B5" w:rsidRDefault="006136B5" w:rsidP="006136B5">
            <w:pPr>
              <w:spacing w:line="360" w:lineRule="auto"/>
              <w:rPr>
                <w:szCs w:val="24"/>
              </w:rPr>
            </w:pPr>
            <w:r w:rsidRPr="006136B5">
              <w:rPr>
                <w:szCs w:val="24"/>
              </w:rPr>
              <w:t>272623</w:t>
            </w:r>
          </w:p>
        </w:tc>
        <w:tc>
          <w:tcPr>
            <w:tcW w:w="2871" w:type="dxa"/>
            <w:noWrap/>
            <w:hideMark/>
          </w:tcPr>
          <w:p w14:paraId="0647C368" w14:textId="77777777" w:rsidR="006136B5" w:rsidRPr="00217F52" w:rsidRDefault="006136B5" w:rsidP="006136B5">
            <w:pPr>
              <w:spacing w:line="360" w:lineRule="auto"/>
              <w:rPr>
                <w:i/>
                <w:szCs w:val="24"/>
              </w:rPr>
            </w:pPr>
            <w:r w:rsidRPr="00217F52">
              <w:rPr>
                <w:i/>
                <w:szCs w:val="24"/>
              </w:rPr>
              <w:t xml:space="preserve">Lactococcus lactis subsp. lactis </w:t>
            </w:r>
            <w:r w:rsidRPr="00217F52">
              <w:rPr>
                <w:szCs w:val="24"/>
              </w:rPr>
              <w:t>Il1403</w:t>
            </w:r>
          </w:p>
        </w:tc>
        <w:tc>
          <w:tcPr>
            <w:tcW w:w="1842" w:type="dxa"/>
            <w:noWrap/>
            <w:hideMark/>
          </w:tcPr>
          <w:p w14:paraId="0A20225C" w14:textId="77777777" w:rsidR="006136B5" w:rsidRPr="00217F52" w:rsidRDefault="006136B5" w:rsidP="006136B5">
            <w:pPr>
              <w:spacing w:line="360" w:lineRule="auto"/>
              <w:rPr>
                <w:i/>
                <w:szCs w:val="24"/>
              </w:rPr>
            </w:pPr>
            <w:r w:rsidRPr="00217F52">
              <w:rPr>
                <w:i/>
                <w:szCs w:val="24"/>
              </w:rPr>
              <w:t>Firmicutes</w:t>
            </w:r>
          </w:p>
        </w:tc>
        <w:tc>
          <w:tcPr>
            <w:tcW w:w="1756" w:type="dxa"/>
            <w:noWrap/>
            <w:hideMark/>
          </w:tcPr>
          <w:p w14:paraId="0DD2D208" w14:textId="77777777" w:rsidR="006136B5" w:rsidRPr="00217F52" w:rsidRDefault="006136B5" w:rsidP="006136B5">
            <w:pPr>
              <w:spacing w:line="360" w:lineRule="auto"/>
              <w:rPr>
                <w:i/>
                <w:szCs w:val="24"/>
              </w:rPr>
            </w:pPr>
            <w:r w:rsidRPr="00217F52">
              <w:rPr>
                <w:i/>
                <w:szCs w:val="24"/>
              </w:rPr>
              <w:t>NA</w:t>
            </w:r>
          </w:p>
        </w:tc>
        <w:tc>
          <w:tcPr>
            <w:tcW w:w="1843" w:type="dxa"/>
            <w:noWrap/>
            <w:hideMark/>
          </w:tcPr>
          <w:p w14:paraId="6BD02FA1" w14:textId="77777777" w:rsidR="006136B5" w:rsidRPr="006136B5" w:rsidRDefault="006136B5" w:rsidP="006136B5">
            <w:pPr>
              <w:spacing w:line="360" w:lineRule="auto"/>
              <w:rPr>
                <w:szCs w:val="24"/>
              </w:rPr>
            </w:pPr>
            <w:r w:rsidRPr="006136B5">
              <w:rPr>
                <w:szCs w:val="24"/>
              </w:rPr>
              <w:t>Bacteria</w:t>
            </w:r>
          </w:p>
        </w:tc>
      </w:tr>
      <w:tr w:rsidR="00EE038D" w:rsidRPr="006136B5" w14:paraId="539C0C1B" w14:textId="77777777" w:rsidTr="00EE038D">
        <w:trPr>
          <w:trHeight w:val="300"/>
        </w:trPr>
        <w:tc>
          <w:tcPr>
            <w:tcW w:w="1065" w:type="dxa"/>
            <w:noWrap/>
            <w:hideMark/>
          </w:tcPr>
          <w:p w14:paraId="6460C0E9" w14:textId="77777777" w:rsidR="006136B5" w:rsidRPr="006136B5" w:rsidRDefault="006136B5" w:rsidP="006136B5">
            <w:pPr>
              <w:spacing w:line="360" w:lineRule="auto"/>
              <w:rPr>
                <w:szCs w:val="24"/>
              </w:rPr>
            </w:pPr>
            <w:r w:rsidRPr="006136B5">
              <w:rPr>
                <w:szCs w:val="24"/>
              </w:rPr>
              <w:t>243273</w:t>
            </w:r>
          </w:p>
        </w:tc>
        <w:tc>
          <w:tcPr>
            <w:tcW w:w="2871" w:type="dxa"/>
            <w:noWrap/>
            <w:hideMark/>
          </w:tcPr>
          <w:p w14:paraId="6ED59B7C" w14:textId="77777777" w:rsidR="006136B5" w:rsidRPr="00217F52" w:rsidRDefault="006136B5" w:rsidP="006136B5">
            <w:pPr>
              <w:spacing w:line="360" w:lineRule="auto"/>
              <w:rPr>
                <w:i/>
                <w:szCs w:val="24"/>
              </w:rPr>
            </w:pPr>
            <w:r w:rsidRPr="00217F52">
              <w:rPr>
                <w:i/>
                <w:szCs w:val="24"/>
              </w:rPr>
              <w:t xml:space="preserve">Mycoplasma genitalium </w:t>
            </w:r>
            <w:r w:rsidRPr="00217F52">
              <w:rPr>
                <w:szCs w:val="24"/>
              </w:rPr>
              <w:t>G37</w:t>
            </w:r>
          </w:p>
        </w:tc>
        <w:tc>
          <w:tcPr>
            <w:tcW w:w="1842" w:type="dxa"/>
            <w:noWrap/>
            <w:hideMark/>
          </w:tcPr>
          <w:p w14:paraId="13BAD305" w14:textId="77777777" w:rsidR="006136B5" w:rsidRPr="00217F52" w:rsidRDefault="006136B5" w:rsidP="006136B5">
            <w:pPr>
              <w:spacing w:line="360" w:lineRule="auto"/>
              <w:rPr>
                <w:i/>
                <w:szCs w:val="24"/>
              </w:rPr>
            </w:pPr>
            <w:r w:rsidRPr="00217F52">
              <w:rPr>
                <w:i/>
                <w:szCs w:val="24"/>
              </w:rPr>
              <w:t>Tenericutes</w:t>
            </w:r>
          </w:p>
        </w:tc>
        <w:tc>
          <w:tcPr>
            <w:tcW w:w="1756" w:type="dxa"/>
            <w:noWrap/>
            <w:hideMark/>
          </w:tcPr>
          <w:p w14:paraId="013E1ABF" w14:textId="77777777" w:rsidR="006136B5" w:rsidRPr="00217F52" w:rsidRDefault="006136B5" w:rsidP="006136B5">
            <w:pPr>
              <w:spacing w:line="360" w:lineRule="auto"/>
              <w:rPr>
                <w:i/>
                <w:szCs w:val="24"/>
              </w:rPr>
            </w:pPr>
            <w:r w:rsidRPr="00217F52">
              <w:rPr>
                <w:i/>
                <w:szCs w:val="24"/>
              </w:rPr>
              <w:t>NA</w:t>
            </w:r>
          </w:p>
        </w:tc>
        <w:tc>
          <w:tcPr>
            <w:tcW w:w="1843" w:type="dxa"/>
            <w:noWrap/>
            <w:hideMark/>
          </w:tcPr>
          <w:p w14:paraId="4694C024" w14:textId="77777777" w:rsidR="006136B5" w:rsidRPr="006136B5" w:rsidRDefault="006136B5" w:rsidP="006136B5">
            <w:pPr>
              <w:spacing w:line="360" w:lineRule="auto"/>
              <w:rPr>
                <w:szCs w:val="24"/>
              </w:rPr>
            </w:pPr>
            <w:r w:rsidRPr="006136B5">
              <w:rPr>
                <w:szCs w:val="24"/>
              </w:rPr>
              <w:t>Bacteria</w:t>
            </w:r>
          </w:p>
        </w:tc>
      </w:tr>
      <w:tr w:rsidR="00EE038D" w:rsidRPr="006136B5" w14:paraId="2CA6F511" w14:textId="77777777" w:rsidTr="00EE038D">
        <w:trPr>
          <w:trHeight w:val="300"/>
        </w:trPr>
        <w:tc>
          <w:tcPr>
            <w:tcW w:w="1065" w:type="dxa"/>
            <w:noWrap/>
            <w:hideMark/>
          </w:tcPr>
          <w:p w14:paraId="248943BF" w14:textId="77777777" w:rsidR="006136B5" w:rsidRPr="006136B5" w:rsidRDefault="006136B5" w:rsidP="006136B5">
            <w:pPr>
              <w:spacing w:line="360" w:lineRule="auto"/>
              <w:rPr>
                <w:szCs w:val="24"/>
              </w:rPr>
            </w:pPr>
            <w:r w:rsidRPr="006136B5">
              <w:rPr>
                <w:szCs w:val="24"/>
              </w:rPr>
              <w:t>83332</w:t>
            </w:r>
          </w:p>
        </w:tc>
        <w:tc>
          <w:tcPr>
            <w:tcW w:w="2871" w:type="dxa"/>
            <w:noWrap/>
            <w:hideMark/>
          </w:tcPr>
          <w:p w14:paraId="40F8CB5B" w14:textId="77777777" w:rsidR="006136B5" w:rsidRPr="00217F52" w:rsidRDefault="006136B5" w:rsidP="006136B5">
            <w:pPr>
              <w:spacing w:line="360" w:lineRule="auto"/>
              <w:rPr>
                <w:i/>
                <w:szCs w:val="24"/>
              </w:rPr>
            </w:pPr>
            <w:r w:rsidRPr="00217F52">
              <w:rPr>
                <w:i/>
                <w:szCs w:val="24"/>
              </w:rPr>
              <w:t xml:space="preserve">Mycobacterium tuberculosis </w:t>
            </w:r>
            <w:r w:rsidRPr="00217F52">
              <w:rPr>
                <w:szCs w:val="24"/>
              </w:rPr>
              <w:t>H37Rv</w:t>
            </w:r>
          </w:p>
        </w:tc>
        <w:tc>
          <w:tcPr>
            <w:tcW w:w="1842" w:type="dxa"/>
            <w:noWrap/>
            <w:hideMark/>
          </w:tcPr>
          <w:p w14:paraId="239E3B27" w14:textId="77777777" w:rsidR="006136B5" w:rsidRPr="00217F52" w:rsidRDefault="006136B5" w:rsidP="006136B5">
            <w:pPr>
              <w:spacing w:line="360" w:lineRule="auto"/>
              <w:rPr>
                <w:i/>
                <w:szCs w:val="24"/>
              </w:rPr>
            </w:pPr>
            <w:r w:rsidRPr="00217F52">
              <w:rPr>
                <w:i/>
                <w:szCs w:val="24"/>
              </w:rPr>
              <w:t>Actinobacteria</w:t>
            </w:r>
          </w:p>
        </w:tc>
        <w:tc>
          <w:tcPr>
            <w:tcW w:w="1756" w:type="dxa"/>
            <w:noWrap/>
            <w:hideMark/>
          </w:tcPr>
          <w:p w14:paraId="084FF986" w14:textId="77777777" w:rsidR="006136B5" w:rsidRPr="00217F52" w:rsidRDefault="006136B5" w:rsidP="006136B5">
            <w:pPr>
              <w:spacing w:line="360" w:lineRule="auto"/>
              <w:rPr>
                <w:i/>
                <w:szCs w:val="24"/>
              </w:rPr>
            </w:pPr>
            <w:r w:rsidRPr="00217F52">
              <w:rPr>
                <w:i/>
                <w:szCs w:val="24"/>
              </w:rPr>
              <w:t>NA</w:t>
            </w:r>
          </w:p>
        </w:tc>
        <w:tc>
          <w:tcPr>
            <w:tcW w:w="1843" w:type="dxa"/>
            <w:noWrap/>
            <w:hideMark/>
          </w:tcPr>
          <w:p w14:paraId="7F243F8D" w14:textId="77777777" w:rsidR="006136B5" w:rsidRPr="006136B5" w:rsidRDefault="006136B5" w:rsidP="006136B5">
            <w:pPr>
              <w:spacing w:line="360" w:lineRule="auto"/>
              <w:rPr>
                <w:szCs w:val="24"/>
              </w:rPr>
            </w:pPr>
            <w:r w:rsidRPr="006136B5">
              <w:rPr>
                <w:szCs w:val="24"/>
              </w:rPr>
              <w:t>Bacteria</w:t>
            </w:r>
          </w:p>
        </w:tc>
      </w:tr>
      <w:tr w:rsidR="00EE038D" w:rsidRPr="006136B5" w14:paraId="658AAD1D" w14:textId="77777777" w:rsidTr="00EE038D">
        <w:trPr>
          <w:trHeight w:val="300"/>
        </w:trPr>
        <w:tc>
          <w:tcPr>
            <w:tcW w:w="1065" w:type="dxa"/>
            <w:noWrap/>
            <w:hideMark/>
          </w:tcPr>
          <w:p w14:paraId="1C1455EF" w14:textId="77777777" w:rsidR="006136B5" w:rsidRPr="006136B5" w:rsidRDefault="006136B5" w:rsidP="006136B5">
            <w:pPr>
              <w:spacing w:line="360" w:lineRule="auto"/>
              <w:rPr>
                <w:szCs w:val="24"/>
              </w:rPr>
            </w:pPr>
            <w:r w:rsidRPr="006136B5">
              <w:rPr>
                <w:szCs w:val="24"/>
              </w:rPr>
              <w:t>1148</w:t>
            </w:r>
          </w:p>
        </w:tc>
        <w:tc>
          <w:tcPr>
            <w:tcW w:w="2871" w:type="dxa"/>
            <w:noWrap/>
            <w:hideMark/>
          </w:tcPr>
          <w:p w14:paraId="5331739C" w14:textId="77777777" w:rsidR="006136B5" w:rsidRPr="00217F52" w:rsidRDefault="006136B5" w:rsidP="006136B5">
            <w:pPr>
              <w:spacing w:line="360" w:lineRule="auto"/>
              <w:rPr>
                <w:i/>
                <w:szCs w:val="24"/>
              </w:rPr>
            </w:pPr>
            <w:r w:rsidRPr="00217F52">
              <w:rPr>
                <w:i/>
                <w:szCs w:val="24"/>
              </w:rPr>
              <w:t xml:space="preserve">Synechocystis sp. </w:t>
            </w:r>
            <w:r w:rsidRPr="00217F52">
              <w:rPr>
                <w:szCs w:val="24"/>
              </w:rPr>
              <w:t>PCC 6803</w:t>
            </w:r>
          </w:p>
        </w:tc>
        <w:tc>
          <w:tcPr>
            <w:tcW w:w="1842" w:type="dxa"/>
            <w:noWrap/>
            <w:hideMark/>
          </w:tcPr>
          <w:p w14:paraId="2B2D13F2" w14:textId="77777777" w:rsidR="006136B5" w:rsidRPr="00217F52" w:rsidRDefault="006136B5" w:rsidP="006136B5">
            <w:pPr>
              <w:spacing w:line="360" w:lineRule="auto"/>
              <w:rPr>
                <w:i/>
                <w:szCs w:val="24"/>
              </w:rPr>
            </w:pPr>
            <w:r w:rsidRPr="00217F52">
              <w:rPr>
                <w:i/>
                <w:szCs w:val="24"/>
              </w:rPr>
              <w:t>Cyanobacteria</w:t>
            </w:r>
          </w:p>
        </w:tc>
        <w:tc>
          <w:tcPr>
            <w:tcW w:w="1756" w:type="dxa"/>
            <w:noWrap/>
            <w:hideMark/>
          </w:tcPr>
          <w:p w14:paraId="7B62F072" w14:textId="77777777" w:rsidR="006136B5" w:rsidRPr="00217F52" w:rsidRDefault="006136B5" w:rsidP="006136B5">
            <w:pPr>
              <w:spacing w:line="360" w:lineRule="auto"/>
              <w:rPr>
                <w:i/>
                <w:szCs w:val="24"/>
              </w:rPr>
            </w:pPr>
            <w:r w:rsidRPr="00217F52">
              <w:rPr>
                <w:i/>
                <w:szCs w:val="24"/>
              </w:rPr>
              <w:t>NA</w:t>
            </w:r>
          </w:p>
        </w:tc>
        <w:tc>
          <w:tcPr>
            <w:tcW w:w="1843" w:type="dxa"/>
            <w:noWrap/>
            <w:hideMark/>
          </w:tcPr>
          <w:p w14:paraId="1DAF34D6" w14:textId="77777777" w:rsidR="006136B5" w:rsidRPr="006136B5" w:rsidRDefault="006136B5" w:rsidP="006136B5">
            <w:pPr>
              <w:spacing w:line="360" w:lineRule="auto"/>
              <w:rPr>
                <w:szCs w:val="24"/>
              </w:rPr>
            </w:pPr>
            <w:r w:rsidRPr="006136B5">
              <w:rPr>
                <w:szCs w:val="24"/>
              </w:rPr>
              <w:t>Bacteria</w:t>
            </w:r>
          </w:p>
        </w:tc>
      </w:tr>
      <w:tr w:rsidR="00EE038D" w:rsidRPr="006136B5" w14:paraId="4A2A16BF" w14:textId="77777777" w:rsidTr="00EE038D">
        <w:trPr>
          <w:trHeight w:val="300"/>
        </w:trPr>
        <w:tc>
          <w:tcPr>
            <w:tcW w:w="1065" w:type="dxa"/>
            <w:noWrap/>
            <w:hideMark/>
          </w:tcPr>
          <w:p w14:paraId="1420144B" w14:textId="77777777" w:rsidR="006136B5" w:rsidRPr="006136B5" w:rsidRDefault="006136B5" w:rsidP="006136B5">
            <w:pPr>
              <w:spacing w:line="360" w:lineRule="auto"/>
              <w:rPr>
                <w:szCs w:val="24"/>
              </w:rPr>
            </w:pPr>
            <w:r w:rsidRPr="006136B5">
              <w:rPr>
                <w:szCs w:val="24"/>
              </w:rPr>
              <w:t>63363</w:t>
            </w:r>
          </w:p>
        </w:tc>
        <w:tc>
          <w:tcPr>
            <w:tcW w:w="2871" w:type="dxa"/>
            <w:noWrap/>
            <w:hideMark/>
          </w:tcPr>
          <w:p w14:paraId="2DB74429" w14:textId="77777777" w:rsidR="006136B5" w:rsidRPr="00217F52" w:rsidRDefault="006136B5" w:rsidP="006136B5">
            <w:pPr>
              <w:spacing w:line="360" w:lineRule="auto"/>
              <w:rPr>
                <w:i/>
                <w:szCs w:val="24"/>
              </w:rPr>
            </w:pPr>
            <w:r w:rsidRPr="00217F52">
              <w:rPr>
                <w:i/>
                <w:szCs w:val="24"/>
              </w:rPr>
              <w:t>Aquifex aeolicus</w:t>
            </w:r>
          </w:p>
        </w:tc>
        <w:tc>
          <w:tcPr>
            <w:tcW w:w="1842" w:type="dxa"/>
            <w:noWrap/>
            <w:hideMark/>
          </w:tcPr>
          <w:p w14:paraId="6ABE943C" w14:textId="77777777" w:rsidR="006136B5" w:rsidRPr="00217F52" w:rsidRDefault="006136B5" w:rsidP="006136B5">
            <w:pPr>
              <w:spacing w:line="360" w:lineRule="auto"/>
              <w:rPr>
                <w:i/>
                <w:szCs w:val="24"/>
              </w:rPr>
            </w:pPr>
            <w:r w:rsidRPr="00217F52">
              <w:rPr>
                <w:i/>
                <w:szCs w:val="24"/>
              </w:rPr>
              <w:t>Aquificae</w:t>
            </w:r>
          </w:p>
        </w:tc>
        <w:tc>
          <w:tcPr>
            <w:tcW w:w="1756" w:type="dxa"/>
            <w:noWrap/>
            <w:hideMark/>
          </w:tcPr>
          <w:p w14:paraId="2C49BC9B" w14:textId="77777777" w:rsidR="006136B5" w:rsidRPr="00217F52" w:rsidRDefault="006136B5" w:rsidP="006136B5">
            <w:pPr>
              <w:spacing w:line="360" w:lineRule="auto"/>
              <w:rPr>
                <w:i/>
                <w:szCs w:val="24"/>
              </w:rPr>
            </w:pPr>
            <w:r w:rsidRPr="00217F52">
              <w:rPr>
                <w:i/>
                <w:szCs w:val="24"/>
              </w:rPr>
              <w:t>NA</w:t>
            </w:r>
          </w:p>
        </w:tc>
        <w:tc>
          <w:tcPr>
            <w:tcW w:w="1843" w:type="dxa"/>
            <w:noWrap/>
            <w:hideMark/>
          </w:tcPr>
          <w:p w14:paraId="23D554FC" w14:textId="77777777" w:rsidR="006136B5" w:rsidRPr="006136B5" w:rsidRDefault="006136B5" w:rsidP="006136B5">
            <w:pPr>
              <w:spacing w:line="360" w:lineRule="auto"/>
              <w:rPr>
                <w:szCs w:val="24"/>
              </w:rPr>
            </w:pPr>
            <w:r w:rsidRPr="006136B5">
              <w:rPr>
                <w:szCs w:val="24"/>
              </w:rPr>
              <w:t>Bacteria</w:t>
            </w:r>
          </w:p>
        </w:tc>
      </w:tr>
    </w:tbl>
    <w:p w14:paraId="7CF1B7DD" w14:textId="77777777" w:rsidR="006136B5" w:rsidRDefault="006136B5" w:rsidP="008D799A">
      <w:pPr>
        <w:spacing w:after="0" w:line="360" w:lineRule="auto"/>
        <w:rPr>
          <w:szCs w:val="24"/>
        </w:rPr>
      </w:pPr>
    </w:p>
    <w:p w14:paraId="6B8146FA" w14:textId="11694138" w:rsidR="002748E0" w:rsidRPr="00076E91" w:rsidRDefault="002748E0" w:rsidP="00BA2B31">
      <w:pPr>
        <w:pStyle w:val="Caption"/>
        <w:keepNext/>
        <w:spacing w:after="0" w:line="360" w:lineRule="auto"/>
        <w:jc w:val="both"/>
      </w:pPr>
      <w:bookmarkStart w:id="280" w:name="_Ref384421859"/>
      <w:bookmarkStart w:id="281" w:name="_Toc386295505"/>
      <w:r w:rsidRPr="00076E91">
        <w:t xml:space="preserve">Table </w:t>
      </w:r>
      <w:r w:rsidR="009F5610">
        <w:fldChar w:fldCharType="begin"/>
      </w:r>
      <w:r w:rsidR="009F5610">
        <w:instrText xml:space="preserve"> STYLEREF 1 \s </w:instrText>
      </w:r>
      <w:r w:rsidR="009F5610">
        <w:fldChar w:fldCharType="separate"/>
      </w:r>
      <w:r w:rsidR="00CF13C3">
        <w:rPr>
          <w:noProof/>
        </w:rPr>
        <w:t>A</w:t>
      </w:r>
      <w:r w:rsidR="009F5610">
        <w:fldChar w:fldCharType="end"/>
      </w:r>
      <w:r w:rsidR="009F5610">
        <w:noBreakHyphen/>
      </w:r>
      <w:r w:rsidR="009F5610">
        <w:fldChar w:fldCharType="begin"/>
      </w:r>
      <w:r w:rsidR="009F5610">
        <w:instrText xml:space="preserve"> SEQ Table \* ARABIC \s 1 </w:instrText>
      </w:r>
      <w:r w:rsidR="009F5610">
        <w:fldChar w:fldCharType="separate"/>
      </w:r>
      <w:r w:rsidR="00CF13C3">
        <w:rPr>
          <w:noProof/>
        </w:rPr>
        <w:t>3</w:t>
      </w:r>
      <w:r w:rsidR="009F5610">
        <w:fldChar w:fldCharType="end"/>
      </w:r>
      <w:bookmarkEnd w:id="280"/>
      <w:r w:rsidRPr="00076E91">
        <w:t>: Mean length of orthologous and orphan proteins in 11 microsporidia. We used Wilcoxon-Mann-Whitney U-Test to compare the length of those two protein groups. P-value is less then 0.05 meaning that the length of orthologous proteins are significant different to the one of orphan proteins.</w:t>
      </w:r>
      <w:bookmarkEnd w:id="281"/>
      <w:r w:rsidRPr="00076E91">
        <w:t xml:space="preserve"> </w:t>
      </w:r>
    </w:p>
    <w:tbl>
      <w:tblPr>
        <w:tblStyle w:val="TableGrid"/>
        <w:tblW w:w="5000" w:type="pct"/>
        <w:tblLook w:val="04A0" w:firstRow="1" w:lastRow="0" w:firstColumn="1" w:lastColumn="0" w:noHBand="0" w:noVBand="1"/>
      </w:tblPr>
      <w:tblGrid>
        <w:gridCol w:w="1650"/>
        <w:gridCol w:w="2572"/>
        <w:gridCol w:w="2832"/>
        <w:gridCol w:w="1666"/>
      </w:tblGrid>
      <w:tr w:rsidR="002748E0" w:rsidRPr="00076E91" w14:paraId="3D897EE2" w14:textId="77777777" w:rsidTr="006136B5">
        <w:trPr>
          <w:trHeight w:val="64"/>
        </w:trPr>
        <w:tc>
          <w:tcPr>
            <w:tcW w:w="946" w:type="pct"/>
            <w:hideMark/>
          </w:tcPr>
          <w:p w14:paraId="598CD55D" w14:textId="77777777" w:rsidR="002748E0" w:rsidRPr="00076E91" w:rsidRDefault="002748E0" w:rsidP="006136B5">
            <w:pPr>
              <w:spacing w:line="360" w:lineRule="auto"/>
              <w:rPr>
                <w:rFonts w:cs="Times New Roman"/>
                <w:szCs w:val="24"/>
              </w:rPr>
            </w:pPr>
            <w:r w:rsidRPr="00076E91">
              <w:rPr>
                <w:rFonts w:cs="Times New Roman"/>
                <w:color w:val="000000"/>
                <w:szCs w:val="24"/>
              </w:rPr>
              <w:t>Taxon</w:t>
            </w:r>
          </w:p>
        </w:tc>
        <w:tc>
          <w:tcPr>
            <w:tcW w:w="1475" w:type="pct"/>
            <w:hideMark/>
          </w:tcPr>
          <w:p w14:paraId="0AE22409" w14:textId="77777777" w:rsidR="002748E0" w:rsidRPr="00076E91" w:rsidRDefault="002748E0" w:rsidP="006136B5">
            <w:pPr>
              <w:spacing w:line="360" w:lineRule="auto"/>
              <w:rPr>
                <w:rFonts w:cs="Times New Roman"/>
                <w:szCs w:val="24"/>
              </w:rPr>
            </w:pPr>
            <w:r w:rsidRPr="00076E91">
              <w:rPr>
                <w:rFonts w:cs="Times New Roman"/>
                <w:color w:val="000000"/>
                <w:szCs w:val="24"/>
              </w:rPr>
              <w:t>Mean length of orthologous proteins</w:t>
            </w:r>
          </w:p>
        </w:tc>
        <w:tc>
          <w:tcPr>
            <w:tcW w:w="1624" w:type="pct"/>
            <w:hideMark/>
          </w:tcPr>
          <w:p w14:paraId="208D192E" w14:textId="77777777" w:rsidR="002748E0" w:rsidRPr="00076E91" w:rsidRDefault="002748E0" w:rsidP="006136B5">
            <w:pPr>
              <w:spacing w:line="360" w:lineRule="auto"/>
              <w:rPr>
                <w:rFonts w:cs="Times New Roman"/>
                <w:szCs w:val="24"/>
              </w:rPr>
            </w:pPr>
            <w:r w:rsidRPr="00076E91">
              <w:rPr>
                <w:rFonts w:cs="Times New Roman"/>
                <w:color w:val="000000"/>
                <w:szCs w:val="24"/>
              </w:rPr>
              <w:t>Mean length of orphans</w:t>
            </w:r>
          </w:p>
        </w:tc>
        <w:tc>
          <w:tcPr>
            <w:tcW w:w="955" w:type="pct"/>
            <w:hideMark/>
          </w:tcPr>
          <w:p w14:paraId="600BBE1E" w14:textId="77777777" w:rsidR="002748E0" w:rsidRPr="00076E91" w:rsidRDefault="002748E0" w:rsidP="006136B5">
            <w:pPr>
              <w:spacing w:line="360" w:lineRule="auto"/>
              <w:rPr>
                <w:rFonts w:cs="Times New Roman"/>
                <w:szCs w:val="24"/>
              </w:rPr>
            </w:pPr>
            <w:r w:rsidRPr="00076E91">
              <w:rPr>
                <w:rFonts w:cs="Times New Roman"/>
                <w:color w:val="000000"/>
                <w:szCs w:val="24"/>
              </w:rPr>
              <w:t>P_value</w:t>
            </w:r>
          </w:p>
        </w:tc>
      </w:tr>
      <w:tr w:rsidR="002748E0" w:rsidRPr="00076E91" w14:paraId="6BEF94D7" w14:textId="77777777" w:rsidTr="006136B5">
        <w:trPr>
          <w:trHeight w:val="64"/>
        </w:trPr>
        <w:tc>
          <w:tcPr>
            <w:tcW w:w="946" w:type="pct"/>
            <w:hideMark/>
          </w:tcPr>
          <w:p w14:paraId="5ED572DA" w14:textId="77777777" w:rsidR="002748E0" w:rsidRPr="00C5517B" w:rsidRDefault="002748E0" w:rsidP="006136B5">
            <w:pPr>
              <w:spacing w:line="360" w:lineRule="auto"/>
              <w:rPr>
                <w:rFonts w:cs="Times New Roman"/>
                <w:i/>
                <w:szCs w:val="24"/>
              </w:rPr>
            </w:pPr>
            <w:r w:rsidRPr="00C5517B">
              <w:rPr>
                <w:rFonts w:cs="Times New Roman"/>
                <w:i/>
                <w:iCs/>
                <w:color w:val="000000"/>
                <w:szCs w:val="24"/>
              </w:rPr>
              <w:t>E.hellem</w:t>
            </w:r>
          </w:p>
        </w:tc>
        <w:tc>
          <w:tcPr>
            <w:tcW w:w="1475" w:type="pct"/>
            <w:hideMark/>
          </w:tcPr>
          <w:p w14:paraId="3DA3EB5D" w14:textId="77777777" w:rsidR="002748E0" w:rsidRPr="00076E91" w:rsidRDefault="002748E0" w:rsidP="006136B5">
            <w:pPr>
              <w:spacing w:line="360" w:lineRule="auto"/>
              <w:rPr>
                <w:rFonts w:cs="Times New Roman"/>
                <w:szCs w:val="24"/>
              </w:rPr>
            </w:pPr>
            <w:r w:rsidRPr="00076E91">
              <w:rPr>
                <w:rFonts w:cs="Times New Roman"/>
                <w:iCs/>
                <w:color w:val="000000"/>
                <w:szCs w:val="24"/>
              </w:rPr>
              <w:t>358,507</w:t>
            </w:r>
          </w:p>
        </w:tc>
        <w:tc>
          <w:tcPr>
            <w:tcW w:w="1624" w:type="pct"/>
            <w:hideMark/>
          </w:tcPr>
          <w:p w14:paraId="54892447" w14:textId="77777777" w:rsidR="002748E0" w:rsidRPr="00076E91" w:rsidRDefault="002748E0" w:rsidP="006136B5">
            <w:pPr>
              <w:spacing w:line="360" w:lineRule="auto"/>
              <w:rPr>
                <w:rFonts w:cs="Times New Roman"/>
                <w:szCs w:val="24"/>
              </w:rPr>
            </w:pPr>
            <w:r w:rsidRPr="00076E91">
              <w:rPr>
                <w:rFonts w:cs="Times New Roman"/>
                <w:iCs/>
                <w:color w:val="000000"/>
                <w:szCs w:val="24"/>
              </w:rPr>
              <w:t>305,250</w:t>
            </w:r>
          </w:p>
        </w:tc>
        <w:tc>
          <w:tcPr>
            <w:tcW w:w="955" w:type="pct"/>
            <w:hideMark/>
          </w:tcPr>
          <w:p w14:paraId="2C419B4D" w14:textId="77777777" w:rsidR="002748E0" w:rsidRPr="00076E91" w:rsidRDefault="002748E0" w:rsidP="006136B5">
            <w:pPr>
              <w:spacing w:line="360" w:lineRule="auto"/>
              <w:rPr>
                <w:rFonts w:cs="Times New Roman"/>
                <w:szCs w:val="24"/>
              </w:rPr>
            </w:pPr>
            <w:r w:rsidRPr="00076E91">
              <w:rPr>
                <w:rFonts w:cs="Times New Roman"/>
                <w:iCs/>
                <w:color w:val="000000"/>
                <w:szCs w:val="24"/>
              </w:rPr>
              <w:t>0,1966</w:t>
            </w:r>
          </w:p>
        </w:tc>
      </w:tr>
      <w:tr w:rsidR="002748E0" w:rsidRPr="00076E91" w14:paraId="11C55566" w14:textId="77777777" w:rsidTr="006136B5">
        <w:trPr>
          <w:trHeight w:val="64"/>
        </w:trPr>
        <w:tc>
          <w:tcPr>
            <w:tcW w:w="946" w:type="pct"/>
            <w:hideMark/>
          </w:tcPr>
          <w:p w14:paraId="612DDAF7" w14:textId="77777777" w:rsidR="002748E0" w:rsidRPr="00C5517B" w:rsidRDefault="002748E0" w:rsidP="006136B5">
            <w:pPr>
              <w:spacing w:line="360" w:lineRule="auto"/>
              <w:rPr>
                <w:rFonts w:cs="Times New Roman"/>
                <w:i/>
                <w:szCs w:val="24"/>
              </w:rPr>
            </w:pPr>
            <w:r w:rsidRPr="00C5517B">
              <w:rPr>
                <w:rFonts w:cs="Times New Roman"/>
                <w:i/>
                <w:color w:val="000000"/>
                <w:szCs w:val="24"/>
              </w:rPr>
              <w:t>E.intestinallis</w:t>
            </w:r>
          </w:p>
        </w:tc>
        <w:tc>
          <w:tcPr>
            <w:tcW w:w="1475" w:type="pct"/>
            <w:hideMark/>
          </w:tcPr>
          <w:p w14:paraId="37360E12" w14:textId="77777777" w:rsidR="002748E0" w:rsidRPr="00076E91" w:rsidRDefault="002748E0" w:rsidP="006136B5">
            <w:pPr>
              <w:spacing w:line="360" w:lineRule="auto"/>
              <w:rPr>
                <w:rFonts w:cs="Times New Roman"/>
                <w:szCs w:val="24"/>
              </w:rPr>
            </w:pPr>
            <w:r w:rsidRPr="00076E91">
              <w:rPr>
                <w:rFonts w:cs="Times New Roman"/>
                <w:color w:val="000000"/>
                <w:szCs w:val="24"/>
              </w:rPr>
              <w:t>358,931</w:t>
            </w:r>
          </w:p>
        </w:tc>
        <w:tc>
          <w:tcPr>
            <w:tcW w:w="1624" w:type="pct"/>
            <w:hideMark/>
          </w:tcPr>
          <w:p w14:paraId="2FC6A84C" w14:textId="77777777" w:rsidR="002748E0" w:rsidRPr="00076E91" w:rsidRDefault="002748E0" w:rsidP="006136B5">
            <w:pPr>
              <w:spacing w:line="360" w:lineRule="auto"/>
              <w:rPr>
                <w:rFonts w:cs="Times New Roman"/>
                <w:szCs w:val="24"/>
              </w:rPr>
            </w:pPr>
            <w:r w:rsidRPr="00076E91">
              <w:rPr>
                <w:rFonts w:cs="Times New Roman"/>
                <w:color w:val="000000"/>
                <w:szCs w:val="24"/>
              </w:rPr>
              <w:t>174,630</w:t>
            </w:r>
          </w:p>
        </w:tc>
        <w:tc>
          <w:tcPr>
            <w:tcW w:w="955" w:type="pct"/>
            <w:hideMark/>
          </w:tcPr>
          <w:p w14:paraId="73334AB1" w14:textId="77777777" w:rsidR="002748E0" w:rsidRPr="00076E91" w:rsidRDefault="002748E0" w:rsidP="006136B5">
            <w:pPr>
              <w:spacing w:line="360" w:lineRule="auto"/>
              <w:rPr>
                <w:rFonts w:cs="Times New Roman"/>
                <w:szCs w:val="24"/>
              </w:rPr>
            </w:pPr>
            <w:r w:rsidRPr="00076E91">
              <w:rPr>
                <w:rFonts w:cs="Times New Roman"/>
                <w:color w:val="000000"/>
                <w:szCs w:val="24"/>
              </w:rPr>
              <w:t>9,11E-07</w:t>
            </w:r>
          </w:p>
        </w:tc>
      </w:tr>
      <w:tr w:rsidR="002748E0" w:rsidRPr="00076E91" w14:paraId="74ADCB49" w14:textId="77777777" w:rsidTr="006136B5">
        <w:trPr>
          <w:trHeight w:val="64"/>
        </w:trPr>
        <w:tc>
          <w:tcPr>
            <w:tcW w:w="946" w:type="pct"/>
            <w:hideMark/>
          </w:tcPr>
          <w:p w14:paraId="5A69EF83" w14:textId="77777777" w:rsidR="002748E0" w:rsidRPr="00C5517B" w:rsidRDefault="002748E0" w:rsidP="006136B5">
            <w:pPr>
              <w:spacing w:line="360" w:lineRule="auto"/>
              <w:rPr>
                <w:rFonts w:cs="Times New Roman"/>
                <w:i/>
                <w:szCs w:val="24"/>
              </w:rPr>
            </w:pPr>
            <w:r w:rsidRPr="00C5517B">
              <w:rPr>
                <w:rFonts w:cs="Times New Roman"/>
                <w:i/>
                <w:color w:val="000000"/>
                <w:szCs w:val="24"/>
              </w:rPr>
              <w:t>E.cuniculi</w:t>
            </w:r>
          </w:p>
        </w:tc>
        <w:tc>
          <w:tcPr>
            <w:tcW w:w="1475" w:type="pct"/>
            <w:hideMark/>
          </w:tcPr>
          <w:p w14:paraId="2D165D0B" w14:textId="77777777" w:rsidR="002748E0" w:rsidRPr="00076E91" w:rsidRDefault="002748E0" w:rsidP="006136B5">
            <w:pPr>
              <w:spacing w:line="360" w:lineRule="auto"/>
              <w:rPr>
                <w:rFonts w:cs="Times New Roman"/>
                <w:szCs w:val="24"/>
              </w:rPr>
            </w:pPr>
            <w:r w:rsidRPr="00076E91">
              <w:rPr>
                <w:rFonts w:cs="Times New Roman"/>
                <w:color w:val="000000"/>
                <w:szCs w:val="24"/>
              </w:rPr>
              <w:t>368,688</w:t>
            </w:r>
          </w:p>
        </w:tc>
        <w:tc>
          <w:tcPr>
            <w:tcW w:w="1624" w:type="pct"/>
            <w:hideMark/>
          </w:tcPr>
          <w:p w14:paraId="4DFC2A6A" w14:textId="77777777" w:rsidR="002748E0" w:rsidRPr="00076E91" w:rsidRDefault="002748E0" w:rsidP="006136B5">
            <w:pPr>
              <w:spacing w:line="360" w:lineRule="auto"/>
              <w:rPr>
                <w:rFonts w:cs="Times New Roman"/>
                <w:szCs w:val="24"/>
              </w:rPr>
            </w:pPr>
            <w:r w:rsidRPr="00076E91">
              <w:rPr>
                <w:rFonts w:cs="Times New Roman"/>
                <w:color w:val="000000"/>
                <w:szCs w:val="24"/>
              </w:rPr>
              <w:t>187,100</w:t>
            </w:r>
          </w:p>
        </w:tc>
        <w:tc>
          <w:tcPr>
            <w:tcW w:w="955" w:type="pct"/>
            <w:hideMark/>
          </w:tcPr>
          <w:p w14:paraId="5DF3FFEB" w14:textId="77777777" w:rsidR="002748E0" w:rsidRPr="00076E91" w:rsidRDefault="002748E0" w:rsidP="006136B5">
            <w:pPr>
              <w:spacing w:line="360" w:lineRule="auto"/>
              <w:rPr>
                <w:rFonts w:cs="Times New Roman"/>
                <w:szCs w:val="24"/>
              </w:rPr>
            </w:pPr>
            <w:r w:rsidRPr="00076E91">
              <w:rPr>
                <w:rFonts w:cs="Times New Roman"/>
                <w:color w:val="000000"/>
                <w:szCs w:val="24"/>
              </w:rPr>
              <w:t>1,14E-10</w:t>
            </w:r>
          </w:p>
        </w:tc>
      </w:tr>
      <w:tr w:rsidR="002748E0" w:rsidRPr="00076E91" w14:paraId="46D89296" w14:textId="77777777" w:rsidTr="006136B5">
        <w:trPr>
          <w:trHeight w:val="64"/>
        </w:trPr>
        <w:tc>
          <w:tcPr>
            <w:tcW w:w="946" w:type="pct"/>
            <w:hideMark/>
          </w:tcPr>
          <w:p w14:paraId="4A5CA575" w14:textId="77777777" w:rsidR="002748E0" w:rsidRPr="00C5517B" w:rsidRDefault="002748E0" w:rsidP="006136B5">
            <w:pPr>
              <w:spacing w:line="360" w:lineRule="auto"/>
              <w:rPr>
                <w:rFonts w:cs="Times New Roman"/>
                <w:i/>
                <w:szCs w:val="24"/>
              </w:rPr>
            </w:pPr>
            <w:r w:rsidRPr="00C5517B">
              <w:rPr>
                <w:rFonts w:cs="Times New Roman"/>
                <w:i/>
                <w:color w:val="000000"/>
                <w:szCs w:val="24"/>
              </w:rPr>
              <w:t>N.ceranae</w:t>
            </w:r>
          </w:p>
        </w:tc>
        <w:tc>
          <w:tcPr>
            <w:tcW w:w="1475" w:type="pct"/>
            <w:hideMark/>
          </w:tcPr>
          <w:p w14:paraId="5F444FBF" w14:textId="77777777" w:rsidR="002748E0" w:rsidRPr="00076E91" w:rsidRDefault="002748E0" w:rsidP="006136B5">
            <w:pPr>
              <w:spacing w:line="360" w:lineRule="auto"/>
              <w:rPr>
                <w:rFonts w:cs="Times New Roman"/>
                <w:szCs w:val="24"/>
              </w:rPr>
            </w:pPr>
            <w:r w:rsidRPr="00076E91">
              <w:rPr>
                <w:rFonts w:cs="Times New Roman"/>
                <w:color w:val="000000"/>
                <w:szCs w:val="24"/>
              </w:rPr>
              <w:t>339,184</w:t>
            </w:r>
          </w:p>
        </w:tc>
        <w:tc>
          <w:tcPr>
            <w:tcW w:w="1624" w:type="pct"/>
            <w:hideMark/>
          </w:tcPr>
          <w:p w14:paraId="5AB42ED9" w14:textId="77777777" w:rsidR="002748E0" w:rsidRPr="00076E91" w:rsidRDefault="002748E0" w:rsidP="006136B5">
            <w:pPr>
              <w:spacing w:line="360" w:lineRule="auto"/>
              <w:rPr>
                <w:rFonts w:cs="Times New Roman"/>
                <w:szCs w:val="24"/>
              </w:rPr>
            </w:pPr>
            <w:r w:rsidRPr="00076E91">
              <w:rPr>
                <w:rFonts w:cs="Times New Roman"/>
                <w:color w:val="000000"/>
                <w:szCs w:val="24"/>
              </w:rPr>
              <w:t>279,514</w:t>
            </w:r>
          </w:p>
        </w:tc>
        <w:tc>
          <w:tcPr>
            <w:tcW w:w="955" w:type="pct"/>
            <w:hideMark/>
          </w:tcPr>
          <w:p w14:paraId="4D761A37" w14:textId="77777777" w:rsidR="002748E0" w:rsidRPr="00076E91" w:rsidRDefault="002748E0" w:rsidP="006136B5">
            <w:pPr>
              <w:spacing w:line="360" w:lineRule="auto"/>
              <w:rPr>
                <w:rFonts w:cs="Times New Roman"/>
                <w:szCs w:val="24"/>
              </w:rPr>
            </w:pPr>
            <w:r w:rsidRPr="00076E91">
              <w:rPr>
                <w:rFonts w:cs="Times New Roman"/>
                <w:color w:val="000000"/>
                <w:szCs w:val="24"/>
              </w:rPr>
              <w:t>2,32E-09</w:t>
            </w:r>
          </w:p>
        </w:tc>
      </w:tr>
      <w:tr w:rsidR="002748E0" w:rsidRPr="00076E91" w14:paraId="6B0F2C40" w14:textId="77777777" w:rsidTr="006136B5">
        <w:trPr>
          <w:trHeight w:val="64"/>
        </w:trPr>
        <w:tc>
          <w:tcPr>
            <w:tcW w:w="946" w:type="pct"/>
            <w:hideMark/>
          </w:tcPr>
          <w:p w14:paraId="7D7C5FD4" w14:textId="77777777" w:rsidR="002748E0" w:rsidRPr="00C5517B" w:rsidRDefault="002748E0" w:rsidP="006136B5">
            <w:pPr>
              <w:spacing w:line="360" w:lineRule="auto"/>
              <w:rPr>
                <w:rFonts w:cs="Times New Roman"/>
                <w:i/>
                <w:szCs w:val="24"/>
              </w:rPr>
            </w:pPr>
            <w:r w:rsidRPr="00C5517B">
              <w:rPr>
                <w:rFonts w:cs="Times New Roman"/>
                <w:i/>
                <w:color w:val="000000"/>
                <w:szCs w:val="24"/>
              </w:rPr>
              <w:t>E.bieneusi</w:t>
            </w:r>
          </w:p>
        </w:tc>
        <w:tc>
          <w:tcPr>
            <w:tcW w:w="1475" w:type="pct"/>
            <w:hideMark/>
          </w:tcPr>
          <w:p w14:paraId="277531F7" w14:textId="77777777" w:rsidR="002748E0" w:rsidRPr="00076E91" w:rsidRDefault="002748E0" w:rsidP="006136B5">
            <w:pPr>
              <w:spacing w:line="360" w:lineRule="auto"/>
              <w:rPr>
                <w:rFonts w:cs="Times New Roman"/>
                <w:szCs w:val="24"/>
              </w:rPr>
            </w:pPr>
            <w:r w:rsidRPr="00076E91">
              <w:rPr>
                <w:rFonts w:cs="Times New Roman"/>
                <w:color w:val="000000"/>
                <w:szCs w:val="24"/>
              </w:rPr>
              <w:t>274,151</w:t>
            </w:r>
          </w:p>
        </w:tc>
        <w:tc>
          <w:tcPr>
            <w:tcW w:w="1624" w:type="pct"/>
            <w:hideMark/>
          </w:tcPr>
          <w:p w14:paraId="560AA493" w14:textId="77777777" w:rsidR="002748E0" w:rsidRPr="00076E91" w:rsidRDefault="002748E0" w:rsidP="006136B5">
            <w:pPr>
              <w:spacing w:line="360" w:lineRule="auto"/>
              <w:rPr>
                <w:rFonts w:cs="Times New Roman"/>
                <w:szCs w:val="24"/>
              </w:rPr>
            </w:pPr>
            <w:r w:rsidRPr="00076E91">
              <w:rPr>
                <w:rFonts w:cs="Times New Roman"/>
                <w:color w:val="000000"/>
                <w:szCs w:val="24"/>
              </w:rPr>
              <w:t>182,634</w:t>
            </w:r>
          </w:p>
        </w:tc>
        <w:tc>
          <w:tcPr>
            <w:tcW w:w="955" w:type="pct"/>
            <w:hideMark/>
          </w:tcPr>
          <w:p w14:paraId="71587F0E" w14:textId="77777777" w:rsidR="002748E0" w:rsidRPr="00076E91" w:rsidRDefault="002748E0" w:rsidP="006136B5">
            <w:pPr>
              <w:spacing w:line="360" w:lineRule="auto"/>
              <w:rPr>
                <w:rFonts w:cs="Times New Roman"/>
                <w:szCs w:val="24"/>
              </w:rPr>
            </w:pPr>
            <w:proofErr w:type="gramStart"/>
            <w:r w:rsidRPr="00076E91">
              <w:rPr>
                <w:rFonts w:cs="Times New Roman"/>
                <w:color w:val="000000"/>
                <w:szCs w:val="24"/>
              </w:rPr>
              <w:t>p</w:t>
            </w:r>
            <w:proofErr w:type="gramEnd"/>
            <w:r w:rsidRPr="00076E91">
              <w:rPr>
                <w:rFonts w:cs="Times New Roman"/>
                <w:color w:val="000000"/>
                <w:szCs w:val="24"/>
              </w:rPr>
              <w:t xml:space="preserve"> &lt; 2,2E-16</w:t>
            </w:r>
          </w:p>
        </w:tc>
      </w:tr>
      <w:tr w:rsidR="002748E0" w:rsidRPr="00076E91" w14:paraId="737A571A" w14:textId="77777777" w:rsidTr="006136B5">
        <w:trPr>
          <w:trHeight w:val="64"/>
        </w:trPr>
        <w:tc>
          <w:tcPr>
            <w:tcW w:w="946" w:type="pct"/>
            <w:hideMark/>
          </w:tcPr>
          <w:p w14:paraId="4021904E" w14:textId="77777777" w:rsidR="002748E0" w:rsidRPr="00C5517B" w:rsidRDefault="002748E0" w:rsidP="006136B5">
            <w:pPr>
              <w:spacing w:line="360" w:lineRule="auto"/>
              <w:rPr>
                <w:rFonts w:cs="Times New Roman"/>
                <w:i/>
                <w:szCs w:val="24"/>
              </w:rPr>
            </w:pPr>
            <w:r w:rsidRPr="00C5517B">
              <w:rPr>
                <w:rFonts w:cs="Times New Roman"/>
                <w:i/>
                <w:color w:val="000000"/>
                <w:szCs w:val="24"/>
              </w:rPr>
              <w:t>V.corneae</w:t>
            </w:r>
          </w:p>
        </w:tc>
        <w:tc>
          <w:tcPr>
            <w:tcW w:w="1475" w:type="pct"/>
            <w:hideMark/>
          </w:tcPr>
          <w:p w14:paraId="62A9E051" w14:textId="77777777" w:rsidR="002748E0" w:rsidRPr="00076E91" w:rsidRDefault="002748E0" w:rsidP="006136B5">
            <w:pPr>
              <w:spacing w:line="360" w:lineRule="auto"/>
              <w:rPr>
                <w:rFonts w:cs="Times New Roman"/>
                <w:szCs w:val="24"/>
              </w:rPr>
            </w:pPr>
            <w:r w:rsidRPr="00076E91">
              <w:rPr>
                <w:rFonts w:cs="Times New Roman"/>
                <w:color w:val="000000"/>
                <w:szCs w:val="24"/>
              </w:rPr>
              <w:t>330,872</w:t>
            </w:r>
          </w:p>
        </w:tc>
        <w:tc>
          <w:tcPr>
            <w:tcW w:w="1624" w:type="pct"/>
            <w:hideMark/>
          </w:tcPr>
          <w:p w14:paraId="2A0F776B" w14:textId="77777777" w:rsidR="002748E0" w:rsidRPr="00076E91" w:rsidRDefault="002748E0" w:rsidP="006136B5">
            <w:pPr>
              <w:spacing w:line="360" w:lineRule="auto"/>
              <w:rPr>
                <w:rFonts w:cs="Times New Roman"/>
                <w:szCs w:val="24"/>
              </w:rPr>
            </w:pPr>
            <w:r w:rsidRPr="00076E91">
              <w:rPr>
                <w:rFonts w:cs="Times New Roman"/>
                <w:color w:val="000000"/>
                <w:szCs w:val="24"/>
              </w:rPr>
              <w:t>283,743</w:t>
            </w:r>
          </w:p>
        </w:tc>
        <w:tc>
          <w:tcPr>
            <w:tcW w:w="955" w:type="pct"/>
            <w:hideMark/>
          </w:tcPr>
          <w:p w14:paraId="2E64FE3E" w14:textId="77777777" w:rsidR="002748E0" w:rsidRPr="00076E91" w:rsidRDefault="002748E0" w:rsidP="006136B5">
            <w:pPr>
              <w:spacing w:line="360" w:lineRule="auto"/>
              <w:rPr>
                <w:rFonts w:cs="Times New Roman"/>
                <w:szCs w:val="24"/>
              </w:rPr>
            </w:pPr>
            <w:r w:rsidRPr="00076E91">
              <w:rPr>
                <w:rFonts w:cs="Times New Roman"/>
                <w:color w:val="000000"/>
                <w:szCs w:val="24"/>
              </w:rPr>
              <w:t>5,05E-08</w:t>
            </w:r>
          </w:p>
        </w:tc>
      </w:tr>
      <w:tr w:rsidR="002748E0" w:rsidRPr="00076E91" w14:paraId="68A5DE6C" w14:textId="77777777" w:rsidTr="006136B5">
        <w:trPr>
          <w:trHeight w:val="64"/>
        </w:trPr>
        <w:tc>
          <w:tcPr>
            <w:tcW w:w="946" w:type="pct"/>
            <w:hideMark/>
          </w:tcPr>
          <w:p w14:paraId="376C84B2" w14:textId="77777777" w:rsidR="002748E0" w:rsidRPr="00C5517B" w:rsidRDefault="002748E0" w:rsidP="006136B5">
            <w:pPr>
              <w:spacing w:line="360" w:lineRule="auto"/>
              <w:rPr>
                <w:rFonts w:cs="Times New Roman"/>
                <w:i/>
                <w:szCs w:val="24"/>
              </w:rPr>
            </w:pPr>
            <w:r w:rsidRPr="00C5517B">
              <w:rPr>
                <w:rFonts w:cs="Times New Roman"/>
                <w:i/>
                <w:color w:val="000000"/>
                <w:szCs w:val="24"/>
              </w:rPr>
              <w:lastRenderedPageBreak/>
              <w:t>A.algerae</w:t>
            </w:r>
          </w:p>
        </w:tc>
        <w:tc>
          <w:tcPr>
            <w:tcW w:w="1475" w:type="pct"/>
            <w:hideMark/>
          </w:tcPr>
          <w:p w14:paraId="592B6B11" w14:textId="77777777" w:rsidR="002748E0" w:rsidRPr="00076E91" w:rsidRDefault="002748E0" w:rsidP="006136B5">
            <w:pPr>
              <w:spacing w:line="360" w:lineRule="auto"/>
              <w:rPr>
                <w:rFonts w:cs="Times New Roman"/>
                <w:szCs w:val="24"/>
              </w:rPr>
            </w:pPr>
            <w:r w:rsidRPr="00076E91">
              <w:rPr>
                <w:rFonts w:cs="Times New Roman"/>
                <w:color w:val="000000"/>
                <w:szCs w:val="24"/>
              </w:rPr>
              <w:t>284,651</w:t>
            </w:r>
          </w:p>
        </w:tc>
        <w:tc>
          <w:tcPr>
            <w:tcW w:w="1624" w:type="pct"/>
            <w:hideMark/>
          </w:tcPr>
          <w:p w14:paraId="71B7532C" w14:textId="77777777" w:rsidR="002748E0" w:rsidRPr="00076E91" w:rsidRDefault="002748E0" w:rsidP="006136B5">
            <w:pPr>
              <w:spacing w:line="360" w:lineRule="auto"/>
              <w:rPr>
                <w:rFonts w:cs="Times New Roman"/>
                <w:szCs w:val="24"/>
              </w:rPr>
            </w:pPr>
            <w:r w:rsidRPr="00076E91">
              <w:rPr>
                <w:rFonts w:cs="Times New Roman"/>
                <w:color w:val="000000"/>
                <w:szCs w:val="24"/>
              </w:rPr>
              <w:t>223,355</w:t>
            </w:r>
          </w:p>
        </w:tc>
        <w:tc>
          <w:tcPr>
            <w:tcW w:w="955" w:type="pct"/>
            <w:hideMark/>
          </w:tcPr>
          <w:p w14:paraId="20FEC3AF" w14:textId="77777777" w:rsidR="002748E0" w:rsidRPr="00076E91" w:rsidRDefault="002748E0" w:rsidP="006136B5">
            <w:pPr>
              <w:spacing w:line="360" w:lineRule="auto"/>
              <w:rPr>
                <w:rFonts w:cs="Times New Roman"/>
                <w:szCs w:val="24"/>
              </w:rPr>
            </w:pPr>
            <w:proofErr w:type="gramStart"/>
            <w:r w:rsidRPr="00076E91">
              <w:rPr>
                <w:rFonts w:cs="Times New Roman"/>
                <w:color w:val="000000"/>
                <w:szCs w:val="24"/>
              </w:rPr>
              <w:t>p</w:t>
            </w:r>
            <w:proofErr w:type="gramEnd"/>
            <w:r w:rsidRPr="00076E91">
              <w:rPr>
                <w:rFonts w:cs="Times New Roman"/>
                <w:color w:val="000000"/>
                <w:szCs w:val="24"/>
              </w:rPr>
              <w:t xml:space="preserve"> &lt; 2,2E-16</w:t>
            </w:r>
          </w:p>
        </w:tc>
      </w:tr>
      <w:tr w:rsidR="002748E0" w:rsidRPr="00076E91" w14:paraId="153E001C" w14:textId="77777777" w:rsidTr="006136B5">
        <w:trPr>
          <w:trHeight w:val="64"/>
        </w:trPr>
        <w:tc>
          <w:tcPr>
            <w:tcW w:w="946" w:type="pct"/>
            <w:hideMark/>
          </w:tcPr>
          <w:p w14:paraId="3E52CADF" w14:textId="77777777" w:rsidR="002748E0" w:rsidRPr="00C5517B" w:rsidRDefault="002748E0" w:rsidP="006136B5">
            <w:pPr>
              <w:spacing w:line="360" w:lineRule="auto"/>
              <w:rPr>
                <w:rFonts w:cs="Times New Roman"/>
                <w:i/>
                <w:szCs w:val="24"/>
              </w:rPr>
            </w:pPr>
            <w:r w:rsidRPr="00C5517B">
              <w:rPr>
                <w:rFonts w:cs="Times New Roman"/>
                <w:i/>
                <w:color w:val="000000"/>
                <w:szCs w:val="24"/>
              </w:rPr>
              <w:t>A.locustae</w:t>
            </w:r>
          </w:p>
        </w:tc>
        <w:tc>
          <w:tcPr>
            <w:tcW w:w="1475" w:type="pct"/>
            <w:hideMark/>
          </w:tcPr>
          <w:p w14:paraId="093DAD99" w14:textId="77777777" w:rsidR="002748E0" w:rsidRPr="00076E91" w:rsidRDefault="002748E0" w:rsidP="006136B5">
            <w:pPr>
              <w:spacing w:line="360" w:lineRule="auto"/>
              <w:rPr>
                <w:rFonts w:cs="Times New Roman"/>
                <w:szCs w:val="24"/>
              </w:rPr>
            </w:pPr>
            <w:r w:rsidRPr="00076E91">
              <w:rPr>
                <w:rFonts w:cs="Times New Roman"/>
                <w:color w:val="000000"/>
                <w:szCs w:val="24"/>
              </w:rPr>
              <w:t>295,033</w:t>
            </w:r>
          </w:p>
        </w:tc>
        <w:tc>
          <w:tcPr>
            <w:tcW w:w="1624" w:type="pct"/>
            <w:hideMark/>
          </w:tcPr>
          <w:p w14:paraId="1E397F3B" w14:textId="77777777" w:rsidR="002748E0" w:rsidRPr="00076E91" w:rsidRDefault="002748E0" w:rsidP="006136B5">
            <w:pPr>
              <w:spacing w:line="360" w:lineRule="auto"/>
              <w:rPr>
                <w:rFonts w:cs="Times New Roman"/>
                <w:szCs w:val="24"/>
              </w:rPr>
            </w:pPr>
            <w:r w:rsidRPr="00076E91">
              <w:rPr>
                <w:rFonts w:cs="Times New Roman"/>
                <w:color w:val="000000"/>
                <w:szCs w:val="24"/>
              </w:rPr>
              <w:t>157,594</w:t>
            </w:r>
          </w:p>
        </w:tc>
        <w:tc>
          <w:tcPr>
            <w:tcW w:w="955" w:type="pct"/>
            <w:hideMark/>
          </w:tcPr>
          <w:p w14:paraId="1ED2BA33" w14:textId="77777777" w:rsidR="002748E0" w:rsidRPr="00076E91" w:rsidRDefault="002748E0" w:rsidP="006136B5">
            <w:pPr>
              <w:spacing w:line="360" w:lineRule="auto"/>
              <w:rPr>
                <w:rFonts w:cs="Times New Roman"/>
                <w:szCs w:val="24"/>
              </w:rPr>
            </w:pPr>
            <w:proofErr w:type="gramStart"/>
            <w:r w:rsidRPr="00076E91">
              <w:rPr>
                <w:rFonts w:cs="Times New Roman"/>
                <w:color w:val="000000"/>
                <w:szCs w:val="24"/>
              </w:rPr>
              <w:t>p</w:t>
            </w:r>
            <w:proofErr w:type="gramEnd"/>
            <w:r w:rsidRPr="00076E91">
              <w:rPr>
                <w:rFonts w:cs="Times New Roman"/>
                <w:color w:val="000000"/>
                <w:szCs w:val="24"/>
              </w:rPr>
              <w:t xml:space="preserve"> &lt; 2,2E-16</w:t>
            </w:r>
          </w:p>
        </w:tc>
      </w:tr>
      <w:tr w:rsidR="002748E0" w:rsidRPr="00076E91" w14:paraId="3B0B6D55" w14:textId="77777777" w:rsidTr="006136B5">
        <w:trPr>
          <w:trHeight w:val="64"/>
        </w:trPr>
        <w:tc>
          <w:tcPr>
            <w:tcW w:w="946" w:type="pct"/>
            <w:hideMark/>
          </w:tcPr>
          <w:p w14:paraId="0696F3E3" w14:textId="77777777" w:rsidR="002748E0" w:rsidRPr="00C5517B" w:rsidRDefault="002748E0" w:rsidP="006136B5">
            <w:pPr>
              <w:spacing w:line="360" w:lineRule="auto"/>
              <w:rPr>
                <w:rFonts w:cs="Times New Roman"/>
                <w:i/>
                <w:szCs w:val="24"/>
              </w:rPr>
            </w:pPr>
            <w:r w:rsidRPr="00C5517B">
              <w:rPr>
                <w:rFonts w:cs="Times New Roman"/>
                <w:i/>
                <w:color w:val="000000"/>
                <w:szCs w:val="24"/>
              </w:rPr>
              <w:t>E.aedis</w:t>
            </w:r>
          </w:p>
        </w:tc>
        <w:tc>
          <w:tcPr>
            <w:tcW w:w="1475" w:type="pct"/>
            <w:hideMark/>
          </w:tcPr>
          <w:p w14:paraId="68170A67" w14:textId="77777777" w:rsidR="002748E0" w:rsidRPr="00076E91" w:rsidRDefault="002748E0" w:rsidP="006136B5">
            <w:pPr>
              <w:spacing w:line="360" w:lineRule="auto"/>
              <w:rPr>
                <w:rFonts w:cs="Times New Roman"/>
                <w:szCs w:val="24"/>
              </w:rPr>
            </w:pPr>
            <w:r w:rsidRPr="00076E91">
              <w:rPr>
                <w:rFonts w:cs="Times New Roman"/>
                <w:color w:val="000000"/>
                <w:szCs w:val="24"/>
              </w:rPr>
              <w:t>380,879</w:t>
            </w:r>
          </w:p>
        </w:tc>
        <w:tc>
          <w:tcPr>
            <w:tcW w:w="1624" w:type="pct"/>
            <w:hideMark/>
          </w:tcPr>
          <w:p w14:paraId="56F7016F" w14:textId="77777777" w:rsidR="002748E0" w:rsidRPr="00076E91" w:rsidRDefault="002748E0" w:rsidP="006136B5">
            <w:pPr>
              <w:spacing w:line="360" w:lineRule="auto"/>
              <w:rPr>
                <w:rFonts w:cs="Times New Roman"/>
                <w:szCs w:val="24"/>
              </w:rPr>
            </w:pPr>
            <w:r w:rsidRPr="00076E91">
              <w:rPr>
                <w:rFonts w:cs="Times New Roman"/>
                <w:color w:val="000000"/>
                <w:szCs w:val="24"/>
              </w:rPr>
              <w:t>319,525</w:t>
            </w:r>
          </w:p>
        </w:tc>
        <w:tc>
          <w:tcPr>
            <w:tcW w:w="955" w:type="pct"/>
            <w:hideMark/>
          </w:tcPr>
          <w:p w14:paraId="5CFEEE5E" w14:textId="77777777" w:rsidR="002748E0" w:rsidRPr="00076E91" w:rsidRDefault="002748E0" w:rsidP="006136B5">
            <w:pPr>
              <w:spacing w:line="360" w:lineRule="auto"/>
              <w:rPr>
                <w:rFonts w:cs="Times New Roman"/>
                <w:szCs w:val="24"/>
              </w:rPr>
            </w:pPr>
            <w:proofErr w:type="gramStart"/>
            <w:r w:rsidRPr="00076E91">
              <w:rPr>
                <w:rFonts w:cs="Times New Roman"/>
                <w:color w:val="000000"/>
                <w:szCs w:val="24"/>
              </w:rPr>
              <w:t>p</w:t>
            </w:r>
            <w:proofErr w:type="gramEnd"/>
            <w:r w:rsidRPr="00076E91">
              <w:rPr>
                <w:rFonts w:cs="Times New Roman"/>
                <w:color w:val="000000"/>
                <w:szCs w:val="24"/>
              </w:rPr>
              <w:t xml:space="preserve"> &lt; 2,2E-16</w:t>
            </w:r>
          </w:p>
        </w:tc>
      </w:tr>
      <w:tr w:rsidR="002748E0" w:rsidRPr="00076E91" w14:paraId="2BEAC90F" w14:textId="77777777" w:rsidTr="006136B5">
        <w:trPr>
          <w:trHeight w:val="64"/>
        </w:trPr>
        <w:tc>
          <w:tcPr>
            <w:tcW w:w="946" w:type="pct"/>
            <w:hideMark/>
          </w:tcPr>
          <w:p w14:paraId="406E1FE9" w14:textId="77777777" w:rsidR="002748E0" w:rsidRPr="00C5517B" w:rsidRDefault="002748E0" w:rsidP="006136B5">
            <w:pPr>
              <w:spacing w:line="360" w:lineRule="auto"/>
              <w:rPr>
                <w:rFonts w:cs="Times New Roman"/>
                <w:i/>
                <w:szCs w:val="24"/>
              </w:rPr>
            </w:pPr>
            <w:r w:rsidRPr="00C5517B">
              <w:rPr>
                <w:rFonts w:cs="Times New Roman"/>
                <w:i/>
                <w:color w:val="000000"/>
                <w:szCs w:val="24"/>
              </w:rPr>
              <w:t>V.culicis</w:t>
            </w:r>
          </w:p>
        </w:tc>
        <w:tc>
          <w:tcPr>
            <w:tcW w:w="1475" w:type="pct"/>
            <w:hideMark/>
          </w:tcPr>
          <w:p w14:paraId="5BCAF2CD" w14:textId="77777777" w:rsidR="002748E0" w:rsidRPr="00076E91" w:rsidRDefault="002748E0" w:rsidP="006136B5">
            <w:pPr>
              <w:spacing w:line="360" w:lineRule="auto"/>
              <w:rPr>
                <w:rFonts w:cs="Times New Roman"/>
                <w:szCs w:val="24"/>
              </w:rPr>
            </w:pPr>
            <w:r w:rsidRPr="00076E91">
              <w:rPr>
                <w:rFonts w:cs="Times New Roman"/>
                <w:color w:val="000000"/>
                <w:szCs w:val="24"/>
              </w:rPr>
              <w:t>370,504</w:t>
            </w:r>
          </w:p>
        </w:tc>
        <w:tc>
          <w:tcPr>
            <w:tcW w:w="1624" w:type="pct"/>
            <w:hideMark/>
          </w:tcPr>
          <w:p w14:paraId="13D1956A" w14:textId="77777777" w:rsidR="002748E0" w:rsidRPr="00076E91" w:rsidRDefault="002748E0" w:rsidP="006136B5">
            <w:pPr>
              <w:spacing w:line="360" w:lineRule="auto"/>
              <w:rPr>
                <w:rFonts w:cs="Times New Roman"/>
                <w:szCs w:val="24"/>
              </w:rPr>
            </w:pPr>
            <w:r w:rsidRPr="00076E91">
              <w:rPr>
                <w:rFonts w:cs="Times New Roman"/>
                <w:color w:val="000000"/>
                <w:szCs w:val="24"/>
              </w:rPr>
              <w:t>294,433</w:t>
            </w:r>
          </w:p>
        </w:tc>
        <w:tc>
          <w:tcPr>
            <w:tcW w:w="955" w:type="pct"/>
            <w:hideMark/>
          </w:tcPr>
          <w:p w14:paraId="6A5DCF68" w14:textId="77777777" w:rsidR="002748E0" w:rsidRPr="00076E91" w:rsidRDefault="002748E0" w:rsidP="006136B5">
            <w:pPr>
              <w:spacing w:line="360" w:lineRule="auto"/>
              <w:rPr>
                <w:rFonts w:cs="Times New Roman"/>
                <w:szCs w:val="24"/>
              </w:rPr>
            </w:pPr>
            <w:proofErr w:type="gramStart"/>
            <w:r w:rsidRPr="00076E91">
              <w:rPr>
                <w:rFonts w:cs="Times New Roman"/>
                <w:color w:val="000000"/>
                <w:szCs w:val="24"/>
              </w:rPr>
              <w:t>p</w:t>
            </w:r>
            <w:proofErr w:type="gramEnd"/>
            <w:r w:rsidRPr="00076E91">
              <w:rPr>
                <w:rFonts w:cs="Times New Roman"/>
                <w:color w:val="000000"/>
                <w:szCs w:val="24"/>
              </w:rPr>
              <w:t xml:space="preserve"> &lt; 2,2E-16</w:t>
            </w:r>
          </w:p>
        </w:tc>
      </w:tr>
      <w:tr w:rsidR="002748E0" w:rsidRPr="00076E91" w14:paraId="51023914" w14:textId="77777777" w:rsidTr="006136B5">
        <w:trPr>
          <w:trHeight w:val="64"/>
        </w:trPr>
        <w:tc>
          <w:tcPr>
            <w:tcW w:w="946" w:type="pct"/>
            <w:hideMark/>
          </w:tcPr>
          <w:p w14:paraId="69301D16" w14:textId="77777777" w:rsidR="002748E0" w:rsidRPr="00C5517B" w:rsidRDefault="002748E0" w:rsidP="006136B5">
            <w:pPr>
              <w:spacing w:line="360" w:lineRule="auto"/>
              <w:rPr>
                <w:rFonts w:cs="Times New Roman"/>
                <w:i/>
                <w:szCs w:val="24"/>
              </w:rPr>
            </w:pPr>
            <w:r w:rsidRPr="00C5517B">
              <w:rPr>
                <w:rFonts w:cs="Times New Roman"/>
                <w:i/>
                <w:color w:val="000000"/>
                <w:szCs w:val="24"/>
              </w:rPr>
              <w:t>N.parisii</w:t>
            </w:r>
          </w:p>
        </w:tc>
        <w:tc>
          <w:tcPr>
            <w:tcW w:w="1475" w:type="pct"/>
            <w:hideMark/>
          </w:tcPr>
          <w:p w14:paraId="75D8D09F" w14:textId="77777777" w:rsidR="002748E0" w:rsidRPr="00076E91" w:rsidRDefault="002748E0" w:rsidP="006136B5">
            <w:pPr>
              <w:spacing w:line="360" w:lineRule="auto"/>
              <w:rPr>
                <w:rFonts w:cs="Times New Roman"/>
                <w:szCs w:val="24"/>
              </w:rPr>
            </w:pPr>
            <w:r w:rsidRPr="00076E91">
              <w:rPr>
                <w:rFonts w:cs="Times New Roman"/>
                <w:color w:val="000000"/>
                <w:szCs w:val="24"/>
              </w:rPr>
              <w:t>421,400</w:t>
            </w:r>
          </w:p>
        </w:tc>
        <w:tc>
          <w:tcPr>
            <w:tcW w:w="1624" w:type="pct"/>
            <w:hideMark/>
          </w:tcPr>
          <w:p w14:paraId="19C858BA" w14:textId="77777777" w:rsidR="002748E0" w:rsidRPr="00076E91" w:rsidRDefault="002748E0" w:rsidP="006136B5">
            <w:pPr>
              <w:spacing w:line="360" w:lineRule="auto"/>
              <w:rPr>
                <w:rFonts w:cs="Times New Roman"/>
                <w:szCs w:val="24"/>
              </w:rPr>
            </w:pPr>
            <w:r w:rsidRPr="00076E91">
              <w:rPr>
                <w:rFonts w:cs="Times New Roman"/>
                <w:color w:val="000000"/>
                <w:szCs w:val="24"/>
              </w:rPr>
              <w:t>302,794</w:t>
            </w:r>
          </w:p>
        </w:tc>
        <w:tc>
          <w:tcPr>
            <w:tcW w:w="955" w:type="pct"/>
            <w:hideMark/>
          </w:tcPr>
          <w:p w14:paraId="36009FE1" w14:textId="77777777" w:rsidR="002748E0" w:rsidRPr="00076E91" w:rsidRDefault="002748E0" w:rsidP="006136B5">
            <w:pPr>
              <w:spacing w:line="360" w:lineRule="auto"/>
              <w:rPr>
                <w:rFonts w:cs="Times New Roman"/>
                <w:szCs w:val="24"/>
              </w:rPr>
            </w:pPr>
            <w:proofErr w:type="gramStart"/>
            <w:r w:rsidRPr="00076E91">
              <w:rPr>
                <w:rFonts w:cs="Times New Roman"/>
                <w:color w:val="000000"/>
                <w:szCs w:val="24"/>
              </w:rPr>
              <w:t>p</w:t>
            </w:r>
            <w:proofErr w:type="gramEnd"/>
            <w:r w:rsidRPr="00076E91">
              <w:rPr>
                <w:rFonts w:cs="Times New Roman"/>
                <w:color w:val="000000"/>
                <w:szCs w:val="24"/>
              </w:rPr>
              <w:t xml:space="preserve"> &lt; 2,2E-16</w:t>
            </w:r>
          </w:p>
        </w:tc>
      </w:tr>
    </w:tbl>
    <w:p w14:paraId="5DE66A1A" w14:textId="77777777" w:rsidR="002748E0" w:rsidRDefault="002748E0" w:rsidP="008D799A">
      <w:pPr>
        <w:spacing w:after="0" w:line="360" w:lineRule="auto"/>
        <w:rPr>
          <w:szCs w:val="24"/>
        </w:rPr>
      </w:pPr>
    </w:p>
    <w:p w14:paraId="7480525C" w14:textId="728FB4F8" w:rsidR="004934D2" w:rsidRDefault="004934D2" w:rsidP="00BA2B31">
      <w:pPr>
        <w:pStyle w:val="Caption"/>
        <w:keepNext/>
        <w:jc w:val="both"/>
      </w:pPr>
      <w:bookmarkStart w:id="282" w:name="_Ref383861995"/>
      <w:bookmarkStart w:id="283" w:name="_Toc386295506"/>
      <w:r>
        <w:t xml:space="preserve">Table </w:t>
      </w:r>
      <w:r>
        <w:fldChar w:fldCharType="begin"/>
      </w:r>
      <w:r>
        <w:instrText xml:space="preserve"> STYLEREF 1 \s </w:instrText>
      </w:r>
      <w:r>
        <w:fldChar w:fldCharType="separate"/>
      </w:r>
      <w:r w:rsidR="00CF13C3">
        <w:rPr>
          <w:noProof/>
        </w:rPr>
        <w:t>A</w:t>
      </w:r>
      <w:r>
        <w:fldChar w:fldCharType="end"/>
      </w:r>
      <w:r>
        <w:noBreakHyphen/>
      </w:r>
      <w:r>
        <w:fldChar w:fldCharType="begin"/>
      </w:r>
      <w:r>
        <w:instrText xml:space="preserve"> SEQ Table \* ARABIC \s 1 </w:instrText>
      </w:r>
      <w:r>
        <w:fldChar w:fldCharType="separate"/>
      </w:r>
      <w:r w:rsidR="00CF13C3">
        <w:rPr>
          <w:noProof/>
        </w:rPr>
        <w:t>4</w:t>
      </w:r>
      <w:r>
        <w:fldChar w:fldCharType="end"/>
      </w:r>
      <w:bookmarkEnd w:id="282"/>
      <w:r>
        <w:t xml:space="preserve">: GO term annotation for </w:t>
      </w:r>
      <w:r w:rsidRPr="00076E91">
        <w:t>42 microsporidia specific proteins using Blast</w:t>
      </w:r>
      <w:r>
        <w:t>2GO. All three GO categories were taken into account, in which P is Biological process, C is Cellular component and F is molecular function.</w:t>
      </w:r>
      <w:bookmarkEnd w:id="283"/>
    </w:p>
    <w:tbl>
      <w:tblPr>
        <w:tblStyle w:val="TableGrid"/>
        <w:tblW w:w="0" w:type="auto"/>
        <w:tblLayout w:type="fixed"/>
        <w:tblLook w:val="04A0" w:firstRow="1" w:lastRow="0" w:firstColumn="1" w:lastColumn="0" w:noHBand="0" w:noVBand="1"/>
      </w:tblPr>
      <w:tblGrid>
        <w:gridCol w:w="1809"/>
        <w:gridCol w:w="1843"/>
        <w:gridCol w:w="5068"/>
      </w:tblGrid>
      <w:tr w:rsidR="004934D2" w:rsidRPr="00817B80" w14:paraId="29591B5C" w14:textId="77777777" w:rsidTr="00D21F61">
        <w:trPr>
          <w:trHeight w:val="300"/>
        </w:trPr>
        <w:tc>
          <w:tcPr>
            <w:tcW w:w="1809" w:type="dxa"/>
            <w:noWrap/>
          </w:tcPr>
          <w:p w14:paraId="79E49AF7" w14:textId="77777777" w:rsidR="004934D2" w:rsidRPr="00817B80" w:rsidRDefault="004934D2" w:rsidP="00D21F61">
            <w:pPr>
              <w:spacing w:line="360" w:lineRule="auto"/>
              <w:rPr>
                <w:szCs w:val="24"/>
              </w:rPr>
            </w:pPr>
            <w:r w:rsidRPr="00076E91">
              <w:rPr>
                <w:szCs w:val="24"/>
              </w:rPr>
              <w:t>LCA protein</w:t>
            </w:r>
          </w:p>
        </w:tc>
        <w:tc>
          <w:tcPr>
            <w:tcW w:w="1843" w:type="dxa"/>
            <w:noWrap/>
          </w:tcPr>
          <w:p w14:paraId="5219E632" w14:textId="77777777" w:rsidR="004934D2" w:rsidRPr="00817B80" w:rsidRDefault="004934D2" w:rsidP="00D21F61">
            <w:pPr>
              <w:spacing w:line="360" w:lineRule="auto"/>
              <w:rPr>
                <w:szCs w:val="24"/>
              </w:rPr>
            </w:pPr>
            <w:r>
              <w:rPr>
                <w:szCs w:val="24"/>
              </w:rPr>
              <w:t>G</w:t>
            </w:r>
            <w:r w:rsidRPr="00076E91">
              <w:rPr>
                <w:szCs w:val="24"/>
              </w:rPr>
              <w:t xml:space="preserve">O </w:t>
            </w:r>
            <w:r>
              <w:rPr>
                <w:szCs w:val="24"/>
              </w:rPr>
              <w:t>number</w:t>
            </w:r>
          </w:p>
        </w:tc>
        <w:tc>
          <w:tcPr>
            <w:tcW w:w="5068" w:type="dxa"/>
            <w:noWrap/>
          </w:tcPr>
          <w:p w14:paraId="46A0FEBB" w14:textId="77777777" w:rsidR="004934D2" w:rsidRPr="00817B80" w:rsidRDefault="004934D2" w:rsidP="00D21F61">
            <w:pPr>
              <w:spacing w:line="360" w:lineRule="auto"/>
              <w:rPr>
                <w:szCs w:val="24"/>
              </w:rPr>
            </w:pPr>
            <w:r w:rsidRPr="00076E91">
              <w:rPr>
                <w:szCs w:val="24"/>
              </w:rPr>
              <w:t>Description</w:t>
            </w:r>
          </w:p>
        </w:tc>
      </w:tr>
      <w:tr w:rsidR="004934D2" w:rsidRPr="00817B80" w14:paraId="52B9DF0E" w14:textId="77777777" w:rsidTr="00D21F61">
        <w:trPr>
          <w:trHeight w:val="300"/>
        </w:trPr>
        <w:tc>
          <w:tcPr>
            <w:tcW w:w="1809" w:type="dxa"/>
            <w:noWrap/>
            <w:hideMark/>
          </w:tcPr>
          <w:p w14:paraId="5A7B6094" w14:textId="77777777" w:rsidR="004934D2" w:rsidRPr="00817B80" w:rsidRDefault="004934D2" w:rsidP="00D21F61">
            <w:pPr>
              <w:spacing w:line="360" w:lineRule="auto"/>
              <w:rPr>
                <w:szCs w:val="24"/>
              </w:rPr>
            </w:pPr>
            <w:r w:rsidRPr="00817B80">
              <w:rPr>
                <w:szCs w:val="24"/>
              </w:rPr>
              <w:t>OG_1087</w:t>
            </w:r>
          </w:p>
        </w:tc>
        <w:tc>
          <w:tcPr>
            <w:tcW w:w="1843" w:type="dxa"/>
            <w:noWrap/>
            <w:hideMark/>
          </w:tcPr>
          <w:p w14:paraId="4A34E488" w14:textId="77777777" w:rsidR="004934D2" w:rsidRPr="00817B80" w:rsidRDefault="004934D2" w:rsidP="00D21F61">
            <w:pPr>
              <w:spacing w:line="360" w:lineRule="auto"/>
              <w:rPr>
                <w:szCs w:val="24"/>
              </w:rPr>
            </w:pPr>
            <w:r w:rsidRPr="00817B80">
              <w:rPr>
                <w:szCs w:val="24"/>
              </w:rPr>
              <w:t>P</w:t>
            </w:r>
            <w:proofErr w:type="gramStart"/>
            <w:r w:rsidRPr="00817B80">
              <w:rPr>
                <w:szCs w:val="24"/>
              </w:rPr>
              <w:t>:GO:0017183</w:t>
            </w:r>
            <w:proofErr w:type="gramEnd"/>
          </w:p>
        </w:tc>
        <w:tc>
          <w:tcPr>
            <w:tcW w:w="5068" w:type="dxa"/>
            <w:noWrap/>
            <w:hideMark/>
          </w:tcPr>
          <w:p w14:paraId="6A301C48" w14:textId="77777777" w:rsidR="004934D2" w:rsidRPr="00817B80" w:rsidRDefault="004934D2" w:rsidP="00D21F61">
            <w:pPr>
              <w:spacing w:line="360" w:lineRule="auto"/>
              <w:rPr>
                <w:szCs w:val="24"/>
              </w:rPr>
            </w:pPr>
            <w:r w:rsidRPr="00817B80">
              <w:rPr>
                <w:szCs w:val="24"/>
              </w:rPr>
              <w:t>P</w:t>
            </w:r>
            <w:proofErr w:type="gramStart"/>
            <w:r w:rsidRPr="00817B80">
              <w:rPr>
                <w:szCs w:val="24"/>
              </w:rPr>
              <w:t>:peptidyl</w:t>
            </w:r>
            <w:proofErr w:type="gramEnd"/>
            <w:r w:rsidRPr="00817B80">
              <w:rPr>
                <w:szCs w:val="24"/>
              </w:rPr>
              <w:t>-diphthamide biosynthetic process from peptidyl-histidine</w:t>
            </w:r>
          </w:p>
        </w:tc>
      </w:tr>
      <w:tr w:rsidR="004934D2" w:rsidRPr="00817B80" w14:paraId="085FD00E" w14:textId="77777777" w:rsidTr="00D21F61">
        <w:trPr>
          <w:trHeight w:val="300"/>
        </w:trPr>
        <w:tc>
          <w:tcPr>
            <w:tcW w:w="1809" w:type="dxa"/>
            <w:noWrap/>
            <w:hideMark/>
          </w:tcPr>
          <w:p w14:paraId="3FAF0150" w14:textId="77777777" w:rsidR="004934D2" w:rsidRPr="00817B80" w:rsidRDefault="004934D2" w:rsidP="00D21F61">
            <w:pPr>
              <w:spacing w:line="360" w:lineRule="auto"/>
              <w:rPr>
                <w:szCs w:val="24"/>
              </w:rPr>
            </w:pPr>
            <w:r w:rsidRPr="00817B80">
              <w:rPr>
                <w:szCs w:val="24"/>
              </w:rPr>
              <w:t>OG_1182</w:t>
            </w:r>
          </w:p>
        </w:tc>
        <w:tc>
          <w:tcPr>
            <w:tcW w:w="1843" w:type="dxa"/>
            <w:noWrap/>
            <w:hideMark/>
          </w:tcPr>
          <w:p w14:paraId="37D2431D" w14:textId="77777777" w:rsidR="004934D2" w:rsidRPr="00817B80" w:rsidRDefault="004934D2" w:rsidP="00D21F61">
            <w:pPr>
              <w:spacing w:line="360" w:lineRule="auto"/>
              <w:rPr>
                <w:szCs w:val="24"/>
              </w:rPr>
            </w:pPr>
            <w:r w:rsidRPr="00817B80">
              <w:rPr>
                <w:szCs w:val="24"/>
              </w:rPr>
              <w:t>C</w:t>
            </w:r>
            <w:proofErr w:type="gramStart"/>
            <w:r w:rsidRPr="00817B80">
              <w:rPr>
                <w:szCs w:val="24"/>
              </w:rPr>
              <w:t>:GO:0016021</w:t>
            </w:r>
            <w:proofErr w:type="gramEnd"/>
          </w:p>
        </w:tc>
        <w:tc>
          <w:tcPr>
            <w:tcW w:w="5068" w:type="dxa"/>
            <w:noWrap/>
            <w:hideMark/>
          </w:tcPr>
          <w:p w14:paraId="18657C57" w14:textId="77777777" w:rsidR="004934D2" w:rsidRPr="00817B80" w:rsidRDefault="004934D2" w:rsidP="00D21F61">
            <w:pPr>
              <w:spacing w:line="360" w:lineRule="auto"/>
              <w:rPr>
                <w:szCs w:val="24"/>
              </w:rPr>
            </w:pPr>
            <w:r w:rsidRPr="00817B80">
              <w:rPr>
                <w:szCs w:val="24"/>
              </w:rPr>
              <w:t>C</w:t>
            </w:r>
            <w:proofErr w:type="gramStart"/>
            <w:r w:rsidRPr="00817B80">
              <w:rPr>
                <w:szCs w:val="24"/>
              </w:rPr>
              <w:t>:integral</w:t>
            </w:r>
            <w:proofErr w:type="gramEnd"/>
            <w:r w:rsidRPr="00817B80">
              <w:rPr>
                <w:szCs w:val="24"/>
              </w:rPr>
              <w:t xml:space="preserve"> component of membrane</w:t>
            </w:r>
          </w:p>
        </w:tc>
      </w:tr>
      <w:tr w:rsidR="004934D2" w:rsidRPr="00817B80" w14:paraId="0DFD292A" w14:textId="77777777" w:rsidTr="00D21F61">
        <w:trPr>
          <w:trHeight w:val="300"/>
        </w:trPr>
        <w:tc>
          <w:tcPr>
            <w:tcW w:w="1809" w:type="dxa"/>
            <w:noWrap/>
            <w:hideMark/>
          </w:tcPr>
          <w:p w14:paraId="5EBD5046" w14:textId="77777777" w:rsidR="004934D2" w:rsidRPr="00817B80" w:rsidRDefault="004934D2" w:rsidP="00D21F61">
            <w:pPr>
              <w:spacing w:line="360" w:lineRule="auto"/>
              <w:rPr>
                <w:szCs w:val="24"/>
              </w:rPr>
            </w:pPr>
            <w:r w:rsidRPr="00817B80">
              <w:rPr>
                <w:szCs w:val="24"/>
              </w:rPr>
              <w:t>OG_1323</w:t>
            </w:r>
          </w:p>
        </w:tc>
        <w:tc>
          <w:tcPr>
            <w:tcW w:w="1843" w:type="dxa"/>
            <w:noWrap/>
            <w:hideMark/>
          </w:tcPr>
          <w:p w14:paraId="1FBD6732" w14:textId="77777777" w:rsidR="004934D2" w:rsidRPr="00817B80" w:rsidRDefault="004934D2" w:rsidP="00D21F61">
            <w:pPr>
              <w:spacing w:line="360" w:lineRule="auto"/>
              <w:rPr>
                <w:szCs w:val="24"/>
              </w:rPr>
            </w:pPr>
            <w:r w:rsidRPr="00817B80">
              <w:rPr>
                <w:szCs w:val="24"/>
              </w:rPr>
              <w:t>F</w:t>
            </w:r>
            <w:proofErr w:type="gramStart"/>
            <w:r w:rsidRPr="00817B80">
              <w:rPr>
                <w:szCs w:val="24"/>
              </w:rPr>
              <w:t>:GO:0008080</w:t>
            </w:r>
            <w:proofErr w:type="gramEnd"/>
          </w:p>
        </w:tc>
        <w:tc>
          <w:tcPr>
            <w:tcW w:w="5068" w:type="dxa"/>
            <w:noWrap/>
            <w:hideMark/>
          </w:tcPr>
          <w:p w14:paraId="402CB3DE" w14:textId="77777777" w:rsidR="004934D2" w:rsidRPr="00817B80" w:rsidRDefault="004934D2" w:rsidP="00D21F61">
            <w:pPr>
              <w:spacing w:line="360" w:lineRule="auto"/>
              <w:rPr>
                <w:szCs w:val="24"/>
              </w:rPr>
            </w:pPr>
            <w:r w:rsidRPr="00817B80">
              <w:rPr>
                <w:szCs w:val="24"/>
              </w:rPr>
              <w:t>F</w:t>
            </w:r>
            <w:proofErr w:type="gramStart"/>
            <w:r w:rsidRPr="00817B80">
              <w:rPr>
                <w:szCs w:val="24"/>
              </w:rPr>
              <w:t>:N</w:t>
            </w:r>
            <w:proofErr w:type="gramEnd"/>
            <w:r w:rsidRPr="00817B80">
              <w:rPr>
                <w:szCs w:val="24"/>
              </w:rPr>
              <w:t>-acetyltransferase activity</w:t>
            </w:r>
          </w:p>
        </w:tc>
      </w:tr>
      <w:tr w:rsidR="004934D2" w:rsidRPr="000F14C6" w14:paraId="50FE6DD4" w14:textId="77777777" w:rsidTr="00D21F61">
        <w:trPr>
          <w:trHeight w:val="300"/>
        </w:trPr>
        <w:tc>
          <w:tcPr>
            <w:tcW w:w="1809" w:type="dxa"/>
            <w:noWrap/>
            <w:hideMark/>
          </w:tcPr>
          <w:p w14:paraId="4420D7BF" w14:textId="77777777" w:rsidR="004934D2" w:rsidRPr="000F14C6" w:rsidRDefault="004934D2" w:rsidP="00D21F61">
            <w:pPr>
              <w:spacing w:line="360" w:lineRule="auto"/>
              <w:rPr>
                <w:szCs w:val="24"/>
              </w:rPr>
            </w:pPr>
            <w:r w:rsidRPr="000F14C6">
              <w:rPr>
                <w:szCs w:val="24"/>
              </w:rPr>
              <w:t>OG_1327</w:t>
            </w:r>
          </w:p>
        </w:tc>
        <w:tc>
          <w:tcPr>
            <w:tcW w:w="1843" w:type="dxa"/>
            <w:noWrap/>
            <w:hideMark/>
          </w:tcPr>
          <w:p w14:paraId="3B0189A9" w14:textId="77777777" w:rsidR="004934D2" w:rsidRPr="000F14C6" w:rsidRDefault="004934D2" w:rsidP="00D21F61">
            <w:pPr>
              <w:spacing w:line="360" w:lineRule="auto"/>
              <w:rPr>
                <w:szCs w:val="24"/>
              </w:rPr>
            </w:pPr>
            <w:r w:rsidRPr="000F14C6">
              <w:rPr>
                <w:szCs w:val="24"/>
              </w:rPr>
              <w:t>C</w:t>
            </w:r>
            <w:proofErr w:type="gramStart"/>
            <w:r w:rsidRPr="000F14C6">
              <w:rPr>
                <w:szCs w:val="24"/>
              </w:rPr>
              <w:t>:GO:0005643</w:t>
            </w:r>
            <w:proofErr w:type="gramEnd"/>
          </w:p>
        </w:tc>
        <w:tc>
          <w:tcPr>
            <w:tcW w:w="5068" w:type="dxa"/>
            <w:noWrap/>
            <w:hideMark/>
          </w:tcPr>
          <w:p w14:paraId="450AF8FA" w14:textId="77777777" w:rsidR="004934D2" w:rsidRPr="000F14C6" w:rsidRDefault="004934D2" w:rsidP="00D21F61">
            <w:pPr>
              <w:spacing w:line="360" w:lineRule="auto"/>
              <w:rPr>
                <w:szCs w:val="24"/>
              </w:rPr>
            </w:pPr>
            <w:r w:rsidRPr="000F14C6">
              <w:rPr>
                <w:szCs w:val="24"/>
              </w:rPr>
              <w:t>C</w:t>
            </w:r>
            <w:proofErr w:type="gramStart"/>
            <w:r w:rsidRPr="000F14C6">
              <w:rPr>
                <w:szCs w:val="24"/>
              </w:rPr>
              <w:t>:nuclear</w:t>
            </w:r>
            <w:proofErr w:type="gramEnd"/>
            <w:r w:rsidRPr="000F14C6">
              <w:rPr>
                <w:szCs w:val="24"/>
              </w:rPr>
              <w:t xml:space="preserve"> pore</w:t>
            </w:r>
          </w:p>
        </w:tc>
      </w:tr>
      <w:tr w:rsidR="004934D2" w:rsidRPr="000F14C6" w14:paraId="271DCC22" w14:textId="77777777" w:rsidTr="00D21F61">
        <w:trPr>
          <w:trHeight w:val="300"/>
        </w:trPr>
        <w:tc>
          <w:tcPr>
            <w:tcW w:w="1809" w:type="dxa"/>
            <w:noWrap/>
            <w:hideMark/>
          </w:tcPr>
          <w:p w14:paraId="4BC84424" w14:textId="77777777" w:rsidR="004934D2" w:rsidRPr="000F14C6" w:rsidRDefault="004934D2" w:rsidP="00D21F61">
            <w:pPr>
              <w:spacing w:line="360" w:lineRule="auto"/>
              <w:rPr>
                <w:szCs w:val="24"/>
              </w:rPr>
            </w:pPr>
            <w:r w:rsidRPr="000F14C6">
              <w:rPr>
                <w:szCs w:val="24"/>
              </w:rPr>
              <w:t>OG_1327</w:t>
            </w:r>
          </w:p>
        </w:tc>
        <w:tc>
          <w:tcPr>
            <w:tcW w:w="1843" w:type="dxa"/>
            <w:noWrap/>
            <w:hideMark/>
          </w:tcPr>
          <w:p w14:paraId="5CEB0905" w14:textId="77777777" w:rsidR="004934D2" w:rsidRPr="000F14C6" w:rsidRDefault="004934D2" w:rsidP="00D21F61">
            <w:pPr>
              <w:spacing w:line="360" w:lineRule="auto"/>
              <w:rPr>
                <w:szCs w:val="24"/>
              </w:rPr>
            </w:pPr>
            <w:r w:rsidRPr="000F14C6">
              <w:rPr>
                <w:szCs w:val="24"/>
              </w:rPr>
              <w:t>P</w:t>
            </w:r>
            <w:proofErr w:type="gramStart"/>
            <w:r w:rsidRPr="000F14C6">
              <w:rPr>
                <w:szCs w:val="24"/>
              </w:rPr>
              <w:t>:GO:0016973</w:t>
            </w:r>
            <w:proofErr w:type="gramEnd"/>
          </w:p>
        </w:tc>
        <w:tc>
          <w:tcPr>
            <w:tcW w:w="5068" w:type="dxa"/>
            <w:noWrap/>
            <w:hideMark/>
          </w:tcPr>
          <w:p w14:paraId="3FC5ECE4" w14:textId="77777777" w:rsidR="004934D2" w:rsidRPr="000F14C6" w:rsidRDefault="004934D2" w:rsidP="00D21F61">
            <w:pPr>
              <w:spacing w:line="360" w:lineRule="auto"/>
              <w:rPr>
                <w:szCs w:val="24"/>
              </w:rPr>
            </w:pPr>
            <w:r w:rsidRPr="000F14C6">
              <w:rPr>
                <w:szCs w:val="24"/>
              </w:rPr>
              <w:t>P</w:t>
            </w:r>
            <w:proofErr w:type="gramStart"/>
            <w:r w:rsidRPr="000F14C6">
              <w:rPr>
                <w:szCs w:val="24"/>
              </w:rPr>
              <w:t>:poly</w:t>
            </w:r>
            <w:proofErr w:type="gramEnd"/>
            <w:r w:rsidRPr="000F14C6">
              <w:rPr>
                <w:szCs w:val="24"/>
              </w:rPr>
              <w:t>(A)+ mRNA export from nucleus</w:t>
            </w:r>
          </w:p>
        </w:tc>
      </w:tr>
      <w:tr w:rsidR="004934D2" w:rsidRPr="000F14C6" w14:paraId="71241EC2" w14:textId="77777777" w:rsidTr="00D21F61">
        <w:trPr>
          <w:trHeight w:val="300"/>
        </w:trPr>
        <w:tc>
          <w:tcPr>
            <w:tcW w:w="1809" w:type="dxa"/>
            <w:noWrap/>
            <w:hideMark/>
          </w:tcPr>
          <w:p w14:paraId="3D2CFE02" w14:textId="77777777" w:rsidR="004934D2" w:rsidRPr="000F14C6" w:rsidRDefault="004934D2" w:rsidP="00D21F61">
            <w:pPr>
              <w:spacing w:line="360" w:lineRule="auto"/>
              <w:rPr>
                <w:szCs w:val="24"/>
              </w:rPr>
            </w:pPr>
            <w:r w:rsidRPr="000F14C6">
              <w:rPr>
                <w:szCs w:val="24"/>
              </w:rPr>
              <w:t>OG_1349</w:t>
            </w:r>
          </w:p>
        </w:tc>
        <w:tc>
          <w:tcPr>
            <w:tcW w:w="1843" w:type="dxa"/>
            <w:noWrap/>
            <w:hideMark/>
          </w:tcPr>
          <w:p w14:paraId="02195B69" w14:textId="77777777" w:rsidR="004934D2" w:rsidRPr="000F14C6" w:rsidRDefault="004934D2" w:rsidP="00D21F61">
            <w:pPr>
              <w:spacing w:line="360" w:lineRule="auto"/>
              <w:rPr>
                <w:szCs w:val="24"/>
              </w:rPr>
            </w:pPr>
            <w:r w:rsidRPr="000F14C6">
              <w:rPr>
                <w:szCs w:val="24"/>
              </w:rPr>
              <w:t>C</w:t>
            </w:r>
            <w:proofErr w:type="gramStart"/>
            <w:r w:rsidRPr="000F14C6">
              <w:rPr>
                <w:szCs w:val="24"/>
              </w:rPr>
              <w:t>:GO:0016020</w:t>
            </w:r>
            <w:proofErr w:type="gramEnd"/>
          </w:p>
        </w:tc>
        <w:tc>
          <w:tcPr>
            <w:tcW w:w="5068" w:type="dxa"/>
            <w:noWrap/>
            <w:hideMark/>
          </w:tcPr>
          <w:p w14:paraId="21D485F7" w14:textId="77777777" w:rsidR="004934D2" w:rsidRPr="000F14C6" w:rsidRDefault="004934D2" w:rsidP="00D21F61">
            <w:pPr>
              <w:spacing w:line="360" w:lineRule="auto"/>
              <w:rPr>
                <w:szCs w:val="24"/>
              </w:rPr>
            </w:pPr>
            <w:r w:rsidRPr="000F14C6">
              <w:rPr>
                <w:szCs w:val="24"/>
              </w:rPr>
              <w:t>C</w:t>
            </w:r>
            <w:proofErr w:type="gramStart"/>
            <w:r w:rsidRPr="000F14C6">
              <w:rPr>
                <w:szCs w:val="24"/>
              </w:rPr>
              <w:t>:membrane</w:t>
            </w:r>
            <w:proofErr w:type="gramEnd"/>
          </w:p>
        </w:tc>
      </w:tr>
      <w:tr w:rsidR="004934D2" w:rsidRPr="000F14C6" w14:paraId="335A9111" w14:textId="77777777" w:rsidTr="00D21F61">
        <w:trPr>
          <w:trHeight w:val="300"/>
        </w:trPr>
        <w:tc>
          <w:tcPr>
            <w:tcW w:w="1809" w:type="dxa"/>
            <w:noWrap/>
            <w:hideMark/>
          </w:tcPr>
          <w:p w14:paraId="11BCFB01" w14:textId="77777777" w:rsidR="004934D2" w:rsidRPr="000F14C6" w:rsidRDefault="004934D2" w:rsidP="00D21F61">
            <w:pPr>
              <w:spacing w:line="360" w:lineRule="auto"/>
              <w:rPr>
                <w:szCs w:val="24"/>
              </w:rPr>
            </w:pPr>
            <w:r w:rsidRPr="000F14C6">
              <w:rPr>
                <w:szCs w:val="24"/>
              </w:rPr>
              <w:t>OG_1349</w:t>
            </w:r>
          </w:p>
        </w:tc>
        <w:tc>
          <w:tcPr>
            <w:tcW w:w="1843" w:type="dxa"/>
            <w:noWrap/>
            <w:hideMark/>
          </w:tcPr>
          <w:p w14:paraId="19F61907" w14:textId="77777777" w:rsidR="004934D2" w:rsidRPr="000F14C6" w:rsidRDefault="004934D2" w:rsidP="00D21F61">
            <w:pPr>
              <w:spacing w:line="360" w:lineRule="auto"/>
              <w:rPr>
                <w:szCs w:val="24"/>
              </w:rPr>
            </w:pPr>
            <w:r w:rsidRPr="000F14C6">
              <w:rPr>
                <w:szCs w:val="24"/>
              </w:rPr>
              <w:t>P</w:t>
            </w:r>
            <w:proofErr w:type="gramStart"/>
            <w:r w:rsidRPr="000F14C6">
              <w:rPr>
                <w:szCs w:val="24"/>
              </w:rPr>
              <w:t>:GO:0016192</w:t>
            </w:r>
            <w:proofErr w:type="gramEnd"/>
          </w:p>
        </w:tc>
        <w:tc>
          <w:tcPr>
            <w:tcW w:w="5068" w:type="dxa"/>
            <w:noWrap/>
            <w:hideMark/>
          </w:tcPr>
          <w:p w14:paraId="112AD5D9" w14:textId="77777777" w:rsidR="004934D2" w:rsidRPr="000F14C6" w:rsidRDefault="004934D2" w:rsidP="00D21F61">
            <w:pPr>
              <w:spacing w:line="360" w:lineRule="auto"/>
              <w:rPr>
                <w:szCs w:val="24"/>
              </w:rPr>
            </w:pPr>
            <w:r w:rsidRPr="000F14C6">
              <w:rPr>
                <w:szCs w:val="24"/>
              </w:rPr>
              <w:t>P</w:t>
            </w:r>
            <w:proofErr w:type="gramStart"/>
            <w:r w:rsidRPr="000F14C6">
              <w:rPr>
                <w:szCs w:val="24"/>
              </w:rPr>
              <w:t>:vesicle</w:t>
            </w:r>
            <w:proofErr w:type="gramEnd"/>
            <w:r w:rsidRPr="000F14C6">
              <w:rPr>
                <w:szCs w:val="24"/>
              </w:rPr>
              <w:t>-mediated transport</w:t>
            </w:r>
          </w:p>
        </w:tc>
      </w:tr>
      <w:tr w:rsidR="004934D2" w:rsidRPr="000F14C6" w14:paraId="613DB69A" w14:textId="77777777" w:rsidTr="00D21F61">
        <w:trPr>
          <w:trHeight w:val="300"/>
        </w:trPr>
        <w:tc>
          <w:tcPr>
            <w:tcW w:w="1809" w:type="dxa"/>
            <w:noWrap/>
            <w:hideMark/>
          </w:tcPr>
          <w:p w14:paraId="347C0B99" w14:textId="77777777" w:rsidR="004934D2" w:rsidRPr="000F14C6" w:rsidRDefault="004934D2" w:rsidP="00D21F61">
            <w:pPr>
              <w:spacing w:line="360" w:lineRule="auto"/>
              <w:rPr>
                <w:szCs w:val="24"/>
              </w:rPr>
            </w:pPr>
            <w:r w:rsidRPr="000F14C6">
              <w:rPr>
                <w:szCs w:val="24"/>
              </w:rPr>
              <w:t>OG_1378</w:t>
            </w:r>
          </w:p>
        </w:tc>
        <w:tc>
          <w:tcPr>
            <w:tcW w:w="1843" w:type="dxa"/>
            <w:noWrap/>
            <w:hideMark/>
          </w:tcPr>
          <w:p w14:paraId="15D5BEEE" w14:textId="77777777" w:rsidR="004934D2" w:rsidRPr="000F14C6" w:rsidRDefault="004934D2" w:rsidP="00D21F61">
            <w:pPr>
              <w:spacing w:line="360" w:lineRule="auto"/>
              <w:rPr>
                <w:szCs w:val="24"/>
              </w:rPr>
            </w:pPr>
            <w:r w:rsidRPr="000F14C6">
              <w:rPr>
                <w:szCs w:val="24"/>
              </w:rPr>
              <w:t>F</w:t>
            </w:r>
            <w:proofErr w:type="gramStart"/>
            <w:r w:rsidRPr="000F14C6">
              <w:rPr>
                <w:szCs w:val="24"/>
              </w:rPr>
              <w:t>:GO:0005515</w:t>
            </w:r>
            <w:proofErr w:type="gramEnd"/>
          </w:p>
        </w:tc>
        <w:tc>
          <w:tcPr>
            <w:tcW w:w="5068" w:type="dxa"/>
            <w:noWrap/>
            <w:hideMark/>
          </w:tcPr>
          <w:p w14:paraId="440A7BD7" w14:textId="77777777" w:rsidR="004934D2" w:rsidRPr="000F14C6" w:rsidRDefault="004934D2" w:rsidP="00D21F61">
            <w:pPr>
              <w:spacing w:line="360" w:lineRule="auto"/>
              <w:rPr>
                <w:szCs w:val="24"/>
              </w:rPr>
            </w:pPr>
            <w:r w:rsidRPr="000F14C6">
              <w:rPr>
                <w:szCs w:val="24"/>
              </w:rPr>
              <w:t>F</w:t>
            </w:r>
            <w:proofErr w:type="gramStart"/>
            <w:r w:rsidRPr="000F14C6">
              <w:rPr>
                <w:szCs w:val="24"/>
              </w:rPr>
              <w:t>:protein</w:t>
            </w:r>
            <w:proofErr w:type="gramEnd"/>
            <w:r w:rsidRPr="000F14C6">
              <w:rPr>
                <w:szCs w:val="24"/>
              </w:rPr>
              <w:t xml:space="preserve"> binding</w:t>
            </w:r>
          </w:p>
        </w:tc>
      </w:tr>
      <w:tr w:rsidR="004934D2" w:rsidRPr="000F14C6" w14:paraId="10EC195A" w14:textId="77777777" w:rsidTr="00D21F61">
        <w:trPr>
          <w:trHeight w:val="300"/>
        </w:trPr>
        <w:tc>
          <w:tcPr>
            <w:tcW w:w="1809" w:type="dxa"/>
            <w:noWrap/>
            <w:hideMark/>
          </w:tcPr>
          <w:p w14:paraId="17932770" w14:textId="77777777" w:rsidR="004934D2" w:rsidRPr="000F14C6" w:rsidRDefault="004934D2" w:rsidP="00D21F61">
            <w:pPr>
              <w:spacing w:line="360" w:lineRule="auto"/>
              <w:rPr>
                <w:szCs w:val="24"/>
              </w:rPr>
            </w:pPr>
            <w:r w:rsidRPr="000F14C6">
              <w:rPr>
                <w:szCs w:val="24"/>
              </w:rPr>
              <w:t>OG_1515</w:t>
            </w:r>
          </w:p>
        </w:tc>
        <w:tc>
          <w:tcPr>
            <w:tcW w:w="1843" w:type="dxa"/>
            <w:noWrap/>
            <w:hideMark/>
          </w:tcPr>
          <w:p w14:paraId="035C9FF9" w14:textId="77777777" w:rsidR="004934D2" w:rsidRPr="000F14C6" w:rsidRDefault="004934D2" w:rsidP="00D21F61">
            <w:pPr>
              <w:spacing w:line="360" w:lineRule="auto"/>
              <w:rPr>
                <w:szCs w:val="24"/>
              </w:rPr>
            </w:pPr>
            <w:r w:rsidRPr="000F14C6">
              <w:rPr>
                <w:szCs w:val="24"/>
              </w:rPr>
              <w:t>F</w:t>
            </w:r>
            <w:proofErr w:type="gramStart"/>
            <w:r w:rsidRPr="000F14C6">
              <w:rPr>
                <w:szCs w:val="24"/>
              </w:rPr>
              <w:t>:GO:0004672</w:t>
            </w:r>
            <w:proofErr w:type="gramEnd"/>
          </w:p>
        </w:tc>
        <w:tc>
          <w:tcPr>
            <w:tcW w:w="5068" w:type="dxa"/>
            <w:noWrap/>
            <w:hideMark/>
          </w:tcPr>
          <w:p w14:paraId="1371D459" w14:textId="77777777" w:rsidR="004934D2" w:rsidRPr="000F14C6" w:rsidRDefault="004934D2" w:rsidP="00D21F61">
            <w:pPr>
              <w:spacing w:line="360" w:lineRule="auto"/>
              <w:rPr>
                <w:szCs w:val="24"/>
              </w:rPr>
            </w:pPr>
            <w:r w:rsidRPr="000F14C6">
              <w:rPr>
                <w:szCs w:val="24"/>
              </w:rPr>
              <w:t>F</w:t>
            </w:r>
            <w:proofErr w:type="gramStart"/>
            <w:r w:rsidRPr="000F14C6">
              <w:rPr>
                <w:szCs w:val="24"/>
              </w:rPr>
              <w:t>:protein</w:t>
            </w:r>
            <w:proofErr w:type="gramEnd"/>
            <w:r w:rsidRPr="000F14C6">
              <w:rPr>
                <w:szCs w:val="24"/>
              </w:rPr>
              <w:t xml:space="preserve"> kinase activity</w:t>
            </w:r>
          </w:p>
        </w:tc>
      </w:tr>
      <w:tr w:rsidR="004934D2" w:rsidRPr="000F14C6" w14:paraId="70BB6C84" w14:textId="77777777" w:rsidTr="00D21F61">
        <w:trPr>
          <w:trHeight w:val="300"/>
        </w:trPr>
        <w:tc>
          <w:tcPr>
            <w:tcW w:w="1809" w:type="dxa"/>
            <w:noWrap/>
            <w:hideMark/>
          </w:tcPr>
          <w:p w14:paraId="4C953BF4" w14:textId="77777777" w:rsidR="004934D2" w:rsidRPr="000F14C6" w:rsidRDefault="004934D2" w:rsidP="00D21F61">
            <w:pPr>
              <w:spacing w:line="360" w:lineRule="auto"/>
              <w:rPr>
                <w:szCs w:val="24"/>
              </w:rPr>
            </w:pPr>
            <w:r w:rsidRPr="000F14C6">
              <w:rPr>
                <w:szCs w:val="24"/>
              </w:rPr>
              <w:t>OG_1515</w:t>
            </w:r>
          </w:p>
        </w:tc>
        <w:tc>
          <w:tcPr>
            <w:tcW w:w="1843" w:type="dxa"/>
            <w:noWrap/>
            <w:hideMark/>
          </w:tcPr>
          <w:p w14:paraId="1429EA91" w14:textId="77777777" w:rsidR="004934D2" w:rsidRPr="000F14C6" w:rsidRDefault="004934D2" w:rsidP="00D21F61">
            <w:pPr>
              <w:spacing w:line="360" w:lineRule="auto"/>
              <w:rPr>
                <w:szCs w:val="24"/>
              </w:rPr>
            </w:pPr>
            <w:r w:rsidRPr="000F14C6">
              <w:rPr>
                <w:szCs w:val="24"/>
              </w:rPr>
              <w:t>F</w:t>
            </w:r>
            <w:proofErr w:type="gramStart"/>
            <w:r w:rsidRPr="000F14C6">
              <w:rPr>
                <w:szCs w:val="24"/>
              </w:rPr>
              <w:t>:GO:0005524</w:t>
            </w:r>
            <w:proofErr w:type="gramEnd"/>
          </w:p>
        </w:tc>
        <w:tc>
          <w:tcPr>
            <w:tcW w:w="5068" w:type="dxa"/>
            <w:noWrap/>
            <w:hideMark/>
          </w:tcPr>
          <w:p w14:paraId="271877DF" w14:textId="77777777" w:rsidR="004934D2" w:rsidRPr="000F14C6" w:rsidRDefault="004934D2" w:rsidP="00D21F61">
            <w:pPr>
              <w:spacing w:line="360" w:lineRule="auto"/>
              <w:rPr>
                <w:szCs w:val="24"/>
              </w:rPr>
            </w:pPr>
            <w:r w:rsidRPr="000F14C6">
              <w:rPr>
                <w:szCs w:val="24"/>
              </w:rPr>
              <w:t>F</w:t>
            </w:r>
            <w:proofErr w:type="gramStart"/>
            <w:r w:rsidRPr="000F14C6">
              <w:rPr>
                <w:szCs w:val="24"/>
              </w:rPr>
              <w:t>:ATP</w:t>
            </w:r>
            <w:proofErr w:type="gramEnd"/>
            <w:r w:rsidRPr="000F14C6">
              <w:rPr>
                <w:szCs w:val="24"/>
              </w:rPr>
              <w:t xml:space="preserve"> binding</w:t>
            </w:r>
          </w:p>
        </w:tc>
      </w:tr>
      <w:tr w:rsidR="004934D2" w:rsidRPr="000F14C6" w14:paraId="43FF5879" w14:textId="77777777" w:rsidTr="00D21F61">
        <w:trPr>
          <w:trHeight w:val="300"/>
        </w:trPr>
        <w:tc>
          <w:tcPr>
            <w:tcW w:w="1809" w:type="dxa"/>
            <w:noWrap/>
            <w:hideMark/>
          </w:tcPr>
          <w:p w14:paraId="613F013B" w14:textId="77777777" w:rsidR="004934D2" w:rsidRPr="000F14C6" w:rsidRDefault="004934D2" w:rsidP="00D21F61">
            <w:pPr>
              <w:spacing w:line="360" w:lineRule="auto"/>
              <w:rPr>
                <w:szCs w:val="24"/>
              </w:rPr>
            </w:pPr>
            <w:r w:rsidRPr="000F14C6">
              <w:rPr>
                <w:szCs w:val="24"/>
              </w:rPr>
              <w:t>OG_1515</w:t>
            </w:r>
          </w:p>
        </w:tc>
        <w:tc>
          <w:tcPr>
            <w:tcW w:w="1843" w:type="dxa"/>
            <w:noWrap/>
            <w:hideMark/>
          </w:tcPr>
          <w:p w14:paraId="491F293F" w14:textId="77777777" w:rsidR="004934D2" w:rsidRPr="000F14C6" w:rsidRDefault="004934D2" w:rsidP="00D21F61">
            <w:pPr>
              <w:spacing w:line="360" w:lineRule="auto"/>
              <w:rPr>
                <w:szCs w:val="24"/>
              </w:rPr>
            </w:pPr>
            <w:r w:rsidRPr="000F14C6">
              <w:rPr>
                <w:szCs w:val="24"/>
              </w:rPr>
              <w:t>P</w:t>
            </w:r>
            <w:proofErr w:type="gramStart"/>
            <w:r w:rsidRPr="000F14C6">
              <w:rPr>
                <w:szCs w:val="24"/>
              </w:rPr>
              <w:t>:GO:0006468</w:t>
            </w:r>
            <w:proofErr w:type="gramEnd"/>
          </w:p>
        </w:tc>
        <w:tc>
          <w:tcPr>
            <w:tcW w:w="5068" w:type="dxa"/>
            <w:noWrap/>
            <w:hideMark/>
          </w:tcPr>
          <w:p w14:paraId="4B7E368B" w14:textId="77777777" w:rsidR="004934D2" w:rsidRPr="000F14C6" w:rsidRDefault="004934D2" w:rsidP="00D21F61">
            <w:pPr>
              <w:spacing w:line="360" w:lineRule="auto"/>
              <w:rPr>
                <w:szCs w:val="24"/>
              </w:rPr>
            </w:pPr>
            <w:r w:rsidRPr="000F14C6">
              <w:rPr>
                <w:szCs w:val="24"/>
              </w:rPr>
              <w:t>P</w:t>
            </w:r>
            <w:proofErr w:type="gramStart"/>
            <w:r w:rsidRPr="000F14C6">
              <w:rPr>
                <w:szCs w:val="24"/>
              </w:rPr>
              <w:t>:protein</w:t>
            </w:r>
            <w:proofErr w:type="gramEnd"/>
            <w:r w:rsidRPr="000F14C6">
              <w:rPr>
                <w:szCs w:val="24"/>
              </w:rPr>
              <w:t xml:space="preserve"> phosphorylation</w:t>
            </w:r>
          </w:p>
        </w:tc>
      </w:tr>
      <w:tr w:rsidR="004934D2" w:rsidRPr="000F14C6" w14:paraId="530084AF" w14:textId="77777777" w:rsidTr="00D21F61">
        <w:trPr>
          <w:trHeight w:val="300"/>
        </w:trPr>
        <w:tc>
          <w:tcPr>
            <w:tcW w:w="1809" w:type="dxa"/>
            <w:noWrap/>
            <w:hideMark/>
          </w:tcPr>
          <w:p w14:paraId="35F1FBF7" w14:textId="77777777" w:rsidR="004934D2" w:rsidRPr="000F14C6" w:rsidRDefault="004934D2" w:rsidP="00D21F61">
            <w:pPr>
              <w:spacing w:line="360" w:lineRule="auto"/>
              <w:rPr>
                <w:szCs w:val="24"/>
              </w:rPr>
            </w:pPr>
            <w:r w:rsidRPr="000F14C6">
              <w:rPr>
                <w:szCs w:val="24"/>
              </w:rPr>
              <w:t>OG_1645</w:t>
            </w:r>
          </w:p>
        </w:tc>
        <w:tc>
          <w:tcPr>
            <w:tcW w:w="1843" w:type="dxa"/>
            <w:noWrap/>
            <w:hideMark/>
          </w:tcPr>
          <w:p w14:paraId="1F5BFCB0" w14:textId="77777777" w:rsidR="004934D2" w:rsidRPr="000F14C6" w:rsidRDefault="004934D2" w:rsidP="00D21F61">
            <w:pPr>
              <w:spacing w:line="360" w:lineRule="auto"/>
              <w:rPr>
                <w:szCs w:val="24"/>
              </w:rPr>
            </w:pPr>
            <w:r w:rsidRPr="000F14C6">
              <w:rPr>
                <w:szCs w:val="24"/>
              </w:rPr>
              <w:t>F</w:t>
            </w:r>
            <w:proofErr w:type="gramStart"/>
            <w:r w:rsidRPr="000F14C6">
              <w:rPr>
                <w:szCs w:val="24"/>
              </w:rPr>
              <w:t>:GO:0005515</w:t>
            </w:r>
            <w:proofErr w:type="gramEnd"/>
          </w:p>
        </w:tc>
        <w:tc>
          <w:tcPr>
            <w:tcW w:w="5068" w:type="dxa"/>
            <w:noWrap/>
            <w:hideMark/>
          </w:tcPr>
          <w:p w14:paraId="26F9AA21" w14:textId="77777777" w:rsidR="004934D2" w:rsidRPr="000F14C6" w:rsidRDefault="004934D2" w:rsidP="00D21F61">
            <w:pPr>
              <w:spacing w:line="360" w:lineRule="auto"/>
              <w:rPr>
                <w:szCs w:val="24"/>
              </w:rPr>
            </w:pPr>
            <w:r w:rsidRPr="000F14C6">
              <w:rPr>
                <w:szCs w:val="24"/>
              </w:rPr>
              <w:t>F</w:t>
            </w:r>
            <w:proofErr w:type="gramStart"/>
            <w:r w:rsidRPr="000F14C6">
              <w:rPr>
                <w:szCs w:val="24"/>
              </w:rPr>
              <w:t>:protein</w:t>
            </w:r>
            <w:proofErr w:type="gramEnd"/>
            <w:r w:rsidRPr="000F14C6">
              <w:rPr>
                <w:szCs w:val="24"/>
              </w:rPr>
              <w:t xml:space="preserve"> binding</w:t>
            </w:r>
          </w:p>
        </w:tc>
      </w:tr>
      <w:tr w:rsidR="004934D2" w:rsidRPr="000F14C6" w14:paraId="78B1C1C1" w14:textId="77777777" w:rsidTr="00D21F61">
        <w:trPr>
          <w:trHeight w:val="300"/>
        </w:trPr>
        <w:tc>
          <w:tcPr>
            <w:tcW w:w="1809" w:type="dxa"/>
            <w:noWrap/>
            <w:hideMark/>
          </w:tcPr>
          <w:p w14:paraId="55EF1F77" w14:textId="77777777" w:rsidR="004934D2" w:rsidRPr="000F14C6" w:rsidRDefault="004934D2" w:rsidP="00D21F61">
            <w:pPr>
              <w:spacing w:line="360" w:lineRule="auto"/>
              <w:rPr>
                <w:szCs w:val="24"/>
              </w:rPr>
            </w:pPr>
            <w:r w:rsidRPr="000F14C6">
              <w:rPr>
                <w:szCs w:val="24"/>
              </w:rPr>
              <w:t>OG_1649</w:t>
            </w:r>
          </w:p>
        </w:tc>
        <w:tc>
          <w:tcPr>
            <w:tcW w:w="1843" w:type="dxa"/>
            <w:noWrap/>
            <w:hideMark/>
          </w:tcPr>
          <w:p w14:paraId="5196F5AA" w14:textId="77777777" w:rsidR="004934D2" w:rsidRPr="000F14C6" w:rsidRDefault="004934D2" w:rsidP="00D21F61">
            <w:pPr>
              <w:spacing w:line="360" w:lineRule="auto"/>
              <w:rPr>
                <w:szCs w:val="24"/>
              </w:rPr>
            </w:pPr>
            <w:r w:rsidRPr="000F14C6">
              <w:rPr>
                <w:szCs w:val="24"/>
              </w:rPr>
              <w:t>F</w:t>
            </w:r>
            <w:proofErr w:type="gramStart"/>
            <w:r w:rsidRPr="000F14C6">
              <w:rPr>
                <w:szCs w:val="24"/>
              </w:rPr>
              <w:t>:GO:0005524</w:t>
            </w:r>
            <w:proofErr w:type="gramEnd"/>
          </w:p>
        </w:tc>
        <w:tc>
          <w:tcPr>
            <w:tcW w:w="5068" w:type="dxa"/>
            <w:noWrap/>
            <w:hideMark/>
          </w:tcPr>
          <w:p w14:paraId="275B6801" w14:textId="77777777" w:rsidR="004934D2" w:rsidRPr="000F14C6" w:rsidRDefault="004934D2" w:rsidP="00D21F61">
            <w:pPr>
              <w:spacing w:line="360" w:lineRule="auto"/>
              <w:rPr>
                <w:szCs w:val="24"/>
              </w:rPr>
            </w:pPr>
            <w:r w:rsidRPr="000F14C6">
              <w:rPr>
                <w:szCs w:val="24"/>
              </w:rPr>
              <w:t>F</w:t>
            </w:r>
            <w:proofErr w:type="gramStart"/>
            <w:r w:rsidRPr="000F14C6">
              <w:rPr>
                <w:szCs w:val="24"/>
              </w:rPr>
              <w:t>:ATP</w:t>
            </w:r>
            <w:proofErr w:type="gramEnd"/>
            <w:r w:rsidRPr="000F14C6">
              <w:rPr>
                <w:szCs w:val="24"/>
              </w:rPr>
              <w:t xml:space="preserve"> binding</w:t>
            </w:r>
          </w:p>
        </w:tc>
      </w:tr>
      <w:tr w:rsidR="004934D2" w:rsidRPr="000F14C6" w14:paraId="777D536A" w14:textId="77777777" w:rsidTr="00D21F61">
        <w:trPr>
          <w:trHeight w:val="300"/>
        </w:trPr>
        <w:tc>
          <w:tcPr>
            <w:tcW w:w="1809" w:type="dxa"/>
            <w:noWrap/>
            <w:hideMark/>
          </w:tcPr>
          <w:p w14:paraId="56630FAF" w14:textId="77777777" w:rsidR="004934D2" w:rsidRPr="000F14C6" w:rsidRDefault="004934D2" w:rsidP="00D21F61">
            <w:pPr>
              <w:spacing w:line="360" w:lineRule="auto"/>
              <w:rPr>
                <w:szCs w:val="24"/>
              </w:rPr>
            </w:pPr>
            <w:r w:rsidRPr="000F14C6">
              <w:rPr>
                <w:szCs w:val="24"/>
              </w:rPr>
              <w:t>OG_1649</w:t>
            </w:r>
          </w:p>
        </w:tc>
        <w:tc>
          <w:tcPr>
            <w:tcW w:w="1843" w:type="dxa"/>
            <w:noWrap/>
            <w:hideMark/>
          </w:tcPr>
          <w:p w14:paraId="315D8F1B" w14:textId="77777777" w:rsidR="004934D2" w:rsidRPr="000F14C6" w:rsidRDefault="004934D2" w:rsidP="00D21F61">
            <w:pPr>
              <w:spacing w:line="360" w:lineRule="auto"/>
              <w:rPr>
                <w:szCs w:val="24"/>
              </w:rPr>
            </w:pPr>
            <w:r w:rsidRPr="000F14C6">
              <w:rPr>
                <w:szCs w:val="24"/>
              </w:rPr>
              <w:t>F</w:t>
            </w:r>
            <w:proofErr w:type="gramStart"/>
            <w:r w:rsidRPr="000F14C6">
              <w:rPr>
                <w:szCs w:val="24"/>
              </w:rPr>
              <w:t>:GO:0016881</w:t>
            </w:r>
            <w:proofErr w:type="gramEnd"/>
          </w:p>
        </w:tc>
        <w:tc>
          <w:tcPr>
            <w:tcW w:w="5068" w:type="dxa"/>
            <w:noWrap/>
            <w:hideMark/>
          </w:tcPr>
          <w:p w14:paraId="6D47D32D" w14:textId="77777777" w:rsidR="004934D2" w:rsidRPr="000F14C6" w:rsidRDefault="004934D2" w:rsidP="00D21F61">
            <w:pPr>
              <w:spacing w:line="360" w:lineRule="auto"/>
              <w:rPr>
                <w:szCs w:val="24"/>
              </w:rPr>
            </w:pPr>
            <w:r w:rsidRPr="000F14C6">
              <w:rPr>
                <w:szCs w:val="24"/>
              </w:rPr>
              <w:t>F</w:t>
            </w:r>
            <w:proofErr w:type="gramStart"/>
            <w:r w:rsidRPr="000F14C6">
              <w:rPr>
                <w:szCs w:val="24"/>
              </w:rPr>
              <w:t>:acid</w:t>
            </w:r>
            <w:proofErr w:type="gramEnd"/>
            <w:r w:rsidRPr="000F14C6">
              <w:rPr>
                <w:szCs w:val="24"/>
              </w:rPr>
              <w:t>-amino acid ligase activity</w:t>
            </w:r>
          </w:p>
        </w:tc>
      </w:tr>
      <w:tr w:rsidR="004934D2" w:rsidRPr="000F14C6" w14:paraId="7F37149B" w14:textId="77777777" w:rsidTr="00D21F61">
        <w:trPr>
          <w:trHeight w:val="300"/>
        </w:trPr>
        <w:tc>
          <w:tcPr>
            <w:tcW w:w="1809" w:type="dxa"/>
            <w:noWrap/>
            <w:hideMark/>
          </w:tcPr>
          <w:p w14:paraId="1DF60345" w14:textId="77777777" w:rsidR="004934D2" w:rsidRPr="000F14C6" w:rsidRDefault="004934D2" w:rsidP="00D21F61">
            <w:pPr>
              <w:spacing w:line="360" w:lineRule="auto"/>
              <w:rPr>
                <w:szCs w:val="24"/>
              </w:rPr>
            </w:pPr>
            <w:r w:rsidRPr="000F14C6">
              <w:rPr>
                <w:szCs w:val="24"/>
              </w:rPr>
              <w:t>OG_1649</w:t>
            </w:r>
          </w:p>
        </w:tc>
        <w:tc>
          <w:tcPr>
            <w:tcW w:w="1843" w:type="dxa"/>
            <w:noWrap/>
            <w:hideMark/>
          </w:tcPr>
          <w:p w14:paraId="01E827FD" w14:textId="77777777" w:rsidR="004934D2" w:rsidRPr="000F14C6" w:rsidRDefault="004934D2" w:rsidP="00D21F61">
            <w:pPr>
              <w:spacing w:line="360" w:lineRule="auto"/>
              <w:rPr>
                <w:szCs w:val="24"/>
              </w:rPr>
            </w:pPr>
            <w:r w:rsidRPr="000F14C6">
              <w:rPr>
                <w:szCs w:val="24"/>
              </w:rPr>
              <w:t>P</w:t>
            </w:r>
            <w:proofErr w:type="gramStart"/>
            <w:r w:rsidRPr="000F14C6">
              <w:rPr>
                <w:szCs w:val="24"/>
              </w:rPr>
              <w:t>:GO:0045116</w:t>
            </w:r>
            <w:proofErr w:type="gramEnd"/>
          </w:p>
        </w:tc>
        <w:tc>
          <w:tcPr>
            <w:tcW w:w="5068" w:type="dxa"/>
            <w:noWrap/>
            <w:hideMark/>
          </w:tcPr>
          <w:p w14:paraId="4252D80C" w14:textId="77777777" w:rsidR="004934D2" w:rsidRPr="000F14C6" w:rsidRDefault="004934D2" w:rsidP="00D21F61">
            <w:pPr>
              <w:spacing w:line="360" w:lineRule="auto"/>
              <w:rPr>
                <w:szCs w:val="24"/>
              </w:rPr>
            </w:pPr>
            <w:r w:rsidRPr="000F14C6">
              <w:rPr>
                <w:szCs w:val="24"/>
              </w:rPr>
              <w:t>P</w:t>
            </w:r>
            <w:proofErr w:type="gramStart"/>
            <w:r w:rsidRPr="000F14C6">
              <w:rPr>
                <w:szCs w:val="24"/>
              </w:rPr>
              <w:t>:protein</w:t>
            </w:r>
            <w:proofErr w:type="gramEnd"/>
            <w:r w:rsidRPr="000F14C6">
              <w:rPr>
                <w:szCs w:val="24"/>
              </w:rPr>
              <w:t xml:space="preserve"> neddylation</w:t>
            </w:r>
          </w:p>
        </w:tc>
      </w:tr>
      <w:tr w:rsidR="004934D2" w:rsidRPr="00817B80" w14:paraId="63BC441D" w14:textId="77777777" w:rsidTr="00D21F61">
        <w:trPr>
          <w:trHeight w:val="300"/>
        </w:trPr>
        <w:tc>
          <w:tcPr>
            <w:tcW w:w="1809" w:type="dxa"/>
            <w:noWrap/>
            <w:hideMark/>
          </w:tcPr>
          <w:p w14:paraId="7F1E83C1" w14:textId="77777777" w:rsidR="004934D2" w:rsidRPr="00817B80" w:rsidRDefault="004934D2" w:rsidP="00D21F61">
            <w:pPr>
              <w:spacing w:line="360" w:lineRule="auto"/>
              <w:rPr>
                <w:szCs w:val="24"/>
              </w:rPr>
            </w:pPr>
            <w:r w:rsidRPr="00817B80">
              <w:rPr>
                <w:szCs w:val="24"/>
              </w:rPr>
              <w:t>OG_1706</w:t>
            </w:r>
          </w:p>
        </w:tc>
        <w:tc>
          <w:tcPr>
            <w:tcW w:w="1843" w:type="dxa"/>
            <w:noWrap/>
            <w:hideMark/>
          </w:tcPr>
          <w:p w14:paraId="50B17048" w14:textId="77777777" w:rsidR="004934D2" w:rsidRPr="00817B80" w:rsidRDefault="004934D2" w:rsidP="00D21F61">
            <w:pPr>
              <w:spacing w:line="360" w:lineRule="auto"/>
              <w:rPr>
                <w:szCs w:val="24"/>
              </w:rPr>
            </w:pPr>
            <w:r w:rsidRPr="00817B80">
              <w:rPr>
                <w:szCs w:val="24"/>
              </w:rPr>
              <w:t>C</w:t>
            </w:r>
            <w:proofErr w:type="gramStart"/>
            <w:r w:rsidRPr="00817B80">
              <w:rPr>
                <w:szCs w:val="24"/>
              </w:rPr>
              <w:t>:GO:0016020</w:t>
            </w:r>
            <w:proofErr w:type="gramEnd"/>
          </w:p>
        </w:tc>
        <w:tc>
          <w:tcPr>
            <w:tcW w:w="5068" w:type="dxa"/>
            <w:noWrap/>
            <w:hideMark/>
          </w:tcPr>
          <w:p w14:paraId="422D6D06" w14:textId="77777777" w:rsidR="004934D2" w:rsidRPr="00817B80" w:rsidRDefault="004934D2" w:rsidP="00D21F61">
            <w:pPr>
              <w:spacing w:line="360" w:lineRule="auto"/>
              <w:rPr>
                <w:szCs w:val="24"/>
              </w:rPr>
            </w:pPr>
            <w:r w:rsidRPr="00817B80">
              <w:rPr>
                <w:szCs w:val="24"/>
              </w:rPr>
              <w:t>C</w:t>
            </w:r>
            <w:proofErr w:type="gramStart"/>
            <w:r w:rsidRPr="00817B80">
              <w:rPr>
                <w:szCs w:val="24"/>
              </w:rPr>
              <w:t>:membrane</w:t>
            </w:r>
            <w:proofErr w:type="gramEnd"/>
          </w:p>
        </w:tc>
      </w:tr>
      <w:tr w:rsidR="004934D2" w:rsidRPr="00817B80" w14:paraId="36BF46D5" w14:textId="77777777" w:rsidTr="00D21F61">
        <w:trPr>
          <w:trHeight w:val="300"/>
        </w:trPr>
        <w:tc>
          <w:tcPr>
            <w:tcW w:w="1809" w:type="dxa"/>
            <w:noWrap/>
            <w:hideMark/>
          </w:tcPr>
          <w:p w14:paraId="488DEA92" w14:textId="77777777" w:rsidR="004934D2" w:rsidRPr="00817B80" w:rsidRDefault="004934D2" w:rsidP="00D21F61">
            <w:pPr>
              <w:spacing w:line="360" w:lineRule="auto"/>
              <w:rPr>
                <w:szCs w:val="24"/>
              </w:rPr>
            </w:pPr>
            <w:r w:rsidRPr="00817B80">
              <w:rPr>
                <w:szCs w:val="24"/>
              </w:rPr>
              <w:t>OG_1710</w:t>
            </w:r>
          </w:p>
        </w:tc>
        <w:tc>
          <w:tcPr>
            <w:tcW w:w="1843" w:type="dxa"/>
            <w:noWrap/>
            <w:hideMark/>
          </w:tcPr>
          <w:p w14:paraId="076CBB4F" w14:textId="77777777" w:rsidR="004934D2" w:rsidRPr="00817B80" w:rsidRDefault="004934D2" w:rsidP="00D21F61">
            <w:pPr>
              <w:spacing w:line="360" w:lineRule="auto"/>
              <w:rPr>
                <w:szCs w:val="24"/>
              </w:rPr>
            </w:pPr>
            <w:r w:rsidRPr="00817B80">
              <w:rPr>
                <w:szCs w:val="24"/>
              </w:rPr>
              <w:t>F</w:t>
            </w:r>
            <w:proofErr w:type="gramStart"/>
            <w:r w:rsidRPr="00817B80">
              <w:rPr>
                <w:szCs w:val="24"/>
              </w:rPr>
              <w:t>:GO:0005515</w:t>
            </w:r>
            <w:proofErr w:type="gramEnd"/>
          </w:p>
        </w:tc>
        <w:tc>
          <w:tcPr>
            <w:tcW w:w="5068" w:type="dxa"/>
            <w:noWrap/>
            <w:hideMark/>
          </w:tcPr>
          <w:p w14:paraId="715A7820" w14:textId="77777777" w:rsidR="004934D2" w:rsidRPr="00817B80" w:rsidRDefault="004934D2" w:rsidP="00D21F61">
            <w:pPr>
              <w:spacing w:line="360" w:lineRule="auto"/>
              <w:rPr>
                <w:szCs w:val="24"/>
              </w:rPr>
            </w:pPr>
            <w:r w:rsidRPr="00817B80">
              <w:rPr>
                <w:szCs w:val="24"/>
              </w:rPr>
              <w:t>F</w:t>
            </w:r>
            <w:proofErr w:type="gramStart"/>
            <w:r w:rsidRPr="00817B80">
              <w:rPr>
                <w:szCs w:val="24"/>
              </w:rPr>
              <w:t>:protein</w:t>
            </w:r>
            <w:proofErr w:type="gramEnd"/>
            <w:r w:rsidRPr="00817B80">
              <w:rPr>
                <w:szCs w:val="24"/>
              </w:rPr>
              <w:t xml:space="preserve"> binding</w:t>
            </w:r>
          </w:p>
        </w:tc>
      </w:tr>
      <w:tr w:rsidR="004934D2" w:rsidRPr="00817B80" w14:paraId="131986FA" w14:textId="77777777" w:rsidTr="00D21F61">
        <w:trPr>
          <w:trHeight w:val="300"/>
        </w:trPr>
        <w:tc>
          <w:tcPr>
            <w:tcW w:w="1809" w:type="dxa"/>
            <w:noWrap/>
            <w:hideMark/>
          </w:tcPr>
          <w:p w14:paraId="630D1FBC" w14:textId="77777777" w:rsidR="004934D2" w:rsidRPr="00817B80" w:rsidRDefault="004934D2" w:rsidP="00D21F61">
            <w:pPr>
              <w:spacing w:line="360" w:lineRule="auto"/>
              <w:rPr>
                <w:szCs w:val="24"/>
              </w:rPr>
            </w:pPr>
            <w:r w:rsidRPr="00817B80">
              <w:rPr>
                <w:szCs w:val="24"/>
              </w:rPr>
              <w:t>OG_1731</w:t>
            </w:r>
          </w:p>
        </w:tc>
        <w:tc>
          <w:tcPr>
            <w:tcW w:w="1843" w:type="dxa"/>
            <w:noWrap/>
            <w:hideMark/>
          </w:tcPr>
          <w:p w14:paraId="09875EA5" w14:textId="77777777" w:rsidR="004934D2" w:rsidRPr="00817B80" w:rsidRDefault="004934D2" w:rsidP="00D21F61">
            <w:pPr>
              <w:spacing w:line="360" w:lineRule="auto"/>
              <w:rPr>
                <w:szCs w:val="24"/>
              </w:rPr>
            </w:pPr>
            <w:r w:rsidRPr="00817B80">
              <w:rPr>
                <w:szCs w:val="24"/>
              </w:rPr>
              <w:t>F</w:t>
            </w:r>
            <w:proofErr w:type="gramStart"/>
            <w:r w:rsidRPr="00817B80">
              <w:rPr>
                <w:szCs w:val="24"/>
              </w:rPr>
              <w:t>:GO:0005515</w:t>
            </w:r>
            <w:proofErr w:type="gramEnd"/>
          </w:p>
        </w:tc>
        <w:tc>
          <w:tcPr>
            <w:tcW w:w="5068" w:type="dxa"/>
            <w:noWrap/>
            <w:hideMark/>
          </w:tcPr>
          <w:p w14:paraId="29469046" w14:textId="77777777" w:rsidR="004934D2" w:rsidRPr="00817B80" w:rsidRDefault="004934D2" w:rsidP="00D21F61">
            <w:pPr>
              <w:spacing w:line="360" w:lineRule="auto"/>
              <w:rPr>
                <w:szCs w:val="24"/>
              </w:rPr>
            </w:pPr>
            <w:r w:rsidRPr="00817B80">
              <w:rPr>
                <w:szCs w:val="24"/>
              </w:rPr>
              <w:t>F</w:t>
            </w:r>
            <w:proofErr w:type="gramStart"/>
            <w:r w:rsidRPr="00817B80">
              <w:rPr>
                <w:szCs w:val="24"/>
              </w:rPr>
              <w:t>:protein</w:t>
            </w:r>
            <w:proofErr w:type="gramEnd"/>
            <w:r w:rsidRPr="00817B80">
              <w:rPr>
                <w:szCs w:val="24"/>
              </w:rPr>
              <w:t xml:space="preserve"> binding</w:t>
            </w:r>
          </w:p>
        </w:tc>
      </w:tr>
      <w:tr w:rsidR="004934D2" w:rsidRPr="00817B80" w14:paraId="64E808FE" w14:textId="77777777" w:rsidTr="00D21F61">
        <w:trPr>
          <w:trHeight w:val="300"/>
        </w:trPr>
        <w:tc>
          <w:tcPr>
            <w:tcW w:w="1809" w:type="dxa"/>
            <w:noWrap/>
            <w:hideMark/>
          </w:tcPr>
          <w:p w14:paraId="555BEB7A" w14:textId="77777777" w:rsidR="004934D2" w:rsidRPr="00817B80" w:rsidRDefault="004934D2" w:rsidP="00D21F61">
            <w:pPr>
              <w:spacing w:line="360" w:lineRule="auto"/>
              <w:rPr>
                <w:szCs w:val="24"/>
              </w:rPr>
            </w:pPr>
            <w:r w:rsidRPr="00817B80">
              <w:rPr>
                <w:szCs w:val="24"/>
              </w:rPr>
              <w:lastRenderedPageBreak/>
              <w:t>OG_1793</w:t>
            </w:r>
          </w:p>
        </w:tc>
        <w:tc>
          <w:tcPr>
            <w:tcW w:w="1843" w:type="dxa"/>
            <w:noWrap/>
            <w:hideMark/>
          </w:tcPr>
          <w:p w14:paraId="42658C2D" w14:textId="77777777" w:rsidR="004934D2" w:rsidRPr="00817B80" w:rsidRDefault="004934D2" w:rsidP="00D21F61">
            <w:pPr>
              <w:spacing w:line="360" w:lineRule="auto"/>
              <w:rPr>
                <w:szCs w:val="24"/>
              </w:rPr>
            </w:pPr>
            <w:r w:rsidRPr="00817B80">
              <w:rPr>
                <w:szCs w:val="24"/>
              </w:rPr>
              <w:t>F</w:t>
            </w:r>
            <w:proofErr w:type="gramStart"/>
            <w:r w:rsidRPr="00817B80">
              <w:rPr>
                <w:szCs w:val="24"/>
              </w:rPr>
              <w:t>:GO:0005515</w:t>
            </w:r>
            <w:proofErr w:type="gramEnd"/>
          </w:p>
        </w:tc>
        <w:tc>
          <w:tcPr>
            <w:tcW w:w="5068" w:type="dxa"/>
            <w:noWrap/>
            <w:hideMark/>
          </w:tcPr>
          <w:p w14:paraId="4CBF608E" w14:textId="77777777" w:rsidR="004934D2" w:rsidRPr="00817B80" w:rsidRDefault="004934D2" w:rsidP="00D21F61">
            <w:pPr>
              <w:spacing w:line="360" w:lineRule="auto"/>
              <w:rPr>
                <w:szCs w:val="24"/>
              </w:rPr>
            </w:pPr>
            <w:r w:rsidRPr="00817B80">
              <w:rPr>
                <w:szCs w:val="24"/>
              </w:rPr>
              <w:t>F</w:t>
            </w:r>
            <w:proofErr w:type="gramStart"/>
            <w:r w:rsidRPr="00817B80">
              <w:rPr>
                <w:szCs w:val="24"/>
              </w:rPr>
              <w:t>:protein</w:t>
            </w:r>
            <w:proofErr w:type="gramEnd"/>
            <w:r w:rsidRPr="00817B80">
              <w:rPr>
                <w:szCs w:val="24"/>
              </w:rPr>
              <w:t xml:space="preserve"> binding</w:t>
            </w:r>
          </w:p>
        </w:tc>
      </w:tr>
      <w:tr w:rsidR="004934D2" w:rsidRPr="00817B80" w14:paraId="13E54BF5" w14:textId="77777777" w:rsidTr="00D21F61">
        <w:trPr>
          <w:trHeight w:val="300"/>
        </w:trPr>
        <w:tc>
          <w:tcPr>
            <w:tcW w:w="1809" w:type="dxa"/>
            <w:noWrap/>
            <w:hideMark/>
          </w:tcPr>
          <w:p w14:paraId="34ADD735" w14:textId="77777777" w:rsidR="004934D2" w:rsidRPr="00817B80" w:rsidRDefault="004934D2" w:rsidP="00D21F61">
            <w:pPr>
              <w:spacing w:line="360" w:lineRule="auto"/>
              <w:rPr>
                <w:szCs w:val="24"/>
              </w:rPr>
            </w:pPr>
            <w:r w:rsidRPr="00817B80">
              <w:rPr>
                <w:szCs w:val="24"/>
              </w:rPr>
              <w:t>OG_1987</w:t>
            </w:r>
          </w:p>
        </w:tc>
        <w:tc>
          <w:tcPr>
            <w:tcW w:w="1843" w:type="dxa"/>
            <w:noWrap/>
            <w:hideMark/>
          </w:tcPr>
          <w:p w14:paraId="0C25EB6B" w14:textId="77777777" w:rsidR="004934D2" w:rsidRPr="00817B80" w:rsidRDefault="004934D2" w:rsidP="00D21F61">
            <w:pPr>
              <w:spacing w:line="360" w:lineRule="auto"/>
              <w:rPr>
                <w:szCs w:val="24"/>
              </w:rPr>
            </w:pPr>
            <w:r w:rsidRPr="00817B80">
              <w:rPr>
                <w:szCs w:val="24"/>
              </w:rPr>
              <w:t>F</w:t>
            </w:r>
            <w:proofErr w:type="gramStart"/>
            <w:r w:rsidRPr="00817B80">
              <w:rPr>
                <w:szCs w:val="24"/>
              </w:rPr>
              <w:t>:GO:0003676</w:t>
            </w:r>
            <w:proofErr w:type="gramEnd"/>
          </w:p>
        </w:tc>
        <w:tc>
          <w:tcPr>
            <w:tcW w:w="5068" w:type="dxa"/>
            <w:noWrap/>
            <w:hideMark/>
          </w:tcPr>
          <w:p w14:paraId="25C50F36" w14:textId="77777777" w:rsidR="004934D2" w:rsidRPr="00817B80" w:rsidRDefault="004934D2" w:rsidP="00D21F61">
            <w:pPr>
              <w:spacing w:line="360" w:lineRule="auto"/>
              <w:rPr>
                <w:szCs w:val="24"/>
              </w:rPr>
            </w:pPr>
            <w:r w:rsidRPr="00817B80">
              <w:rPr>
                <w:szCs w:val="24"/>
              </w:rPr>
              <w:t>F</w:t>
            </w:r>
            <w:proofErr w:type="gramStart"/>
            <w:r w:rsidRPr="00817B80">
              <w:rPr>
                <w:szCs w:val="24"/>
              </w:rPr>
              <w:t>:nucleic</w:t>
            </w:r>
            <w:proofErr w:type="gramEnd"/>
            <w:r w:rsidRPr="00817B80">
              <w:rPr>
                <w:szCs w:val="24"/>
              </w:rPr>
              <w:t xml:space="preserve"> acid binding</w:t>
            </w:r>
          </w:p>
        </w:tc>
      </w:tr>
      <w:tr w:rsidR="004934D2" w:rsidRPr="000F14C6" w14:paraId="73B34B8E" w14:textId="77777777" w:rsidTr="00D21F61">
        <w:trPr>
          <w:trHeight w:val="300"/>
        </w:trPr>
        <w:tc>
          <w:tcPr>
            <w:tcW w:w="1809" w:type="dxa"/>
            <w:noWrap/>
            <w:hideMark/>
          </w:tcPr>
          <w:p w14:paraId="5E9FB877" w14:textId="77777777" w:rsidR="004934D2" w:rsidRPr="000F14C6" w:rsidRDefault="004934D2" w:rsidP="00D21F61">
            <w:pPr>
              <w:spacing w:line="360" w:lineRule="auto"/>
              <w:rPr>
                <w:szCs w:val="24"/>
              </w:rPr>
            </w:pPr>
            <w:r w:rsidRPr="000F14C6">
              <w:rPr>
                <w:szCs w:val="24"/>
              </w:rPr>
              <w:t>OG_2013</w:t>
            </w:r>
          </w:p>
        </w:tc>
        <w:tc>
          <w:tcPr>
            <w:tcW w:w="1843" w:type="dxa"/>
            <w:noWrap/>
            <w:hideMark/>
          </w:tcPr>
          <w:p w14:paraId="30748B7E" w14:textId="77777777" w:rsidR="004934D2" w:rsidRPr="000F14C6" w:rsidRDefault="004934D2" w:rsidP="00D21F61">
            <w:pPr>
              <w:spacing w:line="360" w:lineRule="auto"/>
              <w:rPr>
                <w:szCs w:val="24"/>
              </w:rPr>
            </w:pPr>
            <w:r w:rsidRPr="000F14C6">
              <w:rPr>
                <w:szCs w:val="24"/>
              </w:rPr>
              <w:t>F</w:t>
            </w:r>
            <w:proofErr w:type="gramStart"/>
            <w:r w:rsidRPr="000F14C6">
              <w:rPr>
                <w:szCs w:val="24"/>
              </w:rPr>
              <w:t>:GO:0015078</w:t>
            </w:r>
            <w:proofErr w:type="gramEnd"/>
          </w:p>
        </w:tc>
        <w:tc>
          <w:tcPr>
            <w:tcW w:w="5068" w:type="dxa"/>
            <w:noWrap/>
            <w:hideMark/>
          </w:tcPr>
          <w:p w14:paraId="02182796" w14:textId="77777777" w:rsidR="004934D2" w:rsidRPr="000F14C6" w:rsidRDefault="004934D2" w:rsidP="00D21F61">
            <w:pPr>
              <w:spacing w:line="360" w:lineRule="auto"/>
              <w:rPr>
                <w:szCs w:val="24"/>
              </w:rPr>
            </w:pPr>
            <w:r w:rsidRPr="000F14C6">
              <w:rPr>
                <w:szCs w:val="24"/>
              </w:rPr>
              <w:t>F</w:t>
            </w:r>
            <w:proofErr w:type="gramStart"/>
            <w:r w:rsidRPr="000F14C6">
              <w:rPr>
                <w:szCs w:val="24"/>
              </w:rPr>
              <w:t>:proton</w:t>
            </w:r>
            <w:proofErr w:type="gramEnd"/>
            <w:r w:rsidRPr="000F14C6">
              <w:rPr>
                <w:szCs w:val="24"/>
              </w:rPr>
              <w:t xml:space="preserve"> transmembrane transporter activity</w:t>
            </w:r>
          </w:p>
        </w:tc>
      </w:tr>
      <w:tr w:rsidR="004934D2" w:rsidRPr="000F14C6" w14:paraId="35861E8D" w14:textId="77777777" w:rsidTr="00D21F61">
        <w:trPr>
          <w:trHeight w:val="300"/>
        </w:trPr>
        <w:tc>
          <w:tcPr>
            <w:tcW w:w="1809" w:type="dxa"/>
            <w:noWrap/>
            <w:hideMark/>
          </w:tcPr>
          <w:p w14:paraId="40666AEB" w14:textId="77777777" w:rsidR="004934D2" w:rsidRPr="000F14C6" w:rsidRDefault="004934D2" w:rsidP="00D21F61">
            <w:pPr>
              <w:spacing w:line="360" w:lineRule="auto"/>
              <w:rPr>
                <w:szCs w:val="24"/>
              </w:rPr>
            </w:pPr>
            <w:r w:rsidRPr="000F14C6">
              <w:rPr>
                <w:szCs w:val="24"/>
              </w:rPr>
              <w:t>OG_2013</w:t>
            </w:r>
          </w:p>
        </w:tc>
        <w:tc>
          <w:tcPr>
            <w:tcW w:w="1843" w:type="dxa"/>
            <w:noWrap/>
            <w:hideMark/>
          </w:tcPr>
          <w:p w14:paraId="34208C2B" w14:textId="77777777" w:rsidR="004934D2" w:rsidRPr="000F14C6" w:rsidRDefault="004934D2" w:rsidP="00D21F61">
            <w:pPr>
              <w:spacing w:line="360" w:lineRule="auto"/>
              <w:rPr>
                <w:szCs w:val="24"/>
              </w:rPr>
            </w:pPr>
            <w:r w:rsidRPr="000F14C6">
              <w:rPr>
                <w:szCs w:val="24"/>
              </w:rPr>
              <w:t>P</w:t>
            </w:r>
            <w:proofErr w:type="gramStart"/>
            <w:r w:rsidRPr="000F14C6">
              <w:rPr>
                <w:szCs w:val="24"/>
              </w:rPr>
              <w:t>:GO:0015991</w:t>
            </w:r>
            <w:proofErr w:type="gramEnd"/>
          </w:p>
        </w:tc>
        <w:tc>
          <w:tcPr>
            <w:tcW w:w="5068" w:type="dxa"/>
            <w:noWrap/>
            <w:hideMark/>
          </w:tcPr>
          <w:p w14:paraId="5FAE1C72" w14:textId="77777777" w:rsidR="004934D2" w:rsidRPr="000F14C6" w:rsidRDefault="004934D2" w:rsidP="00D21F61">
            <w:pPr>
              <w:spacing w:line="360" w:lineRule="auto"/>
              <w:rPr>
                <w:szCs w:val="24"/>
              </w:rPr>
            </w:pPr>
            <w:r w:rsidRPr="000F14C6">
              <w:rPr>
                <w:szCs w:val="24"/>
              </w:rPr>
              <w:t>P</w:t>
            </w:r>
            <w:proofErr w:type="gramStart"/>
            <w:r w:rsidRPr="000F14C6">
              <w:rPr>
                <w:szCs w:val="24"/>
              </w:rPr>
              <w:t>:ATP</w:t>
            </w:r>
            <w:proofErr w:type="gramEnd"/>
            <w:r w:rsidRPr="000F14C6">
              <w:rPr>
                <w:szCs w:val="24"/>
              </w:rPr>
              <w:t xml:space="preserve"> hydrolysis coupled proton transport</w:t>
            </w:r>
          </w:p>
        </w:tc>
      </w:tr>
      <w:tr w:rsidR="004934D2" w:rsidRPr="000F14C6" w14:paraId="0C0F99F3" w14:textId="77777777" w:rsidTr="00D21F61">
        <w:trPr>
          <w:trHeight w:val="300"/>
        </w:trPr>
        <w:tc>
          <w:tcPr>
            <w:tcW w:w="1809" w:type="dxa"/>
            <w:noWrap/>
            <w:hideMark/>
          </w:tcPr>
          <w:p w14:paraId="754ED898" w14:textId="77777777" w:rsidR="004934D2" w:rsidRPr="000F14C6" w:rsidRDefault="004934D2" w:rsidP="00D21F61">
            <w:pPr>
              <w:spacing w:line="360" w:lineRule="auto"/>
              <w:rPr>
                <w:szCs w:val="24"/>
              </w:rPr>
            </w:pPr>
            <w:r w:rsidRPr="000F14C6">
              <w:rPr>
                <w:szCs w:val="24"/>
              </w:rPr>
              <w:t>OG_2013</w:t>
            </w:r>
          </w:p>
        </w:tc>
        <w:tc>
          <w:tcPr>
            <w:tcW w:w="1843" w:type="dxa"/>
            <w:noWrap/>
            <w:hideMark/>
          </w:tcPr>
          <w:p w14:paraId="6CD82319" w14:textId="77777777" w:rsidR="004934D2" w:rsidRPr="000F14C6" w:rsidRDefault="004934D2" w:rsidP="00D21F61">
            <w:pPr>
              <w:spacing w:line="360" w:lineRule="auto"/>
              <w:rPr>
                <w:szCs w:val="24"/>
              </w:rPr>
            </w:pPr>
            <w:r w:rsidRPr="000F14C6">
              <w:rPr>
                <w:szCs w:val="24"/>
              </w:rPr>
              <w:t>C</w:t>
            </w:r>
            <w:proofErr w:type="gramStart"/>
            <w:r w:rsidRPr="000F14C6">
              <w:rPr>
                <w:szCs w:val="24"/>
              </w:rPr>
              <w:t>:GO:0033177</w:t>
            </w:r>
            <w:proofErr w:type="gramEnd"/>
          </w:p>
        </w:tc>
        <w:tc>
          <w:tcPr>
            <w:tcW w:w="5068" w:type="dxa"/>
            <w:noWrap/>
            <w:hideMark/>
          </w:tcPr>
          <w:p w14:paraId="3AC754DE" w14:textId="77777777" w:rsidR="004934D2" w:rsidRPr="000F14C6" w:rsidRDefault="004934D2" w:rsidP="00D21F61">
            <w:pPr>
              <w:spacing w:line="360" w:lineRule="auto"/>
              <w:rPr>
                <w:szCs w:val="24"/>
              </w:rPr>
            </w:pPr>
            <w:r w:rsidRPr="000F14C6">
              <w:rPr>
                <w:szCs w:val="24"/>
              </w:rPr>
              <w:t>C</w:t>
            </w:r>
            <w:proofErr w:type="gramStart"/>
            <w:r w:rsidRPr="000F14C6">
              <w:rPr>
                <w:szCs w:val="24"/>
              </w:rPr>
              <w:t>:proton</w:t>
            </w:r>
            <w:proofErr w:type="gramEnd"/>
            <w:r w:rsidRPr="000F14C6">
              <w:rPr>
                <w:szCs w:val="24"/>
              </w:rPr>
              <w:t>-transporting two-sector ATPase complex, proton-transporting domain</w:t>
            </w:r>
          </w:p>
        </w:tc>
      </w:tr>
      <w:tr w:rsidR="004934D2" w:rsidRPr="000F14C6" w14:paraId="15F859B0" w14:textId="77777777" w:rsidTr="00D21F61">
        <w:trPr>
          <w:trHeight w:val="300"/>
        </w:trPr>
        <w:tc>
          <w:tcPr>
            <w:tcW w:w="1809" w:type="dxa"/>
            <w:noWrap/>
            <w:hideMark/>
          </w:tcPr>
          <w:p w14:paraId="4D91B5D3" w14:textId="77777777" w:rsidR="004934D2" w:rsidRPr="000F14C6" w:rsidRDefault="004934D2" w:rsidP="00D21F61">
            <w:pPr>
              <w:spacing w:line="360" w:lineRule="auto"/>
              <w:rPr>
                <w:szCs w:val="24"/>
              </w:rPr>
            </w:pPr>
            <w:r w:rsidRPr="000F14C6">
              <w:rPr>
                <w:szCs w:val="24"/>
              </w:rPr>
              <w:t>OG_2013</w:t>
            </w:r>
          </w:p>
        </w:tc>
        <w:tc>
          <w:tcPr>
            <w:tcW w:w="1843" w:type="dxa"/>
            <w:noWrap/>
            <w:hideMark/>
          </w:tcPr>
          <w:p w14:paraId="69F9427B" w14:textId="77777777" w:rsidR="004934D2" w:rsidRPr="000F14C6" w:rsidRDefault="004934D2" w:rsidP="00D21F61">
            <w:pPr>
              <w:spacing w:line="360" w:lineRule="auto"/>
              <w:rPr>
                <w:szCs w:val="24"/>
              </w:rPr>
            </w:pPr>
            <w:r w:rsidRPr="000F14C6">
              <w:rPr>
                <w:szCs w:val="24"/>
              </w:rPr>
              <w:t>C</w:t>
            </w:r>
            <w:proofErr w:type="gramStart"/>
            <w:r w:rsidRPr="000F14C6">
              <w:rPr>
                <w:szCs w:val="24"/>
              </w:rPr>
              <w:t>:GO:0033179</w:t>
            </w:r>
            <w:proofErr w:type="gramEnd"/>
          </w:p>
        </w:tc>
        <w:tc>
          <w:tcPr>
            <w:tcW w:w="5068" w:type="dxa"/>
            <w:noWrap/>
            <w:hideMark/>
          </w:tcPr>
          <w:p w14:paraId="1A7858EE" w14:textId="77777777" w:rsidR="004934D2" w:rsidRPr="000F14C6" w:rsidRDefault="004934D2" w:rsidP="00D21F61">
            <w:pPr>
              <w:spacing w:line="360" w:lineRule="auto"/>
              <w:rPr>
                <w:szCs w:val="24"/>
              </w:rPr>
            </w:pPr>
            <w:r w:rsidRPr="000F14C6">
              <w:rPr>
                <w:szCs w:val="24"/>
              </w:rPr>
              <w:t>C</w:t>
            </w:r>
            <w:proofErr w:type="gramStart"/>
            <w:r w:rsidRPr="000F14C6">
              <w:rPr>
                <w:szCs w:val="24"/>
              </w:rPr>
              <w:t>:proton</w:t>
            </w:r>
            <w:proofErr w:type="gramEnd"/>
            <w:r w:rsidRPr="000F14C6">
              <w:rPr>
                <w:szCs w:val="24"/>
              </w:rPr>
              <w:t>-transporting V-type ATPase, V0 domain</w:t>
            </w:r>
          </w:p>
        </w:tc>
      </w:tr>
      <w:tr w:rsidR="004934D2" w:rsidRPr="000F14C6" w14:paraId="7C12F7F4" w14:textId="77777777" w:rsidTr="00D21F61">
        <w:trPr>
          <w:trHeight w:val="300"/>
        </w:trPr>
        <w:tc>
          <w:tcPr>
            <w:tcW w:w="1809" w:type="dxa"/>
            <w:noWrap/>
            <w:hideMark/>
          </w:tcPr>
          <w:p w14:paraId="73956364" w14:textId="77777777" w:rsidR="004934D2" w:rsidRPr="000F14C6" w:rsidRDefault="004934D2" w:rsidP="00D21F61">
            <w:pPr>
              <w:spacing w:line="360" w:lineRule="auto"/>
              <w:rPr>
                <w:szCs w:val="24"/>
              </w:rPr>
            </w:pPr>
            <w:r w:rsidRPr="000F14C6">
              <w:rPr>
                <w:szCs w:val="24"/>
              </w:rPr>
              <w:t>OG_2280</w:t>
            </w:r>
          </w:p>
        </w:tc>
        <w:tc>
          <w:tcPr>
            <w:tcW w:w="1843" w:type="dxa"/>
            <w:noWrap/>
            <w:hideMark/>
          </w:tcPr>
          <w:p w14:paraId="4512E4D8" w14:textId="77777777" w:rsidR="004934D2" w:rsidRPr="000F14C6" w:rsidRDefault="004934D2" w:rsidP="00D21F61">
            <w:pPr>
              <w:spacing w:line="360" w:lineRule="auto"/>
              <w:rPr>
                <w:szCs w:val="24"/>
              </w:rPr>
            </w:pPr>
            <w:r w:rsidRPr="000F14C6">
              <w:rPr>
                <w:szCs w:val="24"/>
              </w:rPr>
              <w:t>F</w:t>
            </w:r>
            <w:proofErr w:type="gramStart"/>
            <w:r w:rsidRPr="000F14C6">
              <w:rPr>
                <w:szCs w:val="24"/>
              </w:rPr>
              <w:t>:GO:0005515</w:t>
            </w:r>
            <w:proofErr w:type="gramEnd"/>
          </w:p>
        </w:tc>
        <w:tc>
          <w:tcPr>
            <w:tcW w:w="5068" w:type="dxa"/>
            <w:noWrap/>
            <w:hideMark/>
          </w:tcPr>
          <w:p w14:paraId="00E21381" w14:textId="77777777" w:rsidR="004934D2" w:rsidRPr="000F14C6" w:rsidRDefault="004934D2" w:rsidP="00D21F61">
            <w:pPr>
              <w:spacing w:line="360" w:lineRule="auto"/>
              <w:rPr>
                <w:szCs w:val="24"/>
              </w:rPr>
            </w:pPr>
            <w:r w:rsidRPr="000F14C6">
              <w:rPr>
                <w:szCs w:val="24"/>
              </w:rPr>
              <w:t>F</w:t>
            </w:r>
            <w:proofErr w:type="gramStart"/>
            <w:r w:rsidRPr="000F14C6">
              <w:rPr>
                <w:szCs w:val="24"/>
              </w:rPr>
              <w:t>:protein</w:t>
            </w:r>
            <w:proofErr w:type="gramEnd"/>
            <w:r w:rsidRPr="000F14C6">
              <w:rPr>
                <w:szCs w:val="24"/>
              </w:rPr>
              <w:t xml:space="preserve"> binding</w:t>
            </w:r>
          </w:p>
        </w:tc>
      </w:tr>
      <w:tr w:rsidR="004934D2" w:rsidRPr="000F14C6" w14:paraId="075B7216" w14:textId="77777777" w:rsidTr="00D21F61">
        <w:trPr>
          <w:trHeight w:val="300"/>
        </w:trPr>
        <w:tc>
          <w:tcPr>
            <w:tcW w:w="1809" w:type="dxa"/>
            <w:noWrap/>
            <w:hideMark/>
          </w:tcPr>
          <w:p w14:paraId="7EBF3F67" w14:textId="77777777" w:rsidR="004934D2" w:rsidRPr="000F14C6" w:rsidRDefault="004934D2" w:rsidP="00D21F61">
            <w:pPr>
              <w:spacing w:line="360" w:lineRule="auto"/>
              <w:rPr>
                <w:szCs w:val="24"/>
              </w:rPr>
            </w:pPr>
            <w:r w:rsidRPr="000F14C6">
              <w:rPr>
                <w:szCs w:val="24"/>
              </w:rPr>
              <w:t>OG_2414</w:t>
            </w:r>
          </w:p>
        </w:tc>
        <w:tc>
          <w:tcPr>
            <w:tcW w:w="1843" w:type="dxa"/>
            <w:noWrap/>
            <w:hideMark/>
          </w:tcPr>
          <w:p w14:paraId="09F0503A" w14:textId="77777777" w:rsidR="004934D2" w:rsidRPr="000F14C6" w:rsidRDefault="004934D2" w:rsidP="00D21F61">
            <w:pPr>
              <w:spacing w:line="360" w:lineRule="auto"/>
              <w:rPr>
                <w:szCs w:val="24"/>
              </w:rPr>
            </w:pPr>
            <w:r w:rsidRPr="000F14C6">
              <w:rPr>
                <w:szCs w:val="24"/>
              </w:rPr>
              <w:t>F</w:t>
            </w:r>
            <w:proofErr w:type="gramStart"/>
            <w:r w:rsidRPr="000F14C6">
              <w:rPr>
                <w:szCs w:val="24"/>
              </w:rPr>
              <w:t>:GO:0005515</w:t>
            </w:r>
            <w:proofErr w:type="gramEnd"/>
          </w:p>
        </w:tc>
        <w:tc>
          <w:tcPr>
            <w:tcW w:w="5068" w:type="dxa"/>
            <w:noWrap/>
            <w:hideMark/>
          </w:tcPr>
          <w:p w14:paraId="634273A5" w14:textId="77777777" w:rsidR="004934D2" w:rsidRPr="000F14C6" w:rsidRDefault="004934D2" w:rsidP="00D21F61">
            <w:pPr>
              <w:spacing w:line="360" w:lineRule="auto"/>
              <w:rPr>
                <w:szCs w:val="24"/>
              </w:rPr>
            </w:pPr>
            <w:r w:rsidRPr="000F14C6">
              <w:rPr>
                <w:szCs w:val="24"/>
              </w:rPr>
              <w:t>F</w:t>
            </w:r>
            <w:proofErr w:type="gramStart"/>
            <w:r w:rsidRPr="000F14C6">
              <w:rPr>
                <w:szCs w:val="24"/>
              </w:rPr>
              <w:t>:protein</w:t>
            </w:r>
            <w:proofErr w:type="gramEnd"/>
            <w:r w:rsidRPr="000F14C6">
              <w:rPr>
                <w:szCs w:val="24"/>
              </w:rPr>
              <w:t xml:space="preserve"> binding</w:t>
            </w:r>
          </w:p>
        </w:tc>
      </w:tr>
      <w:tr w:rsidR="004934D2" w:rsidRPr="000F14C6" w14:paraId="6DD587BC" w14:textId="77777777" w:rsidTr="00D21F61">
        <w:trPr>
          <w:trHeight w:val="300"/>
        </w:trPr>
        <w:tc>
          <w:tcPr>
            <w:tcW w:w="1809" w:type="dxa"/>
            <w:noWrap/>
            <w:hideMark/>
          </w:tcPr>
          <w:p w14:paraId="5A34741B" w14:textId="77777777" w:rsidR="004934D2" w:rsidRPr="000F14C6" w:rsidRDefault="004934D2" w:rsidP="00D21F61">
            <w:pPr>
              <w:spacing w:line="360" w:lineRule="auto"/>
              <w:rPr>
                <w:szCs w:val="24"/>
              </w:rPr>
            </w:pPr>
            <w:r w:rsidRPr="000F14C6">
              <w:rPr>
                <w:szCs w:val="24"/>
              </w:rPr>
              <w:t>OG_3062</w:t>
            </w:r>
          </w:p>
        </w:tc>
        <w:tc>
          <w:tcPr>
            <w:tcW w:w="1843" w:type="dxa"/>
            <w:noWrap/>
            <w:hideMark/>
          </w:tcPr>
          <w:p w14:paraId="29571FE7" w14:textId="77777777" w:rsidR="004934D2" w:rsidRPr="000F14C6" w:rsidRDefault="004934D2" w:rsidP="00D21F61">
            <w:pPr>
              <w:spacing w:line="360" w:lineRule="auto"/>
              <w:rPr>
                <w:szCs w:val="24"/>
              </w:rPr>
            </w:pPr>
            <w:r w:rsidRPr="000F14C6">
              <w:rPr>
                <w:szCs w:val="24"/>
              </w:rPr>
              <w:t>P</w:t>
            </w:r>
            <w:proofErr w:type="gramStart"/>
            <w:r w:rsidRPr="000F14C6">
              <w:rPr>
                <w:szCs w:val="24"/>
              </w:rPr>
              <w:t>:GO:0006364</w:t>
            </w:r>
            <w:proofErr w:type="gramEnd"/>
          </w:p>
        </w:tc>
        <w:tc>
          <w:tcPr>
            <w:tcW w:w="5068" w:type="dxa"/>
            <w:noWrap/>
            <w:hideMark/>
          </w:tcPr>
          <w:p w14:paraId="0E6FB092" w14:textId="77777777" w:rsidR="004934D2" w:rsidRPr="000F14C6" w:rsidRDefault="004934D2" w:rsidP="00D21F61">
            <w:pPr>
              <w:spacing w:line="360" w:lineRule="auto"/>
              <w:rPr>
                <w:szCs w:val="24"/>
              </w:rPr>
            </w:pPr>
            <w:r w:rsidRPr="000F14C6">
              <w:rPr>
                <w:szCs w:val="24"/>
              </w:rPr>
              <w:t>P</w:t>
            </w:r>
            <w:proofErr w:type="gramStart"/>
            <w:r w:rsidRPr="000F14C6">
              <w:rPr>
                <w:szCs w:val="24"/>
              </w:rPr>
              <w:t>:rRNA</w:t>
            </w:r>
            <w:proofErr w:type="gramEnd"/>
            <w:r w:rsidRPr="000F14C6">
              <w:rPr>
                <w:szCs w:val="24"/>
              </w:rPr>
              <w:t xml:space="preserve"> processing</w:t>
            </w:r>
          </w:p>
        </w:tc>
      </w:tr>
      <w:tr w:rsidR="004934D2" w:rsidRPr="00817B80" w14:paraId="71C13138" w14:textId="77777777" w:rsidTr="00D21F61">
        <w:trPr>
          <w:trHeight w:val="300"/>
        </w:trPr>
        <w:tc>
          <w:tcPr>
            <w:tcW w:w="1809" w:type="dxa"/>
            <w:noWrap/>
            <w:hideMark/>
          </w:tcPr>
          <w:p w14:paraId="33C52811" w14:textId="77777777" w:rsidR="004934D2" w:rsidRPr="000F14C6" w:rsidRDefault="004934D2" w:rsidP="00D21F61">
            <w:pPr>
              <w:spacing w:line="360" w:lineRule="auto"/>
              <w:rPr>
                <w:szCs w:val="24"/>
              </w:rPr>
            </w:pPr>
            <w:r w:rsidRPr="000F14C6">
              <w:rPr>
                <w:szCs w:val="24"/>
              </w:rPr>
              <w:t>OG_3062</w:t>
            </w:r>
          </w:p>
        </w:tc>
        <w:tc>
          <w:tcPr>
            <w:tcW w:w="1843" w:type="dxa"/>
            <w:noWrap/>
            <w:hideMark/>
          </w:tcPr>
          <w:p w14:paraId="2D9ED5E4" w14:textId="77777777" w:rsidR="004934D2" w:rsidRPr="000F14C6" w:rsidRDefault="004934D2" w:rsidP="00D21F61">
            <w:pPr>
              <w:spacing w:line="360" w:lineRule="auto"/>
              <w:rPr>
                <w:szCs w:val="24"/>
              </w:rPr>
            </w:pPr>
            <w:r w:rsidRPr="000F14C6">
              <w:rPr>
                <w:szCs w:val="24"/>
              </w:rPr>
              <w:t>P</w:t>
            </w:r>
            <w:proofErr w:type="gramStart"/>
            <w:r w:rsidRPr="000F14C6">
              <w:rPr>
                <w:szCs w:val="24"/>
              </w:rPr>
              <w:t>:GO:0008033</w:t>
            </w:r>
            <w:proofErr w:type="gramEnd"/>
          </w:p>
        </w:tc>
        <w:tc>
          <w:tcPr>
            <w:tcW w:w="5068" w:type="dxa"/>
            <w:noWrap/>
            <w:hideMark/>
          </w:tcPr>
          <w:p w14:paraId="41804AC5" w14:textId="77777777" w:rsidR="004934D2" w:rsidRPr="000F14C6" w:rsidRDefault="004934D2" w:rsidP="00D21F61">
            <w:pPr>
              <w:spacing w:line="360" w:lineRule="auto"/>
              <w:rPr>
                <w:szCs w:val="24"/>
              </w:rPr>
            </w:pPr>
            <w:r w:rsidRPr="000F14C6">
              <w:rPr>
                <w:szCs w:val="24"/>
              </w:rPr>
              <w:t>P</w:t>
            </w:r>
            <w:proofErr w:type="gramStart"/>
            <w:r w:rsidRPr="000F14C6">
              <w:rPr>
                <w:szCs w:val="24"/>
              </w:rPr>
              <w:t>:tRNA</w:t>
            </w:r>
            <w:proofErr w:type="gramEnd"/>
            <w:r w:rsidRPr="000F14C6">
              <w:rPr>
                <w:szCs w:val="24"/>
              </w:rPr>
              <w:t xml:space="preserve"> processing</w:t>
            </w:r>
          </w:p>
        </w:tc>
      </w:tr>
    </w:tbl>
    <w:p w14:paraId="7613E68B" w14:textId="77777777" w:rsidR="004934D2" w:rsidRDefault="004934D2" w:rsidP="008D799A">
      <w:pPr>
        <w:spacing w:after="0" w:line="360" w:lineRule="auto"/>
        <w:rPr>
          <w:szCs w:val="24"/>
        </w:rPr>
      </w:pPr>
    </w:p>
    <w:p w14:paraId="6291B183" w14:textId="77777777" w:rsidR="00956134" w:rsidRDefault="00956134" w:rsidP="00BA2B31">
      <w:pPr>
        <w:pStyle w:val="Caption"/>
        <w:keepNext/>
        <w:jc w:val="both"/>
      </w:pPr>
      <w:bookmarkStart w:id="284" w:name="_Ref383964119"/>
      <w:bookmarkStart w:id="285" w:name="_Toc386295507"/>
      <w:r>
        <w:t xml:space="preserve">Table </w:t>
      </w:r>
      <w:r>
        <w:fldChar w:fldCharType="begin"/>
      </w:r>
      <w:r>
        <w:instrText xml:space="preserve"> STYLEREF 1 \s </w:instrText>
      </w:r>
      <w:r>
        <w:fldChar w:fldCharType="separate"/>
      </w:r>
      <w:r w:rsidR="00CF13C3">
        <w:rPr>
          <w:noProof/>
        </w:rPr>
        <w:t>A</w:t>
      </w:r>
      <w:r>
        <w:fldChar w:fldCharType="end"/>
      </w:r>
      <w:r>
        <w:noBreakHyphen/>
      </w:r>
      <w:r>
        <w:fldChar w:fldCharType="begin"/>
      </w:r>
      <w:r>
        <w:instrText xml:space="preserve"> SEQ Table \* ARABIC \s 1 </w:instrText>
      </w:r>
      <w:r>
        <w:fldChar w:fldCharType="separate"/>
      </w:r>
      <w:r w:rsidR="00CF13C3">
        <w:rPr>
          <w:noProof/>
        </w:rPr>
        <w:t>5</w:t>
      </w:r>
      <w:r>
        <w:fldChar w:fldCharType="end"/>
      </w:r>
      <w:bookmarkEnd w:id="284"/>
      <w:r>
        <w:t xml:space="preserve">: </w:t>
      </w:r>
      <w:r w:rsidRPr="00076E91">
        <w:t>Recall, precision and F1-score of HamFAS</w:t>
      </w:r>
      <w:r>
        <w:t xml:space="preserve"> after e</w:t>
      </w:r>
      <w:r>
        <w:rPr>
          <w:szCs w:val="24"/>
        </w:rPr>
        <w:t>xcluding annotations from archaea and bacteria reference orthologs</w:t>
      </w:r>
      <w:r w:rsidRPr="00076E91">
        <w:t xml:space="preserve"> in comparison to</w:t>
      </w:r>
      <w:r>
        <w:t xml:space="preserve"> the original</w:t>
      </w:r>
      <w:r w:rsidRPr="00076E91">
        <w:t xml:space="preserve"> HamFAS, BlastKOALA and KAAS by applying on KO-annotated yeast proteins.</w:t>
      </w:r>
      <w:bookmarkEnd w:id="285"/>
    </w:p>
    <w:tbl>
      <w:tblPr>
        <w:tblStyle w:val="TableGrid"/>
        <w:tblW w:w="8720" w:type="dxa"/>
        <w:tblLook w:val="04A0" w:firstRow="1" w:lastRow="0" w:firstColumn="1" w:lastColumn="0" w:noHBand="0" w:noVBand="1"/>
      </w:tblPr>
      <w:tblGrid>
        <w:gridCol w:w="1744"/>
        <w:gridCol w:w="1744"/>
        <w:gridCol w:w="1744"/>
        <w:gridCol w:w="1744"/>
        <w:gridCol w:w="1744"/>
      </w:tblGrid>
      <w:tr w:rsidR="00956134" w:rsidRPr="00CB0A9F" w14:paraId="167D1C57" w14:textId="77777777" w:rsidTr="00775F4F">
        <w:tc>
          <w:tcPr>
            <w:tcW w:w="1744" w:type="dxa"/>
          </w:tcPr>
          <w:p w14:paraId="0A53C73C" w14:textId="77777777" w:rsidR="00956134" w:rsidRPr="00CB0A9F" w:rsidRDefault="00956134" w:rsidP="00775F4F">
            <w:pPr>
              <w:keepNext/>
              <w:spacing w:line="360" w:lineRule="auto"/>
              <w:rPr>
                <w:szCs w:val="24"/>
              </w:rPr>
            </w:pPr>
            <w:r w:rsidRPr="00CB0A9F">
              <w:rPr>
                <w:rFonts w:cs="Times New Roman"/>
                <w:bCs/>
                <w:color w:val="000000"/>
                <w:szCs w:val="24"/>
              </w:rPr>
              <w:t>Approach</w:t>
            </w:r>
          </w:p>
        </w:tc>
        <w:tc>
          <w:tcPr>
            <w:tcW w:w="1744" w:type="dxa"/>
          </w:tcPr>
          <w:p w14:paraId="4B0EF7B4" w14:textId="77777777" w:rsidR="00956134" w:rsidRPr="00CB0A9F" w:rsidRDefault="00956134" w:rsidP="00775F4F">
            <w:pPr>
              <w:keepNext/>
              <w:spacing w:line="360" w:lineRule="auto"/>
              <w:rPr>
                <w:szCs w:val="24"/>
              </w:rPr>
            </w:pPr>
            <w:r w:rsidRPr="00CB0A9F">
              <w:rPr>
                <w:rFonts w:cs="Times New Roman"/>
                <w:bCs/>
                <w:color w:val="000000"/>
                <w:szCs w:val="24"/>
              </w:rPr>
              <w:t>HamFAS after filtered</w:t>
            </w:r>
          </w:p>
        </w:tc>
        <w:tc>
          <w:tcPr>
            <w:tcW w:w="1744" w:type="dxa"/>
          </w:tcPr>
          <w:p w14:paraId="184182FE" w14:textId="77777777" w:rsidR="00956134" w:rsidRPr="00CB0A9F" w:rsidRDefault="00956134" w:rsidP="00775F4F">
            <w:pPr>
              <w:keepNext/>
              <w:spacing w:line="360" w:lineRule="auto"/>
              <w:rPr>
                <w:szCs w:val="24"/>
              </w:rPr>
            </w:pPr>
            <w:r>
              <w:rPr>
                <w:rFonts w:cs="Times New Roman"/>
                <w:bCs/>
                <w:szCs w:val="24"/>
              </w:rPr>
              <w:t>O</w:t>
            </w:r>
            <w:r w:rsidRPr="00CB0A9F">
              <w:rPr>
                <w:rFonts w:cs="Times New Roman"/>
                <w:bCs/>
                <w:szCs w:val="24"/>
              </w:rPr>
              <w:t>riginal HamFAS</w:t>
            </w:r>
          </w:p>
        </w:tc>
        <w:tc>
          <w:tcPr>
            <w:tcW w:w="1744" w:type="dxa"/>
          </w:tcPr>
          <w:p w14:paraId="244B1282" w14:textId="77777777" w:rsidR="00956134" w:rsidRPr="00CB0A9F" w:rsidRDefault="00956134" w:rsidP="00775F4F">
            <w:pPr>
              <w:keepNext/>
              <w:spacing w:line="360" w:lineRule="auto"/>
              <w:rPr>
                <w:szCs w:val="24"/>
              </w:rPr>
            </w:pPr>
            <w:r w:rsidRPr="00CB0A9F">
              <w:rPr>
                <w:rFonts w:cs="Times New Roman"/>
                <w:bCs/>
                <w:color w:val="000000"/>
                <w:szCs w:val="24"/>
              </w:rPr>
              <w:t>BlastKOALA</w:t>
            </w:r>
          </w:p>
        </w:tc>
        <w:tc>
          <w:tcPr>
            <w:tcW w:w="1744" w:type="dxa"/>
          </w:tcPr>
          <w:p w14:paraId="6F11BC99" w14:textId="77777777" w:rsidR="00956134" w:rsidRPr="00CB0A9F" w:rsidRDefault="00956134" w:rsidP="00775F4F">
            <w:pPr>
              <w:keepNext/>
              <w:spacing w:line="360" w:lineRule="auto"/>
              <w:rPr>
                <w:szCs w:val="24"/>
              </w:rPr>
            </w:pPr>
            <w:r w:rsidRPr="00CB0A9F">
              <w:rPr>
                <w:rFonts w:cs="Times New Roman"/>
                <w:bCs/>
                <w:color w:val="000000"/>
                <w:szCs w:val="24"/>
              </w:rPr>
              <w:t>KAAS</w:t>
            </w:r>
          </w:p>
        </w:tc>
      </w:tr>
      <w:tr w:rsidR="00956134" w14:paraId="6C5F85FC" w14:textId="77777777" w:rsidTr="00775F4F">
        <w:tc>
          <w:tcPr>
            <w:tcW w:w="1744" w:type="dxa"/>
          </w:tcPr>
          <w:p w14:paraId="58B4F8AA" w14:textId="77777777" w:rsidR="00956134" w:rsidRDefault="00956134" w:rsidP="00775F4F">
            <w:pPr>
              <w:keepNext/>
              <w:spacing w:line="360" w:lineRule="auto"/>
              <w:rPr>
                <w:szCs w:val="24"/>
              </w:rPr>
            </w:pPr>
            <w:r w:rsidRPr="00076E91">
              <w:rPr>
                <w:rFonts w:cs="Times New Roman"/>
                <w:color w:val="000000"/>
                <w:szCs w:val="24"/>
              </w:rPr>
              <w:t>Recall</w:t>
            </w:r>
          </w:p>
        </w:tc>
        <w:tc>
          <w:tcPr>
            <w:tcW w:w="1744" w:type="dxa"/>
          </w:tcPr>
          <w:p w14:paraId="31B48167" w14:textId="77777777" w:rsidR="00956134" w:rsidRDefault="00956134" w:rsidP="00775F4F">
            <w:pPr>
              <w:keepNext/>
              <w:spacing w:line="360" w:lineRule="auto"/>
              <w:rPr>
                <w:szCs w:val="24"/>
              </w:rPr>
            </w:pPr>
            <w:r w:rsidRPr="00076E91">
              <w:rPr>
                <w:rFonts w:cs="Times New Roman"/>
                <w:color w:val="000000"/>
                <w:szCs w:val="24"/>
              </w:rPr>
              <w:t>0.9149</w:t>
            </w:r>
          </w:p>
        </w:tc>
        <w:tc>
          <w:tcPr>
            <w:tcW w:w="1744" w:type="dxa"/>
          </w:tcPr>
          <w:p w14:paraId="74D5189E" w14:textId="77777777" w:rsidR="00956134" w:rsidRPr="00830FB0" w:rsidRDefault="00956134" w:rsidP="00775F4F">
            <w:pPr>
              <w:keepNext/>
              <w:spacing w:line="360" w:lineRule="auto"/>
              <w:rPr>
                <w:szCs w:val="24"/>
              </w:rPr>
            </w:pPr>
            <w:r w:rsidRPr="00830FB0">
              <w:rPr>
                <w:rFonts w:cs="Times New Roman"/>
                <w:szCs w:val="24"/>
              </w:rPr>
              <w:t>0.9152</w:t>
            </w:r>
          </w:p>
        </w:tc>
        <w:tc>
          <w:tcPr>
            <w:tcW w:w="1744" w:type="dxa"/>
          </w:tcPr>
          <w:p w14:paraId="2E1E5B30" w14:textId="77777777" w:rsidR="00956134" w:rsidRDefault="00956134" w:rsidP="00775F4F">
            <w:pPr>
              <w:keepNext/>
              <w:spacing w:line="360" w:lineRule="auto"/>
              <w:rPr>
                <w:szCs w:val="24"/>
              </w:rPr>
            </w:pPr>
            <w:r w:rsidRPr="00076E91">
              <w:rPr>
                <w:rFonts w:cs="Times New Roman"/>
                <w:color w:val="000000"/>
                <w:szCs w:val="24"/>
              </w:rPr>
              <w:t>0.905</w:t>
            </w:r>
          </w:p>
        </w:tc>
        <w:tc>
          <w:tcPr>
            <w:tcW w:w="1744" w:type="dxa"/>
          </w:tcPr>
          <w:p w14:paraId="5D9D0898" w14:textId="77777777" w:rsidR="00956134" w:rsidRDefault="00956134" w:rsidP="00775F4F">
            <w:pPr>
              <w:keepNext/>
              <w:spacing w:line="360" w:lineRule="auto"/>
              <w:rPr>
                <w:szCs w:val="24"/>
              </w:rPr>
            </w:pPr>
            <w:r w:rsidRPr="00076E91">
              <w:rPr>
                <w:rFonts w:cs="Times New Roman"/>
                <w:color w:val="000000"/>
                <w:szCs w:val="24"/>
                <w:u w:val="single"/>
              </w:rPr>
              <w:t>0.931</w:t>
            </w:r>
          </w:p>
        </w:tc>
      </w:tr>
      <w:tr w:rsidR="00956134" w14:paraId="599CABE5" w14:textId="77777777" w:rsidTr="00775F4F">
        <w:tc>
          <w:tcPr>
            <w:tcW w:w="1744" w:type="dxa"/>
          </w:tcPr>
          <w:p w14:paraId="27A3FB6D" w14:textId="77777777" w:rsidR="00956134" w:rsidRDefault="00956134" w:rsidP="00775F4F">
            <w:pPr>
              <w:keepNext/>
              <w:spacing w:line="360" w:lineRule="auto"/>
              <w:rPr>
                <w:szCs w:val="24"/>
              </w:rPr>
            </w:pPr>
            <w:r w:rsidRPr="00076E91">
              <w:rPr>
                <w:rFonts w:cs="Times New Roman"/>
                <w:color w:val="000000"/>
                <w:szCs w:val="24"/>
              </w:rPr>
              <w:t>Precision</w:t>
            </w:r>
          </w:p>
        </w:tc>
        <w:tc>
          <w:tcPr>
            <w:tcW w:w="1744" w:type="dxa"/>
          </w:tcPr>
          <w:p w14:paraId="58F14735" w14:textId="77777777" w:rsidR="00956134" w:rsidRDefault="00956134" w:rsidP="00775F4F">
            <w:pPr>
              <w:keepNext/>
              <w:spacing w:line="360" w:lineRule="auto"/>
              <w:rPr>
                <w:szCs w:val="24"/>
              </w:rPr>
            </w:pPr>
            <w:r w:rsidRPr="00076E91">
              <w:rPr>
                <w:rFonts w:cs="Times New Roman"/>
                <w:color w:val="000000"/>
                <w:szCs w:val="24"/>
                <w:u w:val="single"/>
              </w:rPr>
              <w:t>0.9867</w:t>
            </w:r>
          </w:p>
        </w:tc>
        <w:tc>
          <w:tcPr>
            <w:tcW w:w="1744" w:type="dxa"/>
          </w:tcPr>
          <w:p w14:paraId="3B45A873" w14:textId="77777777" w:rsidR="00956134" w:rsidRPr="00830FB0" w:rsidRDefault="00956134" w:rsidP="00775F4F">
            <w:pPr>
              <w:keepNext/>
              <w:spacing w:line="360" w:lineRule="auto"/>
              <w:rPr>
                <w:szCs w:val="24"/>
              </w:rPr>
            </w:pPr>
            <w:r w:rsidRPr="00830FB0">
              <w:rPr>
                <w:rFonts w:cs="Times New Roman"/>
                <w:szCs w:val="24"/>
              </w:rPr>
              <w:t>0.9854</w:t>
            </w:r>
          </w:p>
        </w:tc>
        <w:tc>
          <w:tcPr>
            <w:tcW w:w="1744" w:type="dxa"/>
          </w:tcPr>
          <w:p w14:paraId="7A5C28B4" w14:textId="77777777" w:rsidR="00956134" w:rsidRDefault="00956134" w:rsidP="00775F4F">
            <w:pPr>
              <w:keepNext/>
              <w:spacing w:line="360" w:lineRule="auto"/>
              <w:rPr>
                <w:szCs w:val="24"/>
              </w:rPr>
            </w:pPr>
            <w:r w:rsidRPr="00076E91">
              <w:rPr>
                <w:rFonts w:cs="Times New Roman"/>
                <w:color w:val="000000"/>
                <w:szCs w:val="24"/>
              </w:rPr>
              <w:t>0.979</w:t>
            </w:r>
          </w:p>
        </w:tc>
        <w:tc>
          <w:tcPr>
            <w:tcW w:w="1744" w:type="dxa"/>
          </w:tcPr>
          <w:p w14:paraId="3C9274EE" w14:textId="77777777" w:rsidR="00956134" w:rsidRDefault="00956134" w:rsidP="00775F4F">
            <w:pPr>
              <w:keepNext/>
              <w:spacing w:line="360" w:lineRule="auto"/>
              <w:rPr>
                <w:szCs w:val="24"/>
              </w:rPr>
            </w:pPr>
            <w:r w:rsidRPr="00076E91">
              <w:rPr>
                <w:rFonts w:cs="Times New Roman"/>
                <w:color w:val="000000"/>
                <w:szCs w:val="24"/>
              </w:rPr>
              <w:t>0.984</w:t>
            </w:r>
          </w:p>
        </w:tc>
      </w:tr>
      <w:tr w:rsidR="00956134" w14:paraId="14C5EF21" w14:textId="77777777" w:rsidTr="00775F4F">
        <w:tc>
          <w:tcPr>
            <w:tcW w:w="1744" w:type="dxa"/>
          </w:tcPr>
          <w:p w14:paraId="6A7B5D6F" w14:textId="77777777" w:rsidR="00956134" w:rsidRDefault="00956134" w:rsidP="00775F4F">
            <w:pPr>
              <w:keepNext/>
              <w:spacing w:line="360" w:lineRule="auto"/>
              <w:rPr>
                <w:szCs w:val="24"/>
              </w:rPr>
            </w:pPr>
            <w:r w:rsidRPr="00076E91">
              <w:rPr>
                <w:rFonts w:cs="Times New Roman"/>
                <w:color w:val="000000"/>
                <w:szCs w:val="24"/>
              </w:rPr>
              <w:t>F1-score</w:t>
            </w:r>
          </w:p>
        </w:tc>
        <w:tc>
          <w:tcPr>
            <w:tcW w:w="1744" w:type="dxa"/>
          </w:tcPr>
          <w:p w14:paraId="19BC6516" w14:textId="77777777" w:rsidR="00956134" w:rsidRDefault="00956134" w:rsidP="00775F4F">
            <w:pPr>
              <w:keepNext/>
              <w:spacing w:line="360" w:lineRule="auto"/>
              <w:rPr>
                <w:szCs w:val="24"/>
              </w:rPr>
            </w:pPr>
            <w:r w:rsidRPr="00076E91">
              <w:rPr>
                <w:rFonts w:cs="Times New Roman"/>
                <w:color w:val="000000"/>
                <w:szCs w:val="24"/>
              </w:rPr>
              <w:t>0.9496</w:t>
            </w:r>
          </w:p>
        </w:tc>
        <w:tc>
          <w:tcPr>
            <w:tcW w:w="1744" w:type="dxa"/>
          </w:tcPr>
          <w:p w14:paraId="6B7EB6D6" w14:textId="77777777" w:rsidR="00956134" w:rsidRPr="00830FB0" w:rsidRDefault="00956134" w:rsidP="00775F4F">
            <w:pPr>
              <w:keepNext/>
              <w:spacing w:line="360" w:lineRule="auto"/>
              <w:rPr>
                <w:szCs w:val="24"/>
              </w:rPr>
            </w:pPr>
            <w:r w:rsidRPr="00830FB0">
              <w:rPr>
                <w:rFonts w:cs="Times New Roman"/>
                <w:szCs w:val="24"/>
              </w:rPr>
              <w:t>0.9490</w:t>
            </w:r>
          </w:p>
        </w:tc>
        <w:tc>
          <w:tcPr>
            <w:tcW w:w="1744" w:type="dxa"/>
          </w:tcPr>
          <w:p w14:paraId="77391245" w14:textId="77777777" w:rsidR="00956134" w:rsidRDefault="00956134" w:rsidP="00775F4F">
            <w:pPr>
              <w:keepNext/>
              <w:spacing w:line="360" w:lineRule="auto"/>
              <w:rPr>
                <w:szCs w:val="24"/>
              </w:rPr>
            </w:pPr>
            <w:r w:rsidRPr="00076E91">
              <w:rPr>
                <w:rFonts w:cs="Times New Roman"/>
                <w:color w:val="000000"/>
                <w:szCs w:val="24"/>
              </w:rPr>
              <w:t>0.940</w:t>
            </w:r>
          </w:p>
        </w:tc>
        <w:tc>
          <w:tcPr>
            <w:tcW w:w="1744" w:type="dxa"/>
          </w:tcPr>
          <w:p w14:paraId="637EDBDF" w14:textId="77777777" w:rsidR="00956134" w:rsidRDefault="00956134" w:rsidP="00775F4F">
            <w:pPr>
              <w:keepNext/>
              <w:spacing w:line="360" w:lineRule="auto"/>
              <w:rPr>
                <w:szCs w:val="24"/>
              </w:rPr>
            </w:pPr>
            <w:r w:rsidRPr="00076E91">
              <w:rPr>
                <w:rFonts w:cs="Times New Roman"/>
                <w:color w:val="000000"/>
                <w:szCs w:val="24"/>
                <w:u w:val="single"/>
              </w:rPr>
              <w:t>0.957</w:t>
            </w:r>
          </w:p>
        </w:tc>
      </w:tr>
    </w:tbl>
    <w:p w14:paraId="38BA6A6D" w14:textId="77777777" w:rsidR="00956134" w:rsidRDefault="00956134" w:rsidP="008D799A">
      <w:pPr>
        <w:spacing w:after="0" w:line="360" w:lineRule="auto"/>
        <w:rPr>
          <w:szCs w:val="24"/>
        </w:rPr>
      </w:pPr>
    </w:p>
    <w:p w14:paraId="35909B72" w14:textId="77FBBB1F" w:rsidR="0076636F" w:rsidRDefault="0076636F" w:rsidP="00BA2B31">
      <w:pPr>
        <w:pStyle w:val="Caption"/>
        <w:keepNext/>
        <w:jc w:val="both"/>
      </w:pPr>
      <w:bookmarkStart w:id="286" w:name="_Ref384394557"/>
      <w:bookmarkStart w:id="287" w:name="_Toc386295508"/>
      <w:r>
        <w:t xml:space="preserve">Table </w:t>
      </w:r>
      <w:r w:rsidR="009F5610">
        <w:fldChar w:fldCharType="begin"/>
      </w:r>
      <w:r w:rsidR="009F5610">
        <w:instrText xml:space="preserve"> STYLEREF 1 \s </w:instrText>
      </w:r>
      <w:r w:rsidR="009F5610">
        <w:fldChar w:fldCharType="separate"/>
      </w:r>
      <w:r w:rsidR="00CF13C3">
        <w:rPr>
          <w:noProof/>
        </w:rPr>
        <w:t>A</w:t>
      </w:r>
      <w:r w:rsidR="009F5610">
        <w:fldChar w:fldCharType="end"/>
      </w:r>
      <w:r w:rsidR="009F5610">
        <w:noBreakHyphen/>
      </w:r>
      <w:r w:rsidR="009F5610">
        <w:fldChar w:fldCharType="begin"/>
      </w:r>
      <w:r w:rsidR="009F5610">
        <w:instrText xml:space="preserve"> SEQ Table \* ARABIC \s 1 </w:instrText>
      </w:r>
      <w:r w:rsidR="009F5610">
        <w:fldChar w:fldCharType="separate"/>
      </w:r>
      <w:r w:rsidR="00CF13C3">
        <w:rPr>
          <w:noProof/>
        </w:rPr>
        <w:t>6</w:t>
      </w:r>
      <w:r w:rsidR="009F5610">
        <w:fldChar w:fldCharType="end"/>
      </w:r>
      <w:bookmarkEnd w:id="286"/>
      <w:r>
        <w:t>: Annotated microsporidia proteins for PDH complex, trehalose sy</w:t>
      </w:r>
      <w:r w:rsidR="000014E9">
        <w:t>n</w:t>
      </w:r>
      <w:r>
        <w:t>thesis and degradation and NTT proteins.</w:t>
      </w:r>
      <w:bookmarkEnd w:id="287"/>
    </w:p>
    <w:tbl>
      <w:tblPr>
        <w:tblStyle w:val="TableGrid"/>
        <w:tblW w:w="0" w:type="auto"/>
        <w:tblLook w:val="04A0" w:firstRow="1" w:lastRow="0" w:firstColumn="1" w:lastColumn="0" w:noHBand="0" w:noVBand="1"/>
      </w:tblPr>
      <w:tblGrid>
        <w:gridCol w:w="1668"/>
        <w:gridCol w:w="1701"/>
        <w:gridCol w:w="5351"/>
      </w:tblGrid>
      <w:tr w:rsidR="0076636F" w14:paraId="6DEA5655" w14:textId="77777777" w:rsidTr="00B90CA4">
        <w:tc>
          <w:tcPr>
            <w:tcW w:w="1668" w:type="dxa"/>
          </w:tcPr>
          <w:p w14:paraId="07A824EE" w14:textId="77777777" w:rsidR="0076636F" w:rsidRDefault="0076636F" w:rsidP="00B90CA4">
            <w:pPr>
              <w:spacing w:line="360" w:lineRule="auto"/>
              <w:rPr>
                <w:szCs w:val="24"/>
              </w:rPr>
            </w:pPr>
            <w:r>
              <w:rPr>
                <w:szCs w:val="24"/>
              </w:rPr>
              <w:t>LCA protein</w:t>
            </w:r>
          </w:p>
        </w:tc>
        <w:tc>
          <w:tcPr>
            <w:tcW w:w="1701" w:type="dxa"/>
          </w:tcPr>
          <w:p w14:paraId="589D80FF" w14:textId="77777777" w:rsidR="0076636F" w:rsidRDefault="0076636F" w:rsidP="00B90CA4">
            <w:pPr>
              <w:spacing w:line="360" w:lineRule="auto"/>
              <w:rPr>
                <w:szCs w:val="24"/>
              </w:rPr>
            </w:pPr>
            <w:r>
              <w:rPr>
                <w:szCs w:val="24"/>
              </w:rPr>
              <w:t>KO identifier</w:t>
            </w:r>
          </w:p>
        </w:tc>
        <w:tc>
          <w:tcPr>
            <w:tcW w:w="5351" w:type="dxa"/>
          </w:tcPr>
          <w:p w14:paraId="2D6A9BDE" w14:textId="77777777" w:rsidR="0076636F" w:rsidRDefault="0076636F" w:rsidP="00B90CA4">
            <w:pPr>
              <w:spacing w:line="360" w:lineRule="auto"/>
              <w:rPr>
                <w:szCs w:val="24"/>
              </w:rPr>
            </w:pPr>
            <w:r>
              <w:rPr>
                <w:szCs w:val="24"/>
              </w:rPr>
              <w:t>Description</w:t>
            </w:r>
          </w:p>
        </w:tc>
      </w:tr>
      <w:tr w:rsidR="0076636F" w14:paraId="3BFEFCE1" w14:textId="77777777" w:rsidTr="00B90CA4">
        <w:tc>
          <w:tcPr>
            <w:tcW w:w="8720" w:type="dxa"/>
            <w:gridSpan w:val="3"/>
          </w:tcPr>
          <w:p w14:paraId="51FEEE0B" w14:textId="77777777" w:rsidR="0076636F" w:rsidRPr="00076E91" w:rsidRDefault="0076636F" w:rsidP="00B90CA4">
            <w:pPr>
              <w:spacing w:line="360" w:lineRule="auto"/>
              <w:rPr>
                <w:szCs w:val="24"/>
              </w:rPr>
            </w:pPr>
            <w:r>
              <w:rPr>
                <w:szCs w:val="24"/>
              </w:rPr>
              <w:t xml:space="preserve">Components of </w:t>
            </w:r>
            <w:r w:rsidRPr="00076E91">
              <w:rPr>
                <w:szCs w:val="24"/>
              </w:rPr>
              <w:t>pyruvate dehydrogenase complex</w:t>
            </w:r>
            <w:r>
              <w:rPr>
                <w:szCs w:val="24"/>
              </w:rPr>
              <w:t xml:space="preserve"> (PDH)</w:t>
            </w:r>
          </w:p>
        </w:tc>
      </w:tr>
      <w:tr w:rsidR="0076636F" w14:paraId="55333118" w14:textId="77777777" w:rsidTr="00B90CA4">
        <w:tc>
          <w:tcPr>
            <w:tcW w:w="1668" w:type="dxa"/>
          </w:tcPr>
          <w:p w14:paraId="40381842" w14:textId="77777777" w:rsidR="0076636F" w:rsidRDefault="0076636F" w:rsidP="00B90CA4">
            <w:pPr>
              <w:spacing w:line="360" w:lineRule="auto"/>
              <w:rPr>
                <w:szCs w:val="24"/>
              </w:rPr>
            </w:pPr>
            <w:r w:rsidRPr="00076E91">
              <w:rPr>
                <w:szCs w:val="24"/>
              </w:rPr>
              <w:t>OG_2283</w:t>
            </w:r>
          </w:p>
        </w:tc>
        <w:tc>
          <w:tcPr>
            <w:tcW w:w="1701" w:type="dxa"/>
          </w:tcPr>
          <w:p w14:paraId="4307719F" w14:textId="77777777" w:rsidR="0076636F" w:rsidRDefault="0076636F" w:rsidP="00B90CA4">
            <w:pPr>
              <w:spacing w:line="360" w:lineRule="auto"/>
              <w:rPr>
                <w:szCs w:val="24"/>
              </w:rPr>
            </w:pPr>
            <w:r>
              <w:rPr>
                <w:szCs w:val="24"/>
              </w:rPr>
              <w:t>K00161</w:t>
            </w:r>
          </w:p>
        </w:tc>
        <w:tc>
          <w:tcPr>
            <w:tcW w:w="5351" w:type="dxa"/>
          </w:tcPr>
          <w:p w14:paraId="0F9EABD8" w14:textId="77777777" w:rsidR="0076636F" w:rsidRDefault="0076636F" w:rsidP="00B90CA4">
            <w:pPr>
              <w:spacing w:line="360" w:lineRule="auto"/>
              <w:rPr>
                <w:szCs w:val="24"/>
              </w:rPr>
            </w:pPr>
            <w:proofErr w:type="gramStart"/>
            <w:r w:rsidRPr="00076E91">
              <w:rPr>
                <w:szCs w:val="24"/>
              </w:rPr>
              <w:t>pdhA</w:t>
            </w:r>
            <w:proofErr w:type="gramEnd"/>
            <w:r>
              <w:rPr>
                <w:szCs w:val="24"/>
              </w:rPr>
              <w:t>, E1 component</w:t>
            </w:r>
          </w:p>
        </w:tc>
      </w:tr>
      <w:tr w:rsidR="0076636F" w14:paraId="1C525102" w14:textId="77777777" w:rsidTr="00B90CA4">
        <w:tc>
          <w:tcPr>
            <w:tcW w:w="1668" w:type="dxa"/>
          </w:tcPr>
          <w:p w14:paraId="27EF4554" w14:textId="77777777" w:rsidR="0076636F" w:rsidRDefault="0076636F" w:rsidP="00B90CA4">
            <w:pPr>
              <w:spacing w:line="360" w:lineRule="auto"/>
              <w:rPr>
                <w:szCs w:val="24"/>
              </w:rPr>
            </w:pPr>
            <w:r w:rsidRPr="00076E91">
              <w:rPr>
                <w:szCs w:val="24"/>
              </w:rPr>
              <w:t>OG_2084</w:t>
            </w:r>
          </w:p>
        </w:tc>
        <w:tc>
          <w:tcPr>
            <w:tcW w:w="1701" w:type="dxa"/>
          </w:tcPr>
          <w:p w14:paraId="214378AA" w14:textId="77777777" w:rsidR="0076636F" w:rsidRDefault="0076636F" w:rsidP="00B90CA4">
            <w:pPr>
              <w:spacing w:line="360" w:lineRule="auto"/>
              <w:rPr>
                <w:szCs w:val="24"/>
              </w:rPr>
            </w:pPr>
            <w:r w:rsidRPr="00076E91">
              <w:rPr>
                <w:szCs w:val="24"/>
              </w:rPr>
              <w:t>K00162</w:t>
            </w:r>
          </w:p>
        </w:tc>
        <w:tc>
          <w:tcPr>
            <w:tcW w:w="5351" w:type="dxa"/>
          </w:tcPr>
          <w:p w14:paraId="3478E0BC" w14:textId="77777777" w:rsidR="0076636F" w:rsidRDefault="0076636F" w:rsidP="00B90CA4">
            <w:pPr>
              <w:spacing w:line="360" w:lineRule="auto"/>
              <w:rPr>
                <w:szCs w:val="24"/>
              </w:rPr>
            </w:pPr>
            <w:proofErr w:type="gramStart"/>
            <w:r>
              <w:rPr>
                <w:szCs w:val="24"/>
              </w:rPr>
              <w:t>pdhB</w:t>
            </w:r>
            <w:proofErr w:type="gramEnd"/>
            <w:r>
              <w:rPr>
                <w:szCs w:val="24"/>
              </w:rPr>
              <w:t>, E1 component</w:t>
            </w:r>
          </w:p>
        </w:tc>
      </w:tr>
      <w:tr w:rsidR="0076636F" w14:paraId="37648837" w14:textId="77777777" w:rsidTr="00B90CA4">
        <w:tc>
          <w:tcPr>
            <w:tcW w:w="1668" w:type="dxa"/>
          </w:tcPr>
          <w:p w14:paraId="1CFA82DC" w14:textId="77777777" w:rsidR="0076636F" w:rsidRDefault="0076636F" w:rsidP="00B90CA4">
            <w:pPr>
              <w:spacing w:line="360" w:lineRule="auto"/>
              <w:rPr>
                <w:szCs w:val="24"/>
              </w:rPr>
            </w:pPr>
            <w:r w:rsidRPr="00076E91">
              <w:rPr>
                <w:szCs w:val="24"/>
              </w:rPr>
              <w:t>OG_3281</w:t>
            </w:r>
          </w:p>
        </w:tc>
        <w:tc>
          <w:tcPr>
            <w:tcW w:w="1701" w:type="dxa"/>
          </w:tcPr>
          <w:p w14:paraId="517AF030" w14:textId="77777777" w:rsidR="0076636F" w:rsidRDefault="0076636F" w:rsidP="00B90CA4">
            <w:pPr>
              <w:spacing w:line="360" w:lineRule="auto"/>
              <w:rPr>
                <w:szCs w:val="24"/>
              </w:rPr>
            </w:pPr>
            <w:r w:rsidRPr="00076E91">
              <w:rPr>
                <w:szCs w:val="24"/>
              </w:rPr>
              <w:t>K00382</w:t>
            </w:r>
          </w:p>
        </w:tc>
        <w:tc>
          <w:tcPr>
            <w:tcW w:w="5351" w:type="dxa"/>
          </w:tcPr>
          <w:p w14:paraId="745D391A" w14:textId="77777777" w:rsidR="0076636F" w:rsidRDefault="0076636F" w:rsidP="00B90CA4">
            <w:pPr>
              <w:spacing w:line="360" w:lineRule="auto"/>
              <w:rPr>
                <w:szCs w:val="24"/>
              </w:rPr>
            </w:pPr>
            <w:r>
              <w:rPr>
                <w:szCs w:val="24"/>
              </w:rPr>
              <w:t>DLD, E3 component</w:t>
            </w:r>
          </w:p>
        </w:tc>
      </w:tr>
      <w:tr w:rsidR="0076636F" w14:paraId="4231A5FA" w14:textId="77777777" w:rsidTr="00B90CA4">
        <w:tc>
          <w:tcPr>
            <w:tcW w:w="8720" w:type="dxa"/>
            <w:gridSpan w:val="3"/>
          </w:tcPr>
          <w:p w14:paraId="26CA83DE" w14:textId="77777777" w:rsidR="0076636F" w:rsidRDefault="0076636F" w:rsidP="00B90CA4">
            <w:pPr>
              <w:spacing w:line="360" w:lineRule="auto"/>
              <w:rPr>
                <w:szCs w:val="24"/>
              </w:rPr>
            </w:pPr>
            <w:r>
              <w:rPr>
                <w:szCs w:val="24"/>
              </w:rPr>
              <w:lastRenderedPageBreak/>
              <w:t>Enzymes for trehalose synthesis and degradation</w:t>
            </w:r>
          </w:p>
        </w:tc>
      </w:tr>
      <w:tr w:rsidR="0076636F" w14:paraId="75009F5D" w14:textId="77777777" w:rsidTr="00B90CA4">
        <w:tc>
          <w:tcPr>
            <w:tcW w:w="1668" w:type="dxa"/>
          </w:tcPr>
          <w:p w14:paraId="05B948DB" w14:textId="77777777" w:rsidR="0076636F" w:rsidRDefault="0076636F" w:rsidP="00B90CA4">
            <w:pPr>
              <w:spacing w:line="360" w:lineRule="auto"/>
              <w:rPr>
                <w:szCs w:val="24"/>
              </w:rPr>
            </w:pPr>
            <w:r w:rsidRPr="0032182A">
              <w:rPr>
                <w:szCs w:val="24"/>
              </w:rPr>
              <w:t>OG_1266</w:t>
            </w:r>
          </w:p>
        </w:tc>
        <w:tc>
          <w:tcPr>
            <w:tcW w:w="1701" w:type="dxa"/>
          </w:tcPr>
          <w:p w14:paraId="302CB5A7" w14:textId="77777777" w:rsidR="0076636F" w:rsidRDefault="0076636F" w:rsidP="00B90CA4">
            <w:pPr>
              <w:spacing w:line="360" w:lineRule="auto"/>
              <w:rPr>
                <w:szCs w:val="24"/>
              </w:rPr>
            </w:pPr>
            <w:r>
              <w:rPr>
                <w:szCs w:val="24"/>
              </w:rPr>
              <w:t>K00697</w:t>
            </w:r>
          </w:p>
        </w:tc>
        <w:tc>
          <w:tcPr>
            <w:tcW w:w="5351" w:type="dxa"/>
          </w:tcPr>
          <w:p w14:paraId="3E419512" w14:textId="77777777" w:rsidR="0076636F" w:rsidRDefault="0076636F" w:rsidP="00B90CA4">
            <w:pPr>
              <w:spacing w:line="360" w:lineRule="auto"/>
              <w:rPr>
                <w:szCs w:val="24"/>
              </w:rPr>
            </w:pPr>
            <w:proofErr w:type="gramStart"/>
            <w:r w:rsidRPr="00076E91">
              <w:rPr>
                <w:szCs w:val="24"/>
              </w:rPr>
              <w:t>trehalose</w:t>
            </w:r>
            <w:proofErr w:type="gramEnd"/>
            <w:r w:rsidRPr="00076E91">
              <w:rPr>
                <w:szCs w:val="24"/>
              </w:rPr>
              <w:t xml:space="preserve"> 6-phosphate synthase</w:t>
            </w:r>
          </w:p>
        </w:tc>
      </w:tr>
      <w:tr w:rsidR="0076636F" w14:paraId="770CF9C6" w14:textId="77777777" w:rsidTr="00B90CA4">
        <w:tc>
          <w:tcPr>
            <w:tcW w:w="1668" w:type="dxa"/>
          </w:tcPr>
          <w:p w14:paraId="33EEAC18" w14:textId="77777777" w:rsidR="0076636F" w:rsidRDefault="0076636F" w:rsidP="00B90CA4">
            <w:pPr>
              <w:spacing w:line="360" w:lineRule="auto"/>
              <w:rPr>
                <w:szCs w:val="24"/>
              </w:rPr>
            </w:pPr>
            <w:r w:rsidRPr="0032182A">
              <w:rPr>
                <w:szCs w:val="24"/>
              </w:rPr>
              <w:t>OG_126</w:t>
            </w:r>
            <w:r>
              <w:rPr>
                <w:szCs w:val="24"/>
              </w:rPr>
              <w:t>7</w:t>
            </w:r>
          </w:p>
        </w:tc>
        <w:tc>
          <w:tcPr>
            <w:tcW w:w="1701" w:type="dxa"/>
          </w:tcPr>
          <w:p w14:paraId="664CF18E" w14:textId="77777777" w:rsidR="0076636F" w:rsidRDefault="0076636F" w:rsidP="00B90CA4">
            <w:pPr>
              <w:spacing w:line="360" w:lineRule="auto"/>
              <w:rPr>
                <w:szCs w:val="24"/>
              </w:rPr>
            </w:pPr>
            <w:r>
              <w:rPr>
                <w:szCs w:val="24"/>
              </w:rPr>
              <w:t>K01194</w:t>
            </w:r>
          </w:p>
        </w:tc>
        <w:tc>
          <w:tcPr>
            <w:tcW w:w="5351" w:type="dxa"/>
          </w:tcPr>
          <w:p w14:paraId="30DBB073" w14:textId="77777777" w:rsidR="0076636F" w:rsidRDefault="0076636F" w:rsidP="00B90CA4">
            <w:pPr>
              <w:spacing w:line="360" w:lineRule="auto"/>
              <w:rPr>
                <w:szCs w:val="24"/>
              </w:rPr>
            </w:pPr>
            <w:proofErr w:type="gramStart"/>
            <w:r w:rsidRPr="00076E91">
              <w:rPr>
                <w:szCs w:val="24"/>
              </w:rPr>
              <w:t>alpha</w:t>
            </w:r>
            <w:proofErr w:type="gramEnd"/>
            <w:r w:rsidRPr="00076E91">
              <w:rPr>
                <w:szCs w:val="24"/>
              </w:rPr>
              <w:t>-trehalase</w:t>
            </w:r>
          </w:p>
        </w:tc>
      </w:tr>
      <w:tr w:rsidR="0076636F" w14:paraId="23A04135" w14:textId="77777777" w:rsidTr="00B90CA4">
        <w:tc>
          <w:tcPr>
            <w:tcW w:w="8720" w:type="dxa"/>
            <w:gridSpan w:val="3"/>
          </w:tcPr>
          <w:p w14:paraId="47D72481" w14:textId="77777777" w:rsidR="0076636F" w:rsidRDefault="0076636F" w:rsidP="00B90CA4">
            <w:pPr>
              <w:spacing w:line="360" w:lineRule="auto"/>
              <w:rPr>
                <w:szCs w:val="24"/>
              </w:rPr>
            </w:pPr>
            <w:r>
              <w:rPr>
                <w:szCs w:val="24"/>
              </w:rPr>
              <w:t>Nucleotide transport (NTT) proteins</w:t>
            </w:r>
          </w:p>
        </w:tc>
      </w:tr>
      <w:tr w:rsidR="0076636F" w14:paraId="3CF05C46" w14:textId="77777777" w:rsidTr="00B90CA4">
        <w:tc>
          <w:tcPr>
            <w:tcW w:w="1668" w:type="dxa"/>
          </w:tcPr>
          <w:p w14:paraId="55F247A6" w14:textId="77777777" w:rsidR="0076636F" w:rsidRDefault="0076636F" w:rsidP="00B90CA4">
            <w:pPr>
              <w:spacing w:line="360" w:lineRule="auto"/>
              <w:rPr>
                <w:szCs w:val="24"/>
              </w:rPr>
            </w:pPr>
            <w:r w:rsidRPr="00076E91">
              <w:rPr>
                <w:szCs w:val="24"/>
              </w:rPr>
              <w:t>OG_1062</w:t>
            </w:r>
          </w:p>
        </w:tc>
        <w:tc>
          <w:tcPr>
            <w:tcW w:w="1701" w:type="dxa"/>
          </w:tcPr>
          <w:p w14:paraId="4AB38A63" w14:textId="77777777" w:rsidR="0076636F" w:rsidRDefault="0076636F" w:rsidP="00B90CA4">
            <w:pPr>
              <w:spacing w:line="360" w:lineRule="auto"/>
              <w:rPr>
                <w:szCs w:val="24"/>
              </w:rPr>
            </w:pPr>
            <w:r w:rsidRPr="00076E91">
              <w:rPr>
                <w:szCs w:val="24"/>
              </w:rPr>
              <w:t>K03301</w:t>
            </w:r>
          </w:p>
        </w:tc>
        <w:tc>
          <w:tcPr>
            <w:tcW w:w="5351" w:type="dxa"/>
          </w:tcPr>
          <w:p w14:paraId="64D0E50F" w14:textId="77777777" w:rsidR="0076636F" w:rsidRDefault="0076636F" w:rsidP="00B90CA4">
            <w:pPr>
              <w:spacing w:line="360" w:lineRule="auto"/>
              <w:rPr>
                <w:szCs w:val="24"/>
              </w:rPr>
            </w:pPr>
            <w:r>
              <w:rPr>
                <w:szCs w:val="24"/>
              </w:rPr>
              <w:t>NTT1 (</w:t>
            </w:r>
            <w:r w:rsidRPr="00076E91">
              <w:rPr>
                <w:szCs w:val="24"/>
              </w:rPr>
              <w:t>Q8SRA2</w:t>
            </w:r>
            <w:r>
              <w:rPr>
                <w:szCs w:val="24"/>
              </w:rPr>
              <w:t>)</w:t>
            </w:r>
          </w:p>
        </w:tc>
      </w:tr>
      <w:tr w:rsidR="0076636F" w14:paraId="2371838B" w14:textId="77777777" w:rsidTr="00B90CA4">
        <w:tc>
          <w:tcPr>
            <w:tcW w:w="1668" w:type="dxa"/>
          </w:tcPr>
          <w:p w14:paraId="6C10AB84" w14:textId="77777777" w:rsidR="0076636F" w:rsidRDefault="0076636F" w:rsidP="00B90CA4">
            <w:pPr>
              <w:spacing w:line="360" w:lineRule="auto"/>
              <w:rPr>
                <w:szCs w:val="24"/>
              </w:rPr>
            </w:pPr>
            <w:r w:rsidRPr="00076E91">
              <w:rPr>
                <w:szCs w:val="24"/>
              </w:rPr>
              <w:t>OG_1062</w:t>
            </w:r>
          </w:p>
        </w:tc>
        <w:tc>
          <w:tcPr>
            <w:tcW w:w="1701" w:type="dxa"/>
          </w:tcPr>
          <w:p w14:paraId="5690C8BC" w14:textId="77777777" w:rsidR="0076636F" w:rsidRDefault="0076636F" w:rsidP="00B90CA4">
            <w:pPr>
              <w:spacing w:line="360" w:lineRule="auto"/>
              <w:rPr>
                <w:szCs w:val="24"/>
              </w:rPr>
            </w:pPr>
            <w:r w:rsidRPr="00076E91">
              <w:rPr>
                <w:szCs w:val="24"/>
              </w:rPr>
              <w:t>K03301</w:t>
            </w:r>
          </w:p>
        </w:tc>
        <w:tc>
          <w:tcPr>
            <w:tcW w:w="5351" w:type="dxa"/>
          </w:tcPr>
          <w:p w14:paraId="0B71AFCA" w14:textId="77777777" w:rsidR="0076636F" w:rsidRDefault="0076636F" w:rsidP="00B90CA4">
            <w:pPr>
              <w:spacing w:line="360" w:lineRule="auto"/>
              <w:rPr>
                <w:szCs w:val="24"/>
              </w:rPr>
            </w:pPr>
            <w:r>
              <w:rPr>
                <w:szCs w:val="24"/>
              </w:rPr>
              <w:t>NTT2 (</w:t>
            </w:r>
            <w:r w:rsidRPr="00076E91">
              <w:rPr>
                <w:szCs w:val="24"/>
              </w:rPr>
              <w:t>Q8SRA2</w:t>
            </w:r>
            <w:r>
              <w:rPr>
                <w:szCs w:val="24"/>
              </w:rPr>
              <w:t>)</w:t>
            </w:r>
          </w:p>
        </w:tc>
      </w:tr>
      <w:tr w:rsidR="0076636F" w14:paraId="690F9F59" w14:textId="77777777" w:rsidTr="00B90CA4">
        <w:tc>
          <w:tcPr>
            <w:tcW w:w="1668" w:type="dxa"/>
          </w:tcPr>
          <w:p w14:paraId="54D036F3" w14:textId="77777777" w:rsidR="0076636F" w:rsidRDefault="0076636F" w:rsidP="00B90CA4">
            <w:pPr>
              <w:spacing w:line="360" w:lineRule="auto"/>
              <w:rPr>
                <w:szCs w:val="24"/>
              </w:rPr>
            </w:pPr>
            <w:r w:rsidRPr="00076E91">
              <w:rPr>
                <w:szCs w:val="24"/>
              </w:rPr>
              <w:t>OG_3238</w:t>
            </w:r>
          </w:p>
        </w:tc>
        <w:tc>
          <w:tcPr>
            <w:tcW w:w="1701" w:type="dxa"/>
          </w:tcPr>
          <w:p w14:paraId="52D8DEBE" w14:textId="77777777" w:rsidR="0076636F" w:rsidRDefault="0076636F" w:rsidP="00B90CA4">
            <w:pPr>
              <w:spacing w:line="360" w:lineRule="auto"/>
              <w:rPr>
                <w:szCs w:val="24"/>
              </w:rPr>
            </w:pPr>
            <w:r w:rsidRPr="00076E91">
              <w:rPr>
                <w:szCs w:val="24"/>
              </w:rPr>
              <w:t>K03301</w:t>
            </w:r>
          </w:p>
        </w:tc>
        <w:tc>
          <w:tcPr>
            <w:tcW w:w="5351" w:type="dxa"/>
          </w:tcPr>
          <w:p w14:paraId="64E61063" w14:textId="77777777" w:rsidR="0076636F" w:rsidRDefault="0076636F" w:rsidP="00B90CA4">
            <w:pPr>
              <w:spacing w:line="360" w:lineRule="auto"/>
              <w:rPr>
                <w:szCs w:val="24"/>
              </w:rPr>
            </w:pPr>
            <w:r>
              <w:rPr>
                <w:szCs w:val="24"/>
              </w:rPr>
              <w:t>NTT3 (</w:t>
            </w:r>
            <w:r w:rsidRPr="00076E91">
              <w:rPr>
                <w:szCs w:val="24"/>
              </w:rPr>
              <w:t>Q8SUG0</w:t>
            </w:r>
            <w:r>
              <w:rPr>
                <w:szCs w:val="24"/>
              </w:rPr>
              <w:t>)</w:t>
            </w:r>
          </w:p>
        </w:tc>
      </w:tr>
      <w:tr w:rsidR="0076636F" w14:paraId="39A9B64D" w14:textId="77777777" w:rsidTr="00B90CA4">
        <w:tc>
          <w:tcPr>
            <w:tcW w:w="1668" w:type="dxa"/>
          </w:tcPr>
          <w:p w14:paraId="1760FD10" w14:textId="77777777" w:rsidR="0076636F" w:rsidRDefault="0076636F" w:rsidP="00B90CA4">
            <w:pPr>
              <w:spacing w:line="360" w:lineRule="auto"/>
              <w:rPr>
                <w:szCs w:val="24"/>
              </w:rPr>
            </w:pPr>
            <w:r w:rsidRPr="00076E91">
              <w:rPr>
                <w:szCs w:val="24"/>
              </w:rPr>
              <w:t>OG_3237</w:t>
            </w:r>
          </w:p>
        </w:tc>
        <w:tc>
          <w:tcPr>
            <w:tcW w:w="1701" w:type="dxa"/>
          </w:tcPr>
          <w:p w14:paraId="7ED91F95" w14:textId="77777777" w:rsidR="0076636F" w:rsidRDefault="0076636F" w:rsidP="00B90CA4">
            <w:pPr>
              <w:spacing w:line="360" w:lineRule="auto"/>
              <w:rPr>
                <w:szCs w:val="24"/>
              </w:rPr>
            </w:pPr>
            <w:r w:rsidRPr="00076E91">
              <w:rPr>
                <w:szCs w:val="24"/>
              </w:rPr>
              <w:t>K03301</w:t>
            </w:r>
          </w:p>
        </w:tc>
        <w:tc>
          <w:tcPr>
            <w:tcW w:w="5351" w:type="dxa"/>
          </w:tcPr>
          <w:p w14:paraId="6A9D8FFC" w14:textId="77777777" w:rsidR="0076636F" w:rsidRDefault="0076636F" w:rsidP="00B90CA4">
            <w:pPr>
              <w:keepNext/>
              <w:spacing w:line="360" w:lineRule="auto"/>
              <w:rPr>
                <w:szCs w:val="24"/>
              </w:rPr>
            </w:pPr>
            <w:r>
              <w:rPr>
                <w:szCs w:val="24"/>
              </w:rPr>
              <w:t>NTT4 (</w:t>
            </w:r>
            <w:r w:rsidRPr="00076E91">
              <w:rPr>
                <w:szCs w:val="24"/>
              </w:rPr>
              <w:t>Q8SUG7</w:t>
            </w:r>
            <w:r>
              <w:rPr>
                <w:szCs w:val="24"/>
              </w:rPr>
              <w:t>)</w:t>
            </w:r>
          </w:p>
        </w:tc>
      </w:tr>
    </w:tbl>
    <w:p w14:paraId="32E7CA6F" w14:textId="77777777" w:rsidR="00C74969" w:rsidRDefault="00C74969" w:rsidP="008D799A">
      <w:pPr>
        <w:spacing w:after="0" w:line="360" w:lineRule="auto"/>
        <w:rPr>
          <w:szCs w:val="24"/>
        </w:rPr>
      </w:pPr>
    </w:p>
    <w:p w14:paraId="46735F2F" w14:textId="77777777" w:rsidR="00D71431" w:rsidRDefault="00D71431" w:rsidP="008D799A">
      <w:pPr>
        <w:spacing w:after="0" w:line="360" w:lineRule="auto"/>
        <w:rPr>
          <w:szCs w:val="24"/>
        </w:rPr>
        <w:sectPr w:rsidR="00D71431" w:rsidSect="00F013CE">
          <w:footnotePr>
            <w:pos w:val="beneathText"/>
          </w:footnotePr>
          <w:endnotePr>
            <w:numFmt w:val="decimal"/>
          </w:endnotePr>
          <w:pgSz w:w="11906" w:h="16838"/>
          <w:pgMar w:top="1418" w:right="1701" w:bottom="851" w:left="1701" w:header="709" w:footer="709" w:gutter="0"/>
          <w:cols w:space="708"/>
          <w:docGrid w:linePitch="360"/>
        </w:sectPr>
      </w:pPr>
    </w:p>
    <w:p w14:paraId="36201448" w14:textId="5EFF98BE" w:rsidR="00996976" w:rsidRPr="00996976" w:rsidRDefault="00996976" w:rsidP="00996976">
      <w:pPr>
        <w:pStyle w:val="Heading2"/>
        <w:numPr>
          <w:ilvl w:val="0"/>
          <w:numId w:val="0"/>
        </w:numPr>
      </w:pPr>
      <w:bookmarkStart w:id="288" w:name="_Toc386295436"/>
      <w:r>
        <w:lastRenderedPageBreak/>
        <w:t>Figures</w:t>
      </w:r>
      <w:bookmarkEnd w:id="288"/>
    </w:p>
    <w:p w14:paraId="3BAA539C" w14:textId="77777777" w:rsidR="005F6E7F" w:rsidRDefault="005F6E7F" w:rsidP="008D799A">
      <w:pPr>
        <w:spacing w:after="0" w:line="360" w:lineRule="auto"/>
        <w:rPr>
          <w:szCs w:val="24"/>
        </w:rPr>
      </w:pPr>
    </w:p>
    <w:p w14:paraId="094231E5" w14:textId="77777777" w:rsidR="005F6E7F" w:rsidRPr="00076E91" w:rsidRDefault="005F6E7F" w:rsidP="005F6E7F">
      <w:pPr>
        <w:keepNext/>
        <w:spacing w:after="0" w:line="360" w:lineRule="auto"/>
        <w:rPr>
          <w:szCs w:val="24"/>
        </w:rPr>
      </w:pPr>
      <w:r w:rsidRPr="00076E91">
        <w:rPr>
          <w:bCs/>
          <w:iCs/>
          <w:noProof/>
          <w:szCs w:val="24"/>
        </w:rPr>
        <w:drawing>
          <wp:inline distT="0" distB="0" distL="0" distR="0" wp14:anchorId="269F6E50" wp14:editId="4D57C841">
            <wp:extent cx="3430348" cy="127629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12-07 at 08.00.05.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431810" cy="1276840"/>
                    </a:xfrm>
                    <a:prstGeom prst="rect">
                      <a:avLst/>
                    </a:prstGeom>
                  </pic:spPr>
                </pic:pic>
              </a:graphicData>
            </a:graphic>
          </wp:inline>
        </w:drawing>
      </w:r>
    </w:p>
    <w:p w14:paraId="4B80C8AD" w14:textId="7111F207" w:rsidR="005F6E7F" w:rsidRPr="00076E91" w:rsidRDefault="005F6E7F" w:rsidP="00BA2B31">
      <w:pPr>
        <w:pStyle w:val="Caption"/>
        <w:spacing w:after="0" w:line="360" w:lineRule="auto"/>
        <w:jc w:val="both"/>
      </w:pPr>
      <w:bookmarkStart w:id="289" w:name="_Ref374253196"/>
      <w:bookmarkStart w:id="290" w:name="_Toc386295483"/>
      <w:r w:rsidRPr="00076E91">
        <w:t xml:space="preserve">Figure </w:t>
      </w:r>
      <w:r w:rsidR="00FF05FE">
        <w:fldChar w:fldCharType="begin"/>
      </w:r>
      <w:r w:rsidR="00FF05FE">
        <w:instrText xml:space="preserve"> STYLEREF 1 \s </w:instrText>
      </w:r>
      <w:r w:rsidR="00FF05FE">
        <w:fldChar w:fldCharType="separate"/>
      </w:r>
      <w:r w:rsidR="00CF13C3">
        <w:rPr>
          <w:noProof/>
        </w:rPr>
        <w:t>A</w:t>
      </w:r>
      <w:r w:rsidR="00FF05FE">
        <w:fldChar w:fldCharType="end"/>
      </w:r>
      <w:r w:rsidR="00FF05FE">
        <w:noBreakHyphen/>
      </w:r>
      <w:r w:rsidR="00FF05FE">
        <w:fldChar w:fldCharType="begin"/>
      </w:r>
      <w:r w:rsidR="00FF05FE">
        <w:instrText xml:space="preserve"> SEQ Figure \* ARABIC \s 1 </w:instrText>
      </w:r>
      <w:r w:rsidR="00FF05FE">
        <w:fldChar w:fldCharType="separate"/>
      </w:r>
      <w:r w:rsidR="00CF13C3">
        <w:rPr>
          <w:noProof/>
        </w:rPr>
        <w:t>1</w:t>
      </w:r>
      <w:r w:rsidR="00FF05FE">
        <w:fldChar w:fldCharType="end"/>
      </w:r>
      <w:bookmarkEnd w:id="289"/>
      <w:r w:rsidRPr="00076E91">
        <w:t>: Fraction of proteins annotated by BlastKOALA, KAAS and HamFAS</w:t>
      </w:r>
      <w:r>
        <w:t xml:space="preserve"> after e</w:t>
      </w:r>
      <w:r>
        <w:rPr>
          <w:szCs w:val="24"/>
        </w:rPr>
        <w:t>xcluding annotations from archaea and bacteria reference orthologs</w:t>
      </w:r>
      <w:r w:rsidRPr="00076E91">
        <w:t xml:space="preserve"> (A) or original HamFAS (B)</w:t>
      </w:r>
      <w:bookmarkEnd w:id="290"/>
    </w:p>
    <w:p w14:paraId="56A5A02A" w14:textId="77777777" w:rsidR="005B5758" w:rsidRPr="00076E91" w:rsidRDefault="005B5758" w:rsidP="005B5758">
      <w:pPr>
        <w:spacing w:after="0" w:line="360" w:lineRule="auto"/>
        <w:rPr>
          <w:szCs w:val="24"/>
        </w:rPr>
      </w:pPr>
    </w:p>
    <w:p w14:paraId="2AFE60F9" w14:textId="77777777" w:rsidR="005B5758" w:rsidRPr="00076E91" w:rsidRDefault="005B5758" w:rsidP="005B5758">
      <w:pPr>
        <w:spacing w:after="0" w:line="360" w:lineRule="auto"/>
        <w:rPr>
          <w:szCs w:val="24"/>
          <w:u w:val="single"/>
        </w:rPr>
      </w:pPr>
      <w:r w:rsidRPr="00076E91">
        <w:rPr>
          <w:rFonts w:cs="Helvetica"/>
          <w:noProof/>
          <w:szCs w:val="24"/>
        </w:rPr>
        <w:drawing>
          <wp:inline distT="0" distB="0" distL="0" distR="0" wp14:anchorId="585DEC3C" wp14:editId="263CA15A">
            <wp:extent cx="5030548" cy="5030548"/>
            <wp:effectExtent l="0" t="0" r="0" b="0"/>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030548" cy="5030548"/>
                    </a:xfrm>
                    <a:prstGeom prst="rect">
                      <a:avLst/>
                    </a:prstGeom>
                    <a:noFill/>
                    <a:ln>
                      <a:noFill/>
                    </a:ln>
                  </pic:spPr>
                </pic:pic>
              </a:graphicData>
            </a:graphic>
          </wp:inline>
        </w:drawing>
      </w:r>
    </w:p>
    <w:p w14:paraId="7BDAF1A4" w14:textId="1AF86DCB" w:rsidR="005B5758" w:rsidRPr="00076E91" w:rsidRDefault="005B5758" w:rsidP="00BA2B31">
      <w:pPr>
        <w:pStyle w:val="Caption"/>
        <w:spacing w:after="0" w:line="360" w:lineRule="auto"/>
        <w:jc w:val="both"/>
        <w:rPr>
          <w:u w:val="single"/>
        </w:rPr>
      </w:pPr>
      <w:bookmarkStart w:id="291" w:name="_Ref374250743"/>
      <w:bookmarkStart w:id="292" w:name="_Toc386295484"/>
      <w:r w:rsidRPr="00076E91">
        <w:t xml:space="preserve">Figure </w:t>
      </w:r>
      <w:r w:rsidR="00FF05FE">
        <w:fldChar w:fldCharType="begin"/>
      </w:r>
      <w:r w:rsidR="00FF05FE">
        <w:instrText xml:space="preserve"> STYLEREF 1 \s </w:instrText>
      </w:r>
      <w:r w:rsidR="00FF05FE">
        <w:fldChar w:fldCharType="separate"/>
      </w:r>
      <w:r w:rsidR="00CF13C3">
        <w:rPr>
          <w:noProof/>
        </w:rPr>
        <w:t>A</w:t>
      </w:r>
      <w:r w:rsidR="00FF05FE">
        <w:fldChar w:fldCharType="end"/>
      </w:r>
      <w:r w:rsidR="00FF05FE">
        <w:noBreakHyphen/>
      </w:r>
      <w:r w:rsidR="00FF05FE">
        <w:fldChar w:fldCharType="begin"/>
      </w:r>
      <w:r w:rsidR="00FF05FE">
        <w:instrText xml:space="preserve"> SEQ Figure \* ARABIC \s 1 </w:instrText>
      </w:r>
      <w:r w:rsidR="00FF05FE">
        <w:fldChar w:fldCharType="separate"/>
      </w:r>
      <w:r w:rsidR="00CF13C3">
        <w:rPr>
          <w:noProof/>
        </w:rPr>
        <w:t>2</w:t>
      </w:r>
      <w:r w:rsidR="00FF05FE">
        <w:fldChar w:fldCharType="end"/>
      </w:r>
      <w:bookmarkEnd w:id="291"/>
      <w:r w:rsidRPr="00076E91">
        <w:t>: Phylogenetic profile of 44 HamFAS-only proteins that annotated based on archaea and bacterial orthologs.</w:t>
      </w:r>
      <w:bookmarkEnd w:id="292"/>
    </w:p>
    <w:p w14:paraId="197521D5" w14:textId="77777777" w:rsidR="005B5758" w:rsidRPr="00076E91" w:rsidRDefault="005B5758" w:rsidP="005B5758">
      <w:pPr>
        <w:keepNext/>
        <w:spacing w:after="0" w:line="360" w:lineRule="auto"/>
        <w:rPr>
          <w:szCs w:val="24"/>
        </w:rPr>
      </w:pPr>
      <w:r w:rsidRPr="00076E91">
        <w:rPr>
          <w:rFonts w:cs="Helvetica"/>
          <w:noProof/>
          <w:szCs w:val="24"/>
        </w:rPr>
        <w:lastRenderedPageBreak/>
        <w:drawing>
          <wp:inline distT="0" distB="0" distL="0" distR="0" wp14:anchorId="7F06AE37" wp14:editId="3E5680D9">
            <wp:extent cx="4822499" cy="2412757"/>
            <wp:effectExtent l="0" t="0" r="3810" b="635"/>
            <wp:docPr id="1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824002" cy="2413509"/>
                    </a:xfrm>
                    <a:prstGeom prst="rect">
                      <a:avLst/>
                    </a:prstGeom>
                    <a:noFill/>
                    <a:ln>
                      <a:noFill/>
                    </a:ln>
                  </pic:spPr>
                </pic:pic>
              </a:graphicData>
            </a:graphic>
          </wp:inline>
        </w:drawing>
      </w:r>
    </w:p>
    <w:p w14:paraId="3D9FA898" w14:textId="19BE290A" w:rsidR="005B5758" w:rsidRPr="00076E91" w:rsidRDefault="005B5758" w:rsidP="00BA2B31">
      <w:pPr>
        <w:pStyle w:val="Caption"/>
        <w:spacing w:after="0" w:line="360" w:lineRule="auto"/>
        <w:jc w:val="both"/>
        <w:rPr>
          <w:u w:val="single"/>
        </w:rPr>
      </w:pPr>
      <w:bookmarkStart w:id="293" w:name="_Ref374250746"/>
      <w:bookmarkStart w:id="294" w:name="_Toc386295485"/>
      <w:r w:rsidRPr="00076E91">
        <w:t xml:space="preserve">Figure </w:t>
      </w:r>
      <w:r w:rsidR="00FF05FE">
        <w:fldChar w:fldCharType="begin"/>
      </w:r>
      <w:r w:rsidR="00FF05FE">
        <w:instrText xml:space="preserve"> STYLEREF 1 \s </w:instrText>
      </w:r>
      <w:r w:rsidR="00FF05FE">
        <w:fldChar w:fldCharType="separate"/>
      </w:r>
      <w:r w:rsidR="00CF13C3">
        <w:rPr>
          <w:noProof/>
        </w:rPr>
        <w:t>A</w:t>
      </w:r>
      <w:r w:rsidR="00FF05FE">
        <w:fldChar w:fldCharType="end"/>
      </w:r>
      <w:r w:rsidR="00FF05FE">
        <w:noBreakHyphen/>
      </w:r>
      <w:r w:rsidR="00FF05FE">
        <w:fldChar w:fldCharType="begin"/>
      </w:r>
      <w:r w:rsidR="00FF05FE">
        <w:instrText xml:space="preserve"> SEQ Figure \* ARABIC \s 1 </w:instrText>
      </w:r>
      <w:r w:rsidR="00FF05FE">
        <w:fldChar w:fldCharType="separate"/>
      </w:r>
      <w:r w:rsidR="00CF13C3">
        <w:rPr>
          <w:noProof/>
        </w:rPr>
        <w:t>3</w:t>
      </w:r>
      <w:r w:rsidR="00FF05FE">
        <w:fldChar w:fldCharType="end"/>
      </w:r>
      <w:bookmarkEnd w:id="293"/>
      <w:r w:rsidRPr="00076E91">
        <w:t>: Phylogenetic profile of 12 un-annotated proteins that annotated by HamFAS and at least one other approach (BlastKOALA and/or KAAS), where their annotations originate from archaea or bacteria reference taxa.</w:t>
      </w:r>
      <w:bookmarkEnd w:id="294"/>
    </w:p>
    <w:p w14:paraId="362C2574" w14:textId="77777777" w:rsidR="005B5758" w:rsidRPr="00076E91" w:rsidRDefault="005B5758" w:rsidP="008D799A">
      <w:pPr>
        <w:spacing w:after="0" w:line="360" w:lineRule="auto"/>
        <w:rPr>
          <w:szCs w:val="24"/>
        </w:rPr>
      </w:pPr>
    </w:p>
    <w:p w14:paraId="39C13BC0" w14:textId="77777777" w:rsidR="007A3836" w:rsidRDefault="00FA7EC7" w:rsidP="007A3836">
      <w:pPr>
        <w:keepNext/>
        <w:spacing w:after="0" w:line="360" w:lineRule="auto"/>
        <w:jc w:val="both"/>
      </w:pPr>
      <w:r w:rsidRPr="00076E91">
        <w:rPr>
          <w:noProof/>
          <w:szCs w:val="24"/>
        </w:rPr>
        <w:drawing>
          <wp:inline distT="0" distB="0" distL="0" distR="0" wp14:anchorId="479A3347" wp14:editId="7A53E50A">
            <wp:extent cx="5390285" cy="322199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trvinh:Desktop:WORK:koAnnotation:toolValidation:pathwayCheck_hamfasOnly_sacce:sce00230_purine metabolism.png"/>
                    <pic:cNvPicPr>
                      <a:picLocks noChangeAspect="1" noChangeArrowheads="1"/>
                    </pic:cNvPicPr>
                  </pic:nvPicPr>
                  <pic:blipFill>
                    <a:blip r:embed="rId64">
                      <a:extLst>
                        <a:ext uri="{28A0092B-C50C-407E-A947-70E740481C1C}">
                          <a14:useLocalDpi xmlns:a14="http://schemas.microsoft.com/office/drawing/2010/main" val="0"/>
                        </a:ext>
                      </a:extLst>
                    </a:blip>
                    <a:stretch>
                      <a:fillRect/>
                    </a:stretch>
                  </pic:blipFill>
                  <pic:spPr bwMode="auto">
                    <a:xfrm>
                      <a:off x="0" y="0"/>
                      <a:ext cx="5390285" cy="3221990"/>
                    </a:xfrm>
                    <a:prstGeom prst="rect">
                      <a:avLst/>
                    </a:prstGeom>
                    <a:noFill/>
                    <a:ln>
                      <a:noFill/>
                    </a:ln>
                  </pic:spPr>
                </pic:pic>
              </a:graphicData>
            </a:graphic>
          </wp:inline>
        </w:drawing>
      </w:r>
    </w:p>
    <w:p w14:paraId="3C098C89" w14:textId="7F06E786" w:rsidR="00FA7EC7" w:rsidRDefault="007A3836" w:rsidP="007A3836">
      <w:pPr>
        <w:pStyle w:val="Caption"/>
        <w:jc w:val="both"/>
      </w:pPr>
      <w:bookmarkStart w:id="295" w:name="_Ref384395857"/>
      <w:bookmarkStart w:id="296" w:name="_Toc386295486"/>
      <w:r>
        <w:t xml:space="preserve">Figure </w:t>
      </w:r>
      <w:r w:rsidR="00FF05FE">
        <w:fldChar w:fldCharType="begin"/>
      </w:r>
      <w:r w:rsidR="00FF05FE">
        <w:instrText xml:space="preserve"> STYLEREF 1 \s </w:instrText>
      </w:r>
      <w:r w:rsidR="00FF05FE">
        <w:fldChar w:fldCharType="separate"/>
      </w:r>
      <w:r w:rsidR="00CF13C3">
        <w:rPr>
          <w:noProof/>
        </w:rPr>
        <w:t>A</w:t>
      </w:r>
      <w:r w:rsidR="00FF05FE">
        <w:fldChar w:fldCharType="end"/>
      </w:r>
      <w:r w:rsidR="00FF05FE">
        <w:noBreakHyphen/>
      </w:r>
      <w:r w:rsidR="00FF05FE">
        <w:fldChar w:fldCharType="begin"/>
      </w:r>
      <w:r w:rsidR="00FF05FE">
        <w:instrText xml:space="preserve"> SEQ Figure \* ARABIC \s 1 </w:instrText>
      </w:r>
      <w:r w:rsidR="00FF05FE">
        <w:fldChar w:fldCharType="separate"/>
      </w:r>
      <w:r w:rsidR="00CF13C3">
        <w:rPr>
          <w:noProof/>
        </w:rPr>
        <w:t>4</w:t>
      </w:r>
      <w:r w:rsidR="00FF05FE">
        <w:fldChar w:fldCharType="end"/>
      </w:r>
      <w:bookmarkEnd w:id="295"/>
      <w:r>
        <w:t xml:space="preserve">: Purine metabolism for HamFAS annotated yeast proteins. Green highlighted boxes are </w:t>
      </w:r>
      <w:r w:rsidR="00470777">
        <w:t xml:space="preserve">yeast </w:t>
      </w:r>
      <w:r>
        <w:t>proteins</w:t>
      </w:r>
      <w:r w:rsidR="00470777">
        <w:t xml:space="preserve"> already</w:t>
      </w:r>
      <w:r>
        <w:t xml:space="preserve"> present in the KEGG database. Red boxes are complementary proteins from the HamFAS-only </w:t>
      </w:r>
      <w:r w:rsidR="00932B1F">
        <w:t>annotation</w:t>
      </w:r>
      <w:r>
        <w:t>.</w:t>
      </w:r>
      <w:r w:rsidR="00293EFA">
        <w:t xml:space="preserve"> The pathway scheme was obtained from KEGG.</w:t>
      </w:r>
      <w:bookmarkEnd w:id="296"/>
    </w:p>
    <w:p w14:paraId="33A06011" w14:textId="77777777" w:rsidR="002B153A" w:rsidRPr="002B153A" w:rsidRDefault="002B153A" w:rsidP="002B153A"/>
    <w:p w14:paraId="181FC374" w14:textId="77777777" w:rsidR="00C13985" w:rsidRDefault="00FA7EC7" w:rsidP="00C13985">
      <w:pPr>
        <w:keepNext/>
        <w:spacing w:after="0" w:line="360" w:lineRule="auto"/>
        <w:jc w:val="both"/>
      </w:pPr>
      <w:r w:rsidRPr="00076E91">
        <w:rPr>
          <w:noProof/>
          <w:szCs w:val="24"/>
        </w:rPr>
        <w:lastRenderedPageBreak/>
        <w:drawing>
          <wp:inline distT="0" distB="0" distL="0" distR="0" wp14:anchorId="0D4A9D23" wp14:editId="1EE4A864">
            <wp:extent cx="5387586" cy="343344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trvinh:Desktop:WORK:koAnnotation:toolValidation:pathwayCheck_hamfasOnly_sacce:sce00240_pyrimidine metaboslism.png"/>
                    <pic:cNvPicPr>
                      <a:picLocks noChangeAspect="1" noChangeArrowheads="1"/>
                    </pic:cNvPicPr>
                  </pic:nvPicPr>
                  <pic:blipFill>
                    <a:blip r:embed="rId65">
                      <a:extLst>
                        <a:ext uri="{28A0092B-C50C-407E-A947-70E740481C1C}">
                          <a14:useLocalDpi xmlns:a14="http://schemas.microsoft.com/office/drawing/2010/main" val="0"/>
                        </a:ext>
                      </a:extLst>
                    </a:blip>
                    <a:stretch>
                      <a:fillRect/>
                    </a:stretch>
                  </pic:blipFill>
                  <pic:spPr bwMode="auto">
                    <a:xfrm>
                      <a:off x="0" y="0"/>
                      <a:ext cx="5387586" cy="3433445"/>
                    </a:xfrm>
                    <a:prstGeom prst="rect">
                      <a:avLst/>
                    </a:prstGeom>
                    <a:noFill/>
                    <a:ln>
                      <a:noFill/>
                    </a:ln>
                  </pic:spPr>
                </pic:pic>
              </a:graphicData>
            </a:graphic>
          </wp:inline>
        </w:drawing>
      </w:r>
    </w:p>
    <w:p w14:paraId="55613909" w14:textId="128BE71A" w:rsidR="00FA7EC7" w:rsidRDefault="00C13985" w:rsidP="00C13985">
      <w:pPr>
        <w:pStyle w:val="Caption"/>
        <w:jc w:val="both"/>
      </w:pPr>
      <w:bookmarkStart w:id="297" w:name="_Ref384395862"/>
      <w:bookmarkStart w:id="298" w:name="_Toc386295487"/>
      <w:r>
        <w:t xml:space="preserve">Figure </w:t>
      </w:r>
      <w:r w:rsidR="00FF05FE">
        <w:fldChar w:fldCharType="begin"/>
      </w:r>
      <w:r w:rsidR="00FF05FE">
        <w:instrText xml:space="preserve"> STYLEREF 1 \s </w:instrText>
      </w:r>
      <w:r w:rsidR="00FF05FE">
        <w:fldChar w:fldCharType="separate"/>
      </w:r>
      <w:r w:rsidR="00CF13C3">
        <w:rPr>
          <w:noProof/>
        </w:rPr>
        <w:t>A</w:t>
      </w:r>
      <w:r w:rsidR="00FF05FE">
        <w:fldChar w:fldCharType="end"/>
      </w:r>
      <w:r w:rsidR="00FF05FE">
        <w:noBreakHyphen/>
      </w:r>
      <w:r w:rsidR="00FF05FE">
        <w:fldChar w:fldCharType="begin"/>
      </w:r>
      <w:r w:rsidR="00FF05FE">
        <w:instrText xml:space="preserve"> SEQ Figure \* ARABIC \s 1 </w:instrText>
      </w:r>
      <w:r w:rsidR="00FF05FE">
        <w:fldChar w:fldCharType="separate"/>
      </w:r>
      <w:r w:rsidR="00CF13C3">
        <w:rPr>
          <w:noProof/>
        </w:rPr>
        <w:t>5</w:t>
      </w:r>
      <w:r w:rsidR="00FF05FE">
        <w:fldChar w:fldCharType="end"/>
      </w:r>
      <w:bookmarkEnd w:id="297"/>
      <w:r>
        <w:t xml:space="preserve">: Pyrimidine metabolism for HamFAS annotated yeast proteins. Green highlighted boxes are </w:t>
      </w:r>
      <w:r w:rsidR="0041585D">
        <w:t xml:space="preserve">yeast </w:t>
      </w:r>
      <w:r>
        <w:t>proteins</w:t>
      </w:r>
      <w:r w:rsidR="00ED443C">
        <w:t xml:space="preserve"> already</w:t>
      </w:r>
      <w:r>
        <w:t xml:space="preserve"> present in the KEGG database. Red boxes are complementary proteins from the HamFAS-only </w:t>
      </w:r>
      <w:r w:rsidR="00932B1F">
        <w:t>annotation</w:t>
      </w:r>
      <w:r>
        <w:t>.</w:t>
      </w:r>
      <w:r w:rsidR="00293EFA">
        <w:t xml:space="preserve"> The pathway scheme was obtained from KEGG.</w:t>
      </w:r>
      <w:bookmarkEnd w:id="298"/>
    </w:p>
    <w:p w14:paraId="47925C37" w14:textId="77777777" w:rsidR="00A20722" w:rsidRPr="00A20722" w:rsidRDefault="00A20722" w:rsidP="00A20722"/>
    <w:p w14:paraId="294F09C0" w14:textId="77777777" w:rsidR="0007274F" w:rsidRDefault="00FA7EC7" w:rsidP="0007274F">
      <w:pPr>
        <w:keepNext/>
        <w:spacing w:after="0" w:line="360" w:lineRule="auto"/>
        <w:jc w:val="both"/>
      </w:pPr>
      <w:r w:rsidRPr="00076E91">
        <w:rPr>
          <w:noProof/>
          <w:szCs w:val="24"/>
        </w:rPr>
        <w:drawing>
          <wp:inline distT="0" distB="0" distL="0" distR="0" wp14:anchorId="443141E3" wp14:editId="0A000C9A">
            <wp:extent cx="5390285" cy="3221990"/>
            <wp:effectExtent l="0" t="0" r="0"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trvinh:Desktop:WORK:koAnnotation:toolValidation:pathwayCheck_hamfasOnly_sacce:sce00562_inosital phosphate metabolism.png"/>
                    <pic:cNvPicPr>
                      <a:picLocks noChangeAspect="1" noChangeArrowheads="1"/>
                    </pic:cNvPicPr>
                  </pic:nvPicPr>
                  <pic:blipFill>
                    <a:blip r:embed="rId66">
                      <a:extLst>
                        <a:ext uri="{28A0092B-C50C-407E-A947-70E740481C1C}">
                          <a14:useLocalDpi xmlns:a14="http://schemas.microsoft.com/office/drawing/2010/main" val="0"/>
                        </a:ext>
                      </a:extLst>
                    </a:blip>
                    <a:stretch>
                      <a:fillRect/>
                    </a:stretch>
                  </pic:blipFill>
                  <pic:spPr bwMode="auto">
                    <a:xfrm>
                      <a:off x="0" y="0"/>
                      <a:ext cx="5390285" cy="3221990"/>
                    </a:xfrm>
                    <a:prstGeom prst="rect">
                      <a:avLst/>
                    </a:prstGeom>
                    <a:noFill/>
                    <a:ln>
                      <a:noFill/>
                    </a:ln>
                  </pic:spPr>
                </pic:pic>
              </a:graphicData>
            </a:graphic>
          </wp:inline>
        </w:drawing>
      </w:r>
    </w:p>
    <w:p w14:paraId="0DD6033C" w14:textId="07F2B011" w:rsidR="00FA7EC7" w:rsidRDefault="0007274F" w:rsidP="0007274F">
      <w:pPr>
        <w:pStyle w:val="Caption"/>
        <w:jc w:val="both"/>
      </w:pPr>
      <w:bookmarkStart w:id="299" w:name="_Ref384395863"/>
      <w:bookmarkStart w:id="300" w:name="_Toc386295488"/>
      <w:r>
        <w:t xml:space="preserve">Figure </w:t>
      </w:r>
      <w:r w:rsidR="00FF05FE">
        <w:fldChar w:fldCharType="begin"/>
      </w:r>
      <w:r w:rsidR="00FF05FE">
        <w:instrText xml:space="preserve"> STYLEREF 1 \s </w:instrText>
      </w:r>
      <w:r w:rsidR="00FF05FE">
        <w:fldChar w:fldCharType="separate"/>
      </w:r>
      <w:r w:rsidR="00CF13C3">
        <w:rPr>
          <w:noProof/>
        </w:rPr>
        <w:t>A</w:t>
      </w:r>
      <w:r w:rsidR="00FF05FE">
        <w:fldChar w:fldCharType="end"/>
      </w:r>
      <w:r w:rsidR="00FF05FE">
        <w:noBreakHyphen/>
      </w:r>
      <w:r w:rsidR="00FF05FE">
        <w:fldChar w:fldCharType="begin"/>
      </w:r>
      <w:r w:rsidR="00FF05FE">
        <w:instrText xml:space="preserve"> SEQ Figure \* ARABIC \s 1 </w:instrText>
      </w:r>
      <w:r w:rsidR="00FF05FE">
        <w:fldChar w:fldCharType="separate"/>
      </w:r>
      <w:r w:rsidR="00CF13C3">
        <w:rPr>
          <w:noProof/>
        </w:rPr>
        <w:t>6</w:t>
      </w:r>
      <w:r w:rsidR="00FF05FE">
        <w:fldChar w:fldCharType="end"/>
      </w:r>
      <w:bookmarkEnd w:id="299"/>
      <w:r>
        <w:t>: Inositol phosphate metabolism for HamFAS annotated yeast proteins. Green highlighted boxes are yeast proteins already present in the KEGG database. Red boxes are complementary proteins from the HamFAS-only annotation. The pathway scheme was obtained from KEGG.</w:t>
      </w:r>
      <w:bookmarkEnd w:id="300"/>
    </w:p>
    <w:p w14:paraId="54E87488" w14:textId="77777777" w:rsidR="00A20722" w:rsidRPr="00A20722" w:rsidRDefault="00A20722" w:rsidP="00A20722"/>
    <w:p w14:paraId="59163BFE" w14:textId="77777777" w:rsidR="00FA5A52" w:rsidRDefault="00FA7EC7" w:rsidP="00FA5A52">
      <w:pPr>
        <w:keepNext/>
        <w:spacing w:after="0" w:line="360" w:lineRule="auto"/>
        <w:jc w:val="both"/>
      </w:pPr>
      <w:r w:rsidRPr="00076E91">
        <w:rPr>
          <w:noProof/>
          <w:szCs w:val="24"/>
        </w:rPr>
        <w:lastRenderedPageBreak/>
        <w:drawing>
          <wp:inline distT="0" distB="0" distL="0" distR="0" wp14:anchorId="572A970E" wp14:editId="17F1E6F4">
            <wp:extent cx="5388610" cy="3907790"/>
            <wp:effectExtent l="0" t="0" r="0" b="3810"/>
            <wp:docPr id="66" name="Picture 66" descr="Macintosh HD:Users:trvinh:Desktop:WORK:koAnnotation:toolValidation:pathwayCheck_hamfasOnly_sacce:sce04070_phosphatidylinositol signaling sys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trvinh:Desktop:WORK:koAnnotation:toolValidation:pathwayCheck_hamfasOnly_sacce:sce04070_phosphatidylinositol signaling system.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388610" cy="3907790"/>
                    </a:xfrm>
                    <a:prstGeom prst="rect">
                      <a:avLst/>
                    </a:prstGeom>
                    <a:noFill/>
                    <a:ln>
                      <a:noFill/>
                    </a:ln>
                  </pic:spPr>
                </pic:pic>
              </a:graphicData>
            </a:graphic>
          </wp:inline>
        </w:drawing>
      </w:r>
    </w:p>
    <w:p w14:paraId="6646DD07" w14:textId="10032FB2" w:rsidR="00FA7EC7" w:rsidRPr="00076E91" w:rsidRDefault="00FA5A52" w:rsidP="00FA5A52">
      <w:pPr>
        <w:pStyle w:val="Caption"/>
        <w:jc w:val="both"/>
        <w:rPr>
          <w:szCs w:val="24"/>
        </w:rPr>
      </w:pPr>
      <w:bookmarkStart w:id="301" w:name="_Ref384395865"/>
      <w:bookmarkStart w:id="302" w:name="_Toc386295489"/>
      <w:r>
        <w:t xml:space="preserve">Figure </w:t>
      </w:r>
      <w:r w:rsidR="00FF05FE">
        <w:fldChar w:fldCharType="begin"/>
      </w:r>
      <w:r w:rsidR="00FF05FE">
        <w:instrText xml:space="preserve"> STYLEREF 1 \s </w:instrText>
      </w:r>
      <w:r w:rsidR="00FF05FE">
        <w:fldChar w:fldCharType="separate"/>
      </w:r>
      <w:r w:rsidR="00CF13C3">
        <w:rPr>
          <w:noProof/>
        </w:rPr>
        <w:t>A</w:t>
      </w:r>
      <w:r w:rsidR="00FF05FE">
        <w:fldChar w:fldCharType="end"/>
      </w:r>
      <w:r w:rsidR="00FF05FE">
        <w:noBreakHyphen/>
      </w:r>
      <w:r w:rsidR="00FF05FE">
        <w:fldChar w:fldCharType="begin"/>
      </w:r>
      <w:r w:rsidR="00FF05FE">
        <w:instrText xml:space="preserve"> SEQ Figure \* ARABIC \s 1 </w:instrText>
      </w:r>
      <w:r w:rsidR="00FF05FE">
        <w:fldChar w:fldCharType="separate"/>
      </w:r>
      <w:r w:rsidR="00CF13C3">
        <w:rPr>
          <w:noProof/>
        </w:rPr>
        <w:t>7</w:t>
      </w:r>
      <w:r w:rsidR="00FF05FE">
        <w:fldChar w:fldCharType="end"/>
      </w:r>
      <w:bookmarkEnd w:id="301"/>
      <w:r>
        <w:t>: Phosphatid</w:t>
      </w:r>
      <w:r w:rsidR="00EA0903">
        <w:t>ylinositol signaling system</w:t>
      </w:r>
      <w:r>
        <w:t xml:space="preserve"> for HamFAS annotated yeast proteins. Green highlighted boxes are yeast proteins already present in the KEGG database. Red boxes are complementary proteins from the HamFAS-only annotation. The pathway scheme was obtained from KEGG.</w:t>
      </w:r>
      <w:bookmarkEnd w:id="302"/>
    </w:p>
    <w:p w14:paraId="1469DB2A" w14:textId="77777777" w:rsidR="00FA7EC7" w:rsidRDefault="00FA7EC7" w:rsidP="008D799A">
      <w:pPr>
        <w:spacing w:after="0" w:line="360" w:lineRule="auto"/>
        <w:rPr>
          <w:szCs w:val="24"/>
        </w:rPr>
      </w:pPr>
    </w:p>
    <w:p w14:paraId="0872E1C2" w14:textId="77777777" w:rsidR="00386C41" w:rsidRPr="00076E91" w:rsidRDefault="00386C41" w:rsidP="00386C41">
      <w:pPr>
        <w:keepNext/>
        <w:spacing w:after="0" w:line="360" w:lineRule="auto"/>
        <w:rPr>
          <w:szCs w:val="24"/>
        </w:rPr>
      </w:pPr>
      <w:r w:rsidRPr="00076E91">
        <w:rPr>
          <w:noProof/>
          <w:szCs w:val="24"/>
        </w:rPr>
        <w:lastRenderedPageBreak/>
        <w:drawing>
          <wp:inline distT="0" distB="0" distL="0" distR="0" wp14:anchorId="00FC5903" wp14:editId="6BEF6E9A">
            <wp:extent cx="5375465" cy="3224520"/>
            <wp:effectExtent l="0" t="0" r="9525" b="190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hway_comparison_ko.pdf"/>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376424" cy="3225095"/>
                    </a:xfrm>
                    <a:prstGeom prst="rect">
                      <a:avLst/>
                    </a:prstGeom>
                  </pic:spPr>
                </pic:pic>
              </a:graphicData>
            </a:graphic>
          </wp:inline>
        </w:drawing>
      </w:r>
    </w:p>
    <w:p w14:paraId="12BA198D" w14:textId="51039B10" w:rsidR="00386C41" w:rsidRPr="00EF3117" w:rsidRDefault="00386C41" w:rsidP="00BA2B31">
      <w:pPr>
        <w:pStyle w:val="Caption"/>
        <w:spacing w:after="0" w:line="360" w:lineRule="auto"/>
        <w:jc w:val="both"/>
      </w:pPr>
      <w:bookmarkStart w:id="303" w:name="_Ref381628048"/>
      <w:bookmarkStart w:id="304" w:name="_Toc386295490"/>
      <w:r w:rsidRPr="00076E91">
        <w:t xml:space="preserve">Figure </w:t>
      </w:r>
      <w:r w:rsidR="00FF05FE">
        <w:fldChar w:fldCharType="begin"/>
      </w:r>
      <w:r w:rsidR="00FF05FE">
        <w:instrText xml:space="preserve"> STYLEREF 1 \s </w:instrText>
      </w:r>
      <w:r w:rsidR="00FF05FE">
        <w:fldChar w:fldCharType="separate"/>
      </w:r>
      <w:r w:rsidR="00CF13C3">
        <w:rPr>
          <w:noProof/>
        </w:rPr>
        <w:t>A</w:t>
      </w:r>
      <w:r w:rsidR="00FF05FE">
        <w:fldChar w:fldCharType="end"/>
      </w:r>
      <w:r w:rsidR="00FF05FE">
        <w:noBreakHyphen/>
      </w:r>
      <w:r w:rsidR="00FF05FE">
        <w:fldChar w:fldCharType="begin"/>
      </w:r>
      <w:r w:rsidR="00FF05FE">
        <w:instrText xml:space="preserve"> SEQ Figure \* ARABIC \s 1 </w:instrText>
      </w:r>
      <w:r w:rsidR="00FF05FE">
        <w:fldChar w:fldCharType="separate"/>
      </w:r>
      <w:r w:rsidR="00CF13C3">
        <w:rPr>
          <w:noProof/>
        </w:rPr>
        <w:t>8</w:t>
      </w:r>
      <w:r w:rsidR="00FF05FE">
        <w:fldChar w:fldCharType="end"/>
      </w:r>
      <w:bookmarkEnd w:id="303"/>
      <w:r w:rsidRPr="00076E91">
        <w:t xml:space="preserve">: Number of proteins </w:t>
      </w:r>
      <w:r>
        <w:t>participating in difference KEGG pathways. Colors denote taxa:</w:t>
      </w:r>
      <w:r w:rsidRPr="00076E91">
        <w:t xml:space="preserve"> </w:t>
      </w:r>
      <w:r>
        <w:t xml:space="preserve">dark </w:t>
      </w:r>
      <w:r w:rsidRPr="00076E91">
        <w:t>green for</w:t>
      </w:r>
      <w:r>
        <w:t xml:space="preserve"> the</w:t>
      </w:r>
      <w:r w:rsidRPr="00076E91">
        <w:t xml:space="preserve"> microsporidian LCA, orange for </w:t>
      </w:r>
      <w:r w:rsidRPr="008C2EF2">
        <w:rPr>
          <w:i/>
        </w:rPr>
        <w:t>E.cuniculi</w:t>
      </w:r>
      <w:r>
        <w:t xml:space="preserve">, </w:t>
      </w:r>
      <w:r w:rsidRPr="00076E91">
        <w:t xml:space="preserve">purple for </w:t>
      </w:r>
      <w:r w:rsidRPr="008C2EF2">
        <w:rPr>
          <w:i/>
        </w:rPr>
        <w:t>E.hellem</w:t>
      </w:r>
      <w:r w:rsidRPr="00076E91">
        <w:t xml:space="preserve">, pink for </w:t>
      </w:r>
      <w:r w:rsidRPr="00F522F4">
        <w:rPr>
          <w:i/>
        </w:rPr>
        <w:t>E.intestinalis</w:t>
      </w:r>
      <w:r w:rsidRPr="00076E91">
        <w:t xml:space="preserve">, </w:t>
      </w:r>
      <w:r>
        <w:t xml:space="preserve">light </w:t>
      </w:r>
      <w:r w:rsidRPr="00076E91">
        <w:t xml:space="preserve">green for </w:t>
      </w:r>
      <w:r w:rsidRPr="000B054B">
        <w:rPr>
          <w:i/>
        </w:rPr>
        <w:t>N.ceranae</w:t>
      </w:r>
      <w:r w:rsidRPr="00076E91">
        <w:t xml:space="preserve"> and yellow for </w:t>
      </w:r>
      <w:r w:rsidRPr="00551DC1">
        <w:rPr>
          <w:i/>
        </w:rPr>
        <w:t>S.cerevisiae</w:t>
      </w:r>
      <w:r>
        <w:t>.</w:t>
      </w:r>
      <w:bookmarkEnd w:id="304"/>
      <w:r w:rsidRPr="00076E91">
        <w:t xml:space="preserve"> </w:t>
      </w:r>
    </w:p>
    <w:p w14:paraId="6B36F6EB" w14:textId="77777777" w:rsidR="00317CE4" w:rsidRDefault="00317CE4" w:rsidP="00317CE4">
      <w:pPr>
        <w:spacing w:after="0" w:line="360" w:lineRule="auto"/>
        <w:rPr>
          <w:szCs w:val="24"/>
        </w:rPr>
      </w:pPr>
    </w:p>
    <w:p w14:paraId="36AB90A1" w14:textId="77777777" w:rsidR="00317CE4" w:rsidRDefault="00317CE4" w:rsidP="00317CE4">
      <w:pPr>
        <w:keepNext/>
        <w:spacing w:after="0" w:line="360" w:lineRule="auto"/>
      </w:pPr>
      <w:r>
        <w:rPr>
          <w:noProof/>
          <w:szCs w:val="24"/>
        </w:rPr>
        <w:drawing>
          <wp:inline distT="0" distB="0" distL="0" distR="0" wp14:anchorId="7C677953" wp14:editId="28A660B6">
            <wp:extent cx="5074920" cy="1880616"/>
            <wp:effectExtent l="0" t="0" r="508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_aaMeta.jpg"/>
                    <pic:cNvPicPr/>
                  </pic:nvPicPr>
                  <pic:blipFill>
                    <a:blip r:embed="rId69">
                      <a:extLst>
                        <a:ext uri="{28A0092B-C50C-407E-A947-70E740481C1C}">
                          <a14:useLocalDpi xmlns:a14="http://schemas.microsoft.com/office/drawing/2010/main" val="0"/>
                        </a:ext>
                      </a:extLst>
                    </a:blip>
                    <a:stretch>
                      <a:fillRect/>
                    </a:stretch>
                  </pic:blipFill>
                  <pic:spPr>
                    <a:xfrm>
                      <a:off x="0" y="0"/>
                      <a:ext cx="5074920" cy="1880616"/>
                    </a:xfrm>
                    <a:prstGeom prst="rect">
                      <a:avLst/>
                    </a:prstGeom>
                  </pic:spPr>
                </pic:pic>
              </a:graphicData>
            </a:graphic>
          </wp:inline>
        </w:drawing>
      </w:r>
    </w:p>
    <w:p w14:paraId="6ED842AF" w14:textId="718445FF" w:rsidR="00317CE4" w:rsidRDefault="00317CE4" w:rsidP="00BA2B31">
      <w:pPr>
        <w:pStyle w:val="Caption"/>
        <w:jc w:val="both"/>
        <w:rPr>
          <w:szCs w:val="24"/>
        </w:rPr>
      </w:pPr>
      <w:bookmarkStart w:id="305" w:name="_Ref384390503"/>
      <w:bookmarkStart w:id="306" w:name="_Toc386295491"/>
      <w:r>
        <w:t xml:space="preserve">Figure </w:t>
      </w:r>
      <w:r w:rsidR="00FF05FE">
        <w:fldChar w:fldCharType="begin"/>
      </w:r>
      <w:r w:rsidR="00FF05FE">
        <w:instrText xml:space="preserve"> STYLEREF 1 \s </w:instrText>
      </w:r>
      <w:r w:rsidR="00FF05FE">
        <w:fldChar w:fldCharType="separate"/>
      </w:r>
      <w:r w:rsidR="00CF13C3">
        <w:rPr>
          <w:noProof/>
        </w:rPr>
        <w:t>A</w:t>
      </w:r>
      <w:r w:rsidR="00FF05FE">
        <w:fldChar w:fldCharType="end"/>
      </w:r>
      <w:r w:rsidR="00FF05FE">
        <w:noBreakHyphen/>
      </w:r>
      <w:r w:rsidR="00FF05FE">
        <w:fldChar w:fldCharType="begin"/>
      </w:r>
      <w:r w:rsidR="00FF05FE">
        <w:instrText xml:space="preserve"> SEQ Figure \* ARABIC \s 1 </w:instrText>
      </w:r>
      <w:r w:rsidR="00FF05FE">
        <w:fldChar w:fldCharType="separate"/>
      </w:r>
      <w:r w:rsidR="00CF13C3">
        <w:rPr>
          <w:noProof/>
        </w:rPr>
        <w:t>9</w:t>
      </w:r>
      <w:r w:rsidR="00FF05FE">
        <w:fldChar w:fldCharType="end"/>
      </w:r>
      <w:bookmarkEnd w:id="305"/>
      <w:r>
        <w:t>: Scheme of some possible amino acid metabolisms in the microsporidian LCA. Red arrows indicate reactions that could be found only in the LCA, while solid black arrows are the one present in both LCA and extant microsporidia. Dashed black arrows are missing reactions.</w:t>
      </w:r>
      <w:bookmarkEnd w:id="306"/>
    </w:p>
    <w:p w14:paraId="79831760" w14:textId="77777777" w:rsidR="00317CE4" w:rsidRDefault="00317CE4" w:rsidP="00317CE4">
      <w:pPr>
        <w:keepNext/>
        <w:spacing w:after="0" w:line="360" w:lineRule="auto"/>
      </w:pPr>
      <w:r>
        <w:rPr>
          <w:noProof/>
          <w:szCs w:val="24"/>
        </w:rPr>
        <w:lastRenderedPageBreak/>
        <w:drawing>
          <wp:inline distT="0" distB="0" distL="0" distR="0" wp14:anchorId="11D8EDD4" wp14:editId="4A288AF9">
            <wp:extent cx="5169408" cy="2072640"/>
            <wp:effectExtent l="0" t="0" r="12700" b="1016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_lipidMeta.jpg"/>
                    <pic:cNvPicPr/>
                  </pic:nvPicPr>
                  <pic:blipFill>
                    <a:blip r:embed="rId70">
                      <a:extLst>
                        <a:ext uri="{28A0092B-C50C-407E-A947-70E740481C1C}">
                          <a14:useLocalDpi xmlns:a14="http://schemas.microsoft.com/office/drawing/2010/main" val="0"/>
                        </a:ext>
                      </a:extLst>
                    </a:blip>
                    <a:stretch>
                      <a:fillRect/>
                    </a:stretch>
                  </pic:blipFill>
                  <pic:spPr>
                    <a:xfrm>
                      <a:off x="0" y="0"/>
                      <a:ext cx="5169408" cy="2072640"/>
                    </a:xfrm>
                    <a:prstGeom prst="rect">
                      <a:avLst/>
                    </a:prstGeom>
                  </pic:spPr>
                </pic:pic>
              </a:graphicData>
            </a:graphic>
          </wp:inline>
        </w:drawing>
      </w:r>
    </w:p>
    <w:p w14:paraId="3524BBFB" w14:textId="4555D862" w:rsidR="00317CE4" w:rsidRDefault="00317CE4" w:rsidP="00BA2B31">
      <w:pPr>
        <w:pStyle w:val="Caption"/>
        <w:jc w:val="both"/>
      </w:pPr>
      <w:bookmarkStart w:id="307" w:name="_Ref384390516"/>
      <w:bookmarkStart w:id="308" w:name="_Toc386295492"/>
      <w:r>
        <w:t xml:space="preserve">Figure </w:t>
      </w:r>
      <w:r w:rsidR="00FF05FE">
        <w:fldChar w:fldCharType="begin"/>
      </w:r>
      <w:r w:rsidR="00FF05FE">
        <w:instrText xml:space="preserve"> STYLEREF 1 \s </w:instrText>
      </w:r>
      <w:r w:rsidR="00FF05FE">
        <w:fldChar w:fldCharType="separate"/>
      </w:r>
      <w:r w:rsidR="00CF13C3">
        <w:rPr>
          <w:noProof/>
        </w:rPr>
        <w:t>A</w:t>
      </w:r>
      <w:r w:rsidR="00FF05FE">
        <w:fldChar w:fldCharType="end"/>
      </w:r>
      <w:r w:rsidR="00FF05FE">
        <w:noBreakHyphen/>
      </w:r>
      <w:r w:rsidR="00FF05FE">
        <w:fldChar w:fldCharType="begin"/>
      </w:r>
      <w:r w:rsidR="00FF05FE">
        <w:instrText xml:space="preserve"> SEQ Figure \* ARABIC \s 1 </w:instrText>
      </w:r>
      <w:r w:rsidR="00FF05FE">
        <w:fldChar w:fldCharType="separate"/>
      </w:r>
      <w:r w:rsidR="00CF13C3">
        <w:rPr>
          <w:noProof/>
        </w:rPr>
        <w:t>10</w:t>
      </w:r>
      <w:r w:rsidR="00FF05FE">
        <w:fldChar w:fldCharType="end"/>
      </w:r>
      <w:bookmarkEnd w:id="307"/>
      <w:r>
        <w:t>: Scheme of glycerophospholipid metabolism in the microsporidia LCA. Red arrows indicate reactions that could be found only in the LCA, while solid black arrows are the one present in both LCA and extant microsporidia.</w:t>
      </w:r>
      <w:bookmarkEnd w:id="308"/>
    </w:p>
    <w:p w14:paraId="663A414A" w14:textId="77777777" w:rsidR="00196A8D" w:rsidRPr="00196A8D" w:rsidRDefault="00196A8D" w:rsidP="00196A8D"/>
    <w:p w14:paraId="5D4C5AA2" w14:textId="77777777" w:rsidR="00317CE4" w:rsidRDefault="00317CE4" w:rsidP="00317CE4">
      <w:pPr>
        <w:keepNext/>
        <w:spacing w:after="0" w:line="360" w:lineRule="auto"/>
      </w:pPr>
      <w:r>
        <w:rPr>
          <w:noProof/>
          <w:szCs w:val="24"/>
        </w:rPr>
        <w:drawing>
          <wp:inline distT="0" distB="0" distL="0" distR="0" wp14:anchorId="10684BB3" wp14:editId="0C2CD252">
            <wp:extent cx="5400040" cy="4321175"/>
            <wp:effectExtent l="0" t="0" r="1016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03440_GeneticInfoProcessing.png"/>
                    <pic:cNvPicPr/>
                  </pic:nvPicPr>
                  <pic:blipFill>
                    <a:blip r:embed="rId71">
                      <a:extLst>
                        <a:ext uri="{28A0092B-C50C-407E-A947-70E740481C1C}">
                          <a14:useLocalDpi xmlns:a14="http://schemas.microsoft.com/office/drawing/2010/main" val="0"/>
                        </a:ext>
                      </a:extLst>
                    </a:blip>
                    <a:stretch>
                      <a:fillRect/>
                    </a:stretch>
                  </pic:blipFill>
                  <pic:spPr>
                    <a:xfrm>
                      <a:off x="0" y="0"/>
                      <a:ext cx="5400040" cy="4321175"/>
                    </a:xfrm>
                    <a:prstGeom prst="rect">
                      <a:avLst/>
                    </a:prstGeom>
                  </pic:spPr>
                </pic:pic>
              </a:graphicData>
            </a:graphic>
          </wp:inline>
        </w:drawing>
      </w:r>
    </w:p>
    <w:p w14:paraId="553DD982" w14:textId="16213B04" w:rsidR="00317CE4" w:rsidRDefault="00317CE4" w:rsidP="00BA2B31">
      <w:pPr>
        <w:pStyle w:val="Caption"/>
        <w:jc w:val="both"/>
      </w:pPr>
      <w:bookmarkStart w:id="309" w:name="_Ref384391787"/>
      <w:bookmarkStart w:id="310" w:name="_Toc386295493"/>
      <w:r>
        <w:t xml:space="preserve">Figure </w:t>
      </w:r>
      <w:r w:rsidR="00FF05FE">
        <w:fldChar w:fldCharType="begin"/>
      </w:r>
      <w:r w:rsidR="00FF05FE">
        <w:instrText xml:space="preserve"> STYLEREF 1 \s </w:instrText>
      </w:r>
      <w:r w:rsidR="00FF05FE">
        <w:fldChar w:fldCharType="separate"/>
      </w:r>
      <w:r w:rsidR="00CF13C3">
        <w:rPr>
          <w:noProof/>
        </w:rPr>
        <w:t>A</w:t>
      </w:r>
      <w:r w:rsidR="00FF05FE">
        <w:fldChar w:fldCharType="end"/>
      </w:r>
      <w:r w:rsidR="00FF05FE">
        <w:noBreakHyphen/>
      </w:r>
      <w:r w:rsidR="00FF05FE">
        <w:fldChar w:fldCharType="begin"/>
      </w:r>
      <w:r w:rsidR="00FF05FE">
        <w:instrText xml:space="preserve"> SEQ Figure \* ARABIC \s 1 </w:instrText>
      </w:r>
      <w:r w:rsidR="00FF05FE">
        <w:fldChar w:fldCharType="separate"/>
      </w:r>
      <w:r w:rsidR="00CF13C3">
        <w:rPr>
          <w:noProof/>
        </w:rPr>
        <w:t>11</w:t>
      </w:r>
      <w:r w:rsidR="00FF05FE">
        <w:fldChar w:fldCharType="end"/>
      </w:r>
      <w:bookmarkEnd w:id="309"/>
      <w:r>
        <w:t xml:space="preserve">: Scheme of homologous recombination in the microsporidian LCA in comparison to 4 extant species. The mapped proteins are highlighted. The order of the color bars in each annotated proteins is: the microsporidia LCA, </w:t>
      </w:r>
      <w:r w:rsidRPr="00621811">
        <w:rPr>
          <w:i/>
        </w:rPr>
        <w:t>E.cuniculi</w:t>
      </w:r>
      <w:r>
        <w:t xml:space="preserve">, </w:t>
      </w:r>
      <w:r w:rsidRPr="00621811">
        <w:rPr>
          <w:i/>
        </w:rPr>
        <w:t>E.hellem</w:t>
      </w:r>
      <w:r>
        <w:t xml:space="preserve">, </w:t>
      </w:r>
      <w:r w:rsidRPr="00621811">
        <w:rPr>
          <w:i/>
        </w:rPr>
        <w:t>E.intestinalis</w:t>
      </w:r>
      <w:r>
        <w:t xml:space="preserve"> and </w:t>
      </w:r>
      <w:r w:rsidRPr="00621811">
        <w:rPr>
          <w:i/>
        </w:rPr>
        <w:t>N.ceranae</w:t>
      </w:r>
      <w:r>
        <w:t>.</w:t>
      </w:r>
      <w:r w:rsidR="0096111B">
        <w:t xml:space="preserve"> Image obtained from KEGG Mapper.</w:t>
      </w:r>
      <w:bookmarkEnd w:id="310"/>
    </w:p>
    <w:p w14:paraId="40CE3634" w14:textId="77777777" w:rsidR="00317CE4" w:rsidRDefault="00317CE4" w:rsidP="00317CE4">
      <w:pPr>
        <w:keepNext/>
      </w:pPr>
      <w:r>
        <w:rPr>
          <w:noProof/>
        </w:rPr>
        <w:lastRenderedPageBreak/>
        <w:drawing>
          <wp:inline distT="0" distB="0" distL="0" distR="0" wp14:anchorId="2E8D416C" wp14:editId="7C139776">
            <wp:extent cx="5400040" cy="5607685"/>
            <wp:effectExtent l="0" t="0" r="10160" b="571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03410_GeneticInfoProcessing.png"/>
                    <pic:cNvPicPr/>
                  </pic:nvPicPr>
                  <pic:blipFill>
                    <a:blip r:embed="rId72">
                      <a:extLst>
                        <a:ext uri="{28A0092B-C50C-407E-A947-70E740481C1C}">
                          <a14:useLocalDpi xmlns:a14="http://schemas.microsoft.com/office/drawing/2010/main" val="0"/>
                        </a:ext>
                      </a:extLst>
                    </a:blip>
                    <a:stretch>
                      <a:fillRect/>
                    </a:stretch>
                  </pic:blipFill>
                  <pic:spPr>
                    <a:xfrm>
                      <a:off x="0" y="0"/>
                      <a:ext cx="5400040" cy="5607685"/>
                    </a:xfrm>
                    <a:prstGeom prst="rect">
                      <a:avLst/>
                    </a:prstGeom>
                  </pic:spPr>
                </pic:pic>
              </a:graphicData>
            </a:graphic>
          </wp:inline>
        </w:drawing>
      </w:r>
    </w:p>
    <w:p w14:paraId="42024AE6" w14:textId="697A0BCE" w:rsidR="00317CE4" w:rsidRDefault="00317CE4" w:rsidP="00BA2B31">
      <w:pPr>
        <w:pStyle w:val="Caption"/>
        <w:jc w:val="both"/>
      </w:pPr>
      <w:bookmarkStart w:id="311" w:name="_Ref384391789"/>
      <w:bookmarkStart w:id="312" w:name="_Toc386295494"/>
      <w:r>
        <w:t xml:space="preserve">Figure </w:t>
      </w:r>
      <w:r w:rsidR="00FF05FE">
        <w:fldChar w:fldCharType="begin"/>
      </w:r>
      <w:r w:rsidR="00FF05FE">
        <w:instrText xml:space="preserve"> STYLEREF 1 \s </w:instrText>
      </w:r>
      <w:r w:rsidR="00FF05FE">
        <w:fldChar w:fldCharType="separate"/>
      </w:r>
      <w:r w:rsidR="00CF13C3">
        <w:rPr>
          <w:noProof/>
        </w:rPr>
        <w:t>A</w:t>
      </w:r>
      <w:r w:rsidR="00FF05FE">
        <w:fldChar w:fldCharType="end"/>
      </w:r>
      <w:r w:rsidR="00FF05FE">
        <w:noBreakHyphen/>
      </w:r>
      <w:r w:rsidR="00FF05FE">
        <w:fldChar w:fldCharType="begin"/>
      </w:r>
      <w:r w:rsidR="00FF05FE">
        <w:instrText xml:space="preserve"> SEQ Figure \* ARABIC \s 1 </w:instrText>
      </w:r>
      <w:r w:rsidR="00FF05FE">
        <w:fldChar w:fldCharType="separate"/>
      </w:r>
      <w:r w:rsidR="00CF13C3">
        <w:rPr>
          <w:noProof/>
        </w:rPr>
        <w:t>12</w:t>
      </w:r>
      <w:r w:rsidR="00FF05FE">
        <w:fldChar w:fldCharType="end"/>
      </w:r>
      <w:bookmarkEnd w:id="311"/>
      <w:r>
        <w:t xml:space="preserve">: Scheme of base excision repair process in the microsporidian LCA in comparison to 4 extant species. The mapped proteins are highlighted. The order of the color bars in each annotated proteins is: the microsporidia LCA, </w:t>
      </w:r>
      <w:r w:rsidRPr="00621811">
        <w:rPr>
          <w:i/>
        </w:rPr>
        <w:t>E.cuniculi</w:t>
      </w:r>
      <w:r>
        <w:t xml:space="preserve">, </w:t>
      </w:r>
      <w:r w:rsidRPr="00621811">
        <w:rPr>
          <w:i/>
        </w:rPr>
        <w:t>E.hellem</w:t>
      </w:r>
      <w:r>
        <w:t xml:space="preserve">, </w:t>
      </w:r>
      <w:r w:rsidRPr="00621811">
        <w:rPr>
          <w:i/>
        </w:rPr>
        <w:t>E.intestinalis</w:t>
      </w:r>
      <w:r>
        <w:t xml:space="preserve"> and </w:t>
      </w:r>
      <w:r w:rsidRPr="00621811">
        <w:rPr>
          <w:i/>
        </w:rPr>
        <w:t>N.ceranae</w:t>
      </w:r>
      <w:r>
        <w:t>.</w:t>
      </w:r>
      <w:r w:rsidR="0096111B">
        <w:t xml:space="preserve"> Image obtained from KEGG Mapper.</w:t>
      </w:r>
      <w:bookmarkEnd w:id="312"/>
    </w:p>
    <w:p w14:paraId="6D002382" w14:textId="77777777" w:rsidR="00317CE4" w:rsidRDefault="00317CE4" w:rsidP="00317CE4">
      <w:pPr>
        <w:keepNext/>
      </w:pPr>
      <w:r>
        <w:rPr>
          <w:noProof/>
        </w:rPr>
        <w:lastRenderedPageBreak/>
        <w:drawing>
          <wp:inline distT="0" distB="0" distL="0" distR="0" wp14:anchorId="16A671CC" wp14:editId="0A685031">
            <wp:extent cx="5400040" cy="3266440"/>
            <wp:effectExtent l="0" t="0" r="10160" b="1016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04218_CellularProcess.png"/>
                    <pic:cNvPicPr/>
                  </pic:nvPicPr>
                  <pic:blipFill>
                    <a:blip r:embed="rId73">
                      <a:extLst>
                        <a:ext uri="{28A0092B-C50C-407E-A947-70E740481C1C}">
                          <a14:useLocalDpi xmlns:a14="http://schemas.microsoft.com/office/drawing/2010/main" val="0"/>
                        </a:ext>
                      </a:extLst>
                    </a:blip>
                    <a:stretch>
                      <a:fillRect/>
                    </a:stretch>
                  </pic:blipFill>
                  <pic:spPr>
                    <a:xfrm>
                      <a:off x="0" y="0"/>
                      <a:ext cx="5400040" cy="3266440"/>
                    </a:xfrm>
                    <a:prstGeom prst="rect">
                      <a:avLst/>
                    </a:prstGeom>
                  </pic:spPr>
                </pic:pic>
              </a:graphicData>
            </a:graphic>
          </wp:inline>
        </w:drawing>
      </w:r>
    </w:p>
    <w:p w14:paraId="576C51C5" w14:textId="21E31593" w:rsidR="00507BD2" w:rsidRDefault="00317CE4" w:rsidP="00BA2B31">
      <w:pPr>
        <w:pStyle w:val="Caption"/>
        <w:jc w:val="both"/>
      </w:pPr>
      <w:bookmarkStart w:id="313" w:name="_Ref384391790"/>
      <w:bookmarkStart w:id="314" w:name="_Toc386295495"/>
      <w:r>
        <w:t xml:space="preserve">Figure </w:t>
      </w:r>
      <w:r w:rsidR="00FF05FE">
        <w:fldChar w:fldCharType="begin"/>
      </w:r>
      <w:r w:rsidR="00FF05FE">
        <w:instrText xml:space="preserve"> STYLEREF 1 \s </w:instrText>
      </w:r>
      <w:r w:rsidR="00FF05FE">
        <w:fldChar w:fldCharType="separate"/>
      </w:r>
      <w:r w:rsidR="00CF13C3">
        <w:rPr>
          <w:noProof/>
        </w:rPr>
        <w:t>A</w:t>
      </w:r>
      <w:r w:rsidR="00FF05FE">
        <w:fldChar w:fldCharType="end"/>
      </w:r>
      <w:r w:rsidR="00FF05FE">
        <w:noBreakHyphen/>
      </w:r>
      <w:r w:rsidR="00FF05FE">
        <w:fldChar w:fldCharType="begin"/>
      </w:r>
      <w:r w:rsidR="00FF05FE">
        <w:instrText xml:space="preserve"> SEQ Figure \* ARABIC \s 1 </w:instrText>
      </w:r>
      <w:r w:rsidR="00FF05FE">
        <w:fldChar w:fldCharType="separate"/>
      </w:r>
      <w:r w:rsidR="00CF13C3">
        <w:rPr>
          <w:noProof/>
        </w:rPr>
        <w:t>13</w:t>
      </w:r>
      <w:r w:rsidR="00FF05FE">
        <w:fldChar w:fldCharType="end"/>
      </w:r>
      <w:bookmarkEnd w:id="313"/>
      <w:r>
        <w:t xml:space="preserve">: Scheme of cellular </w:t>
      </w:r>
      <w:r w:rsidRPr="00DE1AD5">
        <w:t>senescence</w:t>
      </w:r>
      <w:r>
        <w:t xml:space="preserve"> pathway in the microsporidian LCA in comparison to 4 extant species. The mapped proteins are highlighted. The order of the color bars in each annotated proteins is: the microsporidia LCA, </w:t>
      </w:r>
      <w:r w:rsidRPr="00621811">
        <w:rPr>
          <w:i/>
        </w:rPr>
        <w:t>E.cuniculi</w:t>
      </w:r>
      <w:r>
        <w:t xml:space="preserve">, </w:t>
      </w:r>
      <w:r w:rsidRPr="00621811">
        <w:rPr>
          <w:i/>
        </w:rPr>
        <w:t>E.hellem</w:t>
      </w:r>
      <w:r>
        <w:t xml:space="preserve">, </w:t>
      </w:r>
      <w:r w:rsidRPr="00621811">
        <w:rPr>
          <w:i/>
        </w:rPr>
        <w:t>E.intestinalis</w:t>
      </w:r>
      <w:r>
        <w:t xml:space="preserve"> and </w:t>
      </w:r>
      <w:r w:rsidRPr="00621811">
        <w:rPr>
          <w:i/>
        </w:rPr>
        <w:t>N.ceranae</w:t>
      </w:r>
      <w:r>
        <w:t>.</w:t>
      </w:r>
      <w:r w:rsidR="0096111B">
        <w:t xml:space="preserve"> Image obtained from KEGG Mapper.</w:t>
      </w:r>
      <w:bookmarkEnd w:id="314"/>
    </w:p>
    <w:p w14:paraId="716422BA" w14:textId="77777777" w:rsidR="00E31650" w:rsidRDefault="00507BD2" w:rsidP="00507BD2">
      <w:pPr>
        <w:pStyle w:val="Caption"/>
        <w:rPr>
          <w:szCs w:val="24"/>
        </w:rPr>
        <w:sectPr w:rsidR="00E31650" w:rsidSect="00F013CE">
          <w:footnotePr>
            <w:pos w:val="beneathText"/>
          </w:footnotePr>
          <w:endnotePr>
            <w:numFmt w:val="decimal"/>
          </w:endnotePr>
          <w:pgSz w:w="11906" w:h="16838"/>
          <w:pgMar w:top="1418" w:right="1701" w:bottom="851" w:left="1701" w:header="709" w:footer="709" w:gutter="0"/>
          <w:cols w:space="708"/>
          <w:docGrid w:linePitch="360"/>
        </w:sectPr>
      </w:pPr>
      <w:r w:rsidRPr="00076E91">
        <w:rPr>
          <w:szCs w:val="24"/>
        </w:rPr>
        <w:t xml:space="preserve"> </w:t>
      </w:r>
    </w:p>
    <w:p w14:paraId="59E96E3D" w14:textId="0A8DF0BF" w:rsidR="00317CE4" w:rsidRDefault="00E31650" w:rsidP="00EB364B">
      <w:pPr>
        <w:pStyle w:val="Heading1"/>
        <w:numPr>
          <w:ilvl w:val="0"/>
          <w:numId w:val="0"/>
        </w:numPr>
        <w:jc w:val="both"/>
      </w:pPr>
      <w:bookmarkStart w:id="315" w:name="_Toc386295437"/>
      <w:r>
        <w:lastRenderedPageBreak/>
        <w:t>Acknowledgements</w:t>
      </w:r>
      <w:bookmarkEnd w:id="315"/>
    </w:p>
    <w:p w14:paraId="02598DE2" w14:textId="77777777" w:rsidR="00E31650" w:rsidRDefault="00E31650" w:rsidP="00EB364B">
      <w:pPr>
        <w:jc w:val="both"/>
      </w:pPr>
    </w:p>
    <w:p w14:paraId="03DC0A2D" w14:textId="77777777" w:rsidR="00FC26B3" w:rsidRDefault="00FC26B3" w:rsidP="00EB364B">
      <w:pPr>
        <w:jc w:val="both"/>
        <w:sectPr w:rsidR="00FC26B3" w:rsidSect="00F013CE">
          <w:footnotePr>
            <w:pos w:val="beneathText"/>
          </w:footnotePr>
          <w:endnotePr>
            <w:numFmt w:val="decimal"/>
          </w:endnotePr>
          <w:pgSz w:w="11906" w:h="16838"/>
          <w:pgMar w:top="1418" w:right="1701" w:bottom="851" w:left="1701" w:header="709" w:footer="709" w:gutter="0"/>
          <w:cols w:space="708"/>
          <w:docGrid w:linePitch="360"/>
        </w:sectPr>
      </w:pPr>
    </w:p>
    <w:p w14:paraId="5B26C4A7" w14:textId="1CD287FB" w:rsidR="00FC26B3" w:rsidRDefault="00FC26B3" w:rsidP="00236BF6">
      <w:pPr>
        <w:pStyle w:val="Heading1"/>
        <w:numPr>
          <w:ilvl w:val="0"/>
          <w:numId w:val="0"/>
        </w:numPr>
        <w:jc w:val="both"/>
      </w:pPr>
      <w:bookmarkStart w:id="316" w:name="_Toc386295438"/>
      <w:r>
        <w:lastRenderedPageBreak/>
        <w:t>Curriculum Vitae</w:t>
      </w:r>
      <w:bookmarkEnd w:id="316"/>
    </w:p>
    <w:p w14:paraId="14D03BD7" w14:textId="340ADFF6" w:rsidR="00D74793" w:rsidRPr="00076E91" w:rsidRDefault="00D74793" w:rsidP="00236BF6">
      <w:pPr>
        <w:jc w:val="both"/>
      </w:pPr>
    </w:p>
    <w:sectPr w:rsidR="00D74793" w:rsidRPr="00076E91" w:rsidSect="00F013CE">
      <w:footnotePr>
        <w:pos w:val="beneathText"/>
      </w:footnotePr>
      <w:endnotePr>
        <w:numFmt w:val="decimal"/>
      </w:endnotePr>
      <w:pgSz w:w="11906" w:h="16838"/>
      <w:pgMar w:top="1418" w:right="1701" w:bottom="851" w:left="1701" w:header="709" w:footer="709" w:gutter="0"/>
      <w:cols w:space="708"/>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0" w:author="Ingo Ebersberger" w:date="2018-04-10T20:34:00Z" w:initials="IE">
    <w:p w14:paraId="51F13429" w14:textId="635BEF50" w:rsidR="00431F33" w:rsidRDefault="00431F33">
      <w:pPr>
        <w:pStyle w:val="CommentText"/>
      </w:pPr>
      <w:r>
        <w:rPr>
          <w:rStyle w:val="CommentReference"/>
        </w:rPr>
        <w:annotationRef/>
      </w:r>
      <w:r>
        <w:t>Hm, let’s discus the title</w:t>
      </w:r>
    </w:p>
  </w:comment>
  <w:comment w:id="1" w:author="Ingo Ebersberger" w:date="2018-04-10T20:37:00Z" w:initials="IE">
    <w:p w14:paraId="4A04E002" w14:textId="0FA0DBE2" w:rsidR="00431F33" w:rsidRDefault="00431F33">
      <w:pPr>
        <w:pStyle w:val="CommentText"/>
      </w:pPr>
      <w:r>
        <w:rPr>
          <w:rStyle w:val="CommentReference"/>
        </w:rPr>
        <w:annotationRef/>
      </w:r>
      <w:r>
        <w:t xml:space="preserve">Hm, with 64 pages up to the refs is the thesis very, if not too short. </w:t>
      </w:r>
    </w:p>
  </w:comment>
  <w:comment w:id="16" w:author="Ingo Ebersberger" w:date="2018-04-23T14:18:00Z" w:initials="IE">
    <w:p w14:paraId="27687F03" w14:textId="77777777" w:rsidR="00431F33" w:rsidRDefault="00431F33" w:rsidP="005442EB">
      <w:pPr>
        <w:pStyle w:val="CommentText"/>
      </w:pPr>
      <w:r>
        <w:rPr>
          <w:rStyle w:val="CommentReference"/>
        </w:rPr>
        <w:annotationRef/>
      </w:r>
      <w:r>
        <w:t>You can elaborate this a bit. In particular, there are more recent publications covering the topic of LBA. Does the Felsenstein paper refer to LBA in the context of maximum likelihood or distance? I don’t recall</w:t>
      </w:r>
    </w:p>
  </w:comment>
  <w:comment w:id="18" w:author="Ingo Ebersberger" w:date="2018-04-12T18:14:00Z" w:initials="IE">
    <w:p w14:paraId="3C86D863" w14:textId="77777777" w:rsidR="00431F33" w:rsidRDefault="00431F33" w:rsidP="005442EB">
      <w:pPr>
        <w:pStyle w:val="CommentText"/>
      </w:pPr>
      <w:r>
        <w:rPr>
          <w:rStyle w:val="CommentReference"/>
        </w:rPr>
        <w:annotationRef/>
      </w:r>
      <w:r>
        <w:t>Largest or large?</w:t>
      </w:r>
    </w:p>
  </w:comment>
  <w:comment w:id="19" w:author="V" w:date="2018-04-12T18:14:00Z" w:initials="V">
    <w:p w14:paraId="1C2831B2" w14:textId="77777777" w:rsidR="00431F33" w:rsidRPr="004A7CCF" w:rsidRDefault="00431F33" w:rsidP="005442EB">
      <w:pPr>
        <w:widowControl w:val="0"/>
        <w:autoSpaceDE w:val="0"/>
        <w:autoSpaceDN w:val="0"/>
        <w:adjustRightInd w:val="0"/>
        <w:spacing w:after="240" w:line="520" w:lineRule="atLeast"/>
        <w:rPr>
          <w:rFonts w:ascii="Times" w:hAnsi="Times" w:cs="Times"/>
          <w:color w:val="000000"/>
          <w:szCs w:val="24"/>
        </w:rPr>
      </w:pPr>
      <w:r>
        <w:rPr>
          <w:rStyle w:val="CommentReference"/>
        </w:rPr>
        <w:annotationRef/>
      </w:r>
      <w:proofErr w:type="gramStart"/>
      <w:r>
        <w:t>the</w:t>
      </w:r>
      <w:proofErr w:type="gramEnd"/>
      <w:r>
        <w:t xml:space="preserve"> "largest", since RNA polymerase II has 12 subunits. The title of the paper is: "</w:t>
      </w:r>
      <w:r w:rsidRPr="004A7CCF">
        <w:rPr>
          <w:rFonts w:ascii="Century" w:hAnsi="Century" w:cs="Century"/>
          <w:color w:val="000000"/>
          <w:sz w:val="42"/>
          <w:szCs w:val="42"/>
        </w:rPr>
        <w:t xml:space="preserve"> </w:t>
      </w:r>
      <w:r>
        <w:rPr>
          <w:rFonts w:ascii="Century" w:hAnsi="Century" w:cs="Century"/>
          <w:color w:val="000000"/>
          <w:sz w:val="42"/>
          <w:szCs w:val="42"/>
        </w:rPr>
        <w:t>Microsporidia are related to Fungi: Evidence from the largest subunit of RNA polymerase II and other proteins"</w:t>
      </w:r>
    </w:p>
  </w:comment>
  <w:comment w:id="23" w:author="Ingo Ebersberger" w:date="2018-04-10T21:16:00Z" w:initials="IE">
    <w:p w14:paraId="7CB95EC4" w14:textId="036F32CC" w:rsidR="00431F33" w:rsidRDefault="00431F33">
      <w:pPr>
        <w:pStyle w:val="CommentText"/>
      </w:pPr>
      <w:r>
        <w:rPr>
          <w:rStyle w:val="CommentReference"/>
        </w:rPr>
        <w:annotationRef/>
      </w:r>
      <w:r>
        <w:t xml:space="preserve">The paragraph is a bit disorganized. First. Finish the genome size aspect, then you can move on to the eukaryotic characteristics, and eventually you can touch on the topic of genome reduction. </w:t>
      </w:r>
    </w:p>
  </w:comment>
  <w:comment w:id="26" w:author="Ingo Ebersberger" w:date="2018-04-10T21:32:00Z" w:initials="IE">
    <w:p w14:paraId="565CBFED" w14:textId="3F7BD879" w:rsidR="00431F33" w:rsidRDefault="00431F33">
      <w:pPr>
        <w:pStyle w:val="CommentText"/>
      </w:pPr>
      <w:r>
        <w:rPr>
          <w:rStyle w:val="CommentReference"/>
        </w:rPr>
        <w:annotationRef/>
      </w:r>
      <w:r>
        <w:t>You should try to elaborate the open questions more in the previous sections. What is the problem, what is missing, and so forth. By doing so, you would better prepare for this to do list.</w:t>
      </w:r>
    </w:p>
  </w:comment>
  <w:comment w:id="27" w:author="Ingo Ebersberger" w:date="2018-04-11T11:01:00Z" w:initials="IE">
    <w:p w14:paraId="36E44C08" w14:textId="2CB26279" w:rsidR="00431F33" w:rsidRDefault="00431F33">
      <w:pPr>
        <w:pStyle w:val="CommentText"/>
      </w:pPr>
      <w:r>
        <w:rPr>
          <w:rStyle w:val="CommentReference"/>
        </w:rPr>
        <w:annotationRef/>
      </w:r>
      <w:r>
        <w:t>You need a different title here. This does not read good. What are the open questions, and what do you address?</w:t>
      </w:r>
    </w:p>
    <w:p w14:paraId="12D6580B" w14:textId="77777777" w:rsidR="00431F33" w:rsidRDefault="00431F33">
      <w:pPr>
        <w:pStyle w:val="CommentText"/>
      </w:pPr>
    </w:p>
    <w:p w14:paraId="43FC6B3F" w14:textId="4B60C3EC" w:rsidR="00431F33" w:rsidRDefault="00431F33">
      <w:pPr>
        <w:pStyle w:val="CommentText"/>
      </w:pPr>
      <w:r>
        <w:t>Moreover, I think the intro is not complete. See the following page for further info</w:t>
      </w:r>
    </w:p>
    <w:p w14:paraId="455790F4" w14:textId="3DE0E4AC" w:rsidR="00431F33" w:rsidRDefault="00431F33">
      <w:pPr>
        <w:pStyle w:val="CommentText"/>
      </w:pPr>
      <w:r w:rsidRPr="007342D1">
        <w:t>https://web.stanford.edu/group/parasites/ParaSites2006/Microsporidiosis/microsporidia1.html</w:t>
      </w:r>
    </w:p>
  </w:comment>
  <w:comment w:id="28" w:author="Ingo Ebersberger" w:date="2018-04-11T21:48:00Z" w:initials="IE">
    <w:p w14:paraId="35FA1E25" w14:textId="3BE7A29D" w:rsidR="00431F33" w:rsidRDefault="00431F33">
      <w:pPr>
        <w:pStyle w:val="CommentText"/>
      </w:pPr>
      <w:r>
        <w:rPr>
          <w:rStyle w:val="CommentReference"/>
        </w:rPr>
        <w:annotationRef/>
      </w:r>
      <w:proofErr w:type="gramStart"/>
      <w:r>
        <w:t>nice</w:t>
      </w:r>
      <w:proofErr w:type="gramEnd"/>
    </w:p>
  </w:comment>
  <w:comment w:id="30" w:author="Ingo Ebersberger" w:date="2018-04-11T21:49:00Z" w:initials="IE">
    <w:p w14:paraId="07F06069" w14:textId="0862969F" w:rsidR="00431F33" w:rsidRDefault="00431F33">
      <w:pPr>
        <w:pStyle w:val="CommentText"/>
      </w:pPr>
      <w:r>
        <w:rPr>
          <w:rStyle w:val="CommentReference"/>
        </w:rPr>
        <w:annotationRef/>
      </w:r>
      <w:r>
        <w:t>I’m sure you did other things as well. Genes shared only with fungi, with animals, with both, old genes - &gt; remember, the idea was that microsporidia have retained mainly genes that no other eukaryote is allowed to lose, etc.</w:t>
      </w:r>
    </w:p>
  </w:comment>
  <w:comment w:id="29" w:author="V" w:date="2018-04-25T17:08:00Z" w:initials="V">
    <w:p w14:paraId="1A17CEA9" w14:textId="622A0055" w:rsidR="00CF13C3" w:rsidRDefault="00CF13C3">
      <w:pPr>
        <w:pStyle w:val="CommentText"/>
      </w:pPr>
      <w:r>
        <w:rPr>
          <w:rStyle w:val="CommentReference"/>
        </w:rPr>
        <w:annotationRef/>
      </w:r>
      <w:proofErr w:type="gramStart"/>
      <w:r>
        <w:t>combine</w:t>
      </w:r>
      <w:proofErr w:type="gramEnd"/>
      <w:r>
        <w:t xml:space="preserve"> with chapter 2</w:t>
      </w:r>
    </w:p>
  </w:comment>
  <w:comment w:id="33" w:author="Ingo Ebersberger" w:date="2018-04-11T21:55:00Z" w:initials="IE">
    <w:p w14:paraId="19FEAFBA" w14:textId="4BB59CB4" w:rsidR="00431F33" w:rsidRDefault="00431F33">
      <w:pPr>
        <w:pStyle w:val="CommentText"/>
      </w:pPr>
      <w:r>
        <w:rPr>
          <w:rStyle w:val="CommentReference"/>
        </w:rPr>
        <w:annotationRef/>
      </w:r>
      <w:r>
        <w:t>This introduction is not an introduction, to be honest. It is only 7 lines…</w:t>
      </w:r>
    </w:p>
    <w:p w14:paraId="5843D9DC" w14:textId="3ACCBE73" w:rsidR="00431F33" w:rsidRDefault="00431F33">
      <w:pPr>
        <w:pStyle w:val="CommentText"/>
      </w:pPr>
      <w:r>
        <w:t xml:space="preserve">What is an LCA set, how do you infer LCA sets, why are we interested in LCA sets, does anything like this has been done on microsporida, Why is it relevant, reconstruction of the ancient metabolism, when did compaction start, was the LCA of the microsporidia already compact, or did we have different compaction events on the individual lineages. Different gene numbers in different species, and effect of lineage specific gene expansion, or lineage specific retention of old genes. We have so many things that can be introduced here that all link to the LCA set. </w:t>
      </w:r>
    </w:p>
  </w:comment>
  <w:comment w:id="50" w:author="Ingo Ebersberger" w:date="2018-04-24T02:15:00Z" w:initials="IE">
    <w:p w14:paraId="61CE2F30" w14:textId="77777777" w:rsidR="00431F33" w:rsidRDefault="00431F33" w:rsidP="00314EC1">
      <w:pPr>
        <w:pStyle w:val="CommentText"/>
      </w:pPr>
      <w:r>
        <w:rPr>
          <w:rStyle w:val="CommentReference"/>
        </w:rPr>
        <w:annotationRef/>
      </w:r>
      <w:r>
        <w:t>Which version? And what parameters? Please list also the github repository.</w:t>
      </w:r>
    </w:p>
  </w:comment>
  <w:comment w:id="51" w:author="V" w:date="2018-04-24T02:15:00Z" w:initials="V">
    <w:p w14:paraId="3DF52BC4" w14:textId="77777777" w:rsidR="00431F33" w:rsidRDefault="00431F33" w:rsidP="00314EC1">
      <w:pPr>
        <w:pStyle w:val="CommentText"/>
      </w:pPr>
      <w:r>
        <w:rPr>
          <w:rStyle w:val="CommentReference"/>
        </w:rPr>
        <w:annotationRef/>
      </w:r>
      <w:proofErr w:type="gramStart"/>
      <w:r>
        <w:t>which</w:t>
      </w:r>
      <w:proofErr w:type="gramEnd"/>
      <w:r>
        <w:t xml:space="preserve"> version should I write here? </w:t>
      </w:r>
      <w:proofErr w:type="gramStart"/>
      <w:r>
        <w:t>the</w:t>
      </w:r>
      <w:proofErr w:type="gramEnd"/>
      <w:r>
        <w:t xml:space="preserve"> latest version in our /share/applications/ is 13.2.6, the one in github is 13.2.9. I actually used the one from /share/applications/.</w:t>
      </w:r>
    </w:p>
  </w:comment>
  <w:comment w:id="52" w:author="Ingo Ebersberger" w:date="2018-04-24T02:21:00Z" w:initials="IE">
    <w:p w14:paraId="7DA0E1FF" w14:textId="77777777" w:rsidR="00431F33" w:rsidRDefault="00431F33" w:rsidP="007F592A">
      <w:pPr>
        <w:pStyle w:val="CommentText"/>
      </w:pPr>
      <w:r>
        <w:rPr>
          <w:rStyle w:val="CommentReference"/>
        </w:rPr>
        <w:annotationRef/>
      </w:r>
      <w:r>
        <w:t>At one point we should say that we treat proteins and genes as synonyms</w:t>
      </w:r>
    </w:p>
  </w:comment>
  <w:comment w:id="53" w:author="V" w:date="2018-04-24T02:21:00Z" w:initials="V">
    <w:p w14:paraId="200AEA2D" w14:textId="77777777" w:rsidR="00431F33" w:rsidRDefault="00431F33" w:rsidP="007F592A">
      <w:pPr>
        <w:pStyle w:val="CommentText"/>
      </w:pPr>
      <w:r>
        <w:rPr>
          <w:rStyle w:val="CommentReference"/>
        </w:rPr>
        <w:annotationRef/>
      </w:r>
      <w:proofErr w:type="gramStart"/>
      <w:r>
        <w:t>last</w:t>
      </w:r>
      <w:proofErr w:type="gramEnd"/>
      <w:r>
        <w:t xml:space="preserve"> sentence in the introduction</w:t>
      </w:r>
    </w:p>
  </w:comment>
  <w:comment w:id="66" w:author="V" w:date="2018-04-24T02:29:00Z" w:initials="V">
    <w:p w14:paraId="76FB6AE2" w14:textId="77777777" w:rsidR="00431F33" w:rsidRDefault="00431F33" w:rsidP="003671FB">
      <w:pPr>
        <w:pStyle w:val="CommentText"/>
      </w:pPr>
      <w:r>
        <w:rPr>
          <w:rStyle w:val="CommentReference"/>
        </w:rPr>
        <w:annotationRef/>
      </w:r>
      <w:proofErr w:type="gramStart"/>
      <w:r>
        <w:t>wie</w:t>
      </w:r>
      <w:proofErr w:type="gramEnd"/>
      <w:r>
        <w:t xml:space="preserve"> kann ich hier besser schreiben? Da OrthoMCL liefert nicht nur Gruppen von Orthologen sondern auch Paralogen (in-paralogs).</w:t>
      </w:r>
    </w:p>
  </w:comment>
  <w:comment w:id="62" w:author="Ingo Ebersberger" w:date="2018-04-24T02:29:00Z" w:initials="IE">
    <w:p w14:paraId="26405870" w14:textId="77777777" w:rsidR="00431F33" w:rsidRPr="00A17841" w:rsidRDefault="00431F33" w:rsidP="003671FB">
      <w:pPr>
        <w:pStyle w:val="CommentText"/>
        <w:rPr>
          <w:lang w:val="de-DE"/>
        </w:rPr>
      </w:pPr>
      <w:r>
        <w:rPr>
          <w:rStyle w:val="CommentReference"/>
        </w:rPr>
        <w:annotationRef/>
      </w:r>
      <w:r w:rsidRPr="00A17841">
        <w:rPr>
          <w:lang w:val="de-DE"/>
        </w:rPr>
        <w:t>Glaube ich nicht! Das müssen viel mehr sein. Solltest Du hier nur über die LCA Gruppen redden?</w:t>
      </w:r>
    </w:p>
  </w:comment>
  <w:comment w:id="63" w:author="V" w:date="2018-04-24T02:29:00Z" w:initials="V">
    <w:p w14:paraId="0D8D8FBE" w14:textId="77777777" w:rsidR="00431F33" w:rsidRDefault="00431F33" w:rsidP="003671FB">
      <w:pPr>
        <w:pStyle w:val="CommentText"/>
      </w:pPr>
      <w:r>
        <w:rPr>
          <w:rStyle w:val="CommentReference"/>
        </w:rPr>
        <w:annotationRef/>
      </w:r>
      <w:proofErr w:type="gramStart"/>
      <w:r>
        <w:t>doch</w:t>
      </w:r>
      <w:proofErr w:type="gramEnd"/>
      <w:r>
        <w:t xml:space="preserve">, 2904 sind die Anzahl der Gruppen die ich von OrthoXML bekommen habe. Danach habe ich für die LCA nur noch 1605 Gruppen. </w:t>
      </w:r>
    </w:p>
  </w:comment>
  <w:comment w:id="69" w:author="V" w:date="2018-04-25T16:28:00Z" w:initials="V">
    <w:p w14:paraId="2F64E002" w14:textId="2E4FE652" w:rsidR="00431F33" w:rsidRDefault="00431F33">
      <w:pPr>
        <w:pStyle w:val="CommentText"/>
      </w:pPr>
      <w:r>
        <w:rPr>
          <w:rStyle w:val="CommentReference"/>
        </w:rPr>
        <w:annotationRef/>
      </w:r>
      <w:proofErr w:type="gramStart"/>
      <w:r>
        <w:t>nein</w:t>
      </w:r>
      <w:proofErr w:type="gramEnd"/>
      <w:r>
        <w:t xml:space="preserve">, only OrthoMCL. </w:t>
      </w:r>
    </w:p>
    <w:p w14:paraId="1A7A789F" w14:textId="5A760D56" w:rsidR="00431F33" w:rsidRDefault="00431F33">
      <w:pPr>
        <w:pStyle w:val="CommentText"/>
      </w:pPr>
      <w:r>
        <w:t>Question: is OrthoMCL not sensitive enough to search for orthologs between micros</w:t>
      </w:r>
      <w:r w:rsidR="007F35BD">
        <w:t xml:space="preserve">poridia? </w:t>
      </w:r>
      <w:proofErr w:type="gramStart"/>
      <w:r w:rsidR="007F35BD">
        <w:t>will</w:t>
      </w:r>
      <w:proofErr w:type="gramEnd"/>
      <w:r w:rsidR="007F35BD">
        <w:t xml:space="preserve"> Hamstr do better? </w:t>
      </w:r>
      <w:proofErr w:type="gramStart"/>
      <w:r w:rsidR="007F35BD">
        <w:t>if</w:t>
      </w:r>
      <w:proofErr w:type="gramEnd"/>
      <w:r w:rsidR="007F35BD">
        <w:t xml:space="preserve"> yes, how much better?</w:t>
      </w:r>
    </w:p>
  </w:comment>
  <w:comment w:id="70" w:author="Ingo Ebersberger" w:date="2018-04-24T02:42:00Z" w:initials="IE">
    <w:p w14:paraId="2A12D5C8" w14:textId="77777777" w:rsidR="00431F33" w:rsidRDefault="00431F33" w:rsidP="00B73579">
      <w:pPr>
        <w:pStyle w:val="CommentText"/>
      </w:pPr>
      <w:r>
        <w:rPr>
          <w:rStyle w:val="CommentReference"/>
        </w:rPr>
        <w:annotationRef/>
      </w:r>
      <w:r>
        <w:t>DISCUSS LATER NUMBER OF GENES IN A GENOME, GENOME SIZE AND THE POSSIBILITY OF WHOLE GENOME DUPLICATION. THIS HOWEVER WOULD REQUIRE THAT THE FARCTION OF ORPHANS SHOULD NOT INCREASE WITH GENOME SIZE</w:t>
      </w:r>
    </w:p>
  </w:comment>
  <w:comment w:id="74" w:author="V" w:date="2018-04-24T02:35:00Z" w:initials="V">
    <w:p w14:paraId="581A8E2F" w14:textId="6C21528E" w:rsidR="00431F33" w:rsidRDefault="00431F33">
      <w:pPr>
        <w:pStyle w:val="CommentText"/>
      </w:pPr>
      <w:r>
        <w:rPr>
          <w:rStyle w:val="CommentReference"/>
        </w:rPr>
        <w:annotationRef/>
      </w:r>
      <w:r>
        <w:t>Results. Species names in italics, what are ‘non-orthologous’ proteins? Can we somehow have the genome size information in here? Probably, you could just order the species according to increasing genome size</w:t>
      </w:r>
    </w:p>
  </w:comment>
  <w:comment w:id="77" w:author="Ingo Ebersberger" w:date="2018-04-24T02:47:00Z" w:initials="IE">
    <w:p w14:paraId="0D171BDB" w14:textId="77777777" w:rsidR="00431F33" w:rsidRDefault="00431F33" w:rsidP="00AB2C8D">
      <w:pPr>
        <w:pStyle w:val="CommentText"/>
      </w:pPr>
      <w:r>
        <w:rPr>
          <w:rStyle w:val="CommentReference"/>
        </w:rPr>
        <w:annotationRef/>
      </w:r>
      <w:r>
        <w:t>I would choosde a log scale such that the difference between orphan and non-orphans are more clearly visible. Probably, give also exact numbers in the text.</w:t>
      </w:r>
    </w:p>
  </w:comment>
  <w:comment w:id="103" w:author="Ingo Ebersberger" w:date="2018-04-24T02:47:00Z" w:initials="IE">
    <w:p w14:paraId="4A946139" w14:textId="77777777" w:rsidR="00431F33" w:rsidRDefault="00431F33" w:rsidP="00AB2C8D">
      <w:pPr>
        <w:pStyle w:val="CommentText"/>
      </w:pPr>
      <w:r>
        <w:rPr>
          <w:rStyle w:val="CommentReference"/>
        </w:rPr>
        <w:annotationRef/>
      </w:r>
      <w:r>
        <w:t xml:space="preserve">My phrasing is better. By the way, you cannot argue with a small sample size if the test is able to reject your null hypothesis. </w:t>
      </w:r>
    </w:p>
  </w:comment>
  <w:comment w:id="116" w:author="Ingo Ebersberger" w:date="2018-04-24T02:31:00Z" w:initials="IE">
    <w:p w14:paraId="2135838B" w14:textId="77777777" w:rsidR="00431F33" w:rsidRDefault="00431F33" w:rsidP="00022C02">
      <w:pPr>
        <w:pStyle w:val="CommentText"/>
      </w:pPr>
      <w:r>
        <w:rPr>
          <w:rStyle w:val="CommentReference"/>
        </w:rPr>
        <w:annotationRef/>
      </w:r>
      <w:r>
        <w:t>Discuss then: the 80 gene set, a promising collection for reconstructing deep branches in the eukaryotic phylogeny. Discuss placement of the microsporidia as sister to the fungi. Use Ben’s tool to test alternative phylogenies that have been tested in the literature. This will then help rejecting other placements of the microsporidia? See your introduction.</w:t>
      </w:r>
    </w:p>
  </w:comment>
  <w:comment w:id="117" w:author="V" w:date="2018-04-24T02:34:00Z" w:initials="V">
    <w:p w14:paraId="0046E035" w14:textId="77777777" w:rsidR="00431F33" w:rsidRDefault="00431F33" w:rsidP="002147F7">
      <w:pPr>
        <w:pStyle w:val="CommentText"/>
      </w:pPr>
      <w:r>
        <w:rPr>
          <w:rStyle w:val="CommentReference"/>
        </w:rPr>
        <w:annotationRef/>
      </w:r>
      <w:proofErr w:type="gramStart"/>
      <w:r>
        <w:t>too</w:t>
      </w:r>
      <w:proofErr w:type="gramEnd"/>
      <w:r>
        <w:t xml:space="preserve"> short?</w:t>
      </w:r>
    </w:p>
  </w:comment>
  <w:comment w:id="118" w:author="Ingo Ebersberger" w:date="2018-04-24T02:52:00Z" w:initials="IE">
    <w:p w14:paraId="6949A368" w14:textId="77777777" w:rsidR="00431F33" w:rsidRDefault="00431F33" w:rsidP="00AB2C8D">
      <w:pPr>
        <w:pStyle w:val="CommentText"/>
      </w:pPr>
      <w:r>
        <w:rPr>
          <w:rStyle w:val="CommentReference"/>
        </w:rPr>
        <w:annotationRef/>
      </w:r>
      <w:proofErr w:type="gramStart"/>
      <w:r>
        <w:t>this</w:t>
      </w:r>
      <w:proofErr w:type="gramEnd"/>
      <w:r>
        <w:t xml:space="preserve"> does not belong here. This is a totally different story.</w:t>
      </w:r>
    </w:p>
  </w:comment>
  <w:comment w:id="121" w:author="Ingo Ebersberger" w:date="2018-04-24T02:52:00Z" w:initials="IE">
    <w:p w14:paraId="490EAC17" w14:textId="77777777" w:rsidR="00431F33" w:rsidRDefault="00431F33" w:rsidP="00AB2C8D">
      <w:pPr>
        <w:pStyle w:val="CommentText"/>
      </w:pPr>
      <w:r>
        <w:rPr>
          <w:rStyle w:val="CommentReference"/>
        </w:rPr>
        <w:annotationRef/>
      </w:r>
      <w:proofErr w:type="gramStart"/>
      <w:r>
        <w:t>not</w:t>
      </w:r>
      <w:proofErr w:type="gramEnd"/>
      <w:r>
        <w:t xml:space="preserve"> true, it tells us that microsporidia are the siter to the fungal lineage. If somebody then tells us that microsporidia are fungi, then ok, the statement is correct. I would not dwell in this discussion.</w:t>
      </w:r>
    </w:p>
  </w:comment>
  <w:comment w:id="122" w:author="Ingo Ebersberger" w:date="2018-04-24T02:52:00Z" w:initials="IE">
    <w:p w14:paraId="52ECC9FE" w14:textId="77777777" w:rsidR="00431F33" w:rsidRDefault="00431F33" w:rsidP="00AB2C8D">
      <w:pPr>
        <w:pStyle w:val="CommentText"/>
      </w:pPr>
      <w:r>
        <w:rPr>
          <w:rStyle w:val="CommentReference"/>
        </w:rPr>
        <w:annotationRef/>
      </w:r>
      <w:r>
        <w:t>If I am not wrong, the tree from Gabaldon was outgroup rooted, so there was no way in distinguishing between microsporidia early, or microsporidia as sister to fungi</w:t>
      </w:r>
    </w:p>
  </w:comment>
  <w:comment w:id="137" w:author="Ingo Ebersberger" w:date="2018-04-24T02:46:00Z" w:initials="IE">
    <w:p w14:paraId="46BD9A21" w14:textId="77777777" w:rsidR="00431F33" w:rsidRDefault="00431F33" w:rsidP="00996017">
      <w:pPr>
        <w:pStyle w:val="CommentText"/>
      </w:pPr>
      <w:r>
        <w:rPr>
          <w:rStyle w:val="CommentReference"/>
        </w:rPr>
        <w:annotationRef/>
      </w:r>
      <w:r>
        <w:t>Personally, I would first check for various characteristics, such as length and pfam content. And then later discuss, whether it is likely that a substantial fraction of these proteins/genes have been falsely predicted.</w:t>
      </w:r>
    </w:p>
  </w:comment>
  <w:comment w:id="138" w:author="Ingo Ebersberger" w:date="2018-04-24T02:46:00Z" w:initials="IE">
    <w:p w14:paraId="72CEC0D2" w14:textId="77777777" w:rsidR="00431F33" w:rsidRDefault="00431F33" w:rsidP="00996017">
      <w:pPr>
        <w:pStyle w:val="CommentText"/>
      </w:pPr>
      <w:r>
        <w:rPr>
          <w:rStyle w:val="CommentReference"/>
        </w:rPr>
        <w:annotationRef/>
      </w:r>
      <w:r>
        <w:t>Move to discussion and rephrase.</w:t>
      </w:r>
    </w:p>
  </w:comment>
  <w:comment w:id="139" w:author="Ingo Ebersberger" w:date="2018-04-24T02:49:00Z" w:initials="IE">
    <w:p w14:paraId="27BFA280" w14:textId="77777777" w:rsidR="00431F33" w:rsidRDefault="00431F33" w:rsidP="00AB2C8D">
      <w:pPr>
        <w:pStyle w:val="CommentText"/>
      </w:pPr>
      <w:r>
        <w:rPr>
          <w:rStyle w:val="CommentReference"/>
        </w:rPr>
        <w:annotationRef/>
      </w:r>
      <w:r>
        <w:t>See comment above. Discuss later!</w:t>
      </w:r>
    </w:p>
  </w:comment>
  <w:comment w:id="140" w:author="Ingo Ebersberger" w:date="2018-04-24T02:49:00Z" w:initials="IE">
    <w:p w14:paraId="7DC9E063" w14:textId="77777777" w:rsidR="00431F33" w:rsidRDefault="00431F33" w:rsidP="00AB2C8D">
      <w:pPr>
        <w:pStyle w:val="CommentText"/>
      </w:pPr>
      <w:r>
        <w:rPr>
          <w:rStyle w:val="CommentReference"/>
        </w:rPr>
        <w:annotationRef/>
      </w:r>
      <w:r>
        <w:t xml:space="preserve">Wrong phrasing, </w:t>
      </w:r>
    </w:p>
  </w:comment>
  <w:comment w:id="141" w:author="Ingo Ebersberger" w:date="2018-04-24T02:49:00Z" w:initials="IE">
    <w:p w14:paraId="44B238A4" w14:textId="77777777" w:rsidR="00431F33" w:rsidRDefault="00431F33" w:rsidP="00AB2C8D">
      <w:pPr>
        <w:pStyle w:val="CommentText"/>
      </w:pPr>
      <w:r>
        <w:rPr>
          <w:rStyle w:val="CommentReference"/>
        </w:rPr>
        <w:annotationRef/>
      </w:r>
      <w:r>
        <w:t>You have a problem with your argumentation. Above, you stated that wrongly predicted genes are short. The you see that the orphans are short, so</w:t>
      </w:r>
      <w:proofErr w:type="gramStart"/>
      <w:r>
        <w:t>… ?</w:t>
      </w:r>
      <w:proofErr w:type="gramEnd"/>
      <w:r>
        <w:t>? One more argument to have all characteristics first checked. Then you finally discuss your results under consideration of the literature</w:t>
      </w:r>
      <w:proofErr w:type="gramStart"/>
      <w:r>
        <w:t>,.</w:t>
      </w:r>
      <w:proofErr w:type="gramEnd"/>
      <w:r>
        <w:t xml:space="preserve"> </w:t>
      </w:r>
    </w:p>
  </w:comment>
  <w:comment w:id="142" w:author="Ingo Ebersberger" w:date="2018-04-24T02:49:00Z" w:initials="IE">
    <w:p w14:paraId="61D80905" w14:textId="77777777" w:rsidR="00431F33" w:rsidRDefault="00431F33" w:rsidP="00AB2C8D">
      <w:pPr>
        <w:pStyle w:val="CommentText"/>
      </w:pPr>
      <w:r>
        <w:rPr>
          <w:rStyle w:val="CommentReference"/>
        </w:rPr>
        <w:annotationRef/>
      </w:r>
      <w:r>
        <w:t>This is discussion</w:t>
      </w:r>
    </w:p>
  </w:comment>
  <w:comment w:id="143" w:author="Ingo Ebersberger" w:date="2018-04-24T02:49:00Z" w:initials="IE">
    <w:p w14:paraId="37DEFF78" w14:textId="77777777" w:rsidR="00431F33" w:rsidRDefault="00431F33" w:rsidP="00AB2C8D">
      <w:pPr>
        <w:pStyle w:val="CommentText"/>
      </w:pPr>
      <w:r>
        <w:rPr>
          <w:rStyle w:val="CommentReference"/>
        </w:rPr>
        <w:annotationRef/>
      </w:r>
      <w:r>
        <w:t>This links to traceability??</w:t>
      </w:r>
    </w:p>
  </w:comment>
  <w:comment w:id="144" w:author="Ingo Ebersberger" w:date="2018-04-24T02:49:00Z" w:initials="IE">
    <w:p w14:paraId="00FB7298" w14:textId="77777777" w:rsidR="00431F33" w:rsidRDefault="00431F33" w:rsidP="00AB2C8D">
      <w:pPr>
        <w:pStyle w:val="CommentText"/>
      </w:pPr>
      <w:r>
        <w:rPr>
          <w:rStyle w:val="CommentReference"/>
        </w:rPr>
        <w:annotationRef/>
      </w:r>
      <w:r>
        <w:t>Tricky bit…</w:t>
      </w:r>
    </w:p>
  </w:comment>
  <w:comment w:id="147" w:author="Ingo Ebersberger" w:date="2018-04-24T02:54:00Z" w:initials="IE">
    <w:p w14:paraId="168DD1DF" w14:textId="77777777" w:rsidR="00431F33" w:rsidRDefault="00431F33" w:rsidP="00280B87">
      <w:pPr>
        <w:pStyle w:val="CommentText"/>
      </w:pPr>
      <w:r>
        <w:rPr>
          <w:rStyle w:val="CommentReference"/>
        </w:rPr>
        <w:annotationRef/>
      </w:r>
      <w:r>
        <w:t>To my taste, chapters that look like a manuscript (intro, matmet, results and discussion) where individual parts are very short do not make much sense. It simply leads to a strange picture. Somehow, you could think of combining chapters such that you have more information in them. Probaly, a conclusion here is not necessary. Put the bits into the discussion.</w:t>
      </w:r>
    </w:p>
    <w:p w14:paraId="59B9130E" w14:textId="77777777" w:rsidR="00431F33" w:rsidRDefault="00431F33" w:rsidP="00280B87">
      <w:pPr>
        <w:pStyle w:val="CommentText"/>
      </w:pPr>
      <w:r>
        <w:t xml:space="preserve"> </w:t>
      </w:r>
    </w:p>
  </w:comment>
  <w:comment w:id="151" w:author="Ingo Ebersberger" w:date="2018-04-24T02:54:00Z" w:initials="IE">
    <w:p w14:paraId="2C1CDF06" w14:textId="77777777" w:rsidR="00431F33" w:rsidRDefault="00431F33" w:rsidP="00280B87">
      <w:pPr>
        <w:pStyle w:val="CommentText"/>
      </w:pPr>
      <w:r>
        <w:rPr>
          <w:rStyle w:val="CommentReference"/>
        </w:rPr>
        <w:annotationRef/>
      </w:r>
      <w:r>
        <w:t>Weak. How much of the currently known diversity of microsporidia do you have represented?</w:t>
      </w:r>
    </w:p>
  </w:comment>
  <w:comment w:id="153" w:author="Ingo Ebersberger" w:date="2018-04-24T02:54:00Z" w:initials="IE">
    <w:p w14:paraId="6AA4A1F9" w14:textId="77777777" w:rsidR="00431F33" w:rsidRDefault="00431F33" w:rsidP="00280B87">
      <w:pPr>
        <w:pStyle w:val="CommentText"/>
      </w:pPr>
      <w:r>
        <w:rPr>
          <w:rStyle w:val="CommentReference"/>
        </w:rPr>
        <w:annotationRef/>
      </w:r>
      <w:r>
        <w:t xml:space="preserve">What does this mean? You refer to genes that apparently have been invented on the microsporidian lineage? </w:t>
      </w:r>
    </w:p>
  </w:comment>
  <w:comment w:id="154" w:author="Ingo Ebersberger" w:date="2018-04-24T02:54:00Z" w:initials="IE">
    <w:p w14:paraId="48E6C185" w14:textId="77777777" w:rsidR="00431F33" w:rsidRDefault="00431F33" w:rsidP="00280B87">
      <w:pPr>
        <w:pStyle w:val="CommentText"/>
      </w:pPr>
      <w:r>
        <w:rPr>
          <w:rStyle w:val="CommentReference"/>
        </w:rPr>
        <w:annotationRef/>
      </w:r>
      <w:r>
        <w:t>What does ‘assigned’ mean?</w:t>
      </w:r>
    </w:p>
  </w:comment>
  <w:comment w:id="155" w:author="Ingo Ebersberger" w:date="2018-04-24T02:54:00Z" w:initials="IE">
    <w:p w14:paraId="579AF304" w14:textId="77777777" w:rsidR="00431F33" w:rsidRDefault="00431F33" w:rsidP="00280B87">
      <w:pPr>
        <w:pStyle w:val="CommentText"/>
      </w:pPr>
      <w:r>
        <w:rPr>
          <w:rStyle w:val="CommentReference"/>
        </w:rPr>
        <w:annotationRef/>
      </w:r>
      <w:r>
        <w:t xml:space="preserve">What is an orphan. Did you explain this above? In general, not clear to me what you want to say here. Is it, that you find a number of preoins that are microsporidia specific. </w:t>
      </w:r>
      <w:proofErr w:type="gramStart"/>
      <w:r>
        <w:t>Hence ,</w:t>
      </w:r>
      <w:proofErr w:type="gramEnd"/>
      <w:r>
        <w:t xml:space="preserve"> they are evolutionary innovations on this lineage. In essence, microsporidia are not just compacted fungi but adapted to their environment?</w:t>
      </w:r>
    </w:p>
  </w:comment>
  <w:comment w:id="156" w:author="Ingo Ebersberger" w:date="2018-04-24T02:54:00Z" w:initials="IE">
    <w:p w14:paraId="6E69C946" w14:textId="77777777" w:rsidR="00431F33" w:rsidRDefault="00431F33" w:rsidP="00280B87">
      <w:pPr>
        <w:pStyle w:val="CommentText"/>
      </w:pPr>
      <w:r>
        <w:rPr>
          <w:rStyle w:val="CommentReference"/>
        </w:rPr>
        <w:annotationRef/>
      </w:r>
      <w:r>
        <w:t>How did you do this?</w:t>
      </w:r>
    </w:p>
  </w:comment>
  <w:comment w:id="158" w:author="Ingo Ebersberger" w:date="2018-04-24T02:54:00Z" w:initials="IE">
    <w:p w14:paraId="6B5B870D" w14:textId="77777777" w:rsidR="00431F33" w:rsidRDefault="00431F33" w:rsidP="00280B87">
      <w:pPr>
        <w:pStyle w:val="CommentText"/>
      </w:pPr>
      <w:r>
        <w:rPr>
          <w:rStyle w:val="CommentReference"/>
        </w:rPr>
        <w:annotationRef/>
      </w:r>
      <w:r>
        <w:t xml:space="preserve">You can’t just </w:t>
      </w:r>
      <w:proofErr w:type="gramStart"/>
      <w:r>
        <w:t>mention  genes</w:t>
      </w:r>
      <w:proofErr w:type="gramEnd"/>
      <w:r>
        <w:t xml:space="preserve"> that are not traceable. How do you know?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51F13429" w15:done="0"/>
  <w15:commentEx w15:paraId="4A04E002" w15:done="0"/>
  <w15:commentEx w15:paraId="7ABFDF90" w15:done="0"/>
  <w15:commentEx w15:paraId="5BF419F0" w15:done="0"/>
  <w15:commentEx w15:paraId="4E3E71AD" w15:done="0"/>
  <w15:commentEx w15:paraId="4C9BD004" w15:done="0"/>
  <w15:commentEx w15:paraId="20945BDC" w15:done="0"/>
  <w15:commentEx w15:paraId="7CB95EC4" w15:done="0"/>
  <w15:commentEx w15:paraId="1570C0AD" w15:done="0"/>
  <w15:commentEx w15:paraId="20F3DA53" w15:done="0"/>
  <w15:commentEx w15:paraId="7D042E2A" w15:done="0"/>
  <w15:commentEx w15:paraId="749CD934" w15:done="0"/>
  <w15:commentEx w15:paraId="3A399DAD" w15:done="0"/>
  <w15:commentEx w15:paraId="09742B6E" w15:done="0"/>
  <w15:commentEx w15:paraId="4E3F39BC" w15:done="0"/>
  <w15:commentEx w15:paraId="25697452" w15:done="0"/>
  <w15:commentEx w15:paraId="27973D28" w15:done="0"/>
  <w15:commentEx w15:paraId="3A106A76" w15:done="0"/>
  <w15:commentEx w15:paraId="215C7BC8" w15:done="0"/>
  <w15:commentEx w15:paraId="21F10130" w15:done="0"/>
  <w15:commentEx w15:paraId="119D2A74" w15:done="0"/>
  <w15:commentEx w15:paraId="520B649E" w15:done="0"/>
  <w15:commentEx w15:paraId="499D5B94" w15:done="0"/>
  <w15:commentEx w15:paraId="28CD1A21" w15:done="0"/>
  <w15:commentEx w15:paraId="1723C79D" w15:done="0"/>
  <w15:commentEx w15:paraId="30938CFE" w15:done="0"/>
  <w15:commentEx w15:paraId="032A5B56" w15:done="0"/>
  <w15:commentEx w15:paraId="552ABC64" w15:done="0"/>
  <w15:commentEx w15:paraId="3340B911" w15:done="0"/>
  <w15:commentEx w15:paraId="7A56A983" w15:done="0"/>
  <w15:commentEx w15:paraId="565CBFED" w15:done="0"/>
  <w15:commentEx w15:paraId="455790F4" w15:done="0"/>
  <w15:commentEx w15:paraId="751F4EFF" w15:done="0"/>
  <w15:commentEx w15:paraId="2E6B1426" w15:done="0"/>
  <w15:commentEx w15:paraId="6A9693AE" w15:done="0"/>
  <w15:commentEx w15:paraId="6E99E8EC" w15:done="0"/>
  <w15:commentEx w15:paraId="3ADE0288" w15:done="0"/>
  <w15:commentEx w15:paraId="39B1C284" w15:done="0"/>
  <w15:commentEx w15:paraId="35FA1E25" w15:done="0"/>
  <w15:commentEx w15:paraId="07F06069" w15:done="0"/>
  <w15:commentEx w15:paraId="5A7ECE72" w15:done="0"/>
  <w15:commentEx w15:paraId="5843D9DC" w15:done="0"/>
  <w15:commentEx w15:paraId="1A639EF6" w15:done="0"/>
  <w15:commentEx w15:paraId="187C04A1" w15:done="0"/>
  <w15:commentEx w15:paraId="7149BBEF" w15:done="0"/>
  <w15:commentEx w15:paraId="3CBC2E70" w15:done="0"/>
  <w15:commentEx w15:paraId="4F9BCC31" w15:done="0"/>
  <w15:commentEx w15:paraId="1F47A08B" w15:done="0"/>
  <w15:commentEx w15:paraId="2DFBC6EA" w15:done="0"/>
  <w15:commentEx w15:paraId="6BD9B1AB" w15:done="0"/>
  <w15:commentEx w15:paraId="220DBDF2" w15:done="0"/>
  <w15:commentEx w15:paraId="205441A0" w15:done="0"/>
  <w15:commentEx w15:paraId="11A6B51E" w15:done="0"/>
  <w15:commentEx w15:paraId="2D6B2D9A" w15:done="0"/>
  <w15:commentEx w15:paraId="0B6678E0" w15:done="0"/>
  <w15:commentEx w15:paraId="17F04CE8" w15:done="0"/>
  <w15:commentEx w15:paraId="1CEBD8C5" w15:done="0"/>
  <w15:commentEx w15:paraId="1C6EDFDC" w15:done="0"/>
  <w15:commentEx w15:paraId="620D54D6" w15:done="0"/>
  <w15:commentEx w15:paraId="3D2C8ECD" w15:done="0"/>
  <w15:commentEx w15:paraId="3C88E5DD" w15:done="0"/>
  <w15:commentEx w15:paraId="2156DF29" w15:done="0"/>
  <w15:commentEx w15:paraId="5EDD5F09" w15:done="0"/>
  <w15:commentEx w15:paraId="6C030C63" w15:done="0"/>
  <w15:commentEx w15:paraId="2A5F32F8"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1F13429" w16cid:durableId="1E7865A9"/>
  <w16cid:commentId w16cid:paraId="4A04E002" w16cid:durableId="1E7865AA"/>
  <w16cid:commentId w16cid:paraId="7ABFDF90" w16cid:durableId="1E7865AB"/>
  <w16cid:commentId w16cid:paraId="5BF419F0" w16cid:durableId="1E7865AC"/>
  <w16cid:commentId w16cid:paraId="4E3E71AD" w16cid:durableId="1E7865AD"/>
  <w16cid:commentId w16cid:paraId="4C9BD004" w16cid:durableId="1E7865AE"/>
  <w16cid:commentId w16cid:paraId="20945BDC" w16cid:durableId="1E7865AF"/>
  <w16cid:commentId w16cid:paraId="7CB95EC4" w16cid:durableId="1E7865B0"/>
  <w16cid:commentId w16cid:paraId="1570C0AD" w16cid:durableId="1E7865F7"/>
  <w16cid:commentId w16cid:paraId="20F3DA53" w16cid:durableId="1E786644"/>
  <w16cid:commentId w16cid:paraId="7D042E2A" w16cid:durableId="1E7865B1"/>
  <w16cid:commentId w16cid:paraId="749CD934" w16cid:durableId="1E7865B2"/>
  <w16cid:commentId w16cid:paraId="3A399DAD" w16cid:durableId="1E7866CC"/>
  <w16cid:commentId w16cid:paraId="09742B6E" w16cid:durableId="1E7865B3"/>
  <w16cid:commentId w16cid:paraId="4E3F39BC" w16cid:durableId="1E786710"/>
  <w16cid:commentId w16cid:paraId="25697452" w16cid:durableId="1E786740"/>
  <w16cid:commentId w16cid:paraId="27973D28" w16cid:durableId="1E7867D6"/>
  <w16cid:commentId w16cid:paraId="3A106A76" w16cid:durableId="1E7867E9"/>
  <w16cid:commentId w16cid:paraId="215C7BC8" w16cid:durableId="1E7865B4"/>
  <w16cid:commentId w16cid:paraId="21F10130" w16cid:durableId="1E7865B5"/>
  <w16cid:commentId w16cid:paraId="119D2A74" w16cid:durableId="1E7865B6"/>
  <w16cid:commentId w16cid:paraId="520B649E" w16cid:durableId="1E786847"/>
  <w16cid:commentId w16cid:paraId="499D5B94" w16cid:durableId="1E78685D"/>
  <w16cid:commentId w16cid:paraId="28CD1A21" w16cid:durableId="1E7868BD"/>
  <w16cid:commentId w16cid:paraId="1723C79D" w16cid:durableId="1E7868AA"/>
  <w16cid:commentId w16cid:paraId="30938CFE" w16cid:durableId="1E7865B7"/>
  <w16cid:commentId w16cid:paraId="032A5B56" w16cid:durableId="1E7865B8"/>
  <w16cid:commentId w16cid:paraId="552ABC64" w16cid:durableId="1E7865B9"/>
  <w16cid:commentId w16cid:paraId="3340B911" w16cid:durableId="1E78693A"/>
  <w16cid:commentId w16cid:paraId="7A56A983" w16cid:durableId="1E7865BA"/>
  <w16cid:commentId w16cid:paraId="565CBFED" w16cid:durableId="1E7865BB"/>
  <w16cid:commentId w16cid:paraId="455790F4" w16cid:durableId="1E78697D"/>
  <w16cid:commentId w16cid:paraId="751F4EFF" w16cid:durableId="1E7865BC"/>
  <w16cid:commentId w16cid:paraId="2E6B1426" w16cid:durableId="1E79918D"/>
  <w16cid:commentId w16cid:paraId="6A9693AE" w16cid:durableId="1E79912C"/>
  <w16cid:commentId w16cid:paraId="6E99E8EC" w16cid:durableId="1E79912D"/>
  <w16cid:commentId w16cid:paraId="3ADE0288" w16cid:durableId="1E79912E"/>
  <w16cid:commentId w16cid:paraId="39B1C284" w16cid:durableId="1E79912F"/>
  <w16cid:commentId w16cid:paraId="35FA1E25" w16cid:durableId="1E799130"/>
  <w16cid:commentId w16cid:paraId="07F06069" w16cid:durableId="1E799131"/>
  <w16cid:commentId w16cid:paraId="5A7ECE72" w16cid:durableId="1E7865BD"/>
  <w16cid:commentId w16cid:paraId="5843D9DC" w16cid:durableId="1E799133"/>
  <w16cid:commentId w16cid:paraId="1A639EF6" w16cid:durableId="1E799134"/>
  <w16cid:commentId w16cid:paraId="187C04A1" w16cid:durableId="1E799135"/>
  <w16cid:commentId w16cid:paraId="7149BBEF" w16cid:durableId="1E799136"/>
  <w16cid:commentId w16cid:paraId="3CBC2E70" w16cid:durableId="1E799137"/>
  <w16cid:commentId w16cid:paraId="4F9BCC31" w16cid:durableId="1E799138"/>
  <w16cid:commentId w16cid:paraId="1F47A08B" w16cid:durableId="1E799139"/>
  <w16cid:commentId w16cid:paraId="2DFBC6EA" w16cid:durableId="1E79913A"/>
  <w16cid:commentId w16cid:paraId="6BD9B1AB" w16cid:durableId="1E79913B"/>
  <w16cid:commentId w16cid:paraId="220DBDF2" w16cid:durableId="1E7865BE"/>
  <w16cid:commentId w16cid:paraId="205441A0" w16cid:durableId="1E79913D"/>
  <w16cid:commentId w16cid:paraId="11A6B51E" w16cid:durableId="1E79913E"/>
  <w16cid:commentId w16cid:paraId="2D6B2D9A" w16cid:durableId="1E79913F"/>
  <w16cid:commentId w16cid:paraId="0B6678E0" w16cid:durableId="1E799140"/>
  <w16cid:commentId w16cid:paraId="17F04CE8" w16cid:durableId="1E799141"/>
  <w16cid:commentId w16cid:paraId="1CEBD8C5" w16cid:durableId="1E7865BF"/>
  <w16cid:commentId w16cid:paraId="1C6EDFDC" w16cid:durableId="1E799143"/>
  <w16cid:commentId w16cid:paraId="620D54D6" w16cid:durableId="1E799144"/>
  <w16cid:commentId w16cid:paraId="3D2C8ECD" w16cid:durableId="1E7865C0"/>
  <w16cid:commentId w16cid:paraId="3C88E5DD" w16cid:durableId="1E7865C1"/>
  <w16cid:commentId w16cid:paraId="2156DF29" w16cid:durableId="1E799147"/>
  <w16cid:commentId w16cid:paraId="5EDD5F09" w16cid:durableId="1E7865C2"/>
  <w16cid:commentId w16cid:paraId="6C030C63" w16cid:durableId="1E799149"/>
  <w16cid:commentId w16cid:paraId="2A5F32F8" w16cid:durableId="1E79914A"/>
</w16cid:commentsIds>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2965BFD" w14:textId="77777777" w:rsidR="00431F33" w:rsidRDefault="00431F33" w:rsidP="000A17B2">
      <w:pPr>
        <w:spacing w:after="0" w:line="240" w:lineRule="auto"/>
      </w:pPr>
      <w:r>
        <w:separator/>
      </w:r>
    </w:p>
  </w:endnote>
  <w:endnote w:type="continuationSeparator" w:id="0">
    <w:p w14:paraId="6F95D1CA" w14:textId="77777777" w:rsidR="00431F33" w:rsidRDefault="00431F33" w:rsidP="000A17B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Palatino Linotype">
    <w:panose1 w:val="02040502050505030304"/>
    <w:charset w:val="00"/>
    <w:family w:val="auto"/>
    <w:pitch w:val="variable"/>
    <w:sig w:usb0="E0000287" w:usb1="40000013" w:usb2="00000000" w:usb3="00000000" w:csb0="0000019F" w:csb1="00000000"/>
  </w:font>
  <w:font w:name="Cambria">
    <w:panose1 w:val="02040503050406030204"/>
    <w:charset w:val="00"/>
    <w:family w:val="auto"/>
    <w:pitch w:val="variable"/>
    <w:sig w:usb0="E00002FF" w:usb1="400004FF" w:usb2="00000000" w:usb3="00000000" w:csb0="0000019F" w:csb1="00000000"/>
  </w:font>
  <w:font w:name="ＭＳ ゴシック">
    <w:charset w:val="4E"/>
    <w:family w:val="auto"/>
    <w:pitch w:val="variable"/>
    <w:sig w:usb0="00000001" w:usb1="08070000" w:usb2="00000010" w:usb3="00000000" w:csb0="00020000" w:csb1="00000000"/>
  </w:font>
  <w:font w:name="Tahoma">
    <w:panose1 w:val="020B0604030504040204"/>
    <w:charset w:val="00"/>
    <w:family w:val="auto"/>
    <w:pitch w:val="variable"/>
    <w:sig w:usb0="E1002AFF" w:usb1="C000605B" w:usb2="00000029" w:usb3="00000000" w:csb0="000101FF" w:csb1="00000000"/>
  </w:font>
  <w:font w:name="ＭＳ 明朝">
    <w:charset w:val="4E"/>
    <w:family w:val="auto"/>
    <w:pitch w:val="variable"/>
    <w:sig w:usb0="00000001" w:usb1="08070000" w:usb2="00000010" w:usb3="00000000" w:csb0="00020000" w:csb1="00000000"/>
  </w:font>
  <w:font w:name="Times">
    <w:panose1 w:val="02000500000000000000"/>
    <w:charset w:val="00"/>
    <w:family w:val="auto"/>
    <w:pitch w:val="variable"/>
    <w:sig w:usb0="00000003" w:usb1="00000000" w:usb2="00000000" w:usb3="00000000" w:csb0="00000001" w:csb1="00000000"/>
  </w:font>
  <w:font w:name="Century">
    <w:panose1 w:val="02040604050505020304"/>
    <w:charset w:val="00"/>
    <w:family w:val="auto"/>
    <w:pitch w:val="variable"/>
    <w:sig w:usb0="00000287" w:usb1="00000000" w:usb2="00000000" w:usb3="00000000" w:csb0="0000009F" w:csb1="00000000"/>
  </w:font>
  <w:font w:name="Cambria Math">
    <w:panose1 w:val="02040503050406030204"/>
    <w:charset w:val="00"/>
    <w:family w:val="auto"/>
    <w:pitch w:val="variable"/>
    <w:sig w:usb0="E00002FF" w:usb1="420024FF" w:usb2="00000000" w:usb3="00000000" w:csb0="0000019F"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0631696" w14:textId="77777777" w:rsidR="00431F33" w:rsidRDefault="00431F33" w:rsidP="009F2A64">
    <w:pPr>
      <w:pStyle w:val="Footer"/>
      <w:jc w:val="center"/>
    </w:pPr>
  </w:p>
  <w:p w14:paraId="5AA1AD57" w14:textId="4C9ABF92" w:rsidR="00431F33" w:rsidRDefault="00431F33" w:rsidP="00C5745C">
    <w:pPr>
      <w:pStyle w:val="Footer"/>
      <w:jc w:val="center"/>
    </w:pPr>
    <w:sdt>
      <w:sdtPr>
        <w:id w:val="-328215680"/>
        <w:docPartObj>
          <w:docPartGallery w:val="Page Numbers (Bottom of Page)"/>
          <w:docPartUnique/>
        </w:docPartObj>
      </w:sdtPr>
      <w:sdtEndPr>
        <w:rPr>
          <w:noProof/>
        </w:rPr>
      </w:sdtEndPr>
      <w:sdtContent/>
    </w:sdt>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2893AD8" w14:textId="77777777" w:rsidR="00431F33" w:rsidRDefault="00431F33" w:rsidP="009F2A64">
    <w:pPr>
      <w:pStyle w:val="Footer"/>
      <w:jc w:val="center"/>
    </w:pPr>
  </w:p>
  <w:p w14:paraId="05A32A18" w14:textId="570DA275" w:rsidR="00431F33" w:rsidRDefault="00431F33" w:rsidP="00C5745C">
    <w:pPr>
      <w:pStyle w:val="Footer"/>
      <w:jc w:val="center"/>
    </w:pPr>
    <w:sdt>
      <w:sdtPr>
        <w:id w:val="604704289"/>
        <w:docPartObj>
          <w:docPartGallery w:val="Page Numbers (Bottom of Page)"/>
          <w:docPartUnique/>
        </w:docPartObj>
      </w:sdtPr>
      <w:sdtEndPr>
        <w:rPr>
          <w:noProof/>
        </w:rPr>
      </w:sdtEndPr>
      <w:sdtContent/>
    </w:sdt>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758976A" w14:textId="77777777" w:rsidR="00431F33" w:rsidRDefault="00431F33" w:rsidP="009F2A64">
    <w:pPr>
      <w:pStyle w:val="Footer"/>
      <w:jc w:val="center"/>
    </w:pPr>
  </w:p>
  <w:p w14:paraId="5CB59BD7" w14:textId="48F38D2B" w:rsidR="00431F33" w:rsidRDefault="00431F33" w:rsidP="00C5745C">
    <w:pPr>
      <w:pStyle w:val="Footer"/>
      <w:jc w:val="center"/>
    </w:pPr>
    <w:sdt>
      <w:sdtPr>
        <w:id w:val="1233119757"/>
        <w:docPartObj>
          <w:docPartGallery w:val="Page Numbers (Bottom of Page)"/>
          <w:docPartUnique/>
        </w:docPartObj>
      </w:sdtPr>
      <w:sdtEndPr>
        <w:rPr>
          <w:noProof/>
        </w:rPr>
      </w:sdtEndPr>
      <w:sdtContent/>
    </w:sdt>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AA12935" w14:textId="77777777" w:rsidR="00431F33" w:rsidRDefault="00431F33" w:rsidP="009F2A64">
    <w:pPr>
      <w:pStyle w:val="Footer"/>
      <w:jc w:val="center"/>
    </w:pPr>
  </w:p>
  <w:p w14:paraId="03B6962C" w14:textId="70F00EA3" w:rsidR="00431F33" w:rsidRDefault="00431F33" w:rsidP="00C5745C">
    <w:pPr>
      <w:pStyle w:val="Footer"/>
      <w:jc w:val="center"/>
    </w:pPr>
    <w:sdt>
      <w:sdtPr>
        <w:id w:val="-1147668441"/>
        <w:docPartObj>
          <w:docPartGallery w:val="Page Numbers (Bottom of Page)"/>
          <w:docPartUnique/>
        </w:docPartObj>
      </w:sdtPr>
      <w:sdtEndPr>
        <w:rPr>
          <w:noProof/>
        </w:rPr>
      </w:sdtEndPr>
      <w:sdtContent/>
    </w:sdt>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6B9B8CE" w14:textId="77777777" w:rsidR="00431F33" w:rsidRDefault="00431F33" w:rsidP="009F2A64">
    <w:pPr>
      <w:pStyle w:val="Footer"/>
      <w:jc w:val="center"/>
    </w:pPr>
  </w:p>
  <w:p w14:paraId="6DF37147" w14:textId="4B2AFAF3" w:rsidR="00431F33" w:rsidRDefault="00431F33" w:rsidP="00C5745C">
    <w:pPr>
      <w:pStyle w:val="Footer"/>
      <w:jc w:val="center"/>
    </w:pPr>
    <w:sdt>
      <w:sdtPr>
        <w:id w:val="98683355"/>
        <w:docPartObj>
          <w:docPartGallery w:val="Page Numbers (Bottom of Page)"/>
          <w:docPartUnique/>
        </w:docPartObj>
      </w:sdtPr>
      <w:sdtEndPr>
        <w:rPr>
          <w:noProof/>
        </w:rPr>
      </w:sdtEndPr>
      <w:sdtContent>
        <w:r>
          <w:rPr>
            <w:rStyle w:val="PageNumber"/>
          </w:rPr>
          <w:fldChar w:fldCharType="begin"/>
        </w:r>
        <w:r>
          <w:rPr>
            <w:rStyle w:val="PageNumber"/>
          </w:rPr>
          <w:instrText xml:space="preserve"> PAGE </w:instrText>
        </w:r>
        <w:r>
          <w:rPr>
            <w:rStyle w:val="PageNumber"/>
          </w:rPr>
          <w:fldChar w:fldCharType="separate"/>
        </w:r>
        <w:r w:rsidR="00CF13C3">
          <w:rPr>
            <w:rStyle w:val="PageNumber"/>
            <w:noProof/>
          </w:rPr>
          <w:t>VI</w:t>
        </w:r>
        <w:r>
          <w:rPr>
            <w:rStyle w:val="PageNumber"/>
          </w:rPr>
          <w:fldChar w:fldCharType="end"/>
        </w:r>
      </w:sdtContent>
    </w:sdt>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3B38D15" w14:textId="77777777" w:rsidR="00431F33" w:rsidRDefault="00431F33" w:rsidP="009F2A64">
    <w:pPr>
      <w:pStyle w:val="Footer"/>
      <w:jc w:val="center"/>
    </w:pPr>
  </w:p>
  <w:p w14:paraId="3A381F25" w14:textId="77777777" w:rsidR="00431F33" w:rsidRDefault="00431F33" w:rsidP="00C5745C">
    <w:pPr>
      <w:pStyle w:val="Footer"/>
      <w:jc w:val="center"/>
    </w:pPr>
    <w:sdt>
      <w:sdtPr>
        <w:id w:val="1470086782"/>
        <w:docPartObj>
          <w:docPartGallery w:val="Page Numbers (Bottom of Page)"/>
          <w:docPartUnique/>
        </w:docPartObj>
      </w:sdtPr>
      <w:sdtEndPr>
        <w:rPr>
          <w:noProof/>
        </w:rPr>
      </w:sdtEndPr>
      <w:sdtContent>
        <w:r>
          <w:rPr>
            <w:rStyle w:val="PageNumber"/>
          </w:rPr>
          <w:fldChar w:fldCharType="begin"/>
        </w:r>
        <w:r>
          <w:rPr>
            <w:rStyle w:val="PageNumber"/>
          </w:rPr>
          <w:instrText xml:space="preserve"> PAGE </w:instrText>
        </w:r>
        <w:r>
          <w:rPr>
            <w:rStyle w:val="PageNumber"/>
          </w:rPr>
          <w:fldChar w:fldCharType="separate"/>
        </w:r>
        <w:r w:rsidR="00B45F1A">
          <w:rPr>
            <w:rStyle w:val="PageNumber"/>
            <w:noProof/>
          </w:rPr>
          <w:t>3</w:t>
        </w:r>
        <w:r>
          <w:rPr>
            <w:rStyle w:val="PageNumber"/>
          </w:rPr>
          <w:fldChar w:fldCharType="end"/>
        </w:r>
      </w:sdtContent>
    </w:sdt>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BD73BB2" w14:textId="77777777" w:rsidR="00431F33" w:rsidRDefault="00431F33" w:rsidP="000A17B2">
      <w:pPr>
        <w:spacing w:after="0" w:line="240" w:lineRule="auto"/>
      </w:pPr>
      <w:r>
        <w:separator/>
      </w:r>
    </w:p>
  </w:footnote>
  <w:footnote w:type="continuationSeparator" w:id="0">
    <w:p w14:paraId="09519C90" w14:textId="77777777" w:rsidR="00431F33" w:rsidRDefault="00431F33" w:rsidP="000A17B2">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E59FF41" w14:textId="7F6103AA" w:rsidR="00431F33" w:rsidRPr="000A17B2" w:rsidRDefault="00431F33">
    <w:pPr>
      <w:pStyle w:val="Header"/>
    </w:pPr>
    <w:r>
      <w:ptab w:relativeTo="margin" w:alignment="center" w:leader="none"/>
    </w:r>
    <w:r>
      <w:ptab w:relativeTo="margin" w:alignment="right" w:leader="none"/>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2E16573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00F6446"/>
    <w:multiLevelType w:val="hybridMultilevel"/>
    <w:tmpl w:val="A6467260"/>
    <w:lvl w:ilvl="0" w:tplc="92E835A0">
      <w:start w:val="1"/>
      <w:numFmt w:val="decimal"/>
      <w:lvlText w:val="%1."/>
      <w:lvlJc w:val="left"/>
      <w:pPr>
        <w:ind w:left="644" w:hanging="360"/>
      </w:pPr>
      <w:rPr>
        <w:rFonts w:hint="default"/>
      </w:rPr>
    </w:lvl>
    <w:lvl w:ilvl="1" w:tplc="04070019" w:tentative="1">
      <w:start w:val="1"/>
      <w:numFmt w:val="lowerLetter"/>
      <w:lvlText w:val="%2."/>
      <w:lvlJc w:val="left"/>
      <w:pPr>
        <w:ind w:left="1364" w:hanging="360"/>
      </w:pPr>
    </w:lvl>
    <w:lvl w:ilvl="2" w:tplc="0407001B" w:tentative="1">
      <w:start w:val="1"/>
      <w:numFmt w:val="lowerRoman"/>
      <w:lvlText w:val="%3."/>
      <w:lvlJc w:val="right"/>
      <w:pPr>
        <w:ind w:left="2084" w:hanging="180"/>
      </w:pPr>
    </w:lvl>
    <w:lvl w:ilvl="3" w:tplc="0407000F" w:tentative="1">
      <w:start w:val="1"/>
      <w:numFmt w:val="decimal"/>
      <w:lvlText w:val="%4."/>
      <w:lvlJc w:val="left"/>
      <w:pPr>
        <w:ind w:left="2804" w:hanging="360"/>
      </w:pPr>
    </w:lvl>
    <w:lvl w:ilvl="4" w:tplc="04070019" w:tentative="1">
      <w:start w:val="1"/>
      <w:numFmt w:val="lowerLetter"/>
      <w:lvlText w:val="%5."/>
      <w:lvlJc w:val="left"/>
      <w:pPr>
        <w:ind w:left="3524" w:hanging="360"/>
      </w:pPr>
    </w:lvl>
    <w:lvl w:ilvl="5" w:tplc="0407001B" w:tentative="1">
      <w:start w:val="1"/>
      <w:numFmt w:val="lowerRoman"/>
      <w:lvlText w:val="%6."/>
      <w:lvlJc w:val="right"/>
      <w:pPr>
        <w:ind w:left="4244" w:hanging="180"/>
      </w:pPr>
    </w:lvl>
    <w:lvl w:ilvl="6" w:tplc="0407000F" w:tentative="1">
      <w:start w:val="1"/>
      <w:numFmt w:val="decimal"/>
      <w:lvlText w:val="%7."/>
      <w:lvlJc w:val="left"/>
      <w:pPr>
        <w:ind w:left="4964" w:hanging="360"/>
      </w:pPr>
    </w:lvl>
    <w:lvl w:ilvl="7" w:tplc="04070019" w:tentative="1">
      <w:start w:val="1"/>
      <w:numFmt w:val="lowerLetter"/>
      <w:lvlText w:val="%8."/>
      <w:lvlJc w:val="left"/>
      <w:pPr>
        <w:ind w:left="5684" w:hanging="360"/>
      </w:pPr>
    </w:lvl>
    <w:lvl w:ilvl="8" w:tplc="0407001B" w:tentative="1">
      <w:start w:val="1"/>
      <w:numFmt w:val="lowerRoman"/>
      <w:lvlText w:val="%9."/>
      <w:lvlJc w:val="right"/>
      <w:pPr>
        <w:ind w:left="6404" w:hanging="180"/>
      </w:pPr>
    </w:lvl>
  </w:abstractNum>
  <w:abstractNum w:abstractNumId="2">
    <w:nsid w:val="0835143D"/>
    <w:multiLevelType w:val="hybridMultilevel"/>
    <w:tmpl w:val="03D8C6C2"/>
    <w:lvl w:ilvl="0" w:tplc="D7A0AC6A">
      <w:start w:val="1"/>
      <w:numFmt w:val="decimal"/>
      <w:lvlText w:val="%1."/>
      <w:lvlJc w:val="left"/>
      <w:pPr>
        <w:ind w:left="720" w:hanging="360"/>
      </w:pPr>
      <w:rPr>
        <w:rFonts w:hint="default"/>
        <w:sz w:val="22"/>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
    <w:nsid w:val="0C815F84"/>
    <w:multiLevelType w:val="hybridMultilevel"/>
    <w:tmpl w:val="1F648DCA"/>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4">
    <w:nsid w:val="105A7651"/>
    <w:multiLevelType w:val="hybridMultilevel"/>
    <w:tmpl w:val="80C694A2"/>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5">
    <w:nsid w:val="12EF19C4"/>
    <w:multiLevelType w:val="hybridMultilevel"/>
    <w:tmpl w:val="98461AF0"/>
    <w:lvl w:ilvl="0" w:tplc="0407000F">
      <w:start w:val="1"/>
      <w:numFmt w:val="decimal"/>
      <w:lvlText w:val="%1."/>
      <w:lvlJc w:val="left"/>
      <w:pPr>
        <w:ind w:left="1080" w:hanging="360"/>
      </w:pPr>
    </w:lvl>
    <w:lvl w:ilvl="1" w:tplc="04070019" w:tentative="1">
      <w:start w:val="1"/>
      <w:numFmt w:val="lowerLetter"/>
      <w:lvlText w:val="%2."/>
      <w:lvlJc w:val="left"/>
      <w:pPr>
        <w:ind w:left="1800" w:hanging="360"/>
      </w:pPr>
    </w:lvl>
    <w:lvl w:ilvl="2" w:tplc="0407001B" w:tentative="1">
      <w:start w:val="1"/>
      <w:numFmt w:val="lowerRoman"/>
      <w:lvlText w:val="%3."/>
      <w:lvlJc w:val="right"/>
      <w:pPr>
        <w:ind w:left="2520" w:hanging="180"/>
      </w:pPr>
    </w:lvl>
    <w:lvl w:ilvl="3" w:tplc="0407000F" w:tentative="1">
      <w:start w:val="1"/>
      <w:numFmt w:val="decimal"/>
      <w:lvlText w:val="%4."/>
      <w:lvlJc w:val="left"/>
      <w:pPr>
        <w:ind w:left="3240" w:hanging="360"/>
      </w:pPr>
    </w:lvl>
    <w:lvl w:ilvl="4" w:tplc="04070019" w:tentative="1">
      <w:start w:val="1"/>
      <w:numFmt w:val="lowerLetter"/>
      <w:lvlText w:val="%5."/>
      <w:lvlJc w:val="left"/>
      <w:pPr>
        <w:ind w:left="3960" w:hanging="360"/>
      </w:pPr>
    </w:lvl>
    <w:lvl w:ilvl="5" w:tplc="0407001B" w:tentative="1">
      <w:start w:val="1"/>
      <w:numFmt w:val="lowerRoman"/>
      <w:lvlText w:val="%6."/>
      <w:lvlJc w:val="right"/>
      <w:pPr>
        <w:ind w:left="4680" w:hanging="180"/>
      </w:pPr>
    </w:lvl>
    <w:lvl w:ilvl="6" w:tplc="0407000F" w:tentative="1">
      <w:start w:val="1"/>
      <w:numFmt w:val="decimal"/>
      <w:lvlText w:val="%7."/>
      <w:lvlJc w:val="left"/>
      <w:pPr>
        <w:ind w:left="5400" w:hanging="360"/>
      </w:pPr>
    </w:lvl>
    <w:lvl w:ilvl="7" w:tplc="04070019" w:tentative="1">
      <w:start w:val="1"/>
      <w:numFmt w:val="lowerLetter"/>
      <w:lvlText w:val="%8."/>
      <w:lvlJc w:val="left"/>
      <w:pPr>
        <w:ind w:left="6120" w:hanging="360"/>
      </w:pPr>
    </w:lvl>
    <w:lvl w:ilvl="8" w:tplc="0407001B" w:tentative="1">
      <w:start w:val="1"/>
      <w:numFmt w:val="lowerRoman"/>
      <w:lvlText w:val="%9."/>
      <w:lvlJc w:val="right"/>
      <w:pPr>
        <w:ind w:left="6840" w:hanging="180"/>
      </w:pPr>
    </w:lvl>
  </w:abstractNum>
  <w:abstractNum w:abstractNumId="6">
    <w:nsid w:val="19A63B22"/>
    <w:multiLevelType w:val="multilevel"/>
    <w:tmpl w:val="CE82117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
    <w:nsid w:val="1D337332"/>
    <w:multiLevelType w:val="hybridMultilevel"/>
    <w:tmpl w:val="ECCCDC70"/>
    <w:lvl w:ilvl="0" w:tplc="5146636A">
      <w:start w:val="1"/>
      <w:numFmt w:val="decimal"/>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8">
    <w:nsid w:val="2085445F"/>
    <w:multiLevelType w:val="hybridMultilevel"/>
    <w:tmpl w:val="626894F6"/>
    <w:lvl w:ilvl="0" w:tplc="04090003">
      <w:start w:val="1"/>
      <w:numFmt w:val="bullet"/>
      <w:lvlText w:val="o"/>
      <w:lvlJc w:val="left"/>
      <w:pPr>
        <w:ind w:left="1004" w:hanging="360"/>
      </w:pPr>
      <w:rPr>
        <w:rFonts w:ascii="Courier New" w:hAnsi="Courier New" w:hint="default"/>
      </w:rPr>
    </w:lvl>
    <w:lvl w:ilvl="1" w:tplc="04090003" w:tentative="1">
      <w:start w:val="1"/>
      <w:numFmt w:val="bullet"/>
      <w:lvlText w:val="o"/>
      <w:lvlJc w:val="left"/>
      <w:pPr>
        <w:ind w:left="1724" w:hanging="360"/>
      </w:pPr>
      <w:rPr>
        <w:rFonts w:ascii="Courier New" w:hAnsi="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9">
    <w:nsid w:val="265A02AD"/>
    <w:multiLevelType w:val="hybridMultilevel"/>
    <w:tmpl w:val="ADF40E18"/>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
    <w:nsid w:val="2FFA476F"/>
    <w:multiLevelType w:val="hybridMultilevel"/>
    <w:tmpl w:val="56C2D79E"/>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1">
    <w:nsid w:val="3C2766A7"/>
    <w:multiLevelType w:val="multilevel"/>
    <w:tmpl w:val="9E4675A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
    <w:nsid w:val="42421862"/>
    <w:multiLevelType w:val="hybridMultilevel"/>
    <w:tmpl w:val="34E00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4C2F727D"/>
    <w:multiLevelType w:val="hybridMultilevel"/>
    <w:tmpl w:val="0A92036E"/>
    <w:lvl w:ilvl="0" w:tplc="04070001">
      <w:start w:val="1"/>
      <w:numFmt w:val="bullet"/>
      <w:lvlText w:val=""/>
      <w:lvlJc w:val="left"/>
      <w:pPr>
        <w:ind w:left="720" w:hanging="360"/>
      </w:pPr>
      <w:rPr>
        <w:rFonts w:ascii="Symbol" w:hAnsi="Symbol"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nsid w:val="4C6A344C"/>
    <w:multiLevelType w:val="hybridMultilevel"/>
    <w:tmpl w:val="2BB4FE2E"/>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15">
    <w:nsid w:val="5479799A"/>
    <w:multiLevelType w:val="hybridMultilevel"/>
    <w:tmpl w:val="B88AFEB0"/>
    <w:lvl w:ilvl="0" w:tplc="E3CA472C">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6">
    <w:nsid w:val="55D80265"/>
    <w:multiLevelType w:val="hybridMultilevel"/>
    <w:tmpl w:val="F5E848B8"/>
    <w:lvl w:ilvl="0" w:tplc="04090015">
      <w:start w:val="1"/>
      <w:numFmt w:val="upp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nsid w:val="5CFA3873"/>
    <w:multiLevelType w:val="multilevel"/>
    <w:tmpl w:val="6BC4AA1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nsid w:val="65B22587"/>
    <w:multiLevelType w:val="hybridMultilevel"/>
    <w:tmpl w:val="CA2C87F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nsid w:val="6FB824FE"/>
    <w:multiLevelType w:val="multilevel"/>
    <w:tmpl w:val="58D68A3A"/>
    <w:lvl w:ilvl="0">
      <w:start w:val="1"/>
      <w:numFmt w:val="decimal"/>
      <w:lvlText w:val="%1."/>
      <w:lvlJc w:val="left"/>
      <w:pPr>
        <w:ind w:left="786" w:hanging="360"/>
      </w:pPr>
      <w:rPr>
        <w:rFonts w:hint="default"/>
      </w:rPr>
    </w:lvl>
    <w:lvl w:ilvl="1" w:tentative="1">
      <w:start w:val="1"/>
      <w:numFmt w:val="lowerLetter"/>
      <w:lvlText w:val="%2."/>
      <w:lvlJc w:val="left"/>
      <w:pPr>
        <w:ind w:left="1506" w:hanging="360"/>
      </w:pPr>
    </w:lvl>
    <w:lvl w:ilvl="2" w:tentative="1">
      <w:start w:val="1"/>
      <w:numFmt w:val="lowerRoman"/>
      <w:lvlText w:val="%3."/>
      <w:lvlJc w:val="right"/>
      <w:pPr>
        <w:ind w:left="2226" w:hanging="180"/>
      </w:pPr>
    </w:lvl>
    <w:lvl w:ilvl="3" w:tentative="1">
      <w:start w:val="1"/>
      <w:numFmt w:val="decimal"/>
      <w:lvlText w:val="%4."/>
      <w:lvlJc w:val="left"/>
      <w:pPr>
        <w:ind w:left="2946" w:hanging="360"/>
      </w:pPr>
    </w:lvl>
    <w:lvl w:ilvl="4" w:tentative="1">
      <w:start w:val="1"/>
      <w:numFmt w:val="lowerLetter"/>
      <w:lvlText w:val="%5."/>
      <w:lvlJc w:val="left"/>
      <w:pPr>
        <w:ind w:left="3666" w:hanging="360"/>
      </w:pPr>
    </w:lvl>
    <w:lvl w:ilvl="5" w:tentative="1">
      <w:start w:val="1"/>
      <w:numFmt w:val="lowerRoman"/>
      <w:lvlText w:val="%6."/>
      <w:lvlJc w:val="right"/>
      <w:pPr>
        <w:ind w:left="4386" w:hanging="180"/>
      </w:pPr>
    </w:lvl>
    <w:lvl w:ilvl="6" w:tentative="1">
      <w:start w:val="1"/>
      <w:numFmt w:val="decimal"/>
      <w:lvlText w:val="%7."/>
      <w:lvlJc w:val="left"/>
      <w:pPr>
        <w:ind w:left="5106" w:hanging="360"/>
      </w:pPr>
    </w:lvl>
    <w:lvl w:ilvl="7" w:tentative="1">
      <w:start w:val="1"/>
      <w:numFmt w:val="lowerLetter"/>
      <w:lvlText w:val="%8."/>
      <w:lvlJc w:val="left"/>
      <w:pPr>
        <w:ind w:left="5826" w:hanging="360"/>
      </w:pPr>
    </w:lvl>
    <w:lvl w:ilvl="8" w:tentative="1">
      <w:start w:val="1"/>
      <w:numFmt w:val="lowerRoman"/>
      <w:lvlText w:val="%9."/>
      <w:lvlJc w:val="right"/>
      <w:pPr>
        <w:ind w:left="6546" w:hanging="180"/>
      </w:pPr>
    </w:lvl>
  </w:abstractNum>
  <w:abstractNum w:abstractNumId="20">
    <w:nsid w:val="745774A3"/>
    <w:multiLevelType w:val="hybridMultilevel"/>
    <w:tmpl w:val="C194C12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1">
    <w:nsid w:val="76335317"/>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2">
    <w:nsid w:val="7A4340C8"/>
    <w:multiLevelType w:val="hybridMultilevel"/>
    <w:tmpl w:val="D298C542"/>
    <w:lvl w:ilvl="0" w:tplc="04090005">
      <w:start w:val="1"/>
      <w:numFmt w:val="bullet"/>
      <w:lvlText w:val=""/>
      <w:lvlJc w:val="left"/>
      <w:pPr>
        <w:ind w:left="1145" w:hanging="360"/>
      </w:pPr>
      <w:rPr>
        <w:rFonts w:ascii="Wingdings" w:hAnsi="Wingdings" w:hint="default"/>
      </w:rPr>
    </w:lvl>
    <w:lvl w:ilvl="1" w:tplc="04090003" w:tentative="1">
      <w:start w:val="1"/>
      <w:numFmt w:val="bullet"/>
      <w:lvlText w:val="o"/>
      <w:lvlJc w:val="left"/>
      <w:pPr>
        <w:ind w:left="1865" w:hanging="360"/>
      </w:pPr>
      <w:rPr>
        <w:rFonts w:ascii="Courier New" w:hAnsi="Courier New" w:hint="default"/>
      </w:rPr>
    </w:lvl>
    <w:lvl w:ilvl="2" w:tplc="04090005" w:tentative="1">
      <w:start w:val="1"/>
      <w:numFmt w:val="bullet"/>
      <w:lvlText w:val=""/>
      <w:lvlJc w:val="left"/>
      <w:pPr>
        <w:ind w:left="2585" w:hanging="360"/>
      </w:pPr>
      <w:rPr>
        <w:rFonts w:ascii="Wingdings" w:hAnsi="Wingdings" w:hint="default"/>
      </w:rPr>
    </w:lvl>
    <w:lvl w:ilvl="3" w:tplc="04090001" w:tentative="1">
      <w:start w:val="1"/>
      <w:numFmt w:val="bullet"/>
      <w:lvlText w:val=""/>
      <w:lvlJc w:val="left"/>
      <w:pPr>
        <w:ind w:left="3305" w:hanging="360"/>
      </w:pPr>
      <w:rPr>
        <w:rFonts w:ascii="Symbol" w:hAnsi="Symbol" w:hint="default"/>
      </w:rPr>
    </w:lvl>
    <w:lvl w:ilvl="4" w:tplc="04090003" w:tentative="1">
      <w:start w:val="1"/>
      <w:numFmt w:val="bullet"/>
      <w:lvlText w:val="o"/>
      <w:lvlJc w:val="left"/>
      <w:pPr>
        <w:ind w:left="4025" w:hanging="360"/>
      </w:pPr>
      <w:rPr>
        <w:rFonts w:ascii="Courier New" w:hAnsi="Courier New" w:hint="default"/>
      </w:rPr>
    </w:lvl>
    <w:lvl w:ilvl="5" w:tplc="04090005" w:tentative="1">
      <w:start w:val="1"/>
      <w:numFmt w:val="bullet"/>
      <w:lvlText w:val=""/>
      <w:lvlJc w:val="left"/>
      <w:pPr>
        <w:ind w:left="4745" w:hanging="360"/>
      </w:pPr>
      <w:rPr>
        <w:rFonts w:ascii="Wingdings" w:hAnsi="Wingdings" w:hint="default"/>
      </w:rPr>
    </w:lvl>
    <w:lvl w:ilvl="6" w:tplc="04090001" w:tentative="1">
      <w:start w:val="1"/>
      <w:numFmt w:val="bullet"/>
      <w:lvlText w:val=""/>
      <w:lvlJc w:val="left"/>
      <w:pPr>
        <w:ind w:left="5465" w:hanging="360"/>
      </w:pPr>
      <w:rPr>
        <w:rFonts w:ascii="Symbol" w:hAnsi="Symbol" w:hint="default"/>
      </w:rPr>
    </w:lvl>
    <w:lvl w:ilvl="7" w:tplc="04090003" w:tentative="1">
      <w:start w:val="1"/>
      <w:numFmt w:val="bullet"/>
      <w:lvlText w:val="o"/>
      <w:lvlJc w:val="left"/>
      <w:pPr>
        <w:ind w:left="6185" w:hanging="360"/>
      </w:pPr>
      <w:rPr>
        <w:rFonts w:ascii="Courier New" w:hAnsi="Courier New" w:hint="default"/>
      </w:rPr>
    </w:lvl>
    <w:lvl w:ilvl="8" w:tplc="04090005" w:tentative="1">
      <w:start w:val="1"/>
      <w:numFmt w:val="bullet"/>
      <w:lvlText w:val=""/>
      <w:lvlJc w:val="left"/>
      <w:pPr>
        <w:ind w:left="6905" w:hanging="360"/>
      </w:pPr>
      <w:rPr>
        <w:rFonts w:ascii="Wingdings" w:hAnsi="Wingdings" w:hint="default"/>
      </w:rPr>
    </w:lvl>
  </w:abstractNum>
  <w:abstractNum w:abstractNumId="23">
    <w:nsid w:val="7DA902CC"/>
    <w:multiLevelType w:val="multilevel"/>
    <w:tmpl w:val="9E4675A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abstractNumId w:val="6"/>
  </w:num>
  <w:num w:numId="2">
    <w:abstractNumId w:val="11"/>
  </w:num>
  <w:num w:numId="3">
    <w:abstractNumId w:val="23"/>
  </w:num>
  <w:num w:numId="4">
    <w:abstractNumId w:val="9"/>
  </w:num>
  <w:num w:numId="5">
    <w:abstractNumId w:val="1"/>
  </w:num>
  <w:num w:numId="6">
    <w:abstractNumId w:val="2"/>
  </w:num>
  <w:num w:numId="7">
    <w:abstractNumId w:val="20"/>
  </w:num>
  <w:num w:numId="8">
    <w:abstractNumId w:val="5"/>
  </w:num>
  <w:num w:numId="9">
    <w:abstractNumId w:val="13"/>
  </w:num>
  <w:num w:numId="10">
    <w:abstractNumId w:val="12"/>
  </w:num>
  <w:num w:numId="11">
    <w:abstractNumId w:val="18"/>
  </w:num>
  <w:num w:numId="12">
    <w:abstractNumId w:val="21"/>
  </w:num>
  <w:num w:numId="13">
    <w:abstractNumId w:val="17"/>
  </w:num>
  <w:num w:numId="14">
    <w:abstractNumId w:val="10"/>
  </w:num>
  <w:num w:numId="15">
    <w:abstractNumId w:val="4"/>
  </w:num>
  <w:num w:numId="16">
    <w:abstractNumId w:val="21"/>
  </w:num>
  <w:num w:numId="17">
    <w:abstractNumId w:val="3"/>
  </w:num>
  <w:num w:numId="18">
    <w:abstractNumId w:val="15"/>
  </w:num>
  <w:num w:numId="19">
    <w:abstractNumId w:val="14"/>
  </w:num>
  <w:num w:numId="20">
    <w:abstractNumId w:val="8"/>
  </w:num>
  <w:num w:numId="21">
    <w:abstractNumId w:val="7"/>
  </w:num>
  <w:num w:numId="22">
    <w:abstractNumId w:val="19"/>
  </w:num>
  <w:num w:numId="23">
    <w:abstractNumId w:val="16"/>
  </w:num>
  <w:num w:numId="24">
    <w:abstractNumId w:val="22"/>
  </w:num>
  <w:num w:numId="25">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Ingo Ebersberger">
    <w15:presenceInfo w15:providerId="None" w15:userId="Ingo Ebersberg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0"/>
  <w:proofState w:grammar="clean"/>
  <w:doNotTrackMoves/>
  <w:defaultTabStop w:val="709"/>
  <w:hyphenationZone w:val="425"/>
  <w:characterSpacingControl w:val="doNotCompress"/>
  <w:hdrShapeDefaults>
    <o:shapedefaults v:ext="edit" spidmax="2050"/>
  </w:hdrShapeDefaults>
  <w:footnotePr>
    <w:pos w:val="beneathText"/>
    <w:footnote w:id="-1"/>
    <w:footnote w:id="0"/>
  </w:footnotePr>
  <w:endnotePr>
    <w:numFmt w:val="decimal"/>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Chicago 16th Author-Date Copy&lt;/Style&gt;&lt;LeftDelim&gt;{&lt;/LeftDelim&gt;&lt;RightDelim&gt;}&lt;/RightDelim&gt;&lt;FontName&gt;Palatino Linotype&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zvzepeve9vwad9e0r2nxazrm0x0w25x9w9er&quot;&gt;My EndNote Library&lt;record-ids&gt;&lt;item&gt;181&lt;/item&gt;&lt;item&gt;182&lt;/item&gt;&lt;item&gt;183&lt;/item&gt;&lt;item&gt;184&lt;/item&gt;&lt;item&gt;185&lt;/item&gt;&lt;item&gt;186&lt;/item&gt;&lt;item&gt;187&lt;/item&gt;&lt;item&gt;188&lt;/item&gt;&lt;item&gt;190&lt;/item&gt;&lt;item&gt;191&lt;/item&gt;&lt;item&gt;192&lt;/item&gt;&lt;item&gt;193&lt;/item&gt;&lt;item&gt;194&lt;/item&gt;&lt;item&gt;196&lt;/item&gt;&lt;item&gt;197&lt;/item&gt;&lt;item&gt;198&lt;/item&gt;&lt;item&gt;199&lt;/item&gt;&lt;item&gt;200&lt;/item&gt;&lt;item&gt;201&lt;/item&gt;&lt;item&gt;202&lt;/item&gt;&lt;item&gt;203&lt;/item&gt;&lt;item&gt;204&lt;/item&gt;&lt;item&gt;206&lt;/item&gt;&lt;item&gt;209&lt;/item&gt;&lt;item&gt;214&lt;/item&gt;&lt;item&gt;216&lt;/item&gt;&lt;item&gt;217&lt;/item&gt;&lt;item&gt;218&lt;/item&gt;&lt;item&gt;221&lt;/item&gt;&lt;item&gt;223&lt;/item&gt;&lt;item&gt;224&lt;/item&gt;&lt;item&gt;233&lt;/item&gt;&lt;item&gt;236&lt;/item&gt;&lt;item&gt;241&lt;/item&gt;&lt;item&gt;244&lt;/item&gt;&lt;item&gt;246&lt;/item&gt;&lt;item&gt;247&lt;/item&gt;&lt;item&gt;256&lt;/item&gt;&lt;item&gt;257&lt;/item&gt;&lt;item&gt;258&lt;/item&gt;&lt;item&gt;259&lt;/item&gt;&lt;item&gt;260&lt;/item&gt;&lt;item&gt;268&lt;/item&gt;&lt;item&gt;269&lt;/item&gt;&lt;item&gt;276&lt;/item&gt;&lt;item&gt;277&lt;/item&gt;&lt;item&gt;282&lt;/item&gt;&lt;item&gt;284&lt;/item&gt;&lt;item&gt;289&lt;/item&gt;&lt;item&gt;292&lt;/item&gt;&lt;item&gt;293&lt;/item&gt;&lt;item&gt;295&lt;/item&gt;&lt;item&gt;297&lt;/item&gt;&lt;item&gt;298&lt;/item&gt;&lt;item&gt;299&lt;/item&gt;&lt;item&gt;300&lt;/item&gt;&lt;item&gt;301&lt;/item&gt;&lt;item&gt;302&lt;/item&gt;&lt;item&gt;303&lt;/item&gt;&lt;item&gt;304&lt;/item&gt;&lt;item&gt;305&lt;/item&gt;&lt;item&gt;306&lt;/item&gt;&lt;item&gt;307&lt;/item&gt;&lt;item&gt;308&lt;/item&gt;&lt;item&gt;310&lt;/item&gt;&lt;item&gt;311&lt;/item&gt;&lt;item&gt;312&lt;/item&gt;&lt;item&gt;313&lt;/item&gt;&lt;item&gt;314&lt;/item&gt;&lt;item&gt;315&lt;/item&gt;&lt;item&gt;316&lt;/item&gt;&lt;item&gt;318&lt;/item&gt;&lt;item&gt;319&lt;/item&gt;&lt;item&gt;320&lt;/item&gt;&lt;item&gt;321&lt;/item&gt;&lt;item&gt;322&lt;/item&gt;&lt;item&gt;323&lt;/item&gt;&lt;item&gt;324&lt;/item&gt;&lt;item&gt;325&lt;/item&gt;&lt;item&gt;326&lt;/item&gt;&lt;item&gt;327&lt;/item&gt;&lt;item&gt;328&lt;/item&gt;&lt;item&gt;329&lt;/item&gt;&lt;item&gt;330&lt;/item&gt;&lt;item&gt;331&lt;/item&gt;&lt;item&gt;332&lt;/item&gt;&lt;item&gt;333&lt;/item&gt;&lt;item&gt;334&lt;/item&gt;&lt;item&gt;335&lt;/item&gt;&lt;item&gt;336&lt;/item&gt;&lt;item&gt;337&lt;/item&gt;&lt;item&gt;338&lt;/item&gt;&lt;item&gt;339&lt;/item&gt;&lt;item&gt;340&lt;/item&gt;&lt;item&gt;341&lt;/item&gt;&lt;item&gt;342&lt;/item&gt;&lt;item&gt;343&lt;/item&gt;&lt;item&gt;344&lt;/item&gt;&lt;item&gt;345&lt;/item&gt;&lt;item&gt;346&lt;/item&gt;&lt;item&gt;347&lt;/item&gt;&lt;item&gt;349&lt;/item&gt;&lt;item&gt;350&lt;/item&gt;&lt;item&gt;351&lt;/item&gt;&lt;item&gt;352&lt;/item&gt;&lt;item&gt;353&lt;/item&gt;&lt;item&gt;354&lt;/item&gt;&lt;item&gt;355&lt;/item&gt;&lt;item&gt;357&lt;/item&gt;&lt;item&gt;358&lt;/item&gt;&lt;item&gt;360&lt;/item&gt;&lt;item&gt;361&lt;/item&gt;&lt;item&gt;362&lt;/item&gt;&lt;item&gt;363&lt;/item&gt;&lt;item&gt;364&lt;/item&gt;&lt;item&gt;365&lt;/item&gt;&lt;item&gt;366&lt;/item&gt;&lt;item&gt;368&lt;/item&gt;&lt;item&gt;369&lt;/item&gt;&lt;item&gt;370&lt;/item&gt;&lt;item&gt;371&lt;/item&gt;&lt;item&gt;372&lt;/item&gt;&lt;item&gt;373&lt;/item&gt;&lt;item&gt;374&lt;/item&gt;&lt;item&gt;375&lt;/item&gt;&lt;item&gt;376&lt;/item&gt;&lt;item&gt;377&lt;/item&gt;&lt;item&gt;378&lt;/item&gt;&lt;item&gt;379&lt;/item&gt;&lt;item&gt;380&lt;/item&gt;&lt;item&gt;381&lt;/item&gt;&lt;item&gt;382&lt;/item&gt;&lt;item&gt;383&lt;/item&gt;&lt;item&gt;384&lt;/item&gt;&lt;item&gt;385&lt;/item&gt;&lt;item&gt;386&lt;/item&gt;&lt;item&gt;387&lt;/item&gt;&lt;item&gt;390&lt;/item&gt;&lt;item&gt;391&lt;/item&gt;&lt;item&gt;392&lt;/item&gt;&lt;item&gt;393&lt;/item&gt;&lt;item&gt;394&lt;/item&gt;&lt;item&gt;395&lt;/item&gt;&lt;item&gt;396&lt;/item&gt;&lt;item&gt;397&lt;/item&gt;&lt;item&gt;398&lt;/item&gt;&lt;item&gt;399&lt;/item&gt;&lt;item&gt;400&lt;/item&gt;&lt;item&gt;401&lt;/item&gt;&lt;item&gt;402&lt;/item&gt;&lt;item&gt;403&lt;/item&gt;&lt;item&gt;404&lt;/item&gt;&lt;item&gt;405&lt;/item&gt;&lt;item&gt;406&lt;/item&gt;&lt;item&gt;407&lt;/item&gt;&lt;item&gt;408&lt;/item&gt;&lt;item&gt;409&lt;/item&gt;&lt;item&gt;410&lt;/item&gt;&lt;item&gt;411&lt;/item&gt;&lt;item&gt;412&lt;/item&gt;&lt;item&gt;413&lt;/item&gt;&lt;item&gt;414&lt;/item&gt;&lt;item&gt;415&lt;/item&gt;&lt;item&gt;416&lt;/item&gt;&lt;item&gt;417&lt;/item&gt;&lt;item&gt;418&lt;/item&gt;&lt;item&gt;419&lt;/item&gt;&lt;/record-ids&gt;&lt;/item&gt;&lt;/Libraries&gt;"/>
  </w:docVars>
  <w:rsids>
    <w:rsidRoot w:val="00371AE7"/>
    <w:rsid w:val="000014E9"/>
    <w:rsid w:val="00001AD8"/>
    <w:rsid w:val="00001DB1"/>
    <w:rsid w:val="00001E15"/>
    <w:rsid w:val="000027A0"/>
    <w:rsid w:val="00002D0B"/>
    <w:rsid w:val="00002D87"/>
    <w:rsid w:val="00002E33"/>
    <w:rsid w:val="000033A9"/>
    <w:rsid w:val="000035F7"/>
    <w:rsid w:val="000037BF"/>
    <w:rsid w:val="000039C9"/>
    <w:rsid w:val="0000407E"/>
    <w:rsid w:val="00006710"/>
    <w:rsid w:val="00006D96"/>
    <w:rsid w:val="00006EF0"/>
    <w:rsid w:val="00006F49"/>
    <w:rsid w:val="00007CA0"/>
    <w:rsid w:val="00007CFE"/>
    <w:rsid w:val="00010C14"/>
    <w:rsid w:val="000110B6"/>
    <w:rsid w:val="000118F3"/>
    <w:rsid w:val="00011FB9"/>
    <w:rsid w:val="000120D4"/>
    <w:rsid w:val="00012379"/>
    <w:rsid w:val="00012763"/>
    <w:rsid w:val="00012852"/>
    <w:rsid w:val="00012CDE"/>
    <w:rsid w:val="000137AB"/>
    <w:rsid w:val="00013A81"/>
    <w:rsid w:val="00013B38"/>
    <w:rsid w:val="00014009"/>
    <w:rsid w:val="0001416A"/>
    <w:rsid w:val="0001448E"/>
    <w:rsid w:val="0001456D"/>
    <w:rsid w:val="0001567F"/>
    <w:rsid w:val="00015A81"/>
    <w:rsid w:val="00015CBA"/>
    <w:rsid w:val="000169B7"/>
    <w:rsid w:val="00016B2C"/>
    <w:rsid w:val="00016E3A"/>
    <w:rsid w:val="000172D6"/>
    <w:rsid w:val="000173A7"/>
    <w:rsid w:val="0001767C"/>
    <w:rsid w:val="00017944"/>
    <w:rsid w:val="00017FD1"/>
    <w:rsid w:val="0002006D"/>
    <w:rsid w:val="00020159"/>
    <w:rsid w:val="00020C53"/>
    <w:rsid w:val="000217EC"/>
    <w:rsid w:val="00021B9B"/>
    <w:rsid w:val="00022284"/>
    <w:rsid w:val="00022C02"/>
    <w:rsid w:val="00022E3F"/>
    <w:rsid w:val="00022E5D"/>
    <w:rsid w:val="0002339D"/>
    <w:rsid w:val="0002368D"/>
    <w:rsid w:val="00023972"/>
    <w:rsid w:val="00023C60"/>
    <w:rsid w:val="00023D32"/>
    <w:rsid w:val="00024476"/>
    <w:rsid w:val="00024930"/>
    <w:rsid w:val="000251E0"/>
    <w:rsid w:val="00025697"/>
    <w:rsid w:val="00025864"/>
    <w:rsid w:val="00025C1E"/>
    <w:rsid w:val="00026791"/>
    <w:rsid w:val="000267D0"/>
    <w:rsid w:val="00026D9F"/>
    <w:rsid w:val="00026EF8"/>
    <w:rsid w:val="0002706A"/>
    <w:rsid w:val="00030D13"/>
    <w:rsid w:val="0003192E"/>
    <w:rsid w:val="00031ECA"/>
    <w:rsid w:val="000329B1"/>
    <w:rsid w:val="00032B0D"/>
    <w:rsid w:val="00032EF8"/>
    <w:rsid w:val="000332AC"/>
    <w:rsid w:val="0003351F"/>
    <w:rsid w:val="00033638"/>
    <w:rsid w:val="00033C9E"/>
    <w:rsid w:val="00033E03"/>
    <w:rsid w:val="000342BB"/>
    <w:rsid w:val="000350A7"/>
    <w:rsid w:val="00035AE7"/>
    <w:rsid w:val="00035D3F"/>
    <w:rsid w:val="00035E36"/>
    <w:rsid w:val="000362A1"/>
    <w:rsid w:val="0003644C"/>
    <w:rsid w:val="000366EA"/>
    <w:rsid w:val="00036757"/>
    <w:rsid w:val="000368BE"/>
    <w:rsid w:val="00037299"/>
    <w:rsid w:val="000379BA"/>
    <w:rsid w:val="00037A96"/>
    <w:rsid w:val="00037C36"/>
    <w:rsid w:val="000405C7"/>
    <w:rsid w:val="00041448"/>
    <w:rsid w:val="000418DC"/>
    <w:rsid w:val="00041A0A"/>
    <w:rsid w:val="0004205C"/>
    <w:rsid w:val="00042644"/>
    <w:rsid w:val="00042C31"/>
    <w:rsid w:val="00042FD9"/>
    <w:rsid w:val="00043DED"/>
    <w:rsid w:val="000440DC"/>
    <w:rsid w:val="000448FA"/>
    <w:rsid w:val="000449A6"/>
    <w:rsid w:val="0004539D"/>
    <w:rsid w:val="0004554D"/>
    <w:rsid w:val="00045850"/>
    <w:rsid w:val="00046288"/>
    <w:rsid w:val="00046593"/>
    <w:rsid w:val="000466EA"/>
    <w:rsid w:val="00046CA0"/>
    <w:rsid w:val="00046F86"/>
    <w:rsid w:val="000471BF"/>
    <w:rsid w:val="000476C7"/>
    <w:rsid w:val="000478F4"/>
    <w:rsid w:val="00047965"/>
    <w:rsid w:val="00047EE5"/>
    <w:rsid w:val="0005051F"/>
    <w:rsid w:val="000507AF"/>
    <w:rsid w:val="00050862"/>
    <w:rsid w:val="00050A30"/>
    <w:rsid w:val="0005139D"/>
    <w:rsid w:val="00051EA0"/>
    <w:rsid w:val="000529B3"/>
    <w:rsid w:val="0005344A"/>
    <w:rsid w:val="00053680"/>
    <w:rsid w:val="0005446C"/>
    <w:rsid w:val="00054861"/>
    <w:rsid w:val="00054B2F"/>
    <w:rsid w:val="00054E8A"/>
    <w:rsid w:val="00055195"/>
    <w:rsid w:val="00055968"/>
    <w:rsid w:val="000564E8"/>
    <w:rsid w:val="00056953"/>
    <w:rsid w:val="0005723C"/>
    <w:rsid w:val="00057989"/>
    <w:rsid w:val="000579A7"/>
    <w:rsid w:val="000607CA"/>
    <w:rsid w:val="00060900"/>
    <w:rsid w:val="000614E6"/>
    <w:rsid w:val="00061807"/>
    <w:rsid w:val="000619C2"/>
    <w:rsid w:val="00061A32"/>
    <w:rsid w:val="00061A6B"/>
    <w:rsid w:val="00061BBC"/>
    <w:rsid w:val="00062FD8"/>
    <w:rsid w:val="00064800"/>
    <w:rsid w:val="00064A9F"/>
    <w:rsid w:val="00065BF3"/>
    <w:rsid w:val="00065F80"/>
    <w:rsid w:val="00066A0B"/>
    <w:rsid w:val="00066E37"/>
    <w:rsid w:val="0006712D"/>
    <w:rsid w:val="000705A8"/>
    <w:rsid w:val="00070E25"/>
    <w:rsid w:val="000714E7"/>
    <w:rsid w:val="00071992"/>
    <w:rsid w:val="00072508"/>
    <w:rsid w:val="0007274F"/>
    <w:rsid w:val="00072C64"/>
    <w:rsid w:val="00072EF8"/>
    <w:rsid w:val="000730C0"/>
    <w:rsid w:val="00073898"/>
    <w:rsid w:val="00073EC9"/>
    <w:rsid w:val="00074115"/>
    <w:rsid w:val="0007496F"/>
    <w:rsid w:val="00074F09"/>
    <w:rsid w:val="00074FD0"/>
    <w:rsid w:val="00075524"/>
    <w:rsid w:val="00075BD8"/>
    <w:rsid w:val="00075E30"/>
    <w:rsid w:val="000766A5"/>
    <w:rsid w:val="0007693E"/>
    <w:rsid w:val="00076E68"/>
    <w:rsid w:val="00076E91"/>
    <w:rsid w:val="00077051"/>
    <w:rsid w:val="0007725F"/>
    <w:rsid w:val="00077530"/>
    <w:rsid w:val="00077779"/>
    <w:rsid w:val="00077826"/>
    <w:rsid w:val="000779C7"/>
    <w:rsid w:val="00077AEC"/>
    <w:rsid w:val="00080079"/>
    <w:rsid w:val="00080E9E"/>
    <w:rsid w:val="0008121D"/>
    <w:rsid w:val="00081538"/>
    <w:rsid w:val="00081B4D"/>
    <w:rsid w:val="00081BB4"/>
    <w:rsid w:val="00081D25"/>
    <w:rsid w:val="00082A1A"/>
    <w:rsid w:val="00082B98"/>
    <w:rsid w:val="00082BDA"/>
    <w:rsid w:val="0008431B"/>
    <w:rsid w:val="000855D7"/>
    <w:rsid w:val="000859B1"/>
    <w:rsid w:val="00085C67"/>
    <w:rsid w:val="0008664B"/>
    <w:rsid w:val="000866B3"/>
    <w:rsid w:val="000866C5"/>
    <w:rsid w:val="000867AE"/>
    <w:rsid w:val="000877EC"/>
    <w:rsid w:val="00087E6B"/>
    <w:rsid w:val="00087F5F"/>
    <w:rsid w:val="0009039A"/>
    <w:rsid w:val="00090811"/>
    <w:rsid w:val="00090E20"/>
    <w:rsid w:val="00090E88"/>
    <w:rsid w:val="00091327"/>
    <w:rsid w:val="000915AD"/>
    <w:rsid w:val="000924F2"/>
    <w:rsid w:val="000925D4"/>
    <w:rsid w:val="00092886"/>
    <w:rsid w:val="000929A5"/>
    <w:rsid w:val="000929B3"/>
    <w:rsid w:val="00093133"/>
    <w:rsid w:val="00093363"/>
    <w:rsid w:val="000935DA"/>
    <w:rsid w:val="00093766"/>
    <w:rsid w:val="00094428"/>
    <w:rsid w:val="00094713"/>
    <w:rsid w:val="0009483E"/>
    <w:rsid w:val="00095129"/>
    <w:rsid w:val="000952D1"/>
    <w:rsid w:val="0009637F"/>
    <w:rsid w:val="000965B1"/>
    <w:rsid w:val="000969F3"/>
    <w:rsid w:val="00096CEE"/>
    <w:rsid w:val="00096E83"/>
    <w:rsid w:val="000975BB"/>
    <w:rsid w:val="000A0955"/>
    <w:rsid w:val="000A0C3A"/>
    <w:rsid w:val="000A0CB3"/>
    <w:rsid w:val="000A136B"/>
    <w:rsid w:val="000A1592"/>
    <w:rsid w:val="000A17B2"/>
    <w:rsid w:val="000A1CBF"/>
    <w:rsid w:val="000A1E48"/>
    <w:rsid w:val="000A1F00"/>
    <w:rsid w:val="000A2233"/>
    <w:rsid w:val="000A24D8"/>
    <w:rsid w:val="000A2CC8"/>
    <w:rsid w:val="000A32B0"/>
    <w:rsid w:val="000A38E1"/>
    <w:rsid w:val="000A392D"/>
    <w:rsid w:val="000A3A29"/>
    <w:rsid w:val="000A4688"/>
    <w:rsid w:val="000A4D3D"/>
    <w:rsid w:val="000A581C"/>
    <w:rsid w:val="000A6116"/>
    <w:rsid w:val="000A65FC"/>
    <w:rsid w:val="000A6C78"/>
    <w:rsid w:val="000A6CDD"/>
    <w:rsid w:val="000A7134"/>
    <w:rsid w:val="000A7AAB"/>
    <w:rsid w:val="000B00E8"/>
    <w:rsid w:val="000B054B"/>
    <w:rsid w:val="000B081C"/>
    <w:rsid w:val="000B0ED0"/>
    <w:rsid w:val="000B108D"/>
    <w:rsid w:val="000B110A"/>
    <w:rsid w:val="000B21C0"/>
    <w:rsid w:val="000B24F0"/>
    <w:rsid w:val="000B29A9"/>
    <w:rsid w:val="000B355B"/>
    <w:rsid w:val="000B366D"/>
    <w:rsid w:val="000B396E"/>
    <w:rsid w:val="000B39F2"/>
    <w:rsid w:val="000B3C3A"/>
    <w:rsid w:val="000B41D3"/>
    <w:rsid w:val="000B4CCB"/>
    <w:rsid w:val="000B6719"/>
    <w:rsid w:val="000B692C"/>
    <w:rsid w:val="000B730C"/>
    <w:rsid w:val="000B74DD"/>
    <w:rsid w:val="000B7AF1"/>
    <w:rsid w:val="000B7D1C"/>
    <w:rsid w:val="000C0396"/>
    <w:rsid w:val="000C05DA"/>
    <w:rsid w:val="000C0CE1"/>
    <w:rsid w:val="000C0FF9"/>
    <w:rsid w:val="000C10CA"/>
    <w:rsid w:val="000C13E6"/>
    <w:rsid w:val="000C27CB"/>
    <w:rsid w:val="000C2CE0"/>
    <w:rsid w:val="000C2EE4"/>
    <w:rsid w:val="000C350D"/>
    <w:rsid w:val="000C378B"/>
    <w:rsid w:val="000C3AE4"/>
    <w:rsid w:val="000C3B47"/>
    <w:rsid w:val="000C3B8C"/>
    <w:rsid w:val="000C43E4"/>
    <w:rsid w:val="000C4748"/>
    <w:rsid w:val="000C49F3"/>
    <w:rsid w:val="000C4C0C"/>
    <w:rsid w:val="000C5394"/>
    <w:rsid w:val="000C60C4"/>
    <w:rsid w:val="000C65BD"/>
    <w:rsid w:val="000C67C3"/>
    <w:rsid w:val="000C6982"/>
    <w:rsid w:val="000C6E11"/>
    <w:rsid w:val="000C7B6C"/>
    <w:rsid w:val="000C7F50"/>
    <w:rsid w:val="000D080B"/>
    <w:rsid w:val="000D113F"/>
    <w:rsid w:val="000D1476"/>
    <w:rsid w:val="000D1502"/>
    <w:rsid w:val="000D16A3"/>
    <w:rsid w:val="000D2470"/>
    <w:rsid w:val="000D24E3"/>
    <w:rsid w:val="000D2DD9"/>
    <w:rsid w:val="000D3223"/>
    <w:rsid w:val="000D3309"/>
    <w:rsid w:val="000D3904"/>
    <w:rsid w:val="000D4104"/>
    <w:rsid w:val="000D459B"/>
    <w:rsid w:val="000D4EBB"/>
    <w:rsid w:val="000D4F6D"/>
    <w:rsid w:val="000D5936"/>
    <w:rsid w:val="000D5A99"/>
    <w:rsid w:val="000D6384"/>
    <w:rsid w:val="000D6725"/>
    <w:rsid w:val="000D68BA"/>
    <w:rsid w:val="000D6D58"/>
    <w:rsid w:val="000D6F8E"/>
    <w:rsid w:val="000D7215"/>
    <w:rsid w:val="000E012F"/>
    <w:rsid w:val="000E08AA"/>
    <w:rsid w:val="000E0EEC"/>
    <w:rsid w:val="000E1076"/>
    <w:rsid w:val="000E15F8"/>
    <w:rsid w:val="000E1722"/>
    <w:rsid w:val="000E1B60"/>
    <w:rsid w:val="000E2159"/>
    <w:rsid w:val="000E23ED"/>
    <w:rsid w:val="000E2806"/>
    <w:rsid w:val="000E2977"/>
    <w:rsid w:val="000E2D0A"/>
    <w:rsid w:val="000E2DFC"/>
    <w:rsid w:val="000E2E38"/>
    <w:rsid w:val="000E3033"/>
    <w:rsid w:val="000E30B8"/>
    <w:rsid w:val="000E37F0"/>
    <w:rsid w:val="000E40BD"/>
    <w:rsid w:val="000E45DE"/>
    <w:rsid w:val="000E4666"/>
    <w:rsid w:val="000E4C2C"/>
    <w:rsid w:val="000E5C0E"/>
    <w:rsid w:val="000E6189"/>
    <w:rsid w:val="000E65AA"/>
    <w:rsid w:val="000E6E54"/>
    <w:rsid w:val="000E78A0"/>
    <w:rsid w:val="000E7A08"/>
    <w:rsid w:val="000E7B65"/>
    <w:rsid w:val="000E7C89"/>
    <w:rsid w:val="000F05A3"/>
    <w:rsid w:val="000F0E26"/>
    <w:rsid w:val="000F14C6"/>
    <w:rsid w:val="000F17FF"/>
    <w:rsid w:val="000F19CD"/>
    <w:rsid w:val="000F1A42"/>
    <w:rsid w:val="000F1AA1"/>
    <w:rsid w:val="000F1DD4"/>
    <w:rsid w:val="000F217D"/>
    <w:rsid w:val="000F26E4"/>
    <w:rsid w:val="000F2A86"/>
    <w:rsid w:val="000F2D01"/>
    <w:rsid w:val="000F34CE"/>
    <w:rsid w:val="000F37EC"/>
    <w:rsid w:val="000F3820"/>
    <w:rsid w:val="000F3DD6"/>
    <w:rsid w:val="000F40D6"/>
    <w:rsid w:val="000F42AF"/>
    <w:rsid w:val="000F4D00"/>
    <w:rsid w:val="000F4EC9"/>
    <w:rsid w:val="000F583E"/>
    <w:rsid w:val="000F5B4D"/>
    <w:rsid w:val="000F6223"/>
    <w:rsid w:val="000F678F"/>
    <w:rsid w:val="000F7278"/>
    <w:rsid w:val="000F7F43"/>
    <w:rsid w:val="000F7FD5"/>
    <w:rsid w:val="001002C2"/>
    <w:rsid w:val="0010055D"/>
    <w:rsid w:val="00100B4D"/>
    <w:rsid w:val="00100C8C"/>
    <w:rsid w:val="00101285"/>
    <w:rsid w:val="00101D43"/>
    <w:rsid w:val="00102C79"/>
    <w:rsid w:val="00102EE4"/>
    <w:rsid w:val="00102FA0"/>
    <w:rsid w:val="00102FBF"/>
    <w:rsid w:val="00104584"/>
    <w:rsid w:val="0010489C"/>
    <w:rsid w:val="001048D9"/>
    <w:rsid w:val="00104B72"/>
    <w:rsid w:val="0010521B"/>
    <w:rsid w:val="001054B0"/>
    <w:rsid w:val="001055AB"/>
    <w:rsid w:val="001058BE"/>
    <w:rsid w:val="00105C10"/>
    <w:rsid w:val="00105E06"/>
    <w:rsid w:val="00106033"/>
    <w:rsid w:val="00106047"/>
    <w:rsid w:val="001062E4"/>
    <w:rsid w:val="0010640D"/>
    <w:rsid w:val="00107139"/>
    <w:rsid w:val="001076C1"/>
    <w:rsid w:val="00107801"/>
    <w:rsid w:val="00107C8C"/>
    <w:rsid w:val="00107ECC"/>
    <w:rsid w:val="0011028C"/>
    <w:rsid w:val="00111422"/>
    <w:rsid w:val="00111AE4"/>
    <w:rsid w:val="00111BBD"/>
    <w:rsid w:val="00112222"/>
    <w:rsid w:val="00112EC8"/>
    <w:rsid w:val="001132D7"/>
    <w:rsid w:val="00113560"/>
    <w:rsid w:val="001137CD"/>
    <w:rsid w:val="00113AC4"/>
    <w:rsid w:val="00114874"/>
    <w:rsid w:val="00114BB7"/>
    <w:rsid w:val="001150D7"/>
    <w:rsid w:val="001156A4"/>
    <w:rsid w:val="00116325"/>
    <w:rsid w:val="0011646C"/>
    <w:rsid w:val="00116731"/>
    <w:rsid w:val="00116F47"/>
    <w:rsid w:val="001173B6"/>
    <w:rsid w:val="00120071"/>
    <w:rsid w:val="00120498"/>
    <w:rsid w:val="00121255"/>
    <w:rsid w:val="0012126E"/>
    <w:rsid w:val="001212AE"/>
    <w:rsid w:val="00121447"/>
    <w:rsid w:val="001217E3"/>
    <w:rsid w:val="0012198E"/>
    <w:rsid w:val="0012202D"/>
    <w:rsid w:val="00122431"/>
    <w:rsid w:val="0012248C"/>
    <w:rsid w:val="001224A2"/>
    <w:rsid w:val="001227EB"/>
    <w:rsid w:val="00122B39"/>
    <w:rsid w:val="001231BB"/>
    <w:rsid w:val="0012372C"/>
    <w:rsid w:val="001238BF"/>
    <w:rsid w:val="00123E19"/>
    <w:rsid w:val="00123F62"/>
    <w:rsid w:val="001241CA"/>
    <w:rsid w:val="00124209"/>
    <w:rsid w:val="001249A6"/>
    <w:rsid w:val="00124D24"/>
    <w:rsid w:val="00124DA2"/>
    <w:rsid w:val="00124F37"/>
    <w:rsid w:val="00125B97"/>
    <w:rsid w:val="00125E30"/>
    <w:rsid w:val="00126614"/>
    <w:rsid w:val="0012667D"/>
    <w:rsid w:val="00126901"/>
    <w:rsid w:val="00126E8D"/>
    <w:rsid w:val="00127297"/>
    <w:rsid w:val="00127C21"/>
    <w:rsid w:val="00127D92"/>
    <w:rsid w:val="001305BA"/>
    <w:rsid w:val="00130A2E"/>
    <w:rsid w:val="00130A70"/>
    <w:rsid w:val="00130E22"/>
    <w:rsid w:val="001312E2"/>
    <w:rsid w:val="001314C8"/>
    <w:rsid w:val="00131A12"/>
    <w:rsid w:val="00131D6B"/>
    <w:rsid w:val="00132567"/>
    <w:rsid w:val="00132FC5"/>
    <w:rsid w:val="00133214"/>
    <w:rsid w:val="0013347F"/>
    <w:rsid w:val="00133971"/>
    <w:rsid w:val="00133A95"/>
    <w:rsid w:val="001344E6"/>
    <w:rsid w:val="00134597"/>
    <w:rsid w:val="001347DF"/>
    <w:rsid w:val="001347E5"/>
    <w:rsid w:val="00134859"/>
    <w:rsid w:val="00134E3B"/>
    <w:rsid w:val="001350BA"/>
    <w:rsid w:val="00135433"/>
    <w:rsid w:val="0013584D"/>
    <w:rsid w:val="00135944"/>
    <w:rsid w:val="00136400"/>
    <w:rsid w:val="00136631"/>
    <w:rsid w:val="00136669"/>
    <w:rsid w:val="001366C6"/>
    <w:rsid w:val="001368F7"/>
    <w:rsid w:val="00136C81"/>
    <w:rsid w:val="00136EA5"/>
    <w:rsid w:val="0013767B"/>
    <w:rsid w:val="001376D3"/>
    <w:rsid w:val="001401D6"/>
    <w:rsid w:val="001402F9"/>
    <w:rsid w:val="0014076C"/>
    <w:rsid w:val="00140AB4"/>
    <w:rsid w:val="00141118"/>
    <w:rsid w:val="00141763"/>
    <w:rsid w:val="00141F7F"/>
    <w:rsid w:val="001425D9"/>
    <w:rsid w:val="0014299F"/>
    <w:rsid w:val="001431A9"/>
    <w:rsid w:val="0014338C"/>
    <w:rsid w:val="00143576"/>
    <w:rsid w:val="00143F79"/>
    <w:rsid w:val="001440C7"/>
    <w:rsid w:val="0014441F"/>
    <w:rsid w:val="00144755"/>
    <w:rsid w:val="0014484E"/>
    <w:rsid w:val="00144C1C"/>
    <w:rsid w:val="00144EF8"/>
    <w:rsid w:val="00145055"/>
    <w:rsid w:val="001451FC"/>
    <w:rsid w:val="00145554"/>
    <w:rsid w:val="001456E3"/>
    <w:rsid w:val="001458BE"/>
    <w:rsid w:val="001458DE"/>
    <w:rsid w:val="00145D18"/>
    <w:rsid w:val="001460DE"/>
    <w:rsid w:val="00146147"/>
    <w:rsid w:val="00146D2B"/>
    <w:rsid w:val="001476F6"/>
    <w:rsid w:val="001477F3"/>
    <w:rsid w:val="00147954"/>
    <w:rsid w:val="00147D74"/>
    <w:rsid w:val="00150B56"/>
    <w:rsid w:val="00150B9A"/>
    <w:rsid w:val="001514DF"/>
    <w:rsid w:val="00151566"/>
    <w:rsid w:val="00151F7B"/>
    <w:rsid w:val="001521DE"/>
    <w:rsid w:val="00153738"/>
    <w:rsid w:val="001541B2"/>
    <w:rsid w:val="001547CC"/>
    <w:rsid w:val="001556F5"/>
    <w:rsid w:val="001558BB"/>
    <w:rsid w:val="00155A10"/>
    <w:rsid w:val="0015627A"/>
    <w:rsid w:val="001562E3"/>
    <w:rsid w:val="0015675A"/>
    <w:rsid w:val="001569B4"/>
    <w:rsid w:val="00156D8A"/>
    <w:rsid w:val="00157A09"/>
    <w:rsid w:val="0016066C"/>
    <w:rsid w:val="001607F5"/>
    <w:rsid w:val="00160AEB"/>
    <w:rsid w:val="00160D04"/>
    <w:rsid w:val="0016100E"/>
    <w:rsid w:val="0016160F"/>
    <w:rsid w:val="00161FEE"/>
    <w:rsid w:val="001620DD"/>
    <w:rsid w:val="001622F6"/>
    <w:rsid w:val="0016239F"/>
    <w:rsid w:val="00162ADF"/>
    <w:rsid w:val="00162EED"/>
    <w:rsid w:val="00163045"/>
    <w:rsid w:val="0016340B"/>
    <w:rsid w:val="00164AC9"/>
    <w:rsid w:val="00164DFE"/>
    <w:rsid w:val="00165631"/>
    <w:rsid w:val="00166A9C"/>
    <w:rsid w:val="00166D07"/>
    <w:rsid w:val="00167136"/>
    <w:rsid w:val="00167667"/>
    <w:rsid w:val="00170768"/>
    <w:rsid w:val="00170F78"/>
    <w:rsid w:val="00171003"/>
    <w:rsid w:val="0017192F"/>
    <w:rsid w:val="00171F74"/>
    <w:rsid w:val="00172128"/>
    <w:rsid w:val="00172496"/>
    <w:rsid w:val="00172C30"/>
    <w:rsid w:val="0017302D"/>
    <w:rsid w:val="0017333E"/>
    <w:rsid w:val="00173A2F"/>
    <w:rsid w:val="00174353"/>
    <w:rsid w:val="001747F6"/>
    <w:rsid w:val="00174B04"/>
    <w:rsid w:val="00174D67"/>
    <w:rsid w:val="00175A56"/>
    <w:rsid w:val="0017624A"/>
    <w:rsid w:val="001765E2"/>
    <w:rsid w:val="0017686C"/>
    <w:rsid w:val="00176B0C"/>
    <w:rsid w:val="0017704E"/>
    <w:rsid w:val="001772E1"/>
    <w:rsid w:val="001773C5"/>
    <w:rsid w:val="00177ED5"/>
    <w:rsid w:val="001805CD"/>
    <w:rsid w:val="001806D2"/>
    <w:rsid w:val="00181316"/>
    <w:rsid w:val="00181A1B"/>
    <w:rsid w:val="00181B00"/>
    <w:rsid w:val="00182B16"/>
    <w:rsid w:val="00182DEA"/>
    <w:rsid w:val="0018342C"/>
    <w:rsid w:val="00184946"/>
    <w:rsid w:val="001850AF"/>
    <w:rsid w:val="00185461"/>
    <w:rsid w:val="001856D9"/>
    <w:rsid w:val="00186704"/>
    <w:rsid w:val="00186743"/>
    <w:rsid w:val="00186DF9"/>
    <w:rsid w:val="001872D7"/>
    <w:rsid w:val="0018731C"/>
    <w:rsid w:val="001876ED"/>
    <w:rsid w:val="00187888"/>
    <w:rsid w:val="00187C4D"/>
    <w:rsid w:val="00187D26"/>
    <w:rsid w:val="00190012"/>
    <w:rsid w:val="001901D7"/>
    <w:rsid w:val="00190422"/>
    <w:rsid w:val="00190F2F"/>
    <w:rsid w:val="0019198D"/>
    <w:rsid w:val="00191BB4"/>
    <w:rsid w:val="00192008"/>
    <w:rsid w:val="001926DC"/>
    <w:rsid w:val="00192986"/>
    <w:rsid w:val="00193350"/>
    <w:rsid w:val="001936A1"/>
    <w:rsid w:val="00193978"/>
    <w:rsid w:val="0019442C"/>
    <w:rsid w:val="001944D5"/>
    <w:rsid w:val="0019468D"/>
    <w:rsid w:val="00194939"/>
    <w:rsid w:val="00194DE4"/>
    <w:rsid w:val="001950D0"/>
    <w:rsid w:val="00195306"/>
    <w:rsid w:val="0019558C"/>
    <w:rsid w:val="001956FF"/>
    <w:rsid w:val="00195B07"/>
    <w:rsid w:val="00195BF6"/>
    <w:rsid w:val="00195EE0"/>
    <w:rsid w:val="00196A8D"/>
    <w:rsid w:val="00197099"/>
    <w:rsid w:val="00197160"/>
    <w:rsid w:val="001972CD"/>
    <w:rsid w:val="0019784D"/>
    <w:rsid w:val="00197A68"/>
    <w:rsid w:val="001A0755"/>
    <w:rsid w:val="001A0891"/>
    <w:rsid w:val="001A0943"/>
    <w:rsid w:val="001A0A20"/>
    <w:rsid w:val="001A0D36"/>
    <w:rsid w:val="001A0F21"/>
    <w:rsid w:val="001A1113"/>
    <w:rsid w:val="001A13D6"/>
    <w:rsid w:val="001A1467"/>
    <w:rsid w:val="001A192B"/>
    <w:rsid w:val="001A1E04"/>
    <w:rsid w:val="001A22DF"/>
    <w:rsid w:val="001A273D"/>
    <w:rsid w:val="001A2B78"/>
    <w:rsid w:val="001A2E3A"/>
    <w:rsid w:val="001A32F2"/>
    <w:rsid w:val="001A3414"/>
    <w:rsid w:val="001A3535"/>
    <w:rsid w:val="001A389D"/>
    <w:rsid w:val="001A3E4F"/>
    <w:rsid w:val="001A4171"/>
    <w:rsid w:val="001A4234"/>
    <w:rsid w:val="001A4452"/>
    <w:rsid w:val="001A4781"/>
    <w:rsid w:val="001A4C31"/>
    <w:rsid w:val="001A4D1E"/>
    <w:rsid w:val="001A5763"/>
    <w:rsid w:val="001A5E19"/>
    <w:rsid w:val="001A62AD"/>
    <w:rsid w:val="001A6F06"/>
    <w:rsid w:val="001A7036"/>
    <w:rsid w:val="001A733E"/>
    <w:rsid w:val="001A791C"/>
    <w:rsid w:val="001A7CEA"/>
    <w:rsid w:val="001A7DB3"/>
    <w:rsid w:val="001A7EC0"/>
    <w:rsid w:val="001B0326"/>
    <w:rsid w:val="001B05B8"/>
    <w:rsid w:val="001B10D7"/>
    <w:rsid w:val="001B1936"/>
    <w:rsid w:val="001B1A19"/>
    <w:rsid w:val="001B1B7E"/>
    <w:rsid w:val="001B1D3A"/>
    <w:rsid w:val="001B1E3F"/>
    <w:rsid w:val="001B316D"/>
    <w:rsid w:val="001B373E"/>
    <w:rsid w:val="001B376C"/>
    <w:rsid w:val="001B379B"/>
    <w:rsid w:val="001B3CE3"/>
    <w:rsid w:val="001B45E5"/>
    <w:rsid w:val="001B4891"/>
    <w:rsid w:val="001B4AA8"/>
    <w:rsid w:val="001B5C40"/>
    <w:rsid w:val="001B5E65"/>
    <w:rsid w:val="001B5F8C"/>
    <w:rsid w:val="001B6707"/>
    <w:rsid w:val="001B6F60"/>
    <w:rsid w:val="001B75A2"/>
    <w:rsid w:val="001B79E5"/>
    <w:rsid w:val="001B7E7D"/>
    <w:rsid w:val="001C1054"/>
    <w:rsid w:val="001C1165"/>
    <w:rsid w:val="001C1778"/>
    <w:rsid w:val="001C1EB8"/>
    <w:rsid w:val="001C262F"/>
    <w:rsid w:val="001C28A5"/>
    <w:rsid w:val="001C28A7"/>
    <w:rsid w:val="001C2E85"/>
    <w:rsid w:val="001C35BD"/>
    <w:rsid w:val="001C39F0"/>
    <w:rsid w:val="001C3B98"/>
    <w:rsid w:val="001C3D77"/>
    <w:rsid w:val="001C49CF"/>
    <w:rsid w:val="001C49FD"/>
    <w:rsid w:val="001C4CA6"/>
    <w:rsid w:val="001C5057"/>
    <w:rsid w:val="001C5213"/>
    <w:rsid w:val="001C52F9"/>
    <w:rsid w:val="001C5400"/>
    <w:rsid w:val="001C5459"/>
    <w:rsid w:val="001C5BEF"/>
    <w:rsid w:val="001C679D"/>
    <w:rsid w:val="001C6B16"/>
    <w:rsid w:val="001C6C11"/>
    <w:rsid w:val="001C738B"/>
    <w:rsid w:val="001C7DEC"/>
    <w:rsid w:val="001D0241"/>
    <w:rsid w:val="001D0282"/>
    <w:rsid w:val="001D0DEC"/>
    <w:rsid w:val="001D184A"/>
    <w:rsid w:val="001D18B2"/>
    <w:rsid w:val="001D1C23"/>
    <w:rsid w:val="001D2235"/>
    <w:rsid w:val="001D242C"/>
    <w:rsid w:val="001D27AF"/>
    <w:rsid w:val="001D2B66"/>
    <w:rsid w:val="001D2C82"/>
    <w:rsid w:val="001D31A1"/>
    <w:rsid w:val="001D360F"/>
    <w:rsid w:val="001D3A8F"/>
    <w:rsid w:val="001D4199"/>
    <w:rsid w:val="001D4317"/>
    <w:rsid w:val="001D4B43"/>
    <w:rsid w:val="001D4DD3"/>
    <w:rsid w:val="001D4E22"/>
    <w:rsid w:val="001D50CB"/>
    <w:rsid w:val="001D52C9"/>
    <w:rsid w:val="001D5327"/>
    <w:rsid w:val="001D5330"/>
    <w:rsid w:val="001D53EB"/>
    <w:rsid w:val="001D5552"/>
    <w:rsid w:val="001D5612"/>
    <w:rsid w:val="001D65A8"/>
    <w:rsid w:val="001D6665"/>
    <w:rsid w:val="001D666F"/>
    <w:rsid w:val="001D66AC"/>
    <w:rsid w:val="001D6B3F"/>
    <w:rsid w:val="001D6F50"/>
    <w:rsid w:val="001D6FF1"/>
    <w:rsid w:val="001D78B1"/>
    <w:rsid w:val="001D7FCE"/>
    <w:rsid w:val="001E0205"/>
    <w:rsid w:val="001E0621"/>
    <w:rsid w:val="001E08DB"/>
    <w:rsid w:val="001E0BAB"/>
    <w:rsid w:val="001E0F2D"/>
    <w:rsid w:val="001E0F74"/>
    <w:rsid w:val="001E1094"/>
    <w:rsid w:val="001E10A1"/>
    <w:rsid w:val="001E1687"/>
    <w:rsid w:val="001E16D1"/>
    <w:rsid w:val="001E26AF"/>
    <w:rsid w:val="001E2A8E"/>
    <w:rsid w:val="001E2C66"/>
    <w:rsid w:val="001E3047"/>
    <w:rsid w:val="001E322E"/>
    <w:rsid w:val="001E3BE3"/>
    <w:rsid w:val="001E3D9D"/>
    <w:rsid w:val="001E3ED2"/>
    <w:rsid w:val="001E3EF9"/>
    <w:rsid w:val="001E4503"/>
    <w:rsid w:val="001E4AF9"/>
    <w:rsid w:val="001E578F"/>
    <w:rsid w:val="001E59CC"/>
    <w:rsid w:val="001E5AE4"/>
    <w:rsid w:val="001E6AAC"/>
    <w:rsid w:val="001E6FC0"/>
    <w:rsid w:val="001E703A"/>
    <w:rsid w:val="001F1579"/>
    <w:rsid w:val="001F1E28"/>
    <w:rsid w:val="001F222D"/>
    <w:rsid w:val="001F2278"/>
    <w:rsid w:val="001F23AC"/>
    <w:rsid w:val="001F2CE7"/>
    <w:rsid w:val="001F38C5"/>
    <w:rsid w:val="001F3B6A"/>
    <w:rsid w:val="001F4107"/>
    <w:rsid w:val="001F41F5"/>
    <w:rsid w:val="001F4BF6"/>
    <w:rsid w:val="001F4FAB"/>
    <w:rsid w:val="001F5B25"/>
    <w:rsid w:val="001F6491"/>
    <w:rsid w:val="001F668F"/>
    <w:rsid w:val="001F68E0"/>
    <w:rsid w:val="001F6C60"/>
    <w:rsid w:val="001F6F51"/>
    <w:rsid w:val="001F722A"/>
    <w:rsid w:val="001F78C3"/>
    <w:rsid w:val="001F79D2"/>
    <w:rsid w:val="001F7D6F"/>
    <w:rsid w:val="002007C3"/>
    <w:rsid w:val="00201258"/>
    <w:rsid w:val="00201DFE"/>
    <w:rsid w:val="00202619"/>
    <w:rsid w:val="002027D4"/>
    <w:rsid w:val="00202954"/>
    <w:rsid w:val="00203C79"/>
    <w:rsid w:val="0020411F"/>
    <w:rsid w:val="0020429F"/>
    <w:rsid w:val="002045C0"/>
    <w:rsid w:val="0020488C"/>
    <w:rsid w:val="00204CE1"/>
    <w:rsid w:val="00204CFF"/>
    <w:rsid w:val="00204E98"/>
    <w:rsid w:val="00205071"/>
    <w:rsid w:val="002053B8"/>
    <w:rsid w:val="0020596B"/>
    <w:rsid w:val="00205B01"/>
    <w:rsid w:val="00205B3A"/>
    <w:rsid w:val="00205B96"/>
    <w:rsid w:val="00205BB6"/>
    <w:rsid w:val="00206380"/>
    <w:rsid w:val="00206541"/>
    <w:rsid w:val="00206B1E"/>
    <w:rsid w:val="00206F6C"/>
    <w:rsid w:val="002102D1"/>
    <w:rsid w:val="0021031B"/>
    <w:rsid w:val="00210A2A"/>
    <w:rsid w:val="002114D7"/>
    <w:rsid w:val="002116D3"/>
    <w:rsid w:val="00211F6E"/>
    <w:rsid w:val="00212415"/>
    <w:rsid w:val="002128FC"/>
    <w:rsid w:val="002140F4"/>
    <w:rsid w:val="002147F7"/>
    <w:rsid w:val="00214ADA"/>
    <w:rsid w:val="00214AE1"/>
    <w:rsid w:val="00215843"/>
    <w:rsid w:val="00215F65"/>
    <w:rsid w:val="0021646E"/>
    <w:rsid w:val="00216515"/>
    <w:rsid w:val="0021680C"/>
    <w:rsid w:val="00216959"/>
    <w:rsid w:val="00216A57"/>
    <w:rsid w:val="00216A7D"/>
    <w:rsid w:val="00216B19"/>
    <w:rsid w:val="00216B59"/>
    <w:rsid w:val="00216E50"/>
    <w:rsid w:val="00217F52"/>
    <w:rsid w:val="002206A0"/>
    <w:rsid w:val="002207A7"/>
    <w:rsid w:val="00220CF5"/>
    <w:rsid w:val="00220EB5"/>
    <w:rsid w:val="00221466"/>
    <w:rsid w:val="00221F98"/>
    <w:rsid w:val="00222066"/>
    <w:rsid w:val="002220DC"/>
    <w:rsid w:val="002220ED"/>
    <w:rsid w:val="00222177"/>
    <w:rsid w:val="002222DD"/>
    <w:rsid w:val="0022251A"/>
    <w:rsid w:val="002227DA"/>
    <w:rsid w:val="00222C56"/>
    <w:rsid w:val="00223259"/>
    <w:rsid w:val="00223E7A"/>
    <w:rsid w:val="002242D5"/>
    <w:rsid w:val="002243D1"/>
    <w:rsid w:val="002246AA"/>
    <w:rsid w:val="002251C6"/>
    <w:rsid w:val="0022536E"/>
    <w:rsid w:val="002255B2"/>
    <w:rsid w:val="002256DE"/>
    <w:rsid w:val="00225A7A"/>
    <w:rsid w:val="00225DB4"/>
    <w:rsid w:val="00225E7D"/>
    <w:rsid w:val="00225FDC"/>
    <w:rsid w:val="00226506"/>
    <w:rsid w:val="002265C1"/>
    <w:rsid w:val="002266E9"/>
    <w:rsid w:val="00227559"/>
    <w:rsid w:val="00227A6C"/>
    <w:rsid w:val="00227C14"/>
    <w:rsid w:val="00227E70"/>
    <w:rsid w:val="00227F8B"/>
    <w:rsid w:val="002307F3"/>
    <w:rsid w:val="0023175E"/>
    <w:rsid w:val="00231B7F"/>
    <w:rsid w:val="00231D1C"/>
    <w:rsid w:val="00232207"/>
    <w:rsid w:val="0023295D"/>
    <w:rsid w:val="00232A96"/>
    <w:rsid w:val="00232E81"/>
    <w:rsid w:val="00233217"/>
    <w:rsid w:val="002334CC"/>
    <w:rsid w:val="002339CC"/>
    <w:rsid w:val="00233D60"/>
    <w:rsid w:val="002340E9"/>
    <w:rsid w:val="0023410F"/>
    <w:rsid w:val="0023444F"/>
    <w:rsid w:val="00234902"/>
    <w:rsid w:val="00234D0C"/>
    <w:rsid w:val="00234EAC"/>
    <w:rsid w:val="002356D4"/>
    <w:rsid w:val="0023593C"/>
    <w:rsid w:val="00235AD0"/>
    <w:rsid w:val="00235CF5"/>
    <w:rsid w:val="00236BF6"/>
    <w:rsid w:val="00236E98"/>
    <w:rsid w:val="002375B3"/>
    <w:rsid w:val="002375EF"/>
    <w:rsid w:val="00237FC2"/>
    <w:rsid w:val="00240332"/>
    <w:rsid w:val="002405A9"/>
    <w:rsid w:val="00240ADB"/>
    <w:rsid w:val="002414EE"/>
    <w:rsid w:val="00241516"/>
    <w:rsid w:val="00241FB5"/>
    <w:rsid w:val="002421C2"/>
    <w:rsid w:val="0024224E"/>
    <w:rsid w:val="002424D0"/>
    <w:rsid w:val="0024280B"/>
    <w:rsid w:val="00242AC3"/>
    <w:rsid w:val="00243400"/>
    <w:rsid w:val="0024349E"/>
    <w:rsid w:val="002436F4"/>
    <w:rsid w:val="0024418C"/>
    <w:rsid w:val="00244B6A"/>
    <w:rsid w:val="0024537C"/>
    <w:rsid w:val="002454A9"/>
    <w:rsid w:val="002454AF"/>
    <w:rsid w:val="002455AF"/>
    <w:rsid w:val="00245932"/>
    <w:rsid w:val="00245A5B"/>
    <w:rsid w:val="00245BAD"/>
    <w:rsid w:val="00245BDF"/>
    <w:rsid w:val="00245F4C"/>
    <w:rsid w:val="00245FA4"/>
    <w:rsid w:val="0024605E"/>
    <w:rsid w:val="002463FF"/>
    <w:rsid w:val="002466CF"/>
    <w:rsid w:val="002467B0"/>
    <w:rsid w:val="00246A5F"/>
    <w:rsid w:val="00247684"/>
    <w:rsid w:val="00247822"/>
    <w:rsid w:val="00247BFF"/>
    <w:rsid w:val="00247D5D"/>
    <w:rsid w:val="002505D3"/>
    <w:rsid w:val="00250735"/>
    <w:rsid w:val="00250A4B"/>
    <w:rsid w:val="00250A84"/>
    <w:rsid w:val="00250C94"/>
    <w:rsid w:val="00251586"/>
    <w:rsid w:val="0025160F"/>
    <w:rsid w:val="00251707"/>
    <w:rsid w:val="002519F1"/>
    <w:rsid w:val="00251AE0"/>
    <w:rsid w:val="00251B43"/>
    <w:rsid w:val="00251D1D"/>
    <w:rsid w:val="00251FDB"/>
    <w:rsid w:val="002523D3"/>
    <w:rsid w:val="00252690"/>
    <w:rsid w:val="00252B47"/>
    <w:rsid w:val="00253006"/>
    <w:rsid w:val="002532A8"/>
    <w:rsid w:val="002534D2"/>
    <w:rsid w:val="0025357A"/>
    <w:rsid w:val="002541B6"/>
    <w:rsid w:val="002546E9"/>
    <w:rsid w:val="00254DF2"/>
    <w:rsid w:val="00255020"/>
    <w:rsid w:val="0025548A"/>
    <w:rsid w:val="00255632"/>
    <w:rsid w:val="00255961"/>
    <w:rsid w:val="00255A0C"/>
    <w:rsid w:val="00255F10"/>
    <w:rsid w:val="0025648B"/>
    <w:rsid w:val="00256E3D"/>
    <w:rsid w:val="00256F58"/>
    <w:rsid w:val="00257AFB"/>
    <w:rsid w:val="00260163"/>
    <w:rsid w:val="002601FE"/>
    <w:rsid w:val="002608A7"/>
    <w:rsid w:val="00260A6F"/>
    <w:rsid w:val="00260FC4"/>
    <w:rsid w:val="002620FE"/>
    <w:rsid w:val="00262301"/>
    <w:rsid w:val="00262BF8"/>
    <w:rsid w:val="00262E60"/>
    <w:rsid w:val="00263547"/>
    <w:rsid w:val="002636CD"/>
    <w:rsid w:val="002641D1"/>
    <w:rsid w:val="00264714"/>
    <w:rsid w:val="002647AE"/>
    <w:rsid w:val="00264A5D"/>
    <w:rsid w:val="00264DBF"/>
    <w:rsid w:val="00264EC5"/>
    <w:rsid w:val="00264FED"/>
    <w:rsid w:val="002661A7"/>
    <w:rsid w:val="00266396"/>
    <w:rsid w:val="0026670D"/>
    <w:rsid w:val="00266B1A"/>
    <w:rsid w:val="0026702F"/>
    <w:rsid w:val="002673ED"/>
    <w:rsid w:val="00267855"/>
    <w:rsid w:val="002678EC"/>
    <w:rsid w:val="00267FDC"/>
    <w:rsid w:val="00270618"/>
    <w:rsid w:val="002707B6"/>
    <w:rsid w:val="00270AB0"/>
    <w:rsid w:val="00270EBF"/>
    <w:rsid w:val="002719C9"/>
    <w:rsid w:val="00271AFA"/>
    <w:rsid w:val="00271B17"/>
    <w:rsid w:val="00272471"/>
    <w:rsid w:val="00272707"/>
    <w:rsid w:val="002727A2"/>
    <w:rsid w:val="00272D29"/>
    <w:rsid w:val="00272E1C"/>
    <w:rsid w:val="00273E59"/>
    <w:rsid w:val="00274262"/>
    <w:rsid w:val="0027454C"/>
    <w:rsid w:val="002746CA"/>
    <w:rsid w:val="002748E0"/>
    <w:rsid w:val="00274B27"/>
    <w:rsid w:val="0027573A"/>
    <w:rsid w:val="00276426"/>
    <w:rsid w:val="0027648F"/>
    <w:rsid w:val="00276738"/>
    <w:rsid w:val="002768CD"/>
    <w:rsid w:val="00276974"/>
    <w:rsid w:val="00276C93"/>
    <w:rsid w:val="00276F43"/>
    <w:rsid w:val="00277CDD"/>
    <w:rsid w:val="00277F16"/>
    <w:rsid w:val="00280748"/>
    <w:rsid w:val="002807C2"/>
    <w:rsid w:val="002809C2"/>
    <w:rsid w:val="00280A3E"/>
    <w:rsid w:val="00280B87"/>
    <w:rsid w:val="0028105D"/>
    <w:rsid w:val="00281ADC"/>
    <w:rsid w:val="00281F5E"/>
    <w:rsid w:val="0028284A"/>
    <w:rsid w:val="00282860"/>
    <w:rsid w:val="00282996"/>
    <w:rsid w:val="002835BC"/>
    <w:rsid w:val="002841E2"/>
    <w:rsid w:val="00284560"/>
    <w:rsid w:val="0028493D"/>
    <w:rsid w:val="002849BF"/>
    <w:rsid w:val="00284E39"/>
    <w:rsid w:val="00285248"/>
    <w:rsid w:val="00285BEA"/>
    <w:rsid w:val="002863E3"/>
    <w:rsid w:val="0028651D"/>
    <w:rsid w:val="00286673"/>
    <w:rsid w:val="00286736"/>
    <w:rsid w:val="00286745"/>
    <w:rsid w:val="00286945"/>
    <w:rsid w:val="00286ECE"/>
    <w:rsid w:val="00287239"/>
    <w:rsid w:val="00287FB9"/>
    <w:rsid w:val="002902AA"/>
    <w:rsid w:val="0029061A"/>
    <w:rsid w:val="00290829"/>
    <w:rsid w:val="002908B1"/>
    <w:rsid w:val="00290FEE"/>
    <w:rsid w:val="00291180"/>
    <w:rsid w:val="002914E5"/>
    <w:rsid w:val="00291D9D"/>
    <w:rsid w:val="002926CD"/>
    <w:rsid w:val="00292CB9"/>
    <w:rsid w:val="002932C4"/>
    <w:rsid w:val="0029335E"/>
    <w:rsid w:val="00293EFA"/>
    <w:rsid w:val="00294364"/>
    <w:rsid w:val="00294954"/>
    <w:rsid w:val="00294D22"/>
    <w:rsid w:val="00294EBA"/>
    <w:rsid w:val="00294F52"/>
    <w:rsid w:val="00294FF0"/>
    <w:rsid w:val="002952AA"/>
    <w:rsid w:val="00295738"/>
    <w:rsid w:val="00295856"/>
    <w:rsid w:val="00295DFF"/>
    <w:rsid w:val="00295F0B"/>
    <w:rsid w:val="002964FB"/>
    <w:rsid w:val="00296AC7"/>
    <w:rsid w:val="00296F94"/>
    <w:rsid w:val="002974F3"/>
    <w:rsid w:val="002976E0"/>
    <w:rsid w:val="002A00FB"/>
    <w:rsid w:val="002A05EC"/>
    <w:rsid w:val="002A1286"/>
    <w:rsid w:val="002A14FD"/>
    <w:rsid w:val="002A160F"/>
    <w:rsid w:val="002A166E"/>
    <w:rsid w:val="002A1B07"/>
    <w:rsid w:val="002A2350"/>
    <w:rsid w:val="002A2364"/>
    <w:rsid w:val="002A26C1"/>
    <w:rsid w:val="002A2A0F"/>
    <w:rsid w:val="002A2D35"/>
    <w:rsid w:val="002A2D75"/>
    <w:rsid w:val="002A3854"/>
    <w:rsid w:val="002A3CA2"/>
    <w:rsid w:val="002A42AC"/>
    <w:rsid w:val="002A4705"/>
    <w:rsid w:val="002A4904"/>
    <w:rsid w:val="002A4C24"/>
    <w:rsid w:val="002A4E34"/>
    <w:rsid w:val="002A4FEB"/>
    <w:rsid w:val="002A5B9A"/>
    <w:rsid w:val="002A5E7B"/>
    <w:rsid w:val="002A651B"/>
    <w:rsid w:val="002A714A"/>
    <w:rsid w:val="002A76EE"/>
    <w:rsid w:val="002A7762"/>
    <w:rsid w:val="002A7902"/>
    <w:rsid w:val="002A7C22"/>
    <w:rsid w:val="002A7C3C"/>
    <w:rsid w:val="002A7F54"/>
    <w:rsid w:val="002B02C4"/>
    <w:rsid w:val="002B0495"/>
    <w:rsid w:val="002B1412"/>
    <w:rsid w:val="002B153A"/>
    <w:rsid w:val="002B180A"/>
    <w:rsid w:val="002B1B9A"/>
    <w:rsid w:val="002B2009"/>
    <w:rsid w:val="002B234C"/>
    <w:rsid w:val="002B363E"/>
    <w:rsid w:val="002B376D"/>
    <w:rsid w:val="002B4582"/>
    <w:rsid w:val="002B4813"/>
    <w:rsid w:val="002B506B"/>
    <w:rsid w:val="002B5AA0"/>
    <w:rsid w:val="002B62C3"/>
    <w:rsid w:val="002B7D0C"/>
    <w:rsid w:val="002C125D"/>
    <w:rsid w:val="002C130B"/>
    <w:rsid w:val="002C14BF"/>
    <w:rsid w:val="002C15C6"/>
    <w:rsid w:val="002C1694"/>
    <w:rsid w:val="002C18C2"/>
    <w:rsid w:val="002C191B"/>
    <w:rsid w:val="002C199A"/>
    <w:rsid w:val="002C199C"/>
    <w:rsid w:val="002C223B"/>
    <w:rsid w:val="002C27C7"/>
    <w:rsid w:val="002C2F41"/>
    <w:rsid w:val="002C3398"/>
    <w:rsid w:val="002C3B95"/>
    <w:rsid w:val="002C3CEE"/>
    <w:rsid w:val="002C406C"/>
    <w:rsid w:val="002C42E1"/>
    <w:rsid w:val="002C44D0"/>
    <w:rsid w:val="002C46B8"/>
    <w:rsid w:val="002C4B17"/>
    <w:rsid w:val="002C4B7B"/>
    <w:rsid w:val="002C5074"/>
    <w:rsid w:val="002C5D74"/>
    <w:rsid w:val="002C6046"/>
    <w:rsid w:val="002C6C02"/>
    <w:rsid w:val="002C6EF3"/>
    <w:rsid w:val="002C721A"/>
    <w:rsid w:val="002C735F"/>
    <w:rsid w:val="002C76F0"/>
    <w:rsid w:val="002C7C28"/>
    <w:rsid w:val="002C7F1C"/>
    <w:rsid w:val="002D0167"/>
    <w:rsid w:val="002D0178"/>
    <w:rsid w:val="002D044D"/>
    <w:rsid w:val="002D054D"/>
    <w:rsid w:val="002D056A"/>
    <w:rsid w:val="002D05CD"/>
    <w:rsid w:val="002D0B8F"/>
    <w:rsid w:val="002D0C46"/>
    <w:rsid w:val="002D1BBE"/>
    <w:rsid w:val="002D1DF1"/>
    <w:rsid w:val="002D20C3"/>
    <w:rsid w:val="002D230F"/>
    <w:rsid w:val="002D26C3"/>
    <w:rsid w:val="002D2C0B"/>
    <w:rsid w:val="002D2C88"/>
    <w:rsid w:val="002D2E5A"/>
    <w:rsid w:val="002D30F9"/>
    <w:rsid w:val="002D3606"/>
    <w:rsid w:val="002D3C14"/>
    <w:rsid w:val="002D41C9"/>
    <w:rsid w:val="002D43F9"/>
    <w:rsid w:val="002D453F"/>
    <w:rsid w:val="002D4584"/>
    <w:rsid w:val="002D45C8"/>
    <w:rsid w:val="002D4809"/>
    <w:rsid w:val="002D4829"/>
    <w:rsid w:val="002D4A8B"/>
    <w:rsid w:val="002D4EEB"/>
    <w:rsid w:val="002D507E"/>
    <w:rsid w:val="002D53F4"/>
    <w:rsid w:val="002D5D00"/>
    <w:rsid w:val="002D5D87"/>
    <w:rsid w:val="002D610C"/>
    <w:rsid w:val="002D6A33"/>
    <w:rsid w:val="002D7238"/>
    <w:rsid w:val="002D76FB"/>
    <w:rsid w:val="002D7863"/>
    <w:rsid w:val="002D7E10"/>
    <w:rsid w:val="002E035D"/>
    <w:rsid w:val="002E09ED"/>
    <w:rsid w:val="002E0AA5"/>
    <w:rsid w:val="002E153D"/>
    <w:rsid w:val="002E347E"/>
    <w:rsid w:val="002E35D9"/>
    <w:rsid w:val="002E379F"/>
    <w:rsid w:val="002E3BD6"/>
    <w:rsid w:val="002E3F3C"/>
    <w:rsid w:val="002E3FB8"/>
    <w:rsid w:val="002E4113"/>
    <w:rsid w:val="002E4524"/>
    <w:rsid w:val="002E50B6"/>
    <w:rsid w:val="002E50B8"/>
    <w:rsid w:val="002E5186"/>
    <w:rsid w:val="002E5548"/>
    <w:rsid w:val="002E5D3A"/>
    <w:rsid w:val="002E6290"/>
    <w:rsid w:val="002E6590"/>
    <w:rsid w:val="002E694F"/>
    <w:rsid w:val="002E6A17"/>
    <w:rsid w:val="002E6D0A"/>
    <w:rsid w:val="002E6EF1"/>
    <w:rsid w:val="002E70AE"/>
    <w:rsid w:val="002E7488"/>
    <w:rsid w:val="002E7CE2"/>
    <w:rsid w:val="002E7D67"/>
    <w:rsid w:val="002F07A7"/>
    <w:rsid w:val="002F0D7E"/>
    <w:rsid w:val="002F0E0C"/>
    <w:rsid w:val="002F12D6"/>
    <w:rsid w:val="002F1DE1"/>
    <w:rsid w:val="002F1E36"/>
    <w:rsid w:val="002F205E"/>
    <w:rsid w:val="002F22E2"/>
    <w:rsid w:val="002F274A"/>
    <w:rsid w:val="002F3444"/>
    <w:rsid w:val="002F3773"/>
    <w:rsid w:val="002F38F1"/>
    <w:rsid w:val="002F3911"/>
    <w:rsid w:val="002F3B4F"/>
    <w:rsid w:val="002F3B7E"/>
    <w:rsid w:val="002F4385"/>
    <w:rsid w:val="002F4ADE"/>
    <w:rsid w:val="002F511F"/>
    <w:rsid w:val="002F52ED"/>
    <w:rsid w:val="002F55CD"/>
    <w:rsid w:val="002F55FD"/>
    <w:rsid w:val="002F58BC"/>
    <w:rsid w:val="002F5B72"/>
    <w:rsid w:val="002F5D3E"/>
    <w:rsid w:val="002F5ECB"/>
    <w:rsid w:val="002F600E"/>
    <w:rsid w:val="002F6286"/>
    <w:rsid w:val="002F6CA6"/>
    <w:rsid w:val="002F70C5"/>
    <w:rsid w:val="002F7137"/>
    <w:rsid w:val="002F71D3"/>
    <w:rsid w:val="002F72F0"/>
    <w:rsid w:val="002F779A"/>
    <w:rsid w:val="002F7831"/>
    <w:rsid w:val="002F7AE1"/>
    <w:rsid w:val="00301373"/>
    <w:rsid w:val="00301D6B"/>
    <w:rsid w:val="00301DB4"/>
    <w:rsid w:val="0030209C"/>
    <w:rsid w:val="003021F6"/>
    <w:rsid w:val="00302469"/>
    <w:rsid w:val="00302532"/>
    <w:rsid w:val="00302B7F"/>
    <w:rsid w:val="00303624"/>
    <w:rsid w:val="00304614"/>
    <w:rsid w:val="00304F49"/>
    <w:rsid w:val="00305404"/>
    <w:rsid w:val="00305488"/>
    <w:rsid w:val="003059BE"/>
    <w:rsid w:val="00305B51"/>
    <w:rsid w:val="0030610D"/>
    <w:rsid w:val="00306232"/>
    <w:rsid w:val="00306254"/>
    <w:rsid w:val="00306DD0"/>
    <w:rsid w:val="0030781E"/>
    <w:rsid w:val="00307C75"/>
    <w:rsid w:val="00307E2C"/>
    <w:rsid w:val="00307E2F"/>
    <w:rsid w:val="0031025C"/>
    <w:rsid w:val="0031099A"/>
    <w:rsid w:val="003114B4"/>
    <w:rsid w:val="003118A3"/>
    <w:rsid w:val="00311919"/>
    <w:rsid w:val="00311B8E"/>
    <w:rsid w:val="00311C3D"/>
    <w:rsid w:val="00311D30"/>
    <w:rsid w:val="003127BD"/>
    <w:rsid w:val="00312A1A"/>
    <w:rsid w:val="00312D7A"/>
    <w:rsid w:val="00313060"/>
    <w:rsid w:val="00313765"/>
    <w:rsid w:val="00313AED"/>
    <w:rsid w:val="00313D8C"/>
    <w:rsid w:val="00313F90"/>
    <w:rsid w:val="00314502"/>
    <w:rsid w:val="00314A5E"/>
    <w:rsid w:val="00314B3A"/>
    <w:rsid w:val="00314C92"/>
    <w:rsid w:val="00314DBE"/>
    <w:rsid w:val="00314EC1"/>
    <w:rsid w:val="003152A4"/>
    <w:rsid w:val="00315E01"/>
    <w:rsid w:val="003160A6"/>
    <w:rsid w:val="003161DA"/>
    <w:rsid w:val="00316229"/>
    <w:rsid w:val="00316402"/>
    <w:rsid w:val="00316645"/>
    <w:rsid w:val="003167AD"/>
    <w:rsid w:val="003169B9"/>
    <w:rsid w:val="00316D50"/>
    <w:rsid w:val="003171CA"/>
    <w:rsid w:val="003177EA"/>
    <w:rsid w:val="00317CE4"/>
    <w:rsid w:val="00317E29"/>
    <w:rsid w:val="0032052D"/>
    <w:rsid w:val="0032054E"/>
    <w:rsid w:val="00320C3E"/>
    <w:rsid w:val="0032102D"/>
    <w:rsid w:val="003210EB"/>
    <w:rsid w:val="0032182A"/>
    <w:rsid w:val="00321FD1"/>
    <w:rsid w:val="0032219C"/>
    <w:rsid w:val="0032240C"/>
    <w:rsid w:val="0032276D"/>
    <w:rsid w:val="00322B8C"/>
    <w:rsid w:val="00322F07"/>
    <w:rsid w:val="00322F21"/>
    <w:rsid w:val="00322F8F"/>
    <w:rsid w:val="003232CD"/>
    <w:rsid w:val="00323821"/>
    <w:rsid w:val="003239BB"/>
    <w:rsid w:val="00323BAF"/>
    <w:rsid w:val="00323C15"/>
    <w:rsid w:val="00324278"/>
    <w:rsid w:val="00324443"/>
    <w:rsid w:val="00324520"/>
    <w:rsid w:val="003245AF"/>
    <w:rsid w:val="0032491B"/>
    <w:rsid w:val="00324C30"/>
    <w:rsid w:val="003252DA"/>
    <w:rsid w:val="003258D0"/>
    <w:rsid w:val="003259EB"/>
    <w:rsid w:val="00325DB7"/>
    <w:rsid w:val="00325F84"/>
    <w:rsid w:val="003262D6"/>
    <w:rsid w:val="00326523"/>
    <w:rsid w:val="00326A75"/>
    <w:rsid w:val="00326EFE"/>
    <w:rsid w:val="00326F23"/>
    <w:rsid w:val="0032727A"/>
    <w:rsid w:val="00327581"/>
    <w:rsid w:val="0032764A"/>
    <w:rsid w:val="00327ACB"/>
    <w:rsid w:val="00327BCD"/>
    <w:rsid w:val="00330893"/>
    <w:rsid w:val="00330CCD"/>
    <w:rsid w:val="00330E57"/>
    <w:rsid w:val="003312E1"/>
    <w:rsid w:val="003315EE"/>
    <w:rsid w:val="00331624"/>
    <w:rsid w:val="0033169A"/>
    <w:rsid w:val="00332018"/>
    <w:rsid w:val="00332179"/>
    <w:rsid w:val="003327CD"/>
    <w:rsid w:val="00332904"/>
    <w:rsid w:val="003330EE"/>
    <w:rsid w:val="0033311C"/>
    <w:rsid w:val="0033349A"/>
    <w:rsid w:val="003334EC"/>
    <w:rsid w:val="0033378F"/>
    <w:rsid w:val="00333874"/>
    <w:rsid w:val="00333D3D"/>
    <w:rsid w:val="00333D48"/>
    <w:rsid w:val="00334552"/>
    <w:rsid w:val="0033479C"/>
    <w:rsid w:val="00334AE1"/>
    <w:rsid w:val="003358D5"/>
    <w:rsid w:val="00335D39"/>
    <w:rsid w:val="00335F1D"/>
    <w:rsid w:val="0033603D"/>
    <w:rsid w:val="003361A1"/>
    <w:rsid w:val="00336C4C"/>
    <w:rsid w:val="00336CB8"/>
    <w:rsid w:val="0033702A"/>
    <w:rsid w:val="00337612"/>
    <w:rsid w:val="00337618"/>
    <w:rsid w:val="003377E1"/>
    <w:rsid w:val="00337BC3"/>
    <w:rsid w:val="00340715"/>
    <w:rsid w:val="00340C30"/>
    <w:rsid w:val="0034107D"/>
    <w:rsid w:val="00342471"/>
    <w:rsid w:val="0034257A"/>
    <w:rsid w:val="003436C4"/>
    <w:rsid w:val="00343A2A"/>
    <w:rsid w:val="00343CA8"/>
    <w:rsid w:val="00343CC4"/>
    <w:rsid w:val="00343DF4"/>
    <w:rsid w:val="0034414D"/>
    <w:rsid w:val="00344351"/>
    <w:rsid w:val="0034446C"/>
    <w:rsid w:val="00344611"/>
    <w:rsid w:val="003447DB"/>
    <w:rsid w:val="00344C07"/>
    <w:rsid w:val="00344E58"/>
    <w:rsid w:val="003453B9"/>
    <w:rsid w:val="003455BA"/>
    <w:rsid w:val="003457DA"/>
    <w:rsid w:val="00345826"/>
    <w:rsid w:val="003459F6"/>
    <w:rsid w:val="00345B0D"/>
    <w:rsid w:val="00345B2D"/>
    <w:rsid w:val="003460B8"/>
    <w:rsid w:val="00346655"/>
    <w:rsid w:val="003467B5"/>
    <w:rsid w:val="00346973"/>
    <w:rsid w:val="00346D5F"/>
    <w:rsid w:val="00347107"/>
    <w:rsid w:val="00347302"/>
    <w:rsid w:val="00347707"/>
    <w:rsid w:val="00347F4E"/>
    <w:rsid w:val="003516BD"/>
    <w:rsid w:val="00351CCE"/>
    <w:rsid w:val="0035222D"/>
    <w:rsid w:val="0035225A"/>
    <w:rsid w:val="003529C0"/>
    <w:rsid w:val="00352D82"/>
    <w:rsid w:val="003530CA"/>
    <w:rsid w:val="0035320D"/>
    <w:rsid w:val="003546B2"/>
    <w:rsid w:val="003552AD"/>
    <w:rsid w:val="0035533C"/>
    <w:rsid w:val="003556E1"/>
    <w:rsid w:val="0035588C"/>
    <w:rsid w:val="0035684A"/>
    <w:rsid w:val="00356DCA"/>
    <w:rsid w:val="00356EA7"/>
    <w:rsid w:val="00356F53"/>
    <w:rsid w:val="00356FA2"/>
    <w:rsid w:val="003572A0"/>
    <w:rsid w:val="003573DF"/>
    <w:rsid w:val="00357841"/>
    <w:rsid w:val="0036003E"/>
    <w:rsid w:val="0036091D"/>
    <w:rsid w:val="00360B4D"/>
    <w:rsid w:val="00360BBF"/>
    <w:rsid w:val="00360F83"/>
    <w:rsid w:val="003610CE"/>
    <w:rsid w:val="003614CF"/>
    <w:rsid w:val="0036159A"/>
    <w:rsid w:val="0036162E"/>
    <w:rsid w:val="003617CF"/>
    <w:rsid w:val="003618AB"/>
    <w:rsid w:val="0036245E"/>
    <w:rsid w:val="00363341"/>
    <w:rsid w:val="0036367E"/>
    <w:rsid w:val="00363A19"/>
    <w:rsid w:val="00363CED"/>
    <w:rsid w:val="00363DF3"/>
    <w:rsid w:val="003643D0"/>
    <w:rsid w:val="003646C0"/>
    <w:rsid w:val="003648B6"/>
    <w:rsid w:val="0036572E"/>
    <w:rsid w:val="003657BD"/>
    <w:rsid w:val="0036598A"/>
    <w:rsid w:val="003667E1"/>
    <w:rsid w:val="00366868"/>
    <w:rsid w:val="003671FB"/>
    <w:rsid w:val="0036727A"/>
    <w:rsid w:val="00367C62"/>
    <w:rsid w:val="00367F0A"/>
    <w:rsid w:val="00367F93"/>
    <w:rsid w:val="00370234"/>
    <w:rsid w:val="0037027F"/>
    <w:rsid w:val="003705B4"/>
    <w:rsid w:val="00370C8B"/>
    <w:rsid w:val="00370F67"/>
    <w:rsid w:val="0037131F"/>
    <w:rsid w:val="003714A2"/>
    <w:rsid w:val="0037164F"/>
    <w:rsid w:val="0037181C"/>
    <w:rsid w:val="00371AE7"/>
    <w:rsid w:val="00371D4E"/>
    <w:rsid w:val="00371DF4"/>
    <w:rsid w:val="003727CD"/>
    <w:rsid w:val="00372811"/>
    <w:rsid w:val="00373897"/>
    <w:rsid w:val="00374336"/>
    <w:rsid w:val="0037434C"/>
    <w:rsid w:val="003749D3"/>
    <w:rsid w:val="00374D9C"/>
    <w:rsid w:val="00374E1C"/>
    <w:rsid w:val="00374F32"/>
    <w:rsid w:val="00374F97"/>
    <w:rsid w:val="00375398"/>
    <w:rsid w:val="003753D2"/>
    <w:rsid w:val="00375A23"/>
    <w:rsid w:val="003761D9"/>
    <w:rsid w:val="00376387"/>
    <w:rsid w:val="003767B8"/>
    <w:rsid w:val="00376C70"/>
    <w:rsid w:val="00376CD9"/>
    <w:rsid w:val="00376ED7"/>
    <w:rsid w:val="0037711D"/>
    <w:rsid w:val="00377785"/>
    <w:rsid w:val="00377D8B"/>
    <w:rsid w:val="00380426"/>
    <w:rsid w:val="00381212"/>
    <w:rsid w:val="003812BE"/>
    <w:rsid w:val="00381414"/>
    <w:rsid w:val="0038151E"/>
    <w:rsid w:val="003818ED"/>
    <w:rsid w:val="003819B6"/>
    <w:rsid w:val="00381F2D"/>
    <w:rsid w:val="00382320"/>
    <w:rsid w:val="003826D1"/>
    <w:rsid w:val="0038271E"/>
    <w:rsid w:val="00382A59"/>
    <w:rsid w:val="003835FF"/>
    <w:rsid w:val="00383A37"/>
    <w:rsid w:val="00383A75"/>
    <w:rsid w:val="00383F20"/>
    <w:rsid w:val="00384086"/>
    <w:rsid w:val="003848B3"/>
    <w:rsid w:val="00384DED"/>
    <w:rsid w:val="00384E53"/>
    <w:rsid w:val="0038521B"/>
    <w:rsid w:val="00386B42"/>
    <w:rsid w:val="00386B48"/>
    <w:rsid w:val="00386C41"/>
    <w:rsid w:val="00386E5A"/>
    <w:rsid w:val="00386F97"/>
    <w:rsid w:val="0038716A"/>
    <w:rsid w:val="0038717B"/>
    <w:rsid w:val="00387308"/>
    <w:rsid w:val="0038742B"/>
    <w:rsid w:val="0038746A"/>
    <w:rsid w:val="00387703"/>
    <w:rsid w:val="00387A65"/>
    <w:rsid w:val="00387BA9"/>
    <w:rsid w:val="00387BD7"/>
    <w:rsid w:val="00390D18"/>
    <w:rsid w:val="0039145E"/>
    <w:rsid w:val="0039282D"/>
    <w:rsid w:val="00392A62"/>
    <w:rsid w:val="00392A86"/>
    <w:rsid w:val="00393790"/>
    <w:rsid w:val="003937DB"/>
    <w:rsid w:val="00393ADB"/>
    <w:rsid w:val="00393E01"/>
    <w:rsid w:val="00393F3B"/>
    <w:rsid w:val="00394164"/>
    <w:rsid w:val="00394197"/>
    <w:rsid w:val="00394795"/>
    <w:rsid w:val="00394DA0"/>
    <w:rsid w:val="00394DA6"/>
    <w:rsid w:val="00394E19"/>
    <w:rsid w:val="003953E1"/>
    <w:rsid w:val="003954B3"/>
    <w:rsid w:val="003955E8"/>
    <w:rsid w:val="003965F1"/>
    <w:rsid w:val="00396C1C"/>
    <w:rsid w:val="003A06F6"/>
    <w:rsid w:val="003A09F9"/>
    <w:rsid w:val="003A0A3B"/>
    <w:rsid w:val="003A0B68"/>
    <w:rsid w:val="003A13F0"/>
    <w:rsid w:val="003A2094"/>
    <w:rsid w:val="003A2374"/>
    <w:rsid w:val="003A24A3"/>
    <w:rsid w:val="003A2AD0"/>
    <w:rsid w:val="003A3643"/>
    <w:rsid w:val="003A36BC"/>
    <w:rsid w:val="003A39F2"/>
    <w:rsid w:val="003A3BEB"/>
    <w:rsid w:val="003A3DF5"/>
    <w:rsid w:val="003A4741"/>
    <w:rsid w:val="003A4A95"/>
    <w:rsid w:val="003A5512"/>
    <w:rsid w:val="003A5630"/>
    <w:rsid w:val="003A56EA"/>
    <w:rsid w:val="003A610F"/>
    <w:rsid w:val="003A61A9"/>
    <w:rsid w:val="003A65DD"/>
    <w:rsid w:val="003A6A09"/>
    <w:rsid w:val="003A75ED"/>
    <w:rsid w:val="003A782C"/>
    <w:rsid w:val="003B01BF"/>
    <w:rsid w:val="003B0651"/>
    <w:rsid w:val="003B0841"/>
    <w:rsid w:val="003B0A61"/>
    <w:rsid w:val="003B193C"/>
    <w:rsid w:val="003B1B4F"/>
    <w:rsid w:val="003B1D4C"/>
    <w:rsid w:val="003B1DB5"/>
    <w:rsid w:val="003B1FE4"/>
    <w:rsid w:val="003B22C8"/>
    <w:rsid w:val="003B2815"/>
    <w:rsid w:val="003B284A"/>
    <w:rsid w:val="003B2947"/>
    <w:rsid w:val="003B3E22"/>
    <w:rsid w:val="003B4772"/>
    <w:rsid w:val="003B4CF8"/>
    <w:rsid w:val="003B4F32"/>
    <w:rsid w:val="003B51B8"/>
    <w:rsid w:val="003B5E48"/>
    <w:rsid w:val="003B6256"/>
    <w:rsid w:val="003B665F"/>
    <w:rsid w:val="003B66B8"/>
    <w:rsid w:val="003B6B7D"/>
    <w:rsid w:val="003B7627"/>
    <w:rsid w:val="003C0010"/>
    <w:rsid w:val="003C017B"/>
    <w:rsid w:val="003C062F"/>
    <w:rsid w:val="003C06EA"/>
    <w:rsid w:val="003C092B"/>
    <w:rsid w:val="003C0E33"/>
    <w:rsid w:val="003C1579"/>
    <w:rsid w:val="003C207D"/>
    <w:rsid w:val="003C243B"/>
    <w:rsid w:val="003C2459"/>
    <w:rsid w:val="003C2463"/>
    <w:rsid w:val="003C2740"/>
    <w:rsid w:val="003C3FEA"/>
    <w:rsid w:val="003C4398"/>
    <w:rsid w:val="003C43A6"/>
    <w:rsid w:val="003C4C44"/>
    <w:rsid w:val="003C4CB9"/>
    <w:rsid w:val="003C5071"/>
    <w:rsid w:val="003C5128"/>
    <w:rsid w:val="003C55D8"/>
    <w:rsid w:val="003C5A44"/>
    <w:rsid w:val="003C5AFC"/>
    <w:rsid w:val="003C5B71"/>
    <w:rsid w:val="003C5D39"/>
    <w:rsid w:val="003C5D90"/>
    <w:rsid w:val="003C698C"/>
    <w:rsid w:val="003C69BE"/>
    <w:rsid w:val="003C7061"/>
    <w:rsid w:val="003C716C"/>
    <w:rsid w:val="003C7461"/>
    <w:rsid w:val="003C7606"/>
    <w:rsid w:val="003C7AF5"/>
    <w:rsid w:val="003C7DFB"/>
    <w:rsid w:val="003C7E4F"/>
    <w:rsid w:val="003D0173"/>
    <w:rsid w:val="003D01AA"/>
    <w:rsid w:val="003D07A6"/>
    <w:rsid w:val="003D0A1C"/>
    <w:rsid w:val="003D0D31"/>
    <w:rsid w:val="003D0E9D"/>
    <w:rsid w:val="003D14D3"/>
    <w:rsid w:val="003D14FE"/>
    <w:rsid w:val="003D15C3"/>
    <w:rsid w:val="003D1C33"/>
    <w:rsid w:val="003D1CEE"/>
    <w:rsid w:val="003D21A4"/>
    <w:rsid w:val="003D22B6"/>
    <w:rsid w:val="003D2314"/>
    <w:rsid w:val="003D268C"/>
    <w:rsid w:val="003D26B9"/>
    <w:rsid w:val="003D2CD3"/>
    <w:rsid w:val="003D2D68"/>
    <w:rsid w:val="003D3471"/>
    <w:rsid w:val="003D37A9"/>
    <w:rsid w:val="003D37B9"/>
    <w:rsid w:val="003D391D"/>
    <w:rsid w:val="003D41EB"/>
    <w:rsid w:val="003D429E"/>
    <w:rsid w:val="003D4A24"/>
    <w:rsid w:val="003D4DB9"/>
    <w:rsid w:val="003D4FD2"/>
    <w:rsid w:val="003D51A9"/>
    <w:rsid w:val="003D56A7"/>
    <w:rsid w:val="003D5743"/>
    <w:rsid w:val="003D6188"/>
    <w:rsid w:val="003D6316"/>
    <w:rsid w:val="003D709D"/>
    <w:rsid w:val="003D7246"/>
    <w:rsid w:val="003D765D"/>
    <w:rsid w:val="003E033E"/>
    <w:rsid w:val="003E0562"/>
    <w:rsid w:val="003E0815"/>
    <w:rsid w:val="003E0D5A"/>
    <w:rsid w:val="003E12B2"/>
    <w:rsid w:val="003E166E"/>
    <w:rsid w:val="003E19DD"/>
    <w:rsid w:val="003E1DD6"/>
    <w:rsid w:val="003E1FBF"/>
    <w:rsid w:val="003E292A"/>
    <w:rsid w:val="003E2D83"/>
    <w:rsid w:val="003E3786"/>
    <w:rsid w:val="003E3FFD"/>
    <w:rsid w:val="003E464A"/>
    <w:rsid w:val="003E4838"/>
    <w:rsid w:val="003E4A2B"/>
    <w:rsid w:val="003E4C53"/>
    <w:rsid w:val="003E5947"/>
    <w:rsid w:val="003E66F8"/>
    <w:rsid w:val="003E75C5"/>
    <w:rsid w:val="003E786D"/>
    <w:rsid w:val="003F002F"/>
    <w:rsid w:val="003F05AE"/>
    <w:rsid w:val="003F06CE"/>
    <w:rsid w:val="003F0EA0"/>
    <w:rsid w:val="003F1788"/>
    <w:rsid w:val="003F1A29"/>
    <w:rsid w:val="003F1F72"/>
    <w:rsid w:val="003F22B8"/>
    <w:rsid w:val="003F29B7"/>
    <w:rsid w:val="003F3127"/>
    <w:rsid w:val="003F3750"/>
    <w:rsid w:val="003F390E"/>
    <w:rsid w:val="003F3916"/>
    <w:rsid w:val="003F4B74"/>
    <w:rsid w:val="003F5B91"/>
    <w:rsid w:val="003F5C02"/>
    <w:rsid w:val="003F5C74"/>
    <w:rsid w:val="003F5E56"/>
    <w:rsid w:val="003F6208"/>
    <w:rsid w:val="003F6405"/>
    <w:rsid w:val="003F6B28"/>
    <w:rsid w:val="003F708E"/>
    <w:rsid w:val="003F70CC"/>
    <w:rsid w:val="003F719C"/>
    <w:rsid w:val="003F7481"/>
    <w:rsid w:val="003F78C7"/>
    <w:rsid w:val="003F7946"/>
    <w:rsid w:val="003F7C91"/>
    <w:rsid w:val="00400C48"/>
    <w:rsid w:val="004015FB"/>
    <w:rsid w:val="004016E3"/>
    <w:rsid w:val="00401934"/>
    <w:rsid w:val="004025A7"/>
    <w:rsid w:val="004028D8"/>
    <w:rsid w:val="00403023"/>
    <w:rsid w:val="00403955"/>
    <w:rsid w:val="00403A73"/>
    <w:rsid w:val="004045F3"/>
    <w:rsid w:val="0040470B"/>
    <w:rsid w:val="0040494C"/>
    <w:rsid w:val="00404EE2"/>
    <w:rsid w:val="00404F80"/>
    <w:rsid w:val="004050F6"/>
    <w:rsid w:val="00405140"/>
    <w:rsid w:val="0040592B"/>
    <w:rsid w:val="00405A80"/>
    <w:rsid w:val="0040661F"/>
    <w:rsid w:val="004066DA"/>
    <w:rsid w:val="004068FC"/>
    <w:rsid w:val="004070C3"/>
    <w:rsid w:val="00407784"/>
    <w:rsid w:val="00407A9B"/>
    <w:rsid w:val="00407E04"/>
    <w:rsid w:val="00410822"/>
    <w:rsid w:val="00410B70"/>
    <w:rsid w:val="00410D9E"/>
    <w:rsid w:val="00410E9B"/>
    <w:rsid w:val="00411104"/>
    <w:rsid w:val="004115B6"/>
    <w:rsid w:val="00411654"/>
    <w:rsid w:val="00412318"/>
    <w:rsid w:val="004127BF"/>
    <w:rsid w:val="00412844"/>
    <w:rsid w:val="00413480"/>
    <w:rsid w:val="00413670"/>
    <w:rsid w:val="004139EC"/>
    <w:rsid w:val="00413A95"/>
    <w:rsid w:val="00413D24"/>
    <w:rsid w:val="00414007"/>
    <w:rsid w:val="0041479B"/>
    <w:rsid w:val="0041481C"/>
    <w:rsid w:val="00414BB9"/>
    <w:rsid w:val="004151AA"/>
    <w:rsid w:val="00415506"/>
    <w:rsid w:val="0041585D"/>
    <w:rsid w:val="0041644D"/>
    <w:rsid w:val="0041645E"/>
    <w:rsid w:val="00416EAC"/>
    <w:rsid w:val="00416F2C"/>
    <w:rsid w:val="00417319"/>
    <w:rsid w:val="00420956"/>
    <w:rsid w:val="00420978"/>
    <w:rsid w:val="00420BCC"/>
    <w:rsid w:val="00420FD7"/>
    <w:rsid w:val="004211E0"/>
    <w:rsid w:val="004226D6"/>
    <w:rsid w:val="00423179"/>
    <w:rsid w:val="00423D0D"/>
    <w:rsid w:val="00424196"/>
    <w:rsid w:val="0042424F"/>
    <w:rsid w:val="004246C6"/>
    <w:rsid w:val="0042484E"/>
    <w:rsid w:val="00424D1B"/>
    <w:rsid w:val="00425604"/>
    <w:rsid w:val="0042630B"/>
    <w:rsid w:val="004265B1"/>
    <w:rsid w:val="00426644"/>
    <w:rsid w:val="00427066"/>
    <w:rsid w:val="004306DE"/>
    <w:rsid w:val="00430979"/>
    <w:rsid w:val="00430CC7"/>
    <w:rsid w:val="00431248"/>
    <w:rsid w:val="004316E2"/>
    <w:rsid w:val="004319DF"/>
    <w:rsid w:val="00431A09"/>
    <w:rsid w:val="00431F33"/>
    <w:rsid w:val="00432191"/>
    <w:rsid w:val="00432608"/>
    <w:rsid w:val="004326B2"/>
    <w:rsid w:val="004326D8"/>
    <w:rsid w:val="00432985"/>
    <w:rsid w:val="00434B24"/>
    <w:rsid w:val="00434BCB"/>
    <w:rsid w:val="00434E18"/>
    <w:rsid w:val="0043514D"/>
    <w:rsid w:val="0043530C"/>
    <w:rsid w:val="00435F13"/>
    <w:rsid w:val="00436469"/>
    <w:rsid w:val="004372F1"/>
    <w:rsid w:val="0043763E"/>
    <w:rsid w:val="00437830"/>
    <w:rsid w:val="004378E8"/>
    <w:rsid w:val="00437A23"/>
    <w:rsid w:val="00437E33"/>
    <w:rsid w:val="00437E82"/>
    <w:rsid w:val="00440855"/>
    <w:rsid w:val="004408D6"/>
    <w:rsid w:val="00440B2F"/>
    <w:rsid w:val="00440DE7"/>
    <w:rsid w:val="00440EDE"/>
    <w:rsid w:val="00442086"/>
    <w:rsid w:val="00442089"/>
    <w:rsid w:val="00442150"/>
    <w:rsid w:val="0044250D"/>
    <w:rsid w:val="00442868"/>
    <w:rsid w:val="00442CBE"/>
    <w:rsid w:val="00442D8D"/>
    <w:rsid w:val="00442F68"/>
    <w:rsid w:val="0044355B"/>
    <w:rsid w:val="004436DA"/>
    <w:rsid w:val="004439FA"/>
    <w:rsid w:val="00443A4C"/>
    <w:rsid w:val="00443B9D"/>
    <w:rsid w:val="004442F4"/>
    <w:rsid w:val="00444351"/>
    <w:rsid w:val="004447DA"/>
    <w:rsid w:val="00444D26"/>
    <w:rsid w:val="0044520C"/>
    <w:rsid w:val="004452CF"/>
    <w:rsid w:val="004454D4"/>
    <w:rsid w:val="004459BB"/>
    <w:rsid w:val="00445AB4"/>
    <w:rsid w:val="00445B53"/>
    <w:rsid w:val="00445CB5"/>
    <w:rsid w:val="00446071"/>
    <w:rsid w:val="004463A7"/>
    <w:rsid w:val="0044646F"/>
    <w:rsid w:val="0044652C"/>
    <w:rsid w:val="004465E8"/>
    <w:rsid w:val="00446640"/>
    <w:rsid w:val="0044674A"/>
    <w:rsid w:val="00446C57"/>
    <w:rsid w:val="00447761"/>
    <w:rsid w:val="00447DB2"/>
    <w:rsid w:val="00450033"/>
    <w:rsid w:val="00450088"/>
    <w:rsid w:val="00450176"/>
    <w:rsid w:val="004501A8"/>
    <w:rsid w:val="00450787"/>
    <w:rsid w:val="004507A4"/>
    <w:rsid w:val="00450FCE"/>
    <w:rsid w:val="004511DE"/>
    <w:rsid w:val="004514BA"/>
    <w:rsid w:val="0045172F"/>
    <w:rsid w:val="004519C1"/>
    <w:rsid w:val="00451E71"/>
    <w:rsid w:val="00453721"/>
    <w:rsid w:val="00453C56"/>
    <w:rsid w:val="00453F39"/>
    <w:rsid w:val="004545AC"/>
    <w:rsid w:val="00454AC2"/>
    <w:rsid w:val="00455C88"/>
    <w:rsid w:val="00455E9E"/>
    <w:rsid w:val="00456029"/>
    <w:rsid w:val="00456250"/>
    <w:rsid w:val="004564E4"/>
    <w:rsid w:val="00456667"/>
    <w:rsid w:val="004566F4"/>
    <w:rsid w:val="0045780E"/>
    <w:rsid w:val="00457919"/>
    <w:rsid w:val="004600F6"/>
    <w:rsid w:val="0046047D"/>
    <w:rsid w:val="0046049F"/>
    <w:rsid w:val="0046072F"/>
    <w:rsid w:val="00460814"/>
    <w:rsid w:val="00460A6F"/>
    <w:rsid w:val="00460D46"/>
    <w:rsid w:val="004614C4"/>
    <w:rsid w:val="00461713"/>
    <w:rsid w:val="00461863"/>
    <w:rsid w:val="00461CDE"/>
    <w:rsid w:val="00462251"/>
    <w:rsid w:val="0046301F"/>
    <w:rsid w:val="0046335D"/>
    <w:rsid w:val="00463430"/>
    <w:rsid w:val="0046459D"/>
    <w:rsid w:val="00464C24"/>
    <w:rsid w:val="004653B7"/>
    <w:rsid w:val="00465654"/>
    <w:rsid w:val="00465AE5"/>
    <w:rsid w:val="00465BF9"/>
    <w:rsid w:val="00465CE8"/>
    <w:rsid w:val="00465F3B"/>
    <w:rsid w:val="004669E6"/>
    <w:rsid w:val="00466B91"/>
    <w:rsid w:val="00466F6B"/>
    <w:rsid w:val="004674CF"/>
    <w:rsid w:val="00467587"/>
    <w:rsid w:val="00467703"/>
    <w:rsid w:val="00467CB8"/>
    <w:rsid w:val="00467D7E"/>
    <w:rsid w:val="00467D9F"/>
    <w:rsid w:val="00467FAF"/>
    <w:rsid w:val="0047014B"/>
    <w:rsid w:val="00470581"/>
    <w:rsid w:val="00470777"/>
    <w:rsid w:val="0047081F"/>
    <w:rsid w:val="00470A61"/>
    <w:rsid w:val="00470BAF"/>
    <w:rsid w:val="00471055"/>
    <w:rsid w:val="00471118"/>
    <w:rsid w:val="00471EB7"/>
    <w:rsid w:val="00471FB2"/>
    <w:rsid w:val="00472062"/>
    <w:rsid w:val="004727BC"/>
    <w:rsid w:val="004739CE"/>
    <w:rsid w:val="00473A3D"/>
    <w:rsid w:val="00473CCE"/>
    <w:rsid w:val="00473E73"/>
    <w:rsid w:val="00473EF0"/>
    <w:rsid w:val="00474A51"/>
    <w:rsid w:val="00474B77"/>
    <w:rsid w:val="00474CDC"/>
    <w:rsid w:val="00475179"/>
    <w:rsid w:val="00475B8E"/>
    <w:rsid w:val="004764F8"/>
    <w:rsid w:val="00476F1D"/>
    <w:rsid w:val="0048006A"/>
    <w:rsid w:val="00480258"/>
    <w:rsid w:val="00480C52"/>
    <w:rsid w:val="00480EB3"/>
    <w:rsid w:val="0048194A"/>
    <w:rsid w:val="00481D4D"/>
    <w:rsid w:val="00482706"/>
    <w:rsid w:val="00482993"/>
    <w:rsid w:val="004830C1"/>
    <w:rsid w:val="00483EC5"/>
    <w:rsid w:val="0048433D"/>
    <w:rsid w:val="00484EF1"/>
    <w:rsid w:val="00485140"/>
    <w:rsid w:val="004854E4"/>
    <w:rsid w:val="0048678F"/>
    <w:rsid w:val="004868F2"/>
    <w:rsid w:val="0048722F"/>
    <w:rsid w:val="0048782B"/>
    <w:rsid w:val="00487EF4"/>
    <w:rsid w:val="00490066"/>
    <w:rsid w:val="004902BD"/>
    <w:rsid w:val="00490ADF"/>
    <w:rsid w:val="00490BD8"/>
    <w:rsid w:val="00490ED3"/>
    <w:rsid w:val="00491092"/>
    <w:rsid w:val="004917BB"/>
    <w:rsid w:val="0049212F"/>
    <w:rsid w:val="0049344C"/>
    <w:rsid w:val="004934D2"/>
    <w:rsid w:val="0049368F"/>
    <w:rsid w:val="004938BA"/>
    <w:rsid w:val="00493CCE"/>
    <w:rsid w:val="004941C2"/>
    <w:rsid w:val="00494910"/>
    <w:rsid w:val="0049498F"/>
    <w:rsid w:val="00494F06"/>
    <w:rsid w:val="0049534D"/>
    <w:rsid w:val="004959CA"/>
    <w:rsid w:val="00495C9D"/>
    <w:rsid w:val="00495CD3"/>
    <w:rsid w:val="00496231"/>
    <w:rsid w:val="00496561"/>
    <w:rsid w:val="0049677E"/>
    <w:rsid w:val="004967C6"/>
    <w:rsid w:val="0049691F"/>
    <w:rsid w:val="00496C28"/>
    <w:rsid w:val="00496E26"/>
    <w:rsid w:val="0049729E"/>
    <w:rsid w:val="004972DD"/>
    <w:rsid w:val="004973A2"/>
    <w:rsid w:val="00497764"/>
    <w:rsid w:val="00497903"/>
    <w:rsid w:val="004A0144"/>
    <w:rsid w:val="004A03AD"/>
    <w:rsid w:val="004A058B"/>
    <w:rsid w:val="004A0AD4"/>
    <w:rsid w:val="004A1130"/>
    <w:rsid w:val="004A11A4"/>
    <w:rsid w:val="004A193B"/>
    <w:rsid w:val="004A1BA9"/>
    <w:rsid w:val="004A1D26"/>
    <w:rsid w:val="004A281C"/>
    <w:rsid w:val="004A2C91"/>
    <w:rsid w:val="004A2CF4"/>
    <w:rsid w:val="004A307F"/>
    <w:rsid w:val="004A33C3"/>
    <w:rsid w:val="004A3586"/>
    <w:rsid w:val="004A39B2"/>
    <w:rsid w:val="004A3EC0"/>
    <w:rsid w:val="004A3FC8"/>
    <w:rsid w:val="004A4204"/>
    <w:rsid w:val="004A58A7"/>
    <w:rsid w:val="004A5C95"/>
    <w:rsid w:val="004A7322"/>
    <w:rsid w:val="004A76D5"/>
    <w:rsid w:val="004A7CCF"/>
    <w:rsid w:val="004B06A8"/>
    <w:rsid w:val="004B11E0"/>
    <w:rsid w:val="004B135F"/>
    <w:rsid w:val="004B15C9"/>
    <w:rsid w:val="004B1A99"/>
    <w:rsid w:val="004B23AA"/>
    <w:rsid w:val="004B30D9"/>
    <w:rsid w:val="004B3A9D"/>
    <w:rsid w:val="004B3AF4"/>
    <w:rsid w:val="004B3BEF"/>
    <w:rsid w:val="004B3D3C"/>
    <w:rsid w:val="004B3F44"/>
    <w:rsid w:val="004B40DF"/>
    <w:rsid w:val="004B41BC"/>
    <w:rsid w:val="004B4B37"/>
    <w:rsid w:val="004B569A"/>
    <w:rsid w:val="004B5AC6"/>
    <w:rsid w:val="004B5EE4"/>
    <w:rsid w:val="004B5FEE"/>
    <w:rsid w:val="004B64AF"/>
    <w:rsid w:val="004B6900"/>
    <w:rsid w:val="004B7793"/>
    <w:rsid w:val="004B78A9"/>
    <w:rsid w:val="004C0357"/>
    <w:rsid w:val="004C0B0D"/>
    <w:rsid w:val="004C1E21"/>
    <w:rsid w:val="004C2433"/>
    <w:rsid w:val="004C27C8"/>
    <w:rsid w:val="004C2E0C"/>
    <w:rsid w:val="004C2FF5"/>
    <w:rsid w:val="004C32E9"/>
    <w:rsid w:val="004C32FB"/>
    <w:rsid w:val="004C3337"/>
    <w:rsid w:val="004C4D31"/>
    <w:rsid w:val="004C507A"/>
    <w:rsid w:val="004C51E9"/>
    <w:rsid w:val="004C54C3"/>
    <w:rsid w:val="004C556C"/>
    <w:rsid w:val="004C55A9"/>
    <w:rsid w:val="004C5A91"/>
    <w:rsid w:val="004C5DD5"/>
    <w:rsid w:val="004C5E9F"/>
    <w:rsid w:val="004C6519"/>
    <w:rsid w:val="004C662E"/>
    <w:rsid w:val="004C666A"/>
    <w:rsid w:val="004C69F7"/>
    <w:rsid w:val="004C6B93"/>
    <w:rsid w:val="004C7107"/>
    <w:rsid w:val="004C7423"/>
    <w:rsid w:val="004C746A"/>
    <w:rsid w:val="004C746B"/>
    <w:rsid w:val="004C7755"/>
    <w:rsid w:val="004C776C"/>
    <w:rsid w:val="004D0716"/>
    <w:rsid w:val="004D0C38"/>
    <w:rsid w:val="004D0E4E"/>
    <w:rsid w:val="004D19A2"/>
    <w:rsid w:val="004D262C"/>
    <w:rsid w:val="004D2967"/>
    <w:rsid w:val="004D4409"/>
    <w:rsid w:val="004D4432"/>
    <w:rsid w:val="004D4FD0"/>
    <w:rsid w:val="004D4FE0"/>
    <w:rsid w:val="004D52AC"/>
    <w:rsid w:val="004D5B9D"/>
    <w:rsid w:val="004D5C05"/>
    <w:rsid w:val="004D5C5C"/>
    <w:rsid w:val="004D5D76"/>
    <w:rsid w:val="004D5DEC"/>
    <w:rsid w:val="004D6546"/>
    <w:rsid w:val="004D6610"/>
    <w:rsid w:val="004D66F5"/>
    <w:rsid w:val="004D6BCA"/>
    <w:rsid w:val="004D701E"/>
    <w:rsid w:val="004E09D9"/>
    <w:rsid w:val="004E0C0E"/>
    <w:rsid w:val="004E0D5E"/>
    <w:rsid w:val="004E0E9A"/>
    <w:rsid w:val="004E1471"/>
    <w:rsid w:val="004E1AA9"/>
    <w:rsid w:val="004E1B1F"/>
    <w:rsid w:val="004E1EAD"/>
    <w:rsid w:val="004E223A"/>
    <w:rsid w:val="004E2CFC"/>
    <w:rsid w:val="004E3360"/>
    <w:rsid w:val="004E488E"/>
    <w:rsid w:val="004E5BEC"/>
    <w:rsid w:val="004E5CBF"/>
    <w:rsid w:val="004E5FAF"/>
    <w:rsid w:val="004E626B"/>
    <w:rsid w:val="004E62DC"/>
    <w:rsid w:val="004E6496"/>
    <w:rsid w:val="004E6732"/>
    <w:rsid w:val="004E6D71"/>
    <w:rsid w:val="004E6E29"/>
    <w:rsid w:val="004E7124"/>
    <w:rsid w:val="004E7C59"/>
    <w:rsid w:val="004E7C5F"/>
    <w:rsid w:val="004F03CE"/>
    <w:rsid w:val="004F0754"/>
    <w:rsid w:val="004F095C"/>
    <w:rsid w:val="004F0E98"/>
    <w:rsid w:val="004F0F24"/>
    <w:rsid w:val="004F115C"/>
    <w:rsid w:val="004F12DB"/>
    <w:rsid w:val="004F12E3"/>
    <w:rsid w:val="004F1871"/>
    <w:rsid w:val="004F1F3E"/>
    <w:rsid w:val="004F20B1"/>
    <w:rsid w:val="004F2460"/>
    <w:rsid w:val="004F27E7"/>
    <w:rsid w:val="004F2C81"/>
    <w:rsid w:val="004F3184"/>
    <w:rsid w:val="004F353A"/>
    <w:rsid w:val="004F3A92"/>
    <w:rsid w:val="004F3DB4"/>
    <w:rsid w:val="004F3EB1"/>
    <w:rsid w:val="004F4626"/>
    <w:rsid w:val="004F4C25"/>
    <w:rsid w:val="004F4F9E"/>
    <w:rsid w:val="004F51FD"/>
    <w:rsid w:val="004F5A6B"/>
    <w:rsid w:val="004F774A"/>
    <w:rsid w:val="004F7900"/>
    <w:rsid w:val="00500113"/>
    <w:rsid w:val="00500559"/>
    <w:rsid w:val="005007B4"/>
    <w:rsid w:val="00500D94"/>
    <w:rsid w:val="005017E3"/>
    <w:rsid w:val="00501999"/>
    <w:rsid w:val="00501BC7"/>
    <w:rsid w:val="00501C5E"/>
    <w:rsid w:val="0050202C"/>
    <w:rsid w:val="0050208A"/>
    <w:rsid w:val="00502180"/>
    <w:rsid w:val="00502DC0"/>
    <w:rsid w:val="00502DCB"/>
    <w:rsid w:val="00503BB1"/>
    <w:rsid w:val="00503EF1"/>
    <w:rsid w:val="00504440"/>
    <w:rsid w:val="00505152"/>
    <w:rsid w:val="0050539E"/>
    <w:rsid w:val="0050565F"/>
    <w:rsid w:val="00505750"/>
    <w:rsid w:val="00505B8A"/>
    <w:rsid w:val="00505C51"/>
    <w:rsid w:val="00505DFC"/>
    <w:rsid w:val="00506738"/>
    <w:rsid w:val="0050681F"/>
    <w:rsid w:val="00506A23"/>
    <w:rsid w:val="00507493"/>
    <w:rsid w:val="0050769D"/>
    <w:rsid w:val="00507BD2"/>
    <w:rsid w:val="00507E48"/>
    <w:rsid w:val="00507F91"/>
    <w:rsid w:val="005100B5"/>
    <w:rsid w:val="00510355"/>
    <w:rsid w:val="00510503"/>
    <w:rsid w:val="00511182"/>
    <w:rsid w:val="00511331"/>
    <w:rsid w:val="005116DA"/>
    <w:rsid w:val="00511700"/>
    <w:rsid w:val="005132C4"/>
    <w:rsid w:val="005133A9"/>
    <w:rsid w:val="005136DA"/>
    <w:rsid w:val="00513A71"/>
    <w:rsid w:val="00514753"/>
    <w:rsid w:val="00514BFA"/>
    <w:rsid w:val="005154FE"/>
    <w:rsid w:val="00515665"/>
    <w:rsid w:val="00515732"/>
    <w:rsid w:val="0051579F"/>
    <w:rsid w:val="005158DC"/>
    <w:rsid w:val="005159D4"/>
    <w:rsid w:val="00516550"/>
    <w:rsid w:val="0051709D"/>
    <w:rsid w:val="0051721B"/>
    <w:rsid w:val="00517A7B"/>
    <w:rsid w:val="00517A8E"/>
    <w:rsid w:val="00520746"/>
    <w:rsid w:val="00520852"/>
    <w:rsid w:val="00521140"/>
    <w:rsid w:val="0052168E"/>
    <w:rsid w:val="005216F9"/>
    <w:rsid w:val="0052175D"/>
    <w:rsid w:val="00521F49"/>
    <w:rsid w:val="0052244B"/>
    <w:rsid w:val="00522910"/>
    <w:rsid w:val="005229C2"/>
    <w:rsid w:val="00522BBC"/>
    <w:rsid w:val="00524554"/>
    <w:rsid w:val="0052558A"/>
    <w:rsid w:val="00525C9E"/>
    <w:rsid w:val="00526971"/>
    <w:rsid w:val="005271F1"/>
    <w:rsid w:val="00527A2B"/>
    <w:rsid w:val="00527BB4"/>
    <w:rsid w:val="00530192"/>
    <w:rsid w:val="00530288"/>
    <w:rsid w:val="005302F4"/>
    <w:rsid w:val="0053032E"/>
    <w:rsid w:val="00530745"/>
    <w:rsid w:val="00530779"/>
    <w:rsid w:val="0053090B"/>
    <w:rsid w:val="005313EC"/>
    <w:rsid w:val="00531523"/>
    <w:rsid w:val="00531770"/>
    <w:rsid w:val="0053183B"/>
    <w:rsid w:val="00531889"/>
    <w:rsid w:val="00531CAC"/>
    <w:rsid w:val="005321F6"/>
    <w:rsid w:val="005323E1"/>
    <w:rsid w:val="0053276F"/>
    <w:rsid w:val="00532967"/>
    <w:rsid w:val="00532B1E"/>
    <w:rsid w:val="00532FC0"/>
    <w:rsid w:val="005330F9"/>
    <w:rsid w:val="0053350F"/>
    <w:rsid w:val="005337B7"/>
    <w:rsid w:val="00533A0B"/>
    <w:rsid w:val="00533AD6"/>
    <w:rsid w:val="005355E8"/>
    <w:rsid w:val="00535CCB"/>
    <w:rsid w:val="00536014"/>
    <w:rsid w:val="005363B2"/>
    <w:rsid w:val="0053676E"/>
    <w:rsid w:val="00536D73"/>
    <w:rsid w:val="00536DA9"/>
    <w:rsid w:val="005371F2"/>
    <w:rsid w:val="005374E5"/>
    <w:rsid w:val="00537674"/>
    <w:rsid w:val="00537A5A"/>
    <w:rsid w:val="005409FB"/>
    <w:rsid w:val="00540D09"/>
    <w:rsid w:val="00540D25"/>
    <w:rsid w:val="00540F38"/>
    <w:rsid w:val="0054153D"/>
    <w:rsid w:val="00541718"/>
    <w:rsid w:val="00541FF0"/>
    <w:rsid w:val="00542536"/>
    <w:rsid w:val="00542731"/>
    <w:rsid w:val="005434BD"/>
    <w:rsid w:val="00543B18"/>
    <w:rsid w:val="00543C36"/>
    <w:rsid w:val="005442EB"/>
    <w:rsid w:val="005446EE"/>
    <w:rsid w:val="005449F4"/>
    <w:rsid w:val="0054572C"/>
    <w:rsid w:val="00545A74"/>
    <w:rsid w:val="00545DC3"/>
    <w:rsid w:val="00545DCF"/>
    <w:rsid w:val="005460FF"/>
    <w:rsid w:val="00546161"/>
    <w:rsid w:val="00546188"/>
    <w:rsid w:val="0054636D"/>
    <w:rsid w:val="005465E4"/>
    <w:rsid w:val="00546AEC"/>
    <w:rsid w:val="0054775F"/>
    <w:rsid w:val="00547A24"/>
    <w:rsid w:val="00547A69"/>
    <w:rsid w:val="00547BBC"/>
    <w:rsid w:val="00547C53"/>
    <w:rsid w:val="0055018E"/>
    <w:rsid w:val="00550633"/>
    <w:rsid w:val="00550A9E"/>
    <w:rsid w:val="00550BB5"/>
    <w:rsid w:val="00550F97"/>
    <w:rsid w:val="00550F9F"/>
    <w:rsid w:val="0055100F"/>
    <w:rsid w:val="0055107B"/>
    <w:rsid w:val="00551C2F"/>
    <w:rsid w:val="00551C67"/>
    <w:rsid w:val="00551DC1"/>
    <w:rsid w:val="005523D4"/>
    <w:rsid w:val="00552708"/>
    <w:rsid w:val="00552AF5"/>
    <w:rsid w:val="00553637"/>
    <w:rsid w:val="00553DAC"/>
    <w:rsid w:val="00553E9F"/>
    <w:rsid w:val="00554315"/>
    <w:rsid w:val="00554485"/>
    <w:rsid w:val="0055454C"/>
    <w:rsid w:val="00554A1F"/>
    <w:rsid w:val="00554AB0"/>
    <w:rsid w:val="00554AD2"/>
    <w:rsid w:val="00554C39"/>
    <w:rsid w:val="0055538C"/>
    <w:rsid w:val="00555533"/>
    <w:rsid w:val="0055561A"/>
    <w:rsid w:val="0055566D"/>
    <w:rsid w:val="00555801"/>
    <w:rsid w:val="005561B8"/>
    <w:rsid w:val="005561E8"/>
    <w:rsid w:val="005564AE"/>
    <w:rsid w:val="005565B0"/>
    <w:rsid w:val="00556653"/>
    <w:rsid w:val="005566C2"/>
    <w:rsid w:val="00556722"/>
    <w:rsid w:val="00556804"/>
    <w:rsid w:val="00556BA4"/>
    <w:rsid w:val="005577B9"/>
    <w:rsid w:val="00557C31"/>
    <w:rsid w:val="00560B42"/>
    <w:rsid w:val="00560D81"/>
    <w:rsid w:val="00560E40"/>
    <w:rsid w:val="00561AC0"/>
    <w:rsid w:val="00561D6E"/>
    <w:rsid w:val="00561DA6"/>
    <w:rsid w:val="00561DAF"/>
    <w:rsid w:val="0056223F"/>
    <w:rsid w:val="0056233D"/>
    <w:rsid w:val="00562ACA"/>
    <w:rsid w:val="00562B49"/>
    <w:rsid w:val="005632D2"/>
    <w:rsid w:val="00563381"/>
    <w:rsid w:val="0056367B"/>
    <w:rsid w:val="00563DBF"/>
    <w:rsid w:val="005641F8"/>
    <w:rsid w:val="00564776"/>
    <w:rsid w:val="00564987"/>
    <w:rsid w:val="00564D70"/>
    <w:rsid w:val="00564E15"/>
    <w:rsid w:val="00564F9B"/>
    <w:rsid w:val="00565D0D"/>
    <w:rsid w:val="00565EE1"/>
    <w:rsid w:val="005663AA"/>
    <w:rsid w:val="00566755"/>
    <w:rsid w:val="0056739A"/>
    <w:rsid w:val="0056741E"/>
    <w:rsid w:val="00567826"/>
    <w:rsid w:val="00567F46"/>
    <w:rsid w:val="00570682"/>
    <w:rsid w:val="005708C1"/>
    <w:rsid w:val="00570974"/>
    <w:rsid w:val="00570AA1"/>
    <w:rsid w:val="00570F52"/>
    <w:rsid w:val="005713B7"/>
    <w:rsid w:val="005718C1"/>
    <w:rsid w:val="00572026"/>
    <w:rsid w:val="00572B34"/>
    <w:rsid w:val="00572B50"/>
    <w:rsid w:val="00572B6F"/>
    <w:rsid w:val="00573057"/>
    <w:rsid w:val="005742C8"/>
    <w:rsid w:val="00574451"/>
    <w:rsid w:val="0057472F"/>
    <w:rsid w:val="00574AA0"/>
    <w:rsid w:val="00574C51"/>
    <w:rsid w:val="005758A0"/>
    <w:rsid w:val="00575B87"/>
    <w:rsid w:val="00575E86"/>
    <w:rsid w:val="00575F94"/>
    <w:rsid w:val="005762A9"/>
    <w:rsid w:val="00576414"/>
    <w:rsid w:val="00576D1A"/>
    <w:rsid w:val="00576FAE"/>
    <w:rsid w:val="00577479"/>
    <w:rsid w:val="0057765D"/>
    <w:rsid w:val="00577C9B"/>
    <w:rsid w:val="00577E96"/>
    <w:rsid w:val="00581162"/>
    <w:rsid w:val="005813ED"/>
    <w:rsid w:val="00581E32"/>
    <w:rsid w:val="005826F2"/>
    <w:rsid w:val="00582B80"/>
    <w:rsid w:val="00582F37"/>
    <w:rsid w:val="005834C1"/>
    <w:rsid w:val="005835CE"/>
    <w:rsid w:val="00583708"/>
    <w:rsid w:val="005840EF"/>
    <w:rsid w:val="00584EBF"/>
    <w:rsid w:val="005872FF"/>
    <w:rsid w:val="00587A66"/>
    <w:rsid w:val="005900F6"/>
    <w:rsid w:val="00591342"/>
    <w:rsid w:val="00591C48"/>
    <w:rsid w:val="00591E0A"/>
    <w:rsid w:val="00592037"/>
    <w:rsid w:val="00592141"/>
    <w:rsid w:val="0059314D"/>
    <w:rsid w:val="00593256"/>
    <w:rsid w:val="005932F8"/>
    <w:rsid w:val="00593832"/>
    <w:rsid w:val="0059399C"/>
    <w:rsid w:val="005949D3"/>
    <w:rsid w:val="00595270"/>
    <w:rsid w:val="005956AF"/>
    <w:rsid w:val="00596A08"/>
    <w:rsid w:val="00596BF0"/>
    <w:rsid w:val="00596C44"/>
    <w:rsid w:val="005975DD"/>
    <w:rsid w:val="00597E72"/>
    <w:rsid w:val="005A0B13"/>
    <w:rsid w:val="005A1666"/>
    <w:rsid w:val="005A1712"/>
    <w:rsid w:val="005A17E0"/>
    <w:rsid w:val="005A1A27"/>
    <w:rsid w:val="005A1C56"/>
    <w:rsid w:val="005A21D8"/>
    <w:rsid w:val="005A23F4"/>
    <w:rsid w:val="005A29CC"/>
    <w:rsid w:val="005A2B0D"/>
    <w:rsid w:val="005A2E63"/>
    <w:rsid w:val="005A2FE8"/>
    <w:rsid w:val="005A30DD"/>
    <w:rsid w:val="005A363D"/>
    <w:rsid w:val="005A3A57"/>
    <w:rsid w:val="005A4126"/>
    <w:rsid w:val="005A4E78"/>
    <w:rsid w:val="005A5164"/>
    <w:rsid w:val="005A51F3"/>
    <w:rsid w:val="005A5BF5"/>
    <w:rsid w:val="005A5EDB"/>
    <w:rsid w:val="005A6160"/>
    <w:rsid w:val="005A6E76"/>
    <w:rsid w:val="005A71B1"/>
    <w:rsid w:val="005A7473"/>
    <w:rsid w:val="005A74EC"/>
    <w:rsid w:val="005A775C"/>
    <w:rsid w:val="005A7DBF"/>
    <w:rsid w:val="005A7DFE"/>
    <w:rsid w:val="005A7E6E"/>
    <w:rsid w:val="005B02DB"/>
    <w:rsid w:val="005B0906"/>
    <w:rsid w:val="005B0ACF"/>
    <w:rsid w:val="005B0B6A"/>
    <w:rsid w:val="005B0C16"/>
    <w:rsid w:val="005B11CA"/>
    <w:rsid w:val="005B1403"/>
    <w:rsid w:val="005B1A41"/>
    <w:rsid w:val="005B1DF8"/>
    <w:rsid w:val="005B2737"/>
    <w:rsid w:val="005B2812"/>
    <w:rsid w:val="005B28FA"/>
    <w:rsid w:val="005B2954"/>
    <w:rsid w:val="005B2DBC"/>
    <w:rsid w:val="005B315E"/>
    <w:rsid w:val="005B338E"/>
    <w:rsid w:val="005B3460"/>
    <w:rsid w:val="005B377A"/>
    <w:rsid w:val="005B3862"/>
    <w:rsid w:val="005B3A37"/>
    <w:rsid w:val="005B3F05"/>
    <w:rsid w:val="005B3FAB"/>
    <w:rsid w:val="005B4147"/>
    <w:rsid w:val="005B521B"/>
    <w:rsid w:val="005B5644"/>
    <w:rsid w:val="005B5758"/>
    <w:rsid w:val="005B585E"/>
    <w:rsid w:val="005B5B6B"/>
    <w:rsid w:val="005B5BBC"/>
    <w:rsid w:val="005B5E11"/>
    <w:rsid w:val="005B603B"/>
    <w:rsid w:val="005B657C"/>
    <w:rsid w:val="005B6812"/>
    <w:rsid w:val="005B6820"/>
    <w:rsid w:val="005B6AC5"/>
    <w:rsid w:val="005B7643"/>
    <w:rsid w:val="005C018A"/>
    <w:rsid w:val="005C01DA"/>
    <w:rsid w:val="005C0304"/>
    <w:rsid w:val="005C04E3"/>
    <w:rsid w:val="005C0FC0"/>
    <w:rsid w:val="005C1003"/>
    <w:rsid w:val="005C107D"/>
    <w:rsid w:val="005C12DA"/>
    <w:rsid w:val="005C1DB1"/>
    <w:rsid w:val="005C23B6"/>
    <w:rsid w:val="005C3358"/>
    <w:rsid w:val="005C4256"/>
    <w:rsid w:val="005C457B"/>
    <w:rsid w:val="005C5031"/>
    <w:rsid w:val="005C55AE"/>
    <w:rsid w:val="005C5E3D"/>
    <w:rsid w:val="005C6379"/>
    <w:rsid w:val="005C6AC3"/>
    <w:rsid w:val="005C6B2B"/>
    <w:rsid w:val="005C704E"/>
    <w:rsid w:val="005C73F7"/>
    <w:rsid w:val="005C76DD"/>
    <w:rsid w:val="005C7716"/>
    <w:rsid w:val="005C7A70"/>
    <w:rsid w:val="005C7F43"/>
    <w:rsid w:val="005D0408"/>
    <w:rsid w:val="005D0797"/>
    <w:rsid w:val="005D07DB"/>
    <w:rsid w:val="005D0A43"/>
    <w:rsid w:val="005D0D45"/>
    <w:rsid w:val="005D14E0"/>
    <w:rsid w:val="005D163C"/>
    <w:rsid w:val="005D1EBE"/>
    <w:rsid w:val="005D239C"/>
    <w:rsid w:val="005D2BA6"/>
    <w:rsid w:val="005D2F91"/>
    <w:rsid w:val="005D3514"/>
    <w:rsid w:val="005D353D"/>
    <w:rsid w:val="005D358D"/>
    <w:rsid w:val="005D3C8E"/>
    <w:rsid w:val="005D4123"/>
    <w:rsid w:val="005D41F9"/>
    <w:rsid w:val="005D42BD"/>
    <w:rsid w:val="005D4786"/>
    <w:rsid w:val="005D5536"/>
    <w:rsid w:val="005D5EEB"/>
    <w:rsid w:val="005D6D51"/>
    <w:rsid w:val="005D7242"/>
    <w:rsid w:val="005D7323"/>
    <w:rsid w:val="005D7465"/>
    <w:rsid w:val="005D7882"/>
    <w:rsid w:val="005D7A2A"/>
    <w:rsid w:val="005D7BE3"/>
    <w:rsid w:val="005D7BE8"/>
    <w:rsid w:val="005D7D3D"/>
    <w:rsid w:val="005E07A8"/>
    <w:rsid w:val="005E1D05"/>
    <w:rsid w:val="005E2094"/>
    <w:rsid w:val="005E2368"/>
    <w:rsid w:val="005E2648"/>
    <w:rsid w:val="005E2EA8"/>
    <w:rsid w:val="005E3031"/>
    <w:rsid w:val="005E3B6B"/>
    <w:rsid w:val="005E4192"/>
    <w:rsid w:val="005E438E"/>
    <w:rsid w:val="005E43D0"/>
    <w:rsid w:val="005E4FC1"/>
    <w:rsid w:val="005E57C5"/>
    <w:rsid w:val="005E5DF2"/>
    <w:rsid w:val="005E611E"/>
    <w:rsid w:val="005E6615"/>
    <w:rsid w:val="005E6AEC"/>
    <w:rsid w:val="005E6D19"/>
    <w:rsid w:val="005E750B"/>
    <w:rsid w:val="005E7E67"/>
    <w:rsid w:val="005E7F77"/>
    <w:rsid w:val="005F018D"/>
    <w:rsid w:val="005F024D"/>
    <w:rsid w:val="005F0285"/>
    <w:rsid w:val="005F0A79"/>
    <w:rsid w:val="005F0CAC"/>
    <w:rsid w:val="005F0E7D"/>
    <w:rsid w:val="005F0F02"/>
    <w:rsid w:val="005F0F93"/>
    <w:rsid w:val="005F1A11"/>
    <w:rsid w:val="005F1D05"/>
    <w:rsid w:val="005F1DF9"/>
    <w:rsid w:val="005F20C1"/>
    <w:rsid w:val="005F3287"/>
    <w:rsid w:val="005F3897"/>
    <w:rsid w:val="005F3C0D"/>
    <w:rsid w:val="005F3C1F"/>
    <w:rsid w:val="005F407C"/>
    <w:rsid w:val="005F4365"/>
    <w:rsid w:val="005F44DB"/>
    <w:rsid w:val="005F4549"/>
    <w:rsid w:val="005F4849"/>
    <w:rsid w:val="005F4A56"/>
    <w:rsid w:val="005F4C01"/>
    <w:rsid w:val="005F4ECA"/>
    <w:rsid w:val="005F4EEE"/>
    <w:rsid w:val="005F4FCA"/>
    <w:rsid w:val="005F509F"/>
    <w:rsid w:val="005F51C9"/>
    <w:rsid w:val="005F52A4"/>
    <w:rsid w:val="005F5993"/>
    <w:rsid w:val="005F5C11"/>
    <w:rsid w:val="005F5E7E"/>
    <w:rsid w:val="005F61D7"/>
    <w:rsid w:val="005F688D"/>
    <w:rsid w:val="005F6E7F"/>
    <w:rsid w:val="005F7CDF"/>
    <w:rsid w:val="005F7E60"/>
    <w:rsid w:val="006002B1"/>
    <w:rsid w:val="00600324"/>
    <w:rsid w:val="00600375"/>
    <w:rsid w:val="00600CF1"/>
    <w:rsid w:val="00601533"/>
    <w:rsid w:val="00601CE5"/>
    <w:rsid w:val="00602222"/>
    <w:rsid w:val="00602E25"/>
    <w:rsid w:val="0060348E"/>
    <w:rsid w:val="006039A2"/>
    <w:rsid w:val="00603BF8"/>
    <w:rsid w:val="00603CAA"/>
    <w:rsid w:val="00604541"/>
    <w:rsid w:val="006045E1"/>
    <w:rsid w:val="006046B4"/>
    <w:rsid w:val="006046C0"/>
    <w:rsid w:val="00604847"/>
    <w:rsid w:val="0060484A"/>
    <w:rsid w:val="00604DCF"/>
    <w:rsid w:val="00605539"/>
    <w:rsid w:val="00606039"/>
    <w:rsid w:val="006061DA"/>
    <w:rsid w:val="0060638C"/>
    <w:rsid w:val="006068FE"/>
    <w:rsid w:val="00606BA8"/>
    <w:rsid w:val="00606C6E"/>
    <w:rsid w:val="00606D31"/>
    <w:rsid w:val="00606DC1"/>
    <w:rsid w:val="0060768B"/>
    <w:rsid w:val="0060781F"/>
    <w:rsid w:val="0061078D"/>
    <w:rsid w:val="00610CB7"/>
    <w:rsid w:val="00610E5A"/>
    <w:rsid w:val="00611086"/>
    <w:rsid w:val="006111D2"/>
    <w:rsid w:val="006111D6"/>
    <w:rsid w:val="00611578"/>
    <w:rsid w:val="00611808"/>
    <w:rsid w:val="0061246E"/>
    <w:rsid w:val="006124DB"/>
    <w:rsid w:val="0061283D"/>
    <w:rsid w:val="006131AA"/>
    <w:rsid w:val="006135E9"/>
    <w:rsid w:val="006136AB"/>
    <w:rsid w:val="006136B5"/>
    <w:rsid w:val="006138D4"/>
    <w:rsid w:val="00613C27"/>
    <w:rsid w:val="00613DEF"/>
    <w:rsid w:val="00613FC7"/>
    <w:rsid w:val="00613FEF"/>
    <w:rsid w:val="0061430D"/>
    <w:rsid w:val="006145C3"/>
    <w:rsid w:val="006152F0"/>
    <w:rsid w:val="0061586B"/>
    <w:rsid w:val="00615B5F"/>
    <w:rsid w:val="00615CC8"/>
    <w:rsid w:val="006160D6"/>
    <w:rsid w:val="00616693"/>
    <w:rsid w:val="00616712"/>
    <w:rsid w:val="00616C83"/>
    <w:rsid w:val="006172F8"/>
    <w:rsid w:val="006179FF"/>
    <w:rsid w:val="0062001E"/>
    <w:rsid w:val="006200EB"/>
    <w:rsid w:val="006207C8"/>
    <w:rsid w:val="00620C5D"/>
    <w:rsid w:val="00621811"/>
    <w:rsid w:val="00621A17"/>
    <w:rsid w:val="00621ACD"/>
    <w:rsid w:val="00621C83"/>
    <w:rsid w:val="00621E4D"/>
    <w:rsid w:val="00622120"/>
    <w:rsid w:val="0062227C"/>
    <w:rsid w:val="006224E6"/>
    <w:rsid w:val="006224F1"/>
    <w:rsid w:val="006226B5"/>
    <w:rsid w:val="0062297B"/>
    <w:rsid w:val="00622E8F"/>
    <w:rsid w:val="00622FB6"/>
    <w:rsid w:val="00623C48"/>
    <w:rsid w:val="00623D11"/>
    <w:rsid w:val="00623ECF"/>
    <w:rsid w:val="006240AA"/>
    <w:rsid w:val="006240D0"/>
    <w:rsid w:val="0062424C"/>
    <w:rsid w:val="006250CE"/>
    <w:rsid w:val="00625488"/>
    <w:rsid w:val="006254AF"/>
    <w:rsid w:val="00625C4E"/>
    <w:rsid w:val="00625DD1"/>
    <w:rsid w:val="006266DA"/>
    <w:rsid w:val="00626A10"/>
    <w:rsid w:val="00626FA7"/>
    <w:rsid w:val="00626FEC"/>
    <w:rsid w:val="00627254"/>
    <w:rsid w:val="006273DB"/>
    <w:rsid w:val="006277E0"/>
    <w:rsid w:val="00627BDA"/>
    <w:rsid w:val="00627DAE"/>
    <w:rsid w:val="006300DF"/>
    <w:rsid w:val="00631AA1"/>
    <w:rsid w:val="00631E52"/>
    <w:rsid w:val="00632ACE"/>
    <w:rsid w:val="00632E10"/>
    <w:rsid w:val="0063304E"/>
    <w:rsid w:val="0063307E"/>
    <w:rsid w:val="00633120"/>
    <w:rsid w:val="00633C1E"/>
    <w:rsid w:val="00633E86"/>
    <w:rsid w:val="006343B1"/>
    <w:rsid w:val="00634751"/>
    <w:rsid w:val="00634D4D"/>
    <w:rsid w:val="00635060"/>
    <w:rsid w:val="00635165"/>
    <w:rsid w:val="006353AC"/>
    <w:rsid w:val="006355C2"/>
    <w:rsid w:val="0063577C"/>
    <w:rsid w:val="00635973"/>
    <w:rsid w:val="00635A54"/>
    <w:rsid w:val="00635E14"/>
    <w:rsid w:val="00635E74"/>
    <w:rsid w:val="006363CF"/>
    <w:rsid w:val="0063753E"/>
    <w:rsid w:val="0063755B"/>
    <w:rsid w:val="00640181"/>
    <w:rsid w:val="00640582"/>
    <w:rsid w:val="00640AA7"/>
    <w:rsid w:val="00640BF0"/>
    <w:rsid w:val="00640C53"/>
    <w:rsid w:val="00641941"/>
    <w:rsid w:val="00641949"/>
    <w:rsid w:val="00641969"/>
    <w:rsid w:val="006421B5"/>
    <w:rsid w:val="0064242A"/>
    <w:rsid w:val="00642933"/>
    <w:rsid w:val="00643D0C"/>
    <w:rsid w:val="00643DE6"/>
    <w:rsid w:val="00644108"/>
    <w:rsid w:val="0064457F"/>
    <w:rsid w:val="00645216"/>
    <w:rsid w:val="00645975"/>
    <w:rsid w:val="0064618B"/>
    <w:rsid w:val="00646190"/>
    <w:rsid w:val="00646423"/>
    <w:rsid w:val="00646B26"/>
    <w:rsid w:val="00646B58"/>
    <w:rsid w:val="00647122"/>
    <w:rsid w:val="0064717F"/>
    <w:rsid w:val="006471A4"/>
    <w:rsid w:val="006473BA"/>
    <w:rsid w:val="00647431"/>
    <w:rsid w:val="006474DA"/>
    <w:rsid w:val="00647664"/>
    <w:rsid w:val="00650508"/>
    <w:rsid w:val="006508B7"/>
    <w:rsid w:val="006508F6"/>
    <w:rsid w:val="00650A42"/>
    <w:rsid w:val="00650F9A"/>
    <w:rsid w:val="0065160D"/>
    <w:rsid w:val="0065182B"/>
    <w:rsid w:val="00651EEB"/>
    <w:rsid w:val="00652024"/>
    <w:rsid w:val="0065225F"/>
    <w:rsid w:val="00652291"/>
    <w:rsid w:val="00652A22"/>
    <w:rsid w:val="0065349E"/>
    <w:rsid w:val="006534D5"/>
    <w:rsid w:val="00653518"/>
    <w:rsid w:val="00653AF5"/>
    <w:rsid w:val="00653C4E"/>
    <w:rsid w:val="00653D5A"/>
    <w:rsid w:val="006547BC"/>
    <w:rsid w:val="006549B6"/>
    <w:rsid w:val="00654AF7"/>
    <w:rsid w:val="00654DCF"/>
    <w:rsid w:val="0065532A"/>
    <w:rsid w:val="0065577F"/>
    <w:rsid w:val="00655821"/>
    <w:rsid w:val="006559BE"/>
    <w:rsid w:val="0065603A"/>
    <w:rsid w:val="00656266"/>
    <w:rsid w:val="006565AF"/>
    <w:rsid w:val="00656C65"/>
    <w:rsid w:val="00656EAF"/>
    <w:rsid w:val="00657118"/>
    <w:rsid w:val="00657676"/>
    <w:rsid w:val="0065769A"/>
    <w:rsid w:val="00660074"/>
    <w:rsid w:val="00661068"/>
    <w:rsid w:val="00661775"/>
    <w:rsid w:val="00661BE9"/>
    <w:rsid w:val="0066231A"/>
    <w:rsid w:val="00663040"/>
    <w:rsid w:val="006631C9"/>
    <w:rsid w:val="006633F4"/>
    <w:rsid w:val="006636F0"/>
    <w:rsid w:val="00663D90"/>
    <w:rsid w:val="00663DEC"/>
    <w:rsid w:val="006640A0"/>
    <w:rsid w:val="00664860"/>
    <w:rsid w:val="0066534C"/>
    <w:rsid w:val="00665438"/>
    <w:rsid w:val="0066560F"/>
    <w:rsid w:val="00665681"/>
    <w:rsid w:val="0066603B"/>
    <w:rsid w:val="006666D0"/>
    <w:rsid w:val="00666BF2"/>
    <w:rsid w:val="0066753E"/>
    <w:rsid w:val="00667C39"/>
    <w:rsid w:val="00667E34"/>
    <w:rsid w:val="00670ACD"/>
    <w:rsid w:val="00670E7A"/>
    <w:rsid w:val="006712D0"/>
    <w:rsid w:val="00671378"/>
    <w:rsid w:val="006713C5"/>
    <w:rsid w:val="006716DF"/>
    <w:rsid w:val="00672459"/>
    <w:rsid w:val="006728FB"/>
    <w:rsid w:val="00672A30"/>
    <w:rsid w:val="00672A5E"/>
    <w:rsid w:val="00672B27"/>
    <w:rsid w:val="00672EE4"/>
    <w:rsid w:val="0067313F"/>
    <w:rsid w:val="00673834"/>
    <w:rsid w:val="00673D87"/>
    <w:rsid w:val="006749F7"/>
    <w:rsid w:val="00675045"/>
    <w:rsid w:val="006753D9"/>
    <w:rsid w:val="006759FA"/>
    <w:rsid w:val="00675C5A"/>
    <w:rsid w:val="006760CF"/>
    <w:rsid w:val="00676136"/>
    <w:rsid w:val="00676A94"/>
    <w:rsid w:val="00676B90"/>
    <w:rsid w:val="0067747F"/>
    <w:rsid w:val="006777AA"/>
    <w:rsid w:val="00677B50"/>
    <w:rsid w:val="00677D53"/>
    <w:rsid w:val="00677D89"/>
    <w:rsid w:val="00680297"/>
    <w:rsid w:val="0068094C"/>
    <w:rsid w:val="00680C7E"/>
    <w:rsid w:val="00681014"/>
    <w:rsid w:val="00681625"/>
    <w:rsid w:val="00681644"/>
    <w:rsid w:val="00681710"/>
    <w:rsid w:val="00681A01"/>
    <w:rsid w:val="00681CC5"/>
    <w:rsid w:val="006824B2"/>
    <w:rsid w:val="0068264B"/>
    <w:rsid w:val="006831A7"/>
    <w:rsid w:val="006833B6"/>
    <w:rsid w:val="00683CAA"/>
    <w:rsid w:val="00683EE7"/>
    <w:rsid w:val="006843AC"/>
    <w:rsid w:val="00684476"/>
    <w:rsid w:val="00684B83"/>
    <w:rsid w:val="00684D03"/>
    <w:rsid w:val="00684EDD"/>
    <w:rsid w:val="006852A5"/>
    <w:rsid w:val="0068563D"/>
    <w:rsid w:val="0068573E"/>
    <w:rsid w:val="00685923"/>
    <w:rsid w:val="00685F56"/>
    <w:rsid w:val="0068669A"/>
    <w:rsid w:val="00686C7E"/>
    <w:rsid w:val="00687879"/>
    <w:rsid w:val="00687C76"/>
    <w:rsid w:val="00687CF6"/>
    <w:rsid w:val="00691430"/>
    <w:rsid w:val="0069232D"/>
    <w:rsid w:val="00692714"/>
    <w:rsid w:val="00692BAF"/>
    <w:rsid w:val="0069337A"/>
    <w:rsid w:val="00693811"/>
    <w:rsid w:val="006941A9"/>
    <w:rsid w:val="006947EE"/>
    <w:rsid w:val="00694C52"/>
    <w:rsid w:val="006959B0"/>
    <w:rsid w:val="00695DCC"/>
    <w:rsid w:val="006960B1"/>
    <w:rsid w:val="006962EC"/>
    <w:rsid w:val="00696571"/>
    <w:rsid w:val="006967B3"/>
    <w:rsid w:val="006971AC"/>
    <w:rsid w:val="00697C56"/>
    <w:rsid w:val="006A07B1"/>
    <w:rsid w:val="006A0ABF"/>
    <w:rsid w:val="006A0E3B"/>
    <w:rsid w:val="006A1183"/>
    <w:rsid w:val="006A12A8"/>
    <w:rsid w:val="006A17A8"/>
    <w:rsid w:val="006A1884"/>
    <w:rsid w:val="006A2535"/>
    <w:rsid w:val="006A28E9"/>
    <w:rsid w:val="006A29CA"/>
    <w:rsid w:val="006A2E88"/>
    <w:rsid w:val="006A3126"/>
    <w:rsid w:val="006A3A17"/>
    <w:rsid w:val="006A4071"/>
    <w:rsid w:val="006A4662"/>
    <w:rsid w:val="006A53CC"/>
    <w:rsid w:val="006A5853"/>
    <w:rsid w:val="006A61B6"/>
    <w:rsid w:val="006A630A"/>
    <w:rsid w:val="006A639F"/>
    <w:rsid w:val="006A67A3"/>
    <w:rsid w:val="006A7541"/>
    <w:rsid w:val="006A7C62"/>
    <w:rsid w:val="006B0C51"/>
    <w:rsid w:val="006B0F65"/>
    <w:rsid w:val="006B1416"/>
    <w:rsid w:val="006B21F6"/>
    <w:rsid w:val="006B290A"/>
    <w:rsid w:val="006B42DD"/>
    <w:rsid w:val="006B48F2"/>
    <w:rsid w:val="006B4E64"/>
    <w:rsid w:val="006B5AAC"/>
    <w:rsid w:val="006B66FD"/>
    <w:rsid w:val="006B6EF8"/>
    <w:rsid w:val="006B7018"/>
    <w:rsid w:val="006B7322"/>
    <w:rsid w:val="006B7524"/>
    <w:rsid w:val="006B7DB7"/>
    <w:rsid w:val="006B7E73"/>
    <w:rsid w:val="006C0404"/>
    <w:rsid w:val="006C059D"/>
    <w:rsid w:val="006C0603"/>
    <w:rsid w:val="006C068E"/>
    <w:rsid w:val="006C06CB"/>
    <w:rsid w:val="006C0A4F"/>
    <w:rsid w:val="006C1493"/>
    <w:rsid w:val="006C1509"/>
    <w:rsid w:val="006C191E"/>
    <w:rsid w:val="006C1BBE"/>
    <w:rsid w:val="006C2007"/>
    <w:rsid w:val="006C2FF5"/>
    <w:rsid w:val="006C30EF"/>
    <w:rsid w:val="006C34E8"/>
    <w:rsid w:val="006C3A59"/>
    <w:rsid w:val="006C3EF6"/>
    <w:rsid w:val="006C48E4"/>
    <w:rsid w:val="006C48F2"/>
    <w:rsid w:val="006C4D59"/>
    <w:rsid w:val="006C5D03"/>
    <w:rsid w:val="006C5E12"/>
    <w:rsid w:val="006C5F30"/>
    <w:rsid w:val="006C5FB6"/>
    <w:rsid w:val="006C6018"/>
    <w:rsid w:val="006C668F"/>
    <w:rsid w:val="006C6D6A"/>
    <w:rsid w:val="006C76F3"/>
    <w:rsid w:val="006C7A76"/>
    <w:rsid w:val="006D0238"/>
    <w:rsid w:val="006D0E73"/>
    <w:rsid w:val="006D0ED3"/>
    <w:rsid w:val="006D1091"/>
    <w:rsid w:val="006D12A5"/>
    <w:rsid w:val="006D16EC"/>
    <w:rsid w:val="006D18D3"/>
    <w:rsid w:val="006D19BD"/>
    <w:rsid w:val="006D22BE"/>
    <w:rsid w:val="006D2576"/>
    <w:rsid w:val="006D27AE"/>
    <w:rsid w:val="006D27D3"/>
    <w:rsid w:val="006D2883"/>
    <w:rsid w:val="006D311F"/>
    <w:rsid w:val="006D338A"/>
    <w:rsid w:val="006D33E3"/>
    <w:rsid w:val="006D3A46"/>
    <w:rsid w:val="006D41A8"/>
    <w:rsid w:val="006D4972"/>
    <w:rsid w:val="006D4E8D"/>
    <w:rsid w:val="006D4F9B"/>
    <w:rsid w:val="006D4FAD"/>
    <w:rsid w:val="006D5427"/>
    <w:rsid w:val="006D5565"/>
    <w:rsid w:val="006D5C4F"/>
    <w:rsid w:val="006D5FF5"/>
    <w:rsid w:val="006D61A7"/>
    <w:rsid w:val="006D662D"/>
    <w:rsid w:val="006D770B"/>
    <w:rsid w:val="006D7B22"/>
    <w:rsid w:val="006D7F3C"/>
    <w:rsid w:val="006E03D1"/>
    <w:rsid w:val="006E0949"/>
    <w:rsid w:val="006E09F2"/>
    <w:rsid w:val="006E16F8"/>
    <w:rsid w:val="006E1765"/>
    <w:rsid w:val="006E1800"/>
    <w:rsid w:val="006E1CA2"/>
    <w:rsid w:val="006E1FB7"/>
    <w:rsid w:val="006E23C9"/>
    <w:rsid w:val="006E266D"/>
    <w:rsid w:val="006E29CE"/>
    <w:rsid w:val="006E354B"/>
    <w:rsid w:val="006E371D"/>
    <w:rsid w:val="006E3845"/>
    <w:rsid w:val="006E3B4F"/>
    <w:rsid w:val="006E4A46"/>
    <w:rsid w:val="006E4F46"/>
    <w:rsid w:val="006E4FEA"/>
    <w:rsid w:val="006E5831"/>
    <w:rsid w:val="006E5F5B"/>
    <w:rsid w:val="006E647A"/>
    <w:rsid w:val="006E651F"/>
    <w:rsid w:val="006E7851"/>
    <w:rsid w:val="006F071A"/>
    <w:rsid w:val="006F0875"/>
    <w:rsid w:val="006F0BD5"/>
    <w:rsid w:val="006F0E40"/>
    <w:rsid w:val="006F1044"/>
    <w:rsid w:val="006F189D"/>
    <w:rsid w:val="006F18DF"/>
    <w:rsid w:val="006F1B85"/>
    <w:rsid w:val="006F1D04"/>
    <w:rsid w:val="006F266A"/>
    <w:rsid w:val="006F28EB"/>
    <w:rsid w:val="006F2B6B"/>
    <w:rsid w:val="006F30B8"/>
    <w:rsid w:val="006F3259"/>
    <w:rsid w:val="006F3550"/>
    <w:rsid w:val="006F39B7"/>
    <w:rsid w:val="006F3E28"/>
    <w:rsid w:val="006F499E"/>
    <w:rsid w:val="006F4CDF"/>
    <w:rsid w:val="006F5003"/>
    <w:rsid w:val="006F5348"/>
    <w:rsid w:val="006F599A"/>
    <w:rsid w:val="006F60C9"/>
    <w:rsid w:val="006F658C"/>
    <w:rsid w:val="006F6A03"/>
    <w:rsid w:val="006F6D02"/>
    <w:rsid w:val="006F73BD"/>
    <w:rsid w:val="006F7716"/>
    <w:rsid w:val="006F78E3"/>
    <w:rsid w:val="006F7E99"/>
    <w:rsid w:val="007010B6"/>
    <w:rsid w:val="00701558"/>
    <w:rsid w:val="007017A6"/>
    <w:rsid w:val="00701A9B"/>
    <w:rsid w:val="00702086"/>
    <w:rsid w:val="0070213B"/>
    <w:rsid w:val="00702173"/>
    <w:rsid w:val="007021DF"/>
    <w:rsid w:val="00702255"/>
    <w:rsid w:val="00702609"/>
    <w:rsid w:val="007026BC"/>
    <w:rsid w:val="00702C45"/>
    <w:rsid w:val="00703BA1"/>
    <w:rsid w:val="00703BA3"/>
    <w:rsid w:val="00703EDF"/>
    <w:rsid w:val="007047E8"/>
    <w:rsid w:val="00704D00"/>
    <w:rsid w:val="00704F27"/>
    <w:rsid w:val="007051CA"/>
    <w:rsid w:val="007053EA"/>
    <w:rsid w:val="007055E4"/>
    <w:rsid w:val="00706F0D"/>
    <w:rsid w:val="0070765B"/>
    <w:rsid w:val="00707DE7"/>
    <w:rsid w:val="00707EE6"/>
    <w:rsid w:val="007110BB"/>
    <w:rsid w:val="00711278"/>
    <w:rsid w:val="00711E8E"/>
    <w:rsid w:val="00712672"/>
    <w:rsid w:val="00712A9D"/>
    <w:rsid w:val="00712FED"/>
    <w:rsid w:val="0071345E"/>
    <w:rsid w:val="00713532"/>
    <w:rsid w:val="0071361A"/>
    <w:rsid w:val="00713E45"/>
    <w:rsid w:val="00713F57"/>
    <w:rsid w:val="00713F9A"/>
    <w:rsid w:val="0071414B"/>
    <w:rsid w:val="007146F6"/>
    <w:rsid w:val="007149B8"/>
    <w:rsid w:val="007152B3"/>
    <w:rsid w:val="0071629A"/>
    <w:rsid w:val="00716416"/>
    <w:rsid w:val="007169A0"/>
    <w:rsid w:val="00716A1F"/>
    <w:rsid w:val="0071713B"/>
    <w:rsid w:val="00717265"/>
    <w:rsid w:val="007172DE"/>
    <w:rsid w:val="007173B2"/>
    <w:rsid w:val="0071753F"/>
    <w:rsid w:val="00717653"/>
    <w:rsid w:val="00717C23"/>
    <w:rsid w:val="007200FF"/>
    <w:rsid w:val="0072053D"/>
    <w:rsid w:val="00720EB5"/>
    <w:rsid w:val="00720F8A"/>
    <w:rsid w:val="007212B9"/>
    <w:rsid w:val="0072288C"/>
    <w:rsid w:val="00722DE4"/>
    <w:rsid w:val="007235BD"/>
    <w:rsid w:val="007236D4"/>
    <w:rsid w:val="007239AE"/>
    <w:rsid w:val="00724AEF"/>
    <w:rsid w:val="00724CE2"/>
    <w:rsid w:val="0072511B"/>
    <w:rsid w:val="0072550A"/>
    <w:rsid w:val="007256CF"/>
    <w:rsid w:val="007258EC"/>
    <w:rsid w:val="00725F2D"/>
    <w:rsid w:val="00726397"/>
    <w:rsid w:val="007264D5"/>
    <w:rsid w:val="00726860"/>
    <w:rsid w:val="00726D96"/>
    <w:rsid w:val="00727371"/>
    <w:rsid w:val="00727721"/>
    <w:rsid w:val="00730B2F"/>
    <w:rsid w:val="00730DBF"/>
    <w:rsid w:val="00731025"/>
    <w:rsid w:val="007310FA"/>
    <w:rsid w:val="00731378"/>
    <w:rsid w:val="00731538"/>
    <w:rsid w:val="00731606"/>
    <w:rsid w:val="00731628"/>
    <w:rsid w:val="00731B43"/>
    <w:rsid w:val="00731FDB"/>
    <w:rsid w:val="00732078"/>
    <w:rsid w:val="007323FF"/>
    <w:rsid w:val="0073286E"/>
    <w:rsid w:val="007330C0"/>
    <w:rsid w:val="00733317"/>
    <w:rsid w:val="00733764"/>
    <w:rsid w:val="007339A8"/>
    <w:rsid w:val="0073423B"/>
    <w:rsid w:val="007342D1"/>
    <w:rsid w:val="0073436E"/>
    <w:rsid w:val="007346D1"/>
    <w:rsid w:val="007347F5"/>
    <w:rsid w:val="00734B21"/>
    <w:rsid w:val="00734C47"/>
    <w:rsid w:val="00734FFE"/>
    <w:rsid w:val="00735008"/>
    <w:rsid w:val="00735BFB"/>
    <w:rsid w:val="00735F31"/>
    <w:rsid w:val="0073620F"/>
    <w:rsid w:val="00736765"/>
    <w:rsid w:val="00736AFA"/>
    <w:rsid w:val="0073716B"/>
    <w:rsid w:val="007372DA"/>
    <w:rsid w:val="007377DF"/>
    <w:rsid w:val="00737A34"/>
    <w:rsid w:val="00737A51"/>
    <w:rsid w:val="00740211"/>
    <w:rsid w:val="007402AE"/>
    <w:rsid w:val="00740376"/>
    <w:rsid w:val="007406C0"/>
    <w:rsid w:val="00741197"/>
    <w:rsid w:val="007416A7"/>
    <w:rsid w:val="00741BC8"/>
    <w:rsid w:val="007420BA"/>
    <w:rsid w:val="007422A7"/>
    <w:rsid w:val="007429E6"/>
    <w:rsid w:val="00743155"/>
    <w:rsid w:val="00743185"/>
    <w:rsid w:val="007432C1"/>
    <w:rsid w:val="007432F9"/>
    <w:rsid w:val="00743385"/>
    <w:rsid w:val="0074352A"/>
    <w:rsid w:val="00743C8B"/>
    <w:rsid w:val="00743C9C"/>
    <w:rsid w:val="00743D43"/>
    <w:rsid w:val="00743DF8"/>
    <w:rsid w:val="00743F9E"/>
    <w:rsid w:val="0074434C"/>
    <w:rsid w:val="007443CB"/>
    <w:rsid w:val="00744E55"/>
    <w:rsid w:val="007456F8"/>
    <w:rsid w:val="00745C7F"/>
    <w:rsid w:val="00745CA4"/>
    <w:rsid w:val="00746102"/>
    <w:rsid w:val="007467A9"/>
    <w:rsid w:val="00746A4E"/>
    <w:rsid w:val="00747810"/>
    <w:rsid w:val="00747A45"/>
    <w:rsid w:val="00747ADC"/>
    <w:rsid w:val="0075062D"/>
    <w:rsid w:val="007507F4"/>
    <w:rsid w:val="0075097B"/>
    <w:rsid w:val="007509F9"/>
    <w:rsid w:val="00751379"/>
    <w:rsid w:val="00751585"/>
    <w:rsid w:val="00751A1A"/>
    <w:rsid w:val="00751E1C"/>
    <w:rsid w:val="007520B2"/>
    <w:rsid w:val="00752139"/>
    <w:rsid w:val="00752272"/>
    <w:rsid w:val="007528DE"/>
    <w:rsid w:val="007530E9"/>
    <w:rsid w:val="007532D1"/>
    <w:rsid w:val="0075335E"/>
    <w:rsid w:val="007534EA"/>
    <w:rsid w:val="00753DA6"/>
    <w:rsid w:val="00754406"/>
    <w:rsid w:val="00754772"/>
    <w:rsid w:val="00754878"/>
    <w:rsid w:val="00754914"/>
    <w:rsid w:val="00755014"/>
    <w:rsid w:val="007556BC"/>
    <w:rsid w:val="0075578D"/>
    <w:rsid w:val="00755C0B"/>
    <w:rsid w:val="00755C30"/>
    <w:rsid w:val="00756100"/>
    <w:rsid w:val="007569D4"/>
    <w:rsid w:val="00756D71"/>
    <w:rsid w:val="00756DD4"/>
    <w:rsid w:val="00756F4C"/>
    <w:rsid w:val="007570B5"/>
    <w:rsid w:val="00757269"/>
    <w:rsid w:val="00757916"/>
    <w:rsid w:val="00757C12"/>
    <w:rsid w:val="00757D1E"/>
    <w:rsid w:val="00757DD5"/>
    <w:rsid w:val="00760512"/>
    <w:rsid w:val="007605EC"/>
    <w:rsid w:val="00760A89"/>
    <w:rsid w:val="007612CB"/>
    <w:rsid w:val="00761326"/>
    <w:rsid w:val="0076190B"/>
    <w:rsid w:val="007621AB"/>
    <w:rsid w:val="007622E3"/>
    <w:rsid w:val="00762386"/>
    <w:rsid w:val="00763112"/>
    <w:rsid w:val="00763301"/>
    <w:rsid w:val="00763B70"/>
    <w:rsid w:val="00763BE1"/>
    <w:rsid w:val="007645C8"/>
    <w:rsid w:val="00764780"/>
    <w:rsid w:val="00764A46"/>
    <w:rsid w:val="00764A6B"/>
    <w:rsid w:val="00764E1B"/>
    <w:rsid w:val="00764E1E"/>
    <w:rsid w:val="007651B5"/>
    <w:rsid w:val="007656B0"/>
    <w:rsid w:val="00765717"/>
    <w:rsid w:val="00765E59"/>
    <w:rsid w:val="00765F40"/>
    <w:rsid w:val="0076636F"/>
    <w:rsid w:val="00766525"/>
    <w:rsid w:val="007665F0"/>
    <w:rsid w:val="00766E36"/>
    <w:rsid w:val="007671C7"/>
    <w:rsid w:val="0077089B"/>
    <w:rsid w:val="007716F5"/>
    <w:rsid w:val="007717E8"/>
    <w:rsid w:val="00771B0A"/>
    <w:rsid w:val="00771F6F"/>
    <w:rsid w:val="0077201E"/>
    <w:rsid w:val="00772675"/>
    <w:rsid w:val="00772BC8"/>
    <w:rsid w:val="00772BD8"/>
    <w:rsid w:val="00773001"/>
    <w:rsid w:val="00773454"/>
    <w:rsid w:val="007734F9"/>
    <w:rsid w:val="00773CCC"/>
    <w:rsid w:val="007745A9"/>
    <w:rsid w:val="007748C8"/>
    <w:rsid w:val="00774929"/>
    <w:rsid w:val="00774A85"/>
    <w:rsid w:val="00774F4A"/>
    <w:rsid w:val="00775A53"/>
    <w:rsid w:val="00775F4F"/>
    <w:rsid w:val="00777BF0"/>
    <w:rsid w:val="00780F1A"/>
    <w:rsid w:val="007813AF"/>
    <w:rsid w:val="00781A30"/>
    <w:rsid w:val="00781A59"/>
    <w:rsid w:val="00781AE4"/>
    <w:rsid w:val="00781DA5"/>
    <w:rsid w:val="00781DFE"/>
    <w:rsid w:val="0078246A"/>
    <w:rsid w:val="00782768"/>
    <w:rsid w:val="0078314C"/>
    <w:rsid w:val="007831C6"/>
    <w:rsid w:val="007831C8"/>
    <w:rsid w:val="0078324B"/>
    <w:rsid w:val="007832BD"/>
    <w:rsid w:val="007833D4"/>
    <w:rsid w:val="00783613"/>
    <w:rsid w:val="007837B0"/>
    <w:rsid w:val="00784524"/>
    <w:rsid w:val="007847FB"/>
    <w:rsid w:val="007849B2"/>
    <w:rsid w:val="00784D4A"/>
    <w:rsid w:val="00784DEB"/>
    <w:rsid w:val="00785690"/>
    <w:rsid w:val="0078585B"/>
    <w:rsid w:val="00785A94"/>
    <w:rsid w:val="00785DF3"/>
    <w:rsid w:val="00786624"/>
    <w:rsid w:val="00786748"/>
    <w:rsid w:val="00787467"/>
    <w:rsid w:val="00787917"/>
    <w:rsid w:val="00787AA6"/>
    <w:rsid w:val="00787C11"/>
    <w:rsid w:val="00787DAE"/>
    <w:rsid w:val="0079014A"/>
    <w:rsid w:val="00790494"/>
    <w:rsid w:val="0079080D"/>
    <w:rsid w:val="00790AB8"/>
    <w:rsid w:val="00790CDA"/>
    <w:rsid w:val="00791AA5"/>
    <w:rsid w:val="007924DB"/>
    <w:rsid w:val="0079290C"/>
    <w:rsid w:val="00792A31"/>
    <w:rsid w:val="007938E3"/>
    <w:rsid w:val="00793B69"/>
    <w:rsid w:val="00793F88"/>
    <w:rsid w:val="007942AC"/>
    <w:rsid w:val="007945D7"/>
    <w:rsid w:val="007947A0"/>
    <w:rsid w:val="007947BD"/>
    <w:rsid w:val="007955FC"/>
    <w:rsid w:val="00796FCF"/>
    <w:rsid w:val="00797A08"/>
    <w:rsid w:val="00797FF6"/>
    <w:rsid w:val="007A0569"/>
    <w:rsid w:val="007A0A5F"/>
    <w:rsid w:val="007A101D"/>
    <w:rsid w:val="007A13DF"/>
    <w:rsid w:val="007A16EA"/>
    <w:rsid w:val="007A18EE"/>
    <w:rsid w:val="007A1C7D"/>
    <w:rsid w:val="007A2BDC"/>
    <w:rsid w:val="007A2C8C"/>
    <w:rsid w:val="007A2CB7"/>
    <w:rsid w:val="007A3304"/>
    <w:rsid w:val="007A3836"/>
    <w:rsid w:val="007A3FBB"/>
    <w:rsid w:val="007A4BDD"/>
    <w:rsid w:val="007A51C1"/>
    <w:rsid w:val="007A54DD"/>
    <w:rsid w:val="007A5EC3"/>
    <w:rsid w:val="007A6209"/>
    <w:rsid w:val="007A69B4"/>
    <w:rsid w:val="007A6E95"/>
    <w:rsid w:val="007A777F"/>
    <w:rsid w:val="007A7B4C"/>
    <w:rsid w:val="007B035F"/>
    <w:rsid w:val="007B04AD"/>
    <w:rsid w:val="007B0570"/>
    <w:rsid w:val="007B0999"/>
    <w:rsid w:val="007B16A6"/>
    <w:rsid w:val="007B1B83"/>
    <w:rsid w:val="007B1E02"/>
    <w:rsid w:val="007B20B8"/>
    <w:rsid w:val="007B20B9"/>
    <w:rsid w:val="007B243D"/>
    <w:rsid w:val="007B27CC"/>
    <w:rsid w:val="007B2CC4"/>
    <w:rsid w:val="007B2D99"/>
    <w:rsid w:val="007B2E0F"/>
    <w:rsid w:val="007B3418"/>
    <w:rsid w:val="007B4964"/>
    <w:rsid w:val="007B4ABC"/>
    <w:rsid w:val="007B4E0F"/>
    <w:rsid w:val="007B4F59"/>
    <w:rsid w:val="007B56CA"/>
    <w:rsid w:val="007B578A"/>
    <w:rsid w:val="007B5AA4"/>
    <w:rsid w:val="007B6ABF"/>
    <w:rsid w:val="007B7500"/>
    <w:rsid w:val="007B7808"/>
    <w:rsid w:val="007B7C43"/>
    <w:rsid w:val="007B7D6F"/>
    <w:rsid w:val="007B7EB3"/>
    <w:rsid w:val="007C04E4"/>
    <w:rsid w:val="007C0907"/>
    <w:rsid w:val="007C0D28"/>
    <w:rsid w:val="007C1982"/>
    <w:rsid w:val="007C2062"/>
    <w:rsid w:val="007C2368"/>
    <w:rsid w:val="007C28BC"/>
    <w:rsid w:val="007C2D30"/>
    <w:rsid w:val="007C3613"/>
    <w:rsid w:val="007C3719"/>
    <w:rsid w:val="007C3A8B"/>
    <w:rsid w:val="007C411F"/>
    <w:rsid w:val="007C4A81"/>
    <w:rsid w:val="007C4BE5"/>
    <w:rsid w:val="007C4F22"/>
    <w:rsid w:val="007C5720"/>
    <w:rsid w:val="007C5AE6"/>
    <w:rsid w:val="007C5E68"/>
    <w:rsid w:val="007C5F69"/>
    <w:rsid w:val="007C5F83"/>
    <w:rsid w:val="007C6398"/>
    <w:rsid w:val="007C763F"/>
    <w:rsid w:val="007C7981"/>
    <w:rsid w:val="007C7DDF"/>
    <w:rsid w:val="007D030A"/>
    <w:rsid w:val="007D0D0D"/>
    <w:rsid w:val="007D0DBC"/>
    <w:rsid w:val="007D1D4F"/>
    <w:rsid w:val="007D2320"/>
    <w:rsid w:val="007D2DA6"/>
    <w:rsid w:val="007D2DCB"/>
    <w:rsid w:val="007D35F3"/>
    <w:rsid w:val="007D3A29"/>
    <w:rsid w:val="007D456A"/>
    <w:rsid w:val="007D5248"/>
    <w:rsid w:val="007D57EA"/>
    <w:rsid w:val="007D6152"/>
    <w:rsid w:val="007D6C81"/>
    <w:rsid w:val="007D6E53"/>
    <w:rsid w:val="007D6FA0"/>
    <w:rsid w:val="007D725E"/>
    <w:rsid w:val="007D7352"/>
    <w:rsid w:val="007D79B8"/>
    <w:rsid w:val="007D7C63"/>
    <w:rsid w:val="007E0004"/>
    <w:rsid w:val="007E0230"/>
    <w:rsid w:val="007E061D"/>
    <w:rsid w:val="007E068C"/>
    <w:rsid w:val="007E0CD4"/>
    <w:rsid w:val="007E1272"/>
    <w:rsid w:val="007E135B"/>
    <w:rsid w:val="007E196D"/>
    <w:rsid w:val="007E1A47"/>
    <w:rsid w:val="007E2648"/>
    <w:rsid w:val="007E277C"/>
    <w:rsid w:val="007E282E"/>
    <w:rsid w:val="007E2B26"/>
    <w:rsid w:val="007E2C93"/>
    <w:rsid w:val="007E2CA5"/>
    <w:rsid w:val="007E2D96"/>
    <w:rsid w:val="007E38E9"/>
    <w:rsid w:val="007E3AB7"/>
    <w:rsid w:val="007E3B60"/>
    <w:rsid w:val="007E457E"/>
    <w:rsid w:val="007E4DAF"/>
    <w:rsid w:val="007E4F3B"/>
    <w:rsid w:val="007E5292"/>
    <w:rsid w:val="007E5297"/>
    <w:rsid w:val="007E5723"/>
    <w:rsid w:val="007E5D63"/>
    <w:rsid w:val="007E67D7"/>
    <w:rsid w:val="007E697C"/>
    <w:rsid w:val="007E7ADD"/>
    <w:rsid w:val="007F0ED4"/>
    <w:rsid w:val="007F0EF7"/>
    <w:rsid w:val="007F1FD8"/>
    <w:rsid w:val="007F2163"/>
    <w:rsid w:val="007F27D8"/>
    <w:rsid w:val="007F2F60"/>
    <w:rsid w:val="007F30E4"/>
    <w:rsid w:val="007F3179"/>
    <w:rsid w:val="007F35BD"/>
    <w:rsid w:val="007F3DA0"/>
    <w:rsid w:val="007F3F0A"/>
    <w:rsid w:val="007F3FAA"/>
    <w:rsid w:val="007F45E4"/>
    <w:rsid w:val="007F46F0"/>
    <w:rsid w:val="007F4A02"/>
    <w:rsid w:val="007F53F2"/>
    <w:rsid w:val="007F540E"/>
    <w:rsid w:val="007F5594"/>
    <w:rsid w:val="007F592A"/>
    <w:rsid w:val="007F6214"/>
    <w:rsid w:val="007F71C2"/>
    <w:rsid w:val="007F7913"/>
    <w:rsid w:val="008005A9"/>
    <w:rsid w:val="00800D7A"/>
    <w:rsid w:val="00801175"/>
    <w:rsid w:val="008011A0"/>
    <w:rsid w:val="0080137A"/>
    <w:rsid w:val="008019BA"/>
    <w:rsid w:val="00802180"/>
    <w:rsid w:val="0080257F"/>
    <w:rsid w:val="00803CC9"/>
    <w:rsid w:val="00804F92"/>
    <w:rsid w:val="00804FE3"/>
    <w:rsid w:val="0080500C"/>
    <w:rsid w:val="008050BA"/>
    <w:rsid w:val="00805130"/>
    <w:rsid w:val="00806795"/>
    <w:rsid w:val="00806F6C"/>
    <w:rsid w:val="008071B0"/>
    <w:rsid w:val="008072D5"/>
    <w:rsid w:val="008078DD"/>
    <w:rsid w:val="00810030"/>
    <w:rsid w:val="00810050"/>
    <w:rsid w:val="008101F2"/>
    <w:rsid w:val="008103C2"/>
    <w:rsid w:val="008105BF"/>
    <w:rsid w:val="008105FA"/>
    <w:rsid w:val="00810971"/>
    <w:rsid w:val="00810D16"/>
    <w:rsid w:val="00810D51"/>
    <w:rsid w:val="008114FD"/>
    <w:rsid w:val="00811540"/>
    <w:rsid w:val="00811DC2"/>
    <w:rsid w:val="00811F92"/>
    <w:rsid w:val="0081280D"/>
    <w:rsid w:val="00812C8D"/>
    <w:rsid w:val="00812CB3"/>
    <w:rsid w:val="00813451"/>
    <w:rsid w:val="008134DE"/>
    <w:rsid w:val="00813662"/>
    <w:rsid w:val="00814023"/>
    <w:rsid w:val="00814073"/>
    <w:rsid w:val="00814A0A"/>
    <w:rsid w:val="00814E16"/>
    <w:rsid w:val="00815D06"/>
    <w:rsid w:val="008160C3"/>
    <w:rsid w:val="00816521"/>
    <w:rsid w:val="00816F3C"/>
    <w:rsid w:val="00816FF8"/>
    <w:rsid w:val="00817002"/>
    <w:rsid w:val="008171E2"/>
    <w:rsid w:val="00817781"/>
    <w:rsid w:val="00817A8B"/>
    <w:rsid w:val="00817B80"/>
    <w:rsid w:val="00820DF2"/>
    <w:rsid w:val="0082108D"/>
    <w:rsid w:val="008210C7"/>
    <w:rsid w:val="00821199"/>
    <w:rsid w:val="008212D9"/>
    <w:rsid w:val="00821622"/>
    <w:rsid w:val="00821981"/>
    <w:rsid w:val="00821B66"/>
    <w:rsid w:val="0082252D"/>
    <w:rsid w:val="00822728"/>
    <w:rsid w:val="00822983"/>
    <w:rsid w:val="008229C3"/>
    <w:rsid w:val="00822BA0"/>
    <w:rsid w:val="00822BCE"/>
    <w:rsid w:val="00822BE1"/>
    <w:rsid w:val="00823029"/>
    <w:rsid w:val="008231FC"/>
    <w:rsid w:val="00823CB2"/>
    <w:rsid w:val="00823E23"/>
    <w:rsid w:val="00823F9A"/>
    <w:rsid w:val="008240AB"/>
    <w:rsid w:val="008245A5"/>
    <w:rsid w:val="00824A9A"/>
    <w:rsid w:val="00824CC6"/>
    <w:rsid w:val="00824D51"/>
    <w:rsid w:val="0082508C"/>
    <w:rsid w:val="00825C1B"/>
    <w:rsid w:val="008265D0"/>
    <w:rsid w:val="008266AE"/>
    <w:rsid w:val="008278F4"/>
    <w:rsid w:val="00827DF0"/>
    <w:rsid w:val="008302F8"/>
    <w:rsid w:val="0083052D"/>
    <w:rsid w:val="008307D5"/>
    <w:rsid w:val="00830EF0"/>
    <w:rsid w:val="00830FB0"/>
    <w:rsid w:val="00831921"/>
    <w:rsid w:val="00831A5E"/>
    <w:rsid w:val="00831D6C"/>
    <w:rsid w:val="00831F3B"/>
    <w:rsid w:val="008321CC"/>
    <w:rsid w:val="008321CE"/>
    <w:rsid w:val="00832A41"/>
    <w:rsid w:val="00832D6D"/>
    <w:rsid w:val="00832D79"/>
    <w:rsid w:val="008334CD"/>
    <w:rsid w:val="008335A2"/>
    <w:rsid w:val="00833F63"/>
    <w:rsid w:val="00834276"/>
    <w:rsid w:val="008343C7"/>
    <w:rsid w:val="008344A1"/>
    <w:rsid w:val="00834733"/>
    <w:rsid w:val="00834E5E"/>
    <w:rsid w:val="0083529A"/>
    <w:rsid w:val="0083531B"/>
    <w:rsid w:val="00835D3D"/>
    <w:rsid w:val="0083611D"/>
    <w:rsid w:val="00836887"/>
    <w:rsid w:val="00836DD9"/>
    <w:rsid w:val="00837122"/>
    <w:rsid w:val="008378B0"/>
    <w:rsid w:val="00837B93"/>
    <w:rsid w:val="00837C67"/>
    <w:rsid w:val="008404F6"/>
    <w:rsid w:val="008409B1"/>
    <w:rsid w:val="00840B66"/>
    <w:rsid w:val="00840F3A"/>
    <w:rsid w:val="00841431"/>
    <w:rsid w:val="008419B7"/>
    <w:rsid w:val="008421CC"/>
    <w:rsid w:val="0084228C"/>
    <w:rsid w:val="00842AAD"/>
    <w:rsid w:val="00842AB7"/>
    <w:rsid w:val="00842FD0"/>
    <w:rsid w:val="00843059"/>
    <w:rsid w:val="0084341B"/>
    <w:rsid w:val="0084346D"/>
    <w:rsid w:val="00843633"/>
    <w:rsid w:val="00843873"/>
    <w:rsid w:val="0084418E"/>
    <w:rsid w:val="0084489F"/>
    <w:rsid w:val="00844AA9"/>
    <w:rsid w:val="00845037"/>
    <w:rsid w:val="00845752"/>
    <w:rsid w:val="00845CE7"/>
    <w:rsid w:val="0084621B"/>
    <w:rsid w:val="008462AF"/>
    <w:rsid w:val="00846548"/>
    <w:rsid w:val="0084683A"/>
    <w:rsid w:val="00846DE8"/>
    <w:rsid w:val="008471AD"/>
    <w:rsid w:val="008473DC"/>
    <w:rsid w:val="0084772B"/>
    <w:rsid w:val="00847E47"/>
    <w:rsid w:val="0085046A"/>
    <w:rsid w:val="008504FA"/>
    <w:rsid w:val="00850788"/>
    <w:rsid w:val="00851898"/>
    <w:rsid w:val="0085199D"/>
    <w:rsid w:val="00852038"/>
    <w:rsid w:val="00852DCC"/>
    <w:rsid w:val="00853361"/>
    <w:rsid w:val="0085382D"/>
    <w:rsid w:val="00854427"/>
    <w:rsid w:val="00854905"/>
    <w:rsid w:val="00854D03"/>
    <w:rsid w:val="00854F2B"/>
    <w:rsid w:val="00855590"/>
    <w:rsid w:val="008557AF"/>
    <w:rsid w:val="00855F13"/>
    <w:rsid w:val="00857405"/>
    <w:rsid w:val="00857D3A"/>
    <w:rsid w:val="00857EBC"/>
    <w:rsid w:val="00857F87"/>
    <w:rsid w:val="008603D8"/>
    <w:rsid w:val="00860A22"/>
    <w:rsid w:val="008613DB"/>
    <w:rsid w:val="00861630"/>
    <w:rsid w:val="008617D3"/>
    <w:rsid w:val="00861E77"/>
    <w:rsid w:val="008621E2"/>
    <w:rsid w:val="00862BD6"/>
    <w:rsid w:val="00863097"/>
    <w:rsid w:val="00863E95"/>
    <w:rsid w:val="00864069"/>
    <w:rsid w:val="00864137"/>
    <w:rsid w:val="008647DA"/>
    <w:rsid w:val="008651F5"/>
    <w:rsid w:val="00865BB3"/>
    <w:rsid w:val="00865D07"/>
    <w:rsid w:val="008666F4"/>
    <w:rsid w:val="00866A3D"/>
    <w:rsid w:val="00866DDD"/>
    <w:rsid w:val="008673AC"/>
    <w:rsid w:val="0086779B"/>
    <w:rsid w:val="0087011A"/>
    <w:rsid w:val="0087058D"/>
    <w:rsid w:val="008705A3"/>
    <w:rsid w:val="00871184"/>
    <w:rsid w:val="00871720"/>
    <w:rsid w:val="00871ADC"/>
    <w:rsid w:val="00871BC3"/>
    <w:rsid w:val="008732D1"/>
    <w:rsid w:val="00873562"/>
    <w:rsid w:val="00874441"/>
    <w:rsid w:val="0087461F"/>
    <w:rsid w:val="00874860"/>
    <w:rsid w:val="00874E3A"/>
    <w:rsid w:val="00875C6F"/>
    <w:rsid w:val="00875DB2"/>
    <w:rsid w:val="0087619D"/>
    <w:rsid w:val="00876518"/>
    <w:rsid w:val="008765F1"/>
    <w:rsid w:val="0087670A"/>
    <w:rsid w:val="00876AC0"/>
    <w:rsid w:val="00876E93"/>
    <w:rsid w:val="00876FBB"/>
    <w:rsid w:val="00876FC1"/>
    <w:rsid w:val="0087708D"/>
    <w:rsid w:val="00877E91"/>
    <w:rsid w:val="00881403"/>
    <w:rsid w:val="00881A38"/>
    <w:rsid w:val="00882E32"/>
    <w:rsid w:val="00882F7F"/>
    <w:rsid w:val="008831B1"/>
    <w:rsid w:val="00883209"/>
    <w:rsid w:val="00883492"/>
    <w:rsid w:val="00883600"/>
    <w:rsid w:val="00883830"/>
    <w:rsid w:val="008838B6"/>
    <w:rsid w:val="008841B2"/>
    <w:rsid w:val="00884475"/>
    <w:rsid w:val="00884993"/>
    <w:rsid w:val="00884F9E"/>
    <w:rsid w:val="00885AA7"/>
    <w:rsid w:val="00885F29"/>
    <w:rsid w:val="00886380"/>
    <w:rsid w:val="0088690D"/>
    <w:rsid w:val="008869AD"/>
    <w:rsid w:val="00886DF2"/>
    <w:rsid w:val="00890265"/>
    <w:rsid w:val="00890532"/>
    <w:rsid w:val="00890615"/>
    <w:rsid w:val="00890900"/>
    <w:rsid w:val="00890B49"/>
    <w:rsid w:val="00891196"/>
    <w:rsid w:val="00891499"/>
    <w:rsid w:val="008918AC"/>
    <w:rsid w:val="008926F4"/>
    <w:rsid w:val="00892717"/>
    <w:rsid w:val="00892765"/>
    <w:rsid w:val="008935D2"/>
    <w:rsid w:val="00893A5A"/>
    <w:rsid w:val="00893A8D"/>
    <w:rsid w:val="00893DFE"/>
    <w:rsid w:val="00893F92"/>
    <w:rsid w:val="00893FA2"/>
    <w:rsid w:val="0089404D"/>
    <w:rsid w:val="008942F2"/>
    <w:rsid w:val="0089465A"/>
    <w:rsid w:val="00894686"/>
    <w:rsid w:val="00894ACC"/>
    <w:rsid w:val="008950C8"/>
    <w:rsid w:val="00895327"/>
    <w:rsid w:val="00895370"/>
    <w:rsid w:val="00895413"/>
    <w:rsid w:val="00895BA8"/>
    <w:rsid w:val="00895F47"/>
    <w:rsid w:val="00895FFE"/>
    <w:rsid w:val="00896197"/>
    <w:rsid w:val="008961BD"/>
    <w:rsid w:val="0089627F"/>
    <w:rsid w:val="008965C3"/>
    <w:rsid w:val="008A05D9"/>
    <w:rsid w:val="008A0DB1"/>
    <w:rsid w:val="008A1762"/>
    <w:rsid w:val="008A1B62"/>
    <w:rsid w:val="008A1DAD"/>
    <w:rsid w:val="008A2212"/>
    <w:rsid w:val="008A22FD"/>
    <w:rsid w:val="008A25CB"/>
    <w:rsid w:val="008A2CAF"/>
    <w:rsid w:val="008A37E8"/>
    <w:rsid w:val="008A3E0D"/>
    <w:rsid w:val="008A3E14"/>
    <w:rsid w:val="008A3E26"/>
    <w:rsid w:val="008A4117"/>
    <w:rsid w:val="008A426E"/>
    <w:rsid w:val="008A4500"/>
    <w:rsid w:val="008A4858"/>
    <w:rsid w:val="008A5B00"/>
    <w:rsid w:val="008A5EAA"/>
    <w:rsid w:val="008A61E4"/>
    <w:rsid w:val="008A676B"/>
    <w:rsid w:val="008A6E26"/>
    <w:rsid w:val="008A70C6"/>
    <w:rsid w:val="008A72D1"/>
    <w:rsid w:val="008A73D9"/>
    <w:rsid w:val="008A7776"/>
    <w:rsid w:val="008B049F"/>
    <w:rsid w:val="008B0EB0"/>
    <w:rsid w:val="008B1324"/>
    <w:rsid w:val="008B1BFE"/>
    <w:rsid w:val="008B35C3"/>
    <w:rsid w:val="008B3710"/>
    <w:rsid w:val="008B37F9"/>
    <w:rsid w:val="008B400F"/>
    <w:rsid w:val="008B4B73"/>
    <w:rsid w:val="008B5973"/>
    <w:rsid w:val="008B611D"/>
    <w:rsid w:val="008B62B8"/>
    <w:rsid w:val="008B68B2"/>
    <w:rsid w:val="008B6B5B"/>
    <w:rsid w:val="008B6EA6"/>
    <w:rsid w:val="008B7290"/>
    <w:rsid w:val="008B74D2"/>
    <w:rsid w:val="008B784B"/>
    <w:rsid w:val="008B796A"/>
    <w:rsid w:val="008B7F04"/>
    <w:rsid w:val="008C101F"/>
    <w:rsid w:val="008C15FD"/>
    <w:rsid w:val="008C182E"/>
    <w:rsid w:val="008C266D"/>
    <w:rsid w:val="008C282A"/>
    <w:rsid w:val="008C2EF2"/>
    <w:rsid w:val="008C3886"/>
    <w:rsid w:val="008C3913"/>
    <w:rsid w:val="008C4022"/>
    <w:rsid w:val="008C41F5"/>
    <w:rsid w:val="008C4321"/>
    <w:rsid w:val="008C433B"/>
    <w:rsid w:val="008C46FE"/>
    <w:rsid w:val="008C4A17"/>
    <w:rsid w:val="008C4BF3"/>
    <w:rsid w:val="008C5523"/>
    <w:rsid w:val="008C5900"/>
    <w:rsid w:val="008C6158"/>
    <w:rsid w:val="008C63AA"/>
    <w:rsid w:val="008C68B2"/>
    <w:rsid w:val="008C6C5A"/>
    <w:rsid w:val="008C6F07"/>
    <w:rsid w:val="008C7278"/>
    <w:rsid w:val="008C7AEE"/>
    <w:rsid w:val="008D01A7"/>
    <w:rsid w:val="008D044D"/>
    <w:rsid w:val="008D0692"/>
    <w:rsid w:val="008D0951"/>
    <w:rsid w:val="008D0B4D"/>
    <w:rsid w:val="008D0F4E"/>
    <w:rsid w:val="008D1369"/>
    <w:rsid w:val="008D1511"/>
    <w:rsid w:val="008D195A"/>
    <w:rsid w:val="008D1C60"/>
    <w:rsid w:val="008D2C35"/>
    <w:rsid w:val="008D366F"/>
    <w:rsid w:val="008D368F"/>
    <w:rsid w:val="008D3913"/>
    <w:rsid w:val="008D4C13"/>
    <w:rsid w:val="008D5115"/>
    <w:rsid w:val="008D54FD"/>
    <w:rsid w:val="008D5638"/>
    <w:rsid w:val="008D626F"/>
    <w:rsid w:val="008D6600"/>
    <w:rsid w:val="008D6C1D"/>
    <w:rsid w:val="008D6C64"/>
    <w:rsid w:val="008D764B"/>
    <w:rsid w:val="008D793D"/>
    <w:rsid w:val="008D799A"/>
    <w:rsid w:val="008D7AE8"/>
    <w:rsid w:val="008D7F5C"/>
    <w:rsid w:val="008E009C"/>
    <w:rsid w:val="008E04D2"/>
    <w:rsid w:val="008E0751"/>
    <w:rsid w:val="008E09EB"/>
    <w:rsid w:val="008E19FD"/>
    <w:rsid w:val="008E236A"/>
    <w:rsid w:val="008E2729"/>
    <w:rsid w:val="008E275D"/>
    <w:rsid w:val="008E27F5"/>
    <w:rsid w:val="008E36A2"/>
    <w:rsid w:val="008E3789"/>
    <w:rsid w:val="008E408B"/>
    <w:rsid w:val="008E473F"/>
    <w:rsid w:val="008E48E0"/>
    <w:rsid w:val="008E4EA9"/>
    <w:rsid w:val="008E4F0B"/>
    <w:rsid w:val="008E525C"/>
    <w:rsid w:val="008E58B7"/>
    <w:rsid w:val="008E58BF"/>
    <w:rsid w:val="008E59FB"/>
    <w:rsid w:val="008E5F46"/>
    <w:rsid w:val="008E60E9"/>
    <w:rsid w:val="008E62D4"/>
    <w:rsid w:val="008E64E7"/>
    <w:rsid w:val="008E68EB"/>
    <w:rsid w:val="008E75D1"/>
    <w:rsid w:val="008F0D4F"/>
    <w:rsid w:val="008F1AE9"/>
    <w:rsid w:val="008F1B2F"/>
    <w:rsid w:val="008F22C4"/>
    <w:rsid w:val="008F27D8"/>
    <w:rsid w:val="008F28FD"/>
    <w:rsid w:val="008F2E3C"/>
    <w:rsid w:val="008F2FD1"/>
    <w:rsid w:val="008F34D0"/>
    <w:rsid w:val="008F421A"/>
    <w:rsid w:val="008F475D"/>
    <w:rsid w:val="008F4C91"/>
    <w:rsid w:val="008F53E3"/>
    <w:rsid w:val="008F5818"/>
    <w:rsid w:val="008F5883"/>
    <w:rsid w:val="008F5CFF"/>
    <w:rsid w:val="008F603F"/>
    <w:rsid w:val="008F66EC"/>
    <w:rsid w:val="008F6883"/>
    <w:rsid w:val="008F69FF"/>
    <w:rsid w:val="008F6D9C"/>
    <w:rsid w:val="008F6FC0"/>
    <w:rsid w:val="008F7104"/>
    <w:rsid w:val="008F72F8"/>
    <w:rsid w:val="008F76EF"/>
    <w:rsid w:val="008F79E8"/>
    <w:rsid w:val="008F79F8"/>
    <w:rsid w:val="008F7F12"/>
    <w:rsid w:val="00900650"/>
    <w:rsid w:val="009009E5"/>
    <w:rsid w:val="00900A53"/>
    <w:rsid w:val="00900B43"/>
    <w:rsid w:val="00900C79"/>
    <w:rsid w:val="00902DB3"/>
    <w:rsid w:val="00902E77"/>
    <w:rsid w:val="009037F3"/>
    <w:rsid w:val="009039A4"/>
    <w:rsid w:val="00905402"/>
    <w:rsid w:val="00905744"/>
    <w:rsid w:val="00905756"/>
    <w:rsid w:val="00905AF5"/>
    <w:rsid w:val="00906530"/>
    <w:rsid w:val="00906AEA"/>
    <w:rsid w:val="0091015D"/>
    <w:rsid w:val="00910440"/>
    <w:rsid w:val="009108FF"/>
    <w:rsid w:val="009115E8"/>
    <w:rsid w:val="00911F6A"/>
    <w:rsid w:val="00912525"/>
    <w:rsid w:val="009125BE"/>
    <w:rsid w:val="009125CF"/>
    <w:rsid w:val="00912C65"/>
    <w:rsid w:val="00912CE5"/>
    <w:rsid w:val="00913213"/>
    <w:rsid w:val="009132AF"/>
    <w:rsid w:val="00913B33"/>
    <w:rsid w:val="00913CF4"/>
    <w:rsid w:val="00913F79"/>
    <w:rsid w:val="009143D6"/>
    <w:rsid w:val="009145BF"/>
    <w:rsid w:val="00914697"/>
    <w:rsid w:val="009146F3"/>
    <w:rsid w:val="009147B8"/>
    <w:rsid w:val="00914D8B"/>
    <w:rsid w:val="009153B5"/>
    <w:rsid w:val="009155CE"/>
    <w:rsid w:val="0091589B"/>
    <w:rsid w:val="0091600D"/>
    <w:rsid w:val="009165C2"/>
    <w:rsid w:val="009165EA"/>
    <w:rsid w:val="00916810"/>
    <w:rsid w:val="00916867"/>
    <w:rsid w:val="009169C6"/>
    <w:rsid w:val="00916F59"/>
    <w:rsid w:val="00917085"/>
    <w:rsid w:val="00917858"/>
    <w:rsid w:val="009179A4"/>
    <w:rsid w:val="00917A9F"/>
    <w:rsid w:val="00917AF6"/>
    <w:rsid w:val="00917FF1"/>
    <w:rsid w:val="0092078B"/>
    <w:rsid w:val="009210D1"/>
    <w:rsid w:val="00921139"/>
    <w:rsid w:val="0092138C"/>
    <w:rsid w:val="009213E7"/>
    <w:rsid w:val="00921E46"/>
    <w:rsid w:val="00922016"/>
    <w:rsid w:val="00922952"/>
    <w:rsid w:val="00922C34"/>
    <w:rsid w:val="0092384A"/>
    <w:rsid w:val="00923F37"/>
    <w:rsid w:val="00924257"/>
    <w:rsid w:val="009243E7"/>
    <w:rsid w:val="0092444C"/>
    <w:rsid w:val="00924850"/>
    <w:rsid w:val="009254A3"/>
    <w:rsid w:val="009259A7"/>
    <w:rsid w:val="009264D9"/>
    <w:rsid w:val="0092654C"/>
    <w:rsid w:val="00926E23"/>
    <w:rsid w:val="009270F9"/>
    <w:rsid w:val="0092715B"/>
    <w:rsid w:val="00927F56"/>
    <w:rsid w:val="00930279"/>
    <w:rsid w:val="009305B5"/>
    <w:rsid w:val="00930898"/>
    <w:rsid w:val="00930B28"/>
    <w:rsid w:val="00930D7E"/>
    <w:rsid w:val="00930E36"/>
    <w:rsid w:val="0093132B"/>
    <w:rsid w:val="00931A18"/>
    <w:rsid w:val="00931FC9"/>
    <w:rsid w:val="00931FF3"/>
    <w:rsid w:val="00932B1F"/>
    <w:rsid w:val="00932E9C"/>
    <w:rsid w:val="00932F85"/>
    <w:rsid w:val="00933132"/>
    <w:rsid w:val="00933753"/>
    <w:rsid w:val="00933B6F"/>
    <w:rsid w:val="00934076"/>
    <w:rsid w:val="00934200"/>
    <w:rsid w:val="00935297"/>
    <w:rsid w:val="00935608"/>
    <w:rsid w:val="009356BA"/>
    <w:rsid w:val="00935952"/>
    <w:rsid w:val="00936AB4"/>
    <w:rsid w:val="00937060"/>
    <w:rsid w:val="00937CD6"/>
    <w:rsid w:val="00937EF5"/>
    <w:rsid w:val="00940823"/>
    <w:rsid w:val="00940898"/>
    <w:rsid w:val="00940B5F"/>
    <w:rsid w:val="00940DCE"/>
    <w:rsid w:val="00941002"/>
    <w:rsid w:val="00941280"/>
    <w:rsid w:val="00941323"/>
    <w:rsid w:val="00941397"/>
    <w:rsid w:val="00941B22"/>
    <w:rsid w:val="00941CB7"/>
    <w:rsid w:val="00941D80"/>
    <w:rsid w:val="00942C18"/>
    <w:rsid w:val="00943089"/>
    <w:rsid w:val="0094309A"/>
    <w:rsid w:val="009436FF"/>
    <w:rsid w:val="00943793"/>
    <w:rsid w:val="0094396E"/>
    <w:rsid w:val="00943D41"/>
    <w:rsid w:val="00943E82"/>
    <w:rsid w:val="0094408A"/>
    <w:rsid w:val="00944277"/>
    <w:rsid w:val="0094430A"/>
    <w:rsid w:val="00944866"/>
    <w:rsid w:val="009449AE"/>
    <w:rsid w:val="009451B6"/>
    <w:rsid w:val="00945587"/>
    <w:rsid w:val="009456C7"/>
    <w:rsid w:val="00945919"/>
    <w:rsid w:val="00945AA0"/>
    <w:rsid w:val="00945F69"/>
    <w:rsid w:val="0094615A"/>
    <w:rsid w:val="0094689E"/>
    <w:rsid w:val="009471EB"/>
    <w:rsid w:val="00947B00"/>
    <w:rsid w:val="00947C5D"/>
    <w:rsid w:val="00947C67"/>
    <w:rsid w:val="00947E81"/>
    <w:rsid w:val="00950449"/>
    <w:rsid w:val="00950461"/>
    <w:rsid w:val="009507C6"/>
    <w:rsid w:val="00950DB8"/>
    <w:rsid w:val="00950DD5"/>
    <w:rsid w:val="00950DFE"/>
    <w:rsid w:val="00951461"/>
    <w:rsid w:val="009517E0"/>
    <w:rsid w:val="00952347"/>
    <w:rsid w:val="00952387"/>
    <w:rsid w:val="0095347B"/>
    <w:rsid w:val="00954237"/>
    <w:rsid w:val="0095475D"/>
    <w:rsid w:val="00954940"/>
    <w:rsid w:val="00954A6E"/>
    <w:rsid w:val="00954F8E"/>
    <w:rsid w:val="009559CA"/>
    <w:rsid w:val="00955D7C"/>
    <w:rsid w:val="00956134"/>
    <w:rsid w:val="00956613"/>
    <w:rsid w:val="00956A13"/>
    <w:rsid w:val="00956B71"/>
    <w:rsid w:val="00956CE6"/>
    <w:rsid w:val="00956DA6"/>
    <w:rsid w:val="00956FAF"/>
    <w:rsid w:val="00957652"/>
    <w:rsid w:val="0095792C"/>
    <w:rsid w:val="00957A74"/>
    <w:rsid w:val="00957F24"/>
    <w:rsid w:val="009602FE"/>
    <w:rsid w:val="0096049B"/>
    <w:rsid w:val="009607A1"/>
    <w:rsid w:val="00960ABD"/>
    <w:rsid w:val="00960B03"/>
    <w:rsid w:val="00960D5F"/>
    <w:rsid w:val="0096111B"/>
    <w:rsid w:val="009615C0"/>
    <w:rsid w:val="009615FA"/>
    <w:rsid w:val="009619BB"/>
    <w:rsid w:val="009623FC"/>
    <w:rsid w:val="0096265A"/>
    <w:rsid w:val="00962847"/>
    <w:rsid w:val="00962E2E"/>
    <w:rsid w:val="0096351B"/>
    <w:rsid w:val="00963C10"/>
    <w:rsid w:val="0096417D"/>
    <w:rsid w:val="0096419D"/>
    <w:rsid w:val="009643E6"/>
    <w:rsid w:val="009652DE"/>
    <w:rsid w:val="00965431"/>
    <w:rsid w:val="00965524"/>
    <w:rsid w:val="009657CC"/>
    <w:rsid w:val="0096624A"/>
    <w:rsid w:val="00966551"/>
    <w:rsid w:val="00966BA4"/>
    <w:rsid w:val="00967851"/>
    <w:rsid w:val="009678CC"/>
    <w:rsid w:val="00967BDE"/>
    <w:rsid w:val="00967DB8"/>
    <w:rsid w:val="009708BB"/>
    <w:rsid w:val="00970915"/>
    <w:rsid w:val="009709A4"/>
    <w:rsid w:val="00970A77"/>
    <w:rsid w:val="00970CF7"/>
    <w:rsid w:val="009711BD"/>
    <w:rsid w:val="009716B5"/>
    <w:rsid w:val="00971EB5"/>
    <w:rsid w:val="009722B7"/>
    <w:rsid w:val="009722C4"/>
    <w:rsid w:val="00972410"/>
    <w:rsid w:val="00972B11"/>
    <w:rsid w:val="009733C1"/>
    <w:rsid w:val="00973495"/>
    <w:rsid w:val="009736C0"/>
    <w:rsid w:val="00974063"/>
    <w:rsid w:val="009740A6"/>
    <w:rsid w:val="00975253"/>
    <w:rsid w:val="00975F00"/>
    <w:rsid w:val="00976200"/>
    <w:rsid w:val="00976225"/>
    <w:rsid w:val="009767CF"/>
    <w:rsid w:val="00976D40"/>
    <w:rsid w:val="00977B27"/>
    <w:rsid w:val="0098043B"/>
    <w:rsid w:val="009809AC"/>
    <w:rsid w:val="00980F39"/>
    <w:rsid w:val="009812D3"/>
    <w:rsid w:val="00981BE8"/>
    <w:rsid w:val="00981E4A"/>
    <w:rsid w:val="00981FAE"/>
    <w:rsid w:val="009832E9"/>
    <w:rsid w:val="009835A1"/>
    <w:rsid w:val="00983946"/>
    <w:rsid w:val="00984DF3"/>
    <w:rsid w:val="00984FA9"/>
    <w:rsid w:val="009856D0"/>
    <w:rsid w:val="00985E96"/>
    <w:rsid w:val="0098628C"/>
    <w:rsid w:val="00986480"/>
    <w:rsid w:val="0098664B"/>
    <w:rsid w:val="00986D9A"/>
    <w:rsid w:val="00986FAC"/>
    <w:rsid w:val="0098714B"/>
    <w:rsid w:val="009876D0"/>
    <w:rsid w:val="00987722"/>
    <w:rsid w:val="009878C5"/>
    <w:rsid w:val="00990655"/>
    <w:rsid w:val="009907B1"/>
    <w:rsid w:val="00991163"/>
    <w:rsid w:val="0099117B"/>
    <w:rsid w:val="0099169F"/>
    <w:rsid w:val="009919C0"/>
    <w:rsid w:val="00991CE7"/>
    <w:rsid w:val="00991E0C"/>
    <w:rsid w:val="009938C0"/>
    <w:rsid w:val="009939D3"/>
    <w:rsid w:val="00993D39"/>
    <w:rsid w:val="00993DF6"/>
    <w:rsid w:val="00993E10"/>
    <w:rsid w:val="00994B74"/>
    <w:rsid w:val="00994CE1"/>
    <w:rsid w:val="00994FF2"/>
    <w:rsid w:val="00995048"/>
    <w:rsid w:val="009954E9"/>
    <w:rsid w:val="00995DEA"/>
    <w:rsid w:val="00996017"/>
    <w:rsid w:val="0099638D"/>
    <w:rsid w:val="00996934"/>
    <w:rsid w:val="00996976"/>
    <w:rsid w:val="00996B2B"/>
    <w:rsid w:val="009A02BA"/>
    <w:rsid w:val="009A04EC"/>
    <w:rsid w:val="009A04FE"/>
    <w:rsid w:val="009A0547"/>
    <w:rsid w:val="009A0B3F"/>
    <w:rsid w:val="009A192D"/>
    <w:rsid w:val="009A20B2"/>
    <w:rsid w:val="009A21CE"/>
    <w:rsid w:val="009A221B"/>
    <w:rsid w:val="009A2300"/>
    <w:rsid w:val="009A23E5"/>
    <w:rsid w:val="009A28B0"/>
    <w:rsid w:val="009A3341"/>
    <w:rsid w:val="009A397A"/>
    <w:rsid w:val="009A3BF6"/>
    <w:rsid w:val="009A3D90"/>
    <w:rsid w:val="009A4009"/>
    <w:rsid w:val="009A4657"/>
    <w:rsid w:val="009A4754"/>
    <w:rsid w:val="009A5832"/>
    <w:rsid w:val="009A5EC2"/>
    <w:rsid w:val="009A6028"/>
    <w:rsid w:val="009A63CE"/>
    <w:rsid w:val="009A6CFD"/>
    <w:rsid w:val="009A7391"/>
    <w:rsid w:val="009A7C08"/>
    <w:rsid w:val="009B002F"/>
    <w:rsid w:val="009B0FC1"/>
    <w:rsid w:val="009B1326"/>
    <w:rsid w:val="009B14AE"/>
    <w:rsid w:val="009B1C3E"/>
    <w:rsid w:val="009B1DCA"/>
    <w:rsid w:val="009B1E90"/>
    <w:rsid w:val="009B1F87"/>
    <w:rsid w:val="009B2530"/>
    <w:rsid w:val="009B2F1B"/>
    <w:rsid w:val="009B3103"/>
    <w:rsid w:val="009B3155"/>
    <w:rsid w:val="009B386E"/>
    <w:rsid w:val="009B4201"/>
    <w:rsid w:val="009B4247"/>
    <w:rsid w:val="009B488F"/>
    <w:rsid w:val="009B4891"/>
    <w:rsid w:val="009B4938"/>
    <w:rsid w:val="009B4FFB"/>
    <w:rsid w:val="009B5230"/>
    <w:rsid w:val="009B5309"/>
    <w:rsid w:val="009B5722"/>
    <w:rsid w:val="009B58FD"/>
    <w:rsid w:val="009B5CA4"/>
    <w:rsid w:val="009B5E29"/>
    <w:rsid w:val="009B63F4"/>
    <w:rsid w:val="009B6BCB"/>
    <w:rsid w:val="009B7503"/>
    <w:rsid w:val="009B75F3"/>
    <w:rsid w:val="009B778C"/>
    <w:rsid w:val="009B77B2"/>
    <w:rsid w:val="009C02F2"/>
    <w:rsid w:val="009C0792"/>
    <w:rsid w:val="009C0AE8"/>
    <w:rsid w:val="009C0FEE"/>
    <w:rsid w:val="009C11D2"/>
    <w:rsid w:val="009C120F"/>
    <w:rsid w:val="009C13FB"/>
    <w:rsid w:val="009C15E6"/>
    <w:rsid w:val="009C1A27"/>
    <w:rsid w:val="009C2362"/>
    <w:rsid w:val="009C26E0"/>
    <w:rsid w:val="009C2ADA"/>
    <w:rsid w:val="009C2B0E"/>
    <w:rsid w:val="009C39C5"/>
    <w:rsid w:val="009C434F"/>
    <w:rsid w:val="009C4486"/>
    <w:rsid w:val="009C45D6"/>
    <w:rsid w:val="009C545E"/>
    <w:rsid w:val="009C567E"/>
    <w:rsid w:val="009C641B"/>
    <w:rsid w:val="009C65AE"/>
    <w:rsid w:val="009C6DDE"/>
    <w:rsid w:val="009C7004"/>
    <w:rsid w:val="009C7CB7"/>
    <w:rsid w:val="009C7D6A"/>
    <w:rsid w:val="009D06A9"/>
    <w:rsid w:val="009D1781"/>
    <w:rsid w:val="009D1B2D"/>
    <w:rsid w:val="009D20C4"/>
    <w:rsid w:val="009D2AA7"/>
    <w:rsid w:val="009D3302"/>
    <w:rsid w:val="009D3788"/>
    <w:rsid w:val="009D3B22"/>
    <w:rsid w:val="009D4100"/>
    <w:rsid w:val="009D4961"/>
    <w:rsid w:val="009D4F60"/>
    <w:rsid w:val="009D50F3"/>
    <w:rsid w:val="009D5251"/>
    <w:rsid w:val="009D52D7"/>
    <w:rsid w:val="009D59F5"/>
    <w:rsid w:val="009D602D"/>
    <w:rsid w:val="009D67BF"/>
    <w:rsid w:val="009D68E7"/>
    <w:rsid w:val="009D6CC3"/>
    <w:rsid w:val="009D76CE"/>
    <w:rsid w:val="009E0419"/>
    <w:rsid w:val="009E046A"/>
    <w:rsid w:val="009E0560"/>
    <w:rsid w:val="009E0A46"/>
    <w:rsid w:val="009E10B1"/>
    <w:rsid w:val="009E131B"/>
    <w:rsid w:val="009E17ED"/>
    <w:rsid w:val="009E1E9A"/>
    <w:rsid w:val="009E1F58"/>
    <w:rsid w:val="009E264C"/>
    <w:rsid w:val="009E2D49"/>
    <w:rsid w:val="009E2F5A"/>
    <w:rsid w:val="009E32F9"/>
    <w:rsid w:val="009E3951"/>
    <w:rsid w:val="009E3ABA"/>
    <w:rsid w:val="009E3CF6"/>
    <w:rsid w:val="009E3E6C"/>
    <w:rsid w:val="009E43E2"/>
    <w:rsid w:val="009E4958"/>
    <w:rsid w:val="009E5228"/>
    <w:rsid w:val="009E5692"/>
    <w:rsid w:val="009E5A5E"/>
    <w:rsid w:val="009E600A"/>
    <w:rsid w:val="009E67E9"/>
    <w:rsid w:val="009E69A4"/>
    <w:rsid w:val="009E70A0"/>
    <w:rsid w:val="009E7229"/>
    <w:rsid w:val="009F0854"/>
    <w:rsid w:val="009F0929"/>
    <w:rsid w:val="009F0DBC"/>
    <w:rsid w:val="009F1714"/>
    <w:rsid w:val="009F17CE"/>
    <w:rsid w:val="009F195E"/>
    <w:rsid w:val="009F1AD8"/>
    <w:rsid w:val="009F1D7C"/>
    <w:rsid w:val="009F21FA"/>
    <w:rsid w:val="009F2259"/>
    <w:rsid w:val="009F238D"/>
    <w:rsid w:val="009F23D1"/>
    <w:rsid w:val="009F284B"/>
    <w:rsid w:val="009F28F2"/>
    <w:rsid w:val="009F2A64"/>
    <w:rsid w:val="009F2B97"/>
    <w:rsid w:val="009F2CBC"/>
    <w:rsid w:val="009F2EB8"/>
    <w:rsid w:val="009F365F"/>
    <w:rsid w:val="009F36B9"/>
    <w:rsid w:val="009F3917"/>
    <w:rsid w:val="009F3C95"/>
    <w:rsid w:val="009F3FB3"/>
    <w:rsid w:val="009F41CC"/>
    <w:rsid w:val="009F4437"/>
    <w:rsid w:val="009F460F"/>
    <w:rsid w:val="009F49AD"/>
    <w:rsid w:val="009F4B62"/>
    <w:rsid w:val="009F4D70"/>
    <w:rsid w:val="009F515B"/>
    <w:rsid w:val="009F560C"/>
    <w:rsid w:val="009F5610"/>
    <w:rsid w:val="009F565D"/>
    <w:rsid w:val="009F575B"/>
    <w:rsid w:val="009F5800"/>
    <w:rsid w:val="009F5C54"/>
    <w:rsid w:val="009F5EA4"/>
    <w:rsid w:val="009F643C"/>
    <w:rsid w:val="009F6ABB"/>
    <w:rsid w:val="009F6E12"/>
    <w:rsid w:val="009F75CD"/>
    <w:rsid w:val="009F7CCC"/>
    <w:rsid w:val="009F7DFD"/>
    <w:rsid w:val="00A00CBB"/>
    <w:rsid w:val="00A00DED"/>
    <w:rsid w:val="00A0120B"/>
    <w:rsid w:val="00A013D2"/>
    <w:rsid w:val="00A0183A"/>
    <w:rsid w:val="00A01AC9"/>
    <w:rsid w:val="00A0228C"/>
    <w:rsid w:val="00A02AC9"/>
    <w:rsid w:val="00A041BA"/>
    <w:rsid w:val="00A04322"/>
    <w:rsid w:val="00A04591"/>
    <w:rsid w:val="00A04801"/>
    <w:rsid w:val="00A049D8"/>
    <w:rsid w:val="00A04D07"/>
    <w:rsid w:val="00A05B78"/>
    <w:rsid w:val="00A06CA5"/>
    <w:rsid w:val="00A06D2A"/>
    <w:rsid w:val="00A06FA0"/>
    <w:rsid w:val="00A0722B"/>
    <w:rsid w:val="00A10E1E"/>
    <w:rsid w:val="00A115AD"/>
    <w:rsid w:val="00A11A7D"/>
    <w:rsid w:val="00A1273D"/>
    <w:rsid w:val="00A12A23"/>
    <w:rsid w:val="00A12BBE"/>
    <w:rsid w:val="00A12D0F"/>
    <w:rsid w:val="00A12D67"/>
    <w:rsid w:val="00A1357B"/>
    <w:rsid w:val="00A13B3A"/>
    <w:rsid w:val="00A140D3"/>
    <w:rsid w:val="00A144F5"/>
    <w:rsid w:val="00A14645"/>
    <w:rsid w:val="00A150D3"/>
    <w:rsid w:val="00A1533F"/>
    <w:rsid w:val="00A15536"/>
    <w:rsid w:val="00A15A40"/>
    <w:rsid w:val="00A162EF"/>
    <w:rsid w:val="00A17078"/>
    <w:rsid w:val="00A171AD"/>
    <w:rsid w:val="00A1744B"/>
    <w:rsid w:val="00A17468"/>
    <w:rsid w:val="00A17700"/>
    <w:rsid w:val="00A1771B"/>
    <w:rsid w:val="00A17841"/>
    <w:rsid w:val="00A17975"/>
    <w:rsid w:val="00A17F7C"/>
    <w:rsid w:val="00A2050C"/>
    <w:rsid w:val="00A20722"/>
    <w:rsid w:val="00A20ADD"/>
    <w:rsid w:val="00A20B32"/>
    <w:rsid w:val="00A20FF3"/>
    <w:rsid w:val="00A212DD"/>
    <w:rsid w:val="00A21490"/>
    <w:rsid w:val="00A21626"/>
    <w:rsid w:val="00A225DD"/>
    <w:rsid w:val="00A22D37"/>
    <w:rsid w:val="00A22FDC"/>
    <w:rsid w:val="00A233A6"/>
    <w:rsid w:val="00A234AC"/>
    <w:rsid w:val="00A237EC"/>
    <w:rsid w:val="00A238A1"/>
    <w:rsid w:val="00A23E93"/>
    <w:rsid w:val="00A23F0C"/>
    <w:rsid w:val="00A24407"/>
    <w:rsid w:val="00A24C7D"/>
    <w:rsid w:val="00A2553B"/>
    <w:rsid w:val="00A258EB"/>
    <w:rsid w:val="00A261E9"/>
    <w:rsid w:val="00A26214"/>
    <w:rsid w:val="00A2632C"/>
    <w:rsid w:val="00A26524"/>
    <w:rsid w:val="00A26AE3"/>
    <w:rsid w:val="00A2704C"/>
    <w:rsid w:val="00A27060"/>
    <w:rsid w:val="00A3019B"/>
    <w:rsid w:val="00A30271"/>
    <w:rsid w:val="00A303F4"/>
    <w:rsid w:val="00A308CB"/>
    <w:rsid w:val="00A30E45"/>
    <w:rsid w:val="00A3142E"/>
    <w:rsid w:val="00A31889"/>
    <w:rsid w:val="00A31900"/>
    <w:rsid w:val="00A323DC"/>
    <w:rsid w:val="00A325EC"/>
    <w:rsid w:val="00A328A3"/>
    <w:rsid w:val="00A3298E"/>
    <w:rsid w:val="00A32CF7"/>
    <w:rsid w:val="00A330C1"/>
    <w:rsid w:val="00A33BFB"/>
    <w:rsid w:val="00A33C0A"/>
    <w:rsid w:val="00A3407E"/>
    <w:rsid w:val="00A34462"/>
    <w:rsid w:val="00A344C8"/>
    <w:rsid w:val="00A345A3"/>
    <w:rsid w:val="00A34959"/>
    <w:rsid w:val="00A349B7"/>
    <w:rsid w:val="00A34EDC"/>
    <w:rsid w:val="00A34FD4"/>
    <w:rsid w:val="00A3521D"/>
    <w:rsid w:val="00A35C63"/>
    <w:rsid w:val="00A35DE3"/>
    <w:rsid w:val="00A35ED4"/>
    <w:rsid w:val="00A3615B"/>
    <w:rsid w:val="00A36688"/>
    <w:rsid w:val="00A366F9"/>
    <w:rsid w:val="00A367B2"/>
    <w:rsid w:val="00A367F7"/>
    <w:rsid w:val="00A36F96"/>
    <w:rsid w:val="00A37104"/>
    <w:rsid w:val="00A37494"/>
    <w:rsid w:val="00A40000"/>
    <w:rsid w:val="00A40095"/>
    <w:rsid w:val="00A403FC"/>
    <w:rsid w:val="00A40CF6"/>
    <w:rsid w:val="00A41460"/>
    <w:rsid w:val="00A414C8"/>
    <w:rsid w:val="00A41709"/>
    <w:rsid w:val="00A421DE"/>
    <w:rsid w:val="00A42308"/>
    <w:rsid w:val="00A4242A"/>
    <w:rsid w:val="00A427F7"/>
    <w:rsid w:val="00A42A90"/>
    <w:rsid w:val="00A42BAB"/>
    <w:rsid w:val="00A43637"/>
    <w:rsid w:val="00A439B5"/>
    <w:rsid w:val="00A440F1"/>
    <w:rsid w:val="00A4452F"/>
    <w:rsid w:val="00A448B0"/>
    <w:rsid w:val="00A449B0"/>
    <w:rsid w:val="00A44AD0"/>
    <w:rsid w:val="00A45282"/>
    <w:rsid w:val="00A46545"/>
    <w:rsid w:val="00A46686"/>
    <w:rsid w:val="00A4694C"/>
    <w:rsid w:val="00A46AA5"/>
    <w:rsid w:val="00A471FC"/>
    <w:rsid w:val="00A47E23"/>
    <w:rsid w:val="00A5043E"/>
    <w:rsid w:val="00A508A2"/>
    <w:rsid w:val="00A50D99"/>
    <w:rsid w:val="00A51AD3"/>
    <w:rsid w:val="00A51EE7"/>
    <w:rsid w:val="00A524B7"/>
    <w:rsid w:val="00A525D2"/>
    <w:rsid w:val="00A52A46"/>
    <w:rsid w:val="00A52FA6"/>
    <w:rsid w:val="00A53DA7"/>
    <w:rsid w:val="00A5403F"/>
    <w:rsid w:val="00A54080"/>
    <w:rsid w:val="00A54C5A"/>
    <w:rsid w:val="00A54EBA"/>
    <w:rsid w:val="00A56156"/>
    <w:rsid w:val="00A561E9"/>
    <w:rsid w:val="00A5621E"/>
    <w:rsid w:val="00A5738B"/>
    <w:rsid w:val="00A606BC"/>
    <w:rsid w:val="00A60F31"/>
    <w:rsid w:val="00A61579"/>
    <w:rsid w:val="00A61BF3"/>
    <w:rsid w:val="00A61CF8"/>
    <w:rsid w:val="00A6208C"/>
    <w:rsid w:val="00A620D1"/>
    <w:rsid w:val="00A621DC"/>
    <w:rsid w:val="00A6232D"/>
    <w:rsid w:val="00A62B1A"/>
    <w:rsid w:val="00A62BC7"/>
    <w:rsid w:val="00A6335C"/>
    <w:rsid w:val="00A63BE1"/>
    <w:rsid w:val="00A63EF1"/>
    <w:rsid w:val="00A645F8"/>
    <w:rsid w:val="00A6521D"/>
    <w:rsid w:val="00A666DA"/>
    <w:rsid w:val="00A667B7"/>
    <w:rsid w:val="00A66B72"/>
    <w:rsid w:val="00A66D39"/>
    <w:rsid w:val="00A67048"/>
    <w:rsid w:val="00A67761"/>
    <w:rsid w:val="00A6788B"/>
    <w:rsid w:val="00A67905"/>
    <w:rsid w:val="00A67941"/>
    <w:rsid w:val="00A67C71"/>
    <w:rsid w:val="00A67E92"/>
    <w:rsid w:val="00A67EF4"/>
    <w:rsid w:val="00A67FAA"/>
    <w:rsid w:val="00A70392"/>
    <w:rsid w:val="00A703BF"/>
    <w:rsid w:val="00A705AD"/>
    <w:rsid w:val="00A708DE"/>
    <w:rsid w:val="00A708E1"/>
    <w:rsid w:val="00A7099E"/>
    <w:rsid w:val="00A70C57"/>
    <w:rsid w:val="00A719B5"/>
    <w:rsid w:val="00A71A05"/>
    <w:rsid w:val="00A7262C"/>
    <w:rsid w:val="00A729E3"/>
    <w:rsid w:val="00A732DF"/>
    <w:rsid w:val="00A73691"/>
    <w:rsid w:val="00A73C47"/>
    <w:rsid w:val="00A73D70"/>
    <w:rsid w:val="00A73DD3"/>
    <w:rsid w:val="00A7401E"/>
    <w:rsid w:val="00A74589"/>
    <w:rsid w:val="00A74971"/>
    <w:rsid w:val="00A75184"/>
    <w:rsid w:val="00A75322"/>
    <w:rsid w:val="00A75BE5"/>
    <w:rsid w:val="00A75BF0"/>
    <w:rsid w:val="00A75CC9"/>
    <w:rsid w:val="00A760BF"/>
    <w:rsid w:val="00A7659E"/>
    <w:rsid w:val="00A76FD4"/>
    <w:rsid w:val="00A779FE"/>
    <w:rsid w:val="00A77E57"/>
    <w:rsid w:val="00A8031E"/>
    <w:rsid w:val="00A804EF"/>
    <w:rsid w:val="00A806A4"/>
    <w:rsid w:val="00A80BE0"/>
    <w:rsid w:val="00A80DE5"/>
    <w:rsid w:val="00A80F40"/>
    <w:rsid w:val="00A811AD"/>
    <w:rsid w:val="00A811B7"/>
    <w:rsid w:val="00A81255"/>
    <w:rsid w:val="00A8125B"/>
    <w:rsid w:val="00A81542"/>
    <w:rsid w:val="00A81605"/>
    <w:rsid w:val="00A821CC"/>
    <w:rsid w:val="00A823DF"/>
    <w:rsid w:val="00A829C1"/>
    <w:rsid w:val="00A82E43"/>
    <w:rsid w:val="00A83149"/>
    <w:rsid w:val="00A83987"/>
    <w:rsid w:val="00A848D5"/>
    <w:rsid w:val="00A84B05"/>
    <w:rsid w:val="00A84D75"/>
    <w:rsid w:val="00A84DA2"/>
    <w:rsid w:val="00A85230"/>
    <w:rsid w:val="00A85777"/>
    <w:rsid w:val="00A865B7"/>
    <w:rsid w:val="00A869CC"/>
    <w:rsid w:val="00A8704F"/>
    <w:rsid w:val="00A873E0"/>
    <w:rsid w:val="00A87C41"/>
    <w:rsid w:val="00A918A4"/>
    <w:rsid w:val="00A92751"/>
    <w:rsid w:val="00A9346C"/>
    <w:rsid w:val="00A9401F"/>
    <w:rsid w:val="00A94CDD"/>
    <w:rsid w:val="00A95077"/>
    <w:rsid w:val="00A9531D"/>
    <w:rsid w:val="00A953F9"/>
    <w:rsid w:val="00A955E6"/>
    <w:rsid w:val="00A95E29"/>
    <w:rsid w:val="00A95F38"/>
    <w:rsid w:val="00A96952"/>
    <w:rsid w:val="00A96BAF"/>
    <w:rsid w:val="00A96C8E"/>
    <w:rsid w:val="00A96EC9"/>
    <w:rsid w:val="00A973DB"/>
    <w:rsid w:val="00A97403"/>
    <w:rsid w:val="00A97650"/>
    <w:rsid w:val="00A9785A"/>
    <w:rsid w:val="00A97BFB"/>
    <w:rsid w:val="00AA00C8"/>
    <w:rsid w:val="00AA01AB"/>
    <w:rsid w:val="00AA0AD4"/>
    <w:rsid w:val="00AA0B25"/>
    <w:rsid w:val="00AA0D54"/>
    <w:rsid w:val="00AA1CAF"/>
    <w:rsid w:val="00AA1E60"/>
    <w:rsid w:val="00AA1F45"/>
    <w:rsid w:val="00AA246E"/>
    <w:rsid w:val="00AA27B7"/>
    <w:rsid w:val="00AA2B37"/>
    <w:rsid w:val="00AA3071"/>
    <w:rsid w:val="00AA315A"/>
    <w:rsid w:val="00AA31BD"/>
    <w:rsid w:val="00AA3436"/>
    <w:rsid w:val="00AA3887"/>
    <w:rsid w:val="00AA39B5"/>
    <w:rsid w:val="00AA4321"/>
    <w:rsid w:val="00AA4564"/>
    <w:rsid w:val="00AA47C5"/>
    <w:rsid w:val="00AA4B99"/>
    <w:rsid w:val="00AA4BF5"/>
    <w:rsid w:val="00AA4E26"/>
    <w:rsid w:val="00AA508F"/>
    <w:rsid w:val="00AA51C4"/>
    <w:rsid w:val="00AA5307"/>
    <w:rsid w:val="00AA5628"/>
    <w:rsid w:val="00AA58FA"/>
    <w:rsid w:val="00AA5D08"/>
    <w:rsid w:val="00AA5FE0"/>
    <w:rsid w:val="00AA6CC0"/>
    <w:rsid w:val="00AA6E42"/>
    <w:rsid w:val="00AA7190"/>
    <w:rsid w:val="00AA76C7"/>
    <w:rsid w:val="00AB0177"/>
    <w:rsid w:val="00AB0258"/>
    <w:rsid w:val="00AB072C"/>
    <w:rsid w:val="00AB16A3"/>
    <w:rsid w:val="00AB19F2"/>
    <w:rsid w:val="00AB2C8D"/>
    <w:rsid w:val="00AB33EE"/>
    <w:rsid w:val="00AB383A"/>
    <w:rsid w:val="00AB3B30"/>
    <w:rsid w:val="00AB4945"/>
    <w:rsid w:val="00AB4EB2"/>
    <w:rsid w:val="00AB5094"/>
    <w:rsid w:val="00AB51F5"/>
    <w:rsid w:val="00AB5B07"/>
    <w:rsid w:val="00AB5FDA"/>
    <w:rsid w:val="00AB60E6"/>
    <w:rsid w:val="00AB6B70"/>
    <w:rsid w:val="00AB7273"/>
    <w:rsid w:val="00AB79F9"/>
    <w:rsid w:val="00AC02F1"/>
    <w:rsid w:val="00AC08FD"/>
    <w:rsid w:val="00AC0A5B"/>
    <w:rsid w:val="00AC11E6"/>
    <w:rsid w:val="00AC18D9"/>
    <w:rsid w:val="00AC1B7B"/>
    <w:rsid w:val="00AC1F16"/>
    <w:rsid w:val="00AC24F2"/>
    <w:rsid w:val="00AC2655"/>
    <w:rsid w:val="00AC2785"/>
    <w:rsid w:val="00AC2984"/>
    <w:rsid w:val="00AC2A9A"/>
    <w:rsid w:val="00AC2BBE"/>
    <w:rsid w:val="00AC2C79"/>
    <w:rsid w:val="00AC32AC"/>
    <w:rsid w:val="00AC3499"/>
    <w:rsid w:val="00AC405D"/>
    <w:rsid w:val="00AC4555"/>
    <w:rsid w:val="00AC4A66"/>
    <w:rsid w:val="00AC4AFB"/>
    <w:rsid w:val="00AC53FC"/>
    <w:rsid w:val="00AC57F7"/>
    <w:rsid w:val="00AC5E5B"/>
    <w:rsid w:val="00AC6394"/>
    <w:rsid w:val="00AC64D2"/>
    <w:rsid w:val="00AC6568"/>
    <w:rsid w:val="00AC6BCC"/>
    <w:rsid w:val="00AC6C01"/>
    <w:rsid w:val="00AC6DDE"/>
    <w:rsid w:val="00AC7341"/>
    <w:rsid w:val="00AC78D5"/>
    <w:rsid w:val="00AC7A71"/>
    <w:rsid w:val="00AC7AFF"/>
    <w:rsid w:val="00AC7F74"/>
    <w:rsid w:val="00AD05EE"/>
    <w:rsid w:val="00AD08DF"/>
    <w:rsid w:val="00AD0A48"/>
    <w:rsid w:val="00AD159D"/>
    <w:rsid w:val="00AD16DA"/>
    <w:rsid w:val="00AD1885"/>
    <w:rsid w:val="00AD18AB"/>
    <w:rsid w:val="00AD1939"/>
    <w:rsid w:val="00AD22FA"/>
    <w:rsid w:val="00AD2FBF"/>
    <w:rsid w:val="00AD3448"/>
    <w:rsid w:val="00AD3471"/>
    <w:rsid w:val="00AD34E4"/>
    <w:rsid w:val="00AD3569"/>
    <w:rsid w:val="00AD38AF"/>
    <w:rsid w:val="00AD42C7"/>
    <w:rsid w:val="00AD5772"/>
    <w:rsid w:val="00AD5785"/>
    <w:rsid w:val="00AD6384"/>
    <w:rsid w:val="00AD661C"/>
    <w:rsid w:val="00AD6ACD"/>
    <w:rsid w:val="00AD6C12"/>
    <w:rsid w:val="00AD713A"/>
    <w:rsid w:val="00AD760D"/>
    <w:rsid w:val="00AD7A02"/>
    <w:rsid w:val="00AD7CA8"/>
    <w:rsid w:val="00AD7F02"/>
    <w:rsid w:val="00AE0211"/>
    <w:rsid w:val="00AE04A5"/>
    <w:rsid w:val="00AE0890"/>
    <w:rsid w:val="00AE0F26"/>
    <w:rsid w:val="00AE1A7E"/>
    <w:rsid w:val="00AE2929"/>
    <w:rsid w:val="00AE2941"/>
    <w:rsid w:val="00AE2957"/>
    <w:rsid w:val="00AE2BAA"/>
    <w:rsid w:val="00AE2BD0"/>
    <w:rsid w:val="00AE37D0"/>
    <w:rsid w:val="00AE3D9A"/>
    <w:rsid w:val="00AE3EBF"/>
    <w:rsid w:val="00AE3FC3"/>
    <w:rsid w:val="00AE4785"/>
    <w:rsid w:val="00AE4D57"/>
    <w:rsid w:val="00AE4E2C"/>
    <w:rsid w:val="00AE4EEF"/>
    <w:rsid w:val="00AE5575"/>
    <w:rsid w:val="00AE623B"/>
    <w:rsid w:val="00AE6380"/>
    <w:rsid w:val="00AE6A4A"/>
    <w:rsid w:val="00AE6C8A"/>
    <w:rsid w:val="00AE7780"/>
    <w:rsid w:val="00AE78E8"/>
    <w:rsid w:val="00AE7A63"/>
    <w:rsid w:val="00AF060B"/>
    <w:rsid w:val="00AF1203"/>
    <w:rsid w:val="00AF2230"/>
    <w:rsid w:val="00AF2307"/>
    <w:rsid w:val="00AF2865"/>
    <w:rsid w:val="00AF2F87"/>
    <w:rsid w:val="00AF327C"/>
    <w:rsid w:val="00AF3855"/>
    <w:rsid w:val="00AF3949"/>
    <w:rsid w:val="00AF3EE0"/>
    <w:rsid w:val="00AF4356"/>
    <w:rsid w:val="00AF4382"/>
    <w:rsid w:val="00AF4499"/>
    <w:rsid w:val="00AF44F4"/>
    <w:rsid w:val="00AF4EC3"/>
    <w:rsid w:val="00AF5709"/>
    <w:rsid w:val="00AF57C2"/>
    <w:rsid w:val="00AF58DD"/>
    <w:rsid w:val="00AF5A31"/>
    <w:rsid w:val="00AF602B"/>
    <w:rsid w:val="00AF63A7"/>
    <w:rsid w:val="00AF752D"/>
    <w:rsid w:val="00AF7A96"/>
    <w:rsid w:val="00B00110"/>
    <w:rsid w:val="00B001B9"/>
    <w:rsid w:val="00B003F3"/>
    <w:rsid w:val="00B0051C"/>
    <w:rsid w:val="00B00622"/>
    <w:rsid w:val="00B00F1B"/>
    <w:rsid w:val="00B01896"/>
    <w:rsid w:val="00B0190C"/>
    <w:rsid w:val="00B01BBA"/>
    <w:rsid w:val="00B01FCE"/>
    <w:rsid w:val="00B021CA"/>
    <w:rsid w:val="00B03689"/>
    <w:rsid w:val="00B03705"/>
    <w:rsid w:val="00B0384E"/>
    <w:rsid w:val="00B03E94"/>
    <w:rsid w:val="00B04041"/>
    <w:rsid w:val="00B04092"/>
    <w:rsid w:val="00B041B0"/>
    <w:rsid w:val="00B04377"/>
    <w:rsid w:val="00B043E4"/>
    <w:rsid w:val="00B04408"/>
    <w:rsid w:val="00B044BA"/>
    <w:rsid w:val="00B04A6A"/>
    <w:rsid w:val="00B04FA1"/>
    <w:rsid w:val="00B0512A"/>
    <w:rsid w:val="00B056F5"/>
    <w:rsid w:val="00B0598E"/>
    <w:rsid w:val="00B05AC8"/>
    <w:rsid w:val="00B05D2D"/>
    <w:rsid w:val="00B06BDB"/>
    <w:rsid w:val="00B06C24"/>
    <w:rsid w:val="00B06F62"/>
    <w:rsid w:val="00B072CE"/>
    <w:rsid w:val="00B07E99"/>
    <w:rsid w:val="00B10322"/>
    <w:rsid w:val="00B10429"/>
    <w:rsid w:val="00B1042F"/>
    <w:rsid w:val="00B10895"/>
    <w:rsid w:val="00B10EAB"/>
    <w:rsid w:val="00B116E7"/>
    <w:rsid w:val="00B119D9"/>
    <w:rsid w:val="00B11E02"/>
    <w:rsid w:val="00B12A7D"/>
    <w:rsid w:val="00B12BC7"/>
    <w:rsid w:val="00B1358F"/>
    <w:rsid w:val="00B13804"/>
    <w:rsid w:val="00B14065"/>
    <w:rsid w:val="00B15779"/>
    <w:rsid w:val="00B158A6"/>
    <w:rsid w:val="00B15988"/>
    <w:rsid w:val="00B15BC5"/>
    <w:rsid w:val="00B15C8B"/>
    <w:rsid w:val="00B16216"/>
    <w:rsid w:val="00B1659D"/>
    <w:rsid w:val="00B167C8"/>
    <w:rsid w:val="00B16BDA"/>
    <w:rsid w:val="00B16D30"/>
    <w:rsid w:val="00B171FB"/>
    <w:rsid w:val="00B173D4"/>
    <w:rsid w:val="00B17E92"/>
    <w:rsid w:val="00B20B4E"/>
    <w:rsid w:val="00B2103D"/>
    <w:rsid w:val="00B210B1"/>
    <w:rsid w:val="00B21154"/>
    <w:rsid w:val="00B2193E"/>
    <w:rsid w:val="00B21B1B"/>
    <w:rsid w:val="00B21FF4"/>
    <w:rsid w:val="00B223F5"/>
    <w:rsid w:val="00B22C14"/>
    <w:rsid w:val="00B22DAC"/>
    <w:rsid w:val="00B23CCD"/>
    <w:rsid w:val="00B23F7D"/>
    <w:rsid w:val="00B23FFA"/>
    <w:rsid w:val="00B25117"/>
    <w:rsid w:val="00B2593D"/>
    <w:rsid w:val="00B25979"/>
    <w:rsid w:val="00B259A3"/>
    <w:rsid w:val="00B25A9B"/>
    <w:rsid w:val="00B25B8F"/>
    <w:rsid w:val="00B2603F"/>
    <w:rsid w:val="00B262F4"/>
    <w:rsid w:val="00B2679D"/>
    <w:rsid w:val="00B270D9"/>
    <w:rsid w:val="00B2759E"/>
    <w:rsid w:val="00B30107"/>
    <w:rsid w:val="00B303EF"/>
    <w:rsid w:val="00B30847"/>
    <w:rsid w:val="00B30EA3"/>
    <w:rsid w:val="00B31984"/>
    <w:rsid w:val="00B32504"/>
    <w:rsid w:val="00B32765"/>
    <w:rsid w:val="00B33062"/>
    <w:rsid w:val="00B33671"/>
    <w:rsid w:val="00B33804"/>
    <w:rsid w:val="00B33C0E"/>
    <w:rsid w:val="00B34166"/>
    <w:rsid w:val="00B3417C"/>
    <w:rsid w:val="00B34521"/>
    <w:rsid w:val="00B34548"/>
    <w:rsid w:val="00B34843"/>
    <w:rsid w:val="00B3510F"/>
    <w:rsid w:val="00B354A6"/>
    <w:rsid w:val="00B35617"/>
    <w:rsid w:val="00B35802"/>
    <w:rsid w:val="00B35E9E"/>
    <w:rsid w:val="00B3659E"/>
    <w:rsid w:val="00B365E1"/>
    <w:rsid w:val="00B36A6E"/>
    <w:rsid w:val="00B36E26"/>
    <w:rsid w:val="00B3712E"/>
    <w:rsid w:val="00B373D3"/>
    <w:rsid w:val="00B37751"/>
    <w:rsid w:val="00B37EF4"/>
    <w:rsid w:val="00B402EE"/>
    <w:rsid w:val="00B405FB"/>
    <w:rsid w:val="00B40AB0"/>
    <w:rsid w:val="00B41367"/>
    <w:rsid w:val="00B4199B"/>
    <w:rsid w:val="00B419BB"/>
    <w:rsid w:val="00B41BE3"/>
    <w:rsid w:val="00B421EC"/>
    <w:rsid w:val="00B42BA1"/>
    <w:rsid w:val="00B433B8"/>
    <w:rsid w:val="00B43585"/>
    <w:rsid w:val="00B43C4F"/>
    <w:rsid w:val="00B441AD"/>
    <w:rsid w:val="00B44A4A"/>
    <w:rsid w:val="00B44F4A"/>
    <w:rsid w:val="00B45150"/>
    <w:rsid w:val="00B451E5"/>
    <w:rsid w:val="00B4523E"/>
    <w:rsid w:val="00B45475"/>
    <w:rsid w:val="00B45F1A"/>
    <w:rsid w:val="00B460B6"/>
    <w:rsid w:val="00B472D9"/>
    <w:rsid w:val="00B47711"/>
    <w:rsid w:val="00B47A3A"/>
    <w:rsid w:val="00B47DAE"/>
    <w:rsid w:val="00B503C8"/>
    <w:rsid w:val="00B50C6E"/>
    <w:rsid w:val="00B51190"/>
    <w:rsid w:val="00B51270"/>
    <w:rsid w:val="00B513A6"/>
    <w:rsid w:val="00B5177A"/>
    <w:rsid w:val="00B51A81"/>
    <w:rsid w:val="00B51C7A"/>
    <w:rsid w:val="00B52338"/>
    <w:rsid w:val="00B52528"/>
    <w:rsid w:val="00B52B98"/>
    <w:rsid w:val="00B52BBB"/>
    <w:rsid w:val="00B52F2B"/>
    <w:rsid w:val="00B530A5"/>
    <w:rsid w:val="00B5374E"/>
    <w:rsid w:val="00B53899"/>
    <w:rsid w:val="00B5413D"/>
    <w:rsid w:val="00B548F4"/>
    <w:rsid w:val="00B54B29"/>
    <w:rsid w:val="00B5503A"/>
    <w:rsid w:val="00B550CF"/>
    <w:rsid w:val="00B551EA"/>
    <w:rsid w:val="00B55CB8"/>
    <w:rsid w:val="00B56778"/>
    <w:rsid w:val="00B57434"/>
    <w:rsid w:val="00B57715"/>
    <w:rsid w:val="00B57DDA"/>
    <w:rsid w:val="00B57E56"/>
    <w:rsid w:val="00B57F8E"/>
    <w:rsid w:val="00B601D1"/>
    <w:rsid w:val="00B60207"/>
    <w:rsid w:val="00B6025E"/>
    <w:rsid w:val="00B606C7"/>
    <w:rsid w:val="00B607F0"/>
    <w:rsid w:val="00B609B7"/>
    <w:rsid w:val="00B60CFF"/>
    <w:rsid w:val="00B61CED"/>
    <w:rsid w:val="00B61DF9"/>
    <w:rsid w:val="00B61E15"/>
    <w:rsid w:val="00B61E66"/>
    <w:rsid w:val="00B6232F"/>
    <w:rsid w:val="00B62F35"/>
    <w:rsid w:val="00B632D1"/>
    <w:rsid w:val="00B63441"/>
    <w:rsid w:val="00B636D8"/>
    <w:rsid w:val="00B63918"/>
    <w:rsid w:val="00B646CE"/>
    <w:rsid w:val="00B648A8"/>
    <w:rsid w:val="00B64C10"/>
    <w:rsid w:val="00B651A5"/>
    <w:rsid w:val="00B652EA"/>
    <w:rsid w:val="00B65A6D"/>
    <w:rsid w:val="00B65E28"/>
    <w:rsid w:val="00B65E6B"/>
    <w:rsid w:val="00B65F0F"/>
    <w:rsid w:val="00B668CF"/>
    <w:rsid w:val="00B66A74"/>
    <w:rsid w:val="00B67598"/>
    <w:rsid w:val="00B70102"/>
    <w:rsid w:val="00B705C1"/>
    <w:rsid w:val="00B70AF0"/>
    <w:rsid w:val="00B712D1"/>
    <w:rsid w:val="00B71417"/>
    <w:rsid w:val="00B7149A"/>
    <w:rsid w:val="00B71B3B"/>
    <w:rsid w:val="00B72512"/>
    <w:rsid w:val="00B728D5"/>
    <w:rsid w:val="00B72B38"/>
    <w:rsid w:val="00B7333B"/>
    <w:rsid w:val="00B73342"/>
    <w:rsid w:val="00B73579"/>
    <w:rsid w:val="00B73F2B"/>
    <w:rsid w:val="00B7429B"/>
    <w:rsid w:val="00B74506"/>
    <w:rsid w:val="00B747E7"/>
    <w:rsid w:val="00B74F56"/>
    <w:rsid w:val="00B75516"/>
    <w:rsid w:val="00B75993"/>
    <w:rsid w:val="00B762B7"/>
    <w:rsid w:val="00B766A6"/>
    <w:rsid w:val="00B76AAC"/>
    <w:rsid w:val="00B76B97"/>
    <w:rsid w:val="00B7708D"/>
    <w:rsid w:val="00B77130"/>
    <w:rsid w:val="00B773E0"/>
    <w:rsid w:val="00B775A6"/>
    <w:rsid w:val="00B7768C"/>
    <w:rsid w:val="00B776CB"/>
    <w:rsid w:val="00B77850"/>
    <w:rsid w:val="00B77CBE"/>
    <w:rsid w:val="00B801FB"/>
    <w:rsid w:val="00B8023F"/>
    <w:rsid w:val="00B80734"/>
    <w:rsid w:val="00B8087A"/>
    <w:rsid w:val="00B80D04"/>
    <w:rsid w:val="00B80FF1"/>
    <w:rsid w:val="00B820BD"/>
    <w:rsid w:val="00B8257A"/>
    <w:rsid w:val="00B825E2"/>
    <w:rsid w:val="00B82624"/>
    <w:rsid w:val="00B8299D"/>
    <w:rsid w:val="00B82E46"/>
    <w:rsid w:val="00B830DC"/>
    <w:rsid w:val="00B83279"/>
    <w:rsid w:val="00B83BC6"/>
    <w:rsid w:val="00B83F9E"/>
    <w:rsid w:val="00B83FD7"/>
    <w:rsid w:val="00B842DC"/>
    <w:rsid w:val="00B84427"/>
    <w:rsid w:val="00B8514A"/>
    <w:rsid w:val="00B85483"/>
    <w:rsid w:val="00B855A6"/>
    <w:rsid w:val="00B85651"/>
    <w:rsid w:val="00B8573E"/>
    <w:rsid w:val="00B85897"/>
    <w:rsid w:val="00B85CBF"/>
    <w:rsid w:val="00B8603A"/>
    <w:rsid w:val="00B867AD"/>
    <w:rsid w:val="00B86FCA"/>
    <w:rsid w:val="00B872AB"/>
    <w:rsid w:val="00B87C76"/>
    <w:rsid w:val="00B87DB4"/>
    <w:rsid w:val="00B90567"/>
    <w:rsid w:val="00B9056E"/>
    <w:rsid w:val="00B90CA4"/>
    <w:rsid w:val="00B917E3"/>
    <w:rsid w:val="00B91A0D"/>
    <w:rsid w:val="00B9236C"/>
    <w:rsid w:val="00B92546"/>
    <w:rsid w:val="00B92760"/>
    <w:rsid w:val="00B92962"/>
    <w:rsid w:val="00B9373E"/>
    <w:rsid w:val="00B93FFF"/>
    <w:rsid w:val="00B95740"/>
    <w:rsid w:val="00B95B77"/>
    <w:rsid w:val="00B95CA4"/>
    <w:rsid w:val="00B962FC"/>
    <w:rsid w:val="00B96957"/>
    <w:rsid w:val="00B96ACC"/>
    <w:rsid w:val="00B96B8F"/>
    <w:rsid w:val="00B97113"/>
    <w:rsid w:val="00B9711A"/>
    <w:rsid w:val="00BA0457"/>
    <w:rsid w:val="00BA05B0"/>
    <w:rsid w:val="00BA076D"/>
    <w:rsid w:val="00BA08A2"/>
    <w:rsid w:val="00BA105C"/>
    <w:rsid w:val="00BA179B"/>
    <w:rsid w:val="00BA1FE4"/>
    <w:rsid w:val="00BA2933"/>
    <w:rsid w:val="00BA294C"/>
    <w:rsid w:val="00BA2980"/>
    <w:rsid w:val="00BA2AC4"/>
    <w:rsid w:val="00BA2AE1"/>
    <w:rsid w:val="00BA2AF9"/>
    <w:rsid w:val="00BA2B31"/>
    <w:rsid w:val="00BA3481"/>
    <w:rsid w:val="00BA42EC"/>
    <w:rsid w:val="00BA4C34"/>
    <w:rsid w:val="00BA4E3F"/>
    <w:rsid w:val="00BA50D8"/>
    <w:rsid w:val="00BA522D"/>
    <w:rsid w:val="00BA53EB"/>
    <w:rsid w:val="00BA5A3A"/>
    <w:rsid w:val="00BA5C9C"/>
    <w:rsid w:val="00BA5FAE"/>
    <w:rsid w:val="00BA74BE"/>
    <w:rsid w:val="00BA7755"/>
    <w:rsid w:val="00BA783B"/>
    <w:rsid w:val="00BA7B8E"/>
    <w:rsid w:val="00BA7D8F"/>
    <w:rsid w:val="00BA7E24"/>
    <w:rsid w:val="00BA7EBC"/>
    <w:rsid w:val="00BA7F8B"/>
    <w:rsid w:val="00BB03E4"/>
    <w:rsid w:val="00BB0EA1"/>
    <w:rsid w:val="00BB1196"/>
    <w:rsid w:val="00BB142A"/>
    <w:rsid w:val="00BB1921"/>
    <w:rsid w:val="00BB1C0F"/>
    <w:rsid w:val="00BB2A5C"/>
    <w:rsid w:val="00BB3E86"/>
    <w:rsid w:val="00BB42E7"/>
    <w:rsid w:val="00BB477D"/>
    <w:rsid w:val="00BB4B80"/>
    <w:rsid w:val="00BB4CA2"/>
    <w:rsid w:val="00BB4D3F"/>
    <w:rsid w:val="00BB5092"/>
    <w:rsid w:val="00BB5907"/>
    <w:rsid w:val="00BB5D50"/>
    <w:rsid w:val="00BB5DBA"/>
    <w:rsid w:val="00BB5E27"/>
    <w:rsid w:val="00BB6099"/>
    <w:rsid w:val="00BB6FC2"/>
    <w:rsid w:val="00BB7700"/>
    <w:rsid w:val="00BB7937"/>
    <w:rsid w:val="00BB7DFC"/>
    <w:rsid w:val="00BC0220"/>
    <w:rsid w:val="00BC03FC"/>
    <w:rsid w:val="00BC0B34"/>
    <w:rsid w:val="00BC0C0E"/>
    <w:rsid w:val="00BC166A"/>
    <w:rsid w:val="00BC1D54"/>
    <w:rsid w:val="00BC2011"/>
    <w:rsid w:val="00BC21F7"/>
    <w:rsid w:val="00BC226B"/>
    <w:rsid w:val="00BC2310"/>
    <w:rsid w:val="00BC26FC"/>
    <w:rsid w:val="00BC2851"/>
    <w:rsid w:val="00BC294E"/>
    <w:rsid w:val="00BC2964"/>
    <w:rsid w:val="00BC3C15"/>
    <w:rsid w:val="00BC426B"/>
    <w:rsid w:val="00BC496B"/>
    <w:rsid w:val="00BC4CA5"/>
    <w:rsid w:val="00BC57B0"/>
    <w:rsid w:val="00BC5813"/>
    <w:rsid w:val="00BC596A"/>
    <w:rsid w:val="00BC5E75"/>
    <w:rsid w:val="00BC658E"/>
    <w:rsid w:val="00BC6612"/>
    <w:rsid w:val="00BC6857"/>
    <w:rsid w:val="00BC7B04"/>
    <w:rsid w:val="00BC7BB6"/>
    <w:rsid w:val="00BD0A17"/>
    <w:rsid w:val="00BD1151"/>
    <w:rsid w:val="00BD156C"/>
    <w:rsid w:val="00BD20E7"/>
    <w:rsid w:val="00BD2158"/>
    <w:rsid w:val="00BD2284"/>
    <w:rsid w:val="00BD268C"/>
    <w:rsid w:val="00BD27D0"/>
    <w:rsid w:val="00BD36E4"/>
    <w:rsid w:val="00BD3BBE"/>
    <w:rsid w:val="00BD3D33"/>
    <w:rsid w:val="00BD3D58"/>
    <w:rsid w:val="00BD3E30"/>
    <w:rsid w:val="00BD3E31"/>
    <w:rsid w:val="00BD4131"/>
    <w:rsid w:val="00BD428D"/>
    <w:rsid w:val="00BD46E3"/>
    <w:rsid w:val="00BD4F02"/>
    <w:rsid w:val="00BD50E6"/>
    <w:rsid w:val="00BD532F"/>
    <w:rsid w:val="00BD5AB6"/>
    <w:rsid w:val="00BD5C7A"/>
    <w:rsid w:val="00BD68E7"/>
    <w:rsid w:val="00BD72DE"/>
    <w:rsid w:val="00BD7953"/>
    <w:rsid w:val="00BD7C2A"/>
    <w:rsid w:val="00BD7C50"/>
    <w:rsid w:val="00BD7E3B"/>
    <w:rsid w:val="00BE031F"/>
    <w:rsid w:val="00BE080F"/>
    <w:rsid w:val="00BE0E1D"/>
    <w:rsid w:val="00BE1270"/>
    <w:rsid w:val="00BE141D"/>
    <w:rsid w:val="00BE159C"/>
    <w:rsid w:val="00BE163A"/>
    <w:rsid w:val="00BE1DBD"/>
    <w:rsid w:val="00BE1DE0"/>
    <w:rsid w:val="00BE2082"/>
    <w:rsid w:val="00BE22A8"/>
    <w:rsid w:val="00BE2666"/>
    <w:rsid w:val="00BE3778"/>
    <w:rsid w:val="00BE3962"/>
    <w:rsid w:val="00BE4107"/>
    <w:rsid w:val="00BE4446"/>
    <w:rsid w:val="00BE4C91"/>
    <w:rsid w:val="00BE5B1C"/>
    <w:rsid w:val="00BE5D10"/>
    <w:rsid w:val="00BE7061"/>
    <w:rsid w:val="00BE783A"/>
    <w:rsid w:val="00BE7EEF"/>
    <w:rsid w:val="00BF05E3"/>
    <w:rsid w:val="00BF1931"/>
    <w:rsid w:val="00BF19D7"/>
    <w:rsid w:val="00BF1A10"/>
    <w:rsid w:val="00BF1AA4"/>
    <w:rsid w:val="00BF212B"/>
    <w:rsid w:val="00BF24F5"/>
    <w:rsid w:val="00BF362D"/>
    <w:rsid w:val="00BF37CE"/>
    <w:rsid w:val="00BF5572"/>
    <w:rsid w:val="00BF5810"/>
    <w:rsid w:val="00BF5EE9"/>
    <w:rsid w:val="00BF64E7"/>
    <w:rsid w:val="00BF7563"/>
    <w:rsid w:val="00C014A4"/>
    <w:rsid w:val="00C01F9A"/>
    <w:rsid w:val="00C023B5"/>
    <w:rsid w:val="00C0284F"/>
    <w:rsid w:val="00C0353C"/>
    <w:rsid w:val="00C03825"/>
    <w:rsid w:val="00C04CA1"/>
    <w:rsid w:val="00C05729"/>
    <w:rsid w:val="00C05E01"/>
    <w:rsid w:val="00C06316"/>
    <w:rsid w:val="00C066B9"/>
    <w:rsid w:val="00C06ED5"/>
    <w:rsid w:val="00C071DD"/>
    <w:rsid w:val="00C078FB"/>
    <w:rsid w:val="00C07B45"/>
    <w:rsid w:val="00C07E4B"/>
    <w:rsid w:val="00C1106F"/>
    <w:rsid w:val="00C116E7"/>
    <w:rsid w:val="00C1242B"/>
    <w:rsid w:val="00C12699"/>
    <w:rsid w:val="00C12EDA"/>
    <w:rsid w:val="00C135CF"/>
    <w:rsid w:val="00C135EA"/>
    <w:rsid w:val="00C13705"/>
    <w:rsid w:val="00C13940"/>
    <w:rsid w:val="00C13985"/>
    <w:rsid w:val="00C13A51"/>
    <w:rsid w:val="00C13A79"/>
    <w:rsid w:val="00C140EA"/>
    <w:rsid w:val="00C14A21"/>
    <w:rsid w:val="00C14AE6"/>
    <w:rsid w:val="00C15037"/>
    <w:rsid w:val="00C15F4B"/>
    <w:rsid w:val="00C16EBD"/>
    <w:rsid w:val="00C177FB"/>
    <w:rsid w:val="00C17C2E"/>
    <w:rsid w:val="00C200D6"/>
    <w:rsid w:val="00C202B4"/>
    <w:rsid w:val="00C203D2"/>
    <w:rsid w:val="00C205C5"/>
    <w:rsid w:val="00C2060C"/>
    <w:rsid w:val="00C207A0"/>
    <w:rsid w:val="00C20F45"/>
    <w:rsid w:val="00C220F3"/>
    <w:rsid w:val="00C22E36"/>
    <w:rsid w:val="00C22FAE"/>
    <w:rsid w:val="00C2313A"/>
    <w:rsid w:val="00C23BD0"/>
    <w:rsid w:val="00C23CC9"/>
    <w:rsid w:val="00C23D70"/>
    <w:rsid w:val="00C240E1"/>
    <w:rsid w:val="00C244DF"/>
    <w:rsid w:val="00C24C08"/>
    <w:rsid w:val="00C260B0"/>
    <w:rsid w:val="00C26B4F"/>
    <w:rsid w:val="00C2752D"/>
    <w:rsid w:val="00C27543"/>
    <w:rsid w:val="00C27B27"/>
    <w:rsid w:val="00C3011B"/>
    <w:rsid w:val="00C30418"/>
    <w:rsid w:val="00C30571"/>
    <w:rsid w:val="00C30B1F"/>
    <w:rsid w:val="00C30DAC"/>
    <w:rsid w:val="00C3276D"/>
    <w:rsid w:val="00C32852"/>
    <w:rsid w:val="00C328C3"/>
    <w:rsid w:val="00C32936"/>
    <w:rsid w:val="00C32D0A"/>
    <w:rsid w:val="00C330EE"/>
    <w:rsid w:val="00C333F7"/>
    <w:rsid w:val="00C33A56"/>
    <w:rsid w:val="00C33D7D"/>
    <w:rsid w:val="00C346EA"/>
    <w:rsid w:val="00C34718"/>
    <w:rsid w:val="00C3476C"/>
    <w:rsid w:val="00C34833"/>
    <w:rsid w:val="00C35D07"/>
    <w:rsid w:val="00C3602E"/>
    <w:rsid w:val="00C360E4"/>
    <w:rsid w:val="00C3610B"/>
    <w:rsid w:val="00C36178"/>
    <w:rsid w:val="00C370E0"/>
    <w:rsid w:val="00C374C1"/>
    <w:rsid w:val="00C3777A"/>
    <w:rsid w:val="00C37BE2"/>
    <w:rsid w:val="00C40015"/>
    <w:rsid w:val="00C4031C"/>
    <w:rsid w:val="00C40E0D"/>
    <w:rsid w:val="00C40F83"/>
    <w:rsid w:val="00C40FFF"/>
    <w:rsid w:val="00C41279"/>
    <w:rsid w:val="00C415B8"/>
    <w:rsid w:val="00C4160E"/>
    <w:rsid w:val="00C41664"/>
    <w:rsid w:val="00C4175D"/>
    <w:rsid w:val="00C41844"/>
    <w:rsid w:val="00C41A17"/>
    <w:rsid w:val="00C4216B"/>
    <w:rsid w:val="00C4219F"/>
    <w:rsid w:val="00C422BA"/>
    <w:rsid w:val="00C42AB7"/>
    <w:rsid w:val="00C42E40"/>
    <w:rsid w:val="00C434B0"/>
    <w:rsid w:val="00C43845"/>
    <w:rsid w:val="00C43BA9"/>
    <w:rsid w:val="00C443FF"/>
    <w:rsid w:val="00C44D0E"/>
    <w:rsid w:val="00C44D72"/>
    <w:rsid w:val="00C455F8"/>
    <w:rsid w:val="00C4567A"/>
    <w:rsid w:val="00C4609A"/>
    <w:rsid w:val="00C46ECF"/>
    <w:rsid w:val="00C4723C"/>
    <w:rsid w:val="00C4779C"/>
    <w:rsid w:val="00C47AC0"/>
    <w:rsid w:val="00C50AA3"/>
    <w:rsid w:val="00C50F81"/>
    <w:rsid w:val="00C511C7"/>
    <w:rsid w:val="00C512A8"/>
    <w:rsid w:val="00C51591"/>
    <w:rsid w:val="00C51711"/>
    <w:rsid w:val="00C51A28"/>
    <w:rsid w:val="00C51C14"/>
    <w:rsid w:val="00C523B8"/>
    <w:rsid w:val="00C53827"/>
    <w:rsid w:val="00C53C75"/>
    <w:rsid w:val="00C53E4E"/>
    <w:rsid w:val="00C5437A"/>
    <w:rsid w:val="00C54928"/>
    <w:rsid w:val="00C54F84"/>
    <w:rsid w:val="00C5501E"/>
    <w:rsid w:val="00C5517B"/>
    <w:rsid w:val="00C55519"/>
    <w:rsid w:val="00C55A58"/>
    <w:rsid w:val="00C55A89"/>
    <w:rsid w:val="00C5626B"/>
    <w:rsid w:val="00C565E1"/>
    <w:rsid w:val="00C5680B"/>
    <w:rsid w:val="00C56C19"/>
    <w:rsid w:val="00C56C21"/>
    <w:rsid w:val="00C57288"/>
    <w:rsid w:val="00C5745C"/>
    <w:rsid w:val="00C57FCF"/>
    <w:rsid w:val="00C6115C"/>
    <w:rsid w:val="00C61845"/>
    <w:rsid w:val="00C61A84"/>
    <w:rsid w:val="00C61EC2"/>
    <w:rsid w:val="00C6234A"/>
    <w:rsid w:val="00C624DE"/>
    <w:rsid w:val="00C62705"/>
    <w:rsid w:val="00C63115"/>
    <w:rsid w:val="00C63888"/>
    <w:rsid w:val="00C63908"/>
    <w:rsid w:val="00C63909"/>
    <w:rsid w:val="00C63E2A"/>
    <w:rsid w:val="00C64205"/>
    <w:rsid w:val="00C644D1"/>
    <w:rsid w:val="00C64524"/>
    <w:rsid w:val="00C64A6C"/>
    <w:rsid w:val="00C64EE6"/>
    <w:rsid w:val="00C64FE6"/>
    <w:rsid w:val="00C6610D"/>
    <w:rsid w:val="00C666B3"/>
    <w:rsid w:val="00C66A5C"/>
    <w:rsid w:val="00C66BBD"/>
    <w:rsid w:val="00C66C0E"/>
    <w:rsid w:val="00C674DB"/>
    <w:rsid w:val="00C67BCA"/>
    <w:rsid w:val="00C701F1"/>
    <w:rsid w:val="00C709EE"/>
    <w:rsid w:val="00C70E4D"/>
    <w:rsid w:val="00C71B5B"/>
    <w:rsid w:val="00C734E0"/>
    <w:rsid w:val="00C73A59"/>
    <w:rsid w:val="00C74949"/>
    <w:rsid w:val="00C74969"/>
    <w:rsid w:val="00C75217"/>
    <w:rsid w:val="00C75567"/>
    <w:rsid w:val="00C75F5E"/>
    <w:rsid w:val="00C76014"/>
    <w:rsid w:val="00C767F5"/>
    <w:rsid w:val="00C76908"/>
    <w:rsid w:val="00C76B8D"/>
    <w:rsid w:val="00C76CCB"/>
    <w:rsid w:val="00C76EB4"/>
    <w:rsid w:val="00C77523"/>
    <w:rsid w:val="00C776B8"/>
    <w:rsid w:val="00C777F8"/>
    <w:rsid w:val="00C80576"/>
    <w:rsid w:val="00C80706"/>
    <w:rsid w:val="00C80882"/>
    <w:rsid w:val="00C80ED4"/>
    <w:rsid w:val="00C81916"/>
    <w:rsid w:val="00C82822"/>
    <w:rsid w:val="00C82A33"/>
    <w:rsid w:val="00C84444"/>
    <w:rsid w:val="00C846BA"/>
    <w:rsid w:val="00C846D6"/>
    <w:rsid w:val="00C84792"/>
    <w:rsid w:val="00C848FF"/>
    <w:rsid w:val="00C84B11"/>
    <w:rsid w:val="00C84C99"/>
    <w:rsid w:val="00C8604D"/>
    <w:rsid w:val="00C86524"/>
    <w:rsid w:val="00C8697B"/>
    <w:rsid w:val="00C8705D"/>
    <w:rsid w:val="00C87649"/>
    <w:rsid w:val="00C8764A"/>
    <w:rsid w:val="00C878B5"/>
    <w:rsid w:val="00C87981"/>
    <w:rsid w:val="00C87AD1"/>
    <w:rsid w:val="00C87C0D"/>
    <w:rsid w:val="00C87CFB"/>
    <w:rsid w:val="00C87DA9"/>
    <w:rsid w:val="00C87DBA"/>
    <w:rsid w:val="00C9034C"/>
    <w:rsid w:val="00C9075A"/>
    <w:rsid w:val="00C90AA1"/>
    <w:rsid w:val="00C90E9E"/>
    <w:rsid w:val="00C90EDD"/>
    <w:rsid w:val="00C91062"/>
    <w:rsid w:val="00C91357"/>
    <w:rsid w:val="00C91671"/>
    <w:rsid w:val="00C918C4"/>
    <w:rsid w:val="00C91DB1"/>
    <w:rsid w:val="00C92556"/>
    <w:rsid w:val="00C92D93"/>
    <w:rsid w:val="00C930B2"/>
    <w:rsid w:val="00C93A02"/>
    <w:rsid w:val="00C93C68"/>
    <w:rsid w:val="00C93EAE"/>
    <w:rsid w:val="00C93EDA"/>
    <w:rsid w:val="00C943EE"/>
    <w:rsid w:val="00C94488"/>
    <w:rsid w:val="00C9562B"/>
    <w:rsid w:val="00C95D43"/>
    <w:rsid w:val="00C961F6"/>
    <w:rsid w:val="00C966C3"/>
    <w:rsid w:val="00C97915"/>
    <w:rsid w:val="00C97933"/>
    <w:rsid w:val="00CA064D"/>
    <w:rsid w:val="00CA105D"/>
    <w:rsid w:val="00CA115D"/>
    <w:rsid w:val="00CA17B9"/>
    <w:rsid w:val="00CA2454"/>
    <w:rsid w:val="00CA2465"/>
    <w:rsid w:val="00CA271D"/>
    <w:rsid w:val="00CA28F8"/>
    <w:rsid w:val="00CA300A"/>
    <w:rsid w:val="00CA309B"/>
    <w:rsid w:val="00CA34C0"/>
    <w:rsid w:val="00CA3754"/>
    <w:rsid w:val="00CA3919"/>
    <w:rsid w:val="00CA3A23"/>
    <w:rsid w:val="00CA4642"/>
    <w:rsid w:val="00CA47BC"/>
    <w:rsid w:val="00CA4C2B"/>
    <w:rsid w:val="00CA5499"/>
    <w:rsid w:val="00CA5BE3"/>
    <w:rsid w:val="00CA6875"/>
    <w:rsid w:val="00CA6B2F"/>
    <w:rsid w:val="00CA71E5"/>
    <w:rsid w:val="00CA7316"/>
    <w:rsid w:val="00CA7A27"/>
    <w:rsid w:val="00CA7A56"/>
    <w:rsid w:val="00CA7C20"/>
    <w:rsid w:val="00CA7D02"/>
    <w:rsid w:val="00CB0264"/>
    <w:rsid w:val="00CB074B"/>
    <w:rsid w:val="00CB0A9F"/>
    <w:rsid w:val="00CB1994"/>
    <w:rsid w:val="00CB1AAA"/>
    <w:rsid w:val="00CB1B86"/>
    <w:rsid w:val="00CB1CA5"/>
    <w:rsid w:val="00CB20EA"/>
    <w:rsid w:val="00CB2B44"/>
    <w:rsid w:val="00CB2DBB"/>
    <w:rsid w:val="00CB2E9E"/>
    <w:rsid w:val="00CB2FB3"/>
    <w:rsid w:val="00CB3147"/>
    <w:rsid w:val="00CB3490"/>
    <w:rsid w:val="00CB3E0A"/>
    <w:rsid w:val="00CB407A"/>
    <w:rsid w:val="00CB4499"/>
    <w:rsid w:val="00CB4550"/>
    <w:rsid w:val="00CB46FC"/>
    <w:rsid w:val="00CB5632"/>
    <w:rsid w:val="00CB5F9E"/>
    <w:rsid w:val="00CB6BC4"/>
    <w:rsid w:val="00CB71BF"/>
    <w:rsid w:val="00CB78F0"/>
    <w:rsid w:val="00CB7955"/>
    <w:rsid w:val="00CB7B5B"/>
    <w:rsid w:val="00CB7DC0"/>
    <w:rsid w:val="00CC0EA1"/>
    <w:rsid w:val="00CC16F2"/>
    <w:rsid w:val="00CC1A90"/>
    <w:rsid w:val="00CC1B5F"/>
    <w:rsid w:val="00CC1EE6"/>
    <w:rsid w:val="00CC27BE"/>
    <w:rsid w:val="00CC29EE"/>
    <w:rsid w:val="00CC2D52"/>
    <w:rsid w:val="00CC2E1C"/>
    <w:rsid w:val="00CC2E28"/>
    <w:rsid w:val="00CC309A"/>
    <w:rsid w:val="00CC33C3"/>
    <w:rsid w:val="00CC3425"/>
    <w:rsid w:val="00CC3A53"/>
    <w:rsid w:val="00CC3CA0"/>
    <w:rsid w:val="00CC3D21"/>
    <w:rsid w:val="00CC45C4"/>
    <w:rsid w:val="00CC4627"/>
    <w:rsid w:val="00CC467D"/>
    <w:rsid w:val="00CC47EA"/>
    <w:rsid w:val="00CC4881"/>
    <w:rsid w:val="00CC4930"/>
    <w:rsid w:val="00CC4990"/>
    <w:rsid w:val="00CC4FB6"/>
    <w:rsid w:val="00CC5410"/>
    <w:rsid w:val="00CC5F78"/>
    <w:rsid w:val="00CC6458"/>
    <w:rsid w:val="00CC6E96"/>
    <w:rsid w:val="00CC72BF"/>
    <w:rsid w:val="00CC7BE9"/>
    <w:rsid w:val="00CC7C46"/>
    <w:rsid w:val="00CC7E6F"/>
    <w:rsid w:val="00CD0335"/>
    <w:rsid w:val="00CD0458"/>
    <w:rsid w:val="00CD089E"/>
    <w:rsid w:val="00CD09D2"/>
    <w:rsid w:val="00CD16AB"/>
    <w:rsid w:val="00CD1E0B"/>
    <w:rsid w:val="00CD1EBE"/>
    <w:rsid w:val="00CD2107"/>
    <w:rsid w:val="00CD23A9"/>
    <w:rsid w:val="00CD2602"/>
    <w:rsid w:val="00CD2AEA"/>
    <w:rsid w:val="00CD2BDB"/>
    <w:rsid w:val="00CD2DD2"/>
    <w:rsid w:val="00CD339D"/>
    <w:rsid w:val="00CD3898"/>
    <w:rsid w:val="00CD3E99"/>
    <w:rsid w:val="00CD4292"/>
    <w:rsid w:val="00CD4743"/>
    <w:rsid w:val="00CD478A"/>
    <w:rsid w:val="00CD478E"/>
    <w:rsid w:val="00CD4F0A"/>
    <w:rsid w:val="00CD52D2"/>
    <w:rsid w:val="00CD59E9"/>
    <w:rsid w:val="00CD6345"/>
    <w:rsid w:val="00CD664F"/>
    <w:rsid w:val="00CD699B"/>
    <w:rsid w:val="00CD69D2"/>
    <w:rsid w:val="00CD71E3"/>
    <w:rsid w:val="00CD736A"/>
    <w:rsid w:val="00CD7491"/>
    <w:rsid w:val="00CE058D"/>
    <w:rsid w:val="00CE06AB"/>
    <w:rsid w:val="00CE0BD4"/>
    <w:rsid w:val="00CE0C91"/>
    <w:rsid w:val="00CE1876"/>
    <w:rsid w:val="00CE2EB8"/>
    <w:rsid w:val="00CE331B"/>
    <w:rsid w:val="00CE3781"/>
    <w:rsid w:val="00CE3F60"/>
    <w:rsid w:val="00CE45F9"/>
    <w:rsid w:val="00CE46C3"/>
    <w:rsid w:val="00CE4AD2"/>
    <w:rsid w:val="00CE5575"/>
    <w:rsid w:val="00CE5785"/>
    <w:rsid w:val="00CE57E3"/>
    <w:rsid w:val="00CE5A77"/>
    <w:rsid w:val="00CE6303"/>
    <w:rsid w:val="00CE67CA"/>
    <w:rsid w:val="00CE6974"/>
    <w:rsid w:val="00CE6A2E"/>
    <w:rsid w:val="00CE7636"/>
    <w:rsid w:val="00CE794C"/>
    <w:rsid w:val="00CE7B9B"/>
    <w:rsid w:val="00CE7E61"/>
    <w:rsid w:val="00CF06BB"/>
    <w:rsid w:val="00CF0880"/>
    <w:rsid w:val="00CF09AC"/>
    <w:rsid w:val="00CF0DA0"/>
    <w:rsid w:val="00CF12D2"/>
    <w:rsid w:val="00CF13C3"/>
    <w:rsid w:val="00CF1ADC"/>
    <w:rsid w:val="00CF1C10"/>
    <w:rsid w:val="00CF1D32"/>
    <w:rsid w:val="00CF201D"/>
    <w:rsid w:val="00CF2160"/>
    <w:rsid w:val="00CF22CE"/>
    <w:rsid w:val="00CF23A3"/>
    <w:rsid w:val="00CF2453"/>
    <w:rsid w:val="00CF268D"/>
    <w:rsid w:val="00CF2932"/>
    <w:rsid w:val="00CF2D32"/>
    <w:rsid w:val="00CF3B79"/>
    <w:rsid w:val="00CF3C94"/>
    <w:rsid w:val="00CF3D7F"/>
    <w:rsid w:val="00CF44E7"/>
    <w:rsid w:val="00CF4581"/>
    <w:rsid w:val="00CF51F5"/>
    <w:rsid w:val="00CF565A"/>
    <w:rsid w:val="00CF59F2"/>
    <w:rsid w:val="00CF5A68"/>
    <w:rsid w:val="00CF61BF"/>
    <w:rsid w:val="00CF6404"/>
    <w:rsid w:val="00CF6939"/>
    <w:rsid w:val="00CF6DE9"/>
    <w:rsid w:val="00CF6FB0"/>
    <w:rsid w:val="00CF705C"/>
    <w:rsid w:val="00CF77A8"/>
    <w:rsid w:val="00CF7C45"/>
    <w:rsid w:val="00D0020B"/>
    <w:rsid w:val="00D00AC7"/>
    <w:rsid w:val="00D00D3E"/>
    <w:rsid w:val="00D01077"/>
    <w:rsid w:val="00D01152"/>
    <w:rsid w:val="00D011D4"/>
    <w:rsid w:val="00D013A3"/>
    <w:rsid w:val="00D015D7"/>
    <w:rsid w:val="00D0246B"/>
    <w:rsid w:val="00D02E33"/>
    <w:rsid w:val="00D03061"/>
    <w:rsid w:val="00D03173"/>
    <w:rsid w:val="00D03BE3"/>
    <w:rsid w:val="00D03E73"/>
    <w:rsid w:val="00D04173"/>
    <w:rsid w:val="00D04C32"/>
    <w:rsid w:val="00D04E5C"/>
    <w:rsid w:val="00D0501B"/>
    <w:rsid w:val="00D063CB"/>
    <w:rsid w:val="00D06EFC"/>
    <w:rsid w:val="00D07A56"/>
    <w:rsid w:val="00D10720"/>
    <w:rsid w:val="00D10CBC"/>
    <w:rsid w:val="00D10CC3"/>
    <w:rsid w:val="00D10D17"/>
    <w:rsid w:val="00D111E6"/>
    <w:rsid w:val="00D11336"/>
    <w:rsid w:val="00D11D8A"/>
    <w:rsid w:val="00D122A8"/>
    <w:rsid w:val="00D130C4"/>
    <w:rsid w:val="00D131AD"/>
    <w:rsid w:val="00D13767"/>
    <w:rsid w:val="00D13880"/>
    <w:rsid w:val="00D14B5D"/>
    <w:rsid w:val="00D14D18"/>
    <w:rsid w:val="00D1517E"/>
    <w:rsid w:val="00D1536F"/>
    <w:rsid w:val="00D1565C"/>
    <w:rsid w:val="00D1585B"/>
    <w:rsid w:val="00D15DD9"/>
    <w:rsid w:val="00D169CE"/>
    <w:rsid w:val="00D17229"/>
    <w:rsid w:val="00D1793C"/>
    <w:rsid w:val="00D17ADB"/>
    <w:rsid w:val="00D17CEF"/>
    <w:rsid w:val="00D17DB5"/>
    <w:rsid w:val="00D17E78"/>
    <w:rsid w:val="00D203E8"/>
    <w:rsid w:val="00D2096B"/>
    <w:rsid w:val="00D20F39"/>
    <w:rsid w:val="00D2114E"/>
    <w:rsid w:val="00D212B9"/>
    <w:rsid w:val="00D21DFF"/>
    <w:rsid w:val="00D21F61"/>
    <w:rsid w:val="00D22107"/>
    <w:rsid w:val="00D22520"/>
    <w:rsid w:val="00D226FA"/>
    <w:rsid w:val="00D22D76"/>
    <w:rsid w:val="00D22E1B"/>
    <w:rsid w:val="00D22FF6"/>
    <w:rsid w:val="00D232B0"/>
    <w:rsid w:val="00D234D5"/>
    <w:rsid w:val="00D23CF8"/>
    <w:rsid w:val="00D24EB3"/>
    <w:rsid w:val="00D251AF"/>
    <w:rsid w:val="00D253AC"/>
    <w:rsid w:val="00D25AB6"/>
    <w:rsid w:val="00D26638"/>
    <w:rsid w:val="00D266DA"/>
    <w:rsid w:val="00D26889"/>
    <w:rsid w:val="00D2692F"/>
    <w:rsid w:val="00D26B93"/>
    <w:rsid w:val="00D26D0D"/>
    <w:rsid w:val="00D26D2A"/>
    <w:rsid w:val="00D27065"/>
    <w:rsid w:val="00D27099"/>
    <w:rsid w:val="00D27514"/>
    <w:rsid w:val="00D27618"/>
    <w:rsid w:val="00D3034D"/>
    <w:rsid w:val="00D30518"/>
    <w:rsid w:val="00D31007"/>
    <w:rsid w:val="00D314A0"/>
    <w:rsid w:val="00D3179E"/>
    <w:rsid w:val="00D3196D"/>
    <w:rsid w:val="00D31EB7"/>
    <w:rsid w:val="00D32192"/>
    <w:rsid w:val="00D32663"/>
    <w:rsid w:val="00D33156"/>
    <w:rsid w:val="00D3337D"/>
    <w:rsid w:val="00D339CE"/>
    <w:rsid w:val="00D34020"/>
    <w:rsid w:val="00D34782"/>
    <w:rsid w:val="00D35122"/>
    <w:rsid w:val="00D35384"/>
    <w:rsid w:val="00D356BA"/>
    <w:rsid w:val="00D35955"/>
    <w:rsid w:val="00D36985"/>
    <w:rsid w:val="00D36FB3"/>
    <w:rsid w:val="00D372CA"/>
    <w:rsid w:val="00D372FB"/>
    <w:rsid w:val="00D37518"/>
    <w:rsid w:val="00D40973"/>
    <w:rsid w:val="00D41192"/>
    <w:rsid w:val="00D418A3"/>
    <w:rsid w:val="00D41A94"/>
    <w:rsid w:val="00D41AE7"/>
    <w:rsid w:val="00D41C46"/>
    <w:rsid w:val="00D4201A"/>
    <w:rsid w:val="00D42869"/>
    <w:rsid w:val="00D42CD2"/>
    <w:rsid w:val="00D442FB"/>
    <w:rsid w:val="00D44552"/>
    <w:rsid w:val="00D44812"/>
    <w:rsid w:val="00D44AA1"/>
    <w:rsid w:val="00D44D77"/>
    <w:rsid w:val="00D44E34"/>
    <w:rsid w:val="00D4588C"/>
    <w:rsid w:val="00D463A7"/>
    <w:rsid w:val="00D47162"/>
    <w:rsid w:val="00D473F0"/>
    <w:rsid w:val="00D474F0"/>
    <w:rsid w:val="00D475A9"/>
    <w:rsid w:val="00D47CA3"/>
    <w:rsid w:val="00D511D9"/>
    <w:rsid w:val="00D517DE"/>
    <w:rsid w:val="00D518DD"/>
    <w:rsid w:val="00D519CE"/>
    <w:rsid w:val="00D526EC"/>
    <w:rsid w:val="00D52A3F"/>
    <w:rsid w:val="00D52B18"/>
    <w:rsid w:val="00D537B8"/>
    <w:rsid w:val="00D537DE"/>
    <w:rsid w:val="00D53950"/>
    <w:rsid w:val="00D53AEF"/>
    <w:rsid w:val="00D53E13"/>
    <w:rsid w:val="00D53E9E"/>
    <w:rsid w:val="00D54390"/>
    <w:rsid w:val="00D548C9"/>
    <w:rsid w:val="00D5499F"/>
    <w:rsid w:val="00D55263"/>
    <w:rsid w:val="00D55293"/>
    <w:rsid w:val="00D55660"/>
    <w:rsid w:val="00D558C6"/>
    <w:rsid w:val="00D559F3"/>
    <w:rsid w:val="00D56529"/>
    <w:rsid w:val="00D56927"/>
    <w:rsid w:val="00D573C3"/>
    <w:rsid w:val="00D608EA"/>
    <w:rsid w:val="00D60B51"/>
    <w:rsid w:val="00D60C9E"/>
    <w:rsid w:val="00D60E25"/>
    <w:rsid w:val="00D61056"/>
    <w:rsid w:val="00D614BE"/>
    <w:rsid w:val="00D62045"/>
    <w:rsid w:val="00D625F1"/>
    <w:rsid w:val="00D626CA"/>
    <w:rsid w:val="00D63890"/>
    <w:rsid w:val="00D6444F"/>
    <w:rsid w:val="00D6503F"/>
    <w:rsid w:val="00D65A3F"/>
    <w:rsid w:val="00D65CF3"/>
    <w:rsid w:val="00D65ECD"/>
    <w:rsid w:val="00D65F1E"/>
    <w:rsid w:val="00D6686C"/>
    <w:rsid w:val="00D66BB3"/>
    <w:rsid w:val="00D67534"/>
    <w:rsid w:val="00D675B0"/>
    <w:rsid w:val="00D67E7B"/>
    <w:rsid w:val="00D70AEF"/>
    <w:rsid w:val="00D711D1"/>
    <w:rsid w:val="00D71431"/>
    <w:rsid w:val="00D715E7"/>
    <w:rsid w:val="00D71C77"/>
    <w:rsid w:val="00D71D92"/>
    <w:rsid w:val="00D72299"/>
    <w:rsid w:val="00D725AD"/>
    <w:rsid w:val="00D73604"/>
    <w:rsid w:val="00D7372C"/>
    <w:rsid w:val="00D73B5D"/>
    <w:rsid w:val="00D73C6E"/>
    <w:rsid w:val="00D73FAC"/>
    <w:rsid w:val="00D74076"/>
    <w:rsid w:val="00D74314"/>
    <w:rsid w:val="00D74592"/>
    <w:rsid w:val="00D745D7"/>
    <w:rsid w:val="00D7468E"/>
    <w:rsid w:val="00D74793"/>
    <w:rsid w:val="00D74BB0"/>
    <w:rsid w:val="00D74CD8"/>
    <w:rsid w:val="00D74DE6"/>
    <w:rsid w:val="00D74E86"/>
    <w:rsid w:val="00D74ED0"/>
    <w:rsid w:val="00D7501B"/>
    <w:rsid w:val="00D758B2"/>
    <w:rsid w:val="00D75923"/>
    <w:rsid w:val="00D75D7D"/>
    <w:rsid w:val="00D76080"/>
    <w:rsid w:val="00D761AE"/>
    <w:rsid w:val="00D765E1"/>
    <w:rsid w:val="00D76653"/>
    <w:rsid w:val="00D766BF"/>
    <w:rsid w:val="00D76D2A"/>
    <w:rsid w:val="00D7729C"/>
    <w:rsid w:val="00D804B6"/>
    <w:rsid w:val="00D80810"/>
    <w:rsid w:val="00D8090F"/>
    <w:rsid w:val="00D8092D"/>
    <w:rsid w:val="00D80A5F"/>
    <w:rsid w:val="00D80A6A"/>
    <w:rsid w:val="00D80B96"/>
    <w:rsid w:val="00D80BEF"/>
    <w:rsid w:val="00D80D3D"/>
    <w:rsid w:val="00D80F52"/>
    <w:rsid w:val="00D80F96"/>
    <w:rsid w:val="00D816A7"/>
    <w:rsid w:val="00D81946"/>
    <w:rsid w:val="00D81C5B"/>
    <w:rsid w:val="00D81F54"/>
    <w:rsid w:val="00D82CB5"/>
    <w:rsid w:val="00D8326B"/>
    <w:rsid w:val="00D850D3"/>
    <w:rsid w:val="00D854C8"/>
    <w:rsid w:val="00D85A9D"/>
    <w:rsid w:val="00D86641"/>
    <w:rsid w:val="00D8701E"/>
    <w:rsid w:val="00D871C2"/>
    <w:rsid w:val="00D87D85"/>
    <w:rsid w:val="00D87DE5"/>
    <w:rsid w:val="00D90962"/>
    <w:rsid w:val="00D90D16"/>
    <w:rsid w:val="00D914D5"/>
    <w:rsid w:val="00D91F59"/>
    <w:rsid w:val="00D921D6"/>
    <w:rsid w:val="00D927C3"/>
    <w:rsid w:val="00D928F6"/>
    <w:rsid w:val="00D9297E"/>
    <w:rsid w:val="00D932F9"/>
    <w:rsid w:val="00D93B6B"/>
    <w:rsid w:val="00D94037"/>
    <w:rsid w:val="00D946F6"/>
    <w:rsid w:val="00D947B6"/>
    <w:rsid w:val="00D94B68"/>
    <w:rsid w:val="00D94D59"/>
    <w:rsid w:val="00D950C3"/>
    <w:rsid w:val="00D9535C"/>
    <w:rsid w:val="00D95464"/>
    <w:rsid w:val="00D955D7"/>
    <w:rsid w:val="00D95F49"/>
    <w:rsid w:val="00D966F6"/>
    <w:rsid w:val="00D969C0"/>
    <w:rsid w:val="00D96AC7"/>
    <w:rsid w:val="00D97146"/>
    <w:rsid w:val="00D97244"/>
    <w:rsid w:val="00D97694"/>
    <w:rsid w:val="00DA0410"/>
    <w:rsid w:val="00DA0BDA"/>
    <w:rsid w:val="00DA108B"/>
    <w:rsid w:val="00DA10E2"/>
    <w:rsid w:val="00DA1164"/>
    <w:rsid w:val="00DA20FA"/>
    <w:rsid w:val="00DA25C9"/>
    <w:rsid w:val="00DA2F62"/>
    <w:rsid w:val="00DA3B1F"/>
    <w:rsid w:val="00DA4D52"/>
    <w:rsid w:val="00DA5DFF"/>
    <w:rsid w:val="00DA6115"/>
    <w:rsid w:val="00DA6659"/>
    <w:rsid w:val="00DA697A"/>
    <w:rsid w:val="00DA6B95"/>
    <w:rsid w:val="00DA74B5"/>
    <w:rsid w:val="00DA75A0"/>
    <w:rsid w:val="00DB0403"/>
    <w:rsid w:val="00DB07C4"/>
    <w:rsid w:val="00DB08D3"/>
    <w:rsid w:val="00DB0CE4"/>
    <w:rsid w:val="00DB0F8B"/>
    <w:rsid w:val="00DB153E"/>
    <w:rsid w:val="00DB1924"/>
    <w:rsid w:val="00DB1F0E"/>
    <w:rsid w:val="00DB2DE0"/>
    <w:rsid w:val="00DB31E8"/>
    <w:rsid w:val="00DB3270"/>
    <w:rsid w:val="00DB358C"/>
    <w:rsid w:val="00DB3CA8"/>
    <w:rsid w:val="00DB3CE4"/>
    <w:rsid w:val="00DB52F2"/>
    <w:rsid w:val="00DB5624"/>
    <w:rsid w:val="00DB58A3"/>
    <w:rsid w:val="00DB5D05"/>
    <w:rsid w:val="00DB68A6"/>
    <w:rsid w:val="00DB6FCA"/>
    <w:rsid w:val="00DB7430"/>
    <w:rsid w:val="00DB7635"/>
    <w:rsid w:val="00DC027C"/>
    <w:rsid w:val="00DC035D"/>
    <w:rsid w:val="00DC0617"/>
    <w:rsid w:val="00DC0939"/>
    <w:rsid w:val="00DC0AA2"/>
    <w:rsid w:val="00DC0BBC"/>
    <w:rsid w:val="00DC0E25"/>
    <w:rsid w:val="00DC0EBF"/>
    <w:rsid w:val="00DC0ECA"/>
    <w:rsid w:val="00DC102A"/>
    <w:rsid w:val="00DC1184"/>
    <w:rsid w:val="00DC14BE"/>
    <w:rsid w:val="00DC19D2"/>
    <w:rsid w:val="00DC1A71"/>
    <w:rsid w:val="00DC1B7A"/>
    <w:rsid w:val="00DC1F86"/>
    <w:rsid w:val="00DC20CA"/>
    <w:rsid w:val="00DC22E3"/>
    <w:rsid w:val="00DC23F3"/>
    <w:rsid w:val="00DC2DF5"/>
    <w:rsid w:val="00DC367F"/>
    <w:rsid w:val="00DC3C33"/>
    <w:rsid w:val="00DC499E"/>
    <w:rsid w:val="00DC4A0F"/>
    <w:rsid w:val="00DC4B16"/>
    <w:rsid w:val="00DC4D39"/>
    <w:rsid w:val="00DC5104"/>
    <w:rsid w:val="00DC58DD"/>
    <w:rsid w:val="00DC5C70"/>
    <w:rsid w:val="00DC614C"/>
    <w:rsid w:val="00DC69B2"/>
    <w:rsid w:val="00DC6B87"/>
    <w:rsid w:val="00DC6E96"/>
    <w:rsid w:val="00DC6FC3"/>
    <w:rsid w:val="00DC70E6"/>
    <w:rsid w:val="00DC7849"/>
    <w:rsid w:val="00DC7A62"/>
    <w:rsid w:val="00DD01B3"/>
    <w:rsid w:val="00DD04C3"/>
    <w:rsid w:val="00DD078C"/>
    <w:rsid w:val="00DD13D4"/>
    <w:rsid w:val="00DD15C5"/>
    <w:rsid w:val="00DD1872"/>
    <w:rsid w:val="00DD194E"/>
    <w:rsid w:val="00DD1CDF"/>
    <w:rsid w:val="00DD2342"/>
    <w:rsid w:val="00DD292A"/>
    <w:rsid w:val="00DD2D75"/>
    <w:rsid w:val="00DD43F3"/>
    <w:rsid w:val="00DD4B25"/>
    <w:rsid w:val="00DD4E5D"/>
    <w:rsid w:val="00DD55CA"/>
    <w:rsid w:val="00DD67E9"/>
    <w:rsid w:val="00DD689E"/>
    <w:rsid w:val="00DD6B33"/>
    <w:rsid w:val="00DD713C"/>
    <w:rsid w:val="00DD72C3"/>
    <w:rsid w:val="00DD7887"/>
    <w:rsid w:val="00DD79A2"/>
    <w:rsid w:val="00DE0296"/>
    <w:rsid w:val="00DE065F"/>
    <w:rsid w:val="00DE0D94"/>
    <w:rsid w:val="00DE0FEF"/>
    <w:rsid w:val="00DE1275"/>
    <w:rsid w:val="00DE1472"/>
    <w:rsid w:val="00DE18CB"/>
    <w:rsid w:val="00DE1AD5"/>
    <w:rsid w:val="00DE26C2"/>
    <w:rsid w:val="00DE29B6"/>
    <w:rsid w:val="00DE30C5"/>
    <w:rsid w:val="00DE4203"/>
    <w:rsid w:val="00DE4C7B"/>
    <w:rsid w:val="00DE5379"/>
    <w:rsid w:val="00DE5B7B"/>
    <w:rsid w:val="00DE61A8"/>
    <w:rsid w:val="00DE6232"/>
    <w:rsid w:val="00DE637D"/>
    <w:rsid w:val="00DE74E5"/>
    <w:rsid w:val="00DF0053"/>
    <w:rsid w:val="00DF0ABB"/>
    <w:rsid w:val="00DF0BF5"/>
    <w:rsid w:val="00DF0D0E"/>
    <w:rsid w:val="00DF133A"/>
    <w:rsid w:val="00DF16CC"/>
    <w:rsid w:val="00DF1B18"/>
    <w:rsid w:val="00DF1B31"/>
    <w:rsid w:val="00DF2278"/>
    <w:rsid w:val="00DF2522"/>
    <w:rsid w:val="00DF2810"/>
    <w:rsid w:val="00DF2CB6"/>
    <w:rsid w:val="00DF31D1"/>
    <w:rsid w:val="00DF31FE"/>
    <w:rsid w:val="00DF3E25"/>
    <w:rsid w:val="00DF4134"/>
    <w:rsid w:val="00DF46A4"/>
    <w:rsid w:val="00DF472B"/>
    <w:rsid w:val="00DF4888"/>
    <w:rsid w:val="00DF5046"/>
    <w:rsid w:val="00DF5208"/>
    <w:rsid w:val="00DF5494"/>
    <w:rsid w:val="00DF589B"/>
    <w:rsid w:val="00DF5B29"/>
    <w:rsid w:val="00DF6048"/>
    <w:rsid w:val="00DF6079"/>
    <w:rsid w:val="00DF60D3"/>
    <w:rsid w:val="00DF6115"/>
    <w:rsid w:val="00DF6277"/>
    <w:rsid w:val="00DF631A"/>
    <w:rsid w:val="00DF67D2"/>
    <w:rsid w:val="00DF78B7"/>
    <w:rsid w:val="00DF7A8F"/>
    <w:rsid w:val="00DF7C00"/>
    <w:rsid w:val="00DF7CF1"/>
    <w:rsid w:val="00E00A72"/>
    <w:rsid w:val="00E00DBE"/>
    <w:rsid w:val="00E01314"/>
    <w:rsid w:val="00E014A0"/>
    <w:rsid w:val="00E01A55"/>
    <w:rsid w:val="00E01A7F"/>
    <w:rsid w:val="00E01C79"/>
    <w:rsid w:val="00E01D8A"/>
    <w:rsid w:val="00E01E2A"/>
    <w:rsid w:val="00E02014"/>
    <w:rsid w:val="00E02209"/>
    <w:rsid w:val="00E02335"/>
    <w:rsid w:val="00E02482"/>
    <w:rsid w:val="00E02AD8"/>
    <w:rsid w:val="00E02B6A"/>
    <w:rsid w:val="00E02E4C"/>
    <w:rsid w:val="00E03465"/>
    <w:rsid w:val="00E03554"/>
    <w:rsid w:val="00E03785"/>
    <w:rsid w:val="00E03B6A"/>
    <w:rsid w:val="00E03BC1"/>
    <w:rsid w:val="00E04809"/>
    <w:rsid w:val="00E04DB2"/>
    <w:rsid w:val="00E050C2"/>
    <w:rsid w:val="00E059E3"/>
    <w:rsid w:val="00E05B31"/>
    <w:rsid w:val="00E05D89"/>
    <w:rsid w:val="00E060D9"/>
    <w:rsid w:val="00E0650E"/>
    <w:rsid w:val="00E07923"/>
    <w:rsid w:val="00E07AF7"/>
    <w:rsid w:val="00E07E9E"/>
    <w:rsid w:val="00E10374"/>
    <w:rsid w:val="00E1078A"/>
    <w:rsid w:val="00E1179C"/>
    <w:rsid w:val="00E12195"/>
    <w:rsid w:val="00E12AFF"/>
    <w:rsid w:val="00E132E6"/>
    <w:rsid w:val="00E133E7"/>
    <w:rsid w:val="00E1340C"/>
    <w:rsid w:val="00E13853"/>
    <w:rsid w:val="00E13CB7"/>
    <w:rsid w:val="00E13D0A"/>
    <w:rsid w:val="00E13FAF"/>
    <w:rsid w:val="00E1443D"/>
    <w:rsid w:val="00E149AF"/>
    <w:rsid w:val="00E14A40"/>
    <w:rsid w:val="00E14DE9"/>
    <w:rsid w:val="00E15A39"/>
    <w:rsid w:val="00E1616D"/>
    <w:rsid w:val="00E167AA"/>
    <w:rsid w:val="00E168C2"/>
    <w:rsid w:val="00E16CF8"/>
    <w:rsid w:val="00E1783A"/>
    <w:rsid w:val="00E17ACD"/>
    <w:rsid w:val="00E207BC"/>
    <w:rsid w:val="00E2110D"/>
    <w:rsid w:val="00E215E9"/>
    <w:rsid w:val="00E23118"/>
    <w:rsid w:val="00E23204"/>
    <w:rsid w:val="00E2472D"/>
    <w:rsid w:val="00E248D8"/>
    <w:rsid w:val="00E24C9D"/>
    <w:rsid w:val="00E24E14"/>
    <w:rsid w:val="00E25679"/>
    <w:rsid w:val="00E26B26"/>
    <w:rsid w:val="00E26B58"/>
    <w:rsid w:val="00E271D7"/>
    <w:rsid w:val="00E273DB"/>
    <w:rsid w:val="00E30E71"/>
    <w:rsid w:val="00E30F5D"/>
    <w:rsid w:val="00E31111"/>
    <w:rsid w:val="00E313CD"/>
    <w:rsid w:val="00E31650"/>
    <w:rsid w:val="00E31EAF"/>
    <w:rsid w:val="00E32715"/>
    <w:rsid w:val="00E32743"/>
    <w:rsid w:val="00E32BE2"/>
    <w:rsid w:val="00E3301D"/>
    <w:rsid w:val="00E335A1"/>
    <w:rsid w:val="00E3391F"/>
    <w:rsid w:val="00E33B6B"/>
    <w:rsid w:val="00E33C56"/>
    <w:rsid w:val="00E34833"/>
    <w:rsid w:val="00E34886"/>
    <w:rsid w:val="00E34B1F"/>
    <w:rsid w:val="00E35CBE"/>
    <w:rsid w:val="00E3608F"/>
    <w:rsid w:val="00E3674D"/>
    <w:rsid w:val="00E36762"/>
    <w:rsid w:val="00E36C6F"/>
    <w:rsid w:val="00E3709A"/>
    <w:rsid w:val="00E3746A"/>
    <w:rsid w:val="00E374A5"/>
    <w:rsid w:val="00E376EE"/>
    <w:rsid w:val="00E37A6E"/>
    <w:rsid w:val="00E4039D"/>
    <w:rsid w:val="00E404FA"/>
    <w:rsid w:val="00E40532"/>
    <w:rsid w:val="00E40576"/>
    <w:rsid w:val="00E40750"/>
    <w:rsid w:val="00E40B58"/>
    <w:rsid w:val="00E412F5"/>
    <w:rsid w:val="00E414AC"/>
    <w:rsid w:val="00E41FF9"/>
    <w:rsid w:val="00E42236"/>
    <w:rsid w:val="00E423CB"/>
    <w:rsid w:val="00E42B85"/>
    <w:rsid w:val="00E42BBC"/>
    <w:rsid w:val="00E43078"/>
    <w:rsid w:val="00E43168"/>
    <w:rsid w:val="00E43C2F"/>
    <w:rsid w:val="00E44691"/>
    <w:rsid w:val="00E44780"/>
    <w:rsid w:val="00E44AA4"/>
    <w:rsid w:val="00E45171"/>
    <w:rsid w:val="00E452A0"/>
    <w:rsid w:val="00E46024"/>
    <w:rsid w:val="00E463B7"/>
    <w:rsid w:val="00E4649A"/>
    <w:rsid w:val="00E46BCB"/>
    <w:rsid w:val="00E46F9A"/>
    <w:rsid w:val="00E472B4"/>
    <w:rsid w:val="00E47943"/>
    <w:rsid w:val="00E47E37"/>
    <w:rsid w:val="00E500AC"/>
    <w:rsid w:val="00E5019A"/>
    <w:rsid w:val="00E50982"/>
    <w:rsid w:val="00E51C0F"/>
    <w:rsid w:val="00E52161"/>
    <w:rsid w:val="00E52498"/>
    <w:rsid w:val="00E52AAF"/>
    <w:rsid w:val="00E52C98"/>
    <w:rsid w:val="00E52D93"/>
    <w:rsid w:val="00E52EFC"/>
    <w:rsid w:val="00E52F57"/>
    <w:rsid w:val="00E52FDB"/>
    <w:rsid w:val="00E53008"/>
    <w:rsid w:val="00E5307B"/>
    <w:rsid w:val="00E5345C"/>
    <w:rsid w:val="00E53B3E"/>
    <w:rsid w:val="00E53D12"/>
    <w:rsid w:val="00E54124"/>
    <w:rsid w:val="00E54347"/>
    <w:rsid w:val="00E5437E"/>
    <w:rsid w:val="00E5453E"/>
    <w:rsid w:val="00E55181"/>
    <w:rsid w:val="00E558CC"/>
    <w:rsid w:val="00E56641"/>
    <w:rsid w:val="00E567EA"/>
    <w:rsid w:val="00E56BA0"/>
    <w:rsid w:val="00E56D7C"/>
    <w:rsid w:val="00E56F1A"/>
    <w:rsid w:val="00E57029"/>
    <w:rsid w:val="00E57247"/>
    <w:rsid w:val="00E57D6F"/>
    <w:rsid w:val="00E606CE"/>
    <w:rsid w:val="00E611CF"/>
    <w:rsid w:val="00E612B8"/>
    <w:rsid w:val="00E61DF9"/>
    <w:rsid w:val="00E62828"/>
    <w:rsid w:val="00E6302C"/>
    <w:rsid w:val="00E6337D"/>
    <w:rsid w:val="00E6380C"/>
    <w:rsid w:val="00E63904"/>
    <w:rsid w:val="00E64855"/>
    <w:rsid w:val="00E649ED"/>
    <w:rsid w:val="00E64CB4"/>
    <w:rsid w:val="00E654E0"/>
    <w:rsid w:val="00E655AA"/>
    <w:rsid w:val="00E6580A"/>
    <w:rsid w:val="00E65B42"/>
    <w:rsid w:val="00E65CB8"/>
    <w:rsid w:val="00E662B3"/>
    <w:rsid w:val="00E664D0"/>
    <w:rsid w:val="00E6658E"/>
    <w:rsid w:val="00E667A9"/>
    <w:rsid w:val="00E66F87"/>
    <w:rsid w:val="00E67198"/>
    <w:rsid w:val="00E704CF"/>
    <w:rsid w:val="00E70C63"/>
    <w:rsid w:val="00E72646"/>
    <w:rsid w:val="00E72922"/>
    <w:rsid w:val="00E73776"/>
    <w:rsid w:val="00E73ADA"/>
    <w:rsid w:val="00E7404B"/>
    <w:rsid w:val="00E744AD"/>
    <w:rsid w:val="00E74DB6"/>
    <w:rsid w:val="00E7520D"/>
    <w:rsid w:val="00E7524E"/>
    <w:rsid w:val="00E75729"/>
    <w:rsid w:val="00E75F45"/>
    <w:rsid w:val="00E76900"/>
    <w:rsid w:val="00E76D27"/>
    <w:rsid w:val="00E76F88"/>
    <w:rsid w:val="00E76FFC"/>
    <w:rsid w:val="00E77585"/>
    <w:rsid w:val="00E7779A"/>
    <w:rsid w:val="00E777BA"/>
    <w:rsid w:val="00E77A84"/>
    <w:rsid w:val="00E77AFB"/>
    <w:rsid w:val="00E80104"/>
    <w:rsid w:val="00E80647"/>
    <w:rsid w:val="00E80B69"/>
    <w:rsid w:val="00E80E3E"/>
    <w:rsid w:val="00E8103B"/>
    <w:rsid w:val="00E8118F"/>
    <w:rsid w:val="00E830E3"/>
    <w:rsid w:val="00E832F4"/>
    <w:rsid w:val="00E83CEC"/>
    <w:rsid w:val="00E840C2"/>
    <w:rsid w:val="00E8425E"/>
    <w:rsid w:val="00E84BE7"/>
    <w:rsid w:val="00E84E65"/>
    <w:rsid w:val="00E85049"/>
    <w:rsid w:val="00E85181"/>
    <w:rsid w:val="00E854F4"/>
    <w:rsid w:val="00E8576C"/>
    <w:rsid w:val="00E85F58"/>
    <w:rsid w:val="00E865AD"/>
    <w:rsid w:val="00E86D13"/>
    <w:rsid w:val="00E86D33"/>
    <w:rsid w:val="00E86FEB"/>
    <w:rsid w:val="00E8704B"/>
    <w:rsid w:val="00E874AE"/>
    <w:rsid w:val="00E879A9"/>
    <w:rsid w:val="00E90778"/>
    <w:rsid w:val="00E907BC"/>
    <w:rsid w:val="00E90961"/>
    <w:rsid w:val="00E909D2"/>
    <w:rsid w:val="00E90E5A"/>
    <w:rsid w:val="00E918CB"/>
    <w:rsid w:val="00E91FF8"/>
    <w:rsid w:val="00E92092"/>
    <w:rsid w:val="00E92745"/>
    <w:rsid w:val="00E92A8A"/>
    <w:rsid w:val="00E93A85"/>
    <w:rsid w:val="00E93AF3"/>
    <w:rsid w:val="00E945B8"/>
    <w:rsid w:val="00E9497B"/>
    <w:rsid w:val="00E95023"/>
    <w:rsid w:val="00E951E1"/>
    <w:rsid w:val="00E959B2"/>
    <w:rsid w:val="00E9614E"/>
    <w:rsid w:val="00E966CD"/>
    <w:rsid w:val="00E9707F"/>
    <w:rsid w:val="00E97367"/>
    <w:rsid w:val="00E97B22"/>
    <w:rsid w:val="00EA0181"/>
    <w:rsid w:val="00EA04B0"/>
    <w:rsid w:val="00EA064F"/>
    <w:rsid w:val="00EA069C"/>
    <w:rsid w:val="00EA0903"/>
    <w:rsid w:val="00EA0D73"/>
    <w:rsid w:val="00EA0EB2"/>
    <w:rsid w:val="00EA1130"/>
    <w:rsid w:val="00EA16B1"/>
    <w:rsid w:val="00EA1B1D"/>
    <w:rsid w:val="00EA1ECC"/>
    <w:rsid w:val="00EA218A"/>
    <w:rsid w:val="00EA2859"/>
    <w:rsid w:val="00EA2A74"/>
    <w:rsid w:val="00EA2C7A"/>
    <w:rsid w:val="00EA36F2"/>
    <w:rsid w:val="00EA381A"/>
    <w:rsid w:val="00EA3E21"/>
    <w:rsid w:val="00EA3EF7"/>
    <w:rsid w:val="00EA3F19"/>
    <w:rsid w:val="00EA3F9C"/>
    <w:rsid w:val="00EA42D9"/>
    <w:rsid w:val="00EA4535"/>
    <w:rsid w:val="00EA4A80"/>
    <w:rsid w:val="00EA4BE1"/>
    <w:rsid w:val="00EA4DE3"/>
    <w:rsid w:val="00EA526B"/>
    <w:rsid w:val="00EA52A0"/>
    <w:rsid w:val="00EA62A7"/>
    <w:rsid w:val="00EA66CD"/>
    <w:rsid w:val="00EA6928"/>
    <w:rsid w:val="00EA6E70"/>
    <w:rsid w:val="00EA7D65"/>
    <w:rsid w:val="00EB0097"/>
    <w:rsid w:val="00EB0237"/>
    <w:rsid w:val="00EB063E"/>
    <w:rsid w:val="00EB0B4B"/>
    <w:rsid w:val="00EB0C70"/>
    <w:rsid w:val="00EB10F5"/>
    <w:rsid w:val="00EB1870"/>
    <w:rsid w:val="00EB18BA"/>
    <w:rsid w:val="00EB1D01"/>
    <w:rsid w:val="00EB1D83"/>
    <w:rsid w:val="00EB364B"/>
    <w:rsid w:val="00EB39A0"/>
    <w:rsid w:val="00EB3CE2"/>
    <w:rsid w:val="00EB4074"/>
    <w:rsid w:val="00EB40F9"/>
    <w:rsid w:val="00EB4B99"/>
    <w:rsid w:val="00EB527B"/>
    <w:rsid w:val="00EB572D"/>
    <w:rsid w:val="00EB5867"/>
    <w:rsid w:val="00EB5D4F"/>
    <w:rsid w:val="00EB62F6"/>
    <w:rsid w:val="00EB6FD0"/>
    <w:rsid w:val="00EB7669"/>
    <w:rsid w:val="00EB7759"/>
    <w:rsid w:val="00EB780A"/>
    <w:rsid w:val="00EB7943"/>
    <w:rsid w:val="00EB7A20"/>
    <w:rsid w:val="00EB7D46"/>
    <w:rsid w:val="00EB7FE6"/>
    <w:rsid w:val="00EC01C5"/>
    <w:rsid w:val="00EC02E3"/>
    <w:rsid w:val="00EC0334"/>
    <w:rsid w:val="00EC037C"/>
    <w:rsid w:val="00EC0845"/>
    <w:rsid w:val="00EC09BD"/>
    <w:rsid w:val="00EC0B12"/>
    <w:rsid w:val="00EC1010"/>
    <w:rsid w:val="00EC1F27"/>
    <w:rsid w:val="00EC2109"/>
    <w:rsid w:val="00EC24C7"/>
    <w:rsid w:val="00EC2593"/>
    <w:rsid w:val="00EC25C9"/>
    <w:rsid w:val="00EC2757"/>
    <w:rsid w:val="00EC3324"/>
    <w:rsid w:val="00EC3468"/>
    <w:rsid w:val="00EC3A9D"/>
    <w:rsid w:val="00EC3D42"/>
    <w:rsid w:val="00EC3E6E"/>
    <w:rsid w:val="00EC4618"/>
    <w:rsid w:val="00EC4A01"/>
    <w:rsid w:val="00EC4DC3"/>
    <w:rsid w:val="00EC5148"/>
    <w:rsid w:val="00EC55C2"/>
    <w:rsid w:val="00EC56F9"/>
    <w:rsid w:val="00EC5797"/>
    <w:rsid w:val="00EC58DC"/>
    <w:rsid w:val="00EC680B"/>
    <w:rsid w:val="00EC7080"/>
    <w:rsid w:val="00EC79D9"/>
    <w:rsid w:val="00EC7DD9"/>
    <w:rsid w:val="00ED0077"/>
    <w:rsid w:val="00ED0216"/>
    <w:rsid w:val="00ED0753"/>
    <w:rsid w:val="00ED07B7"/>
    <w:rsid w:val="00ED0DEF"/>
    <w:rsid w:val="00ED1033"/>
    <w:rsid w:val="00ED1638"/>
    <w:rsid w:val="00ED1A5D"/>
    <w:rsid w:val="00ED1F3C"/>
    <w:rsid w:val="00ED30E6"/>
    <w:rsid w:val="00ED3469"/>
    <w:rsid w:val="00ED4394"/>
    <w:rsid w:val="00ED443C"/>
    <w:rsid w:val="00ED46EB"/>
    <w:rsid w:val="00ED4C91"/>
    <w:rsid w:val="00ED5919"/>
    <w:rsid w:val="00ED5F09"/>
    <w:rsid w:val="00ED651D"/>
    <w:rsid w:val="00ED67A0"/>
    <w:rsid w:val="00ED6B03"/>
    <w:rsid w:val="00ED70D1"/>
    <w:rsid w:val="00ED717F"/>
    <w:rsid w:val="00ED726A"/>
    <w:rsid w:val="00ED7C88"/>
    <w:rsid w:val="00ED7C9A"/>
    <w:rsid w:val="00ED7F85"/>
    <w:rsid w:val="00EE008E"/>
    <w:rsid w:val="00EE038D"/>
    <w:rsid w:val="00EE060F"/>
    <w:rsid w:val="00EE1086"/>
    <w:rsid w:val="00EE124A"/>
    <w:rsid w:val="00EE1412"/>
    <w:rsid w:val="00EE154C"/>
    <w:rsid w:val="00EE1D50"/>
    <w:rsid w:val="00EE1D5A"/>
    <w:rsid w:val="00EE2539"/>
    <w:rsid w:val="00EE2601"/>
    <w:rsid w:val="00EE2A40"/>
    <w:rsid w:val="00EE377B"/>
    <w:rsid w:val="00EE3E25"/>
    <w:rsid w:val="00EE4314"/>
    <w:rsid w:val="00EE4515"/>
    <w:rsid w:val="00EE4D9D"/>
    <w:rsid w:val="00EE4F02"/>
    <w:rsid w:val="00EE5567"/>
    <w:rsid w:val="00EE56E5"/>
    <w:rsid w:val="00EE578A"/>
    <w:rsid w:val="00EE57C0"/>
    <w:rsid w:val="00EE5B5A"/>
    <w:rsid w:val="00EE6039"/>
    <w:rsid w:val="00EE686C"/>
    <w:rsid w:val="00EE7152"/>
    <w:rsid w:val="00EE78B4"/>
    <w:rsid w:val="00EE7D45"/>
    <w:rsid w:val="00EE7FA9"/>
    <w:rsid w:val="00EF0F41"/>
    <w:rsid w:val="00EF1456"/>
    <w:rsid w:val="00EF14E9"/>
    <w:rsid w:val="00EF14EF"/>
    <w:rsid w:val="00EF1612"/>
    <w:rsid w:val="00EF19EC"/>
    <w:rsid w:val="00EF1A0E"/>
    <w:rsid w:val="00EF1A4C"/>
    <w:rsid w:val="00EF1D1B"/>
    <w:rsid w:val="00EF1EA8"/>
    <w:rsid w:val="00EF22EA"/>
    <w:rsid w:val="00EF25F5"/>
    <w:rsid w:val="00EF26CB"/>
    <w:rsid w:val="00EF28DF"/>
    <w:rsid w:val="00EF2F8F"/>
    <w:rsid w:val="00EF3013"/>
    <w:rsid w:val="00EF3117"/>
    <w:rsid w:val="00EF33E9"/>
    <w:rsid w:val="00EF39D5"/>
    <w:rsid w:val="00EF3E25"/>
    <w:rsid w:val="00EF3F48"/>
    <w:rsid w:val="00EF4014"/>
    <w:rsid w:val="00EF4022"/>
    <w:rsid w:val="00EF41FF"/>
    <w:rsid w:val="00EF4396"/>
    <w:rsid w:val="00EF5A65"/>
    <w:rsid w:val="00EF5DF7"/>
    <w:rsid w:val="00EF6180"/>
    <w:rsid w:val="00EF6759"/>
    <w:rsid w:val="00EF7340"/>
    <w:rsid w:val="00EF797B"/>
    <w:rsid w:val="00EF79BE"/>
    <w:rsid w:val="00EF7E7C"/>
    <w:rsid w:val="00F00EE3"/>
    <w:rsid w:val="00F00F73"/>
    <w:rsid w:val="00F01233"/>
    <w:rsid w:val="00F013CE"/>
    <w:rsid w:val="00F01705"/>
    <w:rsid w:val="00F01AB4"/>
    <w:rsid w:val="00F01BEE"/>
    <w:rsid w:val="00F01C96"/>
    <w:rsid w:val="00F0247F"/>
    <w:rsid w:val="00F027D0"/>
    <w:rsid w:val="00F028BF"/>
    <w:rsid w:val="00F0305B"/>
    <w:rsid w:val="00F0345C"/>
    <w:rsid w:val="00F03A45"/>
    <w:rsid w:val="00F03D48"/>
    <w:rsid w:val="00F03E7F"/>
    <w:rsid w:val="00F0511C"/>
    <w:rsid w:val="00F05B9C"/>
    <w:rsid w:val="00F065CF"/>
    <w:rsid w:val="00F073FE"/>
    <w:rsid w:val="00F075FF"/>
    <w:rsid w:val="00F07760"/>
    <w:rsid w:val="00F07932"/>
    <w:rsid w:val="00F07ABE"/>
    <w:rsid w:val="00F07B22"/>
    <w:rsid w:val="00F07B57"/>
    <w:rsid w:val="00F07E7C"/>
    <w:rsid w:val="00F07E89"/>
    <w:rsid w:val="00F10CA9"/>
    <w:rsid w:val="00F10D25"/>
    <w:rsid w:val="00F10DDF"/>
    <w:rsid w:val="00F10E65"/>
    <w:rsid w:val="00F10EB0"/>
    <w:rsid w:val="00F1143B"/>
    <w:rsid w:val="00F116BA"/>
    <w:rsid w:val="00F1177C"/>
    <w:rsid w:val="00F11AEC"/>
    <w:rsid w:val="00F12119"/>
    <w:rsid w:val="00F12CF9"/>
    <w:rsid w:val="00F12F79"/>
    <w:rsid w:val="00F13670"/>
    <w:rsid w:val="00F13918"/>
    <w:rsid w:val="00F13966"/>
    <w:rsid w:val="00F141AD"/>
    <w:rsid w:val="00F147F9"/>
    <w:rsid w:val="00F14A70"/>
    <w:rsid w:val="00F15574"/>
    <w:rsid w:val="00F15621"/>
    <w:rsid w:val="00F157A7"/>
    <w:rsid w:val="00F16078"/>
    <w:rsid w:val="00F16918"/>
    <w:rsid w:val="00F16D03"/>
    <w:rsid w:val="00F16FF2"/>
    <w:rsid w:val="00F17111"/>
    <w:rsid w:val="00F172C8"/>
    <w:rsid w:val="00F1733F"/>
    <w:rsid w:val="00F17816"/>
    <w:rsid w:val="00F17AAF"/>
    <w:rsid w:val="00F17DA1"/>
    <w:rsid w:val="00F17E84"/>
    <w:rsid w:val="00F20EDD"/>
    <w:rsid w:val="00F21394"/>
    <w:rsid w:val="00F2180B"/>
    <w:rsid w:val="00F218C8"/>
    <w:rsid w:val="00F2209E"/>
    <w:rsid w:val="00F224AA"/>
    <w:rsid w:val="00F22B39"/>
    <w:rsid w:val="00F23016"/>
    <w:rsid w:val="00F23155"/>
    <w:rsid w:val="00F238C3"/>
    <w:rsid w:val="00F23917"/>
    <w:rsid w:val="00F240D7"/>
    <w:rsid w:val="00F24114"/>
    <w:rsid w:val="00F246DD"/>
    <w:rsid w:val="00F25321"/>
    <w:rsid w:val="00F258ED"/>
    <w:rsid w:val="00F265E6"/>
    <w:rsid w:val="00F26C27"/>
    <w:rsid w:val="00F2727C"/>
    <w:rsid w:val="00F27308"/>
    <w:rsid w:val="00F27363"/>
    <w:rsid w:val="00F273EF"/>
    <w:rsid w:val="00F275E1"/>
    <w:rsid w:val="00F277F4"/>
    <w:rsid w:val="00F27CB2"/>
    <w:rsid w:val="00F300BA"/>
    <w:rsid w:val="00F31205"/>
    <w:rsid w:val="00F312BF"/>
    <w:rsid w:val="00F31C54"/>
    <w:rsid w:val="00F31ECC"/>
    <w:rsid w:val="00F31F1F"/>
    <w:rsid w:val="00F32283"/>
    <w:rsid w:val="00F32436"/>
    <w:rsid w:val="00F32A99"/>
    <w:rsid w:val="00F33455"/>
    <w:rsid w:val="00F334B6"/>
    <w:rsid w:val="00F334C5"/>
    <w:rsid w:val="00F338CC"/>
    <w:rsid w:val="00F34576"/>
    <w:rsid w:val="00F34FB3"/>
    <w:rsid w:val="00F35498"/>
    <w:rsid w:val="00F3573B"/>
    <w:rsid w:val="00F3581E"/>
    <w:rsid w:val="00F359F1"/>
    <w:rsid w:val="00F35A72"/>
    <w:rsid w:val="00F360ED"/>
    <w:rsid w:val="00F36348"/>
    <w:rsid w:val="00F3668A"/>
    <w:rsid w:val="00F37280"/>
    <w:rsid w:val="00F37D66"/>
    <w:rsid w:val="00F37F4B"/>
    <w:rsid w:val="00F37F69"/>
    <w:rsid w:val="00F404FB"/>
    <w:rsid w:val="00F40E4C"/>
    <w:rsid w:val="00F41113"/>
    <w:rsid w:val="00F4116A"/>
    <w:rsid w:val="00F412D0"/>
    <w:rsid w:val="00F4135A"/>
    <w:rsid w:val="00F41868"/>
    <w:rsid w:val="00F41ACD"/>
    <w:rsid w:val="00F41BAF"/>
    <w:rsid w:val="00F42366"/>
    <w:rsid w:val="00F4328D"/>
    <w:rsid w:val="00F434DD"/>
    <w:rsid w:val="00F4374C"/>
    <w:rsid w:val="00F43AF8"/>
    <w:rsid w:val="00F43E54"/>
    <w:rsid w:val="00F43E79"/>
    <w:rsid w:val="00F43EBC"/>
    <w:rsid w:val="00F44068"/>
    <w:rsid w:val="00F4468D"/>
    <w:rsid w:val="00F44710"/>
    <w:rsid w:val="00F44D19"/>
    <w:rsid w:val="00F45E7A"/>
    <w:rsid w:val="00F4614A"/>
    <w:rsid w:val="00F4667E"/>
    <w:rsid w:val="00F46A3D"/>
    <w:rsid w:val="00F47237"/>
    <w:rsid w:val="00F47546"/>
    <w:rsid w:val="00F478DD"/>
    <w:rsid w:val="00F47B14"/>
    <w:rsid w:val="00F47F62"/>
    <w:rsid w:val="00F50324"/>
    <w:rsid w:val="00F50879"/>
    <w:rsid w:val="00F50BF6"/>
    <w:rsid w:val="00F50C56"/>
    <w:rsid w:val="00F50C8A"/>
    <w:rsid w:val="00F50ED9"/>
    <w:rsid w:val="00F50EF1"/>
    <w:rsid w:val="00F51B79"/>
    <w:rsid w:val="00F51BEB"/>
    <w:rsid w:val="00F51C13"/>
    <w:rsid w:val="00F51DC0"/>
    <w:rsid w:val="00F51E00"/>
    <w:rsid w:val="00F522F4"/>
    <w:rsid w:val="00F52324"/>
    <w:rsid w:val="00F525A8"/>
    <w:rsid w:val="00F5271D"/>
    <w:rsid w:val="00F52C5E"/>
    <w:rsid w:val="00F53300"/>
    <w:rsid w:val="00F53453"/>
    <w:rsid w:val="00F5369C"/>
    <w:rsid w:val="00F53DBF"/>
    <w:rsid w:val="00F54339"/>
    <w:rsid w:val="00F5485C"/>
    <w:rsid w:val="00F548CF"/>
    <w:rsid w:val="00F550F9"/>
    <w:rsid w:val="00F55488"/>
    <w:rsid w:val="00F5559C"/>
    <w:rsid w:val="00F556D6"/>
    <w:rsid w:val="00F55738"/>
    <w:rsid w:val="00F558A0"/>
    <w:rsid w:val="00F55B7F"/>
    <w:rsid w:val="00F56624"/>
    <w:rsid w:val="00F57132"/>
    <w:rsid w:val="00F5747F"/>
    <w:rsid w:val="00F574C8"/>
    <w:rsid w:val="00F57B86"/>
    <w:rsid w:val="00F57BA4"/>
    <w:rsid w:val="00F600B6"/>
    <w:rsid w:val="00F607C5"/>
    <w:rsid w:val="00F60835"/>
    <w:rsid w:val="00F60847"/>
    <w:rsid w:val="00F60901"/>
    <w:rsid w:val="00F609B0"/>
    <w:rsid w:val="00F612DA"/>
    <w:rsid w:val="00F61BEE"/>
    <w:rsid w:val="00F61D10"/>
    <w:rsid w:val="00F61FA4"/>
    <w:rsid w:val="00F622DE"/>
    <w:rsid w:val="00F625D4"/>
    <w:rsid w:val="00F62915"/>
    <w:rsid w:val="00F62A3E"/>
    <w:rsid w:val="00F62A70"/>
    <w:rsid w:val="00F62AFF"/>
    <w:rsid w:val="00F62D86"/>
    <w:rsid w:val="00F636C7"/>
    <w:rsid w:val="00F64242"/>
    <w:rsid w:val="00F646C0"/>
    <w:rsid w:val="00F6485D"/>
    <w:rsid w:val="00F64BAE"/>
    <w:rsid w:val="00F64C20"/>
    <w:rsid w:val="00F64DE9"/>
    <w:rsid w:val="00F650C6"/>
    <w:rsid w:val="00F665E7"/>
    <w:rsid w:val="00F66867"/>
    <w:rsid w:val="00F67469"/>
    <w:rsid w:val="00F67597"/>
    <w:rsid w:val="00F70128"/>
    <w:rsid w:val="00F7045C"/>
    <w:rsid w:val="00F71168"/>
    <w:rsid w:val="00F722FD"/>
    <w:rsid w:val="00F72385"/>
    <w:rsid w:val="00F7283D"/>
    <w:rsid w:val="00F72D39"/>
    <w:rsid w:val="00F73019"/>
    <w:rsid w:val="00F7305E"/>
    <w:rsid w:val="00F73171"/>
    <w:rsid w:val="00F733DA"/>
    <w:rsid w:val="00F736E6"/>
    <w:rsid w:val="00F73BFC"/>
    <w:rsid w:val="00F73C60"/>
    <w:rsid w:val="00F73C93"/>
    <w:rsid w:val="00F748B4"/>
    <w:rsid w:val="00F755EC"/>
    <w:rsid w:val="00F756ED"/>
    <w:rsid w:val="00F75D21"/>
    <w:rsid w:val="00F76077"/>
    <w:rsid w:val="00F769E1"/>
    <w:rsid w:val="00F7714A"/>
    <w:rsid w:val="00F7795E"/>
    <w:rsid w:val="00F77D57"/>
    <w:rsid w:val="00F80537"/>
    <w:rsid w:val="00F805B6"/>
    <w:rsid w:val="00F80CFA"/>
    <w:rsid w:val="00F80F54"/>
    <w:rsid w:val="00F81402"/>
    <w:rsid w:val="00F81576"/>
    <w:rsid w:val="00F82172"/>
    <w:rsid w:val="00F82555"/>
    <w:rsid w:val="00F827F4"/>
    <w:rsid w:val="00F8280A"/>
    <w:rsid w:val="00F83204"/>
    <w:rsid w:val="00F833BD"/>
    <w:rsid w:val="00F83664"/>
    <w:rsid w:val="00F83788"/>
    <w:rsid w:val="00F83835"/>
    <w:rsid w:val="00F84AF4"/>
    <w:rsid w:val="00F84F33"/>
    <w:rsid w:val="00F850C6"/>
    <w:rsid w:val="00F8513F"/>
    <w:rsid w:val="00F851AB"/>
    <w:rsid w:val="00F85312"/>
    <w:rsid w:val="00F8585A"/>
    <w:rsid w:val="00F85A27"/>
    <w:rsid w:val="00F85B6A"/>
    <w:rsid w:val="00F85D67"/>
    <w:rsid w:val="00F864A7"/>
    <w:rsid w:val="00F86653"/>
    <w:rsid w:val="00F867B1"/>
    <w:rsid w:val="00F869D1"/>
    <w:rsid w:val="00F86A07"/>
    <w:rsid w:val="00F86AB1"/>
    <w:rsid w:val="00F8717D"/>
    <w:rsid w:val="00F87369"/>
    <w:rsid w:val="00F87FC4"/>
    <w:rsid w:val="00F9049B"/>
    <w:rsid w:val="00F9087F"/>
    <w:rsid w:val="00F917FC"/>
    <w:rsid w:val="00F918CE"/>
    <w:rsid w:val="00F919FE"/>
    <w:rsid w:val="00F925B9"/>
    <w:rsid w:val="00F92BB3"/>
    <w:rsid w:val="00F93A97"/>
    <w:rsid w:val="00F93AED"/>
    <w:rsid w:val="00F93AF1"/>
    <w:rsid w:val="00F93EC0"/>
    <w:rsid w:val="00F9442B"/>
    <w:rsid w:val="00F94501"/>
    <w:rsid w:val="00F94A45"/>
    <w:rsid w:val="00F94F92"/>
    <w:rsid w:val="00F95756"/>
    <w:rsid w:val="00F9690A"/>
    <w:rsid w:val="00F96D15"/>
    <w:rsid w:val="00F970A4"/>
    <w:rsid w:val="00F97458"/>
    <w:rsid w:val="00F97810"/>
    <w:rsid w:val="00FA072E"/>
    <w:rsid w:val="00FA08CF"/>
    <w:rsid w:val="00FA093A"/>
    <w:rsid w:val="00FA0A3D"/>
    <w:rsid w:val="00FA0CDC"/>
    <w:rsid w:val="00FA0EAB"/>
    <w:rsid w:val="00FA0F7F"/>
    <w:rsid w:val="00FA1FF4"/>
    <w:rsid w:val="00FA23CA"/>
    <w:rsid w:val="00FA2F4E"/>
    <w:rsid w:val="00FA3453"/>
    <w:rsid w:val="00FA3589"/>
    <w:rsid w:val="00FA425C"/>
    <w:rsid w:val="00FA4797"/>
    <w:rsid w:val="00FA49AC"/>
    <w:rsid w:val="00FA4E38"/>
    <w:rsid w:val="00FA4E3A"/>
    <w:rsid w:val="00FA55BB"/>
    <w:rsid w:val="00FA5A52"/>
    <w:rsid w:val="00FA6681"/>
    <w:rsid w:val="00FA7948"/>
    <w:rsid w:val="00FA7B3A"/>
    <w:rsid w:val="00FA7EC7"/>
    <w:rsid w:val="00FB00C9"/>
    <w:rsid w:val="00FB0360"/>
    <w:rsid w:val="00FB062B"/>
    <w:rsid w:val="00FB08CB"/>
    <w:rsid w:val="00FB0C41"/>
    <w:rsid w:val="00FB0D49"/>
    <w:rsid w:val="00FB0FEC"/>
    <w:rsid w:val="00FB1065"/>
    <w:rsid w:val="00FB148B"/>
    <w:rsid w:val="00FB1545"/>
    <w:rsid w:val="00FB1CEE"/>
    <w:rsid w:val="00FB2694"/>
    <w:rsid w:val="00FB2E21"/>
    <w:rsid w:val="00FB324C"/>
    <w:rsid w:val="00FB3723"/>
    <w:rsid w:val="00FB375D"/>
    <w:rsid w:val="00FB4036"/>
    <w:rsid w:val="00FB40B1"/>
    <w:rsid w:val="00FB4172"/>
    <w:rsid w:val="00FB4B31"/>
    <w:rsid w:val="00FB5322"/>
    <w:rsid w:val="00FB5342"/>
    <w:rsid w:val="00FB547A"/>
    <w:rsid w:val="00FB55FB"/>
    <w:rsid w:val="00FB6598"/>
    <w:rsid w:val="00FB6E0F"/>
    <w:rsid w:val="00FB7149"/>
    <w:rsid w:val="00FB768D"/>
    <w:rsid w:val="00FB7ACD"/>
    <w:rsid w:val="00FB7CBD"/>
    <w:rsid w:val="00FB7CC6"/>
    <w:rsid w:val="00FC0367"/>
    <w:rsid w:val="00FC0A36"/>
    <w:rsid w:val="00FC0B56"/>
    <w:rsid w:val="00FC0B9A"/>
    <w:rsid w:val="00FC0BA0"/>
    <w:rsid w:val="00FC0CEF"/>
    <w:rsid w:val="00FC1244"/>
    <w:rsid w:val="00FC1A2F"/>
    <w:rsid w:val="00FC1DA6"/>
    <w:rsid w:val="00FC240E"/>
    <w:rsid w:val="00FC26B3"/>
    <w:rsid w:val="00FC2899"/>
    <w:rsid w:val="00FC2A60"/>
    <w:rsid w:val="00FC2AFA"/>
    <w:rsid w:val="00FC3377"/>
    <w:rsid w:val="00FC365C"/>
    <w:rsid w:val="00FC3789"/>
    <w:rsid w:val="00FC4DA5"/>
    <w:rsid w:val="00FC51BF"/>
    <w:rsid w:val="00FC539E"/>
    <w:rsid w:val="00FC5495"/>
    <w:rsid w:val="00FC558A"/>
    <w:rsid w:val="00FC579E"/>
    <w:rsid w:val="00FC5AF3"/>
    <w:rsid w:val="00FC5D43"/>
    <w:rsid w:val="00FC6093"/>
    <w:rsid w:val="00FC6C99"/>
    <w:rsid w:val="00FC7050"/>
    <w:rsid w:val="00FC7120"/>
    <w:rsid w:val="00FC7184"/>
    <w:rsid w:val="00FC7509"/>
    <w:rsid w:val="00FC7CC5"/>
    <w:rsid w:val="00FD0702"/>
    <w:rsid w:val="00FD0971"/>
    <w:rsid w:val="00FD09F4"/>
    <w:rsid w:val="00FD0A1E"/>
    <w:rsid w:val="00FD0A5B"/>
    <w:rsid w:val="00FD0FAA"/>
    <w:rsid w:val="00FD1445"/>
    <w:rsid w:val="00FD1CB7"/>
    <w:rsid w:val="00FD2A80"/>
    <w:rsid w:val="00FD2BCD"/>
    <w:rsid w:val="00FD3389"/>
    <w:rsid w:val="00FD3651"/>
    <w:rsid w:val="00FD3807"/>
    <w:rsid w:val="00FD3927"/>
    <w:rsid w:val="00FD3D23"/>
    <w:rsid w:val="00FD4215"/>
    <w:rsid w:val="00FD43E0"/>
    <w:rsid w:val="00FD48E3"/>
    <w:rsid w:val="00FD59D0"/>
    <w:rsid w:val="00FD5D27"/>
    <w:rsid w:val="00FD5D6A"/>
    <w:rsid w:val="00FD61A6"/>
    <w:rsid w:val="00FD650E"/>
    <w:rsid w:val="00FD65D4"/>
    <w:rsid w:val="00FE0BF2"/>
    <w:rsid w:val="00FE0F3B"/>
    <w:rsid w:val="00FE104E"/>
    <w:rsid w:val="00FE107A"/>
    <w:rsid w:val="00FE158B"/>
    <w:rsid w:val="00FE15A3"/>
    <w:rsid w:val="00FE18D2"/>
    <w:rsid w:val="00FE1E77"/>
    <w:rsid w:val="00FE22DA"/>
    <w:rsid w:val="00FE24F4"/>
    <w:rsid w:val="00FE36C2"/>
    <w:rsid w:val="00FE382B"/>
    <w:rsid w:val="00FE442F"/>
    <w:rsid w:val="00FE456A"/>
    <w:rsid w:val="00FE47F3"/>
    <w:rsid w:val="00FE4819"/>
    <w:rsid w:val="00FE4FC7"/>
    <w:rsid w:val="00FE532B"/>
    <w:rsid w:val="00FE6277"/>
    <w:rsid w:val="00FE65AB"/>
    <w:rsid w:val="00FE685C"/>
    <w:rsid w:val="00FE6C87"/>
    <w:rsid w:val="00FE7375"/>
    <w:rsid w:val="00FE74B8"/>
    <w:rsid w:val="00FE7C93"/>
    <w:rsid w:val="00FF0408"/>
    <w:rsid w:val="00FF05FE"/>
    <w:rsid w:val="00FF08AC"/>
    <w:rsid w:val="00FF0E09"/>
    <w:rsid w:val="00FF115F"/>
    <w:rsid w:val="00FF2EE0"/>
    <w:rsid w:val="00FF3448"/>
    <w:rsid w:val="00FF36BC"/>
    <w:rsid w:val="00FF36F5"/>
    <w:rsid w:val="00FF379A"/>
    <w:rsid w:val="00FF416C"/>
    <w:rsid w:val="00FF43EB"/>
    <w:rsid w:val="00FF4936"/>
    <w:rsid w:val="00FF4EEF"/>
    <w:rsid w:val="00FF5058"/>
    <w:rsid w:val="00FF509E"/>
    <w:rsid w:val="00FF58B5"/>
    <w:rsid w:val="00FF5D3B"/>
    <w:rsid w:val="00FF5FAF"/>
    <w:rsid w:val="00FF60F4"/>
    <w:rsid w:val="00FF65F3"/>
    <w:rsid w:val="00FF669C"/>
    <w:rsid w:val="00FF69E1"/>
    <w:rsid w:val="00FF73C6"/>
    <w:rsid w:val="00FF7E0E"/>
  </w:rsids>
  <m:mathPr>
    <m:mathFont m:val="Cambria Math"/>
    <m:brkBin m:val="before"/>
    <m:brkBinSub m:val="--"/>
    <m:smallFrac m:val="0"/>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465434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D0D31"/>
    <w:rPr>
      <w:rFonts w:ascii="Palatino Linotype" w:hAnsi="Palatino Linotype"/>
      <w:sz w:val="24"/>
      <w:lang w:val="en-US"/>
    </w:rPr>
  </w:style>
  <w:style w:type="paragraph" w:styleId="Heading1">
    <w:name w:val="heading 1"/>
    <w:basedOn w:val="Normal"/>
    <w:next w:val="Normal"/>
    <w:link w:val="Heading1Char"/>
    <w:uiPriority w:val="9"/>
    <w:qFormat/>
    <w:rsid w:val="00324443"/>
    <w:pPr>
      <w:keepNext/>
      <w:keepLines/>
      <w:numPr>
        <w:numId w:val="12"/>
      </w:numPr>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autoRedefine/>
    <w:uiPriority w:val="9"/>
    <w:unhideWhenUsed/>
    <w:qFormat/>
    <w:rsid w:val="001062E4"/>
    <w:pPr>
      <w:keepNext/>
      <w:keepLines/>
      <w:numPr>
        <w:ilvl w:val="1"/>
        <w:numId w:val="12"/>
      </w:numPr>
      <w:spacing w:before="200" w:after="0" w:line="360" w:lineRule="auto"/>
      <w:ind w:left="578" w:hanging="578"/>
      <w:outlineLvl w:val="1"/>
    </w:pPr>
    <w:rPr>
      <w:rFonts w:eastAsiaTheme="majorEastAsia" w:cstheme="majorBidi"/>
      <w:b/>
      <w:bCs/>
      <w:color w:val="4F81BD" w:themeColor="accent1"/>
      <w:sz w:val="26"/>
      <w:szCs w:val="26"/>
    </w:rPr>
  </w:style>
  <w:style w:type="paragraph" w:styleId="Heading3">
    <w:name w:val="heading 3"/>
    <w:basedOn w:val="Normal"/>
    <w:next w:val="Normal"/>
    <w:link w:val="Heading3Char"/>
    <w:autoRedefine/>
    <w:uiPriority w:val="9"/>
    <w:unhideWhenUsed/>
    <w:qFormat/>
    <w:rsid w:val="001A1113"/>
    <w:pPr>
      <w:keepNext/>
      <w:keepLines/>
      <w:numPr>
        <w:ilvl w:val="2"/>
        <w:numId w:val="12"/>
      </w:numPr>
      <w:spacing w:before="200" w:after="0" w:line="360" w:lineRule="auto"/>
      <w:outlineLvl w:val="2"/>
    </w:pPr>
    <w:rPr>
      <w:rFonts w:eastAsiaTheme="majorEastAsia" w:cstheme="majorBidi"/>
      <w:b/>
      <w:bCs/>
      <w:color w:val="4F81BD" w:themeColor="accent1"/>
    </w:rPr>
  </w:style>
  <w:style w:type="paragraph" w:styleId="Heading4">
    <w:name w:val="heading 4"/>
    <w:basedOn w:val="Normal"/>
    <w:next w:val="Normal"/>
    <w:link w:val="Heading4Char"/>
    <w:uiPriority w:val="9"/>
    <w:unhideWhenUsed/>
    <w:qFormat/>
    <w:rsid w:val="00324443"/>
    <w:pPr>
      <w:keepNext/>
      <w:keepLines/>
      <w:numPr>
        <w:ilvl w:val="3"/>
        <w:numId w:val="12"/>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324443"/>
    <w:pPr>
      <w:keepNext/>
      <w:keepLines/>
      <w:numPr>
        <w:ilvl w:val="4"/>
        <w:numId w:val="12"/>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324443"/>
    <w:pPr>
      <w:keepNext/>
      <w:keepLines/>
      <w:numPr>
        <w:ilvl w:val="5"/>
        <w:numId w:val="12"/>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324443"/>
    <w:pPr>
      <w:keepNext/>
      <w:keepLines/>
      <w:numPr>
        <w:ilvl w:val="6"/>
        <w:numId w:val="12"/>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324443"/>
    <w:pPr>
      <w:keepNext/>
      <w:keepLines/>
      <w:numPr>
        <w:ilvl w:val="7"/>
        <w:numId w:val="12"/>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324443"/>
    <w:pPr>
      <w:keepNext/>
      <w:keepLines/>
      <w:numPr>
        <w:ilvl w:val="8"/>
        <w:numId w:val="1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51A1A"/>
    <w:pPr>
      <w:ind w:left="720"/>
      <w:contextualSpacing/>
    </w:pPr>
  </w:style>
  <w:style w:type="table" w:styleId="TableGrid">
    <w:name w:val="Table Grid"/>
    <w:basedOn w:val="TableNormal"/>
    <w:uiPriority w:val="59"/>
    <w:rsid w:val="00DA25C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autoRedefine/>
    <w:uiPriority w:val="35"/>
    <w:unhideWhenUsed/>
    <w:qFormat/>
    <w:rsid w:val="00DC102A"/>
    <w:pPr>
      <w:spacing w:after="360" w:line="240" w:lineRule="auto"/>
    </w:pPr>
    <w:rPr>
      <w:b/>
      <w:bCs/>
      <w:color w:val="4F81BD" w:themeColor="accent1"/>
      <w:sz w:val="18"/>
      <w:szCs w:val="18"/>
    </w:rPr>
  </w:style>
  <w:style w:type="paragraph" w:styleId="BalloonText">
    <w:name w:val="Balloon Text"/>
    <w:basedOn w:val="Normal"/>
    <w:link w:val="BalloonTextChar"/>
    <w:uiPriority w:val="99"/>
    <w:semiHidden/>
    <w:unhideWhenUsed/>
    <w:rsid w:val="000E5C0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E5C0E"/>
    <w:rPr>
      <w:rFonts w:ascii="Tahoma" w:hAnsi="Tahoma" w:cs="Tahoma"/>
      <w:sz w:val="16"/>
      <w:szCs w:val="16"/>
    </w:rPr>
  </w:style>
  <w:style w:type="paragraph" w:styleId="Header">
    <w:name w:val="header"/>
    <w:basedOn w:val="Normal"/>
    <w:link w:val="HeaderChar"/>
    <w:uiPriority w:val="99"/>
    <w:unhideWhenUsed/>
    <w:rsid w:val="000A17B2"/>
    <w:pPr>
      <w:tabs>
        <w:tab w:val="center" w:pos="4536"/>
        <w:tab w:val="right" w:pos="9072"/>
      </w:tabs>
      <w:spacing w:after="0" w:line="240" w:lineRule="auto"/>
    </w:pPr>
  </w:style>
  <w:style w:type="character" w:customStyle="1" w:styleId="HeaderChar">
    <w:name w:val="Header Char"/>
    <w:basedOn w:val="DefaultParagraphFont"/>
    <w:link w:val="Header"/>
    <w:uiPriority w:val="99"/>
    <w:rsid w:val="000A17B2"/>
  </w:style>
  <w:style w:type="paragraph" w:styleId="Footer">
    <w:name w:val="footer"/>
    <w:basedOn w:val="Normal"/>
    <w:link w:val="FooterChar"/>
    <w:uiPriority w:val="99"/>
    <w:unhideWhenUsed/>
    <w:rsid w:val="000A17B2"/>
    <w:pPr>
      <w:tabs>
        <w:tab w:val="center" w:pos="4536"/>
        <w:tab w:val="right" w:pos="9072"/>
      </w:tabs>
      <w:spacing w:after="0" w:line="240" w:lineRule="auto"/>
    </w:pPr>
  </w:style>
  <w:style w:type="character" w:customStyle="1" w:styleId="FooterChar">
    <w:name w:val="Footer Char"/>
    <w:basedOn w:val="DefaultParagraphFont"/>
    <w:link w:val="Footer"/>
    <w:uiPriority w:val="99"/>
    <w:rsid w:val="000A17B2"/>
  </w:style>
  <w:style w:type="table" w:styleId="LightShading-Accent1">
    <w:name w:val="Light Shading Accent 1"/>
    <w:basedOn w:val="TableNormal"/>
    <w:uiPriority w:val="60"/>
    <w:rsid w:val="007235BD"/>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Hyperlink">
    <w:name w:val="Hyperlink"/>
    <w:basedOn w:val="DefaultParagraphFont"/>
    <w:uiPriority w:val="99"/>
    <w:unhideWhenUsed/>
    <w:rsid w:val="00304F49"/>
    <w:rPr>
      <w:color w:val="0000FF" w:themeColor="hyperlink"/>
      <w:u w:val="single"/>
    </w:rPr>
  </w:style>
  <w:style w:type="paragraph" w:styleId="NormalWeb">
    <w:name w:val="Normal (Web)"/>
    <w:basedOn w:val="Normal"/>
    <w:uiPriority w:val="99"/>
    <w:unhideWhenUsed/>
    <w:rsid w:val="00FE685C"/>
    <w:pPr>
      <w:spacing w:before="100" w:beforeAutospacing="1" w:after="100" w:afterAutospacing="1" w:line="240" w:lineRule="auto"/>
    </w:pPr>
    <w:rPr>
      <w:rFonts w:ascii="Times New Roman" w:eastAsiaTheme="minorEastAsia" w:hAnsi="Times New Roman" w:cs="Times New Roman"/>
      <w:szCs w:val="24"/>
      <w:lang w:eastAsia="de-DE"/>
    </w:rPr>
  </w:style>
  <w:style w:type="paragraph" w:styleId="FootnoteText">
    <w:name w:val="footnote text"/>
    <w:basedOn w:val="Normal"/>
    <w:link w:val="FootnoteTextChar"/>
    <w:uiPriority w:val="99"/>
    <w:unhideWhenUsed/>
    <w:rsid w:val="000A7AAB"/>
    <w:pPr>
      <w:spacing w:after="0" w:line="240" w:lineRule="auto"/>
    </w:pPr>
    <w:rPr>
      <w:sz w:val="20"/>
      <w:szCs w:val="20"/>
    </w:rPr>
  </w:style>
  <w:style w:type="character" w:customStyle="1" w:styleId="FootnoteTextChar">
    <w:name w:val="Footnote Text Char"/>
    <w:basedOn w:val="DefaultParagraphFont"/>
    <w:link w:val="FootnoteText"/>
    <w:uiPriority w:val="99"/>
    <w:rsid w:val="000A7AAB"/>
    <w:rPr>
      <w:sz w:val="20"/>
      <w:szCs w:val="20"/>
    </w:rPr>
  </w:style>
  <w:style w:type="character" w:styleId="FootnoteReference">
    <w:name w:val="footnote reference"/>
    <w:basedOn w:val="DefaultParagraphFont"/>
    <w:uiPriority w:val="99"/>
    <w:unhideWhenUsed/>
    <w:rsid w:val="000A7AAB"/>
    <w:rPr>
      <w:vertAlign w:val="superscript"/>
    </w:rPr>
  </w:style>
  <w:style w:type="character" w:customStyle="1" w:styleId="Heading1Char">
    <w:name w:val="Heading 1 Char"/>
    <w:basedOn w:val="DefaultParagraphFont"/>
    <w:link w:val="Heading1"/>
    <w:uiPriority w:val="9"/>
    <w:rsid w:val="00324443"/>
    <w:rPr>
      <w:rFonts w:asciiTheme="majorHAnsi" w:eastAsiaTheme="majorEastAsia" w:hAnsiTheme="majorHAnsi" w:cstheme="majorBidi"/>
      <w:b/>
      <w:bCs/>
      <w:color w:val="345A8A" w:themeColor="accent1" w:themeShade="B5"/>
      <w:sz w:val="32"/>
      <w:szCs w:val="32"/>
      <w:lang w:val="en-US"/>
    </w:rPr>
  </w:style>
  <w:style w:type="character" w:customStyle="1" w:styleId="Heading2Char">
    <w:name w:val="Heading 2 Char"/>
    <w:basedOn w:val="DefaultParagraphFont"/>
    <w:link w:val="Heading2"/>
    <w:uiPriority w:val="9"/>
    <w:rsid w:val="001062E4"/>
    <w:rPr>
      <w:rFonts w:ascii="Palatino Linotype" w:eastAsiaTheme="majorEastAsia" w:hAnsi="Palatino Linotype" w:cstheme="majorBidi"/>
      <w:b/>
      <w:bCs/>
      <w:color w:val="4F81BD" w:themeColor="accent1"/>
      <w:sz w:val="26"/>
      <w:szCs w:val="26"/>
      <w:lang w:val="en-US"/>
    </w:rPr>
  </w:style>
  <w:style w:type="character" w:customStyle="1" w:styleId="Heading3Char">
    <w:name w:val="Heading 3 Char"/>
    <w:basedOn w:val="DefaultParagraphFont"/>
    <w:link w:val="Heading3"/>
    <w:uiPriority w:val="9"/>
    <w:rsid w:val="001A1113"/>
    <w:rPr>
      <w:rFonts w:ascii="Palatino Linotype" w:eastAsiaTheme="majorEastAsia" w:hAnsi="Palatino Linotype" w:cstheme="majorBidi"/>
      <w:b/>
      <w:bCs/>
      <w:color w:val="4F81BD" w:themeColor="accent1"/>
      <w:sz w:val="24"/>
      <w:lang w:val="en-US"/>
    </w:rPr>
  </w:style>
  <w:style w:type="character" w:customStyle="1" w:styleId="Heading4Char">
    <w:name w:val="Heading 4 Char"/>
    <w:basedOn w:val="DefaultParagraphFont"/>
    <w:link w:val="Heading4"/>
    <w:uiPriority w:val="9"/>
    <w:rsid w:val="00324443"/>
    <w:rPr>
      <w:rFonts w:asciiTheme="majorHAnsi" w:eastAsiaTheme="majorEastAsia" w:hAnsiTheme="majorHAnsi" w:cstheme="majorBidi"/>
      <w:b/>
      <w:bCs/>
      <w:i/>
      <w:iCs/>
      <w:color w:val="4F81BD" w:themeColor="accent1"/>
      <w:lang w:val="en-US"/>
    </w:rPr>
  </w:style>
  <w:style w:type="character" w:customStyle="1" w:styleId="Heading5Char">
    <w:name w:val="Heading 5 Char"/>
    <w:basedOn w:val="DefaultParagraphFont"/>
    <w:link w:val="Heading5"/>
    <w:uiPriority w:val="9"/>
    <w:semiHidden/>
    <w:rsid w:val="00324443"/>
    <w:rPr>
      <w:rFonts w:asciiTheme="majorHAnsi" w:eastAsiaTheme="majorEastAsia" w:hAnsiTheme="majorHAnsi" w:cstheme="majorBidi"/>
      <w:color w:val="243F60" w:themeColor="accent1" w:themeShade="7F"/>
      <w:lang w:val="en-US"/>
    </w:rPr>
  </w:style>
  <w:style w:type="character" w:customStyle="1" w:styleId="Heading6Char">
    <w:name w:val="Heading 6 Char"/>
    <w:basedOn w:val="DefaultParagraphFont"/>
    <w:link w:val="Heading6"/>
    <w:uiPriority w:val="9"/>
    <w:semiHidden/>
    <w:rsid w:val="00324443"/>
    <w:rPr>
      <w:rFonts w:asciiTheme="majorHAnsi" w:eastAsiaTheme="majorEastAsia" w:hAnsiTheme="majorHAnsi" w:cstheme="majorBidi"/>
      <w:i/>
      <w:iCs/>
      <w:color w:val="243F60" w:themeColor="accent1" w:themeShade="7F"/>
      <w:lang w:val="en-US"/>
    </w:rPr>
  </w:style>
  <w:style w:type="character" w:customStyle="1" w:styleId="Heading7Char">
    <w:name w:val="Heading 7 Char"/>
    <w:basedOn w:val="DefaultParagraphFont"/>
    <w:link w:val="Heading7"/>
    <w:uiPriority w:val="9"/>
    <w:semiHidden/>
    <w:rsid w:val="00324443"/>
    <w:rPr>
      <w:rFonts w:asciiTheme="majorHAnsi" w:eastAsiaTheme="majorEastAsia" w:hAnsiTheme="majorHAnsi" w:cstheme="majorBidi"/>
      <w:i/>
      <w:iCs/>
      <w:color w:val="404040" w:themeColor="text1" w:themeTint="BF"/>
      <w:lang w:val="en-US"/>
    </w:rPr>
  </w:style>
  <w:style w:type="character" w:customStyle="1" w:styleId="Heading8Char">
    <w:name w:val="Heading 8 Char"/>
    <w:basedOn w:val="DefaultParagraphFont"/>
    <w:link w:val="Heading8"/>
    <w:uiPriority w:val="9"/>
    <w:semiHidden/>
    <w:rsid w:val="00324443"/>
    <w:rPr>
      <w:rFonts w:asciiTheme="majorHAnsi" w:eastAsiaTheme="majorEastAsia" w:hAnsiTheme="majorHAnsi" w:cstheme="majorBidi"/>
      <w:color w:val="404040" w:themeColor="text1" w:themeTint="BF"/>
      <w:sz w:val="20"/>
      <w:szCs w:val="20"/>
      <w:lang w:val="en-US"/>
    </w:rPr>
  </w:style>
  <w:style w:type="character" w:customStyle="1" w:styleId="Heading9Char">
    <w:name w:val="Heading 9 Char"/>
    <w:basedOn w:val="DefaultParagraphFont"/>
    <w:link w:val="Heading9"/>
    <w:uiPriority w:val="9"/>
    <w:semiHidden/>
    <w:rsid w:val="00324443"/>
    <w:rPr>
      <w:rFonts w:asciiTheme="majorHAnsi" w:eastAsiaTheme="majorEastAsia" w:hAnsiTheme="majorHAnsi" w:cstheme="majorBidi"/>
      <w:i/>
      <w:iCs/>
      <w:color w:val="404040" w:themeColor="text1" w:themeTint="BF"/>
      <w:sz w:val="20"/>
      <w:szCs w:val="20"/>
      <w:lang w:val="en-US"/>
    </w:rPr>
  </w:style>
  <w:style w:type="paragraph" w:styleId="Title">
    <w:name w:val="Title"/>
    <w:basedOn w:val="Normal"/>
    <w:next w:val="Normal"/>
    <w:link w:val="TitleChar"/>
    <w:uiPriority w:val="10"/>
    <w:qFormat/>
    <w:rsid w:val="00D53AE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D53AEF"/>
    <w:rPr>
      <w:rFonts w:asciiTheme="majorHAnsi" w:eastAsiaTheme="majorEastAsia" w:hAnsiTheme="majorHAnsi" w:cstheme="majorBidi"/>
      <w:color w:val="17365D" w:themeColor="text2" w:themeShade="BF"/>
      <w:spacing w:val="5"/>
      <w:kern w:val="28"/>
      <w:sz w:val="52"/>
      <w:szCs w:val="52"/>
      <w:lang w:val="en-US"/>
    </w:rPr>
  </w:style>
  <w:style w:type="paragraph" w:styleId="Subtitle">
    <w:name w:val="Subtitle"/>
    <w:basedOn w:val="Normal"/>
    <w:next w:val="Normal"/>
    <w:link w:val="SubtitleChar"/>
    <w:uiPriority w:val="11"/>
    <w:qFormat/>
    <w:rsid w:val="00D53AEF"/>
    <w:pPr>
      <w:numPr>
        <w:ilvl w:val="1"/>
      </w:numPr>
    </w:pPr>
    <w:rPr>
      <w:rFonts w:asciiTheme="majorHAnsi" w:eastAsiaTheme="majorEastAsia" w:hAnsiTheme="majorHAnsi" w:cstheme="majorBidi"/>
      <w:i/>
      <w:iCs/>
      <w:color w:val="4F81BD" w:themeColor="accent1"/>
      <w:spacing w:val="15"/>
      <w:szCs w:val="24"/>
    </w:rPr>
  </w:style>
  <w:style w:type="character" w:customStyle="1" w:styleId="SubtitleChar">
    <w:name w:val="Subtitle Char"/>
    <w:basedOn w:val="DefaultParagraphFont"/>
    <w:link w:val="Subtitle"/>
    <w:uiPriority w:val="11"/>
    <w:rsid w:val="00D53AEF"/>
    <w:rPr>
      <w:rFonts w:asciiTheme="majorHAnsi" w:eastAsiaTheme="majorEastAsia" w:hAnsiTheme="majorHAnsi" w:cstheme="majorBidi"/>
      <w:i/>
      <w:iCs/>
      <w:color w:val="4F81BD" w:themeColor="accent1"/>
      <w:spacing w:val="15"/>
      <w:sz w:val="24"/>
      <w:szCs w:val="24"/>
      <w:lang w:val="en-US"/>
    </w:rPr>
  </w:style>
  <w:style w:type="paragraph" w:styleId="EndnoteText">
    <w:name w:val="endnote text"/>
    <w:basedOn w:val="Normal"/>
    <w:link w:val="EndnoteTextChar"/>
    <w:uiPriority w:val="99"/>
    <w:unhideWhenUsed/>
    <w:rsid w:val="00835D3D"/>
    <w:pPr>
      <w:spacing w:after="0" w:line="240" w:lineRule="auto"/>
    </w:pPr>
    <w:rPr>
      <w:szCs w:val="24"/>
    </w:rPr>
  </w:style>
  <w:style w:type="character" w:customStyle="1" w:styleId="EndnoteTextChar">
    <w:name w:val="Endnote Text Char"/>
    <w:basedOn w:val="DefaultParagraphFont"/>
    <w:link w:val="EndnoteText"/>
    <w:uiPriority w:val="99"/>
    <w:rsid w:val="00835D3D"/>
    <w:rPr>
      <w:sz w:val="24"/>
      <w:szCs w:val="24"/>
      <w:lang w:val="en-US"/>
    </w:rPr>
  </w:style>
  <w:style w:type="character" w:styleId="EndnoteReference">
    <w:name w:val="endnote reference"/>
    <w:basedOn w:val="DefaultParagraphFont"/>
    <w:uiPriority w:val="99"/>
    <w:unhideWhenUsed/>
    <w:rsid w:val="00835D3D"/>
    <w:rPr>
      <w:vertAlign w:val="superscript"/>
    </w:rPr>
  </w:style>
  <w:style w:type="table" w:styleId="LightShading">
    <w:name w:val="Light Shading"/>
    <w:basedOn w:val="TableNormal"/>
    <w:uiPriority w:val="60"/>
    <w:rsid w:val="00E423CB"/>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IntenseEmphasis">
    <w:name w:val="Intense Emphasis"/>
    <w:basedOn w:val="DefaultParagraphFont"/>
    <w:uiPriority w:val="21"/>
    <w:qFormat/>
    <w:rsid w:val="001054B0"/>
    <w:rPr>
      <w:b/>
      <w:bCs/>
      <w:i/>
      <w:iCs/>
      <w:color w:val="4F81BD" w:themeColor="accent1"/>
    </w:rPr>
  </w:style>
  <w:style w:type="character" w:styleId="PlaceholderText">
    <w:name w:val="Placeholder Text"/>
    <w:basedOn w:val="DefaultParagraphFont"/>
    <w:uiPriority w:val="99"/>
    <w:semiHidden/>
    <w:rsid w:val="000F42AF"/>
    <w:rPr>
      <w:color w:val="808080"/>
    </w:rPr>
  </w:style>
  <w:style w:type="paragraph" w:styleId="Bibliography">
    <w:name w:val="Bibliography"/>
    <w:basedOn w:val="Normal"/>
    <w:next w:val="Normal"/>
    <w:uiPriority w:val="37"/>
    <w:unhideWhenUsed/>
    <w:rsid w:val="00BC21F7"/>
    <w:pPr>
      <w:spacing w:after="0" w:line="240" w:lineRule="auto"/>
      <w:ind w:left="720" w:hanging="720"/>
    </w:pPr>
  </w:style>
  <w:style w:type="paragraph" w:customStyle="1" w:styleId="EndNoteBibliographyTitle">
    <w:name w:val="EndNote Bibliography Title"/>
    <w:basedOn w:val="Normal"/>
    <w:rsid w:val="00F32283"/>
    <w:pPr>
      <w:spacing w:after="0"/>
      <w:jc w:val="center"/>
    </w:pPr>
  </w:style>
  <w:style w:type="paragraph" w:customStyle="1" w:styleId="EndNoteBibliography">
    <w:name w:val="EndNote Bibliography"/>
    <w:basedOn w:val="Normal"/>
    <w:rsid w:val="00F32283"/>
    <w:pPr>
      <w:spacing w:line="240" w:lineRule="auto"/>
    </w:pPr>
  </w:style>
  <w:style w:type="paragraph" w:styleId="TableofFigures">
    <w:name w:val="table of figures"/>
    <w:basedOn w:val="Normal"/>
    <w:next w:val="Normal"/>
    <w:autoRedefine/>
    <w:uiPriority w:val="99"/>
    <w:unhideWhenUsed/>
    <w:rsid w:val="00B13804"/>
    <w:pPr>
      <w:spacing w:after="0"/>
      <w:ind w:left="480" w:hanging="480"/>
      <w:jc w:val="both"/>
    </w:pPr>
    <w:rPr>
      <w:smallCaps/>
      <w:sz w:val="20"/>
      <w:szCs w:val="20"/>
    </w:rPr>
  </w:style>
  <w:style w:type="paragraph" w:styleId="TOC1">
    <w:name w:val="toc 1"/>
    <w:basedOn w:val="Normal"/>
    <w:next w:val="Normal"/>
    <w:autoRedefine/>
    <w:uiPriority w:val="39"/>
    <w:unhideWhenUsed/>
    <w:rsid w:val="009F284B"/>
    <w:pPr>
      <w:spacing w:before="120" w:after="0"/>
    </w:pPr>
    <w:rPr>
      <w:rFonts w:asciiTheme="minorHAnsi" w:hAnsiTheme="minorHAnsi"/>
      <w:b/>
      <w:sz w:val="22"/>
    </w:rPr>
  </w:style>
  <w:style w:type="paragraph" w:styleId="TOC2">
    <w:name w:val="toc 2"/>
    <w:basedOn w:val="Normal"/>
    <w:next w:val="Normal"/>
    <w:autoRedefine/>
    <w:uiPriority w:val="39"/>
    <w:unhideWhenUsed/>
    <w:rsid w:val="008E0751"/>
    <w:pPr>
      <w:spacing w:after="0"/>
      <w:ind w:left="240"/>
    </w:pPr>
    <w:rPr>
      <w:i/>
    </w:rPr>
  </w:style>
  <w:style w:type="paragraph" w:styleId="TOC3">
    <w:name w:val="toc 3"/>
    <w:basedOn w:val="Normal"/>
    <w:next w:val="Normal"/>
    <w:autoRedefine/>
    <w:uiPriority w:val="39"/>
    <w:unhideWhenUsed/>
    <w:rsid w:val="009F284B"/>
    <w:pPr>
      <w:spacing w:after="0"/>
      <w:ind w:left="480"/>
    </w:pPr>
    <w:rPr>
      <w:rFonts w:asciiTheme="minorHAnsi" w:hAnsiTheme="minorHAnsi"/>
      <w:sz w:val="22"/>
    </w:rPr>
  </w:style>
  <w:style w:type="paragraph" w:styleId="TOC4">
    <w:name w:val="toc 4"/>
    <w:basedOn w:val="Normal"/>
    <w:next w:val="Normal"/>
    <w:autoRedefine/>
    <w:uiPriority w:val="39"/>
    <w:unhideWhenUsed/>
    <w:rsid w:val="009F284B"/>
    <w:pPr>
      <w:spacing w:after="0"/>
      <w:ind w:left="720"/>
    </w:pPr>
    <w:rPr>
      <w:rFonts w:asciiTheme="minorHAnsi" w:hAnsiTheme="minorHAnsi"/>
      <w:sz w:val="20"/>
      <w:szCs w:val="20"/>
    </w:rPr>
  </w:style>
  <w:style w:type="paragraph" w:styleId="TOC5">
    <w:name w:val="toc 5"/>
    <w:basedOn w:val="Normal"/>
    <w:next w:val="Normal"/>
    <w:autoRedefine/>
    <w:uiPriority w:val="39"/>
    <w:unhideWhenUsed/>
    <w:rsid w:val="009F284B"/>
    <w:pPr>
      <w:spacing w:after="0"/>
      <w:ind w:left="960"/>
    </w:pPr>
    <w:rPr>
      <w:rFonts w:asciiTheme="minorHAnsi" w:hAnsiTheme="minorHAnsi"/>
      <w:sz w:val="20"/>
      <w:szCs w:val="20"/>
    </w:rPr>
  </w:style>
  <w:style w:type="paragraph" w:styleId="TOC6">
    <w:name w:val="toc 6"/>
    <w:basedOn w:val="Normal"/>
    <w:next w:val="Normal"/>
    <w:autoRedefine/>
    <w:uiPriority w:val="39"/>
    <w:unhideWhenUsed/>
    <w:rsid w:val="009F284B"/>
    <w:pPr>
      <w:spacing w:after="0"/>
      <w:ind w:left="1200"/>
    </w:pPr>
    <w:rPr>
      <w:rFonts w:asciiTheme="minorHAnsi" w:hAnsiTheme="minorHAnsi"/>
      <w:sz w:val="20"/>
      <w:szCs w:val="20"/>
    </w:rPr>
  </w:style>
  <w:style w:type="paragraph" w:styleId="TOC7">
    <w:name w:val="toc 7"/>
    <w:basedOn w:val="Normal"/>
    <w:next w:val="Normal"/>
    <w:autoRedefine/>
    <w:uiPriority w:val="39"/>
    <w:unhideWhenUsed/>
    <w:rsid w:val="009F284B"/>
    <w:pPr>
      <w:spacing w:after="0"/>
      <w:ind w:left="1440"/>
    </w:pPr>
    <w:rPr>
      <w:rFonts w:asciiTheme="minorHAnsi" w:hAnsiTheme="minorHAnsi"/>
      <w:sz w:val="20"/>
      <w:szCs w:val="20"/>
    </w:rPr>
  </w:style>
  <w:style w:type="paragraph" w:styleId="TOC8">
    <w:name w:val="toc 8"/>
    <w:basedOn w:val="Normal"/>
    <w:next w:val="Normal"/>
    <w:autoRedefine/>
    <w:uiPriority w:val="39"/>
    <w:unhideWhenUsed/>
    <w:rsid w:val="009F284B"/>
    <w:pPr>
      <w:spacing w:after="0"/>
      <w:ind w:left="1680"/>
    </w:pPr>
    <w:rPr>
      <w:rFonts w:asciiTheme="minorHAnsi" w:hAnsiTheme="minorHAnsi"/>
      <w:sz w:val="20"/>
      <w:szCs w:val="20"/>
    </w:rPr>
  </w:style>
  <w:style w:type="paragraph" w:styleId="TOC9">
    <w:name w:val="toc 9"/>
    <w:basedOn w:val="Normal"/>
    <w:next w:val="Normal"/>
    <w:autoRedefine/>
    <w:uiPriority w:val="39"/>
    <w:unhideWhenUsed/>
    <w:rsid w:val="009F284B"/>
    <w:pPr>
      <w:spacing w:after="0"/>
      <w:ind w:left="1920"/>
    </w:pPr>
    <w:rPr>
      <w:rFonts w:asciiTheme="minorHAnsi" w:hAnsiTheme="minorHAnsi"/>
      <w:sz w:val="20"/>
      <w:szCs w:val="20"/>
    </w:rPr>
  </w:style>
  <w:style w:type="paragraph" w:styleId="TOCHeading">
    <w:name w:val="TOC Heading"/>
    <w:basedOn w:val="Heading1"/>
    <w:next w:val="Normal"/>
    <w:uiPriority w:val="39"/>
    <w:unhideWhenUsed/>
    <w:qFormat/>
    <w:rsid w:val="00BC7BB6"/>
    <w:pPr>
      <w:numPr>
        <w:numId w:val="0"/>
      </w:numPr>
      <w:outlineLvl w:val="9"/>
    </w:pPr>
    <w:rPr>
      <w:color w:val="365F91" w:themeColor="accent1" w:themeShade="BF"/>
      <w:sz w:val="28"/>
      <w:szCs w:val="28"/>
    </w:rPr>
  </w:style>
  <w:style w:type="character" w:styleId="PageNumber">
    <w:name w:val="page number"/>
    <w:basedOn w:val="DefaultParagraphFont"/>
    <w:uiPriority w:val="99"/>
    <w:semiHidden/>
    <w:unhideWhenUsed/>
    <w:rsid w:val="00814023"/>
  </w:style>
  <w:style w:type="character" w:styleId="CommentReference">
    <w:name w:val="annotation reference"/>
    <w:basedOn w:val="DefaultParagraphFont"/>
    <w:uiPriority w:val="99"/>
    <w:semiHidden/>
    <w:unhideWhenUsed/>
    <w:rsid w:val="00C75217"/>
    <w:rPr>
      <w:sz w:val="18"/>
      <w:szCs w:val="18"/>
    </w:rPr>
  </w:style>
  <w:style w:type="paragraph" w:styleId="CommentText">
    <w:name w:val="annotation text"/>
    <w:basedOn w:val="Normal"/>
    <w:link w:val="CommentTextChar"/>
    <w:uiPriority w:val="99"/>
    <w:semiHidden/>
    <w:unhideWhenUsed/>
    <w:rsid w:val="00C75217"/>
    <w:pPr>
      <w:spacing w:line="240" w:lineRule="auto"/>
    </w:pPr>
    <w:rPr>
      <w:szCs w:val="24"/>
    </w:rPr>
  </w:style>
  <w:style w:type="character" w:customStyle="1" w:styleId="CommentTextChar">
    <w:name w:val="Comment Text Char"/>
    <w:basedOn w:val="DefaultParagraphFont"/>
    <w:link w:val="CommentText"/>
    <w:uiPriority w:val="99"/>
    <w:semiHidden/>
    <w:rsid w:val="00C75217"/>
    <w:rPr>
      <w:rFonts w:ascii="Palatino Linotype" w:hAnsi="Palatino Linotype"/>
      <w:sz w:val="24"/>
      <w:szCs w:val="24"/>
      <w:lang w:val="en-US"/>
    </w:rPr>
  </w:style>
  <w:style w:type="paragraph" w:styleId="CommentSubject">
    <w:name w:val="annotation subject"/>
    <w:basedOn w:val="CommentText"/>
    <w:next w:val="CommentText"/>
    <w:link w:val="CommentSubjectChar"/>
    <w:uiPriority w:val="99"/>
    <w:semiHidden/>
    <w:unhideWhenUsed/>
    <w:rsid w:val="00C75217"/>
    <w:rPr>
      <w:b/>
      <w:bCs/>
      <w:sz w:val="20"/>
      <w:szCs w:val="20"/>
    </w:rPr>
  </w:style>
  <w:style w:type="character" w:customStyle="1" w:styleId="CommentSubjectChar">
    <w:name w:val="Comment Subject Char"/>
    <w:basedOn w:val="CommentTextChar"/>
    <w:link w:val="CommentSubject"/>
    <w:uiPriority w:val="99"/>
    <w:semiHidden/>
    <w:rsid w:val="00C75217"/>
    <w:rPr>
      <w:rFonts w:ascii="Palatino Linotype" w:hAnsi="Palatino Linotype"/>
      <w:b/>
      <w:bCs/>
      <w:sz w:val="20"/>
      <w:szCs w:val="20"/>
      <w:lang w:val="en-US"/>
    </w:rPr>
  </w:style>
  <w:style w:type="paragraph" w:styleId="Revision">
    <w:name w:val="Revision"/>
    <w:hidden/>
    <w:uiPriority w:val="99"/>
    <w:semiHidden/>
    <w:rsid w:val="0003192E"/>
    <w:pPr>
      <w:spacing w:after="0" w:line="240" w:lineRule="auto"/>
    </w:pPr>
    <w:rPr>
      <w:rFonts w:ascii="Palatino Linotype" w:hAnsi="Palatino Linotype"/>
      <w:sz w:val="24"/>
      <w:lang w:val="en-US"/>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D0D31"/>
    <w:rPr>
      <w:rFonts w:ascii="Palatino Linotype" w:hAnsi="Palatino Linotype"/>
      <w:sz w:val="24"/>
      <w:lang w:val="en-US"/>
    </w:rPr>
  </w:style>
  <w:style w:type="paragraph" w:styleId="Heading1">
    <w:name w:val="heading 1"/>
    <w:basedOn w:val="Normal"/>
    <w:next w:val="Normal"/>
    <w:link w:val="Heading1Char"/>
    <w:uiPriority w:val="9"/>
    <w:qFormat/>
    <w:rsid w:val="00324443"/>
    <w:pPr>
      <w:keepNext/>
      <w:keepLines/>
      <w:numPr>
        <w:numId w:val="12"/>
      </w:numPr>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autoRedefine/>
    <w:uiPriority w:val="9"/>
    <w:unhideWhenUsed/>
    <w:qFormat/>
    <w:rsid w:val="001062E4"/>
    <w:pPr>
      <w:keepNext/>
      <w:keepLines/>
      <w:numPr>
        <w:ilvl w:val="1"/>
        <w:numId w:val="12"/>
      </w:numPr>
      <w:spacing w:before="200" w:after="0" w:line="360" w:lineRule="auto"/>
      <w:ind w:left="578" w:hanging="578"/>
      <w:outlineLvl w:val="1"/>
    </w:pPr>
    <w:rPr>
      <w:rFonts w:eastAsiaTheme="majorEastAsia" w:cstheme="majorBidi"/>
      <w:b/>
      <w:bCs/>
      <w:color w:val="4F81BD" w:themeColor="accent1"/>
      <w:sz w:val="26"/>
      <w:szCs w:val="26"/>
    </w:rPr>
  </w:style>
  <w:style w:type="paragraph" w:styleId="Heading3">
    <w:name w:val="heading 3"/>
    <w:basedOn w:val="Normal"/>
    <w:next w:val="Normal"/>
    <w:link w:val="Heading3Char"/>
    <w:autoRedefine/>
    <w:uiPriority w:val="9"/>
    <w:unhideWhenUsed/>
    <w:qFormat/>
    <w:rsid w:val="001A1113"/>
    <w:pPr>
      <w:keepNext/>
      <w:keepLines/>
      <w:numPr>
        <w:ilvl w:val="2"/>
        <w:numId w:val="12"/>
      </w:numPr>
      <w:spacing w:before="200" w:after="0" w:line="360" w:lineRule="auto"/>
      <w:outlineLvl w:val="2"/>
    </w:pPr>
    <w:rPr>
      <w:rFonts w:eastAsiaTheme="majorEastAsia" w:cstheme="majorBidi"/>
      <w:b/>
      <w:bCs/>
      <w:color w:val="4F81BD" w:themeColor="accent1"/>
    </w:rPr>
  </w:style>
  <w:style w:type="paragraph" w:styleId="Heading4">
    <w:name w:val="heading 4"/>
    <w:basedOn w:val="Normal"/>
    <w:next w:val="Normal"/>
    <w:link w:val="Heading4Char"/>
    <w:uiPriority w:val="9"/>
    <w:unhideWhenUsed/>
    <w:qFormat/>
    <w:rsid w:val="00324443"/>
    <w:pPr>
      <w:keepNext/>
      <w:keepLines/>
      <w:numPr>
        <w:ilvl w:val="3"/>
        <w:numId w:val="12"/>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324443"/>
    <w:pPr>
      <w:keepNext/>
      <w:keepLines/>
      <w:numPr>
        <w:ilvl w:val="4"/>
        <w:numId w:val="12"/>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324443"/>
    <w:pPr>
      <w:keepNext/>
      <w:keepLines/>
      <w:numPr>
        <w:ilvl w:val="5"/>
        <w:numId w:val="12"/>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324443"/>
    <w:pPr>
      <w:keepNext/>
      <w:keepLines/>
      <w:numPr>
        <w:ilvl w:val="6"/>
        <w:numId w:val="12"/>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324443"/>
    <w:pPr>
      <w:keepNext/>
      <w:keepLines/>
      <w:numPr>
        <w:ilvl w:val="7"/>
        <w:numId w:val="12"/>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324443"/>
    <w:pPr>
      <w:keepNext/>
      <w:keepLines/>
      <w:numPr>
        <w:ilvl w:val="8"/>
        <w:numId w:val="1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51A1A"/>
    <w:pPr>
      <w:ind w:left="720"/>
      <w:contextualSpacing/>
    </w:pPr>
  </w:style>
  <w:style w:type="table" w:styleId="TableGrid">
    <w:name w:val="Table Grid"/>
    <w:basedOn w:val="TableNormal"/>
    <w:uiPriority w:val="59"/>
    <w:rsid w:val="00DA25C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autoRedefine/>
    <w:uiPriority w:val="35"/>
    <w:unhideWhenUsed/>
    <w:qFormat/>
    <w:rsid w:val="00DC102A"/>
    <w:pPr>
      <w:spacing w:after="360" w:line="240" w:lineRule="auto"/>
    </w:pPr>
    <w:rPr>
      <w:b/>
      <w:bCs/>
      <w:color w:val="4F81BD" w:themeColor="accent1"/>
      <w:sz w:val="18"/>
      <w:szCs w:val="18"/>
    </w:rPr>
  </w:style>
  <w:style w:type="paragraph" w:styleId="BalloonText">
    <w:name w:val="Balloon Text"/>
    <w:basedOn w:val="Normal"/>
    <w:link w:val="BalloonTextChar"/>
    <w:uiPriority w:val="99"/>
    <w:semiHidden/>
    <w:unhideWhenUsed/>
    <w:rsid w:val="000E5C0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E5C0E"/>
    <w:rPr>
      <w:rFonts w:ascii="Tahoma" w:hAnsi="Tahoma" w:cs="Tahoma"/>
      <w:sz w:val="16"/>
      <w:szCs w:val="16"/>
    </w:rPr>
  </w:style>
  <w:style w:type="paragraph" w:styleId="Header">
    <w:name w:val="header"/>
    <w:basedOn w:val="Normal"/>
    <w:link w:val="HeaderChar"/>
    <w:uiPriority w:val="99"/>
    <w:unhideWhenUsed/>
    <w:rsid w:val="000A17B2"/>
    <w:pPr>
      <w:tabs>
        <w:tab w:val="center" w:pos="4536"/>
        <w:tab w:val="right" w:pos="9072"/>
      </w:tabs>
      <w:spacing w:after="0" w:line="240" w:lineRule="auto"/>
    </w:pPr>
  </w:style>
  <w:style w:type="character" w:customStyle="1" w:styleId="HeaderChar">
    <w:name w:val="Header Char"/>
    <w:basedOn w:val="DefaultParagraphFont"/>
    <w:link w:val="Header"/>
    <w:uiPriority w:val="99"/>
    <w:rsid w:val="000A17B2"/>
  </w:style>
  <w:style w:type="paragraph" w:styleId="Footer">
    <w:name w:val="footer"/>
    <w:basedOn w:val="Normal"/>
    <w:link w:val="FooterChar"/>
    <w:uiPriority w:val="99"/>
    <w:unhideWhenUsed/>
    <w:rsid w:val="000A17B2"/>
    <w:pPr>
      <w:tabs>
        <w:tab w:val="center" w:pos="4536"/>
        <w:tab w:val="right" w:pos="9072"/>
      </w:tabs>
      <w:spacing w:after="0" w:line="240" w:lineRule="auto"/>
    </w:pPr>
  </w:style>
  <w:style w:type="character" w:customStyle="1" w:styleId="FooterChar">
    <w:name w:val="Footer Char"/>
    <w:basedOn w:val="DefaultParagraphFont"/>
    <w:link w:val="Footer"/>
    <w:uiPriority w:val="99"/>
    <w:rsid w:val="000A17B2"/>
  </w:style>
  <w:style w:type="table" w:styleId="LightShading-Accent1">
    <w:name w:val="Light Shading Accent 1"/>
    <w:basedOn w:val="TableNormal"/>
    <w:uiPriority w:val="60"/>
    <w:rsid w:val="007235BD"/>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Hyperlink">
    <w:name w:val="Hyperlink"/>
    <w:basedOn w:val="DefaultParagraphFont"/>
    <w:uiPriority w:val="99"/>
    <w:unhideWhenUsed/>
    <w:rsid w:val="00304F49"/>
    <w:rPr>
      <w:color w:val="0000FF" w:themeColor="hyperlink"/>
      <w:u w:val="single"/>
    </w:rPr>
  </w:style>
  <w:style w:type="paragraph" w:styleId="NormalWeb">
    <w:name w:val="Normal (Web)"/>
    <w:basedOn w:val="Normal"/>
    <w:uiPriority w:val="99"/>
    <w:unhideWhenUsed/>
    <w:rsid w:val="00FE685C"/>
    <w:pPr>
      <w:spacing w:before="100" w:beforeAutospacing="1" w:after="100" w:afterAutospacing="1" w:line="240" w:lineRule="auto"/>
    </w:pPr>
    <w:rPr>
      <w:rFonts w:ascii="Times New Roman" w:eastAsiaTheme="minorEastAsia" w:hAnsi="Times New Roman" w:cs="Times New Roman"/>
      <w:szCs w:val="24"/>
      <w:lang w:eastAsia="de-DE"/>
    </w:rPr>
  </w:style>
  <w:style w:type="paragraph" w:styleId="FootnoteText">
    <w:name w:val="footnote text"/>
    <w:basedOn w:val="Normal"/>
    <w:link w:val="FootnoteTextChar"/>
    <w:uiPriority w:val="99"/>
    <w:unhideWhenUsed/>
    <w:rsid w:val="000A7AAB"/>
    <w:pPr>
      <w:spacing w:after="0" w:line="240" w:lineRule="auto"/>
    </w:pPr>
    <w:rPr>
      <w:sz w:val="20"/>
      <w:szCs w:val="20"/>
    </w:rPr>
  </w:style>
  <w:style w:type="character" w:customStyle="1" w:styleId="FootnoteTextChar">
    <w:name w:val="Footnote Text Char"/>
    <w:basedOn w:val="DefaultParagraphFont"/>
    <w:link w:val="FootnoteText"/>
    <w:uiPriority w:val="99"/>
    <w:rsid w:val="000A7AAB"/>
    <w:rPr>
      <w:sz w:val="20"/>
      <w:szCs w:val="20"/>
    </w:rPr>
  </w:style>
  <w:style w:type="character" w:styleId="FootnoteReference">
    <w:name w:val="footnote reference"/>
    <w:basedOn w:val="DefaultParagraphFont"/>
    <w:uiPriority w:val="99"/>
    <w:unhideWhenUsed/>
    <w:rsid w:val="000A7AAB"/>
    <w:rPr>
      <w:vertAlign w:val="superscript"/>
    </w:rPr>
  </w:style>
  <w:style w:type="character" w:customStyle="1" w:styleId="Heading1Char">
    <w:name w:val="Heading 1 Char"/>
    <w:basedOn w:val="DefaultParagraphFont"/>
    <w:link w:val="Heading1"/>
    <w:uiPriority w:val="9"/>
    <w:rsid w:val="00324443"/>
    <w:rPr>
      <w:rFonts w:asciiTheme="majorHAnsi" w:eastAsiaTheme="majorEastAsia" w:hAnsiTheme="majorHAnsi" w:cstheme="majorBidi"/>
      <w:b/>
      <w:bCs/>
      <w:color w:val="345A8A" w:themeColor="accent1" w:themeShade="B5"/>
      <w:sz w:val="32"/>
      <w:szCs w:val="32"/>
      <w:lang w:val="en-US"/>
    </w:rPr>
  </w:style>
  <w:style w:type="character" w:customStyle="1" w:styleId="Heading2Char">
    <w:name w:val="Heading 2 Char"/>
    <w:basedOn w:val="DefaultParagraphFont"/>
    <w:link w:val="Heading2"/>
    <w:uiPriority w:val="9"/>
    <w:rsid w:val="001062E4"/>
    <w:rPr>
      <w:rFonts w:ascii="Palatino Linotype" w:eastAsiaTheme="majorEastAsia" w:hAnsi="Palatino Linotype" w:cstheme="majorBidi"/>
      <w:b/>
      <w:bCs/>
      <w:color w:val="4F81BD" w:themeColor="accent1"/>
      <w:sz w:val="26"/>
      <w:szCs w:val="26"/>
      <w:lang w:val="en-US"/>
    </w:rPr>
  </w:style>
  <w:style w:type="character" w:customStyle="1" w:styleId="Heading3Char">
    <w:name w:val="Heading 3 Char"/>
    <w:basedOn w:val="DefaultParagraphFont"/>
    <w:link w:val="Heading3"/>
    <w:uiPriority w:val="9"/>
    <w:rsid w:val="001A1113"/>
    <w:rPr>
      <w:rFonts w:ascii="Palatino Linotype" w:eastAsiaTheme="majorEastAsia" w:hAnsi="Palatino Linotype" w:cstheme="majorBidi"/>
      <w:b/>
      <w:bCs/>
      <w:color w:val="4F81BD" w:themeColor="accent1"/>
      <w:sz w:val="24"/>
      <w:lang w:val="en-US"/>
    </w:rPr>
  </w:style>
  <w:style w:type="character" w:customStyle="1" w:styleId="Heading4Char">
    <w:name w:val="Heading 4 Char"/>
    <w:basedOn w:val="DefaultParagraphFont"/>
    <w:link w:val="Heading4"/>
    <w:uiPriority w:val="9"/>
    <w:rsid w:val="00324443"/>
    <w:rPr>
      <w:rFonts w:asciiTheme="majorHAnsi" w:eastAsiaTheme="majorEastAsia" w:hAnsiTheme="majorHAnsi" w:cstheme="majorBidi"/>
      <w:b/>
      <w:bCs/>
      <w:i/>
      <w:iCs/>
      <w:color w:val="4F81BD" w:themeColor="accent1"/>
      <w:lang w:val="en-US"/>
    </w:rPr>
  </w:style>
  <w:style w:type="character" w:customStyle="1" w:styleId="Heading5Char">
    <w:name w:val="Heading 5 Char"/>
    <w:basedOn w:val="DefaultParagraphFont"/>
    <w:link w:val="Heading5"/>
    <w:uiPriority w:val="9"/>
    <w:semiHidden/>
    <w:rsid w:val="00324443"/>
    <w:rPr>
      <w:rFonts w:asciiTheme="majorHAnsi" w:eastAsiaTheme="majorEastAsia" w:hAnsiTheme="majorHAnsi" w:cstheme="majorBidi"/>
      <w:color w:val="243F60" w:themeColor="accent1" w:themeShade="7F"/>
      <w:lang w:val="en-US"/>
    </w:rPr>
  </w:style>
  <w:style w:type="character" w:customStyle="1" w:styleId="Heading6Char">
    <w:name w:val="Heading 6 Char"/>
    <w:basedOn w:val="DefaultParagraphFont"/>
    <w:link w:val="Heading6"/>
    <w:uiPriority w:val="9"/>
    <w:semiHidden/>
    <w:rsid w:val="00324443"/>
    <w:rPr>
      <w:rFonts w:asciiTheme="majorHAnsi" w:eastAsiaTheme="majorEastAsia" w:hAnsiTheme="majorHAnsi" w:cstheme="majorBidi"/>
      <w:i/>
      <w:iCs/>
      <w:color w:val="243F60" w:themeColor="accent1" w:themeShade="7F"/>
      <w:lang w:val="en-US"/>
    </w:rPr>
  </w:style>
  <w:style w:type="character" w:customStyle="1" w:styleId="Heading7Char">
    <w:name w:val="Heading 7 Char"/>
    <w:basedOn w:val="DefaultParagraphFont"/>
    <w:link w:val="Heading7"/>
    <w:uiPriority w:val="9"/>
    <w:semiHidden/>
    <w:rsid w:val="00324443"/>
    <w:rPr>
      <w:rFonts w:asciiTheme="majorHAnsi" w:eastAsiaTheme="majorEastAsia" w:hAnsiTheme="majorHAnsi" w:cstheme="majorBidi"/>
      <w:i/>
      <w:iCs/>
      <w:color w:val="404040" w:themeColor="text1" w:themeTint="BF"/>
      <w:lang w:val="en-US"/>
    </w:rPr>
  </w:style>
  <w:style w:type="character" w:customStyle="1" w:styleId="Heading8Char">
    <w:name w:val="Heading 8 Char"/>
    <w:basedOn w:val="DefaultParagraphFont"/>
    <w:link w:val="Heading8"/>
    <w:uiPriority w:val="9"/>
    <w:semiHidden/>
    <w:rsid w:val="00324443"/>
    <w:rPr>
      <w:rFonts w:asciiTheme="majorHAnsi" w:eastAsiaTheme="majorEastAsia" w:hAnsiTheme="majorHAnsi" w:cstheme="majorBidi"/>
      <w:color w:val="404040" w:themeColor="text1" w:themeTint="BF"/>
      <w:sz w:val="20"/>
      <w:szCs w:val="20"/>
      <w:lang w:val="en-US"/>
    </w:rPr>
  </w:style>
  <w:style w:type="character" w:customStyle="1" w:styleId="Heading9Char">
    <w:name w:val="Heading 9 Char"/>
    <w:basedOn w:val="DefaultParagraphFont"/>
    <w:link w:val="Heading9"/>
    <w:uiPriority w:val="9"/>
    <w:semiHidden/>
    <w:rsid w:val="00324443"/>
    <w:rPr>
      <w:rFonts w:asciiTheme="majorHAnsi" w:eastAsiaTheme="majorEastAsia" w:hAnsiTheme="majorHAnsi" w:cstheme="majorBidi"/>
      <w:i/>
      <w:iCs/>
      <w:color w:val="404040" w:themeColor="text1" w:themeTint="BF"/>
      <w:sz w:val="20"/>
      <w:szCs w:val="20"/>
      <w:lang w:val="en-US"/>
    </w:rPr>
  </w:style>
  <w:style w:type="paragraph" w:styleId="Title">
    <w:name w:val="Title"/>
    <w:basedOn w:val="Normal"/>
    <w:next w:val="Normal"/>
    <w:link w:val="TitleChar"/>
    <w:uiPriority w:val="10"/>
    <w:qFormat/>
    <w:rsid w:val="00D53AE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D53AEF"/>
    <w:rPr>
      <w:rFonts w:asciiTheme="majorHAnsi" w:eastAsiaTheme="majorEastAsia" w:hAnsiTheme="majorHAnsi" w:cstheme="majorBidi"/>
      <w:color w:val="17365D" w:themeColor="text2" w:themeShade="BF"/>
      <w:spacing w:val="5"/>
      <w:kern w:val="28"/>
      <w:sz w:val="52"/>
      <w:szCs w:val="52"/>
      <w:lang w:val="en-US"/>
    </w:rPr>
  </w:style>
  <w:style w:type="paragraph" w:styleId="Subtitle">
    <w:name w:val="Subtitle"/>
    <w:basedOn w:val="Normal"/>
    <w:next w:val="Normal"/>
    <w:link w:val="SubtitleChar"/>
    <w:uiPriority w:val="11"/>
    <w:qFormat/>
    <w:rsid w:val="00D53AEF"/>
    <w:pPr>
      <w:numPr>
        <w:ilvl w:val="1"/>
      </w:numPr>
    </w:pPr>
    <w:rPr>
      <w:rFonts w:asciiTheme="majorHAnsi" w:eastAsiaTheme="majorEastAsia" w:hAnsiTheme="majorHAnsi" w:cstheme="majorBidi"/>
      <w:i/>
      <w:iCs/>
      <w:color w:val="4F81BD" w:themeColor="accent1"/>
      <w:spacing w:val="15"/>
      <w:szCs w:val="24"/>
    </w:rPr>
  </w:style>
  <w:style w:type="character" w:customStyle="1" w:styleId="SubtitleChar">
    <w:name w:val="Subtitle Char"/>
    <w:basedOn w:val="DefaultParagraphFont"/>
    <w:link w:val="Subtitle"/>
    <w:uiPriority w:val="11"/>
    <w:rsid w:val="00D53AEF"/>
    <w:rPr>
      <w:rFonts w:asciiTheme="majorHAnsi" w:eastAsiaTheme="majorEastAsia" w:hAnsiTheme="majorHAnsi" w:cstheme="majorBidi"/>
      <w:i/>
      <w:iCs/>
      <w:color w:val="4F81BD" w:themeColor="accent1"/>
      <w:spacing w:val="15"/>
      <w:sz w:val="24"/>
      <w:szCs w:val="24"/>
      <w:lang w:val="en-US"/>
    </w:rPr>
  </w:style>
  <w:style w:type="paragraph" w:styleId="EndnoteText">
    <w:name w:val="endnote text"/>
    <w:basedOn w:val="Normal"/>
    <w:link w:val="EndnoteTextChar"/>
    <w:uiPriority w:val="99"/>
    <w:unhideWhenUsed/>
    <w:rsid w:val="00835D3D"/>
    <w:pPr>
      <w:spacing w:after="0" w:line="240" w:lineRule="auto"/>
    </w:pPr>
    <w:rPr>
      <w:szCs w:val="24"/>
    </w:rPr>
  </w:style>
  <w:style w:type="character" w:customStyle="1" w:styleId="EndnoteTextChar">
    <w:name w:val="Endnote Text Char"/>
    <w:basedOn w:val="DefaultParagraphFont"/>
    <w:link w:val="EndnoteText"/>
    <w:uiPriority w:val="99"/>
    <w:rsid w:val="00835D3D"/>
    <w:rPr>
      <w:sz w:val="24"/>
      <w:szCs w:val="24"/>
      <w:lang w:val="en-US"/>
    </w:rPr>
  </w:style>
  <w:style w:type="character" w:styleId="EndnoteReference">
    <w:name w:val="endnote reference"/>
    <w:basedOn w:val="DefaultParagraphFont"/>
    <w:uiPriority w:val="99"/>
    <w:unhideWhenUsed/>
    <w:rsid w:val="00835D3D"/>
    <w:rPr>
      <w:vertAlign w:val="superscript"/>
    </w:rPr>
  </w:style>
  <w:style w:type="table" w:styleId="LightShading">
    <w:name w:val="Light Shading"/>
    <w:basedOn w:val="TableNormal"/>
    <w:uiPriority w:val="60"/>
    <w:rsid w:val="00E423CB"/>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IntenseEmphasis">
    <w:name w:val="Intense Emphasis"/>
    <w:basedOn w:val="DefaultParagraphFont"/>
    <w:uiPriority w:val="21"/>
    <w:qFormat/>
    <w:rsid w:val="001054B0"/>
    <w:rPr>
      <w:b/>
      <w:bCs/>
      <w:i/>
      <w:iCs/>
      <w:color w:val="4F81BD" w:themeColor="accent1"/>
    </w:rPr>
  </w:style>
  <w:style w:type="character" w:styleId="PlaceholderText">
    <w:name w:val="Placeholder Text"/>
    <w:basedOn w:val="DefaultParagraphFont"/>
    <w:uiPriority w:val="99"/>
    <w:semiHidden/>
    <w:rsid w:val="000F42AF"/>
    <w:rPr>
      <w:color w:val="808080"/>
    </w:rPr>
  </w:style>
  <w:style w:type="paragraph" w:styleId="Bibliography">
    <w:name w:val="Bibliography"/>
    <w:basedOn w:val="Normal"/>
    <w:next w:val="Normal"/>
    <w:uiPriority w:val="37"/>
    <w:unhideWhenUsed/>
    <w:rsid w:val="00BC21F7"/>
    <w:pPr>
      <w:spacing w:after="0" w:line="240" w:lineRule="auto"/>
      <w:ind w:left="720" w:hanging="720"/>
    </w:pPr>
  </w:style>
  <w:style w:type="paragraph" w:customStyle="1" w:styleId="EndNoteBibliographyTitle">
    <w:name w:val="EndNote Bibliography Title"/>
    <w:basedOn w:val="Normal"/>
    <w:rsid w:val="00F32283"/>
    <w:pPr>
      <w:spacing w:after="0"/>
      <w:jc w:val="center"/>
    </w:pPr>
  </w:style>
  <w:style w:type="paragraph" w:customStyle="1" w:styleId="EndNoteBibliography">
    <w:name w:val="EndNote Bibliography"/>
    <w:basedOn w:val="Normal"/>
    <w:rsid w:val="00F32283"/>
    <w:pPr>
      <w:spacing w:line="240" w:lineRule="auto"/>
    </w:pPr>
  </w:style>
  <w:style w:type="paragraph" w:styleId="TableofFigures">
    <w:name w:val="table of figures"/>
    <w:basedOn w:val="Normal"/>
    <w:next w:val="Normal"/>
    <w:autoRedefine/>
    <w:uiPriority w:val="99"/>
    <w:unhideWhenUsed/>
    <w:rsid w:val="00B13804"/>
    <w:pPr>
      <w:spacing w:after="0"/>
      <w:ind w:left="480" w:hanging="480"/>
      <w:jc w:val="both"/>
    </w:pPr>
    <w:rPr>
      <w:smallCaps/>
      <w:sz w:val="20"/>
      <w:szCs w:val="20"/>
    </w:rPr>
  </w:style>
  <w:style w:type="paragraph" w:styleId="TOC1">
    <w:name w:val="toc 1"/>
    <w:basedOn w:val="Normal"/>
    <w:next w:val="Normal"/>
    <w:autoRedefine/>
    <w:uiPriority w:val="39"/>
    <w:unhideWhenUsed/>
    <w:rsid w:val="009F284B"/>
    <w:pPr>
      <w:spacing w:before="120" w:after="0"/>
    </w:pPr>
    <w:rPr>
      <w:rFonts w:asciiTheme="minorHAnsi" w:hAnsiTheme="minorHAnsi"/>
      <w:b/>
      <w:sz w:val="22"/>
    </w:rPr>
  </w:style>
  <w:style w:type="paragraph" w:styleId="TOC2">
    <w:name w:val="toc 2"/>
    <w:basedOn w:val="Normal"/>
    <w:next w:val="Normal"/>
    <w:autoRedefine/>
    <w:uiPriority w:val="39"/>
    <w:unhideWhenUsed/>
    <w:rsid w:val="008E0751"/>
    <w:pPr>
      <w:spacing w:after="0"/>
      <w:ind w:left="240"/>
    </w:pPr>
    <w:rPr>
      <w:i/>
    </w:rPr>
  </w:style>
  <w:style w:type="paragraph" w:styleId="TOC3">
    <w:name w:val="toc 3"/>
    <w:basedOn w:val="Normal"/>
    <w:next w:val="Normal"/>
    <w:autoRedefine/>
    <w:uiPriority w:val="39"/>
    <w:unhideWhenUsed/>
    <w:rsid w:val="009F284B"/>
    <w:pPr>
      <w:spacing w:after="0"/>
      <w:ind w:left="480"/>
    </w:pPr>
    <w:rPr>
      <w:rFonts w:asciiTheme="minorHAnsi" w:hAnsiTheme="minorHAnsi"/>
      <w:sz w:val="22"/>
    </w:rPr>
  </w:style>
  <w:style w:type="paragraph" w:styleId="TOC4">
    <w:name w:val="toc 4"/>
    <w:basedOn w:val="Normal"/>
    <w:next w:val="Normal"/>
    <w:autoRedefine/>
    <w:uiPriority w:val="39"/>
    <w:unhideWhenUsed/>
    <w:rsid w:val="009F284B"/>
    <w:pPr>
      <w:spacing w:after="0"/>
      <w:ind w:left="720"/>
    </w:pPr>
    <w:rPr>
      <w:rFonts w:asciiTheme="minorHAnsi" w:hAnsiTheme="minorHAnsi"/>
      <w:sz w:val="20"/>
      <w:szCs w:val="20"/>
    </w:rPr>
  </w:style>
  <w:style w:type="paragraph" w:styleId="TOC5">
    <w:name w:val="toc 5"/>
    <w:basedOn w:val="Normal"/>
    <w:next w:val="Normal"/>
    <w:autoRedefine/>
    <w:uiPriority w:val="39"/>
    <w:unhideWhenUsed/>
    <w:rsid w:val="009F284B"/>
    <w:pPr>
      <w:spacing w:after="0"/>
      <w:ind w:left="960"/>
    </w:pPr>
    <w:rPr>
      <w:rFonts w:asciiTheme="minorHAnsi" w:hAnsiTheme="minorHAnsi"/>
      <w:sz w:val="20"/>
      <w:szCs w:val="20"/>
    </w:rPr>
  </w:style>
  <w:style w:type="paragraph" w:styleId="TOC6">
    <w:name w:val="toc 6"/>
    <w:basedOn w:val="Normal"/>
    <w:next w:val="Normal"/>
    <w:autoRedefine/>
    <w:uiPriority w:val="39"/>
    <w:unhideWhenUsed/>
    <w:rsid w:val="009F284B"/>
    <w:pPr>
      <w:spacing w:after="0"/>
      <w:ind w:left="1200"/>
    </w:pPr>
    <w:rPr>
      <w:rFonts w:asciiTheme="minorHAnsi" w:hAnsiTheme="minorHAnsi"/>
      <w:sz w:val="20"/>
      <w:szCs w:val="20"/>
    </w:rPr>
  </w:style>
  <w:style w:type="paragraph" w:styleId="TOC7">
    <w:name w:val="toc 7"/>
    <w:basedOn w:val="Normal"/>
    <w:next w:val="Normal"/>
    <w:autoRedefine/>
    <w:uiPriority w:val="39"/>
    <w:unhideWhenUsed/>
    <w:rsid w:val="009F284B"/>
    <w:pPr>
      <w:spacing w:after="0"/>
      <w:ind w:left="1440"/>
    </w:pPr>
    <w:rPr>
      <w:rFonts w:asciiTheme="minorHAnsi" w:hAnsiTheme="minorHAnsi"/>
      <w:sz w:val="20"/>
      <w:szCs w:val="20"/>
    </w:rPr>
  </w:style>
  <w:style w:type="paragraph" w:styleId="TOC8">
    <w:name w:val="toc 8"/>
    <w:basedOn w:val="Normal"/>
    <w:next w:val="Normal"/>
    <w:autoRedefine/>
    <w:uiPriority w:val="39"/>
    <w:unhideWhenUsed/>
    <w:rsid w:val="009F284B"/>
    <w:pPr>
      <w:spacing w:after="0"/>
      <w:ind w:left="1680"/>
    </w:pPr>
    <w:rPr>
      <w:rFonts w:asciiTheme="minorHAnsi" w:hAnsiTheme="minorHAnsi"/>
      <w:sz w:val="20"/>
      <w:szCs w:val="20"/>
    </w:rPr>
  </w:style>
  <w:style w:type="paragraph" w:styleId="TOC9">
    <w:name w:val="toc 9"/>
    <w:basedOn w:val="Normal"/>
    <w:next w:val="Normal"/>
    <w:autoRedefine/>
    <w:uiPriority w:val="39"/>
    <w:unhideWhenUsed/>
    <w:rsid w:val="009F284B"/>
    <w:pPr>
      <w:spacing w:after="0"/>
      <w:ind w:left="1920"/>
    </w:pPr>
    <w:rPr>
      <w:rFonts w:asciiTheme="minorHAnsi" w:hAnsiTheme="minorHAnsi"/>
      <w:sz w:val="20"/>
      <w:szCs w:val="20"/>
    </w:rPr>
  </w:style>
  <w:style w:type="paragraph" w:styleId="TOCHeading">
    <w:name w:val="TOC Heading"/>
    <w:basedOn w:val="Heading1"/>
    <w:next w:val="Normal"/>
    <w:uiPriority w:val="39"/>
    <w:unhideWhenUsed/>
    <w:qFormat/>
    <w:rsid w:val="00BC7BB6"/>
    <w:pPr>
      <w:numPr>
        <w:numId w:val="0"/>
      </w:numPr>
      <w:outlineLvl w:val="9"/>
    </w:pPr>
    <w:rPr>
      <w:color w:val="365F91" w:themeColor="accent1" w:themeShade="BF"/>
      <w:sz w:val="28"/>
      <w:szCs w:val="28"/>
    </w:rPr>
  </w:style>
  <w:style w:type="character" w:styleId="PageNumber">
    <w:name w:val="page number"/>
    <w:basedOn w:val="DefaultParagraphFont"/>
    <w:uiPriority w:val="99"/>
    <w:semiHidden/>
    <w:unhideWhenUsed/>
    <w:rsid w:val="00814023"/>
  </w:style>
  <w:style w:type="character" w:styleId="CommentReference">
    <w:name w:val="annotation reference"/>
    <w:basedOn w:val="DefaultParagraphFont"/>
    <w:uiPriority w:val="99"/>
    <w:semiHidden/>
    <w:unhideWhenUsed/>
    <w:rsid w:val="00C75217"/>
    <w:rPr>
      <w:sz w:val="18"/>
      <w:szCs w:val="18"/>
    </w:rPr>
  </w:style>
  <w:style w:type="paragraph" w:styleId="CommentText">
    <w:name w:val="annotation text"/>
    <w:basedOn w:val="Normal"/>
    <w:link w:val="CommentTextChar"/>
    <w:uiPriority w:val="99"/>
    <w:semiHidden/>
    <w:unhideWhenUsed/>
    <w:rsid w:val="00C75217"/>
    <w:pPr>
      <w:spacing w:line="240" w:lineRule="auto"/>
    </w:pPr>
    <w:rPr>
      <w:szCs w:val="24"/>
    </w:rPr>
  </w:style>
  <w:style w:type="character" w:customStyle="1" w:styleId="CommentTextChar">
    <w:name w:val="Comment Text Char"/>
    <w:basedOn w:val="DefaultParagraphFont"/>
    <w:link w:val="CommentText"/>
    <w:uiPriority w:val="99"/>
    <w:semiHidden/>
    <w:rsid w:val="00C75217"/>
    <w:rPr>
      <w:rFonts w:ascii="Palatino Linotype" w:hAnsi="Palatino Linotype"/>
      <w:sz w:val="24"/>
      <w:szCs w:val="24"/>
      <w:lang w:val="en-US"/>
    </w:rPr>
  </w:style>
  <w:style w:type="paragraph" w:styleId="CommentSubject">
    <w:name w:val="annotation subject"/>
    <w:basedOn w:val="CommentText"/>
    <w:next w:val="CommentText"/>
    <w:link w:val="CommentSubjectChar"/>
    <w:uiPriority w:val="99"/>
    <w:semiHidden/>
    <w:unhideWhenUsed/>
    <w:rsid w:val="00C75217"/>
    <w:rPr>
      <w:b/>
      <w:bCs/>
      <w:sz w:val="20"/>
      <w:szCs w:val="20"/>
    </w:rPr>
  </w:style>
  <w:style w:type="character" w:customStyle="1" w:styleId="CommentSubjectChar">
    <w:name w:val="Comment Subject Char"/>
    <w:basedOn w:val="CommentTextChar"/>
    <w:link w:val="CommentSubject"/>
    <w:uiPriority w:val="99"/>
    <w:semiHidden/>
    <w:rsid w:val="00C75217"/>
    <w:rPr>
      <w:rFonts w:ascii="Palatino Linotype" w:hAnsi="Palatino Linotype"/>
      <w:b/>
      <w:bCs/>
      <w:sz w:val="20"/>
      <w:szCs w:val="20"/>
      <w:lang w:val="en-US"/>
    </w:rPr>
  </w:style>
  <w:style w:type="paragraph" w:styleId="Revision">
    <w:name w:val="Revision"/>
    <w:hidden/>
    <w:uiPriority w:val="99"/>
    <w:semiHidden/>
    <w:rsid w:val="0003192E"/>
    <w:pPr>
      <w:spacing w:after="0" w:line="240" w:lineRule="auto"/>
    </w:pPr>
    <w:rPr>
      <w:rFonts w:ascii="Palatino Linotype" w:hAnsi="Palatino Linotype"/>
      <w:sz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58342">
      <w:bodyDiv w:val="1"/>
      <w:marLeft w:val="0"/>
      <w:marRight w:val="0"/>
      <w:marTop w:val="0"/>
      <w:marBottom w:val="0"/>
      <w:divBdr>
        <w:top w:val="none" w:sz="0" w:space="0" w:color="auto"/>
        <w:left w:val="none" w:sz="0" w:space="0" w:color="auto"/>
        <w:bottom w:val="none" w:sz="0" w:space="0" w:color="auto"/>
        <w:right w:val="none" w:sz="0" w:space="0" w:color="auto"/>
      </w:divBdr>
    </w:div>
    <w:div w:id="4212943">
      <w:bodyDiv w:val="1"/>
      <w:marLeft w:val="0"/>
      <w:marRight w:val="0"/>
      <w:marTop w:val="0"/>
      <w:marBottom w:val="0"/>
      <w:divBdr>
        <w:top w:val="none" w:sz="0" w:space="0" w:color="auto"/>
        <w:left w:val="none" w:sz="0" w:space="0" w:color="auto"/>
        <w:bottom w:val="none" w:sz="0" w:space="0" w:color="auto"/>
        <w:right w:val="none" w:sz="0" w:space="0" w:color="auto"/>
      </w:divBdr>
      <w:divsChild>
        <w:div w:id="1210990660">
          <w:marLeft w:val="0"/>
          <w:marRight w:val="0"/>
          <w:marTop w:val="0"/>
          <w:marBottom w:val="0"/>
          <w:divBdr>
            <w:top w:val="none" w:sz="0" w:space="0" w:color="auto"/>
            <w:left w:val="none" w:sz="0" w:space="0" w:color="auto"/>
            <w:bottom w:val="none" w:sz="0" w:space="0" w:color="auto"/>
            <w:right w:val="none" w:sz="0" w:space="0" w:color="auto"/>
          </w:divBdr>
          <w:divsChild>
            <w:div w:id="1804426308">
              <w:marLeft w:val="0"/>
              <w:marRight w:val="0"/>
              <w:marTop w:val="0"/>
              <w:marBottom w:val="0"/>
              <w:divBdr>
                <w:top w:val="none" w:sz="0" w:space="0" w:color="auto"/>
                <w:left w:val="none" w:sz="0" w:space="0" w:color="auto"/>
                <w:bottom w:val="none" w:sz="0" w:space="0" w:color="auto"/>
                <w:right w:val="none" w:sz="0" w:space="0" w:color="auto"/>
              </w:divBdr>
              <w:divsChild>
                <w:div w:id="1934123251">
                  <w:marLeft w:val="0"/>
                  <w:marRight w:val="0"/>
                  <w:marTop w:val="0"/>
                  <w:marBottom w:val="0"/>
                  <w:divBdr>
                    <w:top w:val="none" w:sz="0" w:space="0" w:color="auto"/>
                    <w:left w:val="none" w:sz="0" w:space="0" w:color="auto"/>
                    <w:bottom w:val="none" w:sz="0" w:space="0" w:color="auto"/>
                    <w:right w:val="none" w:sz="0" w:space="0" w:color="auto"/>
                  </w:divBdr>
                  <w:divsChild>
                    <w:div w:id="1190992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647583">
      <w:bodyDiv w:val="1"/>
      <w:marLeft w:val="0"/>
      <w:marRight w:val="0"/>
      <w:marTop w:val="0"/>
      <w:marBottom w:val="0"/>
      <w:divBdr>
        <w:top w:val="none" w:sz="0" w:space="0" w:color="auto"/>
        <w:left w:val="none" w:sz="0" w:space="0" w:color="auto"/>
        <w:bottom w:val="none" w:sz="0" w:space="0" w:color="auto"/>
        <w:right w:val="none" w:sz="0" w:space="0" w:color="auto"/>
      </w:divBdr>
    </w:div>
    <w:div w:id="59907944">
      <w:bodyDiv w:val="1"/>
      <w:marLeft w:val="0"/>
      <w:marRight w:val="0"/>
      <w:marTop w:val="0"/>
      <w:marBottom w:val="0"/>
      <w:divBdr>
        <w:top w:val="none" w:sz="0" w:space="0" w:color="auto"/>
        <w:left w:val="none" w:sz="0" w:space="0" w:color="auto"/>
        <w:bottom w:val="none" w:sz="0" w:space="0" w:color="auto"/>
        <w:right w:val="none" w:sz="0" w:space="0" w:color="auto"/>
      </w:divBdr>
    </w:div>
    <w:div w:id="59983109">
      <w:bodyDiv w:val="1"/>
      <w:marLeft w:val="0"/>
      <w:marRight w:val="0"/>
      <w:marTop w:val="0"/>
      <w:marBottom w:val="0"/>
      <w:divBdr>
        <w:top w:val="none" w:sz="0" w:space="0" w:color="auto"/>
        <w:left w:val="none" w:sz="0" w:space="0" w:color="auto"/>
        <w:bottom w:val="none" w:sz="0" w:space="0" w:color="auto"/>
        <w:right w:val="none" w:sz="0" w:space="0" w:color="auto"/>
      </w:divBdr>
    </w:div>
    <w:div w:id="65955399">
      <w:bodyDiv w:val="1"/>
      <w:marLeft w:val="0"/>
      <w:marRight w:val="0"/>
      <w:marTop w:val="0"/>
      <w:marBottom w:val="0"/>
      <w:divBdr>
        <w:top w:val="none" w:sz="0" w:space="0" w:color="auto"/>
        <w:left w:val="none" w:sz="0" w:space="0" w:color="auto"/>
        <w:bottom w:val="none" w:sz="0" w:space="0" w:color="auto"/>
        <w:right w:val="none" w:sz="0" w:space="0" w:color="auto"/>
      </w:divBdr>
    </w:div>
    <w:div w:id="66149751">
      <w:bodyDiv w:val="1"/>
      <w:marLeft w:val="0"/>
      <w:marRight w:val="0"/>
      <w:marTop w:val="0"/>
      <w:marBottom w:val="0"/>
      <w:divBdr>
        <w:top w:val="none" w:sz="0" w:space="0" w:color="auto"/>
        <w:left w:val="none" w:sz="0" w:space="0" w:color="auto"/>
        <w:bottom w:val="none" w:sz="0" w:space="0" w:color="auto"/>
        <w:right w:val="none" w:sz="0" w:space="0" w:color="auto"/>
      </w:divBdr>
    </w:div>
    <w:div w:id="69695908">
      <w:bodyDiv w:val="1"/>
      <w:marLeft w:val="0"/>
      <w:marRight w:val="0"/>
      <w:marTop w:val="0"/>
      <w:marBottom w:val="0"/>
      <w:divBdr>
        <w:top w:val="none" w:sz="0" w:space="0" w:color="auto"/>
        <w:left w:val="none" w:sz="0" w:space="0" w:color="auto"/>
        <w:bottom w:val="none" w:sz="0" w:space="0" w:color="auto"/>
        <w:right w:val="none" w:sz="0" w:space="0" w:color="auto"/>
      </w:divBdr>
    </w:div>
    <w:div w:id="81415723">
      <w:bodyDiv w:val="1"/>
      <w:marLeft w:val="0"/>
      <w:marRight w:val="0"/>
      <w:marTop w:val="0"/>
      <w:marBottom w:val="0"/>
      <w:divBdr>
        <w:top w:val="none" w:sz="0" w:space="0" w:color="auto"/>
        <w:left w:val="none" w:sz="0" w:space="0" w:color="auto"/>
        <w:bottom w:val="none" w:sz="0" w:space="0" w:color="auto"/>
        <w:right w:val="none" w:sz="0" w:space="0" w:color="auto"/>
      </w:divBdr>
    </w:div>
    <w:div w:id="110903197">
      <w:bodyDiv w:val="1"/>
      <w:marLeft w:val="0"/>
      <w:marRight w:val="0"/>
      <w:marTop w:val="0"/>
      <w:marBottom w:val="0"/>
      <w:divBdr>
        <w:top w:val="none" w:sz="0" w:space="0" w:color="auto"/>
        <w:left w:val="none" w:sz="0" w:space="0" w:color="auto"/>
        <w:bottom w:val="none" w:sz="0" w:space="0" w:color="auto"/>
        <w:right w:val="none" w:sz="0" w:space="0" w:color="auto"/>
      </w:divBdr>
      <w:divsChild>
        <w:div w:id="2129153720">
          <w:marLeft w:val="0"/>
          <w:marRight w:val="0"/>
          <w:marTop w:val="0"/>
          <w:marBottom w:val="0"/>
          <w:divBdr>
            <w:top w:val="none" w:sz="0" w:space="0" w:color="auto"/>
            <w:left w:val="none" w:sz="0" w:space="0" w:color="auto"/>
            <w:bottom w:val="none" w:sz="0" w:space="0" w:color="auto"/>
            <w:right w:val="none" w:sz="0" w:space="0" w:color="auto"/>
          </w:divBdr>
          <w:divsChild>
            <w:div w:id="465465395">
              <w:marLeft w:val="0"/>
              <w:marRight w:val="0"/>
              <w:marTop w:val="0"/>
              <w:marBottom w:val="0"/>
              <w:divBdr>
                <w:top w:val="none" w:sz="0" w:space="0" w:color="auto"/>
                <w:left w:val="none" w:sz="0" w:space="0" w:color="auto"/>
                <w:bottom w:val="none" w:sz="0" w:space="0" w:color="auto"/>
                <w:right w:val="none" w:sz="0" w:space="0" w:color="auto"/>
              </w:divBdr>
              <w:divsChild>
                <w:div w:id="816606800">
                  <w:marLeft w:val="0"/>
                  <w:marRight w:val="0"/>
                  <w:marTop w:val="0"/>
                  <w:marBottom w:val="0"/>
                  <w:divBdr>
                    <w:top w:val="none" w:sz="0" w:space="0" w:color="auto"/>
                    <w:left w:val="none" w:sz="0" w:space="0" w:color="auto"/>
                    <w:bottom w:val="none" w:sz="0" w:space="0" w:color="auto"/>
                    <w:right w:val="none" w:sz="0" w:space="0" w:color="auto"/>
                  </w:divBdr>
                  <w:divsChild>
                    <w:div w:id="533077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523572">
      <w:bodyDiv w:val="1"/>
      <w:marLeft w:val="0"/>
      <w:marRight w:val="0"/>
      <w:marTop w:val="0"/>
      <w:marBottom w:val="0"/>
      <w:divBdr>
        <w:top w:val="none" w:sz="0" w:space="0" w:color="auto"/>
        <w:left w:val="none" w:sz="0" w:space="0" w:color="auto"/>
        <w:bottom w:val="none" w:sz="0" w:space="0" w:color="auto"/>
        <w:right w:val="none" w:sz="0" w:space="0" w:color="auto"/>
      </w:divBdr>
      <w:divsChild>
        <w:div w:id="906643681">
          <w:marLeft w:val="0"/>
          <w:marRight w:val="0"/>
          <w:marTop w:val="0"/>
          <w:marBottom w:val="0"/>
          <w:divBdr>
            <w:top w:val="none" w:sz="0" w:space="0" w:color="auto"/>
            <w:left w:val="none" w:sz="0" w:space="0" w:color="auto"/>
            <w:bottom w:val="none" w:sz="0" w:space="0" w:color="auto"/>
            <w:right w:val="none" w:sz="0" w:space="0" w:color="auto"/>
          </w:divBdr>
          <w:divsChild>
            <w:div w:id="1730761755">
              <w:marLeft w:val="0"/>
              <w:marRight w:val="0"/>
              <w:marTop w:val="0"/>
              <w:marBottom w:val="0"/>
              <w:divBdr>
                <w:top w:val="none" w:sz="0" w:space="0" w:color="auto"/>
                <w:left w:val="none" w:sz="0" w:space="0" w:color="auto"/>
                <w:bottom w:val="none" w:sz="0" w:space="0" w:color="auto"/>
                <w:right w:val="none" w:sz="0" w:space="0" w:color="auto"/>
              </w:divBdr>
              <w:divsChild>
                <w:div w:id="1544634548">
                  <w:marLeft w:val="0"/>
                  <w:marRight w:val="0"/>
                  <w:marTop w:val="0"/>
                  <w:marBottom w:val="0"/>
                  <w:divBdr>
                    <w:top w:val="none" w:sz="0" w:space="0" w:color="auto"/>
                    <w:left w:val="none" w:sz="0" w:space="0" w:color="auto"/>
                    <w:bottom w:val="none" w:sz="0" w:space="0" w:color="auto"/>
                    <w:right w:val="none" w:sz="0" w:space="0" w:color="auto"/>
                  </w:divBdr>
                  <w:divsChild>
                    <w:div w:id="125633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792415">
      <w:bodyDiv w:val="1"/>
      <w:marLeft w:val="0"/>
      <w:marRight w:val="0"/>
      <w:marTop w:val="0"/>
      <w:marBottom w:val="0"/>
      <w:divBdr>
        <w:top w:val="none" w:sz="0" w:space="0" w:color="auto"/>
        <w:left w:val="none" w:sz="0" w:space="0" w:color="auto"/>
        <w:bottom w:val="none" w:sz="0" w:space="0" w:color="auto"/>
        <w:right w:val="none" w:sz="0" w:space="0" w:color="auto"/>
      </w:divBdr>
    </w:div>
    <w:div w:id="134026334">
      <w:bodyDiv w:val="1"/>
      <w:marLeft w:val="0"/>
      <w:marRight w:val="0"/>
      <w:marTop w:val="0"/>
      <w:marBottom w:val="0"/>
      <w:divBdr>
        <w:top w:val="none" w:sz="0" w:space="0" w:color="auto"/>
        <w:left w:val="none" w:sz="0" w:space="0" w:color="auto"/>
        <w:bottom w:val="none" w:sz="0" w:space="0" w:color="auto"/>
        <w:right w:val="none" w:sz="0" w:space="0" w:color="auto"/>
      </w:divBdr>
    </w:div>
    <w:div w:id="153569498">
      <w:bodyDiv w:val="1"/>
      <w:marLeft w:val="0"/>
      <w:marRight w:val="0"/>
      <w:marTop w:val="0"/>
      <w:marBottom w:val="0"/>
      <w:divBdr>
        <w:top w:val="none" w:sz="0" w:space="0" w:color="auto"/>
        <w:left w:val="none" w:sz="0" w:space="0" w:color="auto"/>
        <w:bottom w:val="none" w:sz="0" w:space="0" w:color="auto"/>
        <w:right w:val="none" w:sz="0" w:space="0" w:color="auto"/>
      </w:divBdr>
    </w:div>
    <w:div w:id="171922903">
      <w:bodyDiv w:val="1"/>
      <w:marLeft w:val="0"/>
      <w:marRight w:val="0"/>
      <w:marTop w:val="0"/>
      <w:marBottom w:val="0"/>
      <w:divBdr>
        <w:top w:val="none" w:sz="0" w:space="0" w:color="auto"/>
        <w:left w:val="none" w:sz="0" w:space="0" w:color="auto"/>
        <w:bottom w:val="none" w:sz="0" w:space="0" w:color="auto"/>
        <w:right w:val="none" w:sz="0" w:space="0" w:color="auto"/>
      </w:divBdr>
      <w:divsChild>
        <w:div w:id="1844129805">
          <w:marLeft w:val="0"/>
          <w:marRight w:val="0"/>
          <w:marTop w:val="0"/>
          <w:marBottom w:val="0"/>
          <w:divBdr>
            <w:top w:val="none" w:sz="0" w:space="0" w:color="auto"/>
            <w:left w:val="none" w:sz="0" w:space="0" w:color="auto"/>
            <w:bottom w:val="none" w:sz="0" w:space="0" w:color="auto"/>
            <w:right w:val="none" w:sz="0" w:space="0" w:color="auto"/>
          </w:divBdr>
          <w:divsChild>
            <w:div w:id="2139716309">
              <w:marLeft w:val="0"/>
              <w:marRight w:val="0"/>
              <w:marTop w:val="0"/>
              <w:marBottom w:val="0"/>
              <w:divBdr>
                <w:top w:val="none" w:sz="0" w:space="0" w:color="auto"/>
                <w:left w:val="none" w:sz="0" w:space="0" w:color="auto"/>
                <w:bottom w:val="none" w:sz="0" w:space="0" w:color="auto"/>
                <w:right w:val="none" w:sz="0" w:space="0" w:color="auto"/>
              </w:divBdr>
              <w:divsChild>
                <w:div w:id="2082562605">
                  <w:marLeft w:val="0"/>
                  <w:marRight w:val="0"/>
                  <w:marTop w:val="0"/>
                  <w:marBottom w:val="0"/>
                  <w:divBdr>
                    <w:top w:val="none" w:sz="0" w:space="0" w:color="auto"/>
                    <w:left w:val="none" w:sz="0" w:space="0" w:color="auto"/>
                    <w:bottom w:val="none" w:sz="0" w:space="0" w:color="auto"/>
                    <w:right w:val="none" w:sz="0" w:space="0" w:color="auto"/>
                  </w:divBdr>
                  <w:divsChild>
                    <w:div w:id="1953318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5994021">
      <w:bodyDiv w:val="1"/>
      <w:marLeft w:val="0"/>
      <w:marRight w:val="0"/>
      <w:marTop w:val="0"/>
      <w:marBottom w:val="0"/>
      <w:divBdr>
        <w:top w:val="none" w:sz="0" w:space="0" w:color="auto"/>
        <w:left w:val="none" w:sz="0" w:space="0" w:color="auto"/>
        <w:bottom w:val="none" w:sz="0" w:space="0" w:color="auto"/>
        <w:right w:val="none" w:sz="0" w:space="0" w:color="auto"/>
      </w:divBdr>
    </w:div>
    <w:div w:id="229736336">
      <w:bodyDiv w:val="1"/>
      <w:marLeft w:val="0"/>
      <w:marRight w:val="0"/>
      <w:marTop w:val="0"/>
      <w:marBottom w:val="0"/>
      <w:divBdr>
        <w:top w:val="none" w:sz="0" w:space="0" w:color="auto"/>
        <w:left w:val="none" w:sz="0" w:space="0" w:color="auto"/>
        <w:bottom w:val="none" w:sz="0" w:space="0" w:color="auto"/>
        <w:right w:val="none" w:sz="0" w:space="0" w:color="auto"/>
      </w:divBdr>
    </w:div>
    <w:div w:id="238558177">
      <w:bodyDiv w:val="1"/>
      <w:marLeft w:val="0"/>
      <w:marRight w:val="0"/>
      <w:marTop w:val="0"/>
      <w:marBottom w:val="0"/>
      <w:divBdr>
        <w:top w:val="none" w:sz="0" w:space="0" w:color="auto"/>
        <w:left w:val="none" w:sz="0" w:space="0" w:color="auto"/>
        <w:bottom w:val="none" w:sz="0" w:space="0" w:color="auto"/>
        <w:right w:val="none" w:sz="0" w:space="0" w:color="auto"/>
      </w:divBdr>
    </w:div>
    <w:div w:id="256601723">
      <w:bodyDiv w:val="1"/>
      <w:marLeft w:val="0"/>
      <w:marRight w:val="0"/>
      <w:marTop w:val="0"/>
      <w:marBottom w:val="0"/>
      <w:divBdr>
        <w:top w:val="none" w:sz="0" w:space="0" w:color="auto"/>
        <w:left w:val="none" w:sz="0" w:space="0" w:color="auto"/>
        <w:bottom w:val="none" w:sz="0" w:space="0" w:color="auto"/>
        <w:right w:val="none" w:sz="0" w:space="0" w:color="auto"/>
      </w:divBdr>
    </w:div>
    <w:div w:id="257718818">
      <w:bodyDiv w:val="1"/>
      <w:marLeft w:val="0"/>
      <w:marRight w:val="0"/>
      <w:marTop w:val="0"/>
      <w:marBottom w:val="0"/>
      <w:divBdr>
        <w:top w:val="none" w:sz="0" w:space="0" w:color="auto"/>
        <w:left w:val="none" w:sz="0" w:space="0" w:color="auto"/>
        <w:bottom w:val="none" w:sz="0" w:space="0" w:color="auto"/>
        <w:right w:val="none" w:sz="0" w:space="0" w:color="auto"/>
      </w:divBdr>
    </w:div>
    <w:div w:id="266039204">
      <w:bodyDiv w:val="1"/>
      <w:marLeft w:val="0"/>
      <w:marRight w:val="0"/>
      <w:marTop w:val="0"/>
      <w:marBottom w:val="0"/>
      <w:divBdr>
        <w:top w:val="none" w:sz="0" w:space="0" w:color="auto"/>
        <w:left w:val="none" w:sz="0" w:space="0" w:color="auto"/>
        <w:bottom w:val="none" w:sz="0" w:space="0" w:color="auto"/>
        <w:right w:val="none" w:sz="0" w:space="0" w:color="auto"/>
      </w:divBdr>
    </w:div>
    <w:div w:id="273635621">
      <w:bodyDiv w:val="1"/>
      <w:marLeft w:val="0"/>
      <w:marRight w:val="0"/>
      <w:marTop w:val="0"/>
      <w:marBottom w:val="0"/>
      <w:divBdr>
        <w:top w:val="none" w:sz="0" w:space="0" w:color="auto"/>
        <w:left w:val="none" w:sz="0" w:space="0" w:color="auto"/>
        <w:bottom w:val="none" w:sz="0" w:space="0" w:color="auto"/>
        <w:right w:val="none" w:sz="0" w:space="0" w:color="auto"/>
      </w:divBdr>
    </w:div>
    <w:div w:id="284115274">
      <w:bodyDiv w:val="1"/>
      <w:marLeft w:val="0"/>
      <w:marRight w:val="0"/>
      <w:marTop w:val="0"/>
      <w:marBottom w:val="0"/>
      <w:divBdr>
        <w:top w:val="none" w:sz="0" w:space="0" w:color="auto"/>
        <w:left w:val="none" w:sz="0" w:space="0" w:color="auto"/>
        <w:bottom w:val="none" w:sz="0" w:space="0" w:color="auto"/>
        <w:right w:val="none" w:sz="0" w:space="0" w:color="auto"/>
      </w:divBdr>
    </w:div>
    <w:div w:id="291911490">
      <w:bodyDiv w:val="1"/>
      <w:marLeft w:val="0"/>
      <w:marRight w:val="0"/>
      <w:marTop w:val="0"/>
      <w:marBottom w:val="0"/>
      <w:divBdr>
        <w:top w:val="none" w:sz="0" w:space="0" w:color="auto"/>
        <w:left w:val="none" w:sz="0" w:space="0" w:color="auto"/>
        <w:bottom w:val="none" w:sz="0" w:space="0" w:color="auto"/>
        <w:right w:val="none" w:sz="0" w:space="0" w:color="auto"/>
      </w:divBdr>
    </w:div>
    <w:div w:id="292636170">
      <w:bodyDiv w:val="1"/>
      <w:marLeft w:val="0"/>
      <w:marRight w:val="0"/>
      <w:marTop w:val="0"/>
      <w:marBottom w:val="0"/>
      <w:divBdr>
        <w:top w:val="none" w:sz="0" w:space="0" w:color="auto"/>
        <w:left w:val="none" w:sz="0" w:space="0" w:color="auto"/>
        <w:bottom w:val="none" w:sz="0" w:space="0" w:color="auto"/>
        <w:right w:val="none" w:sz="0" w:space="0" w:color="auto"/>
      </w:divBdr>
    </w:div>
    <w:div w:id="297422143">
      <w:bodyDiv w:val="1"/>
      <w:marLeft w:val="0"/>
      <w:marRight w:val="0"/>
      <w:marTop w:val="0"/>
      <w:marBottom w:val="0"/>
      <w:divBdr>
        <w:top w:val="none" w:sz="0" w:space="0" w:color="auto"/>
        <w:left w:val="none" w:sz="0" w:space="0" w:color="auto"/>
        <w:bottom w:val="none" w:sz="0" w:space="0" w:color="auto"/>
        <w:right w:val="none" w:sz="0" w:space="0" w:color="auto"/>
      </w:divBdr>
    </w:div>
    <w:div w:id="304968659">
      <w:bodyDiv w:val="1"/>
      <w:marLeft w:val="0"/>
      <w:marRight w:val="0"/>
      <w:marTop w:val="0"/>
      <w:marBottom w:val="0"/>
      <w:divBdr>
        <w:top w:val="none" w:sz="0" w:space="0" w:color="auto"/>
        <w:left w:val="none" w:sz="0" w:space="0" w:color="auto"/>
        <w:bottom w:val="none" w:sz="0" w:space="0" w:color="auto"/>
        <w:right w:val="none" w:sz="0" w:space="0" w:color="auto"/>
      </w:divBdr>
      <w:divsChild>
        <w:div w:id="886723243">
          <w:marLeft w:val="0"/>
          <w:marRight w:val="0"/>
          <w:marTop w:val="0"/>
          <w:marBottom w:val="0"/>
          <w:divBdr>
            <w:top w:val="none" w:sz="0" w:space="0" w:color="auto"/>
            <w:left w:val="none" w:sz="0" w:space="0" w:color="auto"/>
            <w:bottom w:val="none" w:sz="0" w:space="0" w:color="auto"/>
            <w:right w:val="none" w:sz="0" w:space="0" w:color="auto"/>
          </w:divBdr>
          <w:divsChild>
            <w:div w:id="445779166">
              <w:marLeft w:val="0"/>
              <w:marRight w:val="0"/>
              <w:marTop w:val="0"/>
              <w:marBottom w:val="0"/>
              <w:divBdr>
                <w:top w:val="none" w:sz="0" w:space="0" w:color="auto"/>
                <w:left w:val="none" w:sz="0" w:space="0" w:color="auto"/>
                <w:bottom w:val="none" w:sz="0" w:space="0" w:color="auto"/>
                <w:right w:val="none" w:sz="0" w:space="0" w:color="auto"/>
              </w:divBdr>
              <w:divsChild>
                <w:div w:id="389420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4189414">
      <w:bodyDiv w:val="1"/>
      <w:marLeft w:val="0"/>
      <w:marRight w:val="0"/>
      <w:marTop w:val="0"/>
      <w:marBottom w:val="0"/>
      <w:divBdr>
        <w:top w:val="none" w:sz="0" w:space="0" w:color="auto"/>
        <w:left w:val="none" w:sz="0" w:space="0" w:color="auto"/>
        <w:bottom w:val="none" w:sz="0" w:space="0" w:color="auto"/>
        <w:right w:val="none" w:sz="0" w:space="0" w:color="auto"/>
      </w:divBdr>
    </w:div>
    <w:div w:id="347871670">
      <w:bodyDiv w:val="1"/>
      <w:marLeft w:val="0"/>
      <w:marRight w:val="0"/>
      <w:marTop w:val="0"/>
      <w:marBottom w:val="0"/>
      <w:divBdr>
        <w:top w:val="none" w:sz="0" w:space="0" w:color="auto"/>
        <w:left w:val="none" w:sz="0" w:space="0" w:color="auto"/>
        <w:bottom w:val="none" w:sz="0" w:space="0" w:color="auto"/>
        <w:right w:val="none" w:sz="0" w:space="0" w:color="auto"/>
      </w:divBdr>
    </w:div>
    <w:div w:id="411196470">
      <w:bodyDiv w:val="1"/>
      <w:marLeft w:val="0"/>
      <w:marRight w:val="0"/>
      <w:marTop w:val="0"/>
      <w:marBottom w:val="0"/>
      <w:divBdr>
        <w:top w:val="none" w:sz="0" w:space="0" w:color="auto"/>
        <w:left w:val="none" w:sz="0" w:space="0" w:color="auto"/>
        <w:bottom w:val="none" w:sz="0" w:space="0" w:color="auto"/>
        <w:right w:val="none" w:sz="0" w:space="0" w:color="auto"/>
      </w:divBdr>
    </w:div>
    <w:div w:id="416824892">
      <w:bodyDiv w:val="1"/>
      <w:marLeft w:val="0"/>
      <w:marRight w:val="0"/>
      <w:marTop w:val="0"/>
      <w:marBottom w:val="0"/>
      <w:divBdr>
        <w:top w:val="none" w:sz="0" w:space="0" w:color="auto"/>
        <w:left w:val="none" w:sz="0" w:space="0" w:color="auto"/>
        <w:bottom w:val="none" w:sz="0" w:space="0" w:color="auto"/>
        <w:right w:val="none" w:sz="0" w:space="0" w:color="auto"/>
      </w:divBdr>
      <w:divsChild>
        <w:div w:id="1307394200">
          <w:marLeft w:val="0"/>
          <w:marRight w:val="0"/>
          <w:marTop w:val="0"/>
          <w:marBottom w:val="0"/>
          <w:divBdr>
            <w:top w:val="none" w:sz="0" w:space="0" w:color="auto"/>
            <w:left w:val="none" w:sz="0" w:space="0" w:color="auto"/>
            <w:bottom w:val="none" w:sz="0" w:space="0" w:color="auto"/>
            <w:right w:val="none" w:sz="0" w:space="0" w:color="auto"/>
          </w:divBdr>
          <w:divsChild>
            <w:div w:id="596597832">
              <w:marLeft w:val="0"/>
              <w:marRight w:val="0"/>
              <w:marTop w:val="0"/>
              <w:marBottom w:val="0"/>
              <w:divBdr>
                <w:top w:val="none" w:sz="0" w:space="0" w:color="auto"/>
                <w:left w:val="none" w:sz="0" w:space="0" w:color="auto"/>
                <w:bottom w:val="none" w:sz="0" w:space="0" w:color="auto"/>
                <w:right w:val="none" w:sz="0" w:space="0" w:color="auto"/>
              </w:divBdr>
              <w:divsChild>
                <w:div w:id="913514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3381859">
      <w:bodyDiv w:val="1"/>
      <w:marLeft w:val="0"/>
      <w:marRight w:val="0"/>
      <w:marTop w:val="0"/>
      <w:marBottom w:val="0"/>
      <w:divBdr>
        <w:top w:val="none" w:sz="0" w:space="0" w:color="auto"/>
        <w:left w:val="none" w:sz="0" w:space="0" w:color="auto"/>
        <w:bottom w:val="none" w:sz="0" w:space="0" w:color="auto"/>
        <w:right w:val="none" w:sz="0" w:space="0" w:color="auto"/>
      </w:divBdr>
    </w:div>
    <w:div w:id="456995011">
      <w:bodyDiv w:val="1"/>
      <w:marLeft w:val="0"/>
      <w:marRight w:val="0"/>
      <w:marTop w:val="0"/>
      <w:marBottom w:val="0"/>
      <w:divBdr>
        <w:top w:val="none" w:sz="0" w:space="0" w:color="auto"/>
        <w:left w:val="none" w:sz="0" w:space="0" w:color="auto"/>
        <w:bottom w:val="none" w:sz="0" w:space="0" w:color="auto"/>
        <w:right w:val="none" w:sz="0" w:space="0" w:color="auto"/>
      </w:divBdr>
      <w:divsChild>
        <w:div w:id="1541938155">
          <w:marLeft w:val="0"/>
          <w:marRight w:val="0"/>
          <w:marTop w:val="0"/>
          <w:marBottom w:val="0"/>
          <w:divBdr>
            <w:top w:val="none" w:sz="0" w:space="0" w:color="auto"/>
            <w:left w:val="none" w:sz="0" w:space="0" w:color="auto"/>
            <w:bottom w:val="none" w:sz="0" w:space="0" w:color="auto"/>
            <w:right w:val="none" w:sz="0" w:space="0" w:color="auto"/>
          </w:divBdr>
          <w:divsChild>
            <w:div w:id="1132869768">
              <w:marLeft w:val="0"/>
              <w:marRight w:val="0"/>
              <w:marTop w:val="0"/>
              <w:marBottom w:val="0"/>
              <w:divBdr>
                <w:top w:val="none" w:sz="0" w:space="0" w:color="auto"/>
                <w:left w:val="none" w:sz="0" w:space="0" w:color="auto"/>
                <w:bottom w:val="none" w:sz="0" w:space="0" w:color="auto"/>
                <w:right w:val="none" w:sz="0" w:space="0" w:color="auto"/>
              </w:divBdr>
              <w:divsChild>
                <w:div w:id="236330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7384403">
      <w:bodyDiv w:val="1"/>
      <w:marLeft w:val="0"/>
      <w:marRight w:val="0"/>
      <w:marTop w:val="0"/>
      <w:marBottom w:val="0"/>
      <w:divBdr>
        <w:top w:val="none" w:sz="0" w:space="0" w:color="auto"/>
        <w:left w:val="none" w:sz="0" w:space="0" w:color="auto"/>
        <w:bottom w:val="none" w:sz="0" w:space="0" w:color="auto"/>
        <w:right w:val="none" w:sz="0" w:space="0" w:color="auto"/>
      </w:divBdr>
    </w:div>
    <w:div w:id="490369387">
      <w:bodyDiv w:val="1"/>
      <w:marLeft w:val="0"/>
      <w:marRight w:val="0"/>
      <w:marTop w:val="0"/>
      <w:marBottom w:val="0"/>
      <w:divBdr>
        <w:top w:val="none" w:sz="0" w:space="0" w:color="auto"/>
        <w:left w:val="none" w:sz="0" w:space="0" w:color="auto"/>
        <w:bottom w:val="none" w:sz="0" w:space="0" w:color="auto"/>
        <w:right w:val="none" w:sz="0" w:space="0" w:color="auto"/>
      </w:divBdr>
      <w:divsChild>
        <w:div w:id="295570003">
          <w:marLeft w:val="0"/>
          <w:marRight w:val="0"/>
          <w:marTop w:val="0"/>
          <w:marBottom w:val="0"/>
          <w:divBdr>
            <w:top w:val="none" w:sz="0" w:space="0" w:color="auto"/>
            <w:left w:val="none" w:sz="0" w:space="0" w:color="auto"/>
            <w:bottom w:val="none" w:sz="0" w:space="0" w:color="auto"/>
            <w:right w:val="none" w:sz="0" w:space="0" w:color="auto"/>
          </w:divBdr>
          <w:divsChild>
            <w:div w:id="1705447158">
              <w:marLeft w:val="0"/>
              <w:marRight w:val="0"/>
              <w:marTop w:val="0"/>
              <w:marBottom w:val="0"/>
              <w:divBdr>
                <w:top w:val="none" w:sz="0" w:space="0" w:color="auto"/>
                <w:left w:val="none" w:sz="0" w:space="0" w:color="auto"/>
                <w:bottom w:val="none" w:sz="0" w:space="0" w:color="auto"/>
                <w:right w:val="none" w:sz="0" w:space="0" w:color="auto"/>
              </w:divBdr>
              <w:divsChild>
                <w:div w:id="310526002">
                  <w:marLeft w:val="0"/>
                  <w:marRight w:val="0"/>
                  <w:marTop w:val="0"/>
                  <w:marBottom w:val="0"/>
                  <w:divBdr>
                    <w:top w:val="none" w:sz="0" w:space="0" w:color="auto"/>
                    <w:left w:val="none" w:sz="0" w:space="0" w:color="auto"/>
                    <w:bottom w:val="none" w:sz="0" w:space="0" w:color="auto"/>
                    <w:right w:val="none" w:sz="0" w:space="0" w:color="auto"/>
                  </w:divBdr>
                  <w:divsChild>
                    <w:div w:id="1926499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2797666">
      <w:bodyDiv w:val="1"/>
      <w:marLeft w:val="0"/>
      <w:marRight w:val="0"/>
      <w:marTop w:val="0"/>
      <w:marBottom w:val="0"/>
      <w:divBdr>
        <w:top w:val="none" w:sz="0" w:space="0" w:color="auto"/>
        <w:left w:val="none" w:sz="0" w:space="0" w:color="auto"/>
        <w:bottom w:val="none" w:sz="0" w:space="0" w:color="auto"/>
        <w:right w:val="none" w:sz="0" w:space="0" w:color="auto"/>
      </w:divBdr>
    </w:div>
    <w:div w:id="499545718">
      <w:bodyDiv w:val="1"/>
      <w:marLeft w:val="0"/>
      <w:marRight w:val="0"/>
      <w:marTop w:val="0"/>
      <w:marBottom w:val="0"/>
      <w:divBdr>
        <w:top w:val="none" w:sz="0" w:space="0" w:color="auto"/>
        <w:left w:val="none" w:sz="0" w:space="0" w:color="auto"/>
        <w:bottom w:val="none" w:sz="0" w:space="0" w:color="auto"/>
        <w:right w:val="none" w:sz="0" w:space="0" w:color="auto"/>
      </w:divBdr>
    </w:div>
    <w:div w:id="500898121">
      <w:bodyDiv w:val="1"/>
      <w:marLeft w:val="0"/>
      <w:marRight w:val="0"/>
      <w:marTop w:val="0"/>
      <w:marBottom w:val="0"/>
      <w:divBdr>
        <w:top w:val="none" w:sz="0" w:space="0" w:color="auto"/>
        <w:left w:val="none" w:sz="0" w:space="0" w:color="auto"/>
        <w:bottom w:val="none" w:sz="0" w:space="0" w:color="auto"/>
        <w:right w:val="none" w:sz="0" w:space="0" w:color="auto"/>
      </w:divBdr>
    </w:div>
    <w:div w:id="503589522">
      <w:bodyDiv w:val="1"/>
      <w:marLeft w:val="0"/>
      <w:marRight w:val="0"/>
      <w:marTop w:val="0"/>
      <w:marBottom w:val="0"/>
      <w:divBdr>
        <w:top w:val="none" w:sz="0" w:space="0" w:color="auto"/>
        <w:left w:val="none" w:sz="0" w:space="0" w:color="auto"/>
        <w:bottom w:val="none" w:sz="0" w:space="0" w:color="auto"/>
        <w:right w:val="none" w:sz="0" w:space="0" w:color="auto"/>
      </w:divBdr>
      <w:divsChild>
        <w:div w:id="1277373123">
          <w:marLeft w:val="0"/>
          <w:marRight w:val="0"/>
          <w:marTop w:val="0"/>
          <w:marBottom w:val="0"/>
          <w:divBdr>
            <w:top w:val="none" w:sz="0" w:space="0" w:color="auto"/>
            <w:left w:val="none" w:sz="0" w:space="0" w:color="auto"/>
            <w:bottom w:val="none" w:sz="0" w:space="0" w:color="auto"/>
            <w:right w:val="none" w:sz="0" w:space="0" w:color="auto"/>
          </w:divBdr>
          <w:divsChild>
            <w:div w:id="95643263">
              <w:marLeft w:val="0"/>
              <w:marRight w:val="0"/>
              <w:marTop w:val="0"/>
              <w:marBottom w:val="0"/>
              <w:divBdr>
                <w:top w:val="none" w:sz="0" w:space="0" w:color="auto"/>
                <w:left w:val="none" w:sz="0" w:space="0" w:color="auto"/>
                <w:bottom w:val="none" w:sz="0" w:space="0" w:color="auto"/>
                <w:right w:val="none" w:sz="0" w:space="0" w:color="auto"/>
              </w:divBdr>
              <w:divsChild>
                <w:div w:id="741561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4831076">
      <w:bodyDiv w:val="1"/>
      <w:marLeft w:val="0"/>
      <w:marRight w:val="0"/>
      <w:marTop w:val="0"/>
      <w:marBottom w:val="0"/>
      <w:divBdr>
        <w:top w:val="none" w:sz="0" w:space="0" w:color="auto"/>
        <w:left w:val="none" w:sz="0" w:space="0" w:color="auto"/>
        <w:bottom w:val="none" w:sz="0" w:space="0" w:color="auto"/>
        <w:right w:val="none" w:sz="0" w:space="0" w:color="auto"/>
      </w:divBdr>
      <w:divsChild>
        <w:div w:id="406926127">
          <w:marLeft w:val="0"/>
          <w:marRight w:val="0"/>
          <w:marTop w:val="0"/>
          <w:marBottom w:val="0"/>
          <w:divBdr>
            <w:top w:val="none" w:sz="0" w:space="0" w:color="auto"/>
            <w:left w:val="none" w:sz="0" w:space="0" w:color="auto"/>
            <w:bottom w:val="none" w:sz="0" w:space="0" w:color="auto"/>
            <w:right w:val="none" w:sz="0" w:space="0" w:color="auto"/>
          </w:divBdr>
          <w:divsChild>
            <w:div w:id="1678843056">
              <w:marLeft w:val="0"/>
              <w:marRight w:val="0"/>
              <w:marTop w:val="0"/>
              <w:marBottom w:val="0"/>
              <w:divBdr>
                <w:top w:val="none" w:sz="0" w:space="0" w:color="auto"/>
                <w:left w:val="none" w:sz="0" w:space="0" w:color="auto"/>
                <w:bottom w:val="none" w:sz="0" w:space="0" w:color="auto"/>
                <w:right w:val="none" w:sz="0" w:space="0" w:color="auto"/>
              </w:divBdr>
              <w:divsChild>
                <w:div w:id="1429041202">
                  <w:marLeft w:val="0"/>
                  <w:marRight w:val="0"/>
                  <w:marTop w:val="0"/>
                  <w:marBottom w:val="0"/>
                  <w:divBdr>
                    <w:top w:val="none" w:sz="0" w:space="0" w:color="auto"/>
                    <w:left w:val="none" w:sz="0" w:space="0" w:color="auto"/>
                    <w:bottom w:val="none" w:sz="0" w:space="0" w:color="auto"/>
                    <w:right w:val="none" w:sz="0" w:space="0" w:color="auto"/>
                  </w:divBdr>
                  <w:divsChild>
                    <w:div w:id="652493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0343362">
      <w:bodyDiv w:val="1"/>
      <w:marLeft w:val="0"/>
      <w:marRight w:val="0"/>
      <w:marTop w:val="0"/>
      <w:marBottom w:val="0"/>
      <w:divBdr>
        <w:top w:val="none" w:sz="0" w:space="0" w:color="auto"/>
        <w:left w:val="none" w:sz="0" w:space="0" w:color="auto"/>
        <w:bottom w:val="none" w:sz="0" w:space="0" w:color="auto"/>
        <w:right w:val="none" w:sz="0" w:space="0" w:color="auto"/>
      </w:divBdr>
    </w:div>
    <w:div w:id="551354720">
      <w:bodyDiv w:val="1"/>
      <w:marLeft w:val="0"/>
      <w:marRight w:val="0"/>
      <w:marTop w:val="0"/>
      <w:marBottom w:val="0"/>
      <w:divBdr>
        <w:top w:val="none" w:sz="0" w:space="0" w:color="auto"/>
        <w:left w:val="none" w:sz="0" w:space="0" w:color="auto"/>
        <w:bottom w:val="none" w:sz="0" w:space="0" w:color="auto"/>
        <w:right w:val="none" w:sz="0" w:space="0" w:color="auto"/>
      </w:divBdr>
    </w:div>
    <w:div w:id="564611046">
      <w:bodyDiv w:val="1"/>
      <w:marLeft w:val="0"/>
      <w:marRight w:val="0"/>
      <w:marTop w:val="0"/>
      <w:marBottom w:val="0"/>
      <w:divBdr>
        <w:top w:val="none" w:sz="0" w:space="0" w:color="auto"/>
        <w:left w:val="none" w:sz="0" w:space="0" w:color="auto"/>
        <w:bottom w:val="none" w:sz="0" w:space="0" w:color="auto"/>
        <w:right w:val="none" w:sz="0" w:space="0" w:color="auto"/>
      </w:divBdr>
    </w:div>
    <w:div w:id="567884136">
      <w:bodyDiv w:val="1"/>
      <w:marLeft w:val="0"/>
      <w:marRight w:val="0"/>
      <w:marTop w:val="0"/>
      <w:marBottom w:val="0"/>
      <w:divBdr>
        <w:top w:val="none" w:sz="0" w:space="0" w:color="auto"/>
        <w:left w:val="none" w:sz="0" w:space="0" w:color="auto"/>
        <w:bottom w:val="none" w:sz="0" w:space="0" w:color="auto"/>
        <w:right w:val="none" w:sz="0" w:space="0" w:color="auto"/>
      </w:divBdr>
    </w:div>
    <w:div w:id="585891905">
      <w:bodyDiv w:val="1"/>
      <w:marLeft w:val="0"/>
      <w:marRight w:val="0"/>
      <w:marTop w:val="0"/>
      <w:marBottom w:val="0"/>
      <w:divBdr>
        <w:top w:val="none" w:sz="0" w:space="0" w:color="auto"/>
        <w:left w:val="none" w:sz="0" w:space="0" w:color="auto"/>
        <w:bottom w:val="none" w:sz="0" w:space="0" w:color="auto"/>
        <w:right w:val="none" w:sz="0" w:space="0" w:color="auto"/>
      </w:divBdr>
    </w:div>
    <w:div w:id="592932311">
      <w:bodyDiv w:val="1"/>
      <w:marLeft w:val="0"/>
      <w:marRight w:val="0"/>
      <w:marTop w:val="0"/>
      <w:marBottom w:val="0"/>
      <w:divBdr>
        <w:top w:val="none" w:sz="0" w:space="0" w:color="auto"/>
        <w:left w:val="none" w:sz="0" w:space="0" w:color="auto"/>
        <w:bottom w:val="none" w:sz="0" w:space="0" w:color="auto"/>
        <w:right w:val="none" w:sz="0" w:space="0" w:color="auto"/>
      </w:divBdr>
    </w:div>
    <w:div w:id="608049997">
      <w:bodyDiv w:val="1"/>
      <w:marLeft w:val="0"/>
      <w:marRight w:val="0"/>
      <w:marTop w:val="0"/>
      <w:marBottom w:val="0"/>
      <w:divBdr>
        <w:top w:val="none" w:sz="0" w:space="0" w:color="auto"/>
        <w:left w:val="none" w:sz="0" w:space="0" w:color="auto"/>
        <w:bottom w:val="none" w:sz="0" w:space="0" w:color="auto"/>
        <w:right w:val="none" w:sz="0" w:space="0" w:color="auto"/>
      </w:divBdr>
    </w:div>
    <w:div w:id="663509837">
      <w:bodyDiv w:val="1"/>
      <w:marLeft w:val="0"/>
      <w:marRight w:val="0"/>
      <w:marTop w:val="0"/>
      <w:marBottom w:val="0"/>
      <w:divBdr>
        <w:top w:val="none" w:sz="0" w:space="0" w:color="auto"/>
        <w:left w:val="none" w:sz="0" w:space="0" w:color="auto"/>
        <w:bottom w:val="none" w:sz="0" w:space="0" w:color="auto"/>
        <w:right w:val="none" w:sz="0" w:space="0" w:color="auto"/>
      </w:divBdr>
      <w:divsChild>
        <w:div w:id="1808934572">
          <w:marLeft w:val="0"/>
          <w:marRight w:val="0"/>
          <w:marTop w:val="0"/>
          <w:marBottom w:val="0"/>
          <w:divBdr>
            <w:top w:val="none" w:sz="0" w:space="0" w:color="auto"/>
            <w:left w:val="none" w:sz="0" w:space="0" w:color="auto"/>
            <w:bottom w:val="none" w:sz="0" w:space="0" w:color="auto"/>
            <w:right w:val="none" w:sz="0" w:space="0" w:color="auto"/>
          </w:divBdr>
          <w:divsChild>
            <w:div w:id="1088698445">
              <w:marLeft w:val="0"/>
              <w:marRight w:val="0"/>
              <w:marTop w:val="0"/>
              <w:marBottom w:val="0"/>
              <w:divBdr>
                <w:top w:val="none" w:sz="0" w:space="0" w:color="auto"/>
                <w:left w:val="none" w:sz="0" w:space="0" w:color="auto"/>
                <w:bottom w:val="none" w:sz="0" w:space="0" w:color="auto"/>
                <w:right w:val="none" w:sz="0" w:space="0" w:color="auto"/>
              </w:divBdr>
              <w:divsChild>
                <w:div w:id="1894341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4478126">
      <w:bodyDiv w:val="1"/>
      <w:marLeft w:val="0"/>
      <w:marRight w:val="0"/>
      <w:marTop w:val="0"/>
      <w:marBottom w:val="0"/>
      <w:divBdr>
        <w:top w:val="none" w:sz="0" w:space="0" w:color="auto"/>
        <w:left w:val="none" w:sz="0" w:space="0" w:color="auto"/>
        <w:bottom w:val="none" w:sz="0" w:space="0" w:color="auto"/>
        <w:right w:val="none" w:sz="0" w:space="0" w:color="auto"/>
      </w:divBdr>
    </w:div>
    <w:div w:id="733770904">
      <w:bodyDiv w:val="1"/>
      <w:marLeft w:val="0"/>
      <w:marRight w:val="0"/>
      <w:marTop w:val="0"/>
      <w:marBottom w:val="0"/>
      <w:divBdr>
        <w:top w:val="none" w:sz="0" w:space="0" w:color="auto"/>
        <w:left w:val="none" w:sz="0" w:space="0" w:color="auto"/>
        <w:bottom w:val="none" w:sz="0" w:space="0" w:color="auto"/>
        <w:right w:val="none" w:sz="0" w:space="0" w:color="auto"/>
      </w:divBdr>
    </w:div>
    <w:div w:id="744186831">
      <w:bodyDiv w:val="1"/>
      <w:marLeft w:val="0"/>
      <w:marRight w:val="0"/>
      <w:marTop w:val="0"/>
      <w:marBottom w:val="0"/>
      <w:divBdr>
        <w:top w:val="none" w:sz="0" w:space="0" w:color="auto"/>
        <w:left w:val="none" w:sz="0" w:space="0" w:color="auto"/>
        <w:bottom w:val="none" w:sz="0" w:space="0" w:color="auto"/>
        <w:right w:val="none" w:sz="0" w:space="0" w:color="auto"/>
      </w:divBdr>
    </w:div>
    <w:div w:id="744645938">
      <w:bodyDiv w:val="1"/>
      <w:marLeft w:val="0"/>
      <w:marRight w:val="0"/>
      <w:marTop w:val="0"/>
      <w:marBottom w:val="0"/>
      <w:divBdr>
        <w:top w:val="none" w:sz="0" w:space="0" w:color="auto"/>
        <w:left w:val="none" w:sz="0" w:space="0" w:color="auto"/>
        <w:bottom w:val="none" w:sz="0" w:space="0" w:color="auto"/>
        <w:right w:val="none" w:sz="0" w:space="0" w:color="auto"/>
      </w:divBdr>
      <w:divsChild>
        <w:div w:id="1567454864">
          <w:marLeft w:val="0"/>
          <w:marRight w:val="0"/>
          <w:marTop w:val="0"/>
          <w:marBottom w:val="0"/>
          <w:divBdr>
            <w:top w:val="none" w:sz="0" w:space="0" w:color="auto"/>
            <w:left w:val="none" w:sz="0" w:space="0" w:color="auto"/>
            <w:bottom w:val="none" w:sz="0" w:space="0" w:color="auto"/>
            <w:right w:val="none" w:sz="0" w:space="0" w:color="auto"/>
          </w:divBdr>
          <w:divsChild>
            <w:div w:id="1301887159">
              <w:marLeft w:val="0"/>
              <w:marRight w:val="0"/>
              <w:marTop w:val="0"/>
              <w:marBottom w:val="0"/>
              <w:divBdr>
                <w:top w:val="none" w:sz="0" w:space="0" w:color="auto"/>
                <w:left w:val="none" w:sz="0" w:space="0" w:color="auto"/>
                <w:bottom w:val="none" w:sz="0" w:space="0" w:color="auto"/>
                <w:right w:val="none" w:sz="0" w:space="0" w:color="auto"/>
              </w:divBdr>
              <w:divsChild>
                <w:div w:id="30542524">
                  <w:marLeft w:val="0"/>
                  <w:marRight w:val="0"/>
                  <w:marTop w:val="0"/>
                  <w:marBottom w:val="0"/>
                  <w:divBdr>
                    <w:top w:val="none" w:sz="0" w:space="0" w:color="auto"/>
                    <w:left w:val="none" w:sz="0" w:space="0" w:color="auto"/>
                    <w:bottom w:val="none" w:sz="0" w:space="0" w:color="auto"/>
                    <w:right w:val="none" w:sz="0" w:space="0" w:color="auto"/>
                  </w:divBdr>
                  <w:divsChild>
                    <w:div w:id="1014302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5111516">
      <w:bodyDiv w:val="1"/>
      <w:marLeft w:val="0"/>
      <w:marRight w:val="0"/>
      <w:marTop w:val="0"/>
      <w:marBottom w:val="0"/>
      <w:divBdr>
        <w:top w:val="none" w:sz="0" w:space="0" w:color="auto"/>
        <w:left w:val="none" w:sz="0" w:space="0" w:color="auto"/>
        <w:bottom w:val="none" w:sz="0" w:space="0" w:color="auto"/>
        <w:right w:val="none" w:sz="0" w:space="0" w:color="auto"/>
      </w:divBdr>
    </w:div>
    <w:div w:id="748111497">
      <w:bodyDiv w:val="1"/>
      <w:marLeft w:val="0"/>
      <w:marRight w:val="0"/>
      <w:marTop w:val="0"/>
      <w:marBottom w:val="0"/>
      <w:divBdr>
        <w:top w:val="none" w:sz="0" w:space="0" w:color="auto"/>
        <w:left w:val="none" w:sz="0" w:space="0" w:color="auto"/>
        <w:bottom w:val="none" w:sz="0" w:space="0" w:color="auto"/>
        <w:right w:val="none" w:sz="0" w:space="0" w:color="auto"/>
      </w:divBdr>
    </w:div>
    <w:div w:id="754132890">
      <w:bodyDiv w:val="1"/>
      <w:marLeft w:val="0"/>
      <w:marRight w:val="0"/>
      <w:marTop w:val="0"/>
      <w:marBottom w:val="0"/>
      <w:divBdr>
        <w:top w:val="none" w:sz="0" w:space="0" w:color="auto"/>
        <w:left w:val="none" w:sz="0" w:space="0" w:color="auto"/>
        <w:bottom w:val="none" w:sz="0" w:space="0" w:color="auto"/>
        <w:right w:val="none" w:sz="0" w:space="0" w:color="auto"/>
      </w:divBdr>
    </w:div>
    <w:div w:id="765426565">
      <w:bodyDiv w:val="1"/>
      <w:marLeft w:val="0"/>
      <w:marRight w:val="0"/>
      <w:marTop w:val="0"/>
      <w:marBottom w:val="0"/>
      <w:divBdr>
        <w:top w:val="none" w:sz="0" w:space="0" w:color="auto"/>
        <w:left w:val="none" w:sz="0" w:space="0" w:color="auto"/>
        <w:bottom w:val="none" w:sz="0" w:space="0" w:color="auto"/>
        <w:right w:val="none" w:sz="0" w:space="0" w:color="auto"/>
      </w:divBdr>
    </w:div>
    <w:div w:id="784081077">
      <w:bodyDiv w:val="1"/>
      <w:marLeft w:val="0"/>
      <w:marRight w:val="0"/>
      <w:marTop w:val="0"/>
      <w:marBottom w:val="0"/>
      <w:divBdr>
        <w:top w:val="none" w:sz="0" w:space="0" w:color="auto"/>
        <w:left w:val="none" w:sz="0" w:space="0" w:color="auto"/>
        <w:bottom w:val="none" w:sz="0" w:space="0" w:color="auto"/>
        <w:right w:val="none" w:sz="0" w:space="0" w:color="auto"/>
      </w:divBdr>
    </w:div>
    <w:div w:id="786970357">
      <w:bodyDiv w:val="1"/>
      <w:marLeft w:val="0"/>
      <w:marRight w:val="0"/>
      <w:marTop w:val="0"/>
      <w:marBottom w:val="0"/>
      <w:divBdr>
        <w:top w:val="none" w:sz="0" w:space="0" w:color="auto"/>
        <w:left w:val="none" w:sz="0" w:space="0" w:color="auto"/>
        <w:bottom w:val="none" w:sz="0" w:space="0" w:color="auto"/>
        <w:right w:val="none" w:sz="0" w:space="0" w:color="auto"/>
      </w:divBdr>
    </w:div>
    <w:div w:id="807668185">
      <w:bodyDiv w:val="1"/>
      <w:marLeft w:val="0"/>
      <w:marRight w:val="0"/>
      <w:marTop w:val="0"/>
      <w:marBottom w:val="0"/>
      <w:divBdr>
        <w:top w:val="none" w:sz="0" w:space="0" w:color="auto"/>
        <w:left w:val="none" w:sz="0" w:space="0" w:color="auto"/>
        <w:bottom w:val="none" w:sz="0" w:space="0" w:color="auto"/>
        <w:right w:val="none" w:sz="0" w:space="0" w:color="auto"/>
      </w:divBdr>
    </w:div>
    <w:div w:id="809709542">
      <w:bodyDiv w:val="1"/>
      <w:marLeft w:val="0"/>
      <w:marRight w:val="0"/>
      <w:marTop w:val="0"/>
      <w:marBottom w:val="0"/>
      <w:divBdr>
        <w:top w:val="none" w:sz="0" w:space="0" w:color="auto"/>
        <w:left w:val="none" w:sz="0" w:space="0" w:color="auto"/>
        <w:bottom w:val="none" w:sz="0" w:space="0" w:color="auto"/>
        <w:right w:val="none" w:sz="0" w:space="0" w:color="auto"/>
      </w:divBdr>
    </w:div>
    <w:div w:id="829179544">
      <w:bodyDiv w:val="1"/>
      <w:marLeft w:val="0"/>
      <w:marRight w:val="0"/>
      <w:marTop w:val="0"/>
      <w:marBottom w:val="0"/>
      <w:divBdr>
        <w:top w:val="none" w:sz="0" w:space="0" w:color="auto"/>
        <w:left w:val="none" w:sz="0" w:space="0" w:color="auto"/>
        <w:bottom w:val="none" w:sz="0" w:space="0" w:color="auto"/>
        <w:right w:val="none" w:sz="0" w:space="0" w:color="auto"/>
      </w:divBdr>
    </w:div>
    <w:div w:id="839582018">
      <w:bodyDiv w:val="1"/>
      <w:marLeft w:val="0"/>
      <w:marRight w:val="0"/>
      <w:marTop w:val="0"/>
      <w:marBottom w:val="0"/>
      <w:divBdr>
        <w:top w:val="none" w:sz="0" w:space="0" w:color="auto"/>
        <w:left w:val="none" w:sz="0" w:space="0" w:color="auto"/>
        <w:bottom w:val="none" w:sz="0" w:space="0" w:color="auto"/>
        <w:right w:val="none" w:sz="0" w:space="0" w:color="auto"/>
      </w:divBdr>
    </w:div>
    <w:div w:id="843321358">
      <w:bodyDiv w:val="1"/>
      <w:marLeft w:val="0"/>
      <w:marRight w:val="0"/>
      <w:marTop w:val="0"/>
      <w:marBottom w:val="0"/>
      <w:divBdr>
        <w:top w:val="none" w:sz="0" w:space="0" w:color="auto"/>
        <w:left w:val="none" w:sz="0" w:space="0" w:color="auto"/>
        <w:bottom w:val="none" w:sz="0" w:space="0" w:color="auto"/>
        <w:right w:val="none" w:sz="0" w:space="0" w:color="auto"/>
      </w:divBdr>
      <w:divsChild>
        <w:div w:id="194586254">
          <w:marLeft w:val="0"/>
          <w:marRight w:val="0"/>
          <w:marTop w:val="0"/>
          <w:marBottom w:val="0"/>
          <w:divBdr>
            <w:top w:val="none" w:sz="0" w:space="0" w:color="auto"/>
            <w:left w:val="none" w:sz="0" w:space="0" w:color="auto"/>
            <w:bottom w:val="none" w:sz="0" w:space="0" w:color="auto"/>
            <w:right w:val="none" w:sz="0" w:space="0" w:color="auto"/>
          </w:divBdr>
          <w:divsChild>
            <w:div w:id="1985155690">
              <w:marLeft w:val="0"/>
              <w:marRight w:val="0"/>
              <w:marTop w:val="0"/>
              <w:marBottom w:val="0"/>
              <w:divBdr>
                <w:top w:val="none" w:sz="0" w:space="0" w:color="auto"/>
                <w:left w:val="none" w:sz="0" w:space="0" w:color="auto"/>
                <w:bottom w:val="none" w:sz="0" w:space="0" w:color="auto"/>
                <w:right w:val="none" w:sz="0" w:space="0" w:color="auto"/>
              </w:divBdr>
              <w:divsChild>
                <w:div w:id="1262687870">
                  <w:marLeft w:val="0"/>
                  <w:marRight w:val="0"/>
                  <w:marTop w:val="0"/>
                  <w:marBottom w:val="0"/>
                  <w:divBdr>
                    <w:top w:val="none" w:sz="0" w:space="0" w:color="auto"/>
                    <w:left w:val="none" w:sz="0" w:space="0" w:color="auto"/>
                    <w:bottom w:val="none" w:sz="0" w:space="0" w:color="auto"/>
                    <w:right w:val="none" w:sz="0" w:space="0" w:color="auto"/>
                  </w:divBdr>
                  <w:divsChild>
                    <w:div w:id="1169561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3957367">
      <w:bodyDiv w:val="1"/>
      <w:marLeft w:val="0"/>
      <w:marRight w:val="0"/>
      <w:marTop w:val="0"/>
      <w:marBottom w:val="0"/>
      <w:divBdr>
        <w:top w:val="none" w:sz="0" w:space="0" w:color="auto"/>
        <w:left w:val="none" w:sz="0" w:space="0" w:color="auto"/>
        <w:bottom w:val="none" w:sz="0" w:space="0" w:color="auto"/>
        <w:right w:val="none" w:sz="0" w:space="0" w:color="auto"/>
      </w:divBdr>
    </w:div>
    <w:div w:id="860052751">
      <w:bodyDiv w:val="1"/>
      <w:marLeft w:val="0"/>
      <w:marRight w:val="0"/>
      <w:marTop w:val="0"/>
      <w:marBottom w:val="0"/>
      <w:divBdr>
        <w:top w:val="none" w:sz="0" w:space="0" w:color="auto"/>
        <w:left w:val="none" w:sz="0" w:space="0" w:color="auto"/>
        <w:bottom w:val="none" w:sz="0" w:space="0" w:color="auto"/>
        <w:right w:val="none" w:sz="0" w:space="0" w:color="auto"/>
      </w:divBdr>
    </w:div>
    <w:div w:id="888608810">
      <w:bodyDiv w:val="1"/>
      <w:marLeft w:val="0"/>
      <w:marRight w:val="0"/>
      <w:marTop w:val="0"/>
      <w:marBottom w:val="0"/>
      <w:divBdr>
        <w:top w:val="none" w:sz="0" w:space="0" w:color="auto"/>
        <w:left w:val="none" w:sz="0" w:space="0" w:color="auto"/>
        <w:bottom w:val="none" w:sz="0" w:space="0" w:color="auto"/>
        <w:right w:val="none" w:sz="0" w:space="0" w:color="auto"/>
      </w:divBdr>
    </w:div>
    <w:div w:id="890731999">
      <w:bodyDiv w:val="1"/>
      <w:marLeft w:val="0"/>
      <w:marRight w:val="0"/>
      <w:marTop w:val="0"/>
      <w:marBottom w:val="0"/>
      <w:divBdr>
        <w:top w:val="none" w:sz="0" w:space="0" w:color="auto"/>
        <w:left w:val="none" w:sz="0" w:space="0" w:color="auto"/>
        <w:bottom w:val="none" w:sz="0" w:space="0" w:color="auto"/>
        <w:right w:val="none" w:sz="0" w:space="0" w:color="auto"/>
      </w:divBdr>
    </w:div>
    <w:div w:id="909924685">
      <w:bodyDiv w:val="1"/>
      <w:marLeft w:val="0"/>
      <w:marRight w:val="0"/>
      <w:marTop w:val="0"/>
      <w:marBottom w:val="0"/>
      <w:divBdr>
        <w:top w:val="none" w:sz="0" w:space="0" w:color="auto"/>
        <w:left w:val="none" w:sz="0" w:space="0" w:color="auto"/>
        <w:bottom w:val="none" w:sz="0" w:space="0" w:color="auto"/>
        <w:right w:val="none" w:sz="0" w:space="0" w:color="auto"/>
      </w:divBdr>
    </w:div>
    <w:div w:id="913665474">
      <w:bodyDiv w:val="1"/>
      <w:marLeft w:val="0"/>
      <w:marRight w:val="0"/>
      <w:marTop w:val="0"/>
      <w:marBottom w:val="0"/>
      <w:divBdr>
        <w:top w:val="none" w:sz="0" w:space="0" w:color="auto"/>
        <w:left w:val="none" w:sz="0" w:space="0" w:color="auto"/>
        <w:bottom w:val="none" w:sz="0" w:space="0" w:color="auto"/>
        <w:right w:val="none" w:sz="0" w:space="0" w:color="auto"/>
      </w:divBdr>
    </w:div>
    <w:div w:id="933127769">
      <w:bodyDiv w:val="1"/>
      <w:marLeft w:val="0"/>
      <w:marRight w:val="0"/>
      <w:marTop w:val="0"/>
      <w:marBottom w:val="0"/>
      <w:divBdr>
        <w:top w:val="none" w:sz="0" w:space="0" w:color="auto"/>
        <w:left w:val="none" w:sz="0" w:space="0" w:color="auto"/>
        <w:bottom w:val="none" w:sz="0" w:space="0" w:color="auto"/>
        <w:right w:val="none" w:sz="0" w:space="0" w:color="auto"/>
      </w:divBdr>
    </w:div>
    <w:div w:id="933171961">
      <w:bodyDiv w:val="1"/>
      <w:marLeft w:val="0"/>
      <w:marRight w:val="0"/>
      <w:marTop w:val="0"/>
      <w:marBottom w:val="0"/>
      <w:divBdr>
        <w:top w:val="none" w:sz="0" w:space="0" w:color="auto"/>
        <w:left w:val="none" w:sz="0" w:space="0" w:color="auto"/>
        <w:bottom w:val="none" w:sz="0" w:space="0" w:color="auto"/>
        <w:right w:val="none" w:sz="0" w:space="0" w:color="auto"/>
      </w:divBdr>
    </w:div>
    <w:div w:id="933586733">
      <w:bodyDiv w:val="1"/>
      <w:marLeft w:val="0"/>
      <w:marRight w:val="0"/>
      <w:marTop w:val="0"/>
      <w:marBottom w:val="0"/>
      <w:divBdr>
        <w:top w:val="none" w:sz="0" w:space="0" w:color="auto"/>
        <w:left w:val="none" w:sz="0" w:space="0" w:color="auto"/>
        <w:bottom w:val="none" w:sz="0" w:space="0" w:color="auto"/>
        <w:right w:val="none" w:sz="0" w:space="0" w:color="auto"/>
      </w:divBdr>
    </w:div>
    <w:div w:id="957758959">
      <w:bodyDiv w:val="1"/>
      <w:marLeft w:val="0"/>
      <w:marRight w:val="0"/>
      <w:marTop w:val="0"/>
      <w:marBottom w:val="0"/>
      <w:divBdr>
        <w:top w:val="none" w:sz="0" w:space="0" w:color="auto"/>
        <w:left w:val="none" w:sz="0" w:space="0" w:color="auto"/>
        <w:bottom w:val="none" w:sz="0" w:space="0" w:color="auto"/>
        <w:right w:val="none" w:sz="0" w:space="0" w:color="auto"/>
      </w:divBdr>
    </w:div>
    <w:div w:id="984352702">
      <w:bodyDiv w:val="1"/>
      <w:marLeft w:val="0"/>
      <w:marRight w:val="0"/>
      <w:marTop w:val="0"/>
      <w:marBottom w:val="0"/>
      <w:divBdr>
        <w:top w:val="none" w:sz="0" w:space="0" w:color="auto"/>
        <w:left w:val="none" w:sz="0" w:space="0" w:color="auto"/>
        <w:bottom w:val="none" w:sz="0" w:space="0" w:color="auto"/>
        <w:right w:val="none" w:sz="0" w:space="0" w:color="auto"/>
      </w:divBdr>
    </w:div>
    <w:div w:id="989216605">
      <w:bodyDiv w:val="1"/>
      <w:marLeft w:val="0"/>
      <w:marRight w:val="0"/>
      <w:marTop w:val="0"/>
      <w:marBottom w:val="0"/>
      <w:divBdr>
        <w:top w:val="none" w:sz="0" w:space="0" w:color="auto"/>
        <w:left w:val="none" w:sz="0" w:space="0" w:color="auto"/>
        <w:bottom w:val="none" w:sz="0" w:space="0" w:color="auto"/>
        <w:right w:val="none" w:sz="0" w:space="0" w:color="auto"/>
      </w:divBdr>
      <w:divsChild>
        <w:div w:id="1935943047">
          <w:marLeft w:val="0"/>
          <w:marRight w:val="0"/>
          <w:marTop w:val="0"/>
          <w:marBottom w:val="0"/>
          <w:divBdr>
            <w:top w:val="none" w:sz="0" w:space="0" w:color="auto"/>
            <w:left w:val="none" w:sz="0" w:space="0" w:color="auto"/>
            <w:bottom w:val="none" w:sz="0" w:space="0" w:color="auto"/>
            <w:right w:val="none" w:sz="0" w:space="0" w:color="auto"/>
          </w:divBdr>
          <w:divsChild>
            <w:div w:id="658273681">
              <w:marLeft w:val="0"/>
              <w:marRight w:val="0"/>
              <w:marTop w:val="0"/>
              <w:marBottom w:val="0"/>
              <w:divBdr>
                <w:top w:val="none" w:sz="0" w:space="0" w:color="auto"/>
                <w:left w:val="none" w:sz="0" w:space="0" w:color="auto"/>
                <w:bottom w:val="none" w:sz="0" w:space="0" w:color="auto"/>
                <w:right w:val="none" w:sz="0" w:space="0" w:color="auto"/>
              </w:divBdr>
              <w:divsChild>
                <w:div w:id="277375358">
                  <w:marLeft w:val="0"/>
                  <w:marRight w:val="0"/>
                  <w:marTop w:val="0"/>
                  <w:marBottom w:val="0"/>
                  <w:divBdr>
                    <w:top w:val="none" w:sz="0" w:space="0" w:color="auto"/>
                    <w:left w:val="none" w:sz="0" w:space="0" w:color="auto"/>
                    <w:bottom w:val="none" w:sz="0" w:space="0" w:color="auto"/>
                    <w:right w:val="none" w:sz="0" w:space="0" w:color="auto"/>
                  </w:divBdr>
                  <w:divsChild>
                    <w:div w:id="872116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2688994">
      <w:bodyDiv w:val="1"/>
      <w:marLeft w:val="0"/>
      <w:marRight w:val="0"/>
      <w:marTop w:val="0"/>
      <w:marBottom w:val="0"/>
      <w:divBdr>
        <w:top w:val="none" w:sz="0" w:space="0" w:color="auto"/>
        <w:left w:val="none" w:sz="0" w:space="0" w:color="auto"/>
        <w:bottom w:val="none" w:sz="0" w:space="0" w:color="auto"/>
        <w:right w:val="none" w:sz="0" w:space="0" w:color="auto"/>
      </w:divBdr>
    </w:div>
    <w:div w:id="1021735224">
      <w:bodyDiv w:val="1"/>
      <w:marLeft w:val="0"/>
      <w:marRight w:val="0"/>
      <w:marTop w:val="0"/>
      <w:marBottom w:val="0"/>
      <w:divBdr>
        <w:top w:val="none" w:sz="0" w:space="0" w:color="auto"/>
        <w:left w:val="none" w:sz="0" w:space="0" w:color="auto"/>
        <w:bottom w:val="none" w:sz="0" w:space="0" w:color="auto"/>
        <w:right w:val="none" w:sz="0" w:space="0" w:color="auto"/>
      </w:divBdr>
    </w:div>
    <w:div w:id="1035623069">
      <w:bodyDiv w:val="1"/>
      <w:marLeft w:val="0"/>
      <w:marRight w:val="0"/>
      <w:marTop w:val="0"/>
      <w:marBottom w:val="0"/>
      <w:divBdr>
        <w:top w:val="none" w:sz="0" w:space="0" w:color="auto"/>
        <w:left w:val="none" w:sz="0" w:space="0" w:color="auto"/>
        <w:bottom w:val="none" w:sz="0" w:space="0" w:color="auto"/>
        <w:right w:val="none" w:sz="0" w:space="0" w:color="auto"/>
      </w:divBdr>
    </w:div>
    <w:div w:id="1041171871">
      <w:bodyDiv w:val="1"/>
      <w:marLeft w:val="0"/>
      <w:marRight w:val="0"/>
      <w:marTop w:val="0"/>
      <w:marBottom w:val="0"/>
      <w:divBdr>
        <w:top w:val="none" w:sz="0" w:space="0" w:color="auto"/>
        <w:left w:val="none" w:sz="0" w:space="0" w:color="auto"/>
        <w:bottom w:val="none" w:sz="0" w:space="0" w:color="auto"/>
        <w:right w:val="none" w:sz="0" w:space="0" w:color="auto"/>
      </w:divBdr>
    </w:div>
    <w:div w:id="1059665749">
      <w:bodyDiv w:val="1"/>
      <w:marLeft w:val="0"/>
      <w:marRight w:val="0"/>
      <w:marTop w:val="0"/>
      <w:marBottom w:val="0"/>
      <w:divBdr>
        <w:top w:val="none" w:sz="0" w:space="0" w:color="auto"/>
        <w:left w:val="none" w:sz="0" w:space="0" w:color="auto"/>
        <w:bottom w:val="none" w:sz="0" w:space="0" w:color="auto"/>
        <w:right w:val="none" w:sz="0" w:space="0" w:color="auto"/>
      </w:divBdr>
      <w:divsChild>
        <w:div w:id="1673141055">
          <w:marLeft w:val="0"/>
          <w:marRight w:val="0"/>
          <w:marTop w:val="0"/>
          <w:marBottom w:val="0"/>
          <w:divBdr>
            <w:top w:val="none" w:sz="0" w:space="0" w:color="auto"/>
            <w:left w:val="none" w:sz="0" w:space="0" w:color="auto"/>
            <w:bottom w:val="none" w:sz="0" w:space="0" w:color="auto"/>
            <w:right w:val="none" w:sz="0" w:space="0" w:color="auto"/>
          </w:divBdr>
          <w:divsChild>
            <w:div w:id="2004894817">
              <w:marLeft w:val="0"/>
              <w:marRight w:val="0"/>
              <w:marTop w:val="0"/>
              <w:marBottom w:val="0"/>
              <w:divBdr>
                <w:top w:val="none" w:sz="0" w:space="0" w:color="auto"/>
                <w:left w:val="none" w:sz="0" w:space="0" w:color="auto"/>
                <w:bottom w:val="none" w:sz="0" w:space="0" w:color="auto"/>
                <w:right w:val="none" w:sz="0" w:space="0" w:color="auto"/>
              </w:divBdr>
              <w:divsChild>
                <w:div w:id="224803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7797950">
      <w:bodyDiv w:val="1"/>
      <w:marLeft w:val="0"/>
      <w:marRight w:val="0"/>
      <w:marTop w:val="0"/>
      <w:marBottom w:val="0"/>
      <w:divBdr>
        <w:top w:val="none" w:sz="0" w:space="0" w:color="auto"/>
        <w:left w:val="none" w:sz="0" w:space="0" w:color="auto"/>
        <w:bottom w:val="none" w:sz="0" w:space="0" w:color="auto"/>
        <w:right w:val="none" w:sz="0" w:space="0" w:color="auto"/>
      </w:divBdr>
      <w:divsChild>
        <w:div w:id="1943144747">
          <w:marLeft w:val="0"/>
          <w:marRight w:val="0"/>
          <w:marTop w:val="0"/>
          <w:marBottom w:val="0"/>
          <w:divBdr>
            <w:top w:val="none" w:sz="0" w:space="0" w:color="auto"/>
            <w:left w:val="none" w:sz="0" w:space="0" w:color="auto"/>
            <w:bottom w:val="none" w:sz="0" w:space="0" w:color="auto"/>
            <w:right w:val="none" w:sz="0" w:space="0" w:color="auto"/>
          </w:divBdr>
          <w:divsChild>
            <w:div w:id="433983826">
              <w:marLeft w:val="0"/>
              <w:marRight w:val="0"/>
              <w:marTop w:val="0"/>
              <w:marBottom w:val="0"/>
              <w:divBdr>
                <w:top w:val="none" w:sz="0" w:space="0" w:color="auto"/>
                <w:left w:val="none" w:sz="0" w:space="0" w:color="auto"/>
                <w:bottom w:val="none" w:sz="0" w:space="0" w:color="auto"/>
                <w:right w:val="none" w:sz="0" w:space="0" w:color="auto"/>
              </w:divBdr>
              <w:divsChild>
                <w:div w:id="1742408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5977222">
      <w:bodyDiv w:val="1"/>
      <w:marLeft w:val="0"/>
      <w:marRight w:val="0"/>
      <w:marTop w:val="0"/>
      <w:marBottom w:val="0"/>
      <w:divBdr>
        <w:top w:val="none" w:sz="0" w:space="0" w:color="auto"/>
        <w:left w:val="none" w:sz="0" w:space="0" w:color="auto"/>
        <w:bottom w:val="none" w:sz="0" w:space="0" w:color="auto"/>
        <w:right w:val="none" w:sz="0" w:space="0" w:color="auto"/>
      </w:divBdr>
      <w:divsChild>
        <w:div w:id="655963708">
          <w:marLeft w:val="0"/>
          <w:marRight w:val="0"/>
          <w:marTop w:val="0"/>
          <w:marBottom w:val="0"/>
          <w:divBdr>
            <w:top w:val="none" w:sz="0" w:space="0" w:color="auto"/>
            <w:left w:val="none" w:sz="0" w:space="0" w:color="auto"/>
            <w:bottom w:val="none" w:sz="0" w:space="0" w:color="auto"/>
            <w:right w:val="none" w:sz="0" w:space="0" w:color="auto"/>
          </w:divBdr>
          <w:divsChild>
            <w:div w:id="1608586910">
              <w:marLeft w:val="0"/>
              <w:marRight w:val="0"/>
              <w:marTop w:val="0"/>
              <w:marBottom w:val="0"/>
              <w:divBdr>
                <w:top w:val="none" w:sz="0" w:space="0" w:color="auto"/>
                <w:left w:val="none" w:sz="0" w:space="0" w:color="auto"/>
                <w:bottom w:val="none" w:sz="0" w:space="0" w:color="auto"/>
                <w:right w:val="none" w:sz="0" w:space="0" w:color="auto"/>
              </w:divBdr>
              <w:divsChild>
                <w:div w:id="1354838719">
                  <w:marLeft w:val="0"/>
                  <w:marRight w:val="0"/>
                  <w:marTop w:val="0"/>
                  <w:marBottom w:val="0"/>
                  <w:divBdr>
                    <w:top w:val="none" w:sz="0" w:space="0" w:color="auto"/>
                    <w:left w:val="none" w:sz="0" w:space="0" w:color="auto"/>
                    <w:bottom w:val="none" w:sz="0" w:space="0" w:color="auto"/>
                    <w:right w:val="none" w:sz="0" w:space="0" w:color="auto"/>
                  </w:divBdr>
                  <w:divsChild>
                    <w:div w:id="78529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1417788">
      <w:bodyDiv w:val="1"/>
      <w:marLeft w:val="0"/>
      <w:marRight w:val="0"/>
      <w:marTop w:val="0"/>
      <w:marBottom w:val="0"/>
      <w:divBdr>
        <w:top w:val="none" w:sz="0" w:space="0" w:color="auto"/>
        <w:left w:val="none" w:sz="0" w:space="0" w:color="auto"/>
        <w:bottom w:val="none" w:sz="0" w:space="0" w:color="auto"/>
        <w:right w:val="none" w:sz="0" w:space="0" w:color="auto"/>
      </w:divBdr>
    </w:div>
    <w:div w:id="1113862370">
      <w:bodyDiv w:val="1"/>
      <w:marLeft w:val="0"/>
      <w:marRight w:val="0"/>
      <w:marTop w:val="0"/>
      <w:marBottom w:val="0"/>
      <w:divBdr>
        <w:top w:val="none" w:sz="0" w:space="0" w:color="auto"/>
        <w:left w:val="none" w:sz="0" w:space="0" w:color="auto"/>
        <w:bottom w:val="none" w:sz="0" w:space="0" w:color="auto"/>
        <w:right w:val="none" w:sz="0" w:space="0" w:color="auto"/>
      </w:divBdr>
    </w:div>
    <w:div w:id="1114180452">
      <w:bodyDiv w:val="1"/>
      <w:marLeft w:val="0"/>
      <w:marRight w:val="0"/>
      <w:marTop w:val="0"/>
      <w:marBottom w:val="0"/>
      <w:divBdr>
        <w:top w:val="none" w:sz="0" w:space="0" w:color="auto"/>
        <w:left w:val="none" w:sz="0" w:space="0" w:color="auto"/>
        <w:bottom w:val="none" w:sz="0" w:space="0" w:color="auto"/>
        <w:right w:val="none" w:sz="0" w:space="0" w:color="auto"/>
      </w:divBdr>
      <w:divsChild>
        <w:div w:id="1735423940">
          <w:marLeft w:val="0"/>
          <w:marRight w:val="0"/>
          <w:marTop w:val="0"/>
          <w:marBottom w:val="0"/>
          <w:divBdr>
            <w:top w:val="none" w:sz="0" w:space="0" w:color="auto"/>
            <w:left w:val="none" w:sz="0" w:space="0" w:color="auto"/>
            <w:bottom w:val="none" w:sz="0" w:space="0" w:color="auto"/>
            <w:right w:val="none" w:sz="0" w:space="0" w:color="auto"/>
          </w:divBdr>
          <w:divsChild>
            <w:div w:id="198400266">
              <w:marLeft w:val="0"/>
              <w:marRight w:val="0"/>
              <w:marTop w:val="0"/>
              <w:marBottom w:val="0"/>
              <w:divBdr>
                <w:top w:val="none" w:sz="0" w:space="0" w:color="auto"/>
                <w:left w:val="none" w:sz="0" w:space="0" w:color="auto"/>
                <w:bottom w:val="none" w:sz="0" w:space="0" w:color="auto"/>
                <w:right w:val="none" w:sz="0" w:space="0" w:color="auto"/>
              </w:divBdr>
              <w:divsChild>
                <w:div w:id="824975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6556561">
      <w:bodyDiv w:val="1"/>
      <w:marLeft w:val="0"/>
      <w:marRight w:val="0"/>
      <w:marTop w:val="0"/>
      <w:marBottom w:val="0"/>
      <w:divBdr>
        <w:top w:val="none" w:sz="0" w:space="0" w:color="auto"/>
        <w:left w:val="none" w:sz="0" w:space="0" w:color="auto"/>
        <w:bottom w:val="none" w:sz="0" w:space="0" w:color="auto"/>
        <w:right w:val="none" w:sz="0" w:space="0" w:color="auto"/>
      </w:divBdr>
      <w:divsChild>
        <w:div w:id="359203672">
          <w:marLeft w:val="0"/>
          <w:marRight w:val="0"/>
          <w:marTop w:val="0"/>
          <w:marBottom w:val="0"/>
          <w:divBdr>
            <w:top w:val="none" w:sz="0" w:space="0" w:color="auto"/>
            <w:left w:val="none" w:sz="0" w:space="0" w:color="auto"/>
            <w:bottom w:val="none" w:sz="0" w:space="0" w:color="auto"/>
            <w:right w:val="none" w:sz="0" w:space="0" w:color="auto"/>
          </w:divBdr>
          <w:divsChild>
            <w:div w:id="1557279621">
              <w:marLeft w:val="0"/>
              <w:marRight w:val="0"/>
              <w:marTop w:val="0"/>
              <w:marBottom w:val="0"/>
              <w:divBdr>
                <w:top w:val="none" w:sz="0" w:space="0" w:color="auto"/>
                <w:left w:val="none" w:sz="0" w:space="0" w:color="auto"/>
                <w:bottom w:val="none" w:sz="0" w:space="0" w:color="auto"/>
                <w:right w:val="none" w:sz="0" w:space="0" w:color="auto"/>
              </w:divBdr>
              <w:divsChild>
                <w:div w:id="1138650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4444545">
      <w:bodyDiv w:val="1"/>
      <w:marLeft w:val="0"/>
      <w:marRight w:val="0"/>
      <w:marTop w:val="0"/>
      <w:marBottom w:val="0"/>
      <w:divBdr>
        <w:top w:val="none" w:sz="0" w:space="0" w:color="auto"/>
        <w:left w:val="none" w:sz="0" w:space="0" w:color="auto"/>
        <w:bottom w:val="none" w:sz="0" w:space="0" w:color="auto"/>
        <w:right w:val="none" w:sz="0" w:space="0" w:color="auto"/>
      </w:divBdr>
    </w:div>
    <w:div w:id="1182626813">
      <w:bodyDiv w:val="1"/>
      <w:marLeft w:val="0"/>
      <w:marRight w:val="0"/>
      <w:marTop w:val="0"/>
      <w:marBottom w:val="0"/>
      <w:divBdr>
        <w:top w:val="none" w:sz="0" w:space="0" w:color="auto"/>
        <w:left w:val="none" w:sz="0" w:space="0" w:color="auto"/>
        <w:bottom w:val="none" w:sz="0" w:space="0" w:color="auto"/>
        <w:right w:val="none" w:sz="0" w:space="0" w:color="auto"/>
      </w:divBdr>
    </w:div>
    <w:div w:id="1193345246">
      <w:bodyDiv w:val="1"/>
      <w:marLeft w:val="0"/>
      <w:marRight w:val="0"/>
      <w:marTop w:val="0"/>
      <w:marBottom w:val="0"/>
      <w:divBdr>
        <w:top w:val="none" w:sz="0" w:space="0" w:color="auto"/>
        <w:left w:val="none" w:sz="0" w:space="0" w:color="auto"/>
        <w:bottom w:val="none" w:sz="0" w:space="0" w:color="auto"/>
        <w:right w:val="none" w:sz="0" w:space="0" w:color="auto"/>
      </w:divBdr>
    </w:div>
    <w:div w:id="1194922077">
      <w:bodyDiv w:val="1"/>
      <w:marLeft w:val="0"/>
      <w:marRight w:val="0"/>
      <w:marTop w:val="0"/>
      <w:marBottom w:val="0"/>
      <w:divBdr>
        <w:top w:val="none" w:sz="0" w:space="0" w:color="auto"/>
        <w:left w:val="none" w:sz="0" w:space="0" w:color="auto"/>
        <w:bottom w:val="none" w:sz="0" w:space="0" w:color="auto"/>
        <w:right w:val="none" w:sz="0" w:space="0" w:color="auto"/>
      </w:divBdr>
    </w:div>
    <w:div w:id="1199322044">
      <w:bodyDiv w:val="1"/>
      <w:marLeft w:val="0"/>
      <w:marRight w:val="0"/>
      <w:marTop w:val="0"/>
      <w:marBottom w:val="0"/>
      <w:divBdr>
        <w:top w:val="none" w:sz="0" w:space="0" w:color="auto"/>
        <w:left w:val="none" w:sz="0" w:space="0" w:color="auto"/>
        <w:bottom w:val="none" w:sz="0" w:space="0" w:color="auto"/>
        <w:right w:val="none" w:sz="0" w:space="0" w:color="auto"/>
      </w:divBdr>
    </w:div>
    <w:div w:id="1206021531">
      <w:bodyDiv w:val="1"/>
      <w:marLeft w:val="0"/>
      <w:marRight w:val="0"/>
      <w:marTop w:val="0"/>
      <w:marBottom w:val="0"/>
      <w:divBdr>
        <w:top w:val="none" w:sz="0" w:space="0" w:color="auto"/>
        <w:left w:val="none" w:sz="0" w:space="0" w:color="auto"/>
        <w:bottom w:val="none" w:sz="0" w:space="0" w:color="auto"/>
        <w:right w:val="none" w:sz="0" w:space="0" w:color="auto"/>
      </w:divBdr>
    </w:div>
    <w:div w:id="1213465465">
      <w:bodyDiv w:val="1"/>
      <w:marLeft w:val="0"/>
      <w:marRight w:val="0"/>
      <w:marTop w:val="0"/>
      <w:marBottom w:val="0"/>
      <w:divBdr>
        <w:top w:val="none" w:sz="0" w:space="0" w:color="auto"/>
        <w:left w:val="none" w:sz="0" w:space="0" w:color="auto"/>
        <w:bottom w:val="none" w:sz="0" w:space="0" w:color="auto"/>
        <w:right w:val="none" w:sz="0" w:space="0" w:color="auto"/>
      </w:divBdr>
      <w:divsChild>
        <w:div w:id="1884294824">
          <w:marLeft w:val="0"/>
          <w:marRight w:val="0"/>
          <w:marTop w:val="0"/>
          <w:marBottom w:val="0"/>
          <w:divBdr>
            <w:top w:val="none" w:sz="0" w:space="0" w:color="auto"/>
            <w:left w:val="none" w:sz="0" w:space="0" w:color="auto"/>
            <w:bottom w:val="none" w:sz="0" w:space="0" w:color="auto"/>
            <w:right w:val="none" w:sz="0" w:space="0" w:color="auto"/>
          </w:divBdr>
          <w:divsChild>
            <w:div w:id="1667323399">
              <w:marLeft w:val="0"/>
              <w:marRight w:val="0"/>
              <w:marTop w:val="0"/>
              <w:marBottom w:val="0"/>
              <w:divBdr>
                <w:top w:val="none" w:sz="0" w:space="0" w:color="auto"/>
                <w:left w:val="none" w:sz="0" w:space="0" w:color="auto"/>
                <w:bottom w:val="none" w:sz="0" w:space="0" w:color="auto"/>
                <w:right w:val="none" w:sz="0" w:space="0" w:color="auto"/>
              </w:divBdr>
              <w:divsChild>
                <w:div w:id="226720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2256678">
      <w:bodyDiv w:val="1"/>
      <w:marLeft w:val="0"/>
      <w:marRight w:val="0"/>
      <w:marTop w:val="0"/>
      <w:marBottom w:val="0"/>
      <w:divBdr>
        <w:top w:val="none" w:sz="0" w:space="0" w:color="auto"/>
        <w:left w:val="none" w:sz="0" w:space="0" w:color="auto"/>
        <w:bottom w:val="none" w:sz="0" w:space="0" w:color="auto"/>
        <w:right w:val="none" w:sz="0" w:space="0" w:color="auto"/>
      </w:divBdr>
    </w:div>
    <w:div w:id="1254897383">
      <w:bodyDiv w:val="1"/>
      <w:marLeft w:val="0"/>
      <w:marRight w:val="0"/>
      <w:marTop w:val="0"/>
      <w:marBottom w:val="0"/>
      <w:divBdr>
        <w:top w:val="none" w:sz="0" w:space="0" w:color="auto"/>
        <w:left w:val="none" w:sz="0" w:space="0" w:color="auto"/>
        <w:bottom w:val="none" w:sz="0" w:space="0" w:color="auto"/>
        <w:right w:val="none" w:sz="0" w:space="0" w:color="auto"/>
      </w:divBdr>
    </w:div>
    <w:div w:id="1274752773">
      <w:bodyDiv w:val="1"/>
      <w:marLeft w:val="0"/>
      <w:marRight w:val="0"/>
      <w:marTop w:val="0"/>
      <w:marBottom w:val="0"/>
      <w:divBdr>
        <w:top w:val="none" w:sz="0" w:space="0" w:color="auto"/>
        <w:left w:val="none" w:sz="0" w:space="0" w:color="auto"/>
        <w:bottom w:val="none" w:sz="0" w:space="0" w:color="auto"/>
        <w:right w:val="none" w:sz="0" w:space="0" w:color="auto"/>
      </w:divBdr>
      <w:divsChild>
        <w:div w:id="1569683713">
          <w:marLeft w:val="0"/>
          <w:marRight w:val="0"/>
          <w:marTop w:val="0"/>
          <w:marBottom w:val="0"/>
          <w:divBdr>
            <w:top w:val="none" w:sz="0" w:space="0" w:color="auto"/>
            <w:left w:val="none" w:sz="0" w:space="0" w:color="auto"/>
            <w:bottom w:val="none" w:sz="0" w:space="0" w:color="auto"/>
            <w:right w:val="none" w:sz="0" w:space="0" w:color="auto"/>
          </w:divBdr>
          <w:divsChild>
            <w:div w:id="1025324452">
              <w:marLeft w:val="0"/>
              <w:marRight w:val="0"/>
              <w:marTop w:val="0"/>
              <w:marBottom w:val="0"/>
              <w:divBdr>
                <w:top w:val="none" w:sz="0" w:space="0" w:color="auto"/>
                <w:left w:val="none" w:sz="0" w:space="0" w:color="auto"/>
                <w:bottom w:val="none" w:sz="0" w:space="0" w:color="auto"/>
                <w:right w:val="none" w:sz="0" w:space="0" w:color="auto"/>
              </w:divBdr>
              <w:divsChild>
                <w:div w:id="1260917002">
                  <w:marLeft w:val="0"/>
                  <w:marRight w:val="0"/>
                  <w:marTop w:val="0"/>
                  <w:marBottom w:val="0"/>
                  <w:divBdr>
                    <w:top w:val="none" w:sz="0" w:space="0" w:color="auto"/>
                    <w:left w:val="none" w:sz="0" w:space="0" w:color="auto"/>
                    <w:bottom w:val="none" w:sz="0" w:space="0" w:color="auto"/>
                    <w:right w:val="none" w:sz="0" w:space="0" w:color="auto"/>
                  </w:divBdr>
                  <w:divsChild>
                    <w:div w:id="29234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6885071">
      <w:bodyDiv w:val="1"/>
      <w:marLeft w:val="0"/>
      <w:marRight w:val="0"/>
      <w:marTop w:val="0"/>
      <w:marBottom w:val="0"/>
      <w:divBdr>
        <w:top w:val="none" w:sz="0" w:space="0" w:color="auto"/>
        <w:left w:val="none" w:sz="0" w:space="0" w:color="auto"/>
        <w:bottom w:val="none" w:sz="0" w:space="0" w:color="auto"/>
        <w:right w:val="none" w:sz="0" w:space="0" w:color="auto"/>
      </w:divBdr>
    </w:div>
    <w:div w:id="1310206368">
      <w:bodyDiv w:val="1"/>
      <w:marLeft w:val="0"/>
      <w:marRight w:val="0"/>
      <w:marTop w:val="0"/>
      <w:marBottom w:val="0"/>
      <w:divBdr>
        <w:top w:val="none" w:sz="0" w:space="0" w:color="auto"/>
        <w:left w:val="none" w:sz="0" w:space="0" w:color="auto"/>
        <w:bottom w:val="none" w:sz="0" w:space="0" w:color="auto"/>
        <w:right w:val="none" w:sz="0" w:space="0" w:color="auto"/>
      </w:divBdr>
    </w:div>
    <w:div w:id="1320422948">
      <w:bodyDiv w:val="1"/>
      <w:marLeft w:val="0"/>
      <w:marRight w:val="0"/>
      <w:marTop w:val="0"/>
      <w:marBottom w:val="0"/>
      <w:divBdr>
        <w:top w:val="none" w:sz="0" w:space="0" w:color="auto"/>
        <w:left w:val="none" w:sz="0" w:space="0" w:color="auto"/>
        <w:bottom w:val="none" w:sz="0" w:space="0" w:color="auto"/>
        <w:right w:val="none" w:sz="0" w:space="0" w:color="auto"/>
      </w:divBdr>
    </w:div>
    <w:div w:id="1326593814">
      <w:bodyDiv w:val="1"/>
      <w:marLeft w:val="0"/>
      <w:marRight w:val="0"/>
      <w:marTop w:val="0"/>
      <w:marBottom w:val="0"/>
      <w:divBdr>
        <w:top w:val="none" w:sz="0" w:space="0" w:color="auto"/>
        <w:left w:val="none" w:sz="0" w:space="0" w:color="auto"/>
        <w:bottom w:val="none" w:sz="0" w:space="0" w:color="auto"/>
        <w:right w:val="none" w:sz="0" w:space="0" w:color="auto"/>
      </w:divBdr>
    </w:div>
    <w:div w:id="1353609378">
      <w:bodyDiv w:val="1"/>
      <w:marLeft w:val="0"/>
      <w:marRight w:val="0"/>
      <w:marTop w:val="0"/>
      <w:marBottom w:val="0"/>
      <w:divBdr>
        <w:top w:val="none" w:sz="0" w:space="0" w:color="auto"/>
        <w:left w:val="none" w:sz="0" w:space="0" w:color="auto"/>
        <w:bottom w:val="none" w:sz="0" w:space="0" w:color="auto"/>
        <w:right w:val="none" w:sz="0" w:space="0" w:color="auto"/>
      </w:divBdr>
    </w:div>
    <w:div w:id="1364986898">
      <w:bodyDiv w:val="1"/>
      <w:marLeft w:val="0"/>
      <w:marRight w:val="0"/>
      <w:marTop w:val="0"/>
      <w:marBottom w:val="0"/>
      <w:divBdr>
        <w:top w:val="none" w:sz="0" w:space="0" w:color="auto"/>
        <w:left w:val="none" w:sz="0" w:space="0" w:color="auto"/>
        <w:bottom w:val="none" w:sz="0" w:space="0" w:color="auto"/>
        <w:right w:val="none" w:sz="0" w:space="0" w:color="auto"/>
      </w:divBdr>
    </w:div>
    <w:div w:id="1374185507">
      <w:bodyDiv w:val="1"/>
      <w:marLeft w:val="0"/>
      <w:marRight w:val="0"/>
      <w:marTop w:val="0"/>
      <w:marBottom w:val="0"/>
      <w:divBdr>
        <w:top w:val="none" w:sz="0" w:space="0" w:color="auto"/>
        <w:left w:val="none" w:sz="0" w:space="0" w:color="auto"/>
        <w:bottom w:val="none" w:sz="0" w:space="0" w:color="auto"/>
        <w:right w:val="none" w:sz="0" w:space="0" w:color="auto"/>
      </w:divBdr>
    </w:div>
    <w:div w:id="1379621907">
      <w:bodyDiv w:val="1"/>
      <w:marLeft w:val="0"/>
      <w:marRight w:val="0"/>
      <w:marTop w:val="0"/>
      <w:marBottom w:val="0"/>
      <w:divBdr>
        <w:top w:val="none" w:sz="0" w:space="0" w:color="auto"/>
        <w:left w:val="none" w:sz="0" w:space="0" w:color="auto"/>
        <w:bottom w:val="none" w:sz="0" w:space="0" w:color="auto"/>
        <w:right w:val="none" w:sz="0" w:space="0" w:color="auto"/>
      </w:divBdr>
    </w:div>
    <w:div w:id="1384409769">
      <w:bodyDiv w:val="1"/>
      <w:marLeft w:val="0"/>
      <w:marRight w:val="0"/>
      <w:marTop w:val="0"/>
      <w:marBottom w:val="0"/>
      <w:divBdr>
        <w:top w:val="none" w:sz="0" w:space="0" w:color="auto"/>
        <w:left w:val="none" w:sz="0" w:space="0" w:color="auto"/>
        <w:bottom w:val="none" w:sz="0" w:space="0" w:color="auto"/>
        <w:right w:val="none" w:sz="0" w:space="0" w:color="auto"/>
      </w:divBdr>
    </w:div>
    <w:div w:id="1394042188">
      <w:bodyDiv w:val="1"/>
      <w:marLeft w:val="0"/>
      <w:marRight w:val="0"/>
      <w:marTop w:val="0"/>
      <w:marBottom w:val="0"/>
      <w:divBdr>
        <w:top w:val="none" w:sz="0" w:space="0" w:color="auto"/>
        <w:left w:val="none" w:sz="0" w:space="0" w:color="auto"/>
        <w:bottom w:val="none" w:sz="0" w:space="0" w:color="auto"/>
        <w:right w:val="none" w:sz="0" w:space="0" w:color="auto"/>
      </w:divBdr>
    </w:div>
    <w:div w:id="1408259855">
      <w:bodyDiv w:val="1"/>
      <w:marLeft w:val="0"/>
      <w:marRight w:val="0"/>
      <w:marTop w:val="0"/>
      <w:marBottom w:val="0"/>
      <w:divBdr>
        <w:top w:val="none" w:sz="0" w:space="0" w:color="auto"/>
        <w:left w:val="none" w:sz="0" w:space="0" w:color="auto"/>
        <w:bottom w:val="none" w:sz="0" w:space="0" w:color="auto"/>
        <w:right w:val="none" w:sz="0" w:space="0" w:color="auto"/>
      </w:divBdr>
    </w:div>
    <w:div w:id="1420785031">
      <w:bodyDiv w:val="1"/>
      <w:marLeft w:val="0"/>
      <w:marRight w:val="0"/>
      <w:marTop w:val="0"/>
      <w:marBottom w:val="0"/>
      <w:divBdr>
        <w:top w:val="none" w:sz="0" w:space="0" w:color="auto"/>
        <w:left w:val="none" w:sz="0" w:space="0" w:color="auto"/>
        <w:bottom w:val="none" w:sz="0" w:space="0" w:color="auto"/>
        <w:right w:val="none" w:sz="0" w:space="0" w:color="auto"/>
      </w:divBdr>
      <w:divsChild>
        <w:div w:id="1643778698">
          <w:marLeft w:val="0"/>
          <w:marRight w:val="0"/>
          <w:marTop w:val="0"/>
          <w:marBottom w:val="0"/>
          <w:divBdr>
            <w:top w:val="none" w:sz="0" w:space="0" w:color="auto"/>
            <w:left w:val="none" w:sz="0" w:space="0" w:color="auto"/>
            <w:bottom w:val="none" w:sz="0" w:space="0" w:color="auto"/>
            <w:right w:val="none" w:sz="0" w:space="0" w:color="auto"/>
          </w:divBdr>
          <w:divsChild>
            <w:div w:id="1548099996">
              <w:marLeft w:val="0"/>
              <w:marRight w:val="0"/>
              <w:marTop w:val="0"/>
              <w:marBottom w:val="0"/>
              <w:divBdr>
                <w:top w:val="none" w:sz="0" w:space="0" w:color="auto"/>
                <w:left w:val="none" w:sz="0" w:space="0" w:color="auto"/>
                <w:bottom w:val="none" w:sz="0" w:space="0" w:color="auto"/>
                <w:right w:val="none" w:sz="0" w:space="0" w:color="auto"/>
              </w:divBdr>
              <w:divsChild>
                <w:div w:id="1231773158">
                  <w:marLeft w:val="0"/>
                  <w:marRight w:val="0"/>
                  <w:marTop w:val="0"/>
                  <w:marBottom w:val="0"/>
                  <w:divBdr>
                    <w:top w:val="none" w:sz="0" w:space="0" w:color="auto"/>
                    <w:left w:val="none" w:sz="0" w:space="0" w:color="auto"/>
                    <w:bottom w:val="none" w:sz="0" w:space="0" w:color="auto"/>
                    <w:right w:val="none" w:sz="0" w:space="0" w:color="auto"/>
                  </w:divBdr>
                  <w:divsChild>
                    <w:div w:id="1599291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7821486">
      <w:bodyDiv w:val="1"/>
      <w:marLeft w:val="0"/>
      <w:marRight w:val="0"/>
      <w:marTop w:val="0"/>
      <w:marBottom w:val="0"/>
      <w:divBdr>
        <w:top w:val="none" w:sz="0" w:space="0" w:color="auto"/>
        <w:left w:val="none" w:sz="0" w:space="0" w:color="auto"/>
        <w:bottom w:val="none" w:sz="0" w:space="0" w:color="auto"/>
        <w:right w:val="none" w:sz="0" w:space="0" w:color="auto"/>
      </w:divBdr>
      <w:divsChild>
        <w:div w:id="1936283226">
          <w:marLeft w:val="0"/>
          <w:marRight w:val="0"/>
          <w:marTop w:val="0"/>
          <w:marBottom w:val="0"/>
          <w:divBdr>
            <w:top w:val="none" w:sz="0" w:space="0" w:color="auto"/>
            <w:left w:val="none" w:sz="0" w:space="0" w:color="auto"/>
            <w:bottom w:val="none" w:sz="0" w:space="0" w:color="auto"/>
            <w:right w:val="none" w:sz="0" w:space="0" w:color="auto"/>
          </w:divBdr>
          <w:divsChild>
            <w:div w:id="1194003316">
              <w:marLeft w:val="0"/>
              <w:marRight w:val="0"/>
              <w:marTop w:val="0"/>
              <w:marBottom w:val="0"/>
              <w:divBdr>
                <w:top w:val="none" w:sz="0" w:space="0" w:color="auto"/>
                <w:left w:val="none" w:sz="0" w:space="0" w:color="auto"/>
                <w:bottom w:val="none" w:sz="0" w:space="0" w:color="auto"/>
                <w:right w:val="none" w:sz="0" w:space="0" w:color="auto"/>
              </w:divBdr>
              <w:divsChild>
                <w:div w:id="1285163040">
                  <w:marLeft w:val="0"/>
                  <w:marRight w:val="0"/>
                  <w:marTop w:val="0"/>
                  <w:marBottom w:val="0"/>
                  <w:divBdr>
                    <w:top w:val="none" w:sz="0" w:space="0" w:color="auto"/>
                    <w:left w:val="none" w:sz="0" w:space="0" w:color="auto"/>
                    <w:bottom w:val="none" w:sz="0" w:space="0" w:color="auto"/>
                    <w:right w:val="none" w:sz="0" w:space="0" w:color="auto"/>
                  </w:divBdr>
                  <w:divsChild>
                    <w:div w:id="361442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9447972">
      <w:bodyDiv w:val="1"/>
      <w:marLeft w:val="0"/>
      <w:marRight w:val="0"/>
      <w:marTop w:val="0"/>
      <w:marBottom w:val="0"/>
      <w:divBdr>
        <w:top w:val="none" w:sz="0" w:space="0" w:color="auto"/>
        <w:left w:val="none" w:sz="0" w:space="0" w:color="auto"/>
        <w:bottom w:val="none" w:sz="0" w:space="0" w:color="auto"/>
        <w:right w:val="none" w:sz="0" w:space="0" w:color="auto"/>
      </w:divBdr>
    </w:div>
    <w:div w:id="1441412392">
      <w:bodyDiv w:val="1"/>
      <w:marLeft w:val="0"/>
      <w:marRight w:val="0"/>
      <w:marTop w:val="0"/>
      <w:marBottom w:val="0"/>
      <w:divBdr>
        <w:top w:val="none" w:sz="0" w:space="0" w:color="auto"/>
        <w:left w:val="none" w:sz="0" w:space="0" w:color="auto"/>
        <w:bottom w:val="none" w:sz="0" w:space="0" w:color="auto"/>
        <w:right w:val="none" w:sz="0" w:space="0" w:color="auto"/>
      </w:divBdr>
    </w:div>
    <w:div w:id="1456409190">
      <w:bodyDiv w:val="1"/>
      <w:marLeft w:val="0"/>
      <w:marRight w:val="0"/>
      <w:marTop w:val="0"/>
      <w:marBottom w:val="0"/>
      <w:divBdr>
        <w:top w:val="none" w:sz="0" w:space="0" w:color="auto"/>
        <w:left w:val="none" w:sz="0" w:space="0" w:color="auto"/>
        <w:bottom w:val="none" w:sz="0" w:space="0" w:color="auto"/>
        <w:right w:val="none" w:sz="0" w:space="0" w:color="auto"/>
      </w:divBdr>
    </w:div>
    <w:div w:id="1464418582">
      <w:bodyDiv w:val="1"/>
      <w:marLeft w:val="0"/>
      <w:marRight w:val="0"/>
      <w:marTop w:val="0"/>
      <w:marBottom w:val="0"/>
      <w:divBdr>
        <w:top w:val="none" w:sz="0" w:space="0" w:color="auto"/>
        <w:left w:val="none" w:sz="0" w:space="0" w:color="auto"/>
        <w:bottom w:val="none" w:sz="0" w:space="0" w:color="auto"/>
        <w:right w:val="none" w:sz="0" w:space="0" w:color="auto"/>
      </w:divBdr>
    </w:div>
    <w:div w:id="1471093832">
      <w:bodyDiv w:val="1"/>
      <w:marLeft w:val="0"/>
      <w:marRight w:val="0"/>
      <w:marTop w:val="0"/>
      <w:marBottom w:val="0"/>
      <w:divBdr>
        <w:top w:val="none" w:sz="0" w:space="0" w:color="auto"/>
        <w:left w:val="none" w:sz="0" w:space="0" w:color="auto"/>
        <w:bottom w:val="none" w:sz="0" w:space="0" w:color="auto"/>
        <w:right w:val="none" w:sz="0" w:space="0" w:color="auto"/>
      </w:divBdr>
    </w:div>
    <w:div w:id="1488666135">
      <w:bodyDiv w:val="1"/>
      <w:marLeft w:val="0"/>
      <w:marRight w:val="0"/>
      <w:marTop w:val="0"/>
      <w:marBottom w:val="0"/>
      <w:divBdr>
        <w:top w:val="none" w:sz="0" w:space="0" w:color="auto"/>
        <w:left w:val="none" w:sz="0" w:space="0" w:color="auto"/>
        <w:bottom w:val="none" w:sz="0" w:space="0" w:color="auto"/>
        <w:right w:val="none" w:sz="0" w:space="0" w:color="auto"/>
      </w:divBdr>
      <w:divsChild>
        <w:div w:id="1433934475">
          <w:marLeft w:val="0"/>
          <w:marRight w:val="0"/>
          <w:marTop w:val="0"/>
          <w:marBottom w:val="0"/>
          <w:divBdr>
            <w:top w:val="none" w:sz="0" w:space="0" w:color="auto"/>
            <w:left w:val="none" w:sz="0" w:space="0" w:color="auto"/>
            <w:bottom w:val="none" w:sz="0" w:space="0" w:color="auto"/>
            <w:right w:val="none" w:sz="0" w:space="0" w:color="auto"/>
          </w:divBdr>
          <w:divsChild>
            <w:div w:id="575897127">
              <w:marLeft w:val="0"/>
              <w:marRight w:val="0"/>
              <w:marTop w:val="0"/>
              <w:marBottom w:val="0"/>
              <w:divBdr>
                <w:top w:val="none" w:sz="0" w:space="0" w:color="auto"/>
                <w:left w:val="none" w:sz="0" w:space="0" w:color="auto"/>
                <w:bottom w:val="none" w:sz="0" w:space="0" w:color="auto"/>
                <w:right w:val="none" w:sz="0" w:space="0" w:color="auto"/>
              </w:divBdr>
              <w:divsChild>
                <w:div w:id="1816293922">
                  <w:marLeft w:val="0"/>
                  <w:marRight w:val="0"/>
                  <w:marTop w:val="0"/>
                  <w:marBottom w:val="0"/>
                  <w:divBdr>
                    <w:top w:val="none" w:sz="0" w:space="0" w:color="auto"/>
                    <w:left w:val="none" w:sz="0" w:space="0" w:color="auto"/>
                    <w:bottom w:val="none" w:sz="0" w:space="0" w:color="auto"/>
                    <w:right w:val="none" w:sz="0" w:space="0" w:color="auto"/>
                  </w:divBdr>
                  <w:divsChild>
                    <w:div w:id="1995646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0460527">
      <w:bodyDiv w:val="1"/>
      <w:marLeft w:val="0"/>
      <w:marRight w:val="0"/>
      <w:marTop w:val="0"/>
      <w:marBottom w:val="0"/>
      <w:divBdr>
        <w:top w:val="none" w:sz="0" w:space="0" w:color="auto"/>
        <w:left w:val="none" w:sz="0" w:space="0" w:color="auto"/>
        <w:bottom w:val="none" w:sz="0" w:space="0" w:color="auto"/>
        <w:right w:val="none" w:sz="0" w:space="0" w:color="auto"/>
      </w:divBdr>
      <w:divsChild>
        <w:div w:id="1009991690">
          <w:marLeft w:val="0"/>
          <w:marRight w:val="0"/>
          <w:marTop w:val="0"/>
          <w:marBottom w:val="0"/>
          <w:divBdr>
            <w:top w:val="none" w:sz="0" w:space="0" w:color="auto"/>
            <w:left w:val="none" w:sz="0" w:space="0" w:color="auto"/>
            <w:bottom w:val="none" w:sz="0" w:space="0" w:color="auto"/>
            <w:right w:val="none" w:sz="0" w:space="0" w:color="auto"/>
          </w:divBdr>
          <w:divsChild>
            <w:div w:id="959723579">
              <w:marLeft w:val="0"/>
              <w:marRight w:val="0"/>
              <w:marTop w:val="0"/>
              <w:marBottom w:val="0"/>
              <w:divBdr>
                <w:top w:val="none" w:sz="0" w:space="0" w:color="auto"/>
                <w:left w:val="none" w:sz="0" w:space="0" w:color="auto"/>
                <w:bottom w:val="none" w:sz="0" w:space="0" w:color="auto"/>
                <w:right w:val="none" w:sz="0" w:space="0" w:color="auto"/>
              </w:divBdr>
              <w:divsChild>
                <w:div w:id="1991903968">
                  <w:marLeft w:val="0"/>
                  <w:marRight w:val="0"/>
                  <w:marTop w:val="0"/>
                  <w:marBottom w:val="0"/>
                  <w:divBdr>
                    <w:top w:val="none" w:sz="0" w:space="0" w:color="auto"/>
                    <w:left w:val="none" w:sz="0" w:space="0" w:color="auto"/>
                    <w:bottom w:val="none" w:sz="0" w:space="0" w:color="auto"/>
                    <w:right w:val="none" w:sz="0" w:space="0" w:color="auto"/>
                  </w:divBdr>
                  <w:divsChild>
                    <w:div w:id="2057700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6234407">
      <w:bodyDiv w:val="1"/>
      <w:marLeft w:val="0"/>
      <w:marRight w:val="0"/>
      <w:marTop w:val="0"/>
      <w:marBottom w:val="0"/>
      <w:divBdr>
        <w:top w:val="none" w:sz="0" w:space="0" w:color="auto"/>
        <w:left w:val="none" w:sz="0" w:space="0" w:color="auto"/>
        <w:bottom w:val="none" w:sz="0" w:space="0" w:color="auto"/>
        <w:right w:val="none" w:sz="0" w:space="0" w:color="auto"/>
      </w:divBdr>
      <w:divsChild>
        <w:div w:id="693771228">
          <w:marLeft w:val="0"/>
          <w:marRight w:val="0"/>
          <w:marTop w:val="0"/>
          <w:marBottom w:val="0"/>
          <w:divBdr>
            <w:top w:val="none" w:sz="0" w:space="0" w:color="auto"/>
            <w:left w:val="none" w:sz="0" w:space="0" w:color="auto"/>
            <w:bottom w:val="none" w:sz="0" w:space="0" w:color="auto"/>
            <w:right w:val="none" w:sz="0" w:space="0" w:color="auto"/>
          </w:divBdr>
          <w:divsChild>
            <w:div w:id="1643189681">
              <w:marLeft w:val="0"/>
              <w:marRight w:val="0"/>
              <w:marTop w:val="0"/>
              <w:marBottom w:val="0"/>
              <w:divBdr>
                <w:top w:val="none" w:sz="0" w:space="0" w:color="auto"/>
                <w:left w:val="none" w:sz="0" w:space="0" w:color="auto"/>
                <w:bottom w:val="none" w:sz="0" w:space="0" w:color="auto"/>
                <w:right w:val="none" w:sz="0" w:space="0" w:color="auto"/>
              </w:divBdr>
              <w:divsChild>
                <w:div w:id="551425411">
                  <w:marLeft w:val="0"/>
                  <w:marRight w:val="0"/>
                  <w:marTop w:val="0"/>
                  <w:marBottom w:val="0"/>
                  <w:divBdr>
                    <w:top w:val="none" w:sz="0" w:space="0" w:color="auto"/>
                    <w:left w:val="none" w:sz="0" w:space="0" w:color="auto"/>
                    <w:bottom w:val="none" w:sz="0" w:space="0" w:color="auto"/>
                    <w:right w:val="none" w:sz="0" w:space="0" w:color="auto"/>
                  </w:divBdr>
                  <w:divsChild>
                    <w:div w:id="50151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4438566">
      <w:bodyDiv w:val="1"/>
      <w:marLeft w:val="0"/>
      <w:marRight w:val="0"/>
      <w:marTop w:val="0"/>
      <w:marBottom w:val="0"/>
      <w:divBdr>
        <w:top w:val="none" w:sz="0" w:space="0" w:color="auto"/>
        <w:left w:val="none" w:sz="0" w:space="0" w:color="auto"/>
        <w:bottom w:val="none" w:sz="0" w:space="0" w:color="auto"/>
        <w:right w:val="none" w:sz="0" w:space="0" w:color="auto"/>
      </w:divBdr>
    </w:div>
    <w:div w:id="1545480759">
      <w:bodyDiv w:val="1"/>
      <w:marLeft w:val="0"/>
      <w:marRight w:val="0"/>
      <w:marTop w:val="0"/>
      <w:marBottom w:val="0"/>
      <w:divBdr>
        <w:top w:val="none" w:sz="0" w:space="0" w:color="auto"/>
        <w:left w:val="none" w:sz="0" w:space="0" w:color="auto"/>
        <w:bottom w:val="none" w:sz="0" w:space="0" w:color="auto"/>
        <w:right w:val="none" w:sz="0" w:space="0" w:color="auto"/>
      </w:divBdr>
      <w:divsChild>
        <w:div w:id="36784789">
          <w:marLeft w:val="0"/>
          <w:marRight w:val="0"/>
          <w:marTop w:val="0"/>
          <w:marBottom w:val="0"/>
          <w:divBdr>
            <w:top w:val="none" w:sz="0" w:space="0" w:color="auto"/>
            <w:left w:val="none" w:sz="0" w:space="0" w:color="auto"/>
            <w:bottom w:val="none" w:sz="0" w:space="0" w:color="auto"/>
            <w:right w:val="none" w:sz="0" w:space="0" w:color="auto"/>
          </w:divBdr>
          <w:divsChild>
            <w:div w:id="171915214">
              <w:marLeft w:val="0"/>
              <w:marRight w:val="0"/>
              <w:marTop w:val="0"/>
              <w:marBottom w:val="0"/>
              <w:divBdr>
                <w:top w:val="none" w:sz="0" w:space="0" w:color="auto"/>
                <w:left w:val="none" w:sz="0" w:space="0" w:color="auto"/>
                <w:bottom w:val="none" w:sz="0" w:space="0" w:color="auto"/>
                <w:right w:val="none" w:sz="0" w:space="0" w:color="auto"/>
              </w:divBdr>
              <w:divsChild>
                <w:div w:id="1161114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9340554">
      <w:bodyDiv w:val="1"/>
      <w:marLeft w:val="0"/>
      <w:marRight w:val="0"/>
      <w:marTop w:val="0"/>
      <w:marBottom w:val="0"/>
      <w:divBdr>
        <w:top w:val="none" w:sz="0" w:space="0" w:color="auto"/>
        <w:left w:val="none" w:sz="0" w:space="0" w:color="auto"/>
        <w:bottom w:val="none" w:sz="0" w:space="0" w:color="auto"/>
        <w:right w:val="none" w:sz="0" w:space="0" w:color="auto"/>
      </w:divBdr>
    </w:div>
    <w:div w:id="1572420685">
      <w:bodyDiv w:val="1"/>
      <w:marLeft w:val="0"/>
      <w:marRight w:val="0"/>
      <w:marTop w:val="0"/>
      <w:marBottom w:val="0"/>
      <w:divBdr>
        <w:top w:val="none" w:sz="0" w:space="0" w:color="auto"/>
        <w:left w:val="none" w:sz="0" w:space="0" w:color="auto"/>
        <w:bottom w:val="none" w:sz="0" w:space="0" w:color="auto"/>
        <w:right w:val="none" w:sz="0" w:space="0" w:color="auto"/>
      </w:divBdr>
    </w:div>
    <w:div w:id="1586265686">
      <w:bodyDiv w:val="1"/>
      <w:marLeft w:val="0"/>
      <w:marRight w:val="0"/>
      <w:marTop w:val="0"/>
      <w:marBottom w:val="0"/>
      <w:divBdr>
        <w:top w:val="none" w:sz="0" w:space="0" w:color="auto"/>
        <w:left w:val="none" w:sz="0" w:space="0" w:color="auto"/>
        <w:bottom w:val="none" w:sz="0" w:space="0" w:color="auto"/>
        <w:right w:val="none" w:sz="0" w:space="0" w:color="auto"/>
      </w:divBdr>
    </w:div>
    <w:div w:id="1589197691">
      <w:bodyDiv w:val="1"/>
      <w:marLeft w:val="0"/>
      <w:marRight w:val="0"/>
      <w:marTop w:val="0"/>
      <w:marBottom w:val="0"/>
      <w:divBdr>
        <w:top w:val="none" w:sz="0" w:space="0" w:color="auto"/>
        <w:left w:val="none" w:sz="0" w:space="0" w:color="auto"/>
        <w:bottom w:val="none" w:sz="0" w:space="0" w:color="auto"/>
        <w:right w:val="none" w:sz="0" w:space="0" w:color="auto"/>
      </w:divBdr>
    </w:div>
    <w:div w:id="1590263581">
      <w:bodyDiv w:val="1"/>
      <w:marLeft w:val="0"/>
      <w:marRight w:val="0"/>
      <w:marTop w:val="0"/>
      <w:marBottom w:val="0"/>
      <w:divBdr>
        <w:top w:val="none" w:sz="0" w:space="0" w:color="auto"/>
        <w:left w:val="none" w:sz="0" w:space="0" w:color="auto"/>
        <w:bottom w:val="none" w:sz="0" w:space="0" w:color="auto"/>
        <w:right w:val="none" w:sz="0" w:space="0" w:color="auto"/>
      </w:divBdr>
    </w:div>
    <w:div w:id="1611744813">
      <w:bodyDiv w:val="1"/>
      <w:marLeft w:val="0"/>
      <w:marRight w:val="0"/>
      <w:marTop w:val="0"/>
      <w:marBottom w:val="0"/>
      <w:divBdr>
        <w:top w:val="none" w:sz="0" w:space="0" w:color="auto"/>
        <w:left w:val="none" w:sz="0" w:space="0" w:color="auto"/>
        <w:bottom w:val="none" w:sz="0" w:space="0" w:color="auto"/>
        <w:right w:val="none" w:sz="0" w:space="0" w:color="auto"/>
      </w:divBdr>
    </w:div>
    <w:div w:id="1614828874">
      <w:bodyDiv w:val="1"/>
      <w:marLeft w:val="0"/>
      <w:marRight w:val="0"/>
      <w:marTop w:val="0"/>
      <w:marBottom w:val="0"/>
      <w:divBdr>
        <w:top w:val="none" w:sz="0" w:space="0" w:color="auto"/>
        <w:left w:val="none" w:sz="0" w:space="0" w:color="auto"/>
        <w:bottom w:val="none" w:sz="0" w:space="0" w:color="auto"/>
        <w:right w:val="none" w:sz="0" w:space="0" w:color="auto"/>
      </w:divBdr>
      <w:divsChild>
        <w:div w:id="1865247667">
          <w:marLeft w:val="0"/>
          <w:marRight w:val="0"/>
          <w:marTop w:val="0"/>
          <w:marBottom w:val="0"/>
          <w:divBdr>
            <w:top w:val="none" w:sz="0" w:space="0" w:color="auto"/>
            <w:left w:val="none" w:sz="0" w:space="0" w:color="auto"/>
            <w:bottom w:val="none" w:sz="0" w:space="0" w:color="auto"/>
            <w:right w:val="none" w:sz="0" w:space="0" w:color="auto"/>
          </w:divBdr>
          <w:divsChild>
            <w:div w:id="1073039418">
              <w:marLeft w:val="0"/>
              <w:marRight w:val="0"/>
              <w:marTop w:val="0"/>
              <w:marBottom w:val="0"/>
              <w:divBdr>
                <w:top w:val="none" w:sz="0" w:space="0" w:color="auto"/>
                <w:left w:val="none" w:sz="0" w:space="0" w:color="auto"/>
                <w:bottom w:val="none" w:sz="0" w:space="0" w:color="auto"/>
                <w:right w:val="none" w:sz="0" w:space="0" w:color="auto"/>
              </w:divBdr>
              <w:divsChild>
                <w:div w:id="1084834816">
                  <w:marLeft w:val="0"/>
                  <w:marRight w:val="0"/>
                  <w:marTop w:val="0"/>
                  <w:marBottom w:val="0"/>
                  <w:divBdr>
                    <w:top w:val="none" w:sz="0" w:space="0" w:color="auto"/>
                    <w:left w:val="none" w:sz="0" w:space="0" w:color="auto"/>
                    <w:bottom w:val="none" w:sz="0" w:space="0" w:color="auto"/>
                    <w:right w:val="none" w:sz="0" w:space="0" w:color="auto"/>
                  </w:divBdr>
                  <w:divsChild>
                    <w:div w:id="460655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4115050">
      <w:bodyDiv w:val="1"/>
      <w:marLeft w:val="0"/>
      <w:marRight w:val="0"/>
      <w:marTop w:val="0"/>
      <w:marBottom w:val="0"/>
      <w:divBdr>
        <w:top w:val="none" w:sz="0" w:space="0" w:color="auto"/>
        <w:left w:val="none" w:sz="0" w:space="0" w:color="auto"/>
        <w:bottom w:val="none" w:sz="0" w:space="0" w:color="auto"/>
        <w:right w:val="none" w:sz="0" w:space="0" w:color="auto"/>
      </w:divBdr>
      <w:divsChild>
        <w:div w:id="1799957529">
          <w:marLeft w:val="0"/>
          <w:marRight w:val="0"/>
          <w:marTop w:val="0"/>
          <w:marBottom w:val="0"/>
          <w:divBdr>
            <w:top w:val="none" w:sz="0" w:space="0" w:color="auto"/>
            <w:left w:val="none" w:sz="0" w:space="0" w:color="auto"/>
            <w:bottom w:val="none" w:sz="0" w:space="0" w:color="auto"/>
            <w:right w:val="none" w:sz="0" w:space="0" w:color="auto"/>
          </w:divBdr>
          <w:divsChild>
            <w:div w:id="1988895686">
              <w:marLeft w:val="0"/>
              <w:marRight w:val="0"/>
              <w:marTop w:val="0"/>
              <w:marBottom w:val="0"/>
              <w:divBdr>
                <w:top w:val="none" w:sz="0" w:space="0" w:color="auto"/>
                <w:left w:val="none" w:sz="0" w:space="0" w:color="auto"/>
                <w:bottom w:val="none" w:sz="0" w:space="0" w:color="auto"/>
                <w:right w:val="none" w:sz="0" w:space="0" w:color="auto"/>
              </w:divBdr>
              <w:divsChild>
                <w:div w:id="1039210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0960000">
      <w:bodyDiv w:val="1"/>
      <w:marLeft w:val="0"/>
      <w:marRight w:val="0"/>
      <w:marTop w:val="0"/>
      <w:marBottom w:val="0"/>
      <w:divBdr>
        <w:top w:val="none" w:sz="0" w:space="0" w:color="auto"/>
        <w:left w:val="none" w:sz="0" w:space="0" w:color="auto"/>
        <w:bottom w:val="none" w:sz="0" w:space="0" w:color="auto"/>
        <w:right w:val="none" w:sz="0" w:space="0" w:color="auto"/>
      </w:divBdr>
      <w:divsChild>
        <w:div w:id="11030192">
          <w:marLeft w:val="0"/>
          <w:marRight w:val="0"/>
          <w:marTop w:val="0"/>
          <w:marBottom w:val="0"/>
          <w:divBdr>
            <w:top w:val="none" w:sz="0" w:space="0" w:color="auto"/>
            <w:left w:val="none" w:sz="0" w:space="0" w:color="auto"/>
            <w:bottom w:val="none" w:sz="0" w:space="0" w:color="auto"/>
            <w:right w:val="none" w:sz="0" w:space="0" w:color="auto"/>
          </w:divBdr>
          <w:divsChild>
            <w:div w:id="2109035369">
              <w:marLeft w:val="0"/>
              <w:marRight w:val="0"/>
              <w:marTop w:val="0"/>
              <w:marBottom w:val="0"/>
              <w:divBdr>
                <w:top w:val="none" w:sz="0" w:space="0" w:color="auto"/>
                <w:left w:val="none" w:sz="0" w:space="0" w:color="auto"/>
                <w:bottom w:val="none" w:sz="0" w:space="0" w:color="auto"/>
                <w:right w:val="none" w:sz="0" w:space="0" w:color="auto"/>
              </w:divBdr>
              <w:divsChild>
                <w:div w:id="515000278">
                  <w:marLeft w:val="0"/>
                  <w:marRight w:val="0"/>
                  <w:marTop w:val="0"/>
                  <w:marBottom w:val="0"/>
                  <w:divBdr>
                    <w:top w:val="none" w:sz="0" w:space="0" w:color="auto"/>
                    <w:left w:val="none" w:sz="0" w:space="0" w:color="auto"/>
                    <w:bottom w:val="none" w:sz="0" w:space="0" w:color="auto"/>
                    <w:right w:val="none" w:sz="0" w:space="0" w:color="auto"/>
                  </w:divBdr>
                  <w:divsChild>
                    <w:div w:id="2100321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4144683">
      <w:bodyDiv w:val="1"/>
      <w:marLeft w:val="0"/>
      <w:marRight w:val="0"/>
      <w:marTop w:val="0"/>
      <w:marBottom w:val="0"/>
      <w:divBdr>
        <w:top w:val="none" w:sz="0" w:space="0" w:color="auto"/>
        <w:left w:val="none" w:sz="0" w:space="0" w:color="auto"/>
        <w:bottom w:val="none" w:sz="0" w:space="0" w:color="auto"/>
        <w:right w:val="none" w:sz="0" w:space="0" w:color="auto"/>
      </w:divBdr>
    </w:div>
    <w:div w:id="1662930407">
      <w:bodyDiv w:val="1"/>
      <w:marLeft w:val="0"/>
      <w:marRight w:val="0"/>
      <w:marTop w:val="0"/>
      <w:marBottom w:val="0"/>
      <w:divBdr>
        <w:top w:val="none" w:sz="0" w:space="0" w:color="auto"/>
        <w:left w:val="none" w:sz="0" w:space="0" w:color="auto"/>
        <w:bottom w:val="none" w:sz="0" w:space="0" w:color="auto"/>
        <w:right w:val="none" w:sz="0" w:space="0" w:color="auto"/>
      </w:divBdr>
      <w:divsChild>
        <w:div w:id="1401558230">
          <w:marLeft w:val="0"/>
          <w:marRight w:val="0"/>
          <w:marTop w:val="0"/>
          <w:marBottom w:val="0"/>
          <w:divBdr>
            <w:top w:val="none" w:sz="0" w:space="0" w:color="auto"/>
            <w:left w:val="none" w:sz="0" w:space="0" w:color="auto"/>
            <w:bottom w:val="none" w:sz="0" w:space="0" w:color="auto"/>
            <w:right w:val="none" w:sz="0" w:space="0" w:color="auto"/>
          </w:divBdr>
          <w:divsChild>
            <w:div w:id="2094083541">
              <w:marLeft w:val="0"/>
              <w:marRight w:val="0"/>
              <w:marTop w:val="0"/>
              <w:marBottom w:val="0"/>
              <w:divBdr>
                <w:top w:val="none" w:sz="0" w:space="0" w:color="auto"/>
                <w:left w:val="none" w:sz="0" w:space="0" w:color="auto"/>
                <w:bottom w:val="none" w:sz="0" w:space="0" w:color="auto"/>
                <w:right w:val="none" w:sz="0" w:space="0" w:color="auto"/>
              </w:divBdr>
              <w:divsChild>
                <w:div w:id="1138037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9770112">
      <w:bodyDiv w:val="1"/>
      <w:marLeft w:val="0"/>
      <w:marRight w:val="0"/>
      <w:marTop w:val="0"/>
      <w:marBottom w:val="0"/>
      <w:divBdr>
        <w:top w:val="none" w:sz="0" w:space="0" w:color="auto"/>
        <w:left w:val="none" w:sz="0" w:space="0" w:color="auto"/>
        <w:bottom w:val="none" w:sz="0" w:space="0" w:color="auto"/>
        <w:right w:val="none" w:sz="0" w:space="0" w:color="auto"/>
      </w:divBdr>
      <w:divsChild>
        <w:div w:id="1892498522">
          <w:marLeft w:val="0"/>
          <w:marRight w:val="0"/>
          <w:marTop w:val="0"/>
          <w:marBottom w:val="0"/>
          <w:divBdr>
            <w:top w:val="none" w:sz="0" w:space="0" w:color="auto"/>
            <w:left w:val="none" w:sz="0" w:space="0" w:color="auto"/>
            <w:bottom w:val="none" w:sz="0" w:space="0" w:color="auto"/>
            <w:right w:val="none" w:sz="0" w:space="0" w:color="auto"/>
          </w:divBdr>
          <w:divsChild>
            <w:div w:id="803545710">
              <w:marLeft w:val="0"/>
              <w:marRight w:val="0"/>
              <w:marTop w:val="0"/>
              <w:marBottom w:val="0"/>
              <w:divBdr>
                <w:top w:val="none" w:sz="0" w:space="0" w:color="auto"/>
                <w:left w:val="none" w:sz="0" w:space="0" w:color="auto"/>
                <w:bottom w:val="none" w:sz="0" w:space="0" w:color="auto"/>
                <w:right w:val="none" w:sz="0" w:space="0" w:color="auto"/>
              </w:divBdr>
              <w:divsChild>
                <w:div w:id="1307927533">
                  <w:marLeft w:val="0"/>
                  <w:marRight w:val="0"/>
                  <w:marTop w:val="0"/>
                  <w:marBottom w:val="0"/>
                  <w:divBdr>
                    <w:top w:val="none" w:sz="0" w:space="0" w:color="auto"/>
                    <w:left w:val="none" w:sz="0" w:space="0" w:color="auto"/>
                    <w:bottom w:val="none" w:sz="0" w:space="0" w:color="auto"/>
                    <w:right w:val="none" w:sz="0" w:space="0" w:color="auto"/>
                  </w:divBdr>
                  <w:divsChild>
                    <w:div w:id="1354502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2538111">
      <w:bodyDiv w:val="1"/>
      <w:marLeft w:val="0"/>
      <w:marRight w:val="0"/>
      <w:marTop w:val="0"/>
      <w:marBottom w:val="0"/>
      <w:divBdr>
        <w:top w:val="none" w:sz="0" w:space="0" w:color="auto"/>
        <w:left w:val="none" w:sz="0" w:space="0" w:color="auto"/>
        <w:bottom w:val="none" w:sz="0" w:space="0" w:color="auto"/>
        <w:right w:val="none" w:sz="0" w:space="0" w:color="auto"/>
      </w:divBdr>
    </w:div>
    <w:div w:id="1729568666">
      <w:bodyDiv w:val="1"/>
      <w:marLeft w:val="0"/>
      <w:marRight w:val="0"/>
      <w:marTop w:val="0"/>
      <w:marBottom w:val="0"/>
      <w:divBdr>
        <w:top w:val="none" w:sz="0" w:space="0" w:color="auto"/>
        <w:left w:val="none" w:sz="0" w:space="0" w:color="auto"/>
        <w:bottom w:val="none" w:sz="0" w:space="0" w:color="auto"/>
        <w:right w:val="none" w:sz="0" w:space="0" w:color="auto"/>
      </w:divBdr>
    </w:div>
    <w:div w:id="1735203685">
      <w:bodyDiv w:val="1"/>
      <w:marLeft w:val="0"/>
      <w:marRight w:val="0"/>
      <w:marTop w:val="0"/>
      <w:marBottom w:val="0"/>
      <w:divBdr>
        <w:top w:val="none" w:sz="0" w:space="0" w:color="auto"/>
        <w:left w:val="none" w:sz="0" w:space="0" w:color="auto"/>
        <w:bottom w:val="none" w:sz="0" w:space="0" w:color="auto"/>
        <w:right w:val="none" w:sz="0" w:space="0" w:color="auto"/>
      </w:divBdr>
    </w:div>
    <w:div w:id="1746222819">
      <w:bodyDiv w:val="1"/>
      <w:marLeft w:val="0"/>
      <w:marRight w:val="0"/>
      <w:marTop w:val="0"/>
      <w:marBottom w:val="0"/>
      <w:divBdr>
        <w:top w:val="none" w:sz="0" w:space="0" w:color="auto"/>
        <w:left w:val="none" w:sz="0" w:space="0" w:color="auto"/>
        <w:bottom w:val="none" w:sz="0" w:space="0" w:color="auto"/>
        <w:right w:val="none" w:sz="0" w:space="0" w:color="auto"/>
      </w:divBdr>
    </w:div>
    <w:div w:id="1752970998">
      <w:bodyDiv w:val="1"/>
      <w:marLeft w:val="0"/>
      <w:marRight w:val="0"/>
      <w:marTop w:val="0"/>
      <w:marBottom w:val="0"/>
      <w:divBdr>
        <w:top w:val="none" w:sz="0" w:space="0" w:color="auto"/>
        <w:left w:val="none" w:sz="0" w:space="0" w:color="auto"/>
        <w:bottom w:val="none" w:sz="0" w:space="0" w:color="auto"/>
        <w:right w:val="none" w:sz="0" w:space="0" w:color="auto"/>
      </w:divBdr>
    </w:div>
    <w:div w:id="1756391294">
      <w:bodyDiv w:val="1"/>
      <w:marLeft w:val="0"/>
      <w:marRight w:val="0"/>
      <w:marTop w:val="0"/>
      <w:marBottom w:val="0"/>
      <w:divBdr>
        <w:top w:val="none" w:sz="0" w:space="0" w:color="auto"/>
        <w:left w:val="none" w:sz="0" w:space="0" w:color="auto"/>
        <w:bottom w:val="none" w:sz="0" w:space="0" w:color="auto"/>
        <w:right w:val="none" w:sz="0" w:space="0" w:color="auto"/>
      </w:divBdr>
      <w:divsChild>
        <w:div w:id="26639011">
          <w:marLeft w:val="0"/>
          <w:marRight w:val="0"/>
          <w:marTop w:val="0"/>
          <w:marBottom w:val="0"/>
          <w:divBdr>
            <w:top w:val="none" w:sz="0" w:space="0" w:color="auto"/>
            <w:left w:val="none" w:sz="0" w:space="0" w:color="auto"/>
            <w:bottom w:val="none" w:sz="0" w:space="0" w:color="auto"/>
            <w:right w:val="none" w:sz="0" w:space="0" w:color="auto"/>
          </w:divBdr>
          <w:divsChild>
            <w:div w:id="239407135">
              <w:marLeft w:val="0"/>
              <w:marRight w:val="0"/>
              <w:marTop w:val="0"/>
              <w:marBottom w:val="0"/>
              <w:divBdr>
                <w:top w:val="none" w:sz="0" w:space="0" w:color="auto"/>
                <w:left w:val="none" w:sz="0" w:space="0" w:color="auto"/>
                <w:bottom w:val="none" w:sz="0" w:space="0" w:color="auto"/>
                <w:right w:val="none" w:sz="0" w:space="0" w:color="auto"/>
              </w:divBdr>
              <w:divsChild>
                <w:div w:id="548685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8165687">
      <w:bodyDiv w:val="1"/>
      <w:marLeft w:val="0"/>
      <w:marRight w:val="0"/>
      <w:marTop w:val="0"/>
      <w:marBottom w:val="0"/>
      <w:divBdr>
        <w:top w:val="none" w:sz="0" w:space="0" w:color="auto"/>
        <w:left w:val="none" w:sz="0" w:space="0" w:color="auto"/>
        <w:bottom w:val="none" w:sz="0" w:space="0" w:color="auto"/>
        <w:right w:val="none" w:sz="0" w:space="0" w:color="auto"/>
      </w:divBdr>
    </w:div>
    <w:div w:id="1770613470">
      <w:bodyDiv w:val="1"/>
      <w:marLeft w:val="0"/>
      <w:marRight w:val="0"/>
      <w:marTop w:val="0"/>
      <w:marBottom w:val="0"/>
      <w:divBdr>
        <w:top w:val="none" w:sz="0" w:space="0" w:color="auto"/>
        <w:left w:val="none" w:sz="0" w:space="0" w:color="auto"/>
        <w:bottom w:val="none" w:sz="0" w:space="0" w:color="auto"/>
        <w:right w:val="none" w:sz="0" w:space="0" w:color="auto"/>
      </w:divBdr>
    </w:div>
    <w:div w:id="1770656047">
      <w:bodyDiv w:val="1"/>
      <w:marLeft w:val="0"/>
      <w:marRight w:val="0"/>
      <w:marTop w:val="0"/>
      <w:marBottom w:val="0"/>
      <w:divBdr>
        <w:top w:val="none" w:sz="0" w:space="0" w:color="auto"/>
        <w:left w:val="none" w:sz="0" w:space="0" w:color="auto"/>
        <w:bottom w:val="none" w:sz="0" w:space="0" w:color="auto"/>
        <w:right w:val="none" w:sz="0" w:space="0" w:color="auto"/>
      </w:divBdr>
    </w:div>
    <w:div w:id="1787388206">
      <w:bodyDiv w:val="1"/>
      <w:marLeft w:val="0"/>
      <w:marRight w:val="0"/>
      <w:marTop w:val="0"/>
      <w:marBottom w:val="0"/>
      <w:divBdr>
        <w:top w:val="none" w:sz="0" w:space="0" w:color="auto"/>
        <w:left w:val="none" w:sz="0" w:space="0" w:color="auto"/>
        <w:bottom w:val="none" w:sz="0" w:space="0" w:color="auto"/>
        <w:right w:val="none" w:sz="0" w:space="0" w:color="auto"/>
      </w:divBdr>
    </w:div>
    <w:div w:id="1794054687">
      <w:bodyDiv w:val="1"/>
      <w:marLeft w:val="0"/>
      <w:marRight w:val="0"/>
      <w:marTop w:val="0"/>
      <w:marBottom w:val="0"/>
      <w:divBdr>
        <w:top w:val="none" w:sz="0" w:space="0" w:color="auto"/>
        <w:left w:val="none" w:sz="0" w:space="0" w:color="auto"/>
        <w:bottom w:val="none" w:sz="0" w:space="0" w:color="auto"/>
        <w:right w:val="none" w:sz="0" w:space="0" w:color="auto"/>
      </w:divBdr>
      <w:divsChild>
        <w:div w:id="2033340051">
          <w:marLeft w:val="0"/>
          <w:marRight w:val="0"/>
          <w:marTop w:val="0"/>
          <w:marBottom w:val="0"/>
          <w:divBdr>
            <w:top w:val="none" w:sz="0" w:space="0" w:color="auto"/>
            <w:left w:val="none" w:sz="0" w:space="0" w:color="auto"/>
            <w:bottom w:val="none" w:sz="0" w:space="0" w:color="auto"/>
            <w:right w:val="none" w:sz="0" w:space="0" w:color="auto"/>
          </w:divBdr>
          <w:divsChild>
            <w:div w:id="822083680">
              <w:marLeft w:val="0"/>
              <w:marRight w:val="0"/>
              <w:marTop w:val="0"/>
              <w:marBottom w:val="0"/>
              <w:divBdr>
                <w:top w:val="none" w:sz="0" w:space="0" w:color="auto"/>
                <w:left w:val="none" w:sz="0" w:space="0" w:color="auto"/>
                <w:bottom w:val="none" w:sz="0" w:space="0" w:color="auto"/>
                <w:right w:val="none" w:sz="0" w:space="0" w:color="auto"/>
              </w:divBdr>
              <w:divsChild>
                <w:div w:id="1977292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7873462">
      <w:bodyDiv w:val="1"/>
      <w:marLeft w:val="0"/>
      <w:marRight w:val="0"/>
      <w:marTop w:val="0"/>
      <w:marBottom w:val="0"/>
      <w:divBdr>
        <w:top w:val="none" w:sz="0" w:space="0" w:color="auto"/>
        <w:left w:val="none" w:sz="0" w:space="0" w:color="auto"/>
        <w:bottom w:val="none" w:sz="0" w:space="0" w:color="auto"/>
        <w:right w:val="none" w:sz="0" w:space="0" w:color="auto"/>
      </w:divBdr>
      <w:divsChild>
        <w:div w:id="94443911">
          <w:marLeft w:val="0"/>
          <w:marRight w:val="0"/>
          <w:marTop w:val="0"/>
          <w:marBottom w:val="0"/>
          <w:divBdr>
            <w:top w:val="none" w:sz="0" w:space="0" w:color="auto"/>
            <w:left w:val="none" w:sz="0" w:space="0" w:color="auto"/>
            <w:bottom w:val="none" w:sz="0" w:space="0" w:color="auto"/>
            <w:right w:val="none" w:sz="0" w:space="0" w:color="auto"/>
          </w:divBdr>
          <w:divsChild>
            <w:div w:id="297954939">
              <w:marLeft w:val="0"/>
              <w:marRight w:val="0"/>
              <w:marTop w:val="0"/>
              <w:marBottom w:val="0"/>
              <w:divBdr>
                <w:top w:val="none" w:sz="0" w:space="0" w:color="auto"/>
                <w:left w:val="none" w:sz="0" w:space="0" w:color="auto"/>
                <w:bottom w:val="none" w:sz="0" w:space="0" w:color="auto"/>
                <w:right w:val="none" w:sz="0" w:space="0" w:color="auto"/>
              </w:divBdr>
              <w:divsChild>
                <w:div w:id="1917323618">
                  <w:marLeft w:val="0"/>
                  <w:marRight w:val="0"/>
                  <w:marTop w:val="0"/>
                  <w:marBottom w:val="0"/>
                  <w:divBdr>
                    <w:top w:val="none" w:sz="0" w:space="0" w:color="auto"/>
                    <w:left w:val="none" w:sz="0" w:space="0" w:color="auto"/>
                    <w:bottom w:val="none" w:sz="0" w:space="0" w:color="auto"/>
                    <w:right w:val="none" w:sz="0" w:space="0" w:color="auto"/>
                  </w:divBdr>
                  <w:divsChild>
                    <w:div w:id="655643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5390196">
      <w:bodyDiv w:val="1"/>
      <w:marLeft w:val="0"/>
      <w:marRight w:val="0"/>
      <w:marTop w:val="0"/>
      <w:marBottom w:val="0"/>
      <w:divBdr>
        <w:top w:val="none" w:sz="0" w:space="0" w:color="auto"/>
        <w:left w:val="none" w:sz="0" w:space="0" w:color="auto"/>
        <w:bottom w:val="none" w:sz="0" w:space="0" w:color="auto"/>
        <w:right w:val="none" w:sz="0" w:space="0" w:color="auto"/>
      </w:divBdr>
    </w:div>
    <w:div w:id="1813399679">
      <w:bodyDiv w:val="1"/>
      <w:marLeft w:val="0"/>
      <w:marRight w:val="0"/>
      <w:marTop w:val="0"/>
      <w:marBottom w:val="0"/>
      <w:divBdr>
        <w:top w:val="none" w:sz="0" w:space="0" w:color="auto"/>
        <w:left w:val="none" w:sz="0" w:space="0" w:color="auto"/>
        <w:bottom w:val="none" w:sz="0" w:space="0" w:color="auto"/>
        <w:right w:val="none" w:sz="0" w:space="0" w:color="auto"/>
      </w:divBdr>
      <w:divsChild>
        <w:div w:id="400058818">
          <w:marLeft w:val="0"/>
          <w:marRight w:val="0"/>
          <w:marTop w:val="0"/>
          <w:marBottom w:val="0"/>
          <w:divBdr>
            <w:top w:val="none" w:sz="0" w:space="0" w:color="auto"/>
            <w:left w:val="none" w:sz="0" w:space="0" w:color="auto"/>
            <w:bottom w:val="none" w:sz="0" w:space="0" w:color="auto"/>
            <w:right w:val="none" w:sz="0" w:space="0" w:color="auto"/>
          </w:divBdr>
          <w:divsChild>
            <w:div w:id="1626543696">
              <w:marLeft w:val="0"/>
              <w:marRight w:val="0"/>
              <w:marTop w:val="0"/>
              <w:marBottom w:val="0"/>
              <w:divBdr>
                <w:top w:val="none" w:sz="0" w:space="0" w:color="auto"/>
                <w:left w:val="none" w:sz="0" w:space="0" w:color="auto"/>
                <w:bottom w:val="none" w:sz="0" w:space="0" w:color="auto"/>
                <w:right w:val="none" w:sz="0" w:space="0" w:color="auto"/>
              </w:divBdr>
              <w:divsChild>
                <w:div w:id="789591673">
                  <w:marLeft w:val="0"/>
                  <w:marRight w:val="0"/>
                  <w:marTop w:val="0"/>
                  <w:marBottom w:val="0"/>
                  <w:divBdr>
                    <w:top w:val="none" w:sz="0" w:space="0" w:color="auto"/>
                    <w:left w:val="none" w:sz="0" w:space="0" w:color="auto"/>
                    <w:bottom w:val="none" w:sz="0" w:space="0" w:color="auto"/>
                    <w:right w:val="none" w:sz="0" w:space="0" w:color="auto"/>
                  </w:divBdr>
                  <w:divsChild>
                    <w:div w:id="863597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3232757">
      <w:bodyDiv w:val="1"/>
      <w:marLeft w:val="0"/>
      <w:marRight w:val="0"/>
      <w:marTop w:val="0"/>
      <w:marBottom w:val="0"/>
      <w:divBdr>
        <w:top w:val="none" w:sz="0" w:space="0" w:color="auto"/>
        <w:left w:val="none" w:sz="0" w:space="0" w:color="auto"/>
        <w:bottom w:val="none" w:sz="0" w:space="0" w:color="auto"/>
        <w:right w:val="none" w:sz="0" w:space="0" w:color="auto"/>
      </w:divBdr>
    </w:div>
    <w:div w:id="1848789880">
      <w:bodyDiv w:val="1"/>
      <w:marLeft w:val="0"/>
      <w:marRight w:val="0"/>
      <w:marTop w:val="0"/>
      <w:marBottom w:val="0"/>
      <w:divBdr>
        <w:top w:val="none" w:sz="0" w:space="0" w:color="auto"/>
        <w:left w:val="none" w:sz="0" w:space="0" w:color="auto"/>
        <w:bottom w:val="none" w:sz="0" w:space="0" w:color="auto"/>
        <w:right w:val="none" w:sz="0" w:space="0" w:color="auto"/>
      </w:divBdr>
      <w:divsChild>
        <w:div w:id="496577502">
          <w:marLeft w:val="0"/>
          <w:marRight w:val="0"/>
          <w:marTop w:val="0"/>
          <w:marBottom w:val="0"/>
          <w:divBdr>
            <w:top w:val="none" w:sz="0" w:space="0" w:color="auto"/>
            <w:left w:val="none" w:sz="0" w:space="0" w:color="auto"/>
            <w:bottom w:val="none" w:sz="0" w:space="0" w:color="auto"/>
            <w:right w:val="none" w:sz="0" w:space="0" w:color="auto"/>
          </w:divBdr>
          <w:divsChild>
            <w:div w:id="1691955778">
              <w:marLeft w:val="0"/>
              <w:marRight w:val="0"/>
              <w:marTop w:val="0"/>
              <w:marBottom w:val="0"/>
              <w:divBdr>
                <w:top w:val="none" w:sz="0" w:space="0" w:color="auto"/>
                <w:left w:val="none" w:sz="0" w:space="0" w:color="auto"/>
                <w:bottom w:val="none" w:sz="0" w:space="0" w:color="auto"/>
                <w:right w:val="none" w:sz="0" w:space="0" w:color="auto"/>
              </w:divBdr>
              <w:divsChild>
                <w:div w:id="587426406">
                  <w:marLeft w:val="0"/>
                  <w:marRight w:val="0"/>
                  <w:marTop w:val="0"/>
                  <w:marBottom w:val="0"/>
                  <w:divBdr>
                    <w:top w:val="none" w:sz="0" w:space="0" w:color="auto"/>
                    <w:left w:val="none" w:sz="0" w:space="0" w:color="auto"/>
                    <w:bottom w:val="none" w:sz="0" w:space="0" w:color="auto"/>
                    <w:right w:val="none" w:sz="0" w:space="0" w:color="auto"/>
                  </w:divBdr>
                  <w:divsChild>
                    <w:div w:id="1825272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9952148">
      <w:bodyDiv w:val="1"/>
      <w:marLeft w:val="0"/>
      <w:marRight w:val="0"/>
      <w:marTop w:val="0"/>
      <w:marBottom w:val="0"/>
      <w:divBdr>
        <w:top w:val="none" w:sz="0" w:space="0" w:color="auto"/>
        <w:left w:val="none" w:sz="0" w:space="0" w:color="auto"/>
        <w:bottom w:val="none" w:sz="0" w:space="0" w:color="auto"/>
        <w:right w:val="none" w:sz="0" w:space="0" w:color="auto"/>
      </w:divBdr>
    </w:div>
    <w:div w:id="1861235855">
      <w:bodyDiv w:val="1"/>
      <w:marLeft w:val="0"/>
      <w:marRight w:val="0"/>
      <w:marTop w:val="0"/>
      <w:marBottom w:val="0"/>
      <w:divBdr>
        <w:top w:val="none" w:sz="0" w:space="0" w:color="auto"/>
        <w:left w:val="none" w:sz="0" w:space="0" w:color="auto"/>
        <w:bottom w:val="none" w:sz="0" w:space="0" w:color="auto"/>
        <w:right w:val="none" w:sz="0" w:space="0" w:color="auto"/>
      </w:divBdr>
      <w:divsChild>
        <w:div w:id="1690108554">
          <w:marLeft w:val="0"/>
          <w:marRight w:val="0"/>
          <w:marTop w:val="0"/>
          <w:marBottom w:val="0"/>
          <w:divBdr>
            <w:top w:val="none" w:sz="0" w:space="0" w:color="auto"/>
            <w:left w:val="none" w:sz="0" w:space="0" w:color="auto"/>
            <w:bottom w:val="none" w:sz="0" w:space="0" w:color="auto"/>
            <w:right w:val="none" w:sz="0" w:space="0" w:color="auto"/>
          </w:divBdr>
          <w:divsChild>
            <w:div w:id="626400851">
              <w:marLeft w:val="0"/>
              <w:marRight w:val="0"/>
              <w:marTop w:val="0"/>
              <w:marBottom w:val="0"/>
              <w:divBdr>
                <w:top w:val="none" w:sz="0" w:space="0" w:color="auto"/>
                <w:left w:val="none" w:sz="0" w:space="0" w:color="auto"/>
                <w:bottom w:val="none" w:sz="0" w:space="0" w:color="auto"/>
                <w:right w:val="none" w:sz="0" w:space="0" w:color="auto"/>
              </w:divBdr>
              <w:divsChild>
                <w:div w:id="2142336700">
                  <w:marLeft w:val="0"/>
                  <w:marRight w:val="0"/>
                  <w:marTop w:val="0"/>
                  <w:marBottom w:val="0"/>
                  <w:divBdr>
                    <w:top w:val="none" w:sz="0" w:space="0" w:color="auto"/>
                    <w:left w:val="none" w:sz="0" w:space="0" w:color="auto"/>
                    <w:bottom w:val="none" w:sz="0" w:space="0" w:color="auto"/>
                    <w:right w:val="none" w:sz="0" w:space="0" w:color="auto"/>
                  </w:divBdr>
                  <w:divsChild>
                    <w:div w:id="374895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3519665">
      <w:bodyDiv w:val="1"/>
      <w:marLeft w:val="0"/>
      <w:marRight w:val="0"/>
      <w:marTop w:val="0"/>
      <w:marBottom w:val="0"/>
      <w:divBdr>
        <w:top w:val="none" w:sz="0" w:space="0" w:color="auto"/>
        <w:left w:val="none" w:sz="0" w:space="0" w:color="auto"/>
        <w:bottom w:val="none" w:sz="0" w:space="0" w:color="auto"/>
        <w:right w:val="none" w:sz="0" w:space="0" w:color="auto"/>
      </w:divBdr>
      <w:divsChild>
        <w:div w:id="145779709">
          <w:marLeft w:val="0"/>
          <w:marRight w:val="0"/>
          <w:marTop w:val="0"/>
          <w:marBottom w:val="0"/>
          <w:divBdr>
            <w:top w:val="none" w:sz="0" w:space="0" w:color="auto"/>
            <w:left w:val="none" w:sz="0" w:space="0" w:color="auto"/>
            <w:bottom w:val="none" w:sz="0" w:space="0" w:color="auto"/>
            <w:right w:val="none" w:sz="0" w:space="0" w:color="auto"/>
          </w:divBdr>
          <w:divsChild>
            <w:div w:id="765661606">
              <w:marLeft w:val="0"/>
              <w:marRight w:val="0"/>
              <w:marTop w:val="0"/>
              <w:marBottom w:val="0"/>
              <w:divBdr>
                <w:top w:val="none" w:sz="0" w:space="0" w:color="auto"/>
                <w:left w:val="none" w:sz="0" w:space="0" w:color="auto"/>
                <w:bottom w:val="none" w:sz="0" w:space="0" w:color="auto"/>
                <w:right w:val="none" w:sz="0" w:space="0" w:color="auto"/>
              </w:divBdr>
              <w:divsChild>
                <w:div w:id="1597589760">
                  <w:marLeft w:val="0"/>
                  <w:marRight w:val="0"/>
                  <w:marTop w:val="0"/>
                  <w:marBottom w:val="0"/>
                  <w:divBdr>
                    <w:top w:val="none" w:sz="0" w:space="0" w:color="auto"/>
                    <w:left w:val="none" w:sz="0" w:space="0" w:color="auto"/>
                    <w:bottom w:val="none" w:sz="0" w:space="0" w:color="auto"/>
                    <w:right w:val="none" w:sz="0" w:space="0" w:color="auto"/>
                  </w:divBdr>
                  <w:divsChild>
                    <w:div w:id="1307009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7377005">
      <w:bodyDiv w:val="1"/>
      <w:marLeft w:val="0"/>
      <w:marRight w:val="0"/>
      <w:marTop w:val="0"/>
      <w:marBottom w:val="0"/>
      <w:divBdr>
        <w:top w:val="none" w:sz="0" w:space="0" w:color="auto"/>
        <w:left w:val="none" w:sz="0" w:space="0" w:color="auto"/>
        <w:bottom w:val="none" w:sz="0" w:space="0" w:color="auto"/>
        <w:right w:val="none" w:sz="0" w:space="0" w:color="auto"/>
      </w:divBdr>
      <w:divsChild>
        <w:div w:id="1938713017">
          <w:marLeft w:val="0"/>
          <w:marRight w:val="0"/>
          <w:marTop w:val="0"/>
          <w:marBottom w:val="0"/>
          <w:divBdr>
            <w:top w:val="none" w:sz="0" w:space="0" w:color="auto"/>
            <w:left w:val="none" w:sz="0" w:space="0" w:color="auto"/>
            <w:bottom w:val="none" w:sz="0" w:space="0" w:color="auto"/>
            <w:right w:val="none" w:sz="0" w:space="0" w:color="auto"/>
          </w:divBdr>
          <w:divsChild>
            <w:div w:id="824469014">
              <w:marLeft w:val="0"/>
              <w:marRight w:val="0"/>
              <w:marTop w:val="0"/>
              <w:marBottom w:val="0"/>
              <w:divBdr>
                <w:top w:val="none" w:sz="0" w:space="0" w:color="auto"/>
                <w:left w:val="none" w:sz="0" w:space="0" w:color="auto"/>
                <w:bottom w:val="none" w:sz="0" w:space="0" w:color="auto"/>
                <w:right w:val="none" w:sz="0" w:space="0" w:color="auto"/>
              </w:divBdr>
              <w:divsChild>
                <w:div w:id="1692535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8612063">
      <w:bodyDiv w:val="1"/>
      <w:marLeft w:val="0"/>
      <w:marRight w:val="0"/>
      <w:marTop w:val="0"/>
      <w:marBottom w:val="0"/>
      <w:divBdr>
        <w:top w:val="none" w:sz="0" w:space="0" w:color="auto"/>
        <w:left w:val="none" w:sz="0" w:space="0" w:color="auto"/>
        <w:bottom w:val="none" w:sz="0" w:space="0" w:color="auto"/>
        <w:right w:val="none" w:sz="0" w:space="0" w:color="auto"/>
      </w:divBdr>
      <w:divsChild>
        <w:div w:id="700395243">
          <w:marLeft w:val="0"/>
          <w:marRight w:val="0"/>
          <w:marTop w:val="0"/>
          <w:marBottom w:val="0"/>
          <w:divBdr>
            <w:top w:val="none" w:sz="0" w:space="0" w:color="auto"/>
            <w:left w:val="none" w:sz="0" w:space="0" w:color="auto"/>
            <w:bottom w:val="none" w:sz="0" w:space="0" w:color="auto"/>
            <w:right w:val="none" w:sz="0" w:space="0" w:color="auto"/>
          </w:divBdr>
          <w:divsChild>
            <w:div w:id="1235968501">
              <w:marLeft w:val="0"/>
              <w:marRight w:val="0"/>
              <w:marTop w:val="0"/>
              <w:marBottom w:val="0"/>
              <w:divBdr>
                <w:top w:val="none" w:sz="0" w:space="0" w:color="auto"/>
                <w:left w:val="none" w:sz="0" w:space="0" w:color="auto"/>
                <w:bottom w:val="none" w:sz="0" w:space="0" w:color="auto"/>
                <w:right w:val="none" w:sz="0" w:space="0" w:color="auto"/>
              </w:divBdr>
              <w:divsChild>
                <w:div w:id="1875731058">
                  <w:marLeft w:val="0"/>
                  <w:marRight w:val="0"/>
                  <w:marTop w:val="0"/>
                  <w:marBottom w:val="0"/>
                  <w:divBdr>
                    <w:top w:val="none" w:sz="0" w:space="0" w:color="auto"/>
                    <w:left w:val="none" w:sz="0" w:space="0" w:color="auto"/>
                    <w:bottom w:val="none" w:sz="0" w:space="0" w:color="auto"/>
                    <w:right w:val="none" w:sz="0" w:space="0" w:color="auto"/>
                  </w:divBdr>
                  <w:divsChild>
                    <w:div w:id="1338462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3196130">
      <w:bodyDiv w:val="1"/>
      <w:marLeft w:val="0"/>
      <w:marRight w:val="0"/>
      <w:marTop w:val="0"/>
      <w:marBottom w:val="0"/>
      <w:divBdr>
        <w:top w:val="none" w:sz="0" w:space="0" w:color="auto"/>
        <w:left w:val="none" w:sz="0" w:space="0" w:color="auto"/>
        <w:bottom w:val="none" w:sz="0" w:space="0" w:color="auto"/>
        <w:right w:val="none" w:sz="0" w:space="0" w:color="auto"/>
      </w:divBdr>
    </w:div>
    <w:div w:id="1943686758">
      <w:bodyDiv w:val="1"/>
      <w:marLeft w:val="0"/>
      <w:marRight w:val="0"/>
      <w:marTop w:val="0"/>
      <w:marBottom w:val="0"/>
      <w:divBdr>
        <w:top w:val="none" w:sz="0" w:space="0" w:color="auto"/>
        <w:left w:val="none" w:sz="0" w:space="0" w:color="auto"/>
        <w:bottom w:val="none" w:sz="0" w:space="0" w:color="auto"/>
        <w:right w:val="none" w:sz="0" w:space="0" w:color="auto"/>
      </w:divBdr>
    </w:div>
    <w:div w:id="1978759948">
      <w:bodyDiv w:val="1"/>
      <w:marLeft w:val="0"/>
      <w:marRight w:val="0"/>
      <w:marTop w:val="0"/>
      <w:marBottom w:val="0"/>
      <w:divBdr>
        <w:top w:val="none" w:sz="0" w:space="0" w:color="auto"/>
        <w:left w:val="none" w:sz="0" w:space="0" w:color="auto"/>
        <w:bottom w:val="none" w:sz="0" w:space="0" w:color="auto"/>
        <w:right w:val="none" w:sz="0" w:space="0" w:color="auto"/>
      </w:divBdr>
    </w:div>
    <w:div w:id="2018381593">
      <w:bodyDiv w:val="1"/>
      <w:marLeft w:val="0"/>
      <w:marRight w:val="0"/>
      <w:marTop w:val="0"/>
      <w:marBottom w:val="0"/>
      <w:divBdr>
        <w:top w:val="none" w:sz="0" w:space="0" w:color="auto"/>
        <w:left w:val="none" w:sz="0" w:space="0" w:color="auto"/>
        <w:bottom w:val="none" w:sz="0" w:space="0" w:color="auto"/>
        <w:right w:val="none" w:sz="0" w:space="0" w:color="auto"/>
      </w:divBdr>
      <w:divsChild>
        <w:div w:id="585578279">
          <w:marLeft w:val="0"/>
          <w:marRight w:val="0"/>
          <w:marTop w:val="0"/>
          <w:marBottom w:val="0"/>
          <w:divBdr>
            <w:top w:val="none" w:sz="0" w:space="0" w:color="auto"/>
            <w:left w:val="none" w:sz="0" w:space="0" w:color="auto"/>
            <w:bottom w:val="none" w:sz="0" w:space="0" w:color="auto"/>
            <w:right w:val="none" w:sz="0" w:space="0" w:color="auto"/>
          </w:divBdr>
          <w:divsChild>
            <w:div w:id="1765414771">
              <w:marLeft w:val="0"/>
              <w:marRight w:val="0"/>
              <w:marTop w:val="0"/>
              <w:marBottom w:val="0"/>
              <w:divBdr>
                <w:top w:val="none" w:sz="0" w:space="0" w:color="auto"/>
                <w:left w:val="none" w:sz="0" w:space="0" w:color="auto"/>
                <w:bottom w:val="none" w:sz="0" w:space="0" w:color="auto"/>
                <w:right w:val="none" w:sz="0" w:space="0" w:color="auto"/>
              </w:divBdr>
              <w:divsChild>
                <w:div w:id="1721511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1713175">
      <w:bodyDiv w:val="1"/>
      <w:marLeft w:val="0"/>
      <w:marRight w:val="0"/>
      <w:marTop w:val="0"/>
      <w:marBottom w:val="0"/>
      <w:divBdr>
        <w:top w:val="none" w:sz="0" w:space="0" w:color="auto"/>
        <w:left w:val="none" w:sz="0" w:space="0" w:color="auto"/>
        <w:bottom w:val="none" w:sz="0" w:space="0" w:color="auto"/>
        <w:right w:val="none" w:sz="0" w:space="0" w:color="auto"/>
      </w:divBdr>
    </w:div>
    <w:div w:id="2035574321">
      <w:bodyDiv w:val="1"/>
      <w:marLeft w:val="0"/>
      <w:marRight w:val="0"/>
      <w:marTop w:val="0"/>
      <w:marBottom w:val="0"/>
      <w:divBdr>
        <w:top w:val="none" w:sz="0" w:space="0" w:color="auto"/>
        <w:left w:val="none" w:sz="0" w:space="0" w:color="auto"/>
        <w:bottom w:val="none" w:sz="0" w:space="0" w:color="auto"/>
        <w:right w:val="none" w:sz="0" w:space="0" w:color="auto"/>
      </w:divBdr>
    </w:div>
    <w:div w:id="2043245649">
      <w:bodyDiv w:val="1"/>
      <w:marLeft w:val="0"/>
      <w:marRight w:val="0"/>
      <w:marTop w:val="0"/>
      <w:marBottom w:val="0"/>
      <w:divBdr>
        <w:top w:val="none" w:sz="0" w:space="0" w:color="auto"/>
        <w:left w:val="none" w:sz="0" w:space="0" w:color="auto"/>
        <w:bottom w:val="none" w:sz="0" w:space="0" w:color="auto"/>
        <w:right w:val="none" w:sz="0" w:space="0" w:color="auto"/>
      </w:divBdr>
    </w:div>
    <w:div w:id="2055734516">
      <w:bodyDiv w:val="1"/>
      <w:marLeft w:val="0"/>
      <w:marRight w:val="0"/>
      <w:marTop w:val="0"/>
      <w:marBottom w:val="0"/>
      <w:divBdr>
        <w:top w:val="none" w:sz="0" w:space="0" w:color="auto"/>
        <w:left w:val="none" w:sz="0" w:space="0" w:color="auto"/>
        <w:bottom w:val="none" w:sz="0" w:space="0" w:color="auto"/>
        <w:right w:val="none" w:sz="0" w:space="0" w:color="auto"/>
      </w:divBdr>
      <w:divsChild>
        <w:div w:id="1266352231">
          <w:marLeft w:val="0"/>
          <w:marRight w:val="0"/>
          <w:marTop w:val="0"/>
          <w:marBottom w:val="0"/>
          <w:divBdr>
            <w:top w:val="none" w:sz="0" w:space="0" w:color="auto"/>
            <w:left w:val="none" w:sz="0" w:space="0" w:color="auto"/>
            <w:bottom w:val="none" w:sz="0" w:space="0" w:color="auto"/>
            <w:right w:val="none" w:sz="0" w:space="0" w:color="auto"/>
          </w:divBdr>
          <w:divsChild>
            <w:div w:id="698746892">
              <w:marLeft w:val="0"/>
              <w:marRight w:val="0"/>
              <w:marTop w:val="0"/>
              <w:marBottom w:val="0"/>
              <w:divBdr>
                <w:top w:val="none" w:sz="0" w:space="0" w:color="auto"/>
                <w:left w:val="none" w:sz="0" w:space="0" w:color="auto"/>
                <w:bottom w:val="none" w:sz="0" w:space="0" w:color="auto"/>
                <w:right w:val="none" w:sz="0" w:space="0" w:color="auto"/>
              </w:divBdr>
              <w:divsChild>
                <w:div w:id="1015577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0495012">
      <w:bodyDiv w:val="1"/>
      <w:marLeft w:val="0"/>
      <w:marRight w:val="0"/>
      <w:marTop w:val="0"/>
      <w:marBottom w:val="0"/>
      <w:divBdr>
        <w:top w:val="none" w:sz="0" w:space="0" w:color="auto"/>
        <w:left w:val="none" w:sz="0" w:space="0" w:color="auto"/>
        <w:bottom w:val="none" w:sz="0" w:space="0" w:color="auto"/>
        <w:right w:val="none" w:sz="0" w:space="0" w:color="auto"/>
      </w:divBdr>
      <w:divsChild>
        <w:div w:id="1673988176">
          <w:marLeft w:val="0"/>
          <w:marRight w:val="0"/>
          <w:marTop w:val="0"/>
          <w:marBottom w:val="0"/>
          <w:divBdr>
            <w:top w:val="none" w:sz="0" w:space="0" w:color="auto"/>
            <w:left w:val="none" w:sz="0" w:space="0" w:color="auto"/>
            <w:bottom w:val="none" w:sz="0" w:space="0" w:color="auto"/>
            <w:right w:val="none" w:sz="0" w:space="0" w:color="auto"/>
          </w:divBdr>
          <w:divsChild>
            <w:div w:id="1339697608">
              <w:marLeft w:val="0"/>
              <w:marRight w:val="0"/>
              <w:marTop w:val="0"/>
              <w:marBottom w:val="0"/>
              <w:divBdr>
                <w:top w:val="none" w:sz="0" w:space="0" w:color="auto"/>
                <w:left w:val="none" w:sz="0" w:space="0" w:color="auto"/>
                <w:bottom w:val="none" w:sz="0" w:space="0" w:color="auto"/>
                <w:right w:val="none" w:sz="0" w:space="0" w:color="auto"/>
              </w:divBdr>
              <w:divsChild>
                <w:div w:id="1008408993">
                  <w:marLeft w:val="0"/>
                  <w:marRight w:val="0"/>
                  <w:marTop w:val="0"/>
                  <w:marBottom w:val="0"/>
                  <w:divBdr>
                    <w:top w:val="none" w:sz="0" w:space="0" w:color="auto"/>
                    <w:left w:val="none" w:sz="0" w:space="0" w:color="auto"/>
                    <w:bottom w:val="none" w:sz="0" w:space="0" w:color="auto"/>
                    <w:right w:val="none" w:sz="0" w:space="0" w:color="auto"/>
                  </w:divBdr>
                  <w:divsChild>
                    <w:div w:id="755519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9277864">
      <w:bodyDiv w:val="1"/>
      <w:marLeft w:val="0"/>
      <w:marRight w:val="0"/>
      <w:marTop w:val="0"/>
      <w:marBottom w:val="0"/>
      <w:divBdr>
        <w:top w:val="none" w:sz="0" w:space="0" w:color="auto"/>
        <w:left w:val="none" w:sz="0" w:space="0" w:color="auto"/>
        <w:bottom w:val="none" w:sz="0" w:space="0" w:color="auto"/>
        <w:right w:val="none" w:sz="0" w:space="0" w:color="auto"/>
      </w:divBdr>
    </w:div>
    <w:div w:id="2079401168">
      <w:bodyDiv w:val="1"/>
      <w:marLeft w:val="0"/>
      <w:marRight w:val="0"/>
      <w:marTop w:val="0"/>
      <w:marBottom w:val="0"/>
      <w:divBdr>
        <w:top w:val="none" w:sz="0" w:space="0" w:color="auto"/>
        <w:left w:val="none" w:sz="0" w:space="0" w:color="auto"/>
        <w:bottom w:val="none" w:sz="0" w:space="0" w:color="auto"/>
        <w:right w:val="none" w:sz="0" w:space="0" w:color="auto"/>
      </w:divBdr>
      <w:divsChild>
        <w:div w:id="1696539146">
          <w:marLeft w:val="0"/>
          <w:marRight w:val="0"/>
          <w:marTop w:val="0"/>
          <w:marBottom w:val="0"/>
          <w:divBdr>
            <w:top w:val="none" w:sz="0" w:space="0" w:color="auto"/>
            <w:left w:val="none" w:sz="0" w:space="0" w:color="auto"/>
            <w:bottom w:val="none" w:sz="0" w:space="0" w:color="auto"/>
            <w:right w:val="none" w:sz="0" w:space="0" w:color="auto"/>
          </w:divBdr>
          <w:divsChild>
            <w:div w:id="1867714754">
              <w:marLeft w:val="0"/>
              <w:marRight w:val="0"/>
              <w:marTop w:val="0"/>
              <w:marBottom w:val="0"/>
              <w:divBdr>
                <w:top w:val="none" w:sz="0" w:space="0" w:color="auto"/>
                <w:left w:val="none" w:sz="0" w:space="0" w:color="auto"/>
                <w:bottom w:val="none" w:sz="0" w:space="0" w:color="auto"/>
                <w:right w:val="none" w:sz="0" w:space="0" w:color="auto"/>
              </w:divBdr>
              <w:divsChild>
                <w:div w:id="43452793">
                  <w:marLeft w:val="0"/>
                  <w:marRight w:val="0"/>
                  <w:marTop w:val="0"/>
                  <w:marBottom w:val="0"/>
                  <w:divBdr>
                    <w:top w:val="none" w:sz="0" w:space="0" w:color="auto"/>
                    <w:left w:val="none" w:sz="0" w:space="0" w:color="auto"/>
                    <w:bottom w:val="none" w:sz="0" w:space="0" w:color="auto"/>
                    <w:right w:val="none" w:sz="0" w:space="0" w:color="auto"/>
                  </w:divBdr>
                  <w:divsChild>
                    <w:div w:id="601495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9859316">
      <w:bodyDiv w:val="1"/>
      <w:marLeft w:val="0"/>
      <w:marRight w:val="0"/>
      <w:marTop w:val="0"/>
      <w:marBottom w:val="0"/>
      <w:divBdr>
        <w:top w:val="none" w:sz="0" w:space="0" w:color="auto"/>
        <w:left w:val="none" w:sz="0" w:space="0" w:color="auto"/>
        <w:bottom w:val="none" w:sz="0" w:space="0" w:color="auto"/>
        <w:right w:val="none" w:sz="0" w:space="0" w:color="auto"/>
      </w:divBdr>
      <w:divsChild>
        <w:div w:id="70081239">
          <w:marLeft w:val="0"/>
          <w:marRight w:val="0"/>
          <w:marTop w:val="0"/>
          <w:marBottom w:val="0"/>
          <w:divBdr>
            <w:top w:val="none" w:sz="0" w:space="0" w:color="auto"/>
            <w:left w:val="none" w:sz="0" w:space="0" w:color="auto"/>
            <w:bottom w:val="none" w:sz="0" w:space="0" w:color="auto"/>
            <w:right w:val="none" w:sz="0" w:space="0" w:color="auto"/>
          </w:divBdr>
          <w:divsChild>
            <w:div w:id="1662850603">
              <w:marLeft w:val="0"/>
              <w:marRight w:val="0"/>
              <w:marTop w:val="0"/>
              <w:marBottom w:val="0"/>
              <w:divBdr>
                <w:top w:val="none" w:sz="0" w:space="0" w:color="auto"/>
                <w:left w:val="none" w:sz="0" w:space="0" w:color="auto"/>
                <w:bottom w:val="none" w:sz="0" w:space="0" w:color="auto"/>
                <w:right w:val="none" w:sz="0" w:space="0" w:color="auto"/>
              </w:divBdr>
              <w:divsChild>
                <w:div w:id="1161769636">
                  <w:marLeft w:val="0"/>
                  <w:marRight w:val="0"/>
                  <w:marTop w:val="0"/>
                  <w:marBottom w:val="0"/>
                  <w:divBdr>
                    <w:top w:val="none" w:sz="0" w:space="0" w:color="auto"/>
                    <w:left w:val="none" w:sz="0" w:space="0" w:color="auto"/>
                    <w:bottom w:val="none" w:sz="0" w:space="0" w:color="auto"/>
                    <w:right w:val="none" w:sz="0" w:space="0" w:color="auto"/>
                  </w:divBdr>
                  <w:divsChild>
                    <w:div w:id="1955282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2551775">
      <w:bodyDiv w:val="1"/>
      <w:marLeft w:val="0"/>
      <w:marRight w:val="0"/>
      <w:marTop w:val="0"/>
      <w:marBottom w:val="0"/>
      <w:divBdr>
        <w:top w:val="none" w:sz="0" w:space="0" w:color="auto"/>
        <w:left w:val="none" w:sz="0" w:space="0" w:color="auto"/>
        <w:bottom w:val="none" w:sz="0" w:space="0" w:color="auto"/>
        <w:right w:val="none" w:sz="0" w:space="0" w:color="auto"/>
      </w:divBdr>
    </w:div>
    <w:div w:id="21374857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4" Type="http://schemas.openxmlformats.org/officeDocument/2006/relationships/footer" Target="footer4.xml"/><Relationship Id="rId15" Type="http://schemas.openxmlformats.org/officeDocument/2006/relationships/footer" Target="footer5.xml"/><Relationship Id="rId16" Type="http://schemas.openxmlformats.org/officeDocument/2006/relationships/image" Target="media/image1.emf"/><Relationship Id="rId17" Type="http://schemas.openxmlformats.org/officeDocument/2006/relationships/footer" Target="footer6.xml"/><Relationship Id="rId18" Type="http://schemas.openxmlformats.org/officeDocument/2006/relationships/image" Target="media/image2.emf"/><Relationship Id="rId19" Type="http://schemas.openxmlformats.org/officeDocument/2006/relationships/image" Target="media/image3.emf"/><Relationship Id="rId63" Type="http://schemas.openxmlformats.org/officeDocument/2006/relationships/image" Target="media/image46.png"/><Relationship Id="rId64" Type="http://schemas.openxmlformats.org/officeDocument/2006/relationships/image" Target="media/image47.png"/><Relationship Id="rId65" Type="http://schemas.openxmlformats.org/officeDocument/2006/relationships/image" Target="media/image48.png"/><Relationship Id="rId66" Type="http://schemas.openxmlformats.org/officeDocument/2006/relationships/image" Target="media/image49.png"/><Relationship Id="rId67" Type="http://schemas.openxmlformats.org/officeDocument/2006/relationships/image" Target="media/image50.png"/><Relationship Id="rId68" Type="http://schemas.openxmlformats.org/officeDocument/2006/relationships/image" Target="media/image51.emf"/><Relationship Id="rId69" Type="http://schemas.openxmlformats.org/officeDocument/2006/relationships/image" Target="media/image52.jpg"/><Relationship Id="rId50" Type="http://schemas.openxmlformats.org/officeDocument/2006/relationships/image" Target="media/image33.png"/><Relationship Id="rId51" Type="http://schemas.openxmlformats.org/officeDocument/2006/relationships/image" Target="media/image34.png"/><Relationship Id="rId52" Type="http://schemas.openxmlformats.org/officeDocument/2006/relationships/image" Target="media/image35.png"/><Relationship Id="rId53" Type="http://schemas.openxmlformats.org/officeDocument/2006/relationships/image" Target="media/image36.emf"/><Relationship Id="rId54" Type="http://schemas.openxmlformats.org/officeDocument/2006/relationships/image" Target="media/image37.emf"/><Relationship Id="rId55" Type="http://schemas.openxmlformats.org/officeDocument/2006/relationships/image" Target="media/image38.emf"/><Relationship Id="rId56" Type="http://schemas.openxmlformats.org/officeDocument/2006/relationships/image" Target="media/image39.jpg"/><Relationship Id="rId57" Type="http://schemas.openxmlformats.org/officeDocument/2006/relationships/image" Target="media/image40.jpg"/><Relationship Id="rId58" Type="http://schemas.openxmlformats.org/officeDocument/2006/relationships/image" Target="media/image41.jpg"/><Relationship Id="rId59" Type="http://schemas.openxmlformats.org/officeDocument/2006/relationships/image" Target="media/image42.emf"/><Relationship Id="rId40" Type="http://schemas.openxmlformats.org/officeDocument/2006/relationships/image" Target="media/image24.png"/><Relationship Id="rId41" Type="http://schemas.openxmlformats.org/officeDocument/2006/relationships/image" Target="media/image25.png"/><Relationship Id="rId42" Type="http://schemas.openxmlformats.org/officeDocument/2006/relationships/image" Target="media/image26.png"/><Relationship Id="rId43" Type="http://schemas.openxmlformats.org/officeDocument/2006/relationships/image" Target="media/image27.png"/><Relationship Id="rId44" Type="http://schemas.openxmlformats.org/officeDocument/2006/relationships/image" Target="media/image28.png"/><Relationship Id="rId45" Type="http://schemas.openxmlformats.org/officeDocument/2006/relationships/image" Target="media/image29.png"/><Relationship Id="rId46" Type="http://schemas.openxmlformats.org/officeDocument/2006/relationships/image" Target="media/image30.png"/><Relationship Id="rId47" Type="http://schemas.openxmlformats.org/officeDocument/2006/relationships/image" Target="media/image31.png"/><Relationship Id="rId48" Type="http://schemas.openxmlformats.org/officeDocument/2006/relationships/chart" Target="charts/chart1.xml"/><Relationship Id="rId49" Type="http://schemas.openxmlformats.org/officeDocument/2006/relationships/image" Target="media/image32.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comments" Target="comments.xml"/><Relationship Id="rId30" Type="http://schemas.openxmlformats.org/officeDocument/2006/relationships/image" Target="media/image14.png"/><Relationship Id="rId31" Type="http://schemas.openxmlformats.org/officeDocument/2006/relationships/image" Target="media/image15.png"/><Relationship Id="rId32" Type="http://schemas.openxmlformats.org/officeDocument/2006/relationships/image" Target="media/image16.png"/><Relationship Id="rId33" Type="http://schemas.openxmlformats.org/officeDocument/2006/relationships/image" Target="media/image17.png"/><Relationship Id="rId34" Type="http://schemas.openxmlformats.org/officeDocument/2006/relationships/image" Target="media/image18.jpg"/><Relationship Id="rId35" Type="http://schemas.openxmlformats.org/officeDocument/2006/relationships/image" Target="media/image19.png"/><Relationship Id="rId36" Type="http://schemas.openxmlformats.org/officeDocument/2006/relationships/image" Target="media/image20.png"/><Relationship Id="rId37" Type="http://schemas.openxmlformats.org/officeDocument/2006/relationships/image" Target="media/image21.emf"/><Relationship Id="rId38" Type="http://schemas.openxmlformats.org/officeDocument/2006/relationships/image" Target="media/image22.emf"/><Relationship Id="rId39" Type="http://schemas.openxmlformats.org/officeDocument/2006/relationships/image" Target="media/image23.png"/><Relationship Id="rId70" Type="http://schemas.openxmlformats.org/officeDocument/2006/relationships/image" Target="media/image53.jpg"/><Relationship Id="rId71" Type="http://schemas.openxmlformats.org/officeDocument/2006/relationships/image" Target="media/image54.png"/><Relationship Id="rId72" Type="http://schemas.openxmlformats.org/officeDocument/2006/relationships/image" Target="media/image55.png"/><Relationship Id="rId20" Type="http://schemas.openxmlformats.org/officeDocument/2006/relationships/image" Target="media/image4.jpg"/><Relationship Id="rId21" Type="http://schemas.openxmlformats.org/officeDocument/2006/relationships/image" Target="media/image5.emf"/><Relationship Id="rId22" Type="http://schemas.openxmlformats.org/officeDocument/2006/relationships/image" Target="media/image6.png"/><Relationship Id="rId23" Type="http://schemas.openxmlformats.org/officeDocument/2006/relationships/image" Target="media/image7.png"/><Relationship Id="rId24" Type="http://schemas.openxmlformats.org/officeDocument/2006/relationships/image" Target="media/image8.png"/><Relationship Id="rId25" Type="http://schemas.openxmlformats.org/officeDocument/2006/relationships/image" Target="media/image9.png"/><Relationship Id="rId26" Type="http://schemas.openxmlformats.org/officeDocument/2006/relationships/image" Target="media/image10.emf"/><Relationship Id="rId27" Type="http://schemas.openxmlformats.org/officeDocument/2006/relationships/image" Target="media/image11.png"/><Relationship Id="rId28" Type="http://schemas.openxmlformats.org/officeDocument/2006/relationships/image" Target="media/image12.emf"/><Relationship Id="rId29" Type="http://schemas.openxmlformats.org/officeDocument/2006/relationships/image" Target="media/image13.png"/><Relationship Id="rId73" Type="http://schemas.openxmlformats.org/officeDocument/2006/relationships/image" Target="media/image56.png"/><Relationship Id="rId74" Type="http://schemas.openxmlformats.org/officeDocument/2006/relationships/fontTable" Target="fontTable.xml"/><Relationship Id="rId75" Type="http://schemas.openxmlformats.org/officeDocument/2006/relationships/theme" Target="theme/theme1.xml"/><Relationship Id="rId76" Type="http://schemas.microsoft.com/office/2016/09/relationships/commentsIds" Target="commentsIds.xml"/><Relationship Id="rId77" Type="http://schemas.microsoft.com/office/2011/relationships/commentsExtended" Target="commentsExtended.xml"/><Relationship Id="rId78" Type="http://schemas.microsoft.com/office/2011/relationships/people" Target="people.xml"/><Relationship Id="rId60" Type="http://schemas.openxmlformats.org/officeDocument/2006/relationships/image" Target="media/image43.png"/><Relationship Id="rId61" Type="http://schemas.openxmlformats.org/officeDocument/2006/relationships/image" Target="media/image44.png"/><Relationship Id="rId62" Type="http://schemas.openxmlformats.org/officeDocument/2006/relationships/image" Target="media/image45.png"/><Relationship Id="rId10" Type="http://schemas.openxmlformats.org/officeDocument/2006/relationships/header" Target="header1.xml"/><Relationship Id="rId11" Type="http://schemas.openxmlformats.org/officeDocument/2006/relationships/footer" Target="footer1.xml"/><Relationship Id="rId12" Type="http://schemas.openxmlformats.org/officeDocument/2006/relationships/footer" Target="footer2.xml"/></Relationships>
</file>

<file path=word/charts/_rels/chart1.xml.rels><?xml version="1.0" encoding="UTF-8" standalone="yes"?>
<Relationships xmlns="http://schemas.openxmlformats.org/package/2006/relationships"><Relationship Id="rId1" Type="http://schemas.openxmlformats.org/officeDocument/2006/relationships/oleObject" Target="Macintosh%20HD:Users:trvinh:Library:Application%20Support:Microsoft:Office:Office%202011%20AutoRecovery:Workbook1%20(version%201).xlsb"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barChart>
        <c:barDir val="col"/>
        <c:grouping val="clustered"/>
        <c:varyColors val="0"/>
        <c:ser>
          <c:idx val="0"/>
          <c:order val="0"/>
          <c:tx>
            <c:strRef>
              <c:f>Sheet1!$H$31</c:f>
              <c:strCache>
                <c:ptCount val="1"/>
                <c:pt idx="0">
                  <c:v>annotated</c:v>
                </c:pt>
              </c:strCache>
            </c:strRef>
          </c:tx>
          <c:invertIfNegative val="0"/>
          <c:dLbls>
            <c:dLbl>
              <c:idx val="3"/>
              <c:layout>
                <c:manualLayout>
                  <c:x val="-0.013888888888889"/>
                  <c:y val="0.00462962962962963"/>
                </c:manualLayout>
              </c:layout>
              <c:showLegendKey val="0"/>
              <c:showVal val="1"/>
              <c:showCatName val="0"/>
              <c:showSerName val="0"/>
              <c:showPercent val="0"/>
              <c:showBubbleSize val="0"/>
              <c:extLst xmlns:c16r2="http://schemas.microsoft.com/office/drawing/2015/06/chart">
                <c:ext xmlns:c15="http://schemas.microsoft.com/office/drawing/2012/chart" uri="{CE6537A1-D6FC-4f65-9D91-7224C49458BB}"/>
                <c:ext xmlns:c16="http://schemas.microsoft.com/office/drawing/2014/chart" uri="{C3380CC4-5D6E-409C-BE32-E72D297353CC}">
                  <c16:uniqueId val="{00000000-15CF-B949-99CE-2FA4EB8AD303}"/>
                </c:ext>
              </c:extLst>
            </c:dLbl>
            <c:spPr>
              <a:noFill/>
              <a:ln>
                <a:noFill/>
              </a:ln>
              <a:effectLst/>
            </c:sp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0"/>
              </c:ext>
            </c:extLst>
          </c:dLbls>
          <c:cat>
            <c:strRef>
              <c:f>Sheet1!$G$32:$G$36</c:f>
              <c:strCache>
                <c:ptCount val="5"/>
                <c:pt idx="0">
                  <c:v>fungi</c:v>
                </c:pt>
                <c:pt idx="1">
                  <c:v>mammals</c:v>
                </c:pt>
                <c:pt idx="2">
                  <c:v>other eukaryotes</c:v>
                </c:pt>
                <c:pt idx="3">
                  <c:v>archaea</c:v>
                </c:pt>
                <c:pt idx="4">
                  <c:v>bacteria</c:v>
                </c:pt>
              </c:strCache>
            </c:strRef>
          </c:cat>
          <c:val>
            <c:numRef>
              <c:f>Sheet1!$H$32:$H$36</c:f>
              <c:numCache>
                <c:formatCode>0.00</c:formatCode>
                <c:ptCount val="5"/>
                <c:pt idx="0">
                  <c:v>0.748364995328558</c:v>
                </c:pt>
                <c:pt idx="1">
                  <c:v>0.0411086888819682</c:v>
                </c:pt>
                <c:pt idx="2">
                  <c:v>0.18467767050763</c:v>
                </c:pt>
                <c:pt idx="3" formatCode="0,000">
                  <c:v>0.00373715353472438</c:v>
                </c:pt>
                <c:pt idx="4">
                  <c:v>0.0221114917471193</c:v>
                </c:pt>
              </c:numCache>
            </c:numRef>
          </c:val>
          <c:extLst xmlns:c16r2="http://schemas.microsoft.com/office/drawing/2015/06/chart">
            <c:ext xmlns:c16="http://schemas.microsoft.com/office/drawing/2014/chart" uri="{C3380CC4-5D6E-409C-BE32-E72D297353CC}">
              <c16:uniqueId val="{00000001-15CF-B949-99CE-2FA4EB8AD303}"/>
            </c:ext>
          </c:extLst>
        </c:ser>
        <c:ser>
          <c:idx val="1"/>
          <c:order val="1"/>
          <c:tx>
            <c:strRef>
              <c:f>Sheet1!$I$31</c:f>
              <c:strCache>
                <c:ptCount val="1"/>
                <c:pt idx="0">
                  <c:v>un-annotated</c:v>
                </c:pt>
              </c:strCache>
            </c:strRef>
          </c:tx>
          <c:invertIfNegative val="0"/>
          <c:dLbls>
            <c:dLbl>
              <c:idx val="2"/>
              <c:layout>
                <c:manualLayout>
                  <c:x val="-0.0194444444444444"/>
                  <c:y val="0.0277777777777778"/>
                </c:manualLayout>
              </c:layout>
              <c:showLegendKey val="0"/>
              <c:showVal val="1"/>
              <c:showCatName val="0"/>
              <c:showSerName val="0"/>
              <c:showPercent val="0"/>
              <c:showBubbleSize val="0"/>
              <c:extLst xmlns:c16r2="http://schemas.microsoft.com/office/drawing/2015/06/chart">
                <c:ext xmlns:c15="http://schemas.microsoft.com/office/drawing/2012/chart" uri="{CE6537A1-D6FC-4f65-9D91-7224C49458BB}"/>
                <c:ext xmlns:c16="http://schemas.microsoft.com/office/drawing/2014/chart" uri="{C3380CC4-5D6E-409C-BE32-E72D297353CC}">
                  <c16:uniqueId val="{00000002-15CF-B949-99CE-2FA4EB8AD303}"/>
                </c:ext>
              </c:extLst>
            </c:dLbl>
            <c:spPr>
              <a:noFill/>
              <a:ln>
                <a:noFill/>
              </a:ln>
              <a:effectLst/>
            </c:sp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0"/>
              </c:ext>
            </c:extLst>
          </c:dLbls>
          <c:cat>
            <c:strRef>
              <c:f>Sheet1!$G$32:$G$36</c:f>
              <c:strCache>
                <c:ptCount val="5"/>
                <c:pt idx="0">
                  <c:v>fungi</c:v>
                </c:pt>
                <c:pt idx="1">
                  <c:v>mammals</c:v>
                </c:pt>
                <c:pt idx="2">
                  <c:v>other eukaryotes</c:v>
                </c:pt>
                <c:pt idx="3">
                  <c:v>archaea</c:v>
                </c:pt>
                <c:pt idx="4">
                  <c:v>bacteria</c:v>
                </c:pt>
              </c:strCache>
            </c:strRef>
          </c:cat>
          <c:val>
            <c:numRef>
              <c:f>Sheet1!$I$32:$I$36</c:f>
              <c:numCache>
                <c:formatCode>0.00</c:formatCode>
                <c:ptCount val="5"/>
                <c:pt idx="0">
                  <c:v>0.190661478599222</c:v>
                </c:pt>
                <c:pt idx="1">
                  <c:v>0.190661478599222</c:v>
                </c:pt>
                <c:pt idx="2">
                  <c:v>0.400778210116732</c:v>
                </c:pt>
                <c:pt idx="3">
                  <c:v>0.0311284046692607</c:v>
                </c:pt>
                <c:pt idx="4">
                  <c:v>0.186770428015564</c:v>
                </c:pt>
              </c:numCache>
            </c:numRef>
          </c:val>
          <c:extLst xmlns:c16r2="http://schemas.microsoft.com/office/drawing/2015/06/chart">
            <c:ext xmlns:c16="http://schemas.microsoft.com/office/drawing/2014/chart" uri="{C3380CC4-5D6E-409C-BE32-E72D297353CC}">
              <c16:uniqueId val="{00000003-15CF-B949-99CE-2FA4EB8AD303}"/>
            </c:ext>
          </c:extLst>
        </c:ser>
        <c:ser>
          <c:idx val="2"/>
          <c:order val="2"/>
          <c:tx>
            <c:strRef>
              <c:f>Sheet1!$J$31</c:f>
              <c:strCache>
                <c:ptCount val="1"/>
                <c:pt idx="0">
                  <c:v>hamFAS-only</c:v>
                </c:pt>
              </c:strCache>
            </c:strRef>
          </c:tx>
          <c:invertIfNegative val="0"/>
          <c:dLbls>
            <c:dLbl>
              <c:idx val="3"/>
              <c:layout>
                <c:manualLayout>
                  <c:x val="0.00833333333333333"/>
                  <c:y val="-0.0138888888888889"/>
                </c:manualLayout>
              </c:layout>
              <c:showLegendKey val="0"/>
              <c:showVal val="1"/>
              <c:showCatName val="0"/>
              <c:showSerName val="0"/>
              <c:showPercent val="0"/>
              <c:showBubbleSize val="0"/>
              <c:extLst xmlns:c16r2="http://schemas.microsoft.com/office/drawing/2015/06/chart">
                <c:ext xmlns:c15="http://schemas.microsoft.com/office/drawing/2012/chart" uri="{CE6537A1-D6FC-4f65-9D91-7224C49458BB}"/>
                <c:ext xmlns:c16="http://schemas.microsoft.com/office/drawing/2014/chart" uri="{C3380CC4-5D6E-409C-BE32-E72D297353CC}">
                  <c16:uniqueId val="{00000004-15CF-B949-99CE-2FA4EB8AD303}"/>
                </c:ext>
              </c:extLst>
            </c:dLbl>
            <c:spPr>
              <a:noFill/>
              <a:ln>
                <a:noFill/>
              </a:ln>
              <a:effectLst/>
            </c:sp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0"/>
              </c:ext>
            </c:extLst>
          </c:dLbls>
          <c:cat>
            <c:strRef>
              <c:f>Sheet1!$G$32:$G$36</c:f>
              <c:strCache>
                <c:ptCount val="5"/>
                <c:pt idx="0">
                  <c:v>fungi</c:v>
                </c:pt>
                <c:pt idx="1">
                  <c:v>mammals</c:v>
                </c:pt>
                <c:pt idx="2">
                  <c:v>other eukaryotes</c:v>
                </c:pt>
                <c:pt idx="3">
                  <c:v>archaea</c:v>
                </c:pt>
                <c:pt idx="4">
                  <c:v>bacteria</c:v>
                </c:pt>
              </c:strCache>
            </c:strRef>
          </c:cat>
          <c:val>
            <c:numRef>
              <c:f>Sheet1!$J$32:$J$36</c:f>
              <c:numCache>
                <c:formatCode>0.00</c:formatCode>
                <c:ptCount val="5"/>
                <c:pt idx="0">
                  <c:v>0.103658536585366</c:v>
                </c:pt>
                <c:pt idx="1">
                  <c:v>0.225609756097561</c:v>
                </c:pt>
                <c:pt idx="2">
                  <c:v>0.402439024390244</c:v>
                </c:pt>
                <c:pt idx="3">
                  <c:v>0.0304878048780488</c:v>
                </c:pt>
                <c:pt idx="4">
                  <c:v>0.23780487804878</c:v>
                </c:pt>
              </c:numCache>
            </c:numRef>
          </c:val>
          <c:extLst xmlns:c16r2="http://schemas.microsoft.com/office/drawing/2015/06/chart">
            <c:ext xmlns:c16="http://schemas.microsoft.com/office/drawing/2014/chart" uri="{C3380CC4-5D6E-409C-BE32-E72D297353CC}">
              <c16:uniqueId val="{00000005-15CF-B949-99CE-2FA4EB8AD303}"/>
            </c:ext>
          </c:extLst>
        </c:ser>
        <c:dLbls>
          <c:showLegendKey val="0"/>
          <c:showVal val="1"/>
          <c:showCatName val="0"/>
          <c:showSerName val="0"/>
          <c:showPercent val="0"/>
          <c:showBubbleSize val="0"/>
        </c:dLbls>
        <c:gapWidth val="75"/>
        <c:axId val="-2144620392"/>
        <c:axId val="-2044078280"/>
      </c:barChart>
      <c:catAx>
        <c:axId val="-2144620392"/>
        <c:scaling>
          <c:orientation val="minMax"/>
        </c:scaling>
        <c:delete val="0"/>
        <c:axPos val="b"/>
        <c:numFmt formatCode="General" sourceLinked="0"/>
        <c:majorTickMark val="none"/>
        <c:minorTickMark val="none"/>
        <c:tickLblPos val="nextTo"/>
        <c:crossAx val="-2044078280"/>
        <c:crosses val="autoZero"/>
        <c:auto val="1"/>
        <c:lblAlgn val="ctr"/>
        <c:lblOffset val="100"/>
        <c:noMultiLvlLbl val="0"/>
      </c:catAx>
      <c:valAx>
        <c:axId val="-2044078280"/>
        <c:scaling>
          <c:orientation val="minMax"/>
        </c:scaling>
        <c:delete val="0"/>
        <c:axPos val="l"/>
        <c:numFmt formatCode="0.00" sourceLinked="1"/>
        <c:majorTickMark val="none"/>
        <c:minorTickMark val="none"/>
        <c:tickLblPos val="nextTo"/>
        <c:crossAx val="-2144620392"/>
        <c:crosses val="autoZero"/>
        <c:crossBetween val="between"/>
      </c:valAx>
    </c:plotArea>
    <c:legend>
      <c:legendPos val="b"/>
      <c:layout/>
      <c:overlay val="0"/>
    </c:legend>
    <c:plotVisOnly val="1"/>
    <c:dispBlanksAs val="gap"/>
    <c:showDLblsOverMax val="0"/>
  </c:chart>
  <c:spPr>
    <a:ln>
      <a:noFill/>
    </a:ln>
  </c:spPr>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SA.XSL" StyleName="ASA*"/>
</file>

<file path=customXml/itemProps1.xml><?xml version="1.0" encoding="utf-8"?>
<ds:datastoreItem xmlns:ds="http://schemas.openxmlformats.org/officeDocument/2006/customXml" ds:itemID="{7E23BEEF-67AC-F843-9EC9-0D50A7A784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88</TotalTime>
  <Pages>138</Pages>
  <Words>57226</Words>
  <Characters>326189</Characters>
  <Application>Microsoft Macintosh Word</Application>
  <DocSecurity>0</DocSecurity>
  <Lines>2718</Lines>
  <Paragraphs>765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382650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vinhtran</dc:creator>
  <cp:keywords/>
  <dc:description/>
  <cp:lastModifiedBy>V</cp:lastModifiedBy>
  <cp:revision>206</cp:revision>
  <cp:lastPrinted>2018-04-04T13:13:00Z</cp:lastPrinted>
  <dcterms:created xsi:type="dcterms:W3CDTF">2018-04-23T23:57:00Z</dcterms:created>
  <dcterms:modified xsi:type="dcterms:W3CDTF">2018-04-25T15:09:00Z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http://www.zotero.org/styles/modern-humanities-research-association</vt:lpwstr>
  </property>
  <property fmtid="{D5CDD505-2E9C-101B-9397-08002B2CF9AE}" pid="4" name="Mendeley Recent Style Id 0_1">
    <vt:lpwstr>http://www.zotero.org/styles/american-political-science-association</vt:lpwstr>
  </property>
  <property fmtid="{D5CDD505-2E9C-101B-9397-08002B2CF9AE}" pid="5" name="Mendeley Recent Style Name 0_1">
    <vt:lpwstr>American Political Science Association</vt:lpwstr>
  </property>
  <property fmtid="{D5CDD505-2E9C-101B-9397-08002B2CF9AE}" pid="6" name="Mendeley Recent Style Id 1_1">
    <vt:lpwstr>http://www.zotero.org/styles/apa</vt:lpwstr>
  </property>
  <property fmtid="{D5CDD505-2E9C-101B-9397-08002B2CF9AE}" pid="7" name="Mendeley Recent Style Name 1_1">
    <vt:lpwstr>American Psychological Association 6th edition</vt:lpwstr>
  </property>
  <property fmtid="{D5CDD505-2E9C-101B-9397-08002B2CF9AE}" pid="8" name="Mendeley Recent Style Id 2_1">
    <vt:lpwstr>http://www.zotero.org/styles/bioinformatics</vt:lpwstr>
  </property>
  <property fmtid="{D5CDD505-2E9C-101B-9397-08002B2CF9AE}" pid="9" name="Mendeley Recent Style Name 2_1">
    <vt:lpwstr>Bioinformatics</vt:lpwstr>
  </property>
  <property fmtid="{D5CDD505-2E9C-101B-9397-08002B2CF9AE}" pid="10" name="Mendeley Recent Style Id 3_1">
    <vt:lpwstr>http://www.zotero.org/styles/chicago-author-date</vt:lpwstr>
  </property>
  <property fmtid="{D5CDD505-2E9C-101B-9397-08002B2CF9AE}" pid="11" name="Mendeley Recent Style Name 3_1">
    <vt:lpwstr>Chicago Manual of Style 16th edition (author-date)</vt:lpwstr>
  </property>
  <property fmtid="{D5CDD505-2E9C-101B-9397-08002B2CF9AE}" pid="12" name="Mendeley Recent Style Id 4_1">
    <vt:lpwstr>http://www.zotero.org/styles/harvard1</vt:lpwstr>
  </property>
  <property fmtid="{D5CDD505-2E9C-101B-9397-08002B2CF9AE}" pid="13" name="Mendeley Recent Style Name 4_1">
    <vt:lpwstr>Harvard Reference format 1 (author-date)</vt:lpwstr>
  </property>
  <property fmtid="{D5CDD505-2E9C-101B-9397-08002B2CF9AE}" pid="14" name="Mendeley Recent Style Id 5_1">
    <vt:lpwstr>http://www.zotero.org/styles/ieee</vt:lpwstr>
  </property>
  <property fmtid="{D5CDD505-2E9C-101B-9397-08002B2CF9AE}" pid="15" name="Mendeley Recent Style Name 5_1">
    <vt:lpwstr>IEEE</vt:lpwstr>
  </property>
  <property fmtid="{D5CDD505-2E9C-101B-9397-08002B2CF9AE}" pid="16" name="Mendeley Recent Style Id 6_1">
    <vt:lpwstr>http://www.zotero.org/styles/modern-humanities-research-association</vt:lpwstr>
  </property>
  <property fmtid="{D5CDD505-2E9C-101B-9397-08002B2CF9AE}" pid="17" name="Mendeley Recent Style Name 6_1">
    <vt:lpwstr>Modern Humanities Research Association 3rd edition (note with bibliography)</vt:lpwstr>
  </property>
  <property fmtid="{D5CDD505-2E9C-101B-9397-08002B2CF9AE}" pid="18" name="Mendeley Recent Style Id 7_1">
    <vt:lpwstr>http://www.zotero.org/styles/modern-language-association</vt:lpwstr>
  </property>
  <property fmtid="{D5CDD505-2E9C-101B-9397-08002B2CF9AE}" pid="19" name="Mendeley Recent Style Name 7_1">
    <vt:lpwstr>Modern Language Association 7th edition</vt:lpwstr>
  </property>
  <property fmtid="{D5CDD505-2E9C-101B-9397-08002B2CF9AE}" pid="20" name="Mendeley Recent Style Id 8_1">
    <vt:lpwstr>http://www.zotero.org/styles/nature</vt:lpwstr>
  </property>
  <property fmtid="{D5CDD505-2E9C-101B-9397-08002B2CF9AE}" pid="21" name="Mendeley Recent Style Name 8_1">
    <vt:lpwstr>Nature</vt:lpwstr>
  </property>
  <property fmtid="{D5CDD505-2E9C-101B-9397-08002B2CF9AE}" pid="22" name="Mendeley Recent Style Id 9_1">
    <vt:lpwstr>http://www.zotero.org/styles/vancouver</vt:lpwstr>
  </property>
  <property fmtid="{D5CDD505-2E9C-101B-9397-08002B2CF9AE}" pid="23" name="Mendeley Recent Style Name 9_1">
    <vt:lpwstr>Vancouver</vt:lpwstr>
  </property>
  <property fmtid="{D5CDD505-2E9C-101B-9397-08002B2CF9AE}" pid="24" name="Mendeley Unique User Id_1">
    <vt:lpwstr>8f531984-7615-34d5-bf0a-7d3e03de7b10</vt:lpwstr>
  </property>
  <property fmtid="{D5CDD505-2E9C-101B-9397-08002B2CF9AE}" pid="25" name="ZOTERO_PREF_1">
    <vt:lpwstr>&lt;data data-version="3" zotero-version="5.0.43"&gt;&lt;session id="m1TfgPEz"/&gt;&lt;style id="http://www.zotero.org/styles/chicago-author-date" locale="en-US" hasBibliography="1" bibliographyStyleHasBeenSet="1"/&gt;&lt;prefs&gt;&lt;pref name="fieldType" value="Field"/&gt;&lt;pref name</vt:lpwstr>
  </property>
  <property fmtid="{D5CDD505-2E9C-101B-9397-08002B2CF9AE}" pid="26" name="ZOTERO_PREF_2">
    <vt:lpwstr>="dontAskDelayCitationUpdates" value="true"/&gt;&lt;/prefs&gt;&lt;/data&gt;</vt:lpwstr>
  </property>
</Properties>
</file>