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r w:rsidRPr="001C2E85">
        <w:rPr>
          <w:sz w:val="48"/>
          <w:szCs w:val="48"/>
        </w:rPr>
        <w:t xml:space="preserve">Evolutionary Process 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4B2AD5DD" w14:textId="70D401D4"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3D1F416B" w14:textId="35AD18D9" w:rsidR="00BE783A" w:rsidRDefault="00BE783A" w:rsidP="00BE783A">
      <w:pPr>
        <w:tabs>
          <w:tab w:val="left" w:pos="2127"/>
        </w:tabs>
        <w:spacing w:after="0" w:line="360" w:lineRule="auto"/>
        <w:rPr>
          <w:szCs w:val="24"/>
          <w:lang w:val="de-DE"/>
        </w:rPr>
      </w:pPr>
      <w:r>
        <w:rPr>
          <w:szCs w:val="24"/>
          <w:lang w:val="de-DE"/>
        </w:rPr>
        <w:tab/>
        <w:t>(</w:t>
      </w:r>
      <w:r w:rsidR="00C13A51">
        <w:rPr>
          <w:szCs w:val="24"/>
          <w:lang w:val="de-DE"/>
        </w:rPr>
        <w:t>Stoffwechselphysiologie</w:t>
      </w:r>
      <w:r>
        <w:rPr>
          <w:szCs w:val="24"/>
          <w:lang w:val="de-DE"/>
        </w:rPr>
        <w:t>)</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5E929081" w:rsidR="00BE783A" w:rsidRDefault="00BE783A" w:rsidP="00BE783A">
      <w:pPr>
        <w:tabs>
          <w:tab w:val="left" w:pos="2127"/>
        </w:tabs>
        <w:spacing w:after="0" w:line="360" w:lineRule="auto"/>
        <w:rPr>
          <w:szCs w:val="24"/>
          <w:lang w:val="de-DE"/>
        </w:rPr>
      </w:pPr>
      <w:r>
        <w:rPr>
          <w:szCs w:val="24"/>
          <w:lang w:val="de-DE"/>
        </w:rPr>
        <w:tab/>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proofErr w:type="gramStart"/>
      <w:r>
        <w:rPr>
          <w:szCs w:val="24"/>
        </w:rPr>
        <w:t>the</w:t>
      </w:r>
      <w:proofErr w:type="gramEnd"/>
      <w:r>
        <w:rPr>
          <w:szCs w:val="24"/>
        </w:rPr>
        <w:t xml:space="preserv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p w14:paraId="2F8E3E38" w14:textId="77777777" w:rsidR="00C511C7"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C511C7">
            <w:rPr>
              <w:noProof/>
            </w:rPr>
            <w:t>List of Figures</w:t>
          </w:r>
          <w:r w:rsidR="00C511C7">
            <w:rPr>
              <w:noProof/>
            </w:rPr>
            <w:tab/>
          </w:r>
          <w:r w:rsidR="00C511C7">
            <w:rPr>
              <w:noProof/>
            </w:rPr>
            <w:fldChar w:fldCharType="begin"/>
          </w:r>
          <w:r w:rsidR="00C511C7">
            <w:rPr>
              <w:noProof/>
            </w:rPr>
            <w:instrText xml:space="preserve"> PAGEREF _Toc384637879 \h </w:instrText>
          </w:r>
          <w:r w:rsidR="00C511C7">
            <w:rPr>
              <w:noProof/>
            </w:rPr>
          </w:r>
          <w:r w:rsidR="00C511C7">
            <w:rPr>
              <w:noProof/>
            </w:rPr>
            <w:fldChar w:fldCharType="separate"/>
          </w:r>
          <w:r w:rsidR="00C511C7">
            <w:rPr>
              <w:noProof/>
            </w:rPr>
            <w:t>I</w:t>
          </w:r>
          <w:r w:rsidR="00C511C7">
            <w:rPr>
              <w:noProof/>
            </w:rPr>
            <w:fldChar w:fldCharType="end"/>
          </w:r>
        </w:p>
        <w:p w14:paraId="7EF5BBF0" w14:textId="77777777" w:rsidR="00C511C7" w:rsidRDefault="00C511C7">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_Toc384637880 \h </w:instrText>
          </w:r>
          <w:r>
            <w:rPr>
              <w:noProof/>
            </w:rPr>
          </w:r>
          <w:r>
            <w:rPr>
              <w:noProof/>
            </w:rPr>
            <w:fldChar w:fldCharType="separate"/>
          </w:r>
          <w:r>
            <w:rPr>
              <w:noProof/>
            </w:rPr>
            <w:t>V</w:t>
          </w:r>
          <w:r>
            <w:rPr>
              <w:noProof/>
            </w:rPr>
            <w:fldChar w:fldCharType="end"/>
          </w:r>
        </w:p>
        <w:p w14:paraId="3437DEF9" w14:textId="77777777" w:rsidR="00C511C7" w:rsidRDefault="00C511C7">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_Toc384637881 \h </w:instrText>
          </w:r>
          <w:r>
            <w:rPr>
              <w:noProof/>
            </w:rPr>
          </w:r>
          <w:r>
            <w:rPr>
              <w:noProof/>
            </w:rPr>
            <w:fldChar w:fldCharType="separate"/>
          </w:r>
          <w:r>
            <w:rPr>
              <w:noProof/>
            </w:rPr>
            <w:t>1</w:t>
          </w:r>
          <w:r>
            <w:rPr>
              <w:noProof/>
            </w:rPr>
            <w:fldChar w:fldCharType="end"/>
          </w:r>
        </w:p>
        <w:p w14:paraId="5E71C8CD"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The microsporidia and their impact on the economy and human health</w:t>
          </w:r>
          <w:r>
            <w:rPr>
              <w:noProof/>
            </w:rPr>
            <w:tab/>
          </w:r>
          <w:r>
            <w:rPr>
              <w:noProof/>
            </w:rPr>
            <w:fldChar w:fldCharType="begin"/>
          </w:r>
          <w:r>
            <w:rPr>
              <w:noProof/>
            </w:rPr>
            <w:instrText xml:space="preserve"> PAGEREF _Toc384637882 \h </w:instrText>
          </w:r>
          <w:r>
            <w:rPr>
              <w:noProof/>
            </w:rPr>
          </w:r>
          <w:r>
            <w:rPr>
              <w:noProof/>
            </w:rPr>
            <w:fldChar w:fldCharType="separate"/>
          </w:r>
          <w:r>
            <w:rPr>
              <w:noProof/>
            </w:rPr>
            <w:t>1</w:t>
          </w:r>
          <w:r>
            <w:rPr>
              <w:noProof/>
            </w:rPr>
            <w:fldChar w:fldCharType="end"/>
          </w:r>
        </w:p>
        <w:p w14:paraId="4E315237"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_Toc384637883 \h </w:instrText>
          </w:r>
          <w:r>
            <w:rPr>
              <w:noProof/>
            </w:rPr>
          </w:r>
          <w:r>
            <w:rPr>
              <w:noProof/>
            </w:rPr>
            <w:fldChar w:fldCharType="separate"/>
          </w:r>
          <w:r>
            <w:rPr>
              <w:noProof/>
            </w:rPr>
            <w:t>2</w:t>
          </w:r>
          <w:r>
            <w:rPr>
              <w:noProof/>
            </w:rPr>
            <w:fldChar w:fldCharType="end"/>
          </w:r>
        </w:p>
        <w:p w14:paraId="552BD77A"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reduction of microsporidian genomes and metabolism</w:t>
          </w:r>
          <w:r>
            <w:rPr>
              <w:noProof/>
            </w:rPr>
            <w:tab/>
          </w:r>
          <w:r>
            <w:rPr>
              <w:noProof/>
            </w:rPr>
            <w:fldChar w:fldCharType="begin"/>
          </w:r>
          <w:r>
            <w:rPr>
              <w:noProof/>
            </w:rPr>
            <w:instrText xml:space="preserve"> PAGEREF _Toc384637884 \h </w:instrText>
          </w:r>
          <w:r>
            <w:rPr>
              <w:noProof/>
            </w:rPr>
          </w:r>
          <w:r>
            <w:rPr>
              <w:noProof/>
            </w:rPr>
            <w:fldChar w:fldCharType="separate"/>
          </w:r>
          <w:r>
            <w:rPr>
              <w:noProof/>
            </w:rPr>
            <w:t>2</w:t>
          </w:r>
          <w:r>
            <w:rPr>
              <w:noProof/>
            </w:rPr>
            <w:fldChar w:fldCharType="end"/>
          </w:r>
        </w:p>
        <w:p w14:paraId="0DF658D0"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origin of microsporidia</w:t>
          </w:r>
          <w:r>
            <w:rPr>
              <w:noProof/>
            </w:rPr>
            <w:tab/>
          </w:r>
          <w:r>
            <w:rPr>
              <w:noProof/>
            </w:rPr>
            <w:fldChar w:fldCharType="begin"/>
          </w:r>
          <w:r>
            <w:rPr>
              <w:noProof/>
            </w:rPr>
            <w:instrText xml:space="preserve"> PAGEREF _Toc384637885 \h </w:instrText>
          </w:r>
          <w:r>
            <w:rPr>
              <w:noProof/>
            </w:rPr>
          </w:r>
          <w:r>
            <w:rPr>
              <w:noProof/>
            </w:rPr>
            <w:fldChar w:fldCharType="separate"/>
          </w:r>
          <w:r>
            <w:rPr>
              <w:noProof/>
            </w:rPr>
            <w:t>3</w:t>
          </w:r>
          <w:r>
            <w:rPr>
              <w:noProof/>
            </w:rPr>
            <w:fldChar w:fldCharType="end"/>
          </w:r>
        </w:p>
        <w:p w14:paraId="3EB9CFD8"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Potential research of microsporidia</w:t>
          </w:r>
          <w:r>
            <w:rPr>
              <w:noProof/>
            </w:rPr>
            <w:tab/>
          </w:r>
          <w:r>
            <w:rPr>
              <w:noProof/>
            </w:rPr>
            <w:fldChar w:fldCharType="begin"/>
          </w:r>
          <w:r>
            <w:rPr>
              <w:noProof/>
            </w:rPr>
            <w:instrText xml:space="preserve"> PAGEREF _Toc384637886 \h </w:instrText>
          </w:r>
          <w:r>
            <w:rPr>
              <w:noProof/>
            </w:rPr>
          </w:r>
          <w:r>
            <w:rPr>
              <w:noProof/>
            </w:rPr>
            <w:fldChar w:fldCharType="separate"/>
          </w:r>
          <w:r>
            <w:rPr>
              <w:noProof/>
            </w:rPr>
            <w:t>5</w:t>
          </w:r>
          <w:r>
            <w:rPr>
              <w:noProof/>
            </w:rPr>
            <w:fldChar w:fldCharType="end"/>
          </w:r>
        </w:p>
        <w:p w14:paraId="796778B7" w14:textId="77777777" w:rsidR="00C511C7" w:rsidRDefault="00C511C7">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estimation of the microsporidian last common ancestor protein set</w:t>
          </w:r>
          <w:r>
            <w:rPr>
              <w:noProof/>
            </w:rPr>
            <w:tab/>
          </w:r>
          <w:r>
            <w:rPr>
              <w:noProof/>
            </w:rPr>
            <w:fldChar w:fldCharType="begin"/>
          </w:r>
          <w:r>
            <w:rPr>
              <w:noProof/>
            </w:rPr>
            <w:instrText xml:space="preserve"> PAGEREF _Toc384637887 \h </w:instrText>
          </w:r>
          <w:r>
            <w:rPr>
              <w:noProof/>
            </w:rPr>
          </w:r>
          <w:r>
            <w:rPr>
              <w:noProof/>
            </w:rPr>
            <w:fldChar w:fldCharType="separate"/>
          </w:r>
          <w:r>
            <w:rPr>
              <w:noProof/>
            </w:rPr>
            <w:t>7</w:t>
          </w:r>
          <w:r>
            <w:rPr>
              <w:noProof/>
            </w:rPr>
            <w:fldChar w:fldCharType="end"/>
          </w:r>
        </w:p>
        <w:p w14:paraId="118F103A"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_Toc384637888 \h </w:instrText>
          </w:r>
          <w:r>
            <w:rPr>
              <w:noProof/>
            </w:rPr>
          </w:r>
          <w:r>
            <w:rPr>
              <w:noProof/>
            </w:rPr>
            <w:fldChar w:fldCharType="separate"/>
          </w:r>
          <w:r>
            <w:rPr>
              <w:noProof/>
            </w:rPr>
            <w:t>7</w:t>
          </w:r>
          <w:r>
            <w:rPr>
              <w:noProof/>
            </w:rPr>
            <w:fldChar w:fldCharType="end"/>
          </w:r>
        </w:p>
        <w:p w14:paraId="386E2B68"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_Toc384637889 \h </w:instrText>
          </w:r>
          <w:r>
            <w:rPr>
              <w:noProof/>
            </w:rPr>
          </w:r>
          <w:r>
            <w:rPr>
              <w:noProof/>
            </w:rPr>
            <w:fldChar w:fldCharType="separate"/>
          </w:r>
          <w:r>
            <w:rPr>
              <w:noProof/>
            </w:rPr>
            <w:t>7</w:t>
          </w:r>
          <w:r>
            <w:rPr>
              <w:noProof/>
            </w:rPr>
            <w:fldChar w:fldCharType="end"/>
          </w:r>
        </w:p>
        <w:p w14:paraId="7584004E" w14:textId="77777777" w:rsidR="00C511C7" w:rsidRDefault="00C511C7">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Data collection</w:t>
          </w:r>
          <w:r>
            <w:rPr>
              <w:noProof/>
            </w:rPr>
            <w:tab/>
          </w:r>
          <w:r>
            <w:rPr>
              <w:noProof/>
            </w:rPr>
            <w:fldChar w:fldCharType="begin"/>
          </w:r>
          <w:r>
            <w:rPr>
              <w:noProof/>
            </w:rPr>
            <w:instrText xml:space="preserve"> PAGEREF _Toc384637890 \h </w:instrText>
          </w:r>
          <w:r>
            <w:rPr>
              <w:noProof/>
            </w:rPr>
          </w:r>
          <w:r>
            <w:rPr>
              <w:noProof/>
            </w:rPr>
            <w:fldChar w:fldCharType="separate"/>
          </w:r>
          <w:r>
            <w:rPr>
              <w:noProof/>
            </w:rPr>
            <w:t>7</w:t>
          </w:r>
          <w:r>
            <w:rPr>
              <w:noProof/>
            </w:rPr>
            <w:fldChar w:fldCharType="end"/>
          </w:r>
        </w:p>
        <w:p w14:paraId="640CB422" w14:textId="77777777" w:rsidR="00C511C7" w:rsidRDefault="00C511C7">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_Toc384637891 \h </w:instrText>
          </w:r>
          <w:r>
            <w:rPr>
              <w:noProof/>
            </w:rPr>
          </w:r>
          <w:r>
            <w:rPr>
              <w:noProof/>
            </w:rPr>
            <w:fldChar w:fldCharType="separate"/>
          </w:r>
          <w:r>
            <w:rPr>
              <w:noProof/>
            </w:rPr>
            <w:t>8</w:t>
          </w:r>
          <w:r>
            <w:rPr>
              <w:noProof/>
            </w:rPr>
            <w:fldChar w:fldCharType="end"/>
          </w:r>
        </w:p>
        <w:p w14:paraId="566769AC" w14:textId="77777777" w:rsidR="00C511C7" w:rsidRDefault="00C511C7">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Species tree reconstruction</w:t>
          </w:r>
          <w:r>
            <w:rPr>
              <w:noProof/>
            </w:rPr>
            <w:tab/>
          </w:r>
          <w:r>
            <w:rPr>
              <w:noProof/>
            </w:rPr>
            <w:fldChar w:fldCharType="begin"/>
          </w:r>
          <w:r>
            <w:rPr>
              <w:noProof/>
            </w:rPr>
            <w:instrText xml:space="preserve"> PAGEREF _Toc384637892 \h </w:instrText>
          </w:r>
          <w:r>
            <w:rPr>
              <w:noProof/>
            </w:rPr>
          </w:r>
          <w:r>
            <w:rPr>
              <w:noProof/>
            </w:rPr>
            <w:fldChar w:fldCharType="separate"/>
          </w:r>
          <w:r>
            <w:rPr>
              <w:noProof/>
            </w:rPr>
            <w:t>8</w:t>
          </w:r>
          <w:r>
            <w:rPr>
              <w:noProof/>
            </w:rPr>
            <w:fldChar w:fldCharType="end"/>
          </w:r>
        </w:p>
        <w:p w14:paraId="584DC5D9" w14:textId="77777777" w:rsidR="00C511C7" w:rsidRDefault="00C511C7">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Last common ancestor's proteins estimation</w:t>
          </w:r>
          <w:r>
            <w:rPr>
              <w:noProof/>
            </w:rPr>
            <w:tab/>
          </w:r>
          <w:r>
            <w:rPr>
              <w:noProof/>
            </w:rPr>
            <w:fldChar w:fldCharType="begin"/>
          </w:r>
          <w:r>
            <w:rPr>
              <w:noProof/>
            </w:rPr>
            <w:instrText xml:space="preserve"> PAGEREF _Toc384637893 \h </w:instrText>
          </w:r>
          <w:r>
            <w:rPr>
              <w:noProof/>
            </w:rPr>
          </w:r>
          <w:r>
            <w:rPr>
              <w:noProof/>
            </w:rPr>
            <w:fldChar w:fldCharType="separate"/>
          </w:r>
          <w:r>
            <w:rPr>
              <w:noProof/>
            </w:rPr>
            <w:t>9</w:t>
          </w:r>
          <w:r>
            <w:rPr>
              <w:noProof/>
            </w:rPr>
            <w:fldChar w:fldCharType="end"/>
          </w:r>
        </w:p>
        <w:p w14:paraId="3AABF1EB"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_Toc384637894 \h </w:instrText>
          </w:r>
          <w:r>
            <w:rPr>
              <w:noProof/>
            </w:rPr>
          </w:r>
          <w:r>
            <w:rPr>
              <w:noProof/>
            </w:rPr>
            <w:fldChar w:fldCharType="separate"/>
          </w:r>
          <w:r>
            <w:rPr>
              <w:noProof/>
            </w:rPr>
            <w:t>9</w:t>
          </w:r>
          <w:r>
            <w:rPr>
              <w:noProof/>
            </w:rPr>
            <w:fldChar w:fldCharType="end"/>
          </w:r>
        </w:p>
        <w:p w14:paraId="716CA746"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_Toc384637895 \h </w:instrText>
          </w:r>
          <w:r>
            <w:rPr>
              <w:noProof/>
            </w:rPr>
          </w:r>
          <w:r>
            <w:rPr>
              <w:noProof/>
            </w:rPr>
            <w:fldChar w:fldCharType="separate"/>
          </w:r>
          <w:r>
            <w:rPr>
              <w:noProof/>
            </w:rPr>
            <w:t>11</w:t>
          </w:r>
          <w:r>
            <w:rPr>
              <w:noProof/>
            </w:rPr>
            <w:fldChar w:fldCharType="end"/>
          </w:r>
        </w:p>
        <w:p w14:paraId="705A1FA3" w14:textId="77777777" w:rsidR="00C511C7" w:rsidRDefault="00C511C7">
          <w:pPr>
            <w:pStyle w:val="TOC3"/>
            <w:tabs>
              <w:tab w:val="left" w:pos="1176"/>
              <w:tab w:val="right" w:pos="8268"/>
            </w:tabs>
            <w:rPr>
              <w:rFonts w:eastAsiaTheme="minorEastAsia"/>
              <w:noProof/>
              <w:sz w:val="24"/>
              <w:szCs w:val="24"/>
              <w:lang w:eastAsia="ja-JP"/>
            </w:rPr>
          </w:pPr>
          <w:r>
            <w:rPr>
              <w:noProof/>
            </w:rPr>
            <w:t>2.4.1</w:t>
          </w:r>
          <w:r>
            <w:rPr>
              <w:rFonts w:eastAsiaTheme="minorEastAsia"/>
              <w:noProof/>
              <w:sz w:val="24"/>
              <w:szCs w:val="24"/>
              <w:lang w:eastAsia="ja-JP"/>
            </w:rPr>
            <w:tab/>
          </w:r>
          <w:r>
            <w:rPr>
              <w:noProof/>
            </w:rPr>
            <w:t>Proportion of orthologous and lineage specific proteins</w:t>
          </w:r>
          <w:r>
            <w:rPr>
              <w:noProof/>
            </w:rPr>
            <w:tab/>
          </w:r>
          <w:r>
            <w:rPr>
              <w:noProof/>
            </w:rPr>
            <w:fldChar w:fldCharType="begin"/>
          </w:r>
          <w:r>
            <w:rPr>
              <w:noProof/>
            </w:rPr>
            <w:instrText xml:space="preserve"> PAGEREF _Toc384637896 \h </w:instrText>
          </w:r>
          <w:r>
            <w:rPr>
              <w:noProof/>
            </w:rPr>
          </w:r>
          <w:r>
            <w:rPr>
              <w:noProof/>
            </w:rPr>
            <w:fldChar w:fldCharType="separate"/>
          </w:r>
          <w:r>
            <w:rPr>
              <w:noProof/>
            </w:rPr>
            <w:t>11</w:t>
          </w:r>
          <w:r>
            <w:rPr>
              <w:noProof/>
            </w:rPr>
            <w:fldChar w:fldCharType="end"/>
          </w:r>
        </w:p>
        <w:p w14:paraId="4C7CB01E" w14:textId="77777777" w:rsidR="00C511C7" w:rsidRDefault="00C511C7">
          <w:pPr>
            <w:pStyle w:val="TOC3"/>
            <w:tabs>
              <w:tab w:val="left" w:pos="1176"/>
              <w:tab w:val="right" w:pos="8268"/>
            </w:tabs>
            <w:rPr>
              <w:rFonts w:eastAsiaTheme="minorEastAsia"/>
              <w:noProof/>
              <w:sz w:val="24"/>
              <w:szCs w:val="24"/>
              <w:lang w:eastAsia="ja-JP"/>
            </w:rPr>
          </w:pPr>
          <w:r>
            <w:rPr>
              <w:noProof/>
            </w:rPr>
            <w:t>2.4.2</w:t>
          </w:r>
          <w:r>
            <w:rPr>
              <w:rFonts w:eastAsiaTheme="minorEastAsia"/>
              <w:noProof/>
              <w:sz w:val="24"/>
              <w:szCs w:val="24"/>
              <w:lang w:eastAsia="ja-JP"/>
            </w:rPr>
            <w:tab/>
          </w:r>
          <w:r>
            <w:rPr>
              <w:noProof/>
            </w:rPr>
            <w:t>The core gene set and the microsporidian origin</w:t>
          </w:r>
          <w:r>
            <w:rPr>
              <w:noProof/>
            </w:rPr>
            <w:tab/>
          </w:r>
          <w:r>
            <w:rPr>
              <w:noProof/>
            </w:rPr>
            <w:fldChar w:fldCharType="begin"/>
          </w:r>
          <w:r>
            <w:rPr>
              <w:noProof/>
            </w:rPr>
            <w:instrText xml:space="preserve"> PAGEREF _Toc384637897 \h </w:instrText>
          </w:r>
          <w:r>
            <w:rPr>
              <w:noProof/>
            </w:rPr>
          </w:r>
          <w:r>
            <w:rPr>
              <w:noProof/>
            </w:rPr>
            <w:fldChar w:fldCharType="separate"/>
          </w:r>
          <w:r>
            <w:rPr>
              <w:noProof/>
            </w:rPr>
            <w:t>14</w:t>
          </w:r>
          <w:r>
            <w:rPr>
              <w:noProof/>
            </w:rPr>
            <w:fldChar w:fldCharType="end"/>
          </w:r>
        </w:p>
        <w:p w14:paraId="667D4B22"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2.5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_Toc384637898 \h </w:instrText>
          </w:r>
          <w:r>
            <w:rPr>
              <w:noProof/>
            </w:rPr>
          </w:r>
          <w:r>
            <w:rPr>
              <w:noProof/>
            </w:rPr>
            <w:fldChar w:fldCharType="separate"/>
          </w:r>
          <w:r>
            <w:rPr>
              <w:noProof/>
            </w:rPr>
            <w:t>16</w:t>
          </w:r>
          <w:r>
            <w:rPr>
              <w:noProof/>
            </w:rPr>
            <w:fldChar w:fldCharType="end"/>
          </w:r>
        </w:p>
        <w:p w14:paraId="6FB84831" w14:textId="77777777" w:rsidR="00C511C7" w:rsidRDefault="00C511C7">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_Toc384637899 \h </w:instrText>
          </w:r>
          <w:r>
            <w:rPr>
              <w:noProof/>
            </w:rPr>
          </w:r>
          <w:r>
            <w:rPr>
              <w:noProof/>
            </w:rPr>
            <w:fldChar w:fldCharType="separate"/>
          </w:r>
          <w:r>
            <w:rPr>
              <w:noProof/>
            </w:rPr>
            <w:t>17</w:t>
          </w:r>
          <w:r>
            <w:rPr>
              <w:noProof/>
            </w:rPr>
            <w:fldChar w:fldCharType="end"/>
          </w:r>
        </w:p>
        <w:p w14:paraId="0BB66EC6"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_Toc384637900 \h </w:instrText>
          </w:r>
          <w:r>
            <w:rPr>
              <w:noProof/>
            </w:rPr>
          </w:r>
          <w:r>
            <w:rPr>
              <w:noProof/>
            </w:rPr>
            <w:fldChar w:fldCharType="separate"/>
          </w:r>
          <w:r>
            <w:rPr>
              <w:noProof/>
            </w:rPr>
            <w:t>17</w:t>
          </w:r>
          <w:r>
            <w:rPr>
              <w:noProof/>
            </w:rPr>
            <w:fldChar w:fldCharType="end"/>
          </w:r>
        </w:p>
        <w:p w14:paraId="70C455DA"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_Toc384637901 \h </w:instrText>
          </w:r>
          <w:r>
            <w:rPr>
              <w:noProof/>
            </w:rPr>
          </w:r>
          <w:r>
            <w:rPr>
              <w:noProof/>
            </w:rPr>
            <w:fldChar w:fldCharType="separate"/>
          </w:r>
          <w:r>
            <w:rPr>
              <w:noProof/>
            </w:rPr>
            <w:t>18</w:t>
          </w:r>
          <w:r>
            <w:rPr>
              <w:noProof/>
            </w:rPr>
            <w:fldChar w:fldCharType="end"/>
          </w:r>
        </w:p>
        <w:p w14:paraId="371E87AE" w14:textId="77777777" w:rsidR="00C511C7" w:rsidRDefault="00C511C7">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_Toc384637902 \h </w:instrText>
          </w:r>
          <w:r>
            <w:rPr>
              <w:noProof/>
            </w:rPr>
          </w:r>
          <w:r>
            <w:rPr>
              <w:noProof/>
            </w:rPr>
            <w:fldChar w:fldCharType="separate"/>
          </w:r>
          <w:r>
            <w:rPr>
              <w:noProof/>
            </w:rPr>
            <w:t>18</w:t>
          </w:r>
          <w:r>
            <w:rPr>
              <w:noProof/>
            </w:rPr>
            <w:fldChar w:fldCharType="end"/>
          </w:r>
        </w:p>
        <w:p w14:paraId="2947DEE0" w14:textId="77777777" w:rsidR="00C511C7" w:rsidRDefault="00C511C7">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_Toc384637903 \h </w:instrText>
          </w:r>
          <w:r>
            <w:rPr>
              <w:noProof/>
            </w:rPr>
          </w:r>
          <w:r>
            <w:rPr>
              <w:noProof/>
            </w:rPr>
            <w:fldChar w:fldCharType="separate"/>
          </w:r>
          <w:r>
            <w:rPr>
              <w:noProof/>
            </w:rPr>
            <w:t>19</w:t>
          </w:r>
          <w:r>
            <w:rPr>
              <w:noProof/>
            </w:rPr>
            <w:fldChar w:fldCharType="end"/>
          </w:r>
        </w:p>
        <w:p w14:paraId="453E07D9" w14:textId="77777777" w:rsidR="00C511C7" w:rsidRDefault="00C511C7">
          <w:pPr>
            <w:pStyle w:val="TOC3"/>
            <w:tabs>
              <w:tab w:val="left" w:pos="1176"/>
              <w:tab w:val="right" w:pos="8268"/>
            </w:tabs>
            <w:rPr>
              <w:rFonts w:eastAsiaTheme="minorEastAsia"/>
              <w:noProof/>
              <w:sz w:val="24"/>
              <w:szCs w:val="24"/>
              <w:lang w:eastAsia="ja-JP"/>
            </w:rPr>
          </w:pPr>
          <w:r>
            <w:rPr>
              <w:noProof/>
            </w:rPr>
            <w:t>3.2.3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_Toc384637904 \h </w:instrText>
          </w:r>
          <w:r>
            <w:rPr>
              <w:noProof/>
            </w:rPr>
          </w:r>
          <w:r>
            <w:rPr>
              <w:noProof/>
            </w:rPr>
            <w:fldChar w:fldCharType="separate"/>
          </w:r>
          <w:r>
            <w:rPr>
              <w:noProof/>
            </w:rPr>
            <w:t>21</w:t>
          </w:r>
          <w:r>
            <w:rPr>
              <w:noProof/>
            </w:rPr>
            <w:fldChar w:fldCharType="end"/>
          </w:r>
        </w:p>
        <w:p w14:paraId="77BFECD1" w14:textId="77777777" w:rsidR="00C511C7" w:rsidRDefault="00C511C7">
          <w:pPr>
            <w:pStyle w:val="TOC3"/>
            <w:tabs>
              <w:tab w:val="left" w:pos="1176"/>
              <w:tab w:val="right" w:pos="8268"/>
            </w:tabs>
            <w:rPr>
              <w:rFonts w:eastAsiaTheme="minorEastAsia"/>
              <w:noProof/>
              <w:sz w:val="24"/>
              <w:szCs w:val="24"/>
              <w:lang w:eastAsia="ja-JP"/>
            </w:rPr>
          </w:pPr>
          <w:r>
            <w:rPr>
              <w:noProof/>
            </w:rPr>
            <w:t>3.2.4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_Toc384637905 \h </w:instrText>
          </w:r>
          <w:r>
            <w:rPr>
              <w:noProof/>
            </w:rPr>
          </w:r>
          <w:r>
            <w:rPr>
              <w:noProof/>
            </w:rPr>
            <w:fldChar w:fldCharType="separate"/>
          </w:r>
          <w:r>
            <w:rPr>
              <w:noProof/>
            </w:rPr>
            <w:t>21</w:t>
          </w:r>
          <w:r>
            <w:rPr>
              <w:noProof/>
            </w:rPr>
            <w:fldChar w:fldCharType="end"/>
          </w:r>
        </w:p>
        <w:p w14:paraId="18ECF7BA" w14:textId="77777777" w:rsidR="00C511C7" w:rsidRDefault="00C511C7">
          <w:pPr>
            <w:pStyle w:val="TOC3"/>
            <w:tabs>
              <w:tab w:val="left" w:pos="1176"/>
              <w:tab w:val="right" w:pos="8268"/>
            </w:tabs>
            <w:rPr>
              <w:rFonts w:eastAsiaTheme="minorEastAsia"/>
              <w:noProof/>
              <w:sz w:val="24"/>
              <w:szCs w:val="24"/>
              <w:lang w:eastAsia="ja-JP"/>
            </w:rPr>
          </w:pPr>
          <w:r>
            <w:rPr>
              <w:noProof/>
            </w:rPr>
            <w:t>3.2.5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_Toc384637906 \h </w:instrText>
          </w:r>
          <w:r>
            <w:rPr>
              <w:noProof/>
            </w:rPr>
          </w:r>
          <w:r>
            <w:rPr>
              <w:noProof/>
            </w:rPr>
            <w:fldChar w:fldCharType="separate"/>
          </w:r>
          <w:r>
            <w:rPr>
              <w:noProof/>
            </w:rPr>
            <w:t>22</w:t>
          </w:r>
          <w:r>
            <w:rPr>
              <w:noProof/>
            </w:rPr>
            <w:fldChar w:fldCharType="end"/>
          </w:r>
        </w:p>
        <w:p w14:paraId="55E86054" w14:textId="77777777" w:rsidR="00C511C7" w:rsidRDefault="00C511C7">
          <w:pPr>
            <w:pStyle w:val="TOC3"/>
            <w:tabs>
              <w:tab w:val="left" w:pos="1176"/>
              <w:tab w:val="right" w:pos="8268"/>
            </w:tabs>
            <w:rPr>
              <w:rFonts w:eastAsiaTheme="minorEastAsia"/>
              <w:noProof/>
              <w:sz w:val="24"/>
              <w:szCs w:val="24"/>
              <w:lang w:eastAsia="ja-JP"/>
            </w:rPr>
          </w:pPr>
          <w:r>
            <w:rPr>
              <w:noProof/>
            </w:rPr>
            <w:t>3.2.6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_Toc384637907 \h </w:instrText>
          </w:r>
          <w:r>
            <w:rPr>
              <w:noProof/>
            </w:rPr>
          </w:r>
          <w:r>
            <w:rPr>
              <w:noProof/>
            </w:rPr>
            <w:fldChar w:fldCharType="separate"/>
          </w:r>
          <w:r>
            <w:rPr>
              <w:noProof/>
            </w:rPr>
            <w:t>24</w:t>
          </w:r>
          <w:r>
            <w:rPr>
              <w:noProof/>
            </w:rPr>
            <w:fldChar w:fldCharType="end"/>
          </w:r>
        </w:p>
        <w:p w14:paraId="4EC4547A"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_Toc384637908 \h </w:instrText>
          </w:r>
          <w:r>
            <w:rPr>
              <w:noProof/>
            </w:rPr>
          </w:r>
          <w:r>
            <w:rPr>
              <w:noProof/>
            </w:rPr>
            <w:fldChar w:fldCharType="separate"/>
          </w:r>
          <w:r>
            <w:rPr>
              <w:noProof/>
            </w:rPr>
            <w:t>24</w:t>
          </w:r>
          <w:r>
            <w:rPr>
              <w:noProof/>
            </w:rPr>
            <w:fldChar w:fldCharType="end"/>
          </w:r>
        </w:p>
        <w:p w14:paraId="5CE99D9E" w14:textId="77777777" w:rsidR="00C511C7" w:rsidRDefault="00C511C7">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_Toc384637909 \h </w:instrText>
          </w:r>
          <w:r>
            <w:rPr>
              <w:noProof/>
            </w:rPr>
          </w:r>
          <w:r>
            <w:rPr>
              <w:noProof/>
            </w:rPr>
            <w:fldChar w:fldCharType="separate"/>
          </w:r>
          <w:r>
            <w:rPr>
              <w:noProof/>
            </w:rPr>
            <w:t>24</w:t>
          </w:r>
          <w:r>
            <w:rPr>
              <w:noProof/>
            </w:rPr>
            <w:fldChar w:fldCharType="end"/>
          </w:r>
        </w:p>
        <w:p w14:paraId="09509350" w14:textId="77777777" w:rsidR="00C511C7" w:rsidRDefault="00C511C7">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_Toc384637910 \h </w:instrText>
          </w:r>
          <w:r>
            <w:rPr>
              <w:noProof/>
            </w:rPr>
          </w:r>
          <w:r>
            <w:rPr>
              <w:noProof/>
            </w:rPr>
            <w:fldChar w:fldCharType="separate"/>
          </w:r>
          <w:r>
            <w:rPr>
              <w:noProof/>
            </w:rPr>
            <w:t>25</w:t>
          </w:r>
          <w:r>
            <w:rPr>
              <w:noProof/>
            </w:rPr>
            <w:fldChar w:fldCharType="end"/>
          </w:r>
        </w:p>
        <w:p w14:paraId="73302087"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_Toc384637911 \h </w:instrText>
          </w:r>
          <w:r>
            <w:rPr>
              <w:noProof/>
            </w:rPr>
          </w:r>
          <w:r>
            <w:rPr>
              <w:noProof/>
            </w:rPr>
            <w:fldChar w:fldCharType="separate"/>
          </w:r>
          <w:r>
            <w:rPr>
              <w:noProof/>
            </w:rPr>
            <w:t>26</w:t>
          </w:r>
          <w:r>
            <w:rPr>
              <w:noProof/>
            </w:rPr>
            <w:fldChar w:fldCharType="end"/>
          </w:r>
        </w:p>
        <w:p w14:paraId="185CCB4A" w14:textId="77777777" w:rsidR="00C511C7" w:rsidRDefault="00C511C7">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Distribution analysis of the microsporidian LCA proteins</w:t>
          </w:r>
          <w:r>
            <w:rPr>
              <w:noProof/>
            </w:rPr>
            <w:tab/>
          </w:r>
          <w:r>
            <w:rPr>
              <w:noProof/>
            </w:rPr>
            <w:fldChar w:fldCharType="begin"/>
          </w:r>
          <w:r>
            <w:rPr>
              <w:noProof/>
            </w:rPr>
            <w:instrText xml:space="preserve"> PAGEREF _Toc384637912 \h </w:instrText>
          </w:r>
          <w:r>
            <w:rPr>
              <w:noProof/>
            </w:rPr>
          </w:r>
          <w:r>
            <w:rPr>
              <w:noProof/>
            </w:rPr>
            <w:fldChar w:fldCharType="separate"/>
          </w:r>
          <w:r>
            <w:rPr>
              <w:noProof/>
            </w:rPr>
            <w:t>27</w:t>
          </w:r>
          <w:r>
            <w:rPr>
              <w:noProof/>
            </w:rPr>
            <w:fldChar w:fldCharType="end"/>
          </w:r>
        </w:p>
        <w:p w14:paraId="3AEF8D41"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_Toc384637913 \h </w:instrText>
          </w:r>
          <w:r>
            <w:rPr>
              <w:noProof/>
            </w:rPr>
          </w:r>
          <w:r>
            <w:rPr>
              <w:noProof/>
            </w:rPr>
            <w:fldChar w:fldCharType="separate"/>
          </w:r>
          <w:r>
            <w:rPr>
              <w:noProof/>
            </w:rPr>
            <w:t>27</w:t>
          </w:r>
          <w:r>
            <w:rPr>
              <w:noProof/>
            </w:rPr>
            <w:fldChar w:fldCharType="end"/>
          </w:r>
        </w:p>
        <w:p w14:paraId="130AD95F"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_Toc384637914 \h </w:instrText>
          </w:r>
          <w:r>
            <w:rPr>
              <w:noProof/>
            </w:rPr>
          </w:r>
          <w:r>
            <w:rPr>
              <w:noProof/>
            </w:rPr>
            <w:fldChar w:fldCharType="separate"/>
          </w:r>
          <w:r>
            <w:rPr>
              <w:noProof/>
            </w:rPr>
            <w:t>27</w:t>
          </w:r>
          <w:r>
            <w:rPr>
              <w:noProof/>
            </w:rPr>
            <w:fldChar w:fldCharType="end"/>
          </w:r>
        </w:p>
        <w:p w14:paraId="2241D46D" w14:textId="77777777" w:rsidR="00C511C7" w:rsidRDefault="00C511C7">
          <w:pPr>
            <w:pStyle w:val="TOC3"/>
            <w:tabs>
              <w:tab w:val="left" w:pos="1176"/>
              <w:tab w:val="right" w:pos="8268"/>
            </w:tabs>
            <w:rPr>
              <w:rFonts w:eastAsiaTheme="minorEastAsia"/>
              <w:noProof/>
              <w:sz w:val="24"/>
              <w:szCs w:val="24"/>
              <w:lang w:eastAsia="ja-JP"/>
            </w:rPr>
          </w:pPr>
          <w:r>
            <w:rPr>
              <w:noProof/>
            </w:rPr>
            <w:lastRenderedPageBreak/>
            <w:t>4.2.1</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_Toc384637915 \h </w:instrText>
          </w:r>
          <w:r>
            <w:rPr>
              <w:noProof/>
            </w:rPr>
          </w:r>
          <w:r>
            <w:rPr>
              <w:noProof/>
            </w:rPr>
            <w:fldChar w:fldCharType="separate"/>
          </w:r>
          <w:r>
            <w:rPr>
              <w:noProof/>
            </w:rPr>
            <w:t>27</w:t>
          </w:r>
          <w:r>
            <w:rPr>
              <w:noProof/>
            </w:rPr>
            <w:fldChar w:fldCharType="end"/>
          </w:r>
        </w:p>
        <w:p w14:paraId="527F14F1" w14:textId="77777777" w:rsidR="00C511C7" w:rsidRDefault="00C511C7">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Feature architecture similarity score calculation</w:t>
          </w:r>
          <w:r>
            <w:rPr>
              <w:noProof/>
            </w:rPr>
            <w:tab/>
          </w:r>
          <w:r>
            <w:rPr>
              <w:noProof/>
            </w:rPr>
            <w:fldChar w:fldCharType="begin"/>
          </w:r>
          <w:r>
            <w:rPr>
              <w:noProof/>
            </w:rPr>
            <w:instrText xml:space="preserve"> PAGEREF _Toc384637916 \h </w:instrText>
          </w:r>
          <w:r>
            <w:rPr>
              <w:noProof/>
            </w:rPr>
          </w:r>
          <w:r>
            <w:rPr>
              <w:noProof/>
            </w:rPr>
            <w:fldChar w:fldCharType="separate"/>
          </w:r>
          <w:r>
            <w:rPr>
              <w:noProof/>
            </w:rPr>
            <w:t>28</w:t>
          </w:r>
          <w:r>
            <w:rPr>
              <w:noProof/>
            </w:rPr>
            <w:fldChar w:fldCharType="end"/>
          </w:r>
        </w:p>
        <w:p w14:paraId="705335FE" w14:textId="77777777" w:rsidR="00C511C7" w:rsidRDefault="00C511C7">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_Toc384637917 \h </w:instrText>
          </w:r>
          <w:r>
            <w:rPr>
              <w:noProof/>
            </w:rPr>
          </w:r>
          <w:r>
            <w:rPr>
              <w:noProof/>
            </w:rPr>
            <w:fldChar w:fldCharType="separate"/>
          </w:r>
          <w:r>
            <w:rPr>
              <w:noProof/>
            </w:rPr>
            <w:t>29</w:t>
          </w:r>
          <w:r>
            <w:rPr>
              <w:noProof/>
            </w:rPr>
            <w:fldChar w:fldCharType="end"/>
          </w:r>
        </w:p>
        <w:p w14:paraId="434B4650"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_Toc384637918 \h </w:instrText>
          </w:r>
          <w:r>
            <w:rPr>
              <w:noProof/>
            </w:rPr>
          </w:r>
          <w:r>
            <w:rPr>
              <w:noProof/>
            </w:rPr>
            <w:fldChar w:fldCharType="separate"/>
          </w:r>
          <w:r>
            <w:rPr>
              <w:noProof/>
            </w:rPr>
            <w:t>29</w:t>
          </w:r>
          <w:r>
            <w:rPr>
              <w:noProof/>
            </w:rPr>
            <w:fldChar w:fldCharType="end"/>
          </w:r>
        </w:p>
        <w:p w14:paraId="39D53A6A"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_Toc384637919 \h </w:instrText>
          </w:r>
          <w:r>
            <w:rPr>
              <w:noProof/>
            </w:rPr>
          </w:r>
          <w:r>
            <w:rPr>
              <w:noProof/>
            </w:rPr>
            <w:fldChar w:fldCharType="separate"/>
          </w:r>
          <w:r>
            <w:rPr>
              <w:noProof/>
            </w:rPr>
            <w:t>32</w:t>
          </w:r>
          <w:r>
            <w:rPr>
              <w:noProof/>
            </w:rPr>
            <w:fldChar w:fldCharType="end"/>
          </w:r>
        </w:p>
        <w:p w14:paraId="442EB5B2"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4.5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_Toc384637920 \h </w:instrText>
          </w:r>
          <w:r>
            <w:rPr>
              <w:noProof/>
            </w:rPr>
          </w:r>
          <w:r>
            <w:rPr>
              <w:noProof/>
            </w:rPr>
            <w:fldChar w:fldCharType="separate"/>
          </w:r>
          <w:r>
            <w:rPr>
              <w:noProof/>
            </w:rPr>
            <w:t>33</w:t>
          </w:r>
          <w:r>
            <w:rPr>
              <w:noProof/>
            </w:rPr>
            <w:fldChar w:fldCharType="end"/>
          </w:r>
        </w:p>
        <w:p w14:paraId="4EFD488D" w14:textId="77777777" w:rsidR="00C511C7" w:rsidRDefault="00C511C7">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_Toc384637921 \h </w:instrText>
          </w:r>
          <w:r>
            <w:rPr>
              <w:noProof/>
            </w:rPr>
          </w:r>
          <w:r>
            <w:rPr>
              <w:noProof/>
            </w:rPr>
            <w:fldChar w:fldCharType="separate"/>
          </w:r>
          <w:r>
            <w:rPr>
              <w:noProof/>
            </w:rPr>
            <w:t>34</w:t>
          </w:r>
          <w:r>
            <w:rPr>
              <w:noProof/>
            </w:rPr>
            <w:fldChar w:fldCharType="end"/>
          </w:r>
        </w:p>
        <w:p w14:paraId="65D52FB9"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_Toc384637922 \h </w:instrText>
          </w:r>
          <w:r>
            <w:rPr>
              <w:noProof/>
            </w:rPr>
          </w:r>
          <w:r>
            <w:rPr>
              <w:noProof/>
            </w:rPr>
            <w:fldChar w:fldCharType="separate"/>
          </w:r>
          <w:r>
            <w:rPr>
              <w:noProof/>
            </w:rPr>
            <w:t>34</w:t>
          </w:r>
          <w:r>
            <w:rPr>
              <w:noProof/>
            </w:rPr>
            <w:fldChar w:fldCharType="end"/>
          </w:r>
        </w:p>
        <w:p w14:paraId="3E94B8A1"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_Toc384637923 \h </w:instrText>
          </w:r>
          <w:r>
            <w:rPr>
              <w:noProof/>
            </w:rPr>
          </w:r>
          <w:r>
            <w:rPr>
              <w:noProof/>
            </w:rPr>
            <w:fldChar w:fldCharType="separate"/>
          </w:r>
          <w:r>
            <w:rPr>
              <w:noProof/>
            </w:rPr>
            <w:t>35</w:t>
          </w:r>
          <w:r>
            <w:rPr>
              <w:noProof/>
            </w:rPr>
            <w:fldChar w:fldCharType="end"/>
          </w:r>
        </w:p>
        <w:p w14:paraId="6A7BCBF5" w14:textId="77777777" w:rsidR="00C511C7" w:rsidRDefault="00C511C7">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_Toc384637924 \h </w:instrText>
          </w:r>
          <w:r>
            <w:rPr>
              <w:noProof/>
            </w:rPr>
          </w:r>
          <w:r>
            <w:rPr>
              <w:noProof/>
            </w:rPr>
            <w:fldChar w:fldCharType="separate"/>
          </w:r>
          <w:r>
            <w:rPr>
              <w:noProof/>
            </w:rPr>
            <w:t>35</w:t>
          </w:r>
          <w:r>
            <w:rPr>
              <w:noProof/>
            </w:rPr>
            <w:fldChar w:fldCharType="end"/>
          </w:r>
        </w:p>
        <w:p w14:paraId="2A4C5D2F" w14:textId="77777777" w:rsidR="00C511C7" w:rsidRDefault="00C511C7">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_Toc384637925 \h </w:instrText>
          </w:r>
          <w:r>
            <w:rPr>
              <w:noProof/>
            </w:rPr>
          </w:r>
          <w:r>
            <w:rPr>
              <w:noProof/>
            </w:rPr>
            <w:fldChar w:fldCharType="separate"/>
          </w:r>
          <w:r>
            <w:rPr>
              <w:noProof/>
            </w:rPr>
            <w:t>36</w:t>
          </w:r>
          <w:r>
            <w:rPr>
              <w:noProof/>
            </w:rPr>
            <w:fldChar w:fldCharType="end"/>
          </w:r>
        </w:p>
        <w:p w14:paraId="4E9F8C1F"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_Toc384637926 \h </w:instrText>
          </w:r>
          <w:r>
            <w:rPr>
              <w:noProof/>
            </w:rPr>
          </w:r>
          <w:r>
            <w:rPr>
              <w:noProof/>
            </w:rPr>
            <w:fldChar w:fldCharType="separate"/>
          </w:r>
          <w:r>
            <w:rPr>
              <w:noProof/>
            </w:rPr>
            <w:t>37</w:t>
          </w:r>
          <w:r>
            <w:rPr>
              <w:noProof/>
            </w:rPr>
            <w:fldChar w:fldCharType="end"/>
          </w:r>
        </w:p>
        <w:p w14:paraId="59CF5601" w14:textId="77777777" w:rsidR="00C511C7" w:rsidRDefault="00C511C7">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_Toc384637927 \h </w:instrText>
          </w:r>
          <w:r>
            <w:rPr>
              <w:noProof/>
            </w:rPr>
          </w:r>
          <w:r>
            <w:rPr>
              <w:noProof/>
            </w:rPr>
            <w:fldChar w:fldCharType="separate"/>
          </w:r>
          <w:r>
            <w:rPr>
              <w:noProof/>
            </w:rPr>
            <w:t>37</w:t>
          </w:r>
          <w:r>
            <w:rPr>
              <w:noProof/>
            </w:rPr>
            <w:fldChar w:fldCharType="end"/>
          </w:r>
        </w:p>
        <w:p w14:paraId="02234EEA" w14:textId="77777777" w:rsidR="00C511C7" w:rsidRDefault="00C511C7">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_Toc384637928 \h </w:instrText>
          </w:r>
          <w:r>
            <w:rPr>
              <w:noProof/>
            </w:rPr>
          </w:r>
          <w:r>
            <w:rPr>
              <w:noProof/>
            </w:rPr>
            <w:fldChar w:fldCharType="separate"/>
          </w:r>
          <w:r>
            <w:rPr>
              <w:noProof/>
            </w:rPr>
            <w:t>38</w:t>
          </w:r>
          <w:r>
            <w:rPr>
              <w:noProof/>
            </w:rPr>
            <w:fldChar w:fldCharType="end"/>
          </w:r>
        </w:p>
        <w:p w14:paraId="1F9725BA"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_Toc384637929 \h </w:instrText>
          </w:r>
          <w:r>
            <w:rPr>
              <w:noProof/>
            </w:rPr>
          </w:r>
          <w:r>
            <w:rPr>
              <w:noProof/>
            </w:rPr>
            <w:fldChar w:fldCharType="separate"/>
          </w:r>
          <w:r>
            <w:rPr>
              <w:noProof/>
            </w:rPr>
            <w:t>42</w:t>
          </w:r>
          <w:r>
            <w:rPr>
              <w:noProof/>
            </w:rPr>
            <w:fldChar w:fldCharType="end"/>
          </w:r>
        </w:p>
        <w:p w14:paraId="048F0553" w14:textId="77777777" w:rsidR="00C511C7" w:rsidRDefault="00C511C7">
          <w:pPr>
            <w:pStyle w:val="TOC3"/>
            <w:tabs>
              <w:tab w:val="left" w:pos="1176"/>
              <w:tab w:val="right" w:pos="8268"/>
            </w:tabs>
            <w:rPr>
              <w:rFonts w:eastAsiaTheme="minorEastAsia"/>
              <w:noProof/>
              <w:sz w:val="24"/>
              <w:szCs w:val="24"/>
              <w:lang w:eastAsia="ja-JP"/>
            </w:rPr>
          </w:pPr>
          <w:r>
            <w:rPr>
              <w:noProof/>
            </w:rPr>
            <w:t>5.4.1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_Toc384637930 \h </w:instrText>
          </w:r>
          <w:r>
            <w:rPr>
              <w:noProof/>
            </w:rPr>
          </w:r>
          <w:r>
            <w:rPr>
              <w:noProof/>
            </w:rPr>
            <w:fldChar w:fldCharType="separate"/>
          </w:r>
          <w:r>
            <w:rPr>
              <w:noProof/>
            </w:rPr>
            <w:t>42</w:t>
          </w:r>
          <w:r>
            <w:rPr>
              <w:noProof/>
            </w:rPr>
            <w:fldChar w:fldCharType="end"/>
          </w:r>
        </w:p>
        <w:p w14:paraId="7DCC06D5" w14:textId="77777777" w:rsidR="00C511C7" w:rsidRDefault="00C511C7">
          <w:pPr>
            <w:pStyle w:val="TOC3"/>
            <w:tabs>
              <w:tab w:val="left" w:pos="1176"/>
              <w:tab w:val="right" w:pos="8268"/>
            </w:tabs>
            <w:rPr>
              <w:rFonts w:eastAsiaTheme="minorEastAsia"/>
              <w:noProof/>
              <w:sz w:val="24"/>
              <w:szCs w:val="24"/>
              <w:lang w:eastAsia="ja-JP"/>
            </w:rPr>
          </w:pPr>
          <w:r>
            <w:rPr>
              <w:noProof/>
            </w:rPr>
            <w:t>5.4.2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_Toc384637931 \h </w:instrText>
          </w:r>
          <w:r>
            <w:rPr>
              <w:noProof/>
            </w:rPr>
          </w:r>
          <w:r>
            <w:rPr>
              <w:noProof/>
            </w:rPr>
            <w:fldChar w:fldCharType="separate"/>
          </w:r>
          <w:r>
            <w:rPr>
              <w:noProof/>
            </w:rPr>
            <w:t>42</w:t>
          </w:r>
          <w:r>
            <w:rPr>
              <w:noProof/>
            </w:rPr>
            <w:fldChar w:fldCharType="end"/>
          </w:r>
        </w:p>
        <w:p w14:paraId="172F16BD"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_Toc384637932 \h </w:instrText>
          </w:r>
          <w:r>
            <w:rPr>
              <w:noProof/>
            </w:rPr>
          </w:r>
          <w:r>
            <w:rPr>
              <w:noProof/>
            </w:rPr>
            <w:fldChar w:fldCharType="separate"/>
          </w:r>
          <w:r>
            <w:rPr>
              <w:noProof/>
            </w:rPr>
            <w:t>46</w:t>
          </w:r>
          <w:r>
            <w:rPr>
              <w:noProof/>
            </w:rPr>
            <w:fldChar w:fldCharType="end"/>
          </w:r>
        </w:p>
        <w:p w14:paraId="0487FFCB" w14:textId="77777777" w:rsidR="00C511C7" w:rsidRDefault="00C511C7">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_Toc384637933 \h </w:instrText>
          </w:r>
          <w:r>
            <w:rPr>
              <w:noProof/>
            </w:rPr>
          </w:r>
          <w:r>
            <w:rPr>
              <w:noProof/>
            </w:rPr>
            <w:fldChar w:fldCharType="separate"/>
          </w:r>
          <w:r>
            <w:rPr>
              <w:noProof/>
            </w:rPr>
            <w:t>48</w:t>
          </w:r>
          <w:r>
            <w:rPr>
              <w:noProof/>
            </w:rPr>
            <w:fldChar w:fldCharType="end"/>
          </w:r>
        </w:p>
        <w:p w14:paraId="706CCBE3"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_Toc384637934 \h </w:instrText>
          </w:r>
          <w:r>
            <w:rPr>
              <w:noProof/>
            </w:rPr>
          </w:r>
          <w:r>
            <w:rPr>
              <w:noProof/>
            </w:rPr>
            <w:fldChar w:fldCharType="separate"/>
          </w:r>
          <w:r>
            <w:rPr>
              <w:noProof/>
            </w:rPr>
            <w:t>48</w:t>
          </w:r>
          <w:r>
            <w:rPr>
              <w:noProof/>
            </w:rPr>
            <w:fldChar w:fldCharType="end"/>
          </w:r>
        </w:p>
        <w:p w14:paraId="18D6A5B3"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_Toc384637935 \h </w:instrText>
          </w:r>
          <w:r>
            <w:rPr>
              <w:noProof/>
            </w:rPr>
          </w:r>
          <w:r>
            <w:rPr>
              <w:noProof/>
            </w:rPr>
            <w:fldChar w:fldCharType="separate"/>
          </w:r>
          <w:r>
            <w:rPr>
              <w:noProof/>
            </w:rPr>
            <w:t>48</w:t>
          </w:r>
          <w:r>
            <w:rPr>
              <w:noProof/>
            </w:rPr>
            <w:fldChar w:fldCharType="end"/>
          </w:r>
        </w:p>
        <w:p w14:paraId="7D9F7C98" w14:textId="77777777" w:rsidR="00C511C7" w:rsidRDefault="00C511C7">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_Toc384637936 \h </w:instrText>
          </w:r>
          <w:r>
            <w:rPr>
              <w:noProof/>
            </w:rPr>
          </w:r>
          <w:r>
            <w:rPr>
              <w:noProof/>
            </w:rPr>
            <w:fldChar w:fldCharType="separate"/>
          </w:r>
          <w:r>
            <w:rPr>
              <w:noProof/>
            </w:rPr>
            <w:t>48</w:t>
          </w:r>
          <w:r>
            <w:rPr>
              <w:noProof/>
            </w:rPr>
            <w:fldChar w:fldCharType="end"/>
          </w:r>
        </w:p>
        <w:p w14:paraId="6A7BD8BD" w14:textId="77777777" w:rsidR="00C511C7" w:rsidRDefault="00C511C7">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_Toc384637937 \h </w:instrText>
          </w:r>
          <w:r>
            <w:rPr>
              <w:noProof/>
            </w:rPr>
          </w:r>
          <w:r>
            <w:rPr>
              <w:noProof/>
            </w:rPr>
            <w:fldChar w:fldCharType="separate"/>
          </w:r>
          <w:r>
            <w:rPr>
              <w:noProof/>
            </w:rPr>
            <w:t>49</w:t>
          </w:r>
          <w:r>
            <w:rPr>
              <w:noProof/>
            </w:rPr>
            <w:fldChar w:fldCharType="end"/>
          </w:r>
        </w:p>
        <w:p w14:paraId="2C36BEE0"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6.3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_Toc384637938 \h </w:instrText>
          </w:r>
          <w:r>
            <w:rPr>
              <w:noProof/>
            </w:rPr>
          </w:r>
          <w:r>
            <w:rPr>
              <w:noProof/>
            </w:rPr>
            <w:fldChar w:fldCharType="separate"/>
          </w:r>
          <w:r>
            <w:rPr>
              <w:noProof/>
            </w:rPr>
            <w:t>50</w:t>
          </w:r>
          <w:r>
            <w:rPr>
              <w:noProof/>
            </w:rPr>
            <w:fldChar w:fldCharType="end"/>
          </w:r>
        </w:p>
        <w:p w14:paraId="4B4566A6" w14:textId="77777777" w:rsidR="00C511C7" w:rsidRDefault="00C511C7">
          <w:pPr>
            <w:pStyle w:val="TOC3"/>
            <w:tabs>
              <w:tab w:val="left" w:pos="1176"/>
              <w:tab w:val="right" w:pos="8268"/>
            </w:tabs>
            <w:rPr>
              <w:rFonts w:eastAsiaTheme="minorEastAsia"/>
              <w:noProof/>
              <w:sz w:val="24"/>
              <w:szCs w:val="24"/>
              <w:lang w:eastAsia="ja-JP"/>
            </w:rPr>
          </w:pPr>
          <w:r>
            <w:rPr>
              <w:noProof/>
            </w:rPr>
            <w:t>6.3.1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_Toc384637939 \h </w:instrText>
          </w:r>
          <w:r>
            <w:rPr>
              <w:noProof/>
            </w:rPr>
          </w:r>
          <w:r>
            <w:rPr>
              <w:noProof/>
            </w:rPr>
            <w:fldChar w:fldCharType="separate"/>
          </w:r>
          <w:r>
            <w:rPr>
              <w:noProof/>
            </w:rPr>
            <w:t>50</w:t>
          </w:r>
          <w:r>
            <w:rPr>
              <w:noProof/>
            </w:rPr>
            <w:fldChar w:fldCharType="end"/>
          </w:r>
        </w:p>
        <w:p w14:paraId="407FCEE3" w14:textId="77777777" w:rsidR="00C511C7" w:rsidRDefault="00C511C7">
          <w:pPr>
            <w:pStyle w:val="TOC3"/>
            <w:tabs>
              <w:tab w:val="left" w:pos="1176"/>
              <w:tab w:val="right" w:pos="8268"/>
            </w:tabs>
            <w:rPr>
              <w:rFonts w:eastAsiaTheme="minorEastAsia"/>
              <w:noProof/>
              <w:sz w:val="24"/>
              <w:szCs w:val="24"/>
              <w:lang w:eastAsia="ja-JP"/>
            </w:rPr>
          </w:pPr>
          <w:r>
            <w:rPr>
              <w:noProof/>
            </w:rPr>
            <w:t>6.3.2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_Toc384637940 \h </w:instrText>
          </w:r>
          <w:r>
            <w:rPr>
              <w:noProof/>
            </w:rPr>
          </w:r>
          <w:r>
            <w:rPr>
              <w:noProof/>
            </w:rPr>
            <w:fldChar w:fldCharType="separate"/>
          </w:r>
          <w:r>
            <w:rPr>
              <w:noProof/>
            </w:rPr>
            <w:t>50</w:t>
          </w:r>
          <w:r>
            <w:rPr>
              <w:noProof/>
            </w:rPr>
            <w:fldChar w:fldCharType="end"/>
          </w:r>
        </w:p>
        <w:p w14:paraId="0230B97A" w14:textId="77777777" w:rsidR="00C511C7" w:rsidRDefault="00C511C7">
          <w:pPr>
            <w:pStyle w:val="TOC3"/>
            <w:tabs>
              <w:tab w:val="left" w:pos="1176"/>
              <w:tab w:val="right" w:pos="8268"/>
            </w:tabs>
            <w:rPr>
              <w:rFonts w:eastAsiaTheme="minorEastAsia"/>
              <w:noProof/>
              <w:sz w:val="24"/>
              <w:szCs w:val="24"/>
              <w:lang w:eastAsia="ja-JP"/>
            </w:rPr>
          </w:pPr>
          <w:r>
            <w:rPr>
              <w:noProof/>
            </w:rPr>
            <w:t>6.3.3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_Toc384637941 \h </w:instrText>
          </w:r>
          <w:r>
            <w:rPr>
              <w:noProof/>
            </w:rPr>
          </w:r>
          <w:r>
            <w:rPr>
              <w:noProof/>
            </w:rPr>
            <w:fldChar w:fldCharType="separate"/>
          </w:r>
          <w:r>
            <w:rPr>
              <w:noProof/>
            </w:rPr>
            <w:t>52</w:t>
          </w:r>
          <w:r>
            <w:rPr>
              <w:noProof/>
            </w:rPr>
            <w:fldChar w:fldCharType="end"/>
          </w:r>
        </w:p>
        <w:p w14:paraId="22483D16" w14:textId="77777777" w:rsidR="00C511C7" w:rsidRDefault="00C511C7">
          <w:pPr>
            <w:pStyle w:val="TOC3"/>
            <w:tabs>
              <w:tab w:val="left" w:pos="1176"/>
              <w:tab w:val="right" w:pos="8268"/>
            </w:tabs>
            <w:rPr>
              <w:rFonts w:eastAsiaTheme="minorEastAsia"/>
              <w:noProof/>
              <w:sz w:val="24"/>
              <w:szCs w:val="24"/>
              <w:lang w:eastAsia="ja-JP"/>
            </w:rPr>
          </w:pPr>
          <w:r>
            <w:rPr>
              <w:noProof/>
            </w:rPr>
            <w:t>6.3.4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_Toc384637942 \h </w:instrText>
          </w:r>
          <w:r>
            <w:rPr>
              <w:noProof/>
            </w:rPr>
          </w:r>
          <w:r>
            <w:rPr>
              <w:noProof/>
            </w:rPr>
            <w:fldChar w:fldCharType="separate"/>
          </w:r>
          <w:r>
            <w:rPr>
              <w:noProof/>
            </w:rPr>
            <w:t>53</w:t>
          </w:r>
          <w:r>
            <w:rPr>
              <w:noProof/>
            </w:rPr>
            <w:fldChar w:fldCharType="end"/>
          </w:r>
        </w:p>
        <w:p w14:paraId="485C3E93" w14:textId="77777777" w:rsidR="00C511C7" w:rsidRDefault="00C511C7">
          <w:pPr>
            <w:pStyle w:val="TOC3"/>
            <w:tabs>
              <w:tab w:val="left" w:pos="1176"/>
              <w:tab w:val="right" w:pos="8268"/>
            </w:tabs>
            <w:rPr>
              <w:rFonts w:eastAsiaTheme="minorEastAsia"/>
              <w:noProof/>
              <w:sz w:val="24"/>
              <w:szCs w:val="24"/>
              <w:lang w:eastAsia="ja-JP"/>
            </w:rPr>
          </w:pPr>
          <w:r>
            <w:rPr>
              <w:noProof/>
            </w:rPr>
            <w:t>6.3.5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_Toc384637943 \h </w:instrText>
          </w:r>
          <w:r>
            <w:rPr>
              <w:noProof/>
            </w:rPr>
          </w:r>
          <w:r>
            <w:rPr>
              <w:noProof/>
            </w:rPr>
            <w:fldChar w:fldCharType="separate"/>
          </w:r>
          <w:r>
            <w:rPr>
              <w:noProof/>
            </w:rPr>
            <w:t>54</w:t>
          </w:r>
          <w:r>
            <w:rPr>
              <w:noProof/>
            </w:rPr>
            <w:fldChar w:fldCharType="end"/>
          </w:r>
        </w:p>
        <w:p w14:paraId="15D9661F" w14:textId="77777777" w:rsidR="00C511C7" w:rsidRDefault="00C511C7">
          <w:pPr>
            <w:pStyle w:val="TOC3"/>
            <w:tabs>
              <w:tab w:val="left" w:pos="1176"/>
              <w:tab w:val="right" w:pos="8268"/>
            </w:tabs>
            <w:rPr>
              <w:rFonts w:eastAsiaTheme="minorEastAsia"/>
              <w:noProof/>
              <w:sz w:val="24"/>
              <w:szCs w:val="24"/>
              <w:lang w:eastAsia="ja-JP"/>
            </w:rPr>
          </w:pPr>
          <w:r>
            <w:rPr>
              <w:noProof/>
            </w:rPr>
            <w:t>6.3.6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_Toc384637944 \h </w:instrText>
          </w:r>
          <w:r>
            <w:rPr>
              <w:noProof/>
            </w:rPr>
          </w:r>
          <w:r>
            <w:rPr>
              <w:noProof/>
            </w:rPr>
            <w:fldChar w:fldCharType="separate"/>
          </w:r>
          <w:r>
            <w:rPr>
              <w:noProof/>
            </w:rPr>
            <w:t>55</w:t>
          </w:r>
          <w:r>
            <w:rPr>
              <w:noProof/>
            </w:rPr>
            <w:fldChar w:fldCharType="end"/>
          </w:r>
        </w:p>
        <w:p w14:paraId="502F6922"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6.4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_Toc384637945 \h </w:instrText>
          </w:r>
          <w:r>
            <w:rPr>
              <w:noProof/>
            </w:rPr>
          </w:r>
          <w:r>
            <w:rPr>
              <w:noProof/>
            </w:rPr>
            <w:fldChar w:fldCharType="separate"/>
          </w:r>
          <w:r>
            <w:rPr>
              <w:noProof/>
            </w:rPr>
            <w:t>58</w:t>
          </w:r>
          <w:r>
            <w:rPr>
              <w:noProof/>
            </w:rPr>
            <w:fldChar w:fldCharType="end"/>
          </w:r>
        </w:p>
        <w:p w14:paraId="45E12E32"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6.5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_Toc384637946 \h </w:instrText>
          </w:r>
          <w:r>
            <w:rPr>
              <w:noProof/>
            </w:rPr>
          </w:r>
          <w:r>
            <w:rPr>
              <w:noProof/>
            </w:rPr>
            <w:fldChar w:fldCharType="separate"/>
          </w:r>
          <w:r>
            <w:rPr>
              <w:noProof/>
            </w:rPr>
            <w:t>59</w:t>
          </w:r>
          <w:r>
            <w:rPr>
              <w:noProof/>
            </w:rPr>
            <w:fldChar w:fldCharType="end"/>
          </w:r>
        </w:p>
        <w:p w14:paraId="6AB5FCC4" w14:textId="77777777" w:rsidR="00C511C7" w:rsidRDefault="00C511C7">
          <w:pPr>
            <w:pStyle w:val="TOC1"/>
            <w:tabs>
              <w:tab w:val="left" w:pos="370"/>
              <w:tab w:val="right" w:pos="8268"/>
            </w:tabs>
            <w:rPr>
              <w:rFonts w:eastAsiaTheme="minorEastAsia"/>
              <w:b w:val="0"/>
              <w:noProof/>
              <w:sz w:val="24"/>
              <w:szCs w:val="24"/>
              <w:lang w:eastAsia="ja-JP"/>
            </w:rPr>
          </w:pPr>
          <w:r>
            <w:rPr>
              <w:noProof/>
            </w:rPr>
            <w:t>7</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_Toc384637947 \h </w:instrText>
          </w:r>
          <w:r>
            <w:rPr>
              <w:noProof/>
            </w:rPr>
          </w:r>
          <w:r>
            <w:rPr>
              <w:noProof/>
            </w:rPr>
            <w:fldChar w:fldCharType="separate"/>
          </w:r>
          <w:r>
            <w:rPr>
              <w:noProof/>
            </w:rPr>
            <w:t>60</w:t>
          </w:r>
          <w:r>
            <w:rPr>
              <w:noProof/>
            </w:rPr>
            <w:fldChar w:fldCharType="end"/>
          </w:r>
        </w:p>
        <w:p w14:paraId="62AEEBC7"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7.1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_Toc384637948 \h </w:instrText>
          </w:r>
          <w:r>
            <w:rPr>
              <w:noProof/>
            </w:rPr>
          </w:r>
          <w:r>
            <w:rPr>
              <w:noProof/>
            </w:rPr>
            <w:fldChar w:fldCharType="separate"/>
          </w:r>
          <w:r>
            <w:rPr>
              <w:noProof/>
            </w:rPr>
            <w:t>60</w:t>
          </w:r>
          <w:r>
            <w:rPr>
              <w:noProof/>
            </w:rPr>
            <w:fldChar w:fldCharType="end"/>
          </w:r>
        </w:p>
        <w:p w14:paraId="6B9825CE" w14:textId="77777777" w:rsidR="00C511C7" w:rsidRDefault="00C511C7">
          <w:pPr>
            <w:pStyle w:val="TOC2"/>
            <w:tabs>
              <w:tab w:val="left" w:pos="780"/>
              <w:tab w:val="right" w:pos="8268"/>
            </w:tabs>
            <w:rPr>
              <w:rFonts w:asciiTheme="minorHAnsi" w:eastAsiaTheme="minorEastAsia" w:hAnsiTheme="minorHAnsi"/>
              <w:i w:val="0"/>
              <w:noProof/>
              <w:szCs w:val="24"/>
              <w:lang w:eastAsia="ja-JP"/>
            </w:rPr>
          </w:pPr>
          <w:r>
            <w:rPr>
              <w:noProof/>
            </w:rPr>
            <w:t>7.2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_Toc384637949 \h </w:instrText>
          </w:r>
          <w:r>
            <w:rPr>
              <w:noProof/>
            </w:rPr>
          </w:r>
          <w:r>
            <w:rPr>
              <w:noProof/>
            </w:rPr>
            <w:fldChar w:fldCharType="separate"/>
          </w:r>
          <w:r>
            <w:rPr>
              <w:noProof/>
            </w:rPr>
            <w:t>61</w:t>
          </w:r>
          <w:r>
            <w:rPr>
              <w:noProof/>
            </w:rPr>
            <w:fldChar w:fldCharType="end"/>
          </w:r>
        </w:p>
        <w:p w14:paraId="46EF3AFC" w14:textId="77777777" w:rsidR="00C511C7" w:rsidRDefault="00C511C7">
          <w:pPr>
            <w:pStyle w:val="TOC3"/>
            <w:tabs>
              <w:tab w:val="left" w:pos="1176"/>
              <w:tab w:val="right" w:pos="8268"/>
            </w:tabs>
            <w:rPr>
              <w:rFonts w:eastAsiaTheme="minorEastAsia"/>
              <w:noProof/>
              <w:sz w:val="24"/>
              <w:szCs w:val="24"/>
              <w:lang w:eastAsia="ja-JP"/>
            </w:rPr>
          </w:pPr>
          <w:r>
            <w:rPr>
              <w:noProof/>
            </w:rPr>
            <w:t>7.2.1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_Toc384637950 \h </w:instrText>
          </w:r>
          <w:r>
            <w:rPr>
              <w:noProof/>
            </w:rPr>
          </w:r>
          <w:r>
            <w:rPr>
              <w:noProof/>
            </w:rPr>
            <w:fldChar w:fldCharType="separate"/>
          </w:r>
          <w:r>
            <w:rPr>
              <w:noProof/>
            </w:rPr>
            <w:t>61</w:t>
          </w:r>
          <w:r>
            <w:rPr>
              <w:noProof/>
            </w:rPr>
            <w:fldChar w:fldCharType="end"/>
          </w:r>
        </w:p>
        <w:p w14:paraId="62B6A5CB" w14:textId="77777777" w:rsidR="00C511C7" w:rsidRDefault="00C511C7">
          <w:pPr>
            <w:pStyle w:val="TOC3"/>
            <w:tabs>
              <w:tab w:val="left" w:pos="1176"/>
              <w:tab w:val="right" w:pos="8268"/>
            </w:tabs>
            <w:rPr>
              <w:rFonts w:eastAsiaTheme="minorEastAsia"/>
              <w:noProof/>
              <w:sz w:val="24"/>
              <w:szCs w:val="24"/>
              <w:lang w:eastAsia="ja-JP"/>
            </w:rPr>
          </w:pPr>
          <w:r>
            <w:rPr>
              <w:noProof/>
            </w:rPr>
            <w:t>7.2.2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_Toc384637951 \h </w:instrText>
          </w:r>
          <w:r>
            <w:rPr>
              <w:noProof/>
            </w:rPr>
          </w:r>
          <w:r>
            <w:rPr>
              <w:noProof/>
            </w:rPr>
            <w:fldChar w:fldCharType="separate"/>
          </w:r>
          <w:r>
            <w:rPr>
              <w:noProof/>
            </w:rPr>
            <w:t>62</w:t>
          </w:r>
          <w:r>
            <w:rPr>
              <w:noProof/>
            </w:rPr>
            <w:fldChar w:fldCharType="end"/>
          </w:r>
        </w:p>
        <w:p w14:paraId="14034B32" w14:textId="77777777" w:rsidR="00C511C7" w:rsidRDefault="00C511C7">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_Toc384637952 \h </w:instrText>
          </w:r>
          <w:r>
            <w:rPr>
              <w:noProof/>
            </w:rPr>
          </w:r>
          <w:r>
            <w:rPr>
              <w:noProof/>
            </w:rPr>
            <w:fldChar w:fldCharType="separate"/>
          </w:r>
          <w:r>
            <w:rPr>
              <w:noProof/>
            </w:rPr>
            <w:t>63</w:t>
          </w:r>
          <w:r>
            <w:rPr>
              <w:noProof/>
            </w:rPr>
            <w:fldChar w:fldCharType="end"/>
          </w:r>
        </w:p>
        <w:p w14:paraId="5D686699" w14:textId="77777777" w:rsidR="00C511C7" w:rsidRDefault="00C511C7">
          <w:pPr>
            <w:pStyle w:val="TOC1"/>
            <w:tabs>
              <w:tab w:val="left" w:pos="466"/>
              <w:tab w:val="right" w:pos="8268"/>
            </w:tabs>
            <w:rPr>
              <w:rFonts w:eastAsiaTheme="minorEastAsia"/>
              <w:b w:val="0"/>
              <w:noProof/>
              <w:sz w:val="24"/>
              <w:szCs w:val="24"/>
              <w:lang w:eastAsia="ja-JP"/>
            </w:rPr>
          </w:pPr>
          <w:r w:rsidRPr="00F11504">
            <w:rPr>
              <w:rFonts w:ascii="Palatino Linotype" w:hAnsi="Palatino Linotype"/>
              <w:noProof/>
            </w:rPr>
            <w:t>A.</w:t>
          </w:r>
          <w:r>
            <w:rPr>
              <w:rFonts w:eastAsiaTheme="minorEastAsia"/>
              <w:b w:val="0"/>
              <w:noProof/>
              <w:sz w:val="24"/>
              <w:szCs w:val="24"/>
              <w:lang w:eastAsia="ja-JP"/>
            </w:rPr>
            <w:tab/>
          </w:r>
          <w:r w:rsidRPr="00F11504">
            <w:rPr>
              <w:rFonts w:ascii="Palatino Linotype" w:hAnsi="Palatino Linotype"/>
              <w:noProof/>
            </w:rPr>
            <w:t>Appendix</w:t>
          </w:r>
          <w:r>
            <w:rPr>
              <w:noProof/>
            </w:rPr>
            <w:tab/>
          </w:r>
          <w:r>
            <w:rPr>
              <w:noProof/>
            </w:rPr>
            <w:fldChar w:fldCharType="begin"/>
          </w:r>
          <w:r>
            <w:rPr>
              <w:noProof/>
            </w:rPr>
            <w:instrText xml:space="preserve"> PAGEREF _Toc384637953 \h </w:instrText>
          </w:r>
          <w:r>
            <w:rPr>
              <w:noProof/>
            </w:rPr>
          </w:r>
          <w:r>
            <w:rPr>
              <w:noProof/>
            </w:rPr>
            <w:fldChar w:fldCharType="separate"/>
          </w:r>
          <w:r>
            <w:rPr>
              <w:noProof/>
            </w:rPr>
            <w:t>74</w:t>
          </w:r>
          <w:r>
            <w:rPr>
              <w:noProof/>
            </w:rPr>
            <w:fldChar w:fldCharType="end"/>
          </w:r>
        </w:p>
        <w:p w14:paraId="0934E695" w14:textId="77777777" w:rsidR="00C511C7" w:rsidRDefault="00C511C7">
          <w:pPr>
            <w:pStyle w:val="TOC2"/>
            <w:tabs>
              <w:tab w:val="right" w:pos="8268"/>
            </w:tabs>
            <w:rPr>
              <w:rFonts w:asciiTheme="minorHAnsi" w:eastAsiaTheme="minorEastAsia" w:hAnsiTheme="minorHAnsi"/>
              <w:i w:val="0"/>
              <w:noProof/>
              <w:szCs w:val="24"/>
              <w:lang w:eastAsia="ja-JP"/>
            </w:rPr>
          </w:pPr>
          <w:r>
            <w:rPr>
              <w:noProof/>
            </w:rPr>
            <w:lastRenderedPageBreak/>
            <w:t>Tables</w:t>
          </w:r>
          <w:r>
            <w:rPr>
              <w:noProof/>
            </w:rPr>
            <w:tab/>
          </w:r>
          <w:r>
            <w:rPr>
              <w:noProof/>
            </w:rPr>
            <w:fldChar w:fldCharType="begin"/>
          </w:r>
          <w:r>
            <w:rPr>
              <w:noProof/>
            </w:rPr>
            <w:instrText xml:space="preserve"> PAGEREF _Toc384637954 \h </w:instrText>
          </w:r>
          <w:r>
            <w:rPr>
              <w:noProof/>
            </w:rPr>
          </w:r>
          <w:r>
            <w:rPr>
              <w:noProof/>
            </w:rPr>
            <w:fldChar w:fldCharType="separate"/>
          </w:r>
          <w:r>
            <w:rPr>
              <w:noProof/>
            </w:rPr>
            <w:t>74</w:t>
          </w:r>
          <w:r>
            <w:rPr>
              <w:noProof/>
            </w:rPr>
            <w:fldChar w:fldCharType="end"/>
          </w:r>
        </w:p>
        <w:p w14:paraId="4D7EA44A" w14:textId="77777777" w:rsidR="00C511C7" w:rsidRDefault="00C511C7">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_Toc384637955 \h </w:instrText>
          </w:r>
          <w:r>
            <w:rPr>
              <w:noProof/>
            </w:rPr>
          </w:r>
          <w:r>
            <w:rPr>
              <w:noProof/>
            </w:rPr>
            <w:fldChar w:fldCharType="separate"/>
          </w:r>
          <w:r>
            <w:rPr>
              <w:noProof/>
            </w:rPr>
            <w:t>100</w:t>
          </w:r>
          <w:r>
            <w:rPr>
              <w:noProof/>
            </w:rPr>
            <w:fldChar w:fldCharType="end"/>
          </w:r>
        </w:p>
        <w:p w14:paraId="0E7193A3" w14:textId="77777777" w:rsidR="00C511C7" w:rsidRDefault="00C511C7">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_Toc384637956 \h </w:instrText>
          </w:r>
          <w:r>
            <w:rPr>
              <w:noProof/>
            </w:rPr>
          </w:r>
          <w:r>
            <w:rPr>
              <w:noProof/>
            </w:rPr>
            <w:fldChar w:fldCharType="separate"/>
          </w:r>
          <w:r>
            <w:rPr>
              <w:noProof/>
            </w:rPr>
            <w:t>108</w:t>
          </w:r>
          <w:r>
            <w:rPr>
              <w:noProof/>
            </w:rPr>
            <w:fldChar w:fldCharType="end"/>
          </w:r>
        </w:p>
        <w:p w14:paraId="36398525" w14:textId="77777777" w:rsidR="00C511C7" w:rsidRDefault="00C511C7">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_Toc384637957 \h </w:instrText>
          </w:r>
          <w:r>
            <w:rPr>
              <w:noProof/>
            </w:rPr>
          </w:r>
          <w:r>
            <w:rPr>
              <w:noProof/>
            </w:rPr>
            <w:fldChar w:fldCharType="separate"/>
          </w:r>
          <w:r>
            <w:rPr>
              <w:noProof/>
            </w:rPr>
            <w:t>109</w:t>
          </w:r>
          <w:r>
            <w:rPr>
              <w:noProof/>
            </w:rPr>
            <w:fldChar w:fldCharType="end"/>
          </w:r>
        </w:p>
        <w:p w14:paraId="73669BFA" w14:textId="43F6CFAB" w:rsidR="00BC7BB6" w:rsidRDefault="00BC7BB6">
          <w:r>
            <w:rPr>
              <w:b/>
              <w:bCs/>
              <w:noProof/>
            </w:rPr>
            <w:fldChar w:fldCharType="end"/>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0" w:name="_Toc384627472"/>
      <w:bookmarkStart w:id="1" w:name="_Toc384637879"/>
      <w:r w:rsidRPr="00FC6093">
        <w:lastRenderedPageBreak/>
        <w:t>List of Figures</w:t>
      </w:r>
      <w:bookmarkEnd w:id="0"/>
      <w:bookmarkEnd w:id="1"/>
    </w:p>
    <w:p w14:paraId="055F883F" w14:textId="77777777" w:rsidR="00BD532F" w:rsidRPr="00BD532F" w:rsidRDefault="00BD532F" w:rsidP="00BD532F"/>
    <w:p w14:paraId="17CC87A9" w14:textId="77777777" w:rsidR="00C511C7"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C511C7">
        <w:rPr>
          <w:noProof/>
        </w:rPr>
        <w:t>Figure 2</w:t>
      </w:r>
      <w:r w:rsidR="00C511C7">
        <w:rPr>
          <w:noProof/>
        </w:rPr>
        <w:noBreakHyphen/>
        <w:t xml:space="preserve">1: Maximum likelihood tree over 35 species. The 11 microsporidia taxa are highlighted in red. Other non-microsporidia taxa include 13 Fungi (green), 2 Metazoa and </w:t>
      </w:r>
      <w:r w:rsidR="00C511C7" w:rsidRPr="000F1027">
        <w:rPr>
          <w:i/>
          <w:noProof/>
        </w:rPr>
        <w:t>M.brevicollis</w:t>
      </w:r>
      <w:r w:rsidR="00C511C7">
        <w:rPr>
          <w:noProof/>
        </w:rPr>
        <w:t xml:space="preserve">, </w:t>
      </w:r>
      <w:r w:rsidR="00C511C7" w:rsidRPr="000F1027">
        <w:rPr>
          <w:i/>
          <w:noProof/>
        </w:rPr>
        <w:t>C.owczarzaki</w:t>
      </w:r>
      <w:r w:rsidR="00C511C7">
        <w:rPr>
          <w:noProof/>
        </w:rPr>
        <w:t xml:space="preserve"> (yellow) and 7 out-group species (purple). Internal node labels denote the bootstrap support and only values less than 100 are shown.</w:t>
      </w:r>
      <w:r w:rsidR="00C511C7">
        <w:rPr>
          <w:noProof/>
        </w:rPr>
        <w:tab/>
      </w:r>
      <w:r w:rsidR="00C511C7">
        <w:rPr>
          <w:noProof/>
        </w:rPr>
        <w:fldChar w:fldCharType="begin"/>
      </w:r>
      <w:r w:rsidR="00C511C7">
        <w:rPr>
          <w:noProof/>
        </w:rPr>
        <w:instrText xml:space="preserve"> PAGEREF _Toc384637958 \h </w:instrText>
      </w:r>
      <w:r w:rsidR="00C511C7">
        <w:rPr>
          <w:noProof/>
        </w:rPr>
      </w:r>
      <w:r w:rsidR="00C511C7">
        <w:rPr>
          <w:noProof/>
        </w:rPr>
        <w:fldChar w:fldCharType="separate"/>
      </w:r>
      <w:r w:rsidR="00C511C7">
        <w:rPr>
          <w:noProof/>
        </w:rPr>
        <w:t>10</w:t>
      </w:r>
      <w:r w:rsidR="00C511C7">
        <w:rPr>
          <w:noProof/>
        </w:rPr>
        <w:fldChar w:fldCharType="end"/>
      </w:r>
    </w:p>
    <w:p w14:paraId="1C7D0F40"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Fractions of non-orthologous (orange) and orthologous (green) proteins in different microsporidia species.</w:t>
      </w:r>
      <w:r>
        <w:rPr>
          <w:noProof/>
        </w:rPr>
        <w:tab/>
      </w:r>
      <w:r>
        <w:rPr>
          <w:noProof/>
        </w:rPr>
        <w:fldChar w:fldCharType="begin"/>
      </w:r>
      <w:r>
        <w:rPr>
          <w:noProof/>
        </w:rPr>
        <w:instrText xml:space="preserve"> PAGEREF _Toc384637959 \h </w:instrText>
      </w:r>
      <w:r>
        <w:rPr>
          <w:noProof/>
        </w:rPr>
      </w:r>
      <w:r>
        <w:rPr>
          <w:noProof/>
        </w:rPr>
        <w:fldChar w:fldCharType="separate"/>
      </w:r>
      <w:r>
        <w:rPr>
          <w:noProof/>
        </w:rPr>
        <w:t>11</w:t>
      </w:r>
      <w:r>
        <w:rPr>
          <w:noProof/>
        </w:rPr>
        <w:fldChar w:fldCharType="end"/>
      </w:r>
    </w:p>
    <w:p w14:paraId="04BECE37"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Length distribution of orthologous proteins (orange) and orphan proteins (green) in different microsporidia taxa.</w:t>
      </w:r>
      <w:r>
        <w:rPr>
          <w:noProof/>
        </w:rPr>
        <w:tab/>
      </w:r>
      <w:r>
        <w:rPr>
          <w:noProof/>
        </w:rPr>
        <w:fldChar w:fldCharType="begin"/>
      </w:r>
      <w:r>
        <w:rPr>
          <w:noProof/>
        </w:rPr>
        <w:instrText xml:space="preserve"> PAGEREF _Toc384637960 \h </w:instrText>
      </w:r>
      <w:r>
        <w:rPr>
          <w:noProof/>
        </w:rPr>
      </w:r>
      <w:r>
        <w:rPr>
          <w:noProof/>
        </w:rPr>
        <w:fldChar w:fldCharType="separate"/>
      </w:r>
      <w:r>
        <w:rPr>
          <w:noProof/>
        </w:rPr>
        <w:t>12</w:t>
      </w:r>
      <w:r>
        <w:rPr>
          <w:noProof/>
        </w:rPr>
        <w:fldChar w:fldCharType="end"/>
      </w:r>
    </w:p>
    <w:p w14:paraId="26F9BDCB"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_Toc384637961 \h </w:instrText>
      </w:r>
      <w:r>
        <w:rPr>
          <w:noProof/>
        </w:rPr>
      </w:r>
      <w:r>
        <w:rPr>
          <w:noProof/>
        </w:rPr>
        <w:fldChar w:fldCharType="separate"/>
      </w:r>
      <w:r>
        <w:rPr>
          <w:noProof/>
        </w:rPr>
        <w:t>13</w:t>
      </w:r>
      <w:r>
        <w:rPr>
          <w:noProof/>
        </w:rPr>
        <w:fldChar w:fldCharType="end"/>
      </w:r>
    </w:p>
    <w:p w14:paraId="55F2D5DC"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The maximum likelihood fungal tree generated based on the microsporidian core gene set. The tree reconstruction pipeline is similar to the one that was explained in the methods part (point 2.2.3). Fungal taxa are highlighted in green. Microsporidian species are highlighted in red. Internal node labels denote percent bootstrap support and only values less than 100 are shown.</w:t>
      </w:r>
      <w:r>
        <w:rPr>
          <w:noProof/>
        </w:rPr>
        <w:tab/>
      </w:r>
      <w:r>
        <w:rPr>
          <w:noProof/>
        </w:rPr>
        <w:fldChar w:fldCharType="begin"/>
      </w:r>
      <w:r>
        <w:rPr>
          <w:noProof/>
        </w:rPr>
        <w:instrText xml:space="preserve"> PAGEREF _Toc384637962 \h </w:instrText>
      </w:r>
      <w:r>
        <w:rPr>
          <w:noProof/>
        </w:rPr>
      </w:r>
      <w:r>
        <w:rPr>
          <w:noProof/>
        </w:rPr>
        <w:fldChar w:fldCharType="separate"/>
      </w:r>
      <w:r>
        <w:rPr>
          <w:noProof/>
        </w:rPr>
        <w:t>15</w:t>
      </w:r>
      <w:r>
        <w:rPr>
          <w:noProof/>
        </w:rPr>
        <w:fldChar w:fldCharType="end"/>
      </w:r>
    </w:p>
    <w:p w14:paraId="60032CD7"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_Toc384637963 \h </w:instrText>
      </w:r>
      <w:r>
        <w:rPr>
          <w:noProof/>
        </w:rPr>
      </w:r>
      <w:r>
        <w:rPr>
          <w:noProof/>
        </w:rPr>
        <w:fldChar w:fldCharType="separate"/>
      </w:r>
      <w:r>
        <w:rPr>
          <w:noProof/>
        </w:rPr>
        <w:t>18</w:t>
      </w:r>
      <w:r>
        <w:rPr>
          <w:noProof/>
        </w:rPr>
        <w:fldChar w:fldCharType="end"/>
      </w:r>
    </w:p>
    <w:p w14:paraId="74DC1EBA"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_Toc384637964 \h </w:instrText>
      </w:r>
      <w:r>
        <w:rPr>
          <w:noProof/>
        </w:rPr>
      </w:r>
      <w:r>
        <w:rPr>
          <w:noProof/>
        </w:rPr>
        <w:fldChar w:fldCharType="separate"/>
      </w:r>
      <w:r>
        <w:rPr>
          <w:noProof/>
        </w:rPr>
        <w:t>20</w:t>
      </w:r>
      <w:r>
        <w:rPr>
          <w:noProof/>
        </w:rPr>
        <w:fldChar w:fldCharType="end"/>
      </w:r>
    </w:p>
    <w:p w14:paraId="3B93B19E"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The interactive visualization enables linking between different data.</w:t>
      </w:r>
      <w:r>
        <w:rPr>
          <w:noProof/>
        </w:rPr>
        <w:tab/>
      </w:r>
      <w:r>
        <w:rPr>
          <w:noProof/>
        </w:rPr>
        <w:fldChar w:fldCharType="begin"/>
      </w:r>
      <w:r>
        <w:rPr>
          <w:noProof/>
        </w:rPr>
        <w:instrText xml:space="preserve"> PAGEREF _Toc384637965 \h </w:instrText>
      </w:r>
      <w:r>
        <w:rPr>
          <w:noProof/>
        </w:rPr>
      </w:r>
      <w:r>
        <w:rPr>
          <w:noProof/>
        </w:rPr>
        <w:fldChar w:fldCharType="separate"/>
      </w:r>
      <w:r>
        <w:rPr>
          <w:noProof/>
        </w:rPr>
        <w:t>20</w:t>
      </w:r>
      <w:r>
        <w:rPr>
          <w:noProof/>
        </w:rPr>
        <w:fldChar w:fldCharType="end"/>
      </w:r>
    </w:p>
    <w:p w14:paraId="2C11D18B"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_Toc384637966 \h </w:instrText>
      </w:r>
      <w:r>
        <w:rPr>
          <w:noProof/>
        </w:rPr>
      </w:r>
      <w:r>
        <w:rPr>
          <w:noProof/>
        </w:rPr>
        <w:fldChar w:fldCharType="separate"/>
      </w:r>
      <w:r>
        <w:rPr>
          <w:noProof/>
        </w:rPr>
        <w:t>22</w:t>
      </w:r>
      <w:r>
        <w:rPr>
          <w:noProof/>
        </w:rPr>
        <w:fldChar w:fldCharType="end"/>
      </w:r>
    </w:p>
    <w:p w14:paraId="42A07E7D"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_Toc384637967 \h </w:instrText>
      </w:r>
      <w:r>
        <w:rPr>
          <w:noProof/>
        </w:rPr>
      </w:r>
      <w:r>
        <w:rPr>
          <w:noProof/>
        </w:rPr>
        <w:fldChar w:fldCharType="separate"/>
      </w:r>
      <w:r>
        <w:rPr>
          <w:noProof/>
        </w:rPr>
        <w:t>23</w:t>
      </w:r>
      <w:r>
        <w:rPr>
          <w:noProof/>
        </w:rPr>
        <w:fldChar w:fldCharType="end"/>
      </w:r>
    </w:p>
    <w:p w14:paraId="222155B5"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_Toc384637968 \h </w:instrText>
      </w:r>
      <w:r>
        <w:rPr>
          <w:noProof/>
        </w:rPr>
      </w:r>
      <w:r>
        <w:rPr>
          <w:noProof/>
        </w:rPr>
        <w:fldChar w:fldCharType="separate"/>
      </w:r>
      <w:r>
        <w:rPr>
          <w:noProof/>
        </w:rPr>
        <w:t>23</w:t>
      </w:r>
      <w:r>
        <w:rPr>
          <w:noProof/>
        </w:rPr>
        <w:fldChar w:fldCharType="end"/>
      </w:r>
    </w:p>
    <w:p w14:paraId="73E1C17D"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_Toc384637969 \h </w:instrText>
      </w:r>
      <w:r>
        <w:rPr>
          <w:noProof/>
        </w:rPr>
      </w:r>
      <w:r>
        <w:rPr>
          <w:noProof/>
        </w:rPr>
        <w:fldChar w:fldCharType="separate"/>
      </w:r>
      <w:r>
        <w:rPr>
          <w:noProof/>
        </w:rPr>
        <w:t>24</w:t>
      </w:r>
      <w:r>
        <w:rPr>
          <w:noProof/>
        </w:rPr>
        <w:fldChar w:fldCharType="end"/>
      </w:r>
    </w:p>
    <w:p w14:paraId="36C8D637"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_Toc384637970 \h </w:instrText>
      </w:r>
      <w:r>
        <w:rPr>
          <w:noProof/>
        </w:rPr>
      </w:r>
      <w:r>
        <w:rPr>
          <w:noProof/>
        </w:rPr>
        <w:fldChar w:fldCharType="separate"/>
      </w:r>
      <w:r>
        <w:rPr>
          <w:noProof/>
        </w:rPr>
        <w:t>25</w:t>
      </w:r>
      <w:r>
        <w:rPr>
          <w:noProof/>
        </w:rPr>
        <w:fldChar w:fldCharType="end"/>
      </w:r>
    </w:p>
    <w:p w14:paraId="51CED4EB"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_Toc384637971 \h </w:instrText>
      </w:r>
      <w:r>
        <w:rPr>
          <w:noProof/>
        </w:rPr>
      </w:r>
      <w:r>
        <w:rPr>
          <w:noProof/>
        </w:rPr>
        <w:fldChar w:fldCharType="separate"/>
      </w:r>
      <w:r>
        <w:rPr>
          <w:noProof/>
        </w:rPr>
        <w:t>26</w:t>
      </w:r>
      <w:r>
        <w:rPr>
          <w:noProof/>
        </w:rPr>
        <w:fldChar w:fldCharType="end"/>
      </w:r>
    </w:p>
    <w:p w14:paraId="06CB2C84"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_Toc384637972 \h </w:instrText>
      </w:r>
      <w:r>
        <w:rPr>
          <w:noProof/>
        </w:rPr>
      </w:r>
      <w:r>
        <w:rPr>
          <w:noProof/>
        </w:rPr>
        <w:fldChar w:fldCharType="separate"/>
      </w:r>
      <w:r>
        <w:rPr>
          <w:noProof/>
        </w:rPr>
        <w:t>28</w:t>
      </w:r>
      <w:r>
        <w:rPr>
          <w:noProof/>
        </w:rPr>
        <w:fldChar w:fldCharType="end"/>
      </w:r>
    </w:p>
    <w:p w14:paraId="3B778212"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distribution of FAS scores for all orthologs of 1605 microsporidian LCA proteins.</w:t>
      </w:r>
      <w:r>
        <w:rPr>
          <w:noProof/>
        </w:rPr>
        <w:tab/>
      </w:r>
      <w:r>
        <w:rPr>
          <w:noProof/>
        </w:rPr>
        <w:fldChar w:fldCharType="begin"/>
      </w:r>
      <w:r>
        <w:rPr>
          <w:noProof/>
        </w:rPr>
        <w:instrText xml:space="preserve"> PAGEREF _Toc384637973 \h </w:instrText>
      </w:r>
      <w:r>
        <w:rPr>
          <w:noProof/>
        </w:rPr>
      </w:r>
      <w:r>
        <w:rPr>
          <w:noProof/>
        </w:rPr>
        <w:fldChar w:fldCharType="separate"/>
      </w:r>
      <w:r>
        <w:rPr>
          <w:noProof/>
        </w:rPr>
        <w:t>29</w:t>
      </w:r>
      <w:r>
        <w:rPr>
          <w:noProof/>
        </w:rPr>
        <w:fldChar w:fldCharType="end"/>
      </w:r>
    </w:p>
    <w:p w14:paraId="72C5B644"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_Toc384637974 \h </w:instrText>
      </w:r>
      <w:r>
        <w:rPr>
          <w:noProof/>
        </w:rPr>
      </w:r>
      <w:r>
        <w:rPr>
          <w:noProof/>
        </w:rPr>
        <w:fldChar w:fldCharType="separate"/>
      </w:r>
      <w:r>
        <w:rPr>
          <w:noProof/>
        </w:rPr>
        <w:t>30</w:t>
      </w:r>
      <w:r>
        <w:rPr>
          <w:noProof/>
        </w:rPr>
        <w:fldChar w:fldCharType="end"/>
      </w:r>
    </w:p>
    <w:p w14:paraId="25EE44B8"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_Toc384637975 \h </w:instrText>
      </w:r>
      <w:r>
        <w:rPr>
          <w:noProof/>
        </w:rPr>
      </w:r>
      <w:r>
        <w:rPr>
          <w:noProof/>
        </w:rPr>
        <w:fldChar w:fldCharType="separate"/>
      </w:r>
      <w:r>
        <w:rPr>
          <w:noProof/>
        </w:rPr>
        <w:t>31</w:t>
      </w:r>
      <w:r>
        <w:rPr>
          <w:noProof/>
        </w:rPr>
        <w:fldChar w:fldCharType="end"/>
      </w:r>
    </w:p>
    <w:p w14:paraId="40CEFD9E"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GO annotation for microsporidia specific proteins.</w:t>
      </w:r>
      <w:r>
        <w:rPr>
          <w:noProof/>
        </w:rPr>
        <w:tab/>
      </w:r>
      <w:r>
        <w:rPr>
          <w:noProof/>
        </w:rPr>
        <w:fldChar w:fldCharType="begin"/>
      </w:r>
      <w:r>
        <w:rPr>
          <w:noProof/>
        </w:rPr>
        <w:instrText xml:space="preserve"> PAGEREF _Toc384637976 \h </w:instrText>
      </w:r>
      <w:r>
        <w:rPr>
          <w:noProof/>
        </w:rPr>
      </w:r>
      <w:r>
        <w:rPr>
          <w:noProof/>
        </w:rPr>
        <w:fldChar w:fldCharType="separate"/>
      </w:r>
      <w:r>
        <w:rPr>
          <w:noProof/>
        </w:rPr>
        <w:t>32</w:t>
      </w:r>
      <w:r>
        <w:rPr>
          <w:noProof/>
        </w:rPr>
        <w:fldChar w:fldCharType="end"/>
      </w:r>
    </w:p>
    <w:p w14:paraId="5FE467C5"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KO annotation transfer using HamFAS approach.</w:t>
      </w:r>
      <w:r>
        <w:rPr>
          <w:noProof/>
        </w:rPr>
        <w:tab/>
      </w:r>
      <w:r>
        <w:rPr>
          <w:noProof/>
        </w:rPr>
        <w:fldChar w:fldCharType="begin"/>
      </w:r>
      <w:r>
        <w:rPr>
          <w:noProof/>
        </w:rPr>
        <w:instrText xml:space="preserve"> PAGEREF _Toc384637977 \h </w:instrText>
      </w:r>
      <w:r>
        <w:rPr>
          <w:noProof/>
        </w:rPr>
      </w:r>
      <w:r>
        <w:rPr>
          <w:noProof/>
        </w:rPr>
        <w:fldChar w:fldCharType="separate"/>
      </w:r>
      <w:r>
        <w:rPr>
          <w:noProof/>
        </w:rPr>
        <w:t>35</w:t>
      </w:r>
      <w:r>
        <w:rPr>
          <w:noProof/>
        </w:rPr>
        <w:fldChar w:fldCharType="end"/>
      </w:r>
    </w:p>
    <w:p w14:paraId="586DD472"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Distribution of T</w:t>
      </w:r>
      <w:r w:rsidRPr="000F1027">
        <w:rPr>
          <w:noProof/>
          <w:vertAlign w:val="subscript"/>
        </w:rPr>
        <w:t>FAS_KO</w:t>
      </w:r>
      <w:r>
        <w:rPr>
          <w:noProof/>
        </w:rPr>
        <w:t xml:space="preserve"> for 12,748 KO groups</w:t>
      </w:r>
      <w:r>
        <w:rPr>
          <w:noProof/>
        </w:rPr>
        <w:tab/>
      </w:r>
      <w:r>
        <w:rPr>
          <w:noProof/>
        </w:rPr>
        <w:fldChar w:fldCharType="begin"/>
      </w:r>
      <w:r>
        <w:rPr>
          <w:noProof/>
        </w:rPr>
        <w:instrText xml:space="preserve"> PAGEREF _Toc384637978 \h </w:instrText>
      </w:r>
      <w:r>
        <w:rPr>
          <w:noProof/>
        </w:rPr>
      </w:r>
      <w:r>
        <w:rPr>
          <w:noProof/>
        </w:rPr>
        <w:fldChar w:fldCharType="separate"/>
      </w:r>
      <w:r>
        <w:rPr>
          <w:noProof/>
        </w:rPr>
        <w:t>37</w:t>
      </w:r>
      <w:r>
        <w:rPr>
          <w:noProof/>
        </w:rPr>
        <w:fldChar w:fldCharType="end"/>
      </w:r>
    </w:p>
    <w:p w14:paraId="087BF821"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3: FAS score density of KO group K00542 (left) and K07888 (right)</w:t>
      </w:r>
      <w:r>
        <w:rPr>
          <w:noProof/>
        </w:rPr>
        <w:tab/>
      </w:r>
      <w:r>
        <w:rPr>
          <w:noProof/>
        </w:rPr>
        <w:fldChar w:fldCharType="begin"/>
      </w:r>
      <w:r>
        <w:rPr>
          <w:noProof/>
        </w:rPr>
        <w:instrText xml:space="preserve"> PAGEREF _Toc384637979 \h </w:instrText>
      </w:r>
      <w:r>
        <w:rPr>
          <w:noProof/>
        </w:rPr>
      </w:r>
      <w:r>
        <w:rPr>
          <w:noProof/>
        </w:rPr>
        <w:fldChar w:fldCharType="separate"/>
      </w:r>
      <w:r>
        <w:rPr>
          <w:noProof/>
        </w:rPr>
        <w:t>38</w:t>
      </w:r>
      <w:r>
        <w:rPr>
          <w:noProof/>
        </w:rPr>
        <w:fldChar w:fldCharType="end"/>
      </w:r>
    </w:p>
    <w:p w14:paraId="16EAADE2"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_Toc384637980 \h </w:instrText>
      </w:r>
      <w:r>
        <w:rPr>
          <w:noProof/>
        </w:rPr>
      </w:r>
      <w:r>
        <w:rPr>
          <w:noProof/>
        </w:rPr>
        <w:fldChar w:fldCharType="separate"/>
      </w:r>
      <w:r>
        <w:rPr>
          <w:noProof/>
        </w:rPr>
        <w:t>39</w:t>
      </w:r>
      <w:r>
        <w:rPr>
          <w:noProof/>
        </w:rPr>
        <w:fldChar w:fldCharType="end"/>
      </w:r>
    </w:p>
    <w:p w14:paraId="441D6ACD"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5: Fraction of proteins annotated by HamFAS, BlastKOALA and KAAS</w:t>
      </w:r>
      <w:r>
        <w:rPr>
          <w:noProof/>
        </w:rPr>
        <w:tab/>
      </w:r>
      <w:r>
        <w:rPr>
          <w:noProof/>
        </w:rPr>
        <w:fldChar w:fldCharType="begin"/>
      </w:r>
      <w:r>
        <w:rPr>
          <w:noProof/>
        </w:rPr>
        <w:instrText xml:space="preserve"> PAGEREF _Toc384637981 \h </w:instrText>
      </w:r>
      <w:r>
        <w:rPr>
          <w:noProof/>
        </w:rPr>
      </w:r>
      <w:r>
        <w:rPr>
          <w:noProof/>
        </w:rPr>
        <w:fldChar w:fldCharType="separate"/>
      </w:r>
      <w:r>
        <w:rPr>
          <w:noProof/>
        </w:rPr>
        <w:t>40</w:t>
      </w:r>
      <w:r>
        <w:rPr>
          <w:noProof/>
        </w:rPr>
        <w:fldChar w:fldCharType="end"/>
      </w:r>
    </w:p>
    <w:p w14:paraId="3797210D"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6: Fraction of proteins annotated by HamFAS, BlastKOALA and KAAS</w:t>
      </w:r>
      <w:r>
        <w:rPr>
          <w:noProof/>
        </w:rPr>
        <w:tab/>
      </w:r>
      <w:r>
        <w:rPr>
          <w:noProof/>
        </w:rPr>
        <w:fldChar w:fldCharType="begin"/>
      </w:r>
      <w:r>
        <w:rPr>
          <w:noProof/>
        </w:rPr>
        <w:instrText xml:space="preserve"> PAGEREF _Toc384637982 \h </w:instrText>
      </w:r>
      <w:r>
        <w:rPr>
          <w:noProof/>
        </w:rPr>
      </w:r>
      <w:r>
        <w:rPr>
          <w:noProof/>
        </w:rPr>
        <w:fldChar w:fldCharType="separate"/>
      </w:r>
      <w:r>
        <w:rPr>
          <w:noProof/>
        </w:rPr>
        <w:t>41</w:t>
      </w:r>
      <w:r>
        <w:rPr>
          <w:noProof/>
        </w:rPr>
        <w:fldChar w:fldCharType="end"/>
      </w:r>
    </w:p>
    <w:p w14:paraId="3BDBBCC0"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7: Length distribution of HamFAS-only proteins and the others</w:t>
      </w:r>
      <w:r>
        <w:rPr>
          <w:noProof/>
        </w:rPr>
        <w:tab/>
      </w:r>
      <w:r>
        <w:rPr>
          <w:noProof/>
        </w:rPr>
        <w:fldChar w:fldCharType="begin"/>
      </w:r>
      <w:r>
        <w:rPr>
          <w:noProof/>
        </w:rPr>
        <w:instrText xml:space="preserve"> PAGEREF _Toc384637983 \h </w:instrText>
      </w:r>
      <w:r>
        <w:rPr>
          <w:noProof/>
        </w:rPr>
      </w:r>
      <w:r>
        <w:rPr>
          <w:noProof/>
        </w:rPr>
        <w:fldChar w:fldCharType="separate"/>
      </w:r>
      <w:r>
        <w:rPr>
          <w:noProof/>
        </w:rPr>
        <w:t>42</w:t>
      </w:r>
      <w:r>
        <w:rPr>
          <w:noProof/>
        </w:rPr>
        <w:fldChar w:fldCharType="end"/>
      </w:r>
    </w:p>
    <w:p w14:paraId="77E4E119"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Number of Pfam domains distribution of HamFAS-only proteins and the others</w:t>
      </w:r>
      <w:r>
        <w:rPr>
          <w:noProof/>
        </w:rPr>
        <w:tab/>
      </w:r>
      <w:r>
        <w:rPr>
          <w:noProof/>
        </w:rPr>
        <w:fldChar w:fldCharType="begin"/>
      </w:r>
      <w:r>
        <w:rPr>
          <w:noProof/>
        </w:rPr>
        <w:instrText xml:space="preserve"> PAGEREF _Toc384637984 \h </w:instrText>
      </w:r>
      <w:r>
        <w:rPr>
          <w:noProof/>
        </w:rPr>
      </w:r>
      <w:r>
        <w:rPr>
          <w:noProof/>
        </w:rPr>
        <w:fldChar w:fldCharType="separate"/>
      </w:r>
      <w:r>
        <w:rPr>
          <w:noProof/>
        </w:rPr>
        <w:t>43</w:t>
      </w:r>
      <w:r>
        <w:rPr>
          <w:noProof/>
        </w:rPr>
        <w:fldChar w:fldCharType="end"/>
      </w:r>
    </w:p>
    <w:p w14:paraId="229C63A3"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_Toc384637985 \h </w:instrText>
      </w:r>
      <w:r>
        <w:rPr>
          <w:noProof/>
        </w:rPr>
      </w:r>
      <w:r>
        <w:rPr>
          <w:noProof/>
        </w:rPr>
        <w:fldChar w:fldCharType="separate"/>
      </w:r>
      <w:r>
        <w:rPr>
          <w:noProof/>
        </w:rPr>
        <w:t>43</w:t>
      </w:r>
      <w:r>
        <w:rPr>
          <w:noProof/>
        </w:rPr>
        <w:fldChar w:fldCharType="end"/>
      </w:r>
    </w:p>
    <w:p w14:paraId="64A718E3"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_Toc384637986 \h </w:instrText>
      </w:r>
      <w:r>
        <w:rPr>
          <w:noProof/>
        </w:rPr>
      </w:r>
      <w:r>
        <w:rPr>
          <w:noProof/>
        </w:rPr>
        <w:fldChar w:fldCharType="separate"/>
      </w:r>
      <w:r>
        <w:rPr>
          <w:noProof/>
        </w:rPr>
        <w:t>44</w:t>
      </w:r>
      <w:r>
        <w:rPr>
          <w:noProof/>
        </w:rPr>
        <w:fldChar w:fldCharType="end"/>
      </w:r>
    </w:p>
    <w:p w14:paraId="7972B0E6"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5</w:t>
      </w:r>
      <w:r>
        <w:rPr>
          <w:noProof/>
        </w:rPr>
        <w:noBreakHyphen/>
        <w:t>11: The PPI degree distribution of 3 protein sets</w:t>
      </w:r>
      <w:r>
        <w:rPr>
          <w:noProof/>
        </w:rPr>
        <w:tab/>
      </w:r>
      <w:r>
        <w:rPr>
          <w:noProof/>
        </w:rPr>
        <w:fldChar w:fldCharType="begin"/>
      </w:r>
      <w:r>
        <w:rPr>
          <w:noProof/>
        </w:rPr>
        <w:instrText xml:space="preserve"> PAGEREF _Toc384637987 \h </w:instrText>
      </w:r>
      <w:r>
        <w:rPr>
          <w:noProof/>
        </w:rPr>
      </w:r>
      <w:r>
        <w:rPr>
          <w:noProof/>
        </w:rPr>
        <w:fldChar w:fldCharType="separate"/>
      </w:r>
      <w:r>
        <w:rPr>
          <w:noProof/>
        </w:rPr>
        <w:t>45</w:t>
      </w:r>
      <w:r>
        <w:rPr>
          <w:noProof/>
        </w:rPr>
        <w:fldChar w:fldCharType="end"/>
      </w:r>
    </w:p>
    <w:p w14:paraId="3FF97219"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12: Distribution of the number of pathways in which annotated KOs are involved</w:t>
      </w:r>
      <w:r>
        <w:rPr>
          <w:noProof/>
        </w:rPr>
        <w:tab/>
      </w:r>
      <w:r>
        <w:rPr>
          <w:noProof/>
        </w:rPr>
        <w:fldChar w:fldCharType="begin"/>
      </w:r>
      <w:r>
        <w:rPr>
          <w:noProof/>
        </w:rPr>
        <w:instrText xml:space="preserve"> PAGEREF _Toc384637988 \h </w:instrText>
      </w:r>
      <w:r>
        <w:rPr>
          <w:noProof/>
        </w:rPr>
      </w:r>
      <w:r>
        <w:rPr>
          <w:noProof/>
        </w:rPr>
        <w:fldChar w:fldCharType="separate"/>
      </w:r>
      <w:r>
        <w:rPr>
          <w:noProof/>
        </w:rPr>
        <w:t>45</w:t>
      </w:r>
      <w:r>
        <w:rPr>
          <w:noProof/>
        </w:rPr>
        <w:fldChar w:fldCharType="end"/>
      </w:r>
    </w:p>
    <w:p w14:paraId="5F9AFD60"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13: The numbers of HamFAS-only KOs distributed into different pathway categories</w:t>
      </w:r>
      <w:r>
        <w:rPr>
          <w:noProof/>
        </w:rPr>
        <w:tab/>
      </w:r>
      <w:r>
        <w:rPr>
          <w:noProof/>
        </w:rPr>
        <w:fldChar w:fldCharType="begin"/>
      </w:r>
      <w:r>
        <w:rPr>
          <w:noProof/>
        </w:rPr>
        <w:instrText xml:space="preserve"> PAGEREF _Toc384637989 \h </w:instrText>
      </w:r>
      <w:r>
        <w:rPr>
          <w:noProof/>
        </w:rPr>
      </w:r>
      <w:r>
        <w:rPr>
          <w:noProof/>
        </w:rPr>
        <w:fldChar w:fldCharType="separate"/>
      </w:r>
      <w:r>
        <w:rPr>
          <w:noProof/>
        </w:rPr>
        <w:t>46</w:t>
      </w:r>
      <w:r>
        <w:rPr>
          <w:noProof/>
        </w:rPr>
        <w:fldChar w:fldCharType="end"/>
      </w:r>
    </w:p>
    <w:p w14:paraId="57F732FA"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_Toc384637990 \h </w:instrText>
      </w:r>
      <w:r>
        <w:rPr>
          <w:noProof/>
        </w:rPr>
      </w:r>
      <w:r>
        <w:rPr>
          <w:noProof/>
        </w:rPr>
        <w:fldChar w:fldCharType="separate"/>
      </w:r>
      <w:r>
        <w:rPr>
          <w:noProof/>
        </w:rPr>
        <w:t>50</w:t>
      </w:r>
      <w:r>
        <w:rPr>
          <w:noProof/>
        </w:rPr>
        <w:fldChar w:fldCharType="end"/>
      </w:r>
    </w:p>
    <w:p w14:paraId="416B7843"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_Toc384637991 \h </w:instrText>
      </w:r>
      <w:r>
        <w:rPr>
          <w:noProof/>
        </w:rPr>
      </w:r>
      <w:r>
        <w:rPr>
          <w:noProof/>
        </w:rPr>
        <w:fldChar w:fldCharType="separate"/>
      </w:r>
      <w:r>
        <w:rPr>
          <w:noProof/>
        </w:rPr>
        <w:t>51</w:t>
      </w:r>
      <w:r>
        <w:rPr>
          <w:noProof/>
        </w:rPr>
        <w:fldChar w:fldCharType="end"/>
      </w:r>
    </w:p>
    <w:p w14:paraId="52F17B34"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3: Number of nodes (left) and edges (right) of the enriched pathways for microsporidian LCA, </w:t>
      </w:r>
      <w:r w:rsidRPr="000F1027">
        <w:rPr>
          <w:i/>
          <w:noProof/>
        </w:rPr>
        <w:t>E.cuniculi</w:t>
      </w:r>
      <w:r>
        <w:rPr>
          <w:noProof/>
        </w:rPr>
        <w:t xml:space="preserve">, </w:t>
      </w:r>
      <w:r w:rsidRPr="000F1027">
        <w:rPr>
          <w:i/>
          <w:noProof/>
        </w:rPr>
        <w:t>E.hellem</w:t>
      </w:r>
      <w:r>
        <w:rPr>
          <w:noProof/>
        </w:rPr>
        <w:t xml:space="preserve">, </w:t>
      </w:r>
      <w:r w:rsidRPr="000F1027">
        <w:rPr>
          <w:i/>
          <w:noProof/>
        </w:rPr>
        <w:t>E.intestinalis</w:t>
      </w:r>
      <w:r>
        <w:rPr>
          <w:noProof/>
        </w:rPr>
        <w:t xml:space="preserve"> and </w:t>
      </w:r>
      <w:r w:rsidRPr="000F1027">
        <w:rPr>
          <w:i/>
          <w:noProof/>
        </w:rPr>
        <w:t>N.ceranae</w:t>
      </w:r>
      <w:r>
        <w:rPr>
          <w:noProof/>
        </w:rPr>
        <w:t>.</w:t>
      </w:r>
      <w:r>
        <w:rPr>
          <w:noProof/>
        </w:rPr>
        <w:tab/>
      </w:r>
      <w:r>
        <w:rPr>
          <w:noProof/>
        </w:rPr>
        <w:fldChar w:fldCharType="begin"/>
      </w:r>
      <w:r>
        <w:rPr>
          <w:noProof/>
        </w:rPr>
        <w:instrText xml:space="preserve"> PAGEREF _Toc384637992 \h </w:instrText>
      </w:r>
      <w:r>
        <w:rPr>
          <w:noProof/>
        </w:rPr>
      </w:r>
      <w:r>
        <w:rPr>
          <w:noProof/>
        </w:rPr>
        <w:fldChar w:fldCharType="separate"/>
      </w:r>
      <w:r>
        <w:rPr>
          <w:noProof/>
        </w:rPr>
        <w:t>51</w:t>
      </w:r>
      <w:r>
        <w:rPr>
          <w:noProof/>
        </w:rPr>
        <w:fldChar w:fldCharType="end"/>
      </w:r>
    </w:p>
    <w:p w14:paraId="15106411"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4: Density of average node degree, average path length and diameter (maximal path length) of microsporidian LCA, </w:t>
      </w:r>
      <w:r w:rsidRPr="000F1027">
        <w:rPr>
          <w:i/>
          <w:noProof/>
        </w:rPr>
        <w:t>E.cuniculi</w:t>
      </w:r>
      <w:r>
        <w:rPr>
          <w:noProof/>
        </w:rPr>
        <w:t xml:space="preserve">, </w:t>
      </w:r>
      <w:r w:rsidRPr="000F1027">
        <w:rPr>
          <w:i/>
          <w:noProof/>
        </w:rPr>
        <w:t>E.hellem</w:t>
      </w:r>
      <w:r>
        <w:rPr>
          <w:noProof/>
        </w:rPr>
        <w:t xml:space="preserve">, </w:t>
      </w:r>
      <w:r w:rsidRPr="000F1027">
        <w:rPr>
          <w:i/>
          <w:noProof/>
        </w:rPr>
        <w:t>E.intestinali</w:t>
      </w:r>
      <w:r>
        <w:rPr>
          <w:noProof/>
        </w:rPr>
        <w:t xml:space="preserve"> and </w:t>
      </w:r>
      <w:r w:rsidRPr="000F1027">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_Toc384637993 \h </w:instrText>
      </w:r>
      <w:r>
        <w:rPr>
          <w:noProof/>
        </w:rPr>
      </w:r>
      <w:r>
        <w:rPr>
          <w:noProof/>
        </w:rPr>
        <w:fldChar w:fldCharType="separate"/>
      </w:r>
      <w:r>
        <w:rPr>
          <w:noProof/>
        </w:rPr>
        <w:t>52</w:t>
      </w:r>
      <w:r>
        <w:rPr>
          <w:noProof/>
        </w:rPr>
        <w:fldChar w:fldCharType="end"/>
      </w:r>
    </w:p>
    <w:p w14:paraId="30DBA26A"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_Toc384637994 \h </w:instrText>
      </w:r>
      <w:r>
        <w:rPr>
          <w:noProof/>
        </w:rPr>
      </w:r>
      <w:r>
        <w:rPr>
          <w:noProof/>
        </w:rPr>
        <w:fldChar w:fldCharType="separate"/>
      </w:r>
      <w:r>
        <w:rPr>
          <w:noProof/>
        </w:rPr>
        <w:t>53</w:t>
      </w:r>
      <w:r>
        <w:rPr>
          <w:noProof/>
        </w:rPr>
        <w:fldChar w:fldCharType="end"/>
      </w:r>
    </w:p>
    <w:p w14:paraId="74F285DC"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_Toc384637995 \h </w:instrText>
      </w:r>
      <w:r>
        <w:rPr>
          <w:noProof/>
        </w:rPr>
      </w:r>
      <w:r>
        <w:rPr>
          <w:noProof/>
        </w:rPr>
        <w:fldChar w:fldCharType="separate"/>
      </w:r>
      <w:r>
        <w:rPr>
          <w:noProof/>
        </w:rPr>
        <w:t>55</w:t>
      </w:r>
      <w:r>
        <w:rPr>
          <w:noProof/>
        </w:rPr>
        <w:fldChar w:fldCharType="end"/>
      </w:r>
    </w:p>
    <w:p w14:paraId="17064275"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0F1027">
        <w:rPr>
          <w:i/>
          <w:noProof/>
        </w:rPr>
        <w:t>E.hellem</w:t>
      </w:r>
      <w:r>
        <w:rPr>
          <w:noProof/>
        </w:rPr>
        <w:t xml:space="preserve"> and </w:t>
      </w:r>
      <w:r w:rsidRPr="000F1027">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_Toc384637996 \h </w:instrText>
      </w:r>
      <w:r>
        <w:rPr>
          <w:noProof/>
        </w:rPr>
      </w:r>
      <w:r>
        <w:rPr>
          <w:noProof/>
        </w:rPr>
        <w:fldChar w:fldCharType="separate"/>
      </w:r>
      <w:r>
        <w:rPr>
          <w:noProof/>
        </w:rPr>
        <w:t>56</w:t>
      </w:r>
      <w:r>
        <w:rPr>
          <w:noProof/>
        </w:rPr>
        <w:fldChar w:fldCharType="end"/>
      </w:r>
    </w:p>
    <w:p w14:paraId="66304DF4"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8: Phylogenetic profile of 3 microsporidian LCA NTT proteins</w:t>
      </w:r>
      <w:r>
        <w:rPr>
          <w:noProof/>
        </w:rPr>
        <w:tab/>
      </w:r>
      <w:r>
        <w:rPr>
          <w:noProof/>
        </w:rPr>
        <w:fldChar w:fldCharType="begin"/>
      </w:r>
      <w:r>
        <w:rPr>
          <w:noProof/>
        </w:rPr>
        <w:instrText xml:space="preserve"> PAGEREF _Toc384637997 \h </w:instrText>
      </w:r>
      <w:r>
        <w:rPr>
          <w:noProof/>
        </w:rPr>
      </w:r>
      <w:r>
        <w:rPr>
          <w:noProof/>
        </w:rPr>
        <w:fldChar w:fldCharType="separate"/>
      </w:r>
      <w:r>
        <w:rPr>
          <w:noProof/>
        </w:rPr>
        <w:t>57</w:t>
      </w:r>
      <w:r>
        <w:rPr>
          <w:noProof/>
        </w:rPr>
        <w:fldChar w:fldCharType="end"/>
      </w:r>
    </w:p>
    <w:p w14:paraId="662B8678"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9: Domain architecture of </w:t>
      </w:r>
      <w:r w:rsidRPr="000F1027">
        <w:rPr>
          <w:i/>
          <w:noProof/>
        </w:rPr>
        <w:t>E.hellem</w:t>
      </w:r>
      <w:r>
        <w:rPr>
          <w:noProof/>
        </w:rPr>
        <w:t xml:space="preserve"> protein (enche_5516_1:EHEL_100430) and its ortholog (chltr_5669_1:1220) of the bacteria </w:t>
      </w:r>
      <w:r w:rsidRPr="000F1027">
        <w:rPr>
          <w:i/>
          <w:noProof/>
        </w:rPr>
        <w:t>Chlamydia trachomatis</w:t>
      </w:r>
      <w:r>
        <w:rPr>
          <w:noProof/>
        </w:rPr>
        <w:t>.</w:t>
      </w:r>
      <w:r>
        <w:rPr>
          <w:noProof/>
        </w:rPr>
        <w:tab/>
      </w:r>
      <w:r>
        <w:rPr>
          <w:noProof/>
        </w:rPr>
        <w:fldChar w:fldCharType="begin"/>
      </w:r>
      <w:r>
        <w:rPr>
          <w:noProof/>
        </w:rPr>
        <w:instrText xml:space="preserve"> PAGEREF _Toc384637998 \h </w:instrText>
      </w:r>
      <w:r>
        <w:rPr>
          <w:noProof/>
        </w:rPr>
      </w:r>
      <w:r>
        <w:rPr>
          <w:noProof/>
        </w:rPr>
        <w:fldChar w:fldCharType="separate"/>
      </w:r>
      <w:r>
        <w:rPr>
          <w:noProof/>
        </w:rPr>
        <w:t>57</w:t>
      </w:r>
      <w:r>
        <w:rPr>
          <w:noProof/>
        </w:rPr>
        <w:fldChar w:fldCharType="end"/>
      </w:r>
    </w:p>
    <w:p w14:paraId="2ED29AF6"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_Toc384637999 \h </w:instrText>
      </w:r>
      <w:r>
        <w:rPr>
          <w:noProof/>
        </w:rPr>
      </w:r>
      <w:r>
        <w:rPr>
          <w:noProof/>
        </w:rPr>
        <w:fldChar w:fldCharType="separate"/>
      </w:r>
      <w:r>
        <w:rPr>
          <w:noProof/>
        </w:rPr>
        <w:t>100</w:t>
      </w:r>
      <w:r>
        <w:rPr>
          <w:noProof/>
        </w:rPr>
        <w:fldChar w:fldCharType="end"/>
      </w:r>
    </w:p>
    <w:p w14:paraId="608FA263"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_Toc384638000 \h </w:instrText>
      </w:r>
      <w:r>
        <w:rPr>
          <w:noProof/>
        </w:rPr>
      </w:r>
      <w:r>
        <w:rPr>
          <w:noProof/>
        </w:rPr>
        <w:fldChar w:fldCharType="separate"/>
      </w:r>
      <w:r>
        <w:rPr>
          <w:noProof/>
        </w:rPr>
        <w:t>100</w:t>
      </w:r>
      <w:r>
        <w:rPr>
          <w:noProof/>
        </w:rPr>
        <w:fldChar w:fldCharType="end"/>
      </w:r>
    </w:p>
    <w:p w14:paraId="015593B3"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_Toc384638001 \h </w:instrText>
      </w:r>
      <w:r>
        <w:rPr>
          <w:noProof/>
        </w:rPr>
      </w:r>
      <w:r>
        <w:rPr>
          <w:noProof/>
        </w:rPr>
        <w:fldChar w:fldCharType="separate"/>
      </w:r>
      <w:r>
        <w:rPr>
          <w:noProof/>
        </w:rPr>
        <w:t>101</w:t>
      </w:r>
      <w:r>
        <w:rPr>
          <w:noProof/>
        </w:rPr>
        <w:fldChar w:fldCharType="end"/>
      </w:r>
    </w:p>
    <w:p w14:paraId="4B0FE470"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4: Purine metabolism for HamFAS annotated yeast proteins. Green highlighted boxes are yeast proteins already present in the KEGG database. Red </w:t>
      </w:r>
      <w:r>
        <w:rPr>
          <w:noProof/>
        </w:rPr>
        <w:lastRenderedPageBreak/>
        <w:t>boxes are complementary proteins from the HamFAS-only annotation. The pathway scheme was obtained from KEGG.</w:t>
      </w:r>
      <w:r>
        <w:rPr>
          <w:noProof/>
        </w:rPr>
        <w:tab/>
      </w:r>
      <w:r>
        <w:rPr>
          <w:noProof/>
        </w:rPr>
        <w:fldChar w:fldCharType="begin"/>
      </w:r>
      <w:r>
        <w:rPr>
          <w:noProof/>
        </w:rPr>
        <w:instrText xml:space="preserve"> PAGEREF _Toc384638002 \h </w:instrText>
      </w:r>
      <w:r>
        <w:rPr>
          <w:noProof/>
        </w:rPr>
      </w:r>
      <w:r>
        <w:rPr>
          <w:noProof/>
        </w:rPr>
        <w:fldChar w:fldCharType="separate"/>
      </w:r>
      <w:r>
        <w:rPr>
          <w:noProof/>
        </w:rPr>
        <w:t>101</w:t>
      </w:r>
      <w:r>
        <w:rPr>
          <w:noProof/>
        </w:rPr>
        <w:fldChar w:fldCharType="end"/>
      </w:r>
    </w:p>
    <w:p w14:paraId="3BBB6F2F"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_Toc384638003 \h </w:instrText>
      </w:r>
      <w:r>
        <w:rPr>
          <w:noProof/>
        </w:rPr>
      </w:r>
      <w:r>
        <w:rPr>
          <w:noProof/>
        </w:rPr>
        <w:fldChar w:fldCharType="separate"/>
      </w:r>
      <w:r>
        <w:rPr>
          <w:noProof/>
        </w:rPr>
        <w:t>102</w:t>
      </w:r>
      <w:r>
        <w:rPr>
          <w:noProof/>
        </w:rPr>
        <w:fldChar w:fldCharType="end"/>
      </w:r>
    </w:p>
    <w:p w14:paraId="20A542DB"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_Toc384638004 \h </w:instrText>
      </w:r>
      <w:r>
        <w:rPr>
          <w:noProof/>
        </w:rPr>
      </w:r>
      <w:r>
        <w:rPr>
          <w:noProof/>
        </w:rPr>
        <w:fldChar w:fldCharType="separate"/>
      </w:r>
      <w:r>
        <w:rPr>
          <w:noProof/>
        </w:rPr>
        <w:t>102</w:t>
      </w:r>
      <w:r>
        <w:rPr>
          <w:noProof/>
        </w:rPr>
        <w:fldChar w:fldCharType="end"/>
      </w:r>
    </w:p>
    <w:p w14:paraId="7F028ACB"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_Toc384638005 \h </w:instrText>
      </w:r>
      <w:r>
        <w:rPr>
          <w:noProof/>
        </w:rPr>
      </w:r>
      <w:r>
        <w:rPr>
          <w:noProof/>
        </w:rPr>
        <w:fldChar w:fldCharType="separate"/>
      </w:r>
      <w:r>
        <w:rPr>
          <w:noProof/>
        </w:rPr>
        <w:t>103</w:t>
      </w:r>
      <w:r>
        <w:rPr>
          <w:noProof/>
        </w:rPr>
        <w:fldChar w:fldCharType="end"/>
      </w:r>
    </w:p>
    <w:p w14:paraId="1F9399A4"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0F1027">
        <w:rPr>
          <w:i/>
          <w:noProof/>
        </w:rPr>
        <w:t>E.cuniculi</w:t>
      </w:r>
      <w:r>
        <w:rPr>
          <w:noProof/>
        </w:rPr>
        <w:t xml:space="preserve">, purple for </w:t>
      </w:r>
      <w:r w:rsidRPr="000F1027">
        <w:rPr>
          <w:i/>
          <w:noProof/>
        </w:rPr>
        <w:t>E.hellem</w:t>
      </w:r>
      <w:r>
        <w:rPr>
          <w:noProof/>
        </w:rPr>
        <w:t xml:space="preserve">, pink for </w:t>
      </w:r>
      <w:r w:rsidRPr="000F1027">
        <w:rPr>
          <w:i/>
          <w:noProof/>
        </w:rPr>
        <w:t>E.intestinalis</w:t>
      </w:r>
      <w:r>
        <w:rPr>
          <w:noProof/>
        </w:rPr>
        <w:t xml:space="preserve">, light green for </w:t>
      </w:r>
      <w:r w:rsidRPr="000F1027">
        <w:rPr>
          <w:i/>
          <w:noProof/>
        </w:rPr>
        <w:t>N.ceranae</w:t>
      </w:r>
      <w:r>
        <w:rPr>
          <w:noProof/>
        </w:rPr>
        <w:t xml:space="preserve"> and yellow for </w:t>
      </w:r>
      <w:r w:rsidRPr="000F1027">
        <w:rPr>
          <w:i/>
          <w:noProof/>
        </w:rPr>
        <w:t>S.cerevisiae</w:t>
      </w:r>
      <w:r>
        <w:rPr>
          <w:noProof/>
        </w:rPr>
        <w:t>.</w:t>
      </w:r>
      <w:r>
        <w:rPr>
          <w:noProof/>
        </w:rPr>
        <w:tab/>
      </w:r>
      <w:r>
        <w:rPr>
          <w:noProof/>
        </w:rPr>
        <w:fldChar w:fldCharType="begin"/>
      </w:r>
      <w:r>
        <w:rPr>
          <w:noProof/>
        </w:rPr>
        <w:instrText xml:space="preserve"> PAGEREF _Toc384638006 \h </w:instrText>
      </w:r>
      <w:r>
        <w:rPr>
          <w:noProof/>
        </w:rPr>
      </w:r>
      <w:r>
        <w:rPr>
          <w:noProof/>
        </w:rPr>
        <w:fldChar w:fldCharType="separate"/>
      </w:r>
      <w:r>
        <w:rPr>
          <w:noProof/>
        </w:rPr>
        <w:t>104</w:t>
      </w:r>
      <w:r>
        <w:rPr>
          <w:noProof/>
        </w:rPr>
        <w:fldChar w:fldCharType="end"/>
      </w:r>
    </w:p>
    <w:p w14:paraId="7C79E0D9"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_Toc384638007 \h </w:instrText>
      </w:r>
      <w:r>
        <w:rPr>
          <w:noProof/>
        </w:rPr>
      </w:r>
      <w:r>
        <w:rPr>
          <w:noProof/>
        </w:rPr>
        <w:fldChar w:fldCharType="separate"/>
      </w:r>
      <w:r>
        <w:rPr>
          <w:noProof/>
        </w:rPr>
        <w:t>104</w:t>
      </w:r>
      <w:r>
        <w:rPr>
          <w:noProof/>
        </w:rPr>
        <w:fldChar w:fldCharType="end"/>
      </w:r>
    </w:p>
    <w:p w14:paraId="6AB3CE7B"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_Toc384638008 \h </w:instrText>
      </w:r>
      <w:r>
        <w:rPr>
          <w:noProof/>
        </w:rPr>
      </w:r>
      <w:r>
        <w:rPr>
          <w:noProof/>
        </w:rPr>
        <w:fldChar w:fldCharType="separate"/>
      </w:r>
      <w:r>
        <w:rPr>
          <w:noProof/>
        </w:rPr>
        <w:t>105</w:t>
      </w:r>
      <w:r>
        <w:rPr>
          <w:noProof/>
        </w:rPr>
        <w:fldChar w:fldCharType="end"/>
      </w:r>
    </w:p>
    <w:p w14:paraId="0F052306"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0F1027">
        <w:rPr>
          <w:i/>
          <w:noProof/>
        </w:rPr>
        <w:t>E.cuniculi</w:t>
      </w:r>
      <w:r>
        <w:rPr>
          <w:noProof/>
        </w:rPr>
        <w:t xml:space="preserve">, </w:t>
      </w:r>
      <w:r w:rsidRPr="000F1027">
        <w:rPr>
          <w:i/>
          <w:noProof/>
        </w:rPr>
        <w:t>E.hellem</w:t>
      </w:r>
      <w:r>
        <w:rPr>
          <w:noProof/>
        </w:rPr>
        <w:t xml:space="preserve">, </w:t>
      </w:r>
      <w:r w:rsidRPr="000F1027">
        <w:rPr>
          <w:i/>
          <w:noProof/>
        </w:rPr>
        <w:t>E.intestinalis</w:t>
      </w:r>
      <w:r>
        <w:rPr>
          <w:noProof/>
        </w:rPr>
        <w:t xml:space="preserve"> and </w:t>
      </w:r>
      <w:r w:rsidRPr="000F1027">
        <w:rPr>
          <w:i/>
          <w:noProof/>
        </w:rPr>
        <w:t>N.ceranae</w:t>
      </w:r>
      <w:r>
        <w:rPr>
          <w:noProof/>
        </w:rPr>
        <w:t>. Image obtained from KEGG Mapper.</w:t>
      </w:r>
      <w:r>
        <w:rPr>
          <w:noProof/>
        </w:rPr>
        <w:tab/>
      </w:r>
      <w:r>
        <w:rPr>
          <w:noProof/>
        </w:rPr>
        <w:fldChar w:fldCharType="begin"/>
      </w:r>
      <w:r>
        <w:rPr>
          <w:noProof/>
        </w:rPr>
        <w:instrText xml:space="preserve"> PAGEREF _Toc384638009 \h </w:instrText>
      </w:r>
      <w:r>
        <w:rPr>
          <w:noProof/>
        </w:rPr>
      </w:r>
      <w:r>
        <w:rPr>
          <w:noProof/>
        </w:rPr>
        <w:fldChar w:fldCharType="separate"/>
      </w:r>
      <w:r>
        <w:rPr>
          <w:noProof/>
        </w:rPr>
        <w:t>105</w:t>
      </w:r>
      <w:r>
        <w:rPr>
          <w:noProof/>
        </w:rPr>
        <w:fldChar w:fldCharType="end"/>
      </w:r>
    </w:p>
    <w:p w14:paraId="531D4497"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0F1027">
        <w:rPr>
          <w:i/>
          <w:noProof/>
        </w:rPr>
        <w:t>E.cuniculi</w:t>
      </w:r>
      <w:r>
        <w:rPr>
          <w:noProof/>
        </w:rPr>
        <w:t xml:space="preserve">, </w:t>
      </w:r>
      <w:r w:rsidRPr="000F1027">
        <w:rPr>
          <w:i/>
          <w:noProof/>
        </w:rPr>
        <w:t>E.hellem</w:t>
      </w:r>
      <w:r>
        <w:rPr>
          <w:noProof/>
        </w:rPr>
        <w:t xml:space="preserve">, </w:t>
      </w:r>
      <w:r w:rsidRPr="000F1027">
        <w:rPr>
          <w:i/>
          <w:noProof/>
        </w:rPr>
        <w:t>E.intestinalis</w:t>
      </w:r>
      <w:r>
        <w:rPr>
          <w:noProof/>
        </w:rPr>
        <w:t xml:space="preserve"> and </w:t>
      </w:r>
      <w:r w:rsidRPr="000F1027">
        <w:rPr>
          <w:i/>
          <w:noProof/>
        </w:rPr>
        <w:t>N.ceranae</w:t>
      </w:r>
      <w:r>
        <w:rPr>
          <w:noProof/>
        </w:rPr>
        <w:t>. Image obtained from KEGG Mapper.</w:t>
      </w:r>
      <w:r>
        <w:rPr>
          <w:noProof/>
        </w:rPr>
        <w:tab/>
      </w:r>
      <w:r>
        <w:rPr>
          <w:noProof/>
        </w:rPr>
        <w:fldChar w:fldCharType="begin"/>
      </w:r>
      <w:r>
        <w:rPr>
          <w:noProof/>
        </w:rPr>
        <w:instrText xml:space="preserve"> PAGEREF _Toc384638010 \h </w:instrText>
      </w:r>
      <w:r>
        <w:rPr>
          <w:noProof/>
        </w:rPr>
      </w:r>
      <w:r>
        <w:rPr>
          <w:noProof/>
        </w:rPr>
        <w:fldChar w:fldCharType="separate"/>
      </w:r>
      <w:r>
        <w:rPr>
          <w:noProof/>
        </w:rPr>
        <w:t>106</w:t>
      </w:r>
      <w:r>
        <w:rPr>
          <w:noProof/>
        </w:rPr>
        <w:fldChar w:fldCharType="end"/>
      </w:r>
    </w:p>
    <w:p w14:paraId="24DD4387"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0F1027">
        <w:rPr>
          <w:i/>
          <w:noProof/>
        </w:rPr>
        <w:t>E.cuniculi</w:t>
      </w:r>
      <w:r>
        <w:rPr>
          <w:noProof/>
        </w:rPr>
        <w:t xml:space="preserve">, </w:t>
      </w:r>
      <w:r w:rsidRPr="000F1027">
        <w:rPr>
          <w:i/>
          <w:noProof/>
        </w:rPr>
        <w:t>E.hellem</w:t>
      </w:r>
      <w:r>
        <w:rPr>
          <w:noProof/>
        </w:rPr>
        <w:t xml:space="preserve">, </w:t>
      </w:r>
      <w:r w:rsidRPr="000F1027">
        <w:rPr>
          <w:i/>
          <w:noProof/>
        </w:rPr>
        <w:t>E.intestinalis</w:t>
      </w:r>
      <w:r>
        <w:rPr>
          <w:noProof/>
        </w:rPr>
        <w:t xml:space="preserve"> and </w:t>
      </w:r>
      <w:r w:rsidRPr="000F1027">
        <w:rPr>
          <w:i/>
          <w:noProof/>
        </w:rPr>
        <w:t>N.ceranae</w:t>
      </w:r>
      <w:r>
        <w:rPr>
          <w:noProof/>
        </w:rPr>
        <w:t>. Image obtained from KEGG Mapper.</w:t>
      </w:r>
      <w:r>
        <w:rPr>
          <w:noProof/>
        </w:rPr>
        <w:tab/>
      </w:r>
      <w:r>
        <w:rPr>
          <w:noProof/>
        </w:rPr>
        <w:fldChar w:fldCharType="begin"/>
      </w:r>
      <w:r>
        <w:rPr>
          <w:noProof/>
        </w:rPr>
        <w:instrText xml:space="preserve"> PAGEREF _Toc384638011 \h </w:instrText>
      </w:r>
      <w:r>
        <w:rPr>
          <w:noProof/>
        </w:rPr>
      </w:r>
      <w:r>
        <w:rPr>
          <w:noProof/>
        </w:rPr>
        <w:fldChar w:fldCharType="separate"/>
      </w:r>
      <w:r>
        <w:rPr>
          <w:noProof/>
        </w:rPr>
        <w:t>107</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4"/>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2" w:name="_Toc384627473"/>
      <w:bookmarkStart w:id="3" w:name="_Toc384637880"/>
      <w:r w:rsidRPr="00FC6093">
        <w:lastRenderedPageBreak/>
        <w:t>List of Tables</w:t>
      </w:r>
      <w:bookmarkEnd w:id="2"/>
      <w:bookmarkEnd w:id="3"/>
    </w:p>
    <w:p w14:paraId="3CFA967A" w14:textId="77777777" w:rsidR="00BD532F" w:rsidRPr="00BD532F" w:rsidRDefault="00BD532F" w:rsidP="00BD532F"/>
    <w:p w14:paraId="7E40EEC6" w14:textId="77777777" w:rsidR="00C511C7"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C511C7">
        <w:rPr>
          <w:noProof/>
        </w:rPr>
        <w:t>Table 4</w:t>
      </w:r>
      <w:r w:rsidR="00C511C7">
        <w:rPr>
          <w:noProof/>
        </w:rPr>
        <w:noBreakHyphen/>
        <w:t>1: KO annotation for 42 microsporidia specific proteins using BlastKOALA</w:t>
      </w:r>
      <w:r w:rsidR="00C511C7">
        <w:rPr>
          <w:noProof/>
        </w:rPr>
        <w:tab/>
      </w:r>
      <w:r w:rsidR="00C511C7">
        <w:rPr>
          <w:noProof/>
        </w:rPr>
        <w:fldChar w:fldCharType="begin"/>
      </w:r>
      <w:r w:rsidR="00C511C7">
        <w:rPr>
          <w:noProof/>
        </w:rPr>
        <w:instrText xml:space="preserve"> PAGEREF _Toc384638012 \h </w:instrText>
      </w:r>
      <w:r w:rsidR="00C511C7">
        <w:rPr>
          <w:noProof/>
        </w:rPr>
      </w:r>
      <w:r w:rsidR="00C511C7">
        <w:rPr>
          <w:noProof/>
        </w:rPr>
        <w:fldChar w:fldCharType="separate"/>
      </w:r>
      <w:r w:rsidR="00C511C7">
        <w:rPr>
          <w:noProof/>
        </w:rPr>
        <w:t>31</w:t>
      </w:r>
      <w:r w:rsidR="00C511C7">
        <w:rPr>
          <w:noProof/>
        </w:rPr>
        <w:fldChar w:fldCharType="end"/>
      </w:r>
    </w:p>
    <w:p w14:paraId="1C152F66"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Estimated microsporidia specific proteins by applying different FAS cutoffs.</w:t>
      </w:r>
      <w:r>
        <w:rPr>
          <w:noProof/>
        </w:rPr>
        <w:tab/>
      </w:r>
      <w:r>
        <w:rPr>
          <w:noProof/>
        </w:rPr>
        <w:fldChar w:fldCharType="begin"/>
      </w:r>
      <w:r>
        <w:rPr>
          <w:noProof/>
        </w:rPr>
        <w:instrText xml:space="preserve"> PAGEREF _Toc384638013 \h </w:instrText>
      </w:r>
      <w:r>
        <w:rPr>
          <w:noProof/>
        </w:rPr>
      </w:r>
      <w:r>
        <w:rPr>
          <w:noProof/>
        </w:rPr>
        <w:fldChar w:fldCharType="separate"/>
      </w:r>
      <w:r>
        <w:rPr>
          <w:noProof/>
        </w:rPr>
        <w:t>32</w:t>
      </w:r>
      <w:r>
        <w:rPr>
          <w:noProof/>
        </w:rPr>
        <w:fldChar w:fldCharType="end"/>
      </w:r>
    </w:p>
    <w:p w14:paraId="73C80D21"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_Toc384638014 \h </w:instrText>
      </w:r>
      <w:r>
        <w:rPr>
          <w:noProof/>
        </w:rPr>
      </w:r>
      <w:r>
        <w:rPr>
          <w:noProof/>
        </w:rPr>
        <w:fldChar w:fldCharType="separate"/>
      </w:r>
      <w:r>
        <w:rPr>
          <w:noProof/>
        </w:rPr>
        <w:t>39</w:t>
      </w:r>
      <w:r>
        <w:rPr>
          <w:noProof/>
        </w:rPr>
        <w:fldChar w:fldCharType="end"/>
      </w:r>
    </w:p>
    <w:p w14:paraId="5CACAA37"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_Toc384638015 \h </w:instrText>
      </w:r>
      <w:r>
        <w:rPr>
          <w:noProof/>
        </w:rPr>
      </w:r>
      <w:r>
        <w:rPr>
          <w:noProof/>
        </w:rPr>
        <w:fldChar w:fldCharType="separate"/>
      </w:r>
      <w:r>
        <w:rPr>
          <w:noProof/>
        </w:rPr>
        <w:t>41</w:t>
      </w:r>
      <w:r>
        <w:rPr>
          <w:noProof/>
        </w:rPr>
        <w:fldChar w:fldCharType="end"/>
      </w:r>
    </w:p>
    <w:p w14:paraId="670AEA4D"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6</w:t>
      </w:r>
      <w:r>
        <w:rPr>
          <w:noProof/>
        </w:rPr>
        <w:noBreakHyphen/>
        <w:t>1: Microsporidian LCA MFS and ABC transporters.</w:t>
      </w:r>
      <w:r>
        <w:rPr>
          <w:noProof/>
        </w:rPr>
        <w:tab/>
      </w:r>
      <w:r>
        <w:rPr>
          <w:noProof/>
        </w:rPr>
        <w:fldChar w:fldCharType="begin"/>
      </w:r>
      <w:r>
        <w:rPr>
          <w:noProof/>
        </w:rPr>
        <w:instrText xml:space="preserve"> PAGEREF _Toc384638016 \h </w:instrText>
      </w:r>
      <w:r>
        <w:rPr>
          <w:noProof/>
        </w:rPr>
      </w:r>
      <w:r>
        <w:rPr>
          <w:noProof/>
        </w:rPr>
        <w:fldChar w:fldCharType="separate"/>
      </w:r>
      <w:r>
        <w:rPr>
          <w:noProof/>
        </w:rPr>
        <w:t>54</w:t>
      </w:r>
      <w:r>
        <w:rPr>
          <w:noProof/>
        </w:rPr>
        <w:fldChar w:fldCharType="end"/>
      </w:r>
    </w:p>
    <w:p w14:paraId="28CB8283"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The representative data set containing eleven extant microsporidia species that was used for the estimation of the microsporidia last common ancestor protein set. The protein sequences of those taxa were downloaded from JGI (Nordberg et al. 2014) and MicrosporidiaDB, where data were obtained from the sequencing project of Broad Institute (Aurrecoechea et al. 2011).</w:t>
      </w:r>
      <w:r>
        <w:rPr>
          <w:noProof/>
        </w:rPr>
        <w:tab/>
      </w:r>
      <w:r>
        <w:rPr>
          <w:noProof/>
        </w:rPr>
        <w:fldChar w:fldCharType="begin"/>
      </w:r>
      <w:r>
        <w:rPr>
          <w:noProof/>
        </w:rPr>
        <w:instrText xml:space="preserve"> PAGEREF _Toc384638017 \h </w:instrText>
      </w:r>
      <w:r>
        <w:rPr>
          <w:noProof/>
        </w:rPr>
      </w:r>
      <w:r>
        <w:rPr>
          <w:noProof/>
        </w:rPr>
        <w:fldChar w:fldCharType="separate"/>
      </w:r>
      <w:r>
        <w:rPr>
          <w:noProof/>
        </w:rPr>
        <w:t>74</w:t>
      </w:r>
      <w:r>
        <w:rPr>
          <w:noProof/>
        </w:rPr>
        <w:fldChar w:fldCharType="end"/>
      </w:r>
    </w:p>
    <w:p w14:paraId="225A9CB4"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24 taxa used for extent the initial homologous groups including 17 non-microsporidia species used in the phylogenetic study of (Capella-Gutiérrez, Marcet-Houben, and Gabaldón 2012) and other 7 out-group taxa (highlighted in red).</w:t>
      </w:r>
      <w:r>
        <w:rPr>
          <w:noProof/>
        </w:rPr>
        <w:tab/>
      </w:r>
      <w:r>
        <w:rPr>
          <w:noProof/>
        </w:rPr>
        <w:fldChar w:fldCharType="begin"/>
      </w:r>
      <w:r>
        <w:rPr>
          <w:noProof/>
        </w:rPr>
        <w:instrText xml:space="preserve"> PAGEREF _Toc384638018 \h </w:instrText>
      </w:r>
      <w:r>
        <w:rPr>
          <w:noProof/>
        </w:rPr>
      </w:r>
      <w:r>
        <w:rPr>
          <w:noProof/>
        </w:rPr>
        <w:fldChar w:fldCharType="separate"/>
      </w:r>
      <w:r>
        <w:rPr>
          <w:noProof/>
        </w:rPr>
        <w:t>74</w:t>
      </w:r>
      <w:r>
        <w:rPr>
          <w:noProof/>
        </w:rPr>
        <w:fldChar w:fldCharType="end"/>
      </w:r>
    </w:p>
    <w:p w14:paraId="093A7950"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491 species we used for the distribution analysis of microsporidian LCA proteins.</w:t>
      </w:r>
      <w:r>
        <w:rPr>
          <w:noProof/>
        </w:rPr>
        <w:tab/>
      </w:r>
      <w:r>
        <w:rPr>
          <w:noProof/>
        </w:rPr>
        <w:fldChar w:fldCharType="begin"/>
      </w:r>
      <w:r>
        <w:rPr>
          <w:noProof/>
        </w:rPr>
        <w:instrText xml:space="preserve"> PAGEREF _Toc384638019 \h </w:instrText>
      </w:r>
      <w:r>
        <w:rPr>
          <w:noProof/>
        </w:rPr>
      </w:r>
      <w:r>
        <w:rPr>
          <w:noProof/>
        </w:rPr>
        <w:fldChar w:fldCharType="separate"/>
      </w:r>
      <w:r>
        <w:rPr>
          <w:noProof/>
        </w:rPr>
        <w:t>75</w:t>
      </w:r>
      <w:r>
        <w:rPr>
          <w:noProof/>
        </w:rPr>
        <w:fldChar w:fldCharType="end"/>
      </w:r>
    </w:p>
    <w:p w14:paraId="234CB653"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List of 30 manually KO-annotated reference taxa from KEGG.</w:t>
      </w:r>
      <w:r>
        <w:rPr>
          <w:noProof/>
        </w:rPr>
        <w:tab/>
      </w:r>
      <w:r>
        <w:rPr>
          <w:noProof/>
        </w:rPr>
        <w:fldChar w:fldCharType="begin"/>
      </w:r>
      <w:r>
        <w:rPr>
          <w:noProof/>
        </w:rPr>
        <w:instrText xml:space="preserve"> PAGEREF _Toc384638020 \h </w:instrText>
      </w:r>
      <w:r>
        <w:rPr>
          <w:noProof/>
        </w:rPr>
      </w:r>
      <w:r>
        <w:rPr>
          <w:noProof/>
        </w:rPr>
        <w:fldChar w:fldCharType="separate"/>
      </w:r>
      <w:r>
        <w:rPr>
          <w:noProof/>
        </w:rPr>
        <w:t>95</w:t>
      </w:r>
      <w:r>
        <w:rPr>
          <w:noProof/>
        </w:rPr>
        <w:fldChar w:fldCharType="end"/>
      </w:r>
    </w:p>
    <w:p w14:paraId="50FB53D6"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_Toc384638021 \h </w:instrText>
      </w:r>
      <w:r>
        <w:rPr>
          <w:noProof/>
        </w:rPr>
      </w:r>
      <w:r>
        <w:rPr>
          <w:noProof/>
        </w:rPr>
        <w:fldChar w:fldCharType="separate"/>
      </w:r>
      <w:r>
        <w:rPr>
          <w:noProof/>
        </w:rPr>
        <w:t>97</w:t>
      </w:r>
      <w:r>
        <w:rPr>
          <w:noProof/>
        </w:rPr>
        <w:fldChar w:fldCharType="end"/>
      </w:r>
    </w:p>
    <w:p w14:paraId="54CC0FBC"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_Toc384638022 \h </w:instrText>
      </w:r>
      <w:r>
        <w:rPr>
          <w:noProof/>
        </w:rPr>
      </w:r>
      <w:r>
        <w:rPr>
          <w:noProof/>
        </w:rPr>
        <w:fldChar w:fldCharType="separate"/>
      </w:r>
      <w:r>
        <w:rPr>
          <w:noProof/>
        </w:rPr>
        <w:t>97</w:t>
      </w:r>
      <w:r>
        <w:rPr>
          <w:noProof/>
        </w:rPr>
        <w:fldChar w:fldCharType="end"/>
      </w:r>
    </w:p>
    <w:p w14:paraId="338474B7"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_Toc384638023 \h </w:instrText>
      </w:r>
      <w:r>
        <w:rPr>
          <w:noProof/>
        </w:rPr>
      </w:r>
      <w:r>
        <w:rPr>
          <w:noProof/>
        </w:rPr>
        <w:fldChar w:fldCharType="separate"/>
      </w:r>
      <w:r>
        <w:rPr>
          <w:noProof/>
        </w:rPr>
        <w:t>99</w:t>
      </w:r>
      <w:r>
        <w:rPr>
          <w:noProof/>
        </w:rPr>
        <w:fldChar w:fldCharType="end"/>
      </w:r>
    </w:p>
    <w:p w14:paraId="7B7E6D03" w14:textId="77777777" w:rsidR="00C511C7" w:rsidRDefault="00C511C7">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8: Annotated microsporidia proteins for PDH complex, trehalose synthesis and degradation and NTT proteins.</w:t>
      </w:r>
      <w:r>
        <w:rPr>
          <w:noProof/>
        </w:rPr>
        <w:tab/>
      </w:r>
      <w:r>
        <w:rPr>
          <w:noProof/>
        </w:rPr>
        <w:fldChar w:fldCharType="begin"/>
      </w:r>
      <w:r>
        <w:rPr>
          <w:noProof/>
        </w:rPr>
        <w:instrText xml:space="preserve"> PAGEREF _Toc384638024 \h </w:instrText>
      </w:r>
      <w:r>
        <w:rPr>
          <w:noProof/>
        </w:rPr>
      </w:r>
      <w:r>
        <w:rPr>
          <w:noProof/>
        </w:rPr>
        <w:fldChar w:fldCharType="separate"/>
      </w:r>
      <w:r>
        <w:rPr>
          <w:noProof/>
        </w:rPr>
        <w:t>99</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4" w:name="_Toc384627474"/>
      <w:bookmarkStart w:id="5" w:name="_Toc384637881"/>
      <w:r w:rsidRPr="002F3773">
        <w:lastRenderedPageBreak/>
        <w:t>Introduction</w:t>
      </w:r>
      <w:bookmarkEnd w:id="4"/>
      <w:bookmarkEnd w:id="5"/>
    </w:p>
    <w:p w14:paraId="32706BA7" w14:textId="77777777" w:rsidR="006C1509" w:rsidRPr="006C1509" w:rsidRDefault="006C1509" w:rsidP="00324278">
      <w:pPr>
        <w:jc w:val="both"/>
      </w:pPr>
    </w:p>
    <w:p w14:paraId="3B3EF897" w14:textId="2E3D7A01" w:rsidR="003C5AFC" w:rsidRPr="002F3773" w:rsidRDefault="000033A9" w:rsidP="00324278">
      <w:pPr>
        <w:pStyle w:val="Heading2"/>
        <w:jc w:val="both"/>
      </w:pPr>
      <w:bookmarkStart w:id="6" w:name="_Toc384627475"/>
      <w:bookmarkStart w:id="7" w:name="_Toc384637882"/>
      <w:r>
        <w:t>M</w:t>
      </w:r>
      <w:r w:rsidR="003C5AFC" w:rsidRPr="002F3773">
        <w:t xml:space="preserve">icrosporidia </w:t>
      </w:r>
      <w:del w:id="8" w:author="V" w:date="2018-04-09T15:12:00Z">
        <w:r w:rsidR="003C5AFC" w:rsidRPr="002F3773" w:rsidDel="003160A6">
          <w:delText>and their</w:delText>
        </w:r>
      </w:del>
      <w:ins w:id="9" w:author="V" w:date="2018-04-09T15:12:00Z">
        <w:r w:rsidR="003160A6">
          <w:t xml:space="preserve">- the </w:t>
        </w:r>
      </w:ins>
      <w:ins w:id="10" w:author="V" w:date="2018-04-09T15:11:00Z">
        <w:r w:rsidR="001A0F21">
          <w:rPr>
            <w:szCs w:val="24"/>
          </w:rPr>
          <w:t>emergent pathogens</w:t>
        </w:r>
      </w:ins>
      <w:del w:id="11" w:author="V" w:date="2018-04-09T15:12:00Z">
        <w:r w:rsidR="003C5AFC" w:rsidRPr="002F3773" w:rsidDel="001A0F21">
          <w:delText xml:space="preserve"> </w:delText>
        </w:r>
        <w:r w:rsidR="006B1416" w:rsidRPr="002F3773" w:rsidDel="001A0F21">
          <w:delText xml:space="preserve">impact on </w:delText>
        </w:r>
        <w:bookmarkEnd w:id="6"/>
        <w:bookmarkEnd w:id="7"/>
        <w:commentRangeStart w:id="12"/>
        <w:commentRangeStart w:id="13"/>
        <w:r w:rsidR="00F83835" w:rsidRPr="002F3773" w:rsidDel="001A0F21">
          <w:delText>the economy and human health</w:delText>
        </w:r>
        <w:commentRangeEnd w:id="12"/>
        <w:r w:rsidR="00F83835" w:rsidDel="001A0F21">
          <w:rPr>
            <w:rStyle w:val="CommentReference"/>
            <w:rFonts w:eastAsiaTheme="minorHAnsi" w:cstheme="minorBidi"/>
            <w:b w:val="0"/>
            <w:bCs w:val="0"/>
            <w:color w:val="auto"/>
          </w:rPr>
          <w:commentReference w:id="12"/>
        </w:r>
      </w:del>
      <w:commentRangeEnd w:id="13"/>
      <w:r w:rsidR="00307C75">
        <w:rPr>
          <w:rStyle w:val="CommentReference"/>
          <w:rFonts w:eastAsiaTheme="minorHAnsi" w:cstheme="minorBidi"/>
          <w:b w:val="0"/>
          <w:bCs w:val="0"/>
          <w:color w:val="auto"/>
        </w:rPr>
        <w:commentReference w:id="13"/>
      </w:r>
    </w:p>
    <w:p w14:paraId="472BDB01" w14:textId="53C7DEB7" w:rsidR="0035684A" w:rsidRPr="00076E91" w:rsidRDefault="001C3D77" w:rsidP="00324278">
      <w:pPr>
        <w:spacing w:after="0" w:line="360" w:lineRule="auto"/>
        <w:jc w:val="both"/>
        <w:rPr>
          <w:szCs w:val="24"/>
        </w:rPr>
      </w:pPr>
      <w:r w:rsidRPr="00076E91">
        <w:rPr>
          <w:szCs w:val="24"/>
        </w:rPr>
        <w:t xml:space="preserve">Microsporidia are a </w:t>
      </w:r>
      <w:commentRangeStart w:id="14"/>
      <w:del w:id="15" w:author="V" w:date="2018-04-09T10:27:00Z">
        <w:r w:rsidRPr="00076E91" w:rsidDel="00EA66CD">
          <w:rPr>
            <w:szCs w:val="24"/>
          </w:rPr>
          <w:delText xml:space="preserve">unusual </w:delText>
        </w:r>
        <w:commentRangeEnd w:id="14"/>
        <w:r w:rsidDel="00EA66CD">
          <w:rPr>
            <w:rStyle w:val="CommentReference"/>
          </w:rPr>
          <w:commentReference w:id="14"/>
        </w:r>
      </w:del>
      <w:r w:rsidRPr="00076E91">
        <w:rPr>
          <w:szCs w:val="24"/>
        </w:rPr>
        <w:t xml:space="preserve">group of obligate intracellular parasites. </w:t>
      </w:r>
      <w:ins w:id="16" w:author="V" w:date="2018-04-09T10:27:00Z">
        <w:r w:rsidR="00A1273D">
          <w:rPr>
            <w:szCs w:val="24"/>
          </w:rPr>
          <w:t>These</w:t>
        </w:r>
      </w:ins>
      <w:ins w:id="17" w:author="V" w:date="2018-04-09T10:34:00Z">
        <w:r w:rsidR="00A1273D">
          <w:rPr>
            <w:szCs w:val="24"/>
          </w:rPr>
          <w:t xml:space="preserve"> microbial eukaryote species</w:t>
        </w:r>
      </w:ins>
      <w:ins w:id="18" w:author="V" w:date="2018-04-09T10:27:00Z">
        <w:r w:rsidR="00A1273D">
          <w:rPr>
            <w:szCs w:val="24"/>
          </w:rPr>
          <w:t xml:space="preserve"> are</w:t>
        </w:r>
        <w:r w:rsidR="00EA66CD">
          <w:rPr>
            <w:szCs w:val="24"/>
          </w:rPr>
          <w:t xml:space="preserve"> </w:t>
        </w:r>
      </w:ins>
      <w:ins w:id="19" w:author="V" w:date="2018-04-09T10:33:00Z">
        <w:r w:rsidR="00A1273D">
          <w:rPr>
            <w:szCs w:val="24"/>
          </w:rPr>
          <w:t>special</w:t>
        </w:r>
      </w:ins>
      <w:ins w:id="20" w:author="V" w:date="2018-04-09T10:28:00Z">
        <w:r w:rsidR="00EA66CD">
          <w:rPr>
            <w:szCs w:val="24"/>
          </w:rPr>
          <w:t xml:space="preserve"> due to </w:t>
        </w:r>
      </w:ins>
      <w:ins w:id="21" w:author="V" w:date="2018-04-09T15:19:00Z">
        <w:r w:rsidR="00307C75">
          <w:rPr>
            <w:szCs w:val="24"/>
          </w:rPr>
          <w:t>their bacteria</w:t>
        </w:r>
      </w:ins>
      <w:ins w:id="22" w:author="V" w:date="2018-04-09T10:28:00Z">
        <w:r w:rsidR="00EA66CD">
          <w:rPr>
            <w:szCs w:val="24"/>
          </w:rPr>
          <w:t xml:space="preserve">-like </w:t>
        </w:r>
      </w:ins>
      <w:ins w:id="23" w:author="V" w:date="2018-04-09T10:29:00Z">
        <w:r w:rsidR="00EA66CD">
          <w:rPr>
            <w:szCs w:val="24"/>
          </w:rPr>
          <w:t xml:space="preserve">genome size </w:t>
        </w:r>
      </w:ins>
      <w:ins w:id="24" w:author="V" w:date="2018-04-09T10:30:00Z">
        <w:r w:rsidR="00EA66CD">
          <w:rPr>
            <w:szCs w:val="24"/>
          </w:rPr>
          <w:t xml:space="preserve">and the lack of several </w:t>
        </w:r>
      </w:ins>
      <w:ins w:id="25" w:author="V" w:date="2018-04-09T10:31:00Z">
        <w:r w:rsidR="00EA66CD">
          <w:rPr>
            <w:szCs w:val="24"/>
          </w:rPr>
          <w:t>typical</w:t>
        </w:r>
      </w:ins>
      <w:ins w:id="26" w:author="V" w:date="2018-04-09T10:30:00Z">
        <w:r w:rsidR="00EA66CD">
          <w:rPr>
            <w:szCs w:val="24"/>
          </w:rPr>
          <w:t xml:space="preserve"> eukaryotic</w:t>
        </w:r>
      </w:ins>
      <w:ins w:id="27" w:author="V" w:date="2018-04-09T10:31:00Z">
        <w:r w:rsidR="00EA66CD">
          <w:rPr>
            <w:szCs w:val="24"/>
          </w:rPr>
          <w:t xml:space="preserve"> cellular components</w:t>
        </w:r>
        <w:r w:rsidR="00E33C56">
          <w:rPr>
            <w:szCs w:val="24"/>
          </w:rPr>
          <w:t xml:space="preserve"> </w:t>
        </w:r>
      </w:ins>
      <w:r w:rsidR="00E33C56">
        <w:rPr>
          <w:szCs w:val="24"/>
        </w:rPr>
        <w:fldChar w:fldCharType="begin"/>
      </w:r>
      <w:r w:rsidR="00E33C5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33C56">
        <w:rPr>
          <w:szCs w:val="24"/>
        </w:rPr>
        <w:fldChar w:fldCharType="separate"/>
      </w:r>
      <w:r w:rsidR="00E33C56">
        <w:rPr>
          <w:noProof/>
          <w:szCs w:val="24"/>
        </w:rPr>
        <w:t>(Keeling and Fast 2002)</w:t>
      </w:r>
      <w:r w:rsidR="00E33C56">
        <w:rPr>
          <w:szCs w:val="24"/>
        </w:rPr>
        <w:fldChar w:fldCharType="end"/>
      </w:r>
      <w:ins w:id="28" w:author="V" w:date="2018-04-09T10:31:00Z">
        <w:r w:rsidR="00EA66CD">
          <w:rPr>
            <w:szCs w:val="24"/>
          </w:rPr>
          <w:t>.</w:t>
        </w:r>
      </w:ins>
      <w:ins w:id="29" w:author="V" w:date="2018-04-09T10:30:00Z">
        <w:r w:rsidR="00EA66CD">
          <w:rPr>
            <w:szCs w:val="24"/>
          </w:rPr>
          <w:t xml:space="preserve"> </w:t>
        </w:r>
      </w:ins>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which infect a large </w:t>
      </w:r>
      <w:commentRangeStart w:id="30"/>
      <w:r w:rsidRPr="00076E91">
        <w:rPr>
          <w:szCs w:val="24"/>
        </w:rPr>
        <w:t xml:space="preserve">variety of hosts </w:t>
      </w:r>
      <w:commentRangeEnd w:id="30"/>
      <w:r>
        <w:rPr>
          <w:rStyle w:val="CommentReference"/>
        </w:rPr>
        <w:commentReference w:id="30"/>
      </w:r>
      <w:r w:rsidRPr="00076E91">
        <w:rPr>
          <w:szCs w:val="24"/>
        </w:rPr>
        <w:t>from vertebrates to invertebrates</w:t>
      </w:r>
      <w:ins w:id="31" w:author="V" w:date="2018-04-09T10:24:00Z">
        <w:r w:rsidR="005271F1">
          <w:rPr>
            <w:szCs w:val="24"/>
          </w:rPr>
          <w:t xml:space="preserve"> such as</w:t>
        </w:r>
      </w:ins>
      <w:ins w:id="32" w:author="V" w:date="2018-04-09T10:49:00Z">
        <w:r w:rsidR="002375B3" w:rsidRPr="002375B3">
          <w:t xml:space="preserve"> </w:t>
        </w:r>
        <w:r w:rsidR="002375B3" w:rsidRPr="002375B3">
          <w:rPr>
            <w:szCs w:val="24"/>
          </w:rPr>
          <w:t>hornworm</w:t>
        </w:r>
        <w:r w:rsidR="002375B3">
          <w:rPr>
            <w:szCs w:val="24"/>
          </w:rPr>
          <w:t>,</w:t>
        </w:r>
      </w:ins>
      <w:ins w:id="33" w:author="V" w:date="2018-04-09T10:24:00Z">
        <w:r w:rsidR="005271F1">
          <w:rPr>
            <w:szCs w:val="24"/>
          </w:rPr>
          <w:t xml:space="preserve"> honey bee,</w:t>
        </w:r>
      </w:ins>
      <w:ins w:id="34" w:author="V" w:date="2018-04-09T10:41:00Z">
        <w:r w:rsidR="005E6AEC">
          <w:rPr>
            <w:szCs w:val="24"/>
          </w:rPr>
          <w:t xml:space="preserve"> </w:t>
        </w:r>
      </w:ins>
      <w:ins w:id="35" w:author="V" w:date="2018-04-09T11:05:00Z">
        <w:r w:rsidR="00AF3855" w:rsidRPr="00AF3855">
          <w:rPr>
            <w:szCs w:val="24"/>
          </w:rPr>
          <w:t>mosquitoes</w:t>
        </w:r>
        <w:r w:rsidR="00AF3855">
          <w:rPr>
            <w:szCs w:val="24"/>
          </w:rPr>
          <w:t xml:space="preserve">, </w:t>
        </w:r>
      </w:ins>
      <w:ins w:id="36" w:author="V" w:date="2018-04-09T10:41:00Z">
        <w:r w:rsidR="005E6AEC" w:rsidRPr="005E6AEC">
          <w:rPr>
            <w:szCs w:val="24"/>
          </w:rPr>
          <w:t>shrimp</w:t>
        </w:r>
        <w:r w:rsidR="005E6AEC">
          <w:rPr>
            <w:szCs w:val="24"/>
          </w:rPr>
          <w:t>,</w:t>
        </w:r>
      </w:ins>
      <w:ins w:id="37" w:author="V" w:date="2018-04-09T10:24:00Z">
        <w:r w:rsidR="005271F1">
          <w:rPr>
            <w:szCs w:val="24"/>
          </w:rPr>
          <w:t xml:space="preserve"> </w:t>
        </w:r>
      </w:ins>
      <w:ins w:id="38" w:author="V" w:date="2018-04-09T18:14:00Z">
        <w:r w:rsidR="00CB7955" w:rsidRPr="00CB7955">
          <w:rPr>
            <w:szCs w:val="24"/>
          </w:rPr>
          <w:t>farm-raised</w:t>
        </w:r>
      </w:ins>
      <w:ins w:id="39" w:author="V" w:date="2018-04-09T18:15:00Z">
        <w:r w:rsidR="00CB7955">
          <w:rPr>
            <w:szCs w:val="24"/>
          </w:rPr>
          <w:t xml:space="preserve"> </w:t>
        </w:r>
      </w:ins>
      <w:ins w:id="40" w:author="V" w:date="2018-04-09T10:24:00Z">
        <w:r w:rsidR="005271F1">
          <w:rPr>
            <w:szCs w:val="24"/>
          </w:rPr>
          <w:t>fishes or human</w:t>
        </w:r>
      </w:ins>
      <w:r>
        <w:rPr>
          <w:szCs w:val="24"/>
        </w:rPr>
        <w:t xml:space="preserve">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 </w:instrText>
      </w:r>
      <w:r w:rsidR="005F52A4">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EN.CITE.DATA </w:instrText>
      </w:r>
      <w:r w:rsidR="005F52A4">
        <w:rPr>
          <w:szCs w:val="24"/>
        </w:rPr>
      </w:r>
      <w:r w:rsidR="005F52A4">
        <w:rPr>
          <w:szCs w:val="24"/>
        </w:rPr>
        <w:fldChar w:fldCharType="end"/>
      </w:r>
      <w:r>
        <w:rPr>
          <w:szCs w:val="24"/>
        </w:rPr>
        <w:fldChar w:fldCharType="separate"/>
      </w:r>
      <w:r w:rsidR="005F52A4">
        <w:rPr>
          <w:noProof/>
          <w:szCs w:val="24"/>
        </w:rPr>
        <w:t>(Weiser 1976; Canning 1986; Vossbrinck et al. 1987; Scanlon et al. 2000; Kmmari et al. 2018)</w:t>
      </w:r>
      <w:r>
        <w:rPr>
          <w:szCs w:val="24"/>
        </w:rPr>
        <w:fldChar w:fldCharType="end"/>
      </w:r>
      <w:r w:rsidRPr="00076E91">
        <w:rPr>
          <w:szCs w:val="24"/>
        </w:rPr>
        <w:t xml:space="preserve">. Microsporidia were soon discovered as pathogens that are responsible for many diseases.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found to be the causative agent for the silkworm disease (pébrine), which has seriously affected the silk industry in the mid-nineteenth century</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Other species</w:t>
      </w:r>
      <w:r>
        <w:rPr>
          <w:szCs w:val="24"/>
        </w:rPr>
        <w:t xml:space="preserve"> from the same genus</w:t>
      </w:r>
      <w:r w:rsidRPr="00076E91">
        <w:rPr>
          <w:szCs w:val="24"/>
        </w:rPr>
        <w:t xml:space="preserve">, </w:t>
      </w:r>
      <w:r w:rsidRPr="00076E91">
        <w:rPr>
          <w:i/>
          <w:szCs w:val="24"/>
        </w:rPr>
        <w:t>Nosema apis</w:t>
      </w:r>
      <w:r w:rsidRPr="00076E91">
        <w:rPr>
          <w:szCs w:val="24"/>
        </w:rPr>
        <w:t xml:space="preserve"> and </w:t>
      </w:r>
      <w:r w:rsidRPr="00076E91">
        <w:rPr>
          <w:i/>
          <w:szCs w:val="24"/>
        </w:rPr>
        <w:t>Nosema ceranae</w:t>
      </w:r>
      <w:r w:rsidRPr="00076E91">
        <w:rPr>
          <w:szCs w:val="24"/>
        </w:rPr>
        <w:t xml:space="preserve">, cause nosemosis disease on </w:t>
      </w:r>
      <w:proofErr w:type="gramStart"/>
      <w:r w:rsidRPr="00076E91">
        <w:rPr>
          <w:szCs w:val="24"/>
        </w:rPr>
        <w:t>the</w:t>
      </w:r>
      <w:proofErr w:type="gramEnd"/>
      <w:r w:rsidRPr="00076E91">
        <w:rPr>
          <w:szCs w:val="24"/>
        </w:rPr>
        <w:t xml:space="preserve"> European honeybee </w:t>
      </w:r>
      <w:r w:rsidRPr="00076E91">
        <w:rPr>
          <w:i/>
          <w:szCs w:val="24"/>
        </w:rPr>
        <w:t>Apis mellifera</w:t>
      </w:r>
      <w:r w:rsidR="009615FA">
        <w:rPr>
          <w:szCs w:val="24"/>
        </w:rPr>
        <w:t xml:space="preserve"> that</w:t>
      </w:r>
      <w:r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fldChar w:fldCharType="separate"/>
      </w:r>
      <w:r w:rsidR="009615FA">
        <w:rPr>
          <w:noProof/>
          <w:szCs w:val="24"/>
        </w:rPr>
        <w:t>(Neumann and Carreck 2010; Charbonneau et al. 2016)</w:t>
      </w:r>
      <w:r w:rsidR="009615FA">
        <w:rPr>
          <w:szCs w:val="24"/>
        </w:rPr>
        <w:fldChar w:fldCharType="end"/>
      </w:r>
      <w:r w:rsidRPr="00076E91">
        <w:rPr>
          <w:szCs w:val="24"/>
        </w:rPr>
        <w:t xml:space="preserve">. </w:t>
      </w:r>
      <w:r>
        <w:rPr>
          <w:szCs w:val="24"/>
        </w:rPr>
        <w:t>Likewise, t</w:t>
      </w:r>
      <w:r w:rsidRPr="00076E91">
        <w:rPr>
          <w:szCs w:val="24"/>
        </w:rPr>
        <w:t xml:space="preserve">he finfish aquaculture </w:t>
      </w:r>
      <w:r>
        <w:rPr>
          <w:szCs w:val="24"/>
        </w:rPr>
        <w:t>is suffering from</w:t>
      </w:r>
      <w:r w:rsidRPr="00076E91">
        <w:rPr>
          <w:szCs w:val="24"/>
        </w:rPr>
        <w:t xml:space="preserve"> </w:t>
      </w:r>
      <w:r>
        <w:rPr>
          <w:szCs w:val="24"/>
        </w:rPr>
        <w:t xml:space="preserve">infections from </w:t>
      </w:r>
      <w:r w:rsidRPr="00076E91">
        <w:rPr>
          <w:i/>
          <w:szCs w:val="24"/>
        </w:rPr>
        <w:t>Pseudoloma neurophilia</w:t>
      </w:r>
      <w:r w:rsidRPr="00076E91">
        <w:rPr>
          <w:szCs w:val="24"/>
        </w:rPr>
        <w:t xml:space="preserve"> </w:t>
      </w:r>
      <w:r>
        <w:rPr>
          <w:szCs w:val="24"/>
        </w:rPr>
        <w:t xml:space="preserve">and from several species from </w:t>
      </w:r>
      <w:r w:rsidRPr="00076E91">
        <w:rPr>
          <w:szCs w:val="24"/>
        </w:rPr>
        <w:t xml:space="preserve">the genus </w:t>
      </w:r>
      <w:r w:rsidRPr="00076E91">
        <w:rPr>
          <w:i/>
          <w:szCs w:val="24"/>
        </w:rPr>
        <w:t>Glugea</w:t>
      </w:r>
      <w:r w:rsidRPr="00076E91">
        <w:rPr>
          <w:szCs w:val="24"/>
        </w:rPr>
        <w:t xml:space="preserve"> </w: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 </w:instrTex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(Ramsay et al. 2009; Ryan and Kohler 2016)</w:t>
      </w:r>
      <w:r>
        <w:rPr>
          <w:szCs w:val="24"/>
        </w:rPr>
        <w:fldChar w:fldCharType="end"/>
      </w:r>
      <w:r w:rsidRPr="00076E91">
        <w:rPr>
          <w:szCs w:val="24"/>
        </w:rPr>
        <w:t xml:space="preserve">. The first </w:t>
      </w:r>
      <w:r>
        <w:rPr>
          <w:szCs w:val="24"/>
        </w:rPr>
        <w:t xml:space="preserve">described </w:t>
      </w:r>
      <w:r w:rsidRPr="00076E91">
        <w:rPr>
          <w:szCs w:val="24"/>
        </w:rPr>
        <w:t xml:space="preserve">mammalian infection was caused by </w:t>
      </w:r>
      <w:r w:rsidRPr="00076E91">
        <w:rPr>
          <w:i/>
          <w:szCs w:val="24"/>
        </w:rPr>
        <w:t>Nosema cuniculi</w:t>
      </w:r>
      <w:r w:rsidRPr="00076E91">
        <w:rPr>
          <w:szCs w:val="24"/>
        </w:rPr>
        <w:t xml:space="preserve"> in 1922 </w:t>
      </w:r>
      <w:r>
        <w:rPr>
          <w:szCs w:val="24"/>
        </w:rPr>
        <w:t>– the species was renamed in 1923 to</w:t>
      </w:r>
      <w:r w:rsidRPr="00076E91">
        <w:rPr>
          <w:szCs w:val="24"/>
        </w:rPr>
        <w:t xml:space="preserve"> </w:t>
      </w:r>
      <w:r w:rsidRPr="00076E91">
        <w:rPr>
          <w:i/>
          <w:szCs w:val="24"/>
        </w:rPr>
        <w:t>Encephalitozoon</w:t>
      </w:r>
      <w:r w:rsidRPr="00505045">
        <w:rPr>
          <w:i/>
          <w:szCs w:val="24"/>
        </w:rPr>
        <w:t xml:space="preserve"> cuniculi</w:t>
      </w:r>
      <w:r>
        <w:rPr>
          <w:szCs w:val="24"/>
        </w:rPr>
        <w:t>.</w:t>
      </w:r>
      <w:r w:rsidRPr="00076E91">
        <w:rPr>
          <w:szCs w:val="24"/>
        </w:rPr>
        <w:t xml:space="preserve"> </w:t>
      </w:r>
      <w:r>
        <w:rPr>
          <w:szCs w:val="24"/>
        </w:rPr>
        <w:t xml:space="preserve">This microsporidium infects </w:t>
      </w:r>
      <w:r w:rsidRPr="00076E91">
        <w:rPr>
          <w:szCs w:val="24"/>
        </w:rPr>
        <w:t>brain, spinal cords and kidneys of rabbits</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xml:space="preserve">. </w:t>
      </w:r>
      <w:r>
        <w:rPr>
          <w:szCs w:val="24"/>
        </w:rPr>
        <w:t xml:space="preserve">Eventually, in 1959 it was detected that microsporidia are also capable of infecting humans, which resulted in a substantial increase of attention for microsporidia. </w:t>
      </w:r>
      <w:r w:rsidRPr="00076E91">
        <w:rPr>
          <w:i/>
          <w:szCs w:val="24"/>
        </w:rPr>
        <w:t>Enterocytozoon bieneusi</w:t>
      </w:r>
      <w:r>
        <w:rPr>
          <w:szCs w:val="24"/>
        </w:rPr>
        <w:t>, as well as</w:t>
      </w:r>
      <w:r w:rsidRPr="00076E91">
        <w:rPr>
          <w:szCs w:val="24"/>
        </w:rPr>
        <w:t xml:space="preserve"> </w:t>
      </w:r>
      <w:r>
        <w:rPr>
          <w:szCs w:val="24"/>
        </w:rPr>
        <w:t xml:space="preserve">a number of </w:t>
      </w:r>
      <w:r w:rsidRPr="00076E91">
        <w:rPr>
          <w:szCs w:val="24"/>
        </w:rPr>
        <w:t xml:space="preserve">other species </w:t>
      </w:r>
      <w:r>
        <w:rPr>
          <w:szCs w:val="24"/>
        </w:rPr>
        <w:t>from</w:t>
      </w:r>
      <w:r w:rsidRPr="00076E91">
        <w:rPr>
          <w:szCs w:val="24"/>
        </w:rPr>
        <w:t xml:space="preserve"> the genus </w:t>
      </w:r>
      <w:r w:rsidRPr="00076E91">
        <w:rPr>
          <w:i/>
          <w:szCs w:val="24"/>
        </w:rPr>
        <w:t>Encephalitozoon</w:t>
      </w:r>
      <w:r w:rsidRPr="00076E91">
        <w:rPr>
          <w:szCs w:val="24"/>
        </w:rPr>
        <w:t xml:space="preserve"> were found in</w:t>
      </w:r>
      <w:r>
        <w:rPr>
          <w:szCs w:val="24"/>
        </w:rPr>
        <w:t xml:space="preserve"> </w:t>
      </w:r>
      <w:r w:rsidRPr="00076E91">
        <w:rPr>
          <w:szCs w:val="24"/>
        </w:rPr>
        <w:t>immunocompromised patients</w:t>
      </w:r>
      <w:r>
        <w:rPr>
          <w:szCs w:val="24"/>
        </w:rPr>
        <w:t xml:space="preserve"> </w:t>
      </w:r>
      <w:r>
        <w:rPr>
          <w:szCs w:val="24"/>
        </w:rPr>
        <w:lastRenderedPageBreak/>
        <w:fldChar w:fldCharType="begin"/>
      </w:r>
      <w:r>
        <w:rPr>
          <w:szCs w:val="24"/>
        </w:rPr>
        <w:instrText xml:space="preserve"> ADDIN EN.CITE &lt;EndNote&gt;&lt;Cite&gt;&lt;Author&gt;Scanlon&lt;/Author&gt;&lt;Year&gt;2000&lt;/Year&gt;&lt;RecNum&gt;193&lt;/RecNum&gt;&lt;DisplayText&gt;(Scanlon et al. 2000; Vivarès and Méténier 2001)&lt;/DisplayText&gt;&lt;record&gt;&lt;rec-number&gt;193&lt;/rec-number&gt;&lt;foreign-keys&gt;&lt;key app="EN" db-id="zvzepeve9vwad9e0r2nxazrm0x0w25x9w9er" timestamp="1522917510"&gt;193&lt;/key&gt;&lt;/foreign-keys&gt;&lt;ref-type name="Journal Article"&gt;17&lt;/ref-type&gt;&lt;contributors&gt;&lt;authors&gt;&lt;author&gt;Scanlon, Mary&lt;/author&gt;&lt;author&gt;Shaw, Andrew P.&lt;/author&gt;&lt;author&gt;Zhou, Cheng J.&lt;/author&gt;&lt;author&gt;Visvesvara, Govinda S.&lt;/author&gt;&lt;author&gt;Leitch, Gordon J.&lt;/author&gt;&lt;/authors&gt;&lt;/contributors&gt;&lt;titles&gt;&lt;title&gt;Infection by microsporidia disrupts the host cell cycle&lt;/title&gt;&lt;secondary-title&gt;Journal of Eukaryotic Microbiology&lt;/secondary-title&gt;&lt;/titles&gt;&lt;periodical&gt;&lt;full-title&gt;Journal of Eukaryotic Microbiology&lt;/full-title&gt;&lt;/periodical&gt;&lt;pages&gt;525-531&lt;/pages&gt;&lt;volume&gt;47&lt;/volume&gt;&lt;keywords&gt;&lt;keyword&gt;Cyclins&lt;/keyword&gt;&lt;keyword&gt;E. cuniculi&lt;/keyword&gt;&lt;keyword&gt;E. hellem&lt;/keyword&gt;&lt;keyword&gt;E. intestinalis&lt;/keyword&gt;&lt;keyword&gt;Encephalitozoon&lt;/keyword&gt;&lt;keyword&gt;Mitotic index&lt;/keyword&gt;&lt;keyword&gt;Parasitophorous vacuole&lt;/keyword&gt;&lt;/keywords&gt;&lt;dates&gt;&lt;year&gt;2000&lt;/year&gt;&lt;pub-dates&gt;&lt;date&gt;2000&lt;/date&gt;&lt;/pub-dates&gt;&lt;/dates&gt;&lt;urls&gt;&lt;/urls&gt;&lt;electronic-resource-num&gt;10.1111/j.1550-7408.2000.tb00085.x&lt;/electronic-resource-num&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(Scanlon et al. 2000; Vivarès and Méténier 2001)</w:t>
      </w:r>
      <w:r>
        <w:rPr>
          <w:szCs w:val="24"/>
        </w:rPr>
        <w:fldChar w:fldCharType="end"/>
      </w:r>
      <w:r w:rsidRPr="00076E91">
        <w:rPr>
          <w:szCs w:val="24"/>
        </w:rPr>
        <w:t>. Until now,</w:t>
      </w:r>
      <w:r w:rsidR="005E6AEC">
        <w:rPr>
          <w:szCs w:val="24"/>
        </w:rPr>
        <w:t xml:space="preserve"> </w:t>
      </w:r>
      <w:r w:rsidRPr="00076E91">
        <w:rPr>
          <w:szCs w:val="24"/>
        </w:rPr>
        <w:t>13 microsporidia species have been reported to be involved in different human diseases</w:t>
      </w:r>
      <w:ins w:id="41" w:author="V" w:date="2018-04-09T10:35:00Z">
        <w:r w:rsidR="005E6AEC">
          <w:rPr>
            <w:szCs w:val="24"/>
          </w:rPr>
          <w:t xml:space="preserve"> such as </w:t>
        </w:r>
      </w:ins>
      <w:ins w:id="42" w:author="V" w:date="2018-04-09T11:09:00Z">
        <w:r w:rsidR="001D2B66" w:rsidRPr="001D2B66">
          <w:rPr>
            <w:szCs w:val="24"/>
          </w:rPr>
          <w:t xml:space="preserve">diarrhea </w:t>
        </w:r>
      </w:ins>
      <w:ins w:id="43" w:author="V" w:date="2018-04-09T11:10:00Z">
        <w:r w:rsidR="001D2B66">
          <w:rPr>
            <w:szCs w:val="24"/>
          </w:rPr>
          <w:t>or</w:t>
        </w:r>
      </w:ins>
      <w:ins w:id="44" w:author="V" w:date="2018-04-09T11:09:00Z">
        <w:r w:rsidR="001D2B66" w:rsidRPr="001D2B66">
          <w:rPr>
            <w:szCs w:val="24"/>
          </w:rPr>
          <w:t xml:space="preserve"> systemic disease</w:t>
        </w:r>
      </w:ins>
      <w:r>
        <w:rPr>
          <w:szCs w:val="24"/>
        </w:rPr>
        <w:t xml:space="preserve"> </w:t>
      </w:r>
      <w:r>
        <w:rPr>
          <w:szCs w:val="24"/>
        </w:rPr>
        <w:fldChar w:fldCharType="begin">
          <w:fldData xml:space="preserve">PEVuZE5vdGU+PENpdGU+PEF1dGhvcj5LZWVsaW5nPC9BdXRob3I+PFllYXI+MjAwMjwvWWVhcj48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</w:fldData>
        </w:fldChar>
      </w:r>
      <w:r w:rsidR="001D2B66">
        <w:rPr>
          <w:szCs w:val="24"/>
        </w:rPr>
        <w:instrText xml:space="preserve"> ADDIN EN.CITE </w:instrText>
      </w:r>
      <w:r w:rsidR="001D2B66">
        <w:rPr>
          <w:szCs w:val="24"/>
        </w:rPr>
        <w:fldChar w:fldCharType="begin">
          <w:fldData xml:space="preserve">PEVuZE5vdGU+PENpdGU+PEF1dGhvcj5LZWVsaW5nPC9BdXRob3I+PFllYXI+MjAwMjwvWWVhcj48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</w:fldData>
        </w:fldChar>
      </w:r>
      <w:r w:rsidR="001D2B66">
        <w:rPr>
          <w:szCs w:val="24"/>
        </w:rPr>
        <w:instrText xml:space="preserve"> ADDIN EN.CITE.DATA </w:instrText>
      </w:r>
      <w:r w:rsidR="001D2B66">
        <w:rPr>
          <w:szCs w:val="24"/>
        </w:rPr>
      </w:r>
      <w:r w:rsidR="001D2B66">
        <w:rPr>
          <w:szCs w:val="24"/>
        </w:rPr>
        <w:fldChar w:fldCharType="end"/>
      </w:r>
      <w:r>
        <w:rPr>
          <w:szCs w:val="24"/>
        </w:rPr>
        <w:fldChar w:fldCharType="separate"/>
      </w:r>
      <w:r w:rsidR="001D2B66">
        <w:rPr>
          <w:noProof/>
          <w:szCs w:val="24"/>
        </w:rPr>
        <w:t>(Keeling and Fast 2002; Didier et al. 2005)</w:t>
      </w:r>
      <w:r>
        <w:rPr>
          <w:szCs w:val="24"/>
        </w:rPr>
        <w:fldChar w:fldCharType="end"/>
      </w:r>
      <w:r w:rsidRPr="00076E91">
        <w:rPr>
          <w:szCs w:val="24"/>
        </w:rPr>
        <w:t>.</w:t>
      </w:r>
    </w:p>
    <w:p w14:paraId="4D54C054" w14:textId="17EAB4C4" w:rsidR="00405140" w:rsidRPr="002F3773" w:rsidRDefault="00F550F9" w:rsidP="00324278">
      <w:pPr>
        <w:pStyle w:val="Heading2"/>
        <w:jc w:val="both"/>
      </w:pPr>
      <w:bookmarkStart w:id="45" w:name="_Toc384627476"/>
      <w:bookmarkStart w:id="46" w:name="_Toc384637883"/>
      <w:r w:rsidRPr="002F3773">
        <w:t>The symbiotic lifestyle of microsporidia</w:t>
      </w:r>
      <w:bookmarkEnd w:id="45"/>
      <w:bookmarkEnd w:id="46"/>
    </w:p>
    <w:p w14:paraId="45C6F014" w14:textId="762F899D" w:rsidR="00AA3436" w:rsidRDefault="00222177" w:rsidP="00E57029">
      <w:pPr>
        <w:spacing w:after="0" w:line="360" w:lineRule="auto"/>
        <w:rPr>
          <w:szCs w:val="24"/>
        </w:rPr>
      </w:pPr>
      <w:r>
        <w:rPr>
          <w:szCs w:val="24"/>
        </w:rPr>
        <w:t>S</w:t>
      </w:r>
      <w:r w:rsidR="00AA3436" w:rsidRPr="00076E91">
        <w:rPr>
          <w:szCs w:val="24"/>
        </w:rPr>
        <w:t>ymbio</w:t>
      </w:r>
      <w:r w:rsidR="008C182E">
        <w:rPr>
          <w:szCs w:val="24"/>
        </w:rPr>
        <w:t xml:space="preserve">sis </w:t>
      </w:r>
      <w:r w:rsidR="00AA3436" w:rsidRPr="00076E91">
        <w:rPr>
          <w:szCs w:val="24"/>
        </w:rPr>
        <w:t>is the</w:t>
      </w:r>
      <w:r w:rsidR="00006EF0">
        <w:rPr>
          <w:szCs w:val="24"/>
        </w:rPr>
        <w:t xml:space="preserve"> </w:t>
      </w:r>
      <w:r w:rsidR="004A0144">
        <w:rPr>
          <w:szCs w:val="24"/>
        </w:rPr>
        <w:t>beneficial</w:t>
      </w:r>
      <w:r w:rsidR="00AA3436" w:rsidRPr="00076E91">
        <w:rPr>
          <w:szCs w:val="24"/>
        </w:rPr>
        <w:t xml:space="preserve"> association between two different organisms</w:t>
      </w:r>
      <w:r w:rsidR="008C182E">
        <w:rPr>
          <w:szCs w:val="24"/>
        </w:rPr>
        <w:t xml:space="preserve"> that live together</w:t>
      </w:r>
      <w:r w:rsidR="00AA3436">
        <w:rPr>
          <w:szCs w:val="24"/>
        </w:rPr>
        <w:t>.</w:t>
      </w:r>
      <w:r w:rsidR="00AA3436" w:rsidRPr="00076E91">
        <w:rPr>
          <w:szCs w:val="24"/>
        </w:rPr>
        <w:t xml:space="preserve"> </w:t>
      </w:r>
      <w:r w:rsidR="00AA3436">
        <w:rPr>
          <w:szCs w:val="24"/>
        </w:rPr>
        <w:t xml:space="preserve">In an ectosymbiosis, </w:t>
      </w:r>
      <w:r w:rsidR="002B506B">
        <w:rPr>
          <w:szCs w:val="24"/>
        </w:rPr>
        <w:t>two</w:t>
      </w:r>
      <w:r w:rsidR="00AA3436">
        <w:rPr>
          <w:szCs w:val="24"/>
        </w:rPr>
        <w:t xml:space="preserve"> </w:t>
      </w:r>
      <w:r w:rsidR="002B506B">
        <w:rPr>
          <w:szCs w:val="24"/>
        </w:rPr>
        <w:t xml:space="preserve">species </w:t>
      </w:r>
      <w:r w:rsidR="00DE1275">
        <w:rPr>
          <w:szCs w:val="24"/>
        </w:rPr>
        <w:t xml:space="preserve">live </w:t>
      </w:r>
      <w:r w:rsidR="00DE1275" w:rsidRPr="00DE1275">
        <w:rPr>
          <w:szCs w:val="24"/>
        </w:rPr>
        <w:t>physically separate</w:t>
      </w:r>
      <w:r w:rsidR="00DE1275">
        <w:rPr>
          <w:szCs w:val="24"/>
        </w:rPr>
        <w:t xml:space="preserve"> from each other</w:t>
      </w:r>
      <w:r w:rsidR="00AA3436">
        <w:rPr>
          <w:szCs w:val="24"/>
        </w:rPr>
        <w:t xml:space="preserve">, whereas in an endosymbiosis, one </w:t>
      </w:r>
      <w:r w:rsidR="002B506B">
        <w:rPr>
          <w:szCs w:val="24"/>
        </w:rPr>
        <w:t xml:space="preserve">species </w:t>
      </w:r>
      <w:r w:rsidR="00AA3436">
        <w:rPr>
          <w:szCs w:val="24"/>
        </w:rPr>
        <w:t>lives optionally or obligatory within the partnering organism, the host</w:t>
      </w:r>
      <w:r w:rsidR="00AA3436" w:rsidRPr="00076E91">
        <w:rPr>
          <w:szCs w:val="24"/>
        </w:rPr>
        <w:t>.</w:t>
      </w:r>
      <w:r w:rsidR="008266AE">
        <w:rPr>
          <w:szCs w:val="24"/>
        </w:rPr>
        <w:t xml:space="preserve"> </w:t>
      </w:r>
      <w:r w:rsidR="009F560C">
        <w:rPr>
          <w:szCs w:val="24"/>
        </w:rPr>
        <w:t>Symbiotic relationship can be</w:t>
      </w:r>
      <w:r w:rsidR="00E57029">
        <w:rPr>
          <w:szCs w:val="24"/>
        </w:rPr>
        <w:t xml:space="preserve"> divided into</w:t>
      </w:r>
      <w:r w:rsidR="009F560C">
        <w:rPr>
          <w:szCs w:val="24"/>
        </w:rPr>
        <w:t xml:space="preserve"> </w:t>
      </w:r>
      <w:r w:rsidR="00646423">
        <w:rPr>
          <w:szCs w:val="24"/>
        </w:rPr>
        <w:t xml:space="preserve">mutualism, commensalism and parasitism. They are </w:t>
      </w:r>
      <w:r w:rsidR="00260FC4">
        <w:rPr>
          <w:szCs w:val="24"/>
        </w:rPr>
        <w:t>different</w:t>
      </w:r>
      <w:r w:rsidR="00646423">
        <w:rPr>
          <w:szCs w:val="24"/>
        </w:rPr>
        <w:t xml:space="preserve"> by the effect on each </w:t>
      </w:r>
      <w:r w:rsidR="00227A6C">
        <w:rPr>
          <w:szCs w:val="24"/>
        </w:rPr>
        <w:t>partner</w:t>
      </w:r>
      <w:r w:rsidR="00646423">
        <w:rPr>
          <w:szCs w:val="24"/>
        </w:rPr>
        <w:t>, such as in mutualistic relationship both species benefit</w:t>
      </w:r>
      <w:r w:rsidR="00990655">
        <w:rPr>
          <w:szCs w:val="24"/>
        </w:rPr>
        <w:t>, or</w:t>
      </w:r>
      <w:r w:rsidR="00A95F38">
        <w:rPr>
          <w:szCs w:val="24"/>
        </w:rPr>
        <w:t xml:space="preserve"> </w:t>
      </w:r>
      <w:r w:rsidR="00646423">
        <w:rPr>
          <w:szCs w:val="24"/>
        </w:rPr>
        <w:t>commensalism</w:t>
      </w:r>
      <w:r w:rsidR="00990655">
        <w:rPr>
          <w:szCs w:val="24"/>
        </w:rPr>
        <w:t xml:space="preserve"> benefits</w:t>
      </w:r>
      <w:r w:rsidR="00646423">
        <w:rPr>
          <w:szCs w:val="24"/>
        </w:rPr>
        <w:t xml:space="preserve"> </w:t>
      </w:r>
      <w:r w:rsidR="00990655">
        <w:rPr>
          <w:szCs w:val="24"/>
        </w:rPr>
        <w:t xml:space="preserve">only </w:t>
      </w:r>
      <w:r w:rsidR="00646423">
        <w:rPr>
          <w:szCs w:val="24"/>
        </w:rPr>
        <w:t xml:space="preserve">one </w:t>
      </w:r>
      <w:r w:rsidR="00A95F38">
        <w:rPr>
          <w:szCs w:val="24"/>
        </w:rPr>
        <w:t>species while</w:t>
      </w:r>
      <w:r w:rsidR="006363CF">
        <w:rPr>
          <w:szCs w:val="24"/>
        </w:rPr>
        <w:t xml:space="preserve"> do</w:t>
      </w:r>
      <w:r w:rsidR="00990655">
        <w:rPr>
          <w:szCs w:val="24"/>
        </w:rPr>
        <w:t xml:space="preserve"> not have any effect on the other. </w:t>
      </w:r>
      <w:r w:rsidR="00EB1D01">
        <w:rPr>
          <w:szCs w:val="24"/>
        </w:rPr>
        <w:t>Opposite to those harmless symbio</w:t>
      </w:r>
      <w:r w:rsidR="00E02209">
        <w:rPr>
          <w:szCs w:val="24"/>
        </w:rPr>
        <w:t>tic relationships</w:t>
      </w:r>
      <w:r w:rsidR="00EB1D01">
        <w:rPr>
          <w:szCs w:val="24"/>
        </w:rPr>
        <w:t>,</w:t>
      </w:r>
      <w:r w:rsidR="00AA3436" w:rsidRPr="00076E91">
        <w:rPr>
          <w:szCs w:val="24"/>
        </w:rPr>
        <w:t xml:space="preserve"> </w:t>
      </w:r>
      <w:r w:rsidR="00E02209">
        <w:rPr>
          <w:szCs w:val="24"/>
        </w:rPr>
        <w:t xml:space="preserve">in </w:t>
      </w:r>
      <w:r w:rsidR="00AA3436" w:rsidRPr="00076E91">
        <w:rPr>
          <w:szCs w:val="24"/>
        </w:rPr>
        <w:t xml:space="preserve">parasitism one </w:t>
      </w:r>
      <w:r w:rsidR="00E500AC">
        <w:rPr>
          <w:szCs w:val="24"/>
        </w:rPr>
        <w:t>species</w:t>
      </w:r>
      <w:r w:rsidR="00AA3436" w:rsidRPr="00076E91">
        <w:rPr>
          <w:szCs w:val="24"/>
        </w:rPr>
        <w:t xml:space="preserve">, the </w:t>
      </w:r>
      <w:commentRangeStart w:id="47"/>
      <w:r w:rsidR="00AA3436" w:rsidRPr="00076E91">
        <w:rPr>
          <w:szCs w:val="24"/>
        </w:rPr>
        <w:t xml:space="preserve">parasite, </w:t>
      </w:r>
      <w:r w:rsidR="00CB1B86">
        <w:rPr>
          <w:szCs w:val="24"/>
        </w:rPr>
        <w:t>profit</w:t>
      </w:r>
      <w:r w:rsidR="00EF0F41">
        <w:rPr>
          <w:szCs w:val="24"/>
        </w:rPr>
        <w:t>s</w:t>
      </w:r>
      <w:r w:rsidR="00CB1B86">
        <w:rPr>
          <w:szCs w:val="24"/>
        </w:rPr>
        <w:t xml:space="preserve"> </w:t>
      </w:r>
      <w:r w:rsidR="00AA3436" w:rsidRPr="00076E91">
        <w:rPr>
          <w:szCs w:val="24"/>
        </w:rPr>
        <w:t>from</w:t>
      </w:r>
      <w:r w:rsidR="000929B3">
        <w:rPr>
          <w:szCs w:val="24"/>
        </w:rPr>
        <w:t xml:space="preserve"> the detriment of</w:t>
      </w:r>
      <w:r w:rsidR="00AA3436" w:rsidRPr="00076E91">
        <w:rPr>
          <w:szCs w:val="24"/>
        </w:rPr>
        <w:t xml:space="preserve"> its host</w:t>
      </w:r>
      <w:r w:rsidR="006F60C9">
        <w:rPr>
          <w:szCs w:val="24"/>
        </w:rPr>
        <w:t xml:space="preserve"> species</w:t>
      </w:r>
      <w:r w:rsidR="00AA3436">
        <w:rPr>
          <w:szCs w:val="24"/>
        </w:rPr>
        <w:t xml:space="preserve"> </w:t>
      </w:r>
      <w:commentRangeEnd w:id="47"/>
      <w:r w:rsidR="00AA3436">
        <w:rPr>
          <w:rStyle w:val="CommentReference"/>
        </w:rPr>
        <w:commentReference w:id="47"/>
      </w:r>
      <w:r w:rsidR="00AA3436">
        <w:rPr>
          <w:szCs w:val="24"/>
        </w:rPr>
        <w:fldChar w:fldCharType="begin"/>
      </w:r>
      <w:r w:rsidR="00AA3436">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AA3436">
        <w:rPr>
          <w:szCs w:val="24"/>
        </w:rPr>
        <w:fldChar w:fldCharType="separate"/>
      </w:r>
      <w:r w:rsidR="00AA3436">
        <w:rPr>
          <w:noProof/>
          <w:szCs w:val="24"/>
        </w:rPr>
        <w:t>(Paracer and Ahmadjian 2000)</w:t>
      </w:r>
      <w:r w:rsidR="00AA3436">
        <w:rPr>
          <w:szCs w:val="24"/>
        </w:rPr>
        <w:fldChar w:fldCharType="end"/>
      </w:r>
      <w:r w:rsidR="00AA3436" w:rsidRPr="00076E91">
        <w:rPr>
          <w:szCs w:val="24"/>
        </w:rPr>
        <w:t xml:space="preserve">. </w:t>
      </w:r>
    </w:p>
    <w:p w14:paraId="7BF50727" w14:textId="231AF81F" w:rsidR="00AA3436" w:rsidRPr="00076E91" w:rsidRDefault="00873562" w:rsidP="00873562">
      <w:pPr>
        <w:spacing w:after="0" w:line="360" w:lineRule="auto"/>
        <w:rPr>
          <w:szCs w:val="24"/>
        </w:rPr>
      </w:pPr>
      <w:r>
        <w:rPr>
          <w:szCs w:val="24"/>
        </w:rPr>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5E0F4662" w14:textId="77777777" w:rsidR="000C3B47" w:rsidRPr="00076E91" w:rsidRDefault="000C3B47" w:rsidP="00324278">
      <w:pPr>
        <w:spacing w:after="0" w:line="360" w:lineRule="auto"/>
        <w:jc w:val="both"/>
        <w:rPr>
          <w:szCs w:val="24"/>
        </w:rPr>
      </w:pPr>
    </w:p>
    <w:p w14:paraId="2B5CD1DF" w14:textId="7A2FE2B2" w:rsidR="00F72D39" w:rsidRPr="002F3773" w:rsidRDefault="00F72D39" w:rsidP="00324278">
      <w:pPr>
        <w:pStyle w:val="Heading2"/>
        <w:jc w:val="both"/>
      </w:pPr>
      <w:bookmarkStart w:id="48" w:name="_Toc384627477"/>
      <w:bookmarkStart w:id="49" w:name="_Ref384630816"/>
      <w:bookmarkStart w:id="50" w:name="_Toc384637884"/>
      <w:r w:rsidRPr="002F3773">
        <w:t xml:space="preserve">The reduction of microsporidian genomes and </w:t>
      </w:r>
      <w:r w:rsidR="006135E9" w:rsidRPr="002F3773">
        <w:t>metabolism</w:t>
      </w:r>
      <w:bookmarkEnd w:id="48"/>
      <w:bookmarkEnd w:id="49"/>
      <w:bookmarkEnd w:id="50"/>
    </w:p>
    <w:p w14:paraId="4B61734C" w14:textId="7F979CCE" w:rsidR="005F4549" w:rsidRPr="00076E91" w:rsidRDefault="00F7283D" w:rsidP="00324278">
      <w:pPr>
        <w:tabs>
          <w:tab w:val="left" w:pos="3964"/>
        </w:tabs>
        <w:spacing w:after="0" w:line="360" w:lineRule="auto"/>
        <w:jc w:val="both"/>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21447">
        <w:rPr>
          <w:szCs w:val="24"/>
        </w:rPr>
        <w:t xml:space="preserve"> </w: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 </w:instrTex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EN.CITE.DATA </w:instrText>
      </w:r>
      <w:r w:rsidR="00121447">
        <w:rPr>
          <w:szCs w:val="24"/>
        </w:rPr>
      </w:r>
      <w:r w:rsidR="00121447">
        <w:rPr>
          <w:szCs w:val="24"/>
        </w:rPr>
        <w:fldChar w:fldCharType="end"/>
      </w:r>
      <w:r w:rsidR="00121447">
        <w:rPr>
          <w:szCs w:val="24"/>
        </w:rPr>
      </w:r>
      <w:r w:rsidR="00121447">
        <w:rPr>
          <w:szCs w:val="24"/>
        </w:rPr>
        <w:fldChar w:fldCharType="separate"/>
      </w:r>
      <w:r w:rsidR="00121447">
        <w:rPr>
          <w:noProof/>
          <w:szCs w:val="24"/>
        </w:rPr>
        <w:t>(Keeling and Fast 2002; Peyretaillade et al. 2012)</w:t>
      </w:r>
      <w:r w:rsidR="00121447">
        <w:rPr>
          <w:szCs w:val="24"/>
        </w:rPr>
        <w:fldChar w:fldCharType="end"/>
      </w:r>
      <w:r w:rsidRPr="00076E91">
        <w:rPr>
          <w:szCs w:val="24"/>
        </w:rPr>
        <w:t>. Although they have</w:t>
      </w:r>
      <w:r w:rsidR="00234D0C" w:rsidRPr="00076E91">
        <w:rPr>
          <w:szCs w:val="24"/>
        </w:rPr>
        <w:t xml:space="preserve"> eukaryotic </w:t>
      </w:r>
      <w:r w:rsidR="00234D0C" w:rsidRPr="00076E91">
        <w:rPr>
          <w:szCs w:val="24"/>
        </w:rPr>
        <w:lastRenderedPageBreak/>
        <w:t>characteristics such as</w:t>
      </w:r>
      <w:r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875C6F">
        <w:rPr>
          <w:szCs w:val="24"/>
        </w:rPr>
        <w:t xml:space="preserve"> </w: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 </w:instrTex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EN.CITE.DATA </w:instrText>
      </w:r>
      <w:r w:rsidR="00875C6F">
        <w:rPr>
          <w:szCs w:val="24"/>
        </w:rPr>
      </w:r>
      <w:r w:rsidR="00875C6F">
        <w:rPr>
          <w:szCs w:val="24"/>
        </w:rPr>
        <w:fldChar w:fldCharType="end"/>
      </w:r>
      <w:r w:rsidR="00875C6F">
        <w:rPr>
          <w:szCs w:val="24"/>
        </w:rPr>
      </w:r>
      <w:r w:rsidR="00875C6F">
        <w:rPr>
          <w:szCs w:val="24"/>
        </w:rPr>
        <w:fldChar w:fldCharType="separate"/>
      </w:r>
      <w:r w:rsidR="00875C6F">
        <w:rPr>
          <w:noProof/>
          <w:szCs w:val="24"/>
        </w:rPr>
        <w:t>(Keeling and Fast 2002; Wiredu Boakye et al. 2017)</w:t>
      </w:r>
      <w:r w:rsidR="00875C6F">
        <w:rPr>
          <w:szCs w:val="24"/>
        </w:rPr>
        <w:fldChar w:fldCharType="end"/>
      </w:r>
      <w:r w:rsidR="00302532" w:rsidRPr="00076E91">
        <w:rPr>
          <w:szCs w:val="24"/>
        </w:rPr>
        <w:t xml:space="preserve">. </w:t>
      </w:r>
      <w:r w:rsidR="00A303F4" w:rsidRPr="00076E91">
        <w:rPr>
          <w:szCs w:val="24"/>
        </w:rPr>
        <w:t>In some cases, microsporidia genome size is just in the range of bacterial intracellular parasites</w:t>
      </w:r>
      <w:r w:rsidR="00875C6F">
        <w:rPr>
          <w:szCs w:val="24"/>
        </w:rPr>
        <w:t xml:space="preserve"> </w:t>
      </w:r>
      <w:r w:rsidR="00875C6F">
        <w:rPr>
          <w:szCs w:val="24"/>
        </w:rPr>
        <w:fldChar w:fldCharType="begin"/>
      </w:r>
      <w:r w:rsidR="00875C6F">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75C6F">
        <w:rPr>
          <w:szCs w:val="24"/>
        </w:rPr>
        <w:fldChar w:fldCharType="separate"/>
      </w:r>
      <w:r w:rsidR="00875C6F">
        <w:rPr>
          <w:noProof/>
          <w:szCs w:val="24"/>
        </w:rPr>
        <w:t>(Vivarès and Méténier 2001)</w:t>
      </w:r>
      <w:r w:rsidR="00875C6F">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5F1DF9">
        <w:rPr>
          <w:szCs w:val="24"/>
        </w:rPr>
        <w:t>eukaryotic</w:t>
      </w:r>
      <w:r w:rsidR="00821622">
        <w:rPr>
          <w:szCs w:val="24"/>
        </w:rPr>
        <w:t xml:space="preserve"> </w:t>
      </w:r>
      <w:r w:rsidR="005F1DF9">
        <w:rPr>
          <w:szCs w:val="24"/>
        </w:rPr>
        <w:t>genome</w:t>
      </w:r>
      <w:r w:rsidR="007C2062" w:rsidRPr="00076E91">
        <w:rPr>
          <w:szCs w:val="24"/>
        </w:rPr>
        <w:t xml:space="preserve"> </w:t>
      </w:r>
      <w:r w:rsidR="00875C6F">
        <w:rPr>
          <w:szCs w:val="24"/>
        </w:rPr>
        <w:fldChar w:fldCharType="begin"/>
      </w:r>
      <w:r w:rsidR="00875C6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75C6F">
        <w:rPr>
          <w:szCs w:val="24"/>
        </w:rPr>
        <w:fldChar w:fldCharType="separate"/>
      </w:r>
      <w:r w:rsidR="00875C6F">
        <w:rPr>
          <w:noProof/>
          <w:szCs w:val="24"/>
        </w:rPr>
        <w:t>(Corradi et al. 2010)</w:t>
      </w:r>
      <w:r w:rsidR="00875C6F">
        <w:rPr>
          <w:szCs w:val="24"/>
        </w:rPr>
        <w:fldChar w:fldCharType="end"/>
      </w:r>
      <w:r w:rsidR="00F736E6" w:rsidRPr="00076E91">
        <w:rPr>
          <w:szCs w:val="24"/>
        </w:rPr>
        <w:t xml:space="preserve">. </w:t>
      </w:r>
      <w:r w:rsidR="008005A9" w:rsidRPr="00076E91">
        <w:rPr>
          <w:szCs w:val="24"/>
        </w:rPr>
        <w:t xml:space="preserve">As a result of the genome reduction, the microsporidia have only </w:t>
      </w:r>
      <w:r w:rsidR="006F7E99">
        <w:rPr>
          <w:szCs w:val="24"/>
        </w:rPr>
        <w:t>between</w:t>
      </w:r>
      <w:r w:rsidR="008005A9" w:rsidRPr="00076E91">
        <w:rPr>
          <w:szCs w:val="24"/>
        </w:rPr>
        <w:t xml:space="preserve"> 1,7</w:t>
      </w:r>
      <w:r w:rsidR="006F7E99">
        <w:rPr>
          <w:szCs w:val="24"/>
        </w:rPr>
        <w:t>00</w:t>
      </w:r>
      <w:r w:rsidR="008005A9" w:rsidRPr="00076E91">
        <w:rPr>
          <w:szCs w:val="24"/>
        </w:rPr>
        <w:t xml:space="preserve"> to 3,</w:t>
      </w:r>
      <w:r w:rsidR="006F7E99">
        <w:rPr>
          <w:szCs w:val="24"/>
        </w:rPr>
        <w:t>300</w:t>
      </w:r>
      <w:r w:rsidR="008005A9" w:rsidRPr="00076E91">
        <w:rPr>
          <w:szCs w:val="24"/>
        </w:rPr>
        <w:t xml:space="preserve"> </w:t>
      </w:r>
      <w:r w:rsidR="004A193B" w:rsidRPr="00076E91">
        <w:rPr>
          <w:szCs w:val="24"/>
        </w:rPr>
        <w:t>protein coding genes</w:t>
      </w:r>
      <w:r w:rsidR="008005A9" w:rsidRPr="00076E91">
        <w:rPr>
          <w:szCs w:val="24"/>
        </w:rPr>
        <w:t>, which are thought to be essential for their parasitic su</w:t>
      </w:r>
      <w:r w:rsidR="004A193B" w:rsidRPr="00076E91">
        <w:rPr>
          <w:szCs w:val="24"/>
        </w:rPr>
        <w:t>rvival</w:t>
      </w:r>
      <w:r w:rsidR="0044674A">
        <w:rPr>
          <w:szCs w:val="24"/>
        </w:rPr>
        <w:t xml:space="preserve"> </w: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 </w:instrTex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EN.CITE.DATA </w:instrText>
      </w:r>
      <w:r w:rsidR="0044674A">
        <w:rPr>
          <w:szCs w:val="24"/>
        </w:rPr>
      </w:r>
      <w:r w:rsidR="0044674A">
        <w:rPr>
          <w:szCs w:val="24"/>
        </w:rPr>
        <w:fldChar w:fldCharType="end"/>
      </w:r>
      <w:r w:rsidR="0044674A">
        <w:rPr>
          <w:szCs w:val="24"/>
        </w:rPr>
      </w:r>
      <w:r w:rsidR="0044674A">
        <w:rPr>
          <w:szCs w:val="24"/>
        </w:rPr>
        <w:fldChar w:fldCharType="separate"/>
      </w:r>
      <w:r w:rsidR="0044674A">
        <w:rPr>
          <w:noProof/>
          <w:szCs w:val="24"/>
        </w:rPr>
        <w:t>(Agnew et al. 2003; Nakjang et al. 2013)</w:t>
      </w:r>
      <w:r w:rsidR="0044674A">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mostly shorter than their orthologs from other organisms</w:t>
      </w:r>
      <w:r w:rsidR="004F1F3E">
        <w:rPr>
          <w:szCs w:val="24"/>
        </w:rPr>
        <w:t xml:space="preserve"> </w:t>
      </w:r>
      <w:r w:rsidR="004F1F3E">
        <w:rPr>
          <w:szCs w:val="24"/>
        </w:rPr>
        <w:fldChar w:fldCharType="begin"/>
      </w:r>
      <w:r w:rsidR="004F1F3E">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4F1F3E">
        <w:rPr>
          <w:szCs w:val="24"/>
        </w:rPr>
        <w:fldChar w:fldCharType="separate"/>
      </w:r>
      <w:r w:rsidR="004F1F3E">
        <w:rPr>
          <w:noProof/>
          <w:szCs w:val="24"/>
        </w:rPr>
        <w:t>(Katinka et al. 2001)</w:t>
      </w:r>
      <w:r w:rsidR="004F1F3E">
        <w:rPr>
          <w:szCs w:val="24"/>
        </w:rPr>
        <w:fldChar w:fldCharType="end"/>
      </w:r>
      <w:r w:rsidR="00076E91">
        <w:rPr>
          <w:szCs w:val="24"/>
        </w:rPr>
        <w:t xml:space="preserve">. They are flanked by short intergenic spaces, </w:t>
      </w:r>
      <w:r w:rsidR="00A233A6">
        <w:rPr>
          <w:szCs w:val="24"/>
        </w:rPr>
        <w:t>have few introns and repeat sequences</w:t>
      </w:r>
      <w:r w:rsidR="00360BBF">
        <w:rPr>
          <w:szCs w:val="24"/>
        </w:rPr>
        <w:t xml:space="preserve"> </w: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 </w:instrTex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(Keeling and Fast 2002; Corradi et al. 2010)</w:t>
      </w:r>
      <w:r w:rsidR="00360BBF">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73DD3">
        <w:rPr>
          <w:szCs w:val="24"/>
        </w:rPr>
        <w:t>genes are overlapping</w:t>
      </w:r>
      <w:r w:rsidR="00A233A6">
        <w:rPr>
          <w:szCs w:val="24"/>
        </w:rPr>
        <w:t xml:space="preserve"> with each others</w:t>
      </w:r>
      <w:r w:rsidR="00360BBF">
        <w:rPr>
          <w:szCs w:val="24"/>
        </w:rPr>
        <w:t xml:space="preserve"> </w:t>
      </w:r>
      <w:r w:rsidR="00360BBF">
        <w:rPr>
          <w:szCs w:val="24"/>
        </w:rPr>
        <w:fldChar w:fldCharType="begin"/>
      </w:r>
      <w:r w:rsidR="00360BB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360BBF">
        <w:rPr>
          <w:szCs w:val="24"/>
        </w:rPr>
        <w:fldChar w:fldCharType="separate"/>
      </w:r>
      <w:r w:rsidR="00360BBF">
        <w:rPr>
          <w:noProof/>
          <w:szCs w:val="24"/>
        </w:rPr>
        <w:t>(Corradi et al. 2010)</w:t>
      </w:r>
      <w:r w:rsidR="00360BBF">
        <w:rPr>
          <w:szCs w:val="24"/>
        </w:rPr>
        <w:fldChar w:fldCharType="end"/>
      </w:r>
      <w:r w:rsidR="001B1936">
        <w:rPr>
          <w:szCs w:val="24"/>
        </w:rPr>
        <w:t>.</w:t>
      </w:r>
    </w:p>
    <w:p w14:paraId="69EDAC56" w14:textId="2B11F141" w:rsidR="00685923" w:rsidRDefault="00170768" w:rsidP="00324278">
      <w:pPr>
        <w:spacing w:after="0" w:line="360" w:lineRule="auto"/>
        <w:jc w:val="both"/>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360BBF">
        <w:rPr>
          <w:szCs w:val="24"/>
        </w:rPr>
        <w:t xml:space="preserve"> </w: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 </w:instrTex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(Nakjang et al. 2013)</w:t>
      </w:r>
      <w:r w:rsidR="00360BBF">
        <w:rPr>
          <w:szCs w:val="24"/>
        </w:rPr>
        <w:fldChar w:fldCharType="end"/>
      </w:r>
      <w:r w:rsidR="007665F0">
        <w:rPr>
          <w:szCs w:val="24"/>
        </w:rPr>
        <w:t xml:space="preserve">. </w:t>
      </w:r>
      <w:r w:rsidR="00360BBF">
        <w:rPr>
          <w:szCs w:val="24"/>
        </w:rPr>
        <w:t xml:space="preserve">Microsporidia </w:t>
      </w:r>
      <w:r w:rsidR="006F3550">
        <w:rPr>
          <w:szCs w:val="24"/>
        </w:rPr>
        <w:t xml:space="preserve">strongly depend on their host for nutrients due to </w:t>
      </w:r>
      <w:r w:rsidR="00DC4B16">
        <w:rPr>
          <w:szCs w:val="24"/>
        </w:rPr>
        <w:t>the lack of mitochondria and genes for many biosynthesis pathways</w:t>
      </w:r>
      <w:r w:rsidR="008C6C5A">
        <w:rPr>
          <w:szCs w:val="24"/>
        </w:rPr>
        <w:t xml:space="preserve">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w:t>
      </w:r>
      <w:r w:rsidR="00A73DD3">
        <w:rPr>
          <w:szCs w:val="24"/>
        </w:rPr>
        <w:t>Krebs</w:t>
      </w:r>
      <w:r w:rsidR="00AC78D5">
        <w:rPr>
          <w:szCs w:val="24"/>
        </w:rPr>
        <w:t xml:space="preserve">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biosynthesis</w:t>
      </w:r>
      <w:r w:rsidR="008C6C5A">
        <w:rPr>
          <w:szCs w:val="24"/>
        </w:rPr>
        <w:t xml:space="preserve"> </w: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 </w:instrTex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(Heinz et al. 2014; Dean, Hirt, and Embley 2016)</w:t>
      </w:r>
      <w:r w:rsidR="008C6C5A">
        <w:rPr>
          <w:szCs w:val="24"/>
        </w:rPr>
        <w:fldChar w:fldCharType="end"/>
      </w:r>
      <w:r w:rsidR="004F7900">
        <w:rPr>
          <w:szCs w:val="24"/>
        </w:rPr>
        <w:t>.</w:t>
      </w:r>
      <w:r w:rsidR="003A0A3B">
        <w:rPr>
          <w:szCs w:val="24"/>
        </w:rPr>
        <w:t xml:space="preserve"> </w:t>
      </w:r>
    </w:p>
    <w:p w14:paraId="026E7CBC" w14:textId="4E8B3C15" w:rsidR="00FD3651" w:rsidRDefault="00FD3651" w:rsidP="00324278">
      <w:pPr>
        <w:spacing w:after="0" w:line="360" w:lineRule="auto"/>
        <w:jc w:val="both"/>
        <w:rPr>
          <w:szCs w:val="24"/>
        </w:rPr>
      </w:pPr>
    </w:p>
    <w:p w14:paraId="0A1AE914" w14:textId="5C2035B3" w:rsidR="00FD3651" w:rsidRDefault="009F7DFD" w:rsidP="00324278">
      <w:pPr>
        <w:pStyle w:val="Heading2"/>
        <w:jc w:val="both"/>
      </w:pPr>
      <w:bookmarkStart w:id="51" w:name="_Toc384627478"/>
      <w:bookmarkStart w:id="52" w:name="_Toc384637885"/>
      <w:r w:rsidRPr="002F3773">
        <w:lastRenderedPageBreak/>
        <w:t>The o</w:t>
      </w:r>
      <w:r w:rsidR="006136AB" w:rsidRPr="002F3773">
        <w:t>rigin of microsporidia</w:t>
      </w:r>
      <w:bookmarkEnd w:id="51"/>
      <w:bookmarkEnd w:id="52"/>
    </w:p>
    <w:p w14:paraId="51EB011F" w14:textId="473FE0D9" w:rsidR="006136AB" w:rsidRPr="00BA7755" w:rsidRDefault="00344C07" w:rsidP="00324278">
      <w:pPr>
        <w:spacing w:after="0" w:line="360" w:lineRule="auto"/>
        <w:jc w:val="both"/>
        <w:rPr>
          <w:szCs w:val="24"/>
        </w:rPr>
      </w:pPr>
      <w:r>
        <w:rPr>
          <w:szCs w:val="24"/>
        </w:rPr>
        <w:t>Initially</w:t>
      </w:r>
      <w:r w:rsidR="001305BA">
        <w:rPr>
          <w:szCs w:val="24"/>
        </w:rPr>
        <w:t>,</w:t>
      </w:r>
      <w:r w:rsidR="00765E59">
        <w:rPr>
          <w:szCs w:val="24"/>
        </w:rPr>
        <w:t xml:space="preserve"> </w:t>
      </w:r>
      <w:r w:rsidR="004E1B1F">
        <w:rPr>
          <w:szCs w:val="24"/>
        </w:rPr>
        <w:t xml:space="preserve">the </w:t>
      </w:r>
      <w:r w:rsidR="00A95077">
        <w:rPr>
          <w:szCs w:val="24"/>
        </w:rPr>
        <w:t>microsporidium</w:t>
      </w:r>
      <w:r w:rsidR="00E46BCB">
        <w:rPr>
          <w:szCs w:val="24"/>
        </w:rPr>
        <w:t xml:space="preserve">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2467B0">
        <w:rPr>
          <w:szCs w:val="24"/>
        </w:rPr>
        <w:t xml:space="preserve"> </w:t>
      </w:r>
      <w:r w:rsidR="002467B0">
        <w:rPr>
          <w:szCs w:val="24"/>
        </w:rPr>
        <w:fldChar w:fldCharType="begin"/>
      </w:r>
      <w:r w:rsidR="002467B0">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2467B0">
        <w:rPr>
          <w:szCs w:val="24"/>
        </w:rPr>
        <w:fldChar w:fldCharType="separate"/>
      </w:r>
      <w:r w:rsidR="002467B0">
        <w:rPr>
          <w:noProof/>
          <w:szCs w:val="24"/>
        </w:rPr>
        <w:t>(Naegeli 1857)</w:t>
      </w:r>
      <w:r w:rsidR="002467B0">
        <w:rPr>
          <w:szCs w:val="24"/>
        </w:rPr>
        <w:fldChar w:fldCharType="end"/>
      </w:r>
      <w:r w:rsidR="004E1B1F">
        <w:rPr>
          <w:szCs w:val="24"/>
        </w:rPr>
        <w:t xml:space="preserve">. </w:t>
      </w:r>
      <w:r w:rsidR="00B95740">
        <w:rPr>
          <w:szCs w:val="24"/>
        </w:rPr>
        <w:t>Thereafter</w:t>
      </w:r>
      <w:r w:rsidR="00B451E5">
        <w:rPr>
          <w:szCs w:val="24"/>
        </w:rPr>
        <w:t xml:space="preserve">, </w:t>
      </w:r>
      <w:r w:rsidR="00765E59">
        <w:rPr>
          <w:szCs w:val="24"/>
        </w:rPr>
        <w:t xml:space="preserve">electron microscopy studies </w:t>
      </w:r>
      <w:r w:rsidR="009F49AD">
        <w:rPr>
          <w:szCs w:val="24"/>
        </w:rPr>
        <w:t xml:space="preserve">first </w:t>
      </w:r>
      <w:r w:rsidR="00B76AAC">
        <w:rPr>
          <w:szCs w:val="24"/>
        </w:rPr>
        <w:t>reassigned</w:t>
      </w:r>
      <w:r w:rsidR="001305BA">
        <w:rPr>
          <w:szCs w:val="24"/>
        </w:rPr>
        <w:t xml:space="preserve"> </w:t>
      </w:r>
      <w:r w:rsidR="007B6ABF">
        <w:rPr>
          <w:szCs w:val="24"/>
        </w:rPr>
        <w:t xml:space="preserve">microsporidia </w:t>
      </w:r>
      <w:r w:rsidR="009F49AD">
        <w:rPr>
          <w:szCs w:val="24"/>
        </w:rPr>
        <w:t>to</w:t>
      </w:r>
      <w:r w:rsidR="005F3287">
        <w:rPr>
          <w:szCs w:val="24"/>
        </w:rPr>
        <w:t xml:space="preserve">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9F49AD">
        <w:rPr>
          <w:szCs w:val="24"/>
        </w:rPr>
        <w:t>to</w:t>
      </w:r>
      <w:r w:rsidR="006160D6">
        <w:rPr>
          <w:szCs w:val="24"/>
        </w:rPr>
        <w:t xml:space="preserve">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w:t>
      </w:r>
      <w:r w:rsidR="002467B0">
        <w:rPr>
          <w:szCs w:val="24"/>
        </w:rPr>
        <w:t xml:space="preserve"> </w:t>
      </w:r>
      <w:r w:rsidR="002467B0">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 </w:instrText>
      </w:r>
      <w:r w:rsidR="00195306">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EN.CITE.DATA </w:instrText>
      </w:r>
      <w:r w:rsidR="00195306">
        <w:rPr>
          <w:szCs w:val="24"/>
        </w:rPr>
      </w:r>
      <w:r w:rsidR="00195306">
        <w:rPr>
          <w:szCs w:val="24"/>
        </w:rPr>
        <w:fldChar w:fldCharType="end"/>
      </w:r>
      <w:r w:rsidR="002467B0">
        <w:rPr>
          <w:szCs w:val="24"/>
        </w:rPr>
      </w:r>
      <w:r w:rsidR="002467B0">
        <w:rPr>
          <w:szCs w:val="24"/>
        </w:rPr>
        <w:fldChar w:fldCharType="separate"/>
      </w:r>
      <w:r w:rsidR="00195306">
        <w:rPr>
          <w:noProof/>
          <w:szCs w:val="24"/>
        </w:rPr>
        <w:t>(Kudo and Daniels 1963; Heinz et al. 2014)</w:t>
      </w:r>
      <w:r w:rsidR="002467B0">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small and large subunit of ri</w:t>
      </w:r>
      <w:r w:rsidR="009F49AD">
        <w:rPr>
          <w:szCs w:val="24"/>
        </w:rPr>
        <w:t>bosomal RNAs of the microsporidium</w:t>
      </w:r>
      <w:r w:rsidR="003826D1">
        <w:rPr>
          <w:szCs w:val="24"/>
        </w:rPr>
        <w:t xml:space="preserve">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w:t>
      </w:r>
      <w:r w:rsidR="00195306">
        <w:rPr>
          <w:szCs w:val="24"/>
        </w:rPr>
        <w:t xml:space="preserve"> </w:t>
      </w:r>
      <w:r w:rsidR="00195306">
        <w:rPr>
          <w:szCs w:val="24"/>
        </w:rPr>
        <w:fldChar w:fldCharType="begin"/>
      </w:r>
      <w:r w:rsidR="00195306">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sidR="00195306">
        <w:rPr>
          <w:szCs w:val="24"/>
        </w:rPr>
        <w:fldChar w:fldCharType="separate"/>
      </w:r>
      <w:r w:rsidR="00195306">
        <w:rPr>
          <w:noProof/>
          <w:szCs w:val="24"/>
        </w:rPr>
        <w:t>(Vossbrinck et al. 1987)</w:t>
      </w:r>
      <w:r w:rsidR="00195306">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this earliest eukaryotic origin of microsporidia</w:t>
      </w:r>
      <w:r w:rsidR="009F49AD">
        <w:rPr>
          <w:szCs w:val="24"/>
        </w:rPr>
        <w:t xml:space="preserve"> has been</w:t>
      </w:r>
      <w:r w:rsidR="00AE623B">
        <w:rPr>
          <w:szCs w:val="24"/>
        </w:rPr>
        <w:t xml:space="preserve">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195306">
        <w:rPr>
          <w:szCs w:val="24"/>
        </w:rPr>
        <w:t xml:space="preserve"> </w:t>
      </w:r>
      <w:r w:rsidR="00195306">
        <w:rPr>
          <w:szCs w:val="24"/>
        </w:rPr>
        <w:fldChar w:fldCharType="begin"/>
      </w:r>
      <w:r w:rsidR="00195306">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195306">
        <w:rPr>
          <w:szCs w:val="24"/>
        </w:rPr>
        <w:fldChar w:fldCharType="separate"/>
      </w:r>
      <w:r w:rsidR="00195306">
        <w:rPr>
          <w:noProof/>
          <w:szCs w:val="24"/>
        </w:rPr>
        <w:t>(Corradi and Keeling 2009)</w:t>
      </w:r>
      <w:r w:rsidR="00195306">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w:t>
      </w:r>
      <w:r w:rsidR="00E17ACD">
        <w:rPr>
          <w:szCs w:val="24"/>
        </w:rPr>
        <w:t xml:space="preserve"> </w:t>
      </w:r>
      <w:r w:rsidR="00E17ACD">
        <w:rPr>
          <w:szCs w:val="24"/>
        </w:rPr>
        <w:fldChar w:fldCharType="begin"/>
      </w:r>
      <w:r w:rsidR="00E17ACD">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17ACD">
        <w:rPr>
          <w:szCs w:val="24"/>
        </w:rPr>
        <w:fldChar w:fldCharType="separate"/>
      </w:r>
      <w:r w:rsidR="00E17ACD">
        <w:rPr>
          <w:noProof/>
          <w:szCs w:val="24"/>
        </w:rPr>
        <w:t>(Keeling and Fast 2002)</w:t>
      </w:r>
      <w:r w:rsidR="00E17ACD">
        <w:rPr>
          <w:szCs w:val="24"/>
        </w:rPr>
        <w:fldChar w:fldCharType="end"/>
      </w:r>
      <w:r w:rsidR="00EB063E">
        <w:rPr>
          <w:szCs w:val="24"/>
        </w:rPr>
        <w:t>.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w:t>
      </w:r>
      <w:r w:rsidR="00CA271D">
        <w:rPr>
          <w:szCs w:val="24"/>
        </w:rPr>
        <w:t xml:space="preserve"> </w: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 </w:instrTex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(Felsenstein 1978; Corradi and Keeling 2009)</w:t>
      </w:r>
      <w:r w:rsidR="00CA271D">
        <w:rPr>
          <w:szCs w:val="24"/>
        </w:rPr>
        <w:fldChar w:fldCharType="end"/>
      </w:r>
      <w:r w:rsidR="00C54928">
        <w:rPr>
          <w:szCs w:val="24"/>
        </w:rPr>
        <w:t xml:space="preserve">. </w:t>
      </w:r>
      <w:r w:rsidR="00387308">
        <w:rPr>
          <w:szCs w:val="24"/>
        </w:rPr>
        <w:t>After more than 100 years from the report of Naegeli, microsporidia were re-classified as fungi by placing them either within or in the earliest branch of the fungal clade</w:t>
      </w:r>
      <w:r w:rsidR="00CA271D">
        <w:rPr>
          <w:szCs w:val="24"/>
        </w:rPr>
        <w:t xml:space="preserve"> </w:t>
      </w:r>
      <w:r w:rsidR="00CA271D">
        <w:rPr>
          <w:szCs w:val="24"/>
        </w:rPr>
        <w:fldChar w:fldCharType="begin"/>
      </w:r>
      <w:r w:rsidR="00CA271D">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CA271D">
        <w:rPr>
          <w:szCs w:val="24"/>
        </w:rPr>
        <w:fldChar w:fldCharType="separate"/>
      </w:r>
      <w:r w:rsidR="00CA271D">
        <w:rPr>
          <w:noProof/>
          <w:szCs w:val="24"/>
        </w:rPr>
        <w:t>(Cavalier-Smith 2004)</w:t>
      </w:r>
      <w:r w:rsidR="00CA271D">
        <w:rPr>
          <w:szCs w:val="24"/>
        </w:rPr>
        <w:fldChar w:fldCharType="end"/>
      </w:r>
      <w:r w:rsidR="00A43637">
        <w:rPr>
          <w:szCs w:val="24"/>
        </w:rPr>
        <w:t xml:space="preserve">. </w:t>
      </w:r>
      <w:r w:rsidR="008404F6">
        <w:rPr>
          <w:szCs w:val="24"/>
        </w:rPr>
        <w:t xml:space="preserve">This fungal relationship was firstly </w:t>
      </w:r>
      <w:r w:rsidR="00277CDD">
        <w:rPr>
          <w:szCs w:val="24"/>
        </w:rPr>
        <w:t>suggested</w:t>
      </w:r>
      <w:r w:rsidR="008404F6">
        <w:rPr>
          <w:szCs w:val="24"/>
        </w:rPr>
        <w:t xml:space="preserve"> by the</w:t>
      </w:r>
      <w:r w:rsidR="00646B58">
        <w:rPr>
          <w:szCs w:val="24"/>
        </w:rPr>
        <w:t xml:space="preserve"> phylogenetic study of alpha- and beta-tubulins from several microsporidia species</w:t>
      </w:r>
      <w:r w:rsidR="00CA271D">
        <w:rPr>
          <w:szCs w:val="24"/>
        </w:rPr>
        <w:t xml:space="preserve"> </w: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 </w:instrTex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(Edlind et al. 1996; Keeling and Doolittle 1996)</w:t>
      </w:r>
      <w:r w:rsidR="00CA271D">
        <w:rPr>
          <w:szCs w:val="24"/>
        </w:rPr>
        <w:fldChar w:fldCharType="end"/>
      </w:r>
      <w:r w:rsidR="0092138C">
        <w:rPr>
          <w:szCs w:val="24"/>
        </w:rPr>
        <w:t xml:space="preserve">. </w:t>
      </w:r>
      <w:r w:rsidR="00C53827">
        <w:rPr>
          <w:szCs w:val="24"/>
        </w:rPr>
        <w:t>Further</w:t>
      </w:r>
      <w:r w:rsidR="00537A5A">
        <w:rPr>
          <w:szCs w:val="24"/>
        </w:rPr>
        <w:t xml:space="preserve"> evidence for </w:t>
      </w:r>
      <w:r w:rsidR="00845752">
        <w:rPr>
          <w:szCs w:val="24"/>
        </w:rPr>
        <w:t xml:space="preserve">this </w:t>
      </w:r>
      <w:r w:rsidR="001A0943">
        <w:rPr>
          <w:szCs w:val="24"/>
        </w:rPr>
        <w:t xml:space="preserve">hypothesis </w:t>
      </w:r>
      <w:r w:rsidR="00C53827">
        <w:rPr>
          <w:szCs w:val="24"/>
        </w:rPr>
        <w:t>came from</w:t>
      </w:r>
      <w:r w:rsidR="004F2C81">
        <w:rPr>
          <w:szCs w:val="24"/>
        </w:rPr>
        <w:t xml:space="preserve"> analyses of </w:t>
      </w:r>
      <w:r w:rsidR="009A20B2">
        <w:rPr>
          <w:szCs w:val="24"/>
        </w:rPr>
        <w:t>the heat-shock protein 70</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&lt;EndNote&gt;&lt;Cite&gt;&lt;Author&gt;Hirt&lt;/Author&gt;&lt;Year&gt;1997&lt;/Year&gt;&lt;RecNum&gt;315&lt;/RecNum&gt;&lt;DisplayText&gt;(Hirt et al. 1997)&lt;/DisplayText&gt;&lt;record&gt;&lt;rec-number&gt;315&lt;/rec-number&gt;&lt;foreign-keys&gt;&lt;key app="EN" db-id="zvzepeve9vwad9e0r2nxazrm0x0w25x9w9er" timestamp="1522917510"&gt;315&lt;/key&gt;&lt;/foreign-keys&gt;&lt;ref-type name="Journal Article"&gt;17&lt;/ref-type&gt;&lt;contributors&gt;&lt;authors&gt;&lt;author&gt;Hirt, Robert P.&lt;/author&gt;&lt;author&gt;Healy, Bryan&lt;/author&gt;&lt;author&gt;Vossbrinck, Charles R.&lt;/author&gt;&lt;author&gt;Canning, Elizabeth U.&lt;/author&gt;&lt;author&gt;Embley, T. Martin&lt;/author&gt;&lt;/authors&gt;&lt;/contributors&gt;&lt;titles&gt;&lt;title&gt;A mitochondrial Hsp70 orthologue in Vairimorpha necatrix: molecular evidence that microsporidia once contained mitochondria&lt;/title&gt;&lt;secondary-title&gt;Current Biology&lt;/secondary-title&gt;&lt;short-title&gt;A mitochondrial Hsp70 orthologue in Vairimorpha necatrix&lt;/short-title&gt;&lt;/titles&gt;&lt;periodical&gt;&lt;full-title&gt;Current Biology&lt;/full-title&gt;&lt;/periodical&gt;&lt;pages&gt;995-998&lt;/pages&gt;&lt;volume&gt;7&lt;/volume&gt;&lt;dates&gt;&lt;year&gt;1997&lt;/year&gt;&lt;pub-dates&gt;&lt;date&gt;1997-12-01&lt;/date&gt;&lt;/pub-dates&gt;&lt;/dates&gt;&lt;isbn&gt;0960-9822&lt;/isbn&gt;&lt;urls&gt;&lt;/urls&gt;&lt;electronic-resource-num&gt;10.1016/S0960-9822(06)00420-9&lt;/electronic-resource-num&gt;&lt;remote-database-name&gt;www.cell.com&lt;/remote-database-name&gt;&lt;language&gt;English&lt;/language&gt;&lt;access-date&gt;2018-03-25 21:51:47&lt;/access-date&gt;&lt;/record&gt;&lt;/Cite&gt;&lt;/EndNote&gt;</w:instrText>
      </w:r>
      <w:r w:rsidR="00AD3569">
        <w:rPr>
          <w:szCs w:val="24"/>
        </w:rPr>
        <w:fldChar w:fldCharType="separate"/>
      </w:r>
      <w:r w:rsidR="00AD3569">
        <w:rPr>
          <w:noProof/>
          <w:szCs w:val="24"/>
        </w:rPr>
        <w:t>(Hirt et al. 1997)</w:t>
      </w:r>
      <w:r w:rsidR="00AD3569">
        <w:rPr>
          <w:szCs w:val="24"/>
        </w:rPr>
        <w:fldChar w:fldCharType="end"/>
      </w:r>
      <w:r w:rsidR="009A20B2">
        <w:rPr>
          <w:szCs w:val="24"/>
        </w:rPr>
        <w:t xml:space="preserve">, </w:t>
      </w:r>
      <w:r w:rsidR="00F4468D">
        <w:rPr>
          <w:szCs w:val="24"/>
        </w:rPr>
        <w:t>the largest subunit of the RNA polymerase II</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00AD3569">
        <w:rPr>
          <w:szCs w:val="24"/>
        </w:rPr>
        <w:fldChar w:fldCharType="separate"/>
      </w:r>
      <w:r w:rsidR="00AD3569">
        <w:rPr>
          <w:noProof/>
          <w:szCs w:val="24"/>
        </w:rPr>
        <w:t>(Hirt et al. 1999)</w:t>
      </w:r>
      <w:r w:rsidR="00AD3569">
        <w:rPr>
          <w:szCs w:val="24"/>
        </w:rPr>
        <w:fldChar w:fldCharType="end"/>
      </w:r>
      <w:r w:rsidR="00677D53">
        <w:rPr>
          <w:szCs w:val="24"/>
        </w:rPr>
        <w:t>,</w:t>
      </w:r>
      <w:r w:rsidR="00AD3569">
        <w:rPr>
          <w:szCs w:val="24"/>
        </w:rPr>
        <w:t xml:space="preserve"> </w:t>
      </w:r>
      <w:r w:rsidR="00B47711" w:rsidRPr="00B47711">
        <w:rPr>
          <w:szCs w:val="24"/>
        </w:rPr>
        <w:t>both alpha and beta subunits of pyruvate dehydrogenase E1</w:t>
      </w:r>
      <w:r w:rsidR="00AD3569">
        <w:rPr>
          <w:szCs w:val="24"/>
        </w:rPr>
        <w:t xml:space="preserve"> </w:t>
      </w:r>
      <w:r w:rsidR="00AD3569">
        <w:rPr>
          <w:szCs w:val="24"/>
        </w:rPr>
        <w:fldChar w:fldCharType="begin"/>
      </w:r>
      <w:r w:rsidR="00AD3569">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D3569">
        <w:rPr>
          <w:szCs w:val="24"/>
        </w:rPr>
        <w:fldChar w:fldCharType="separate"/>
      </w:r>
      <w:r w:rsidR="00AD3569">
        <w:rPr>
          <w:noProof/>
          <w:szCs w:val="24"/>
        </w:rPr>
        <w:t>(Fast and Keeling 2001)</w:t>
      </w:r>
      <w:r w:rsidR="00AD3569">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ation elongation factor I alpha</w:t>
      </w:r>
      <w:r w:rsidR="002114D7">
        <w:rPr>
          <w:szCs w:val="24"/>
        </w:rPr>
        <w:t xml:space="preserve"> </w:t>
      </w:r>
      <w:r w:rsidR="002114D7">
        <w:rPr>
          <w:szCs w:val="24"/>
        </w:rPr>
        <w:fldChar w:fldCharType="begin"/>
      </w:r>
      <w:r w:rsidR="002114D7">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002114D7">
        <w:rPr>
          <w:szCs w:val="24"/>
        </w:rPr>
        <w:fldChar w:fldCharType="separate"/>
      </w:r>
      <w:r w:rsidR="002114D7">
        <w:rPr>
          <w:noProof/>
          <w:szCs w:val="24"/>
        </w:rPr>
        <w:t>(Tanabe, Watanabe, and Sugiyama 2002)</w:t>
      </w:r>
      <w:r w:rsidR="002114D7">
        <w:rPr>
          <w:szCs w:val="24"/>
        </w:rPr>
        <w:fldChar w:fldCharType="end"/>
      </w:r>
      <w:r w:rsidR="002D7E10">
        <w:rPr>
          <w:szCs w:val="24"/>
        </w:rPr>
        <w:t>, or the combined approach using 53 different genes of</w:t>
      </w:r>
      <w:r w:rsidR="002114D7">
        <w:rPr>
          <w:szCs w:val="24"/>
        </w:rPr>
        <w:t xml:space="preserve"> </w:t>
      </w:r>
      <w:r w:rsidR="002114D7">
        <w:rPr>
          <w:szCs w:val="24"/>
        </w:rPr>
        <w:fldChar w:fldCharType="begin"/>
      </w:r>
      <w:r w:rsidR="002114D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2114D7">
        <w:rPr>
          <w:szCs w:val="24"/>
        </w:rPr>
        <w:fldChar w:fldCharType="separate"/>
      </w:r>
      <w:r w:rsidR="002114D7">
        <w:rPr>
          <w:noProof/>
          <w:szCs w:val="24"/>
        </w:rPr>
        <w:t>(Capella-Gutiérrez, Marcet-Houben, and Gabaldón 2012)</w:t>
      </w:r>
      <w:r w:rsidR="002114D7">
        <w:rPr>
          <w:szCs w:val="24"/>
        </w:rPr>
        <w:fldChar w:fldCharType="end"/>
      </w:r>
      <w:r w:rsidR="002D7E10">
        <w:rPr>
          <w:szCs w:val="24"/>
        </w:rPr>
        <w:t xml:space="preserve">. </w:t>
      </w:r>
      <w:r w:rsidR="00B0384E">
        <w:rPr>
          <w:szCs w:val="24"/>
        </w:rPr>
        <w:lastRenderedPageBreak/>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ridia and fungi</w:t>
      </w:r>
      <w:r w:rsidR="00C40F83">
        <w:rPr>
          <w:szCs w:val="24"/>
        </w:rPr>
        <w:t>,</w:t>
      </w:r>
      <w:r w:rsidR="0016160F">
        <w:rPr>
          <w:szCs w:val="24"/>
        </w:rPr>
        <w:t xml:space="preserve">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D13767">
        <w:rPr>
          <w:szCs w:val="24"/>
        </w:rPr>
        <w:t xml:space="preserve"> </w: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 </w:instrTex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EN.CITE.DATA </w:instrText>
      </w:r>
      <w:r w:rsidR="00D13767">
        <w:rPr>
          <w:szCs w:val="24"/>
        </w:rPr>
      </w:r>
      <w:r w:rsidR="00D13767">
        <w:rPr>
          <w:szCs w:val="24"/>
        </w:rPr>
        <w:fldChar w:fldCharType="end"/>
      </w:r>
      <w:r w:rsidR="00D13767">
        <w:rPr>
          <w:szCs w:val="24"/>
        </w:rPr>
      </w:r>
      <w:r w:rsidR="00D13767">
        <w:rPr>
          <w:szCs w:val="24"/>
        </w:rPr>
        <w:fldChar w:fldCharType="separate"/>
      </w:r>
      <w:r w:rsidR="00D13767">
        <w:rPr>
          <w:noProof/>
          <w:szCs w:val="24"/>
        </w:rPr>
        <w:t>(Keeling and Fast 2002; Koestler and Ebersberger 2011; Heinz et al. 2012; James et al. 2013)</w:t>
      </w:r>
      <w:r w:rsidR="00D13767">
        <w:rPr>
          <w:szCs w:val="24"/>
        </w:rPr>
        <w:fldChar w:fldCharType="end"/>
      </w:r>
      <w:ins w:id="53" w:author="V" w:date="2018-04-09T11:07:00Z">
        <w:r w:rsidR="00C40F83">
          <w:rPr>
            <w:szCs w:val="24"/>
          </w:rPr>
          <w:t>. This uncertainty is</w:t>
        </w:r>
      </w:ins>
      <w:r w:rsidR="00EF1A4C">
        <w:rPr>
          <w:szCs w:val="24"/>
        </w:rPr>
        <w:t xml:space="preserve"> mostly</w:t>
      </w:r>
      <w:r w:rsidR="00DC1184">
        <w:rPr>
          <w:szCs w:val="24"/>
        </w:rPr>
        <w:t xml:space="preserve"> due to the poor data sampling</w:t>
      </w:r>
      <w:ins w:id="54" w:author="V" w:date="2018-04-09T11:08:00Z">
        <w:r w:rsidR="008A7776">
          <w:rPr>
            <w:szCs w:val="24"/>
          </w:rPr>
          <w:t xml:space="preserve"> of those analysis</w:t>
        </w:r>
      </w:ins>
      <w:r w:rsidR="00D13767">
        <w:rPr>
          <w:szCs w:val="24"/>
        </w:rPr>
        <w:t xml:space="preserve"> </w:t>
      </w:r>
      <w:r w:rsidR="00D13767">
        <w:rPr>
          <w:szCs w:val="24"/>
        </w:rPr>
        <w:fldChar w:fldCharType="begin"/>
      </w:r>
      <w:r w:rsidR="00D1376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D13767">
        <w:rPr>
          <w:szCs w:val="24"/>
        </w:rPr>
        <w:fldChar w:fldCharType="separate"/>
      </w:r>
      <w:r w:rsidR="00D13767">
        <w:rPr>
          <w:noProof/>
          <w:szCs w:val="24"/>
        </w:rPr>
        <w:t>(Capella-Gutiérrez, Marcet-Houben, and Gabaldón 2012)</w:t>
      </w:r>
      <w:r w:rsidR="00D13767">
        <w:rPr>
          <w:szCs w:val="24"/>
        </w:rPr>
        <w:fldChar w:fldCharType="end"/>
      </w:r>
      <w:r w:rsidR="00DC1184" w:rsidRPr="00BA7755">
        <w:rPr>
          <w:szCs w:val="24"/>
        </w:rPr>
        <w:t>.</w:t>
      </w:r>
    </w:p>
    <w:p w14:paraId="4958EC32" w14:textId="77777777" w:rsidR="00D3196D" w:rsidRDefault="00D3196D" w:rsidP="00324278">
      <w:pPr>
        <w:spacing w:after="0" w:line="360" w:lineRule="auto"/>
        <w:jc w:val="both"/>
        <w:rPr>
          <w:szCs w:val="24"/>
        </w:rPr>
      </w:pPr>
    </w:p>
    <w:p w14:paraId="726B37B3" w14:textId="2A691E5F" w:rsidR="000B6719" w:rsidRPr="00076E91" w:rsidRDefault="000B6719" w:rsidP="00324278">
      <w:pPr>
        <w:pStyle w:val="Heading2"/>
        <w:jc w:val="both"/>
      </w:pPr>
      <w:bookmarkStart w:id="55" w:name="_Toc384627479"/>
      <w:bookmarkStart w:id="56" w:name="_Toc384637886"/>
      <w:r w:rsidRPr="002F3773">
        <w:t xml:space="preserve">Potential </w:t>
      </w:r>
      <w:r w:rsidR="00C777F8" w:rsidRPr="002F3773">
        <w:t>research</w:t>
      </w:r>
      <w:r w:rsidRPr="002F3773">
        <w:t xml:space="preserve"> of microsporidia</w:t>
      </w:r>
      <w:bookmarkEnd w:id="55"/>
      <w:bookmarkEnd w:id="56"/>
    </w:p>
    <w:p w14:paraId="33B4DDD7" w14:textId="6209A69C" w:rsidR="002768CD" w:rsidRDefault="00AB51F5" w:rsidP="00324278">
      <w:pPr>
        <w:spacing w:after="0" w:line="360" w:lineRule="auto"/>
        <w:jc w:val="both"/>
        <w:rPr>
          <w:szCs w:val="24"/>
        </w:rPr>
      </w:pPr>
      <w:r>
        <w:rPr>
          <w:szCs w:val="24"/>
        </w:rPr>
        <w:t>Given its</w:t>
      </w:r>
      <w:ins w:id="57" w:author="V" w:date="2018-04-09T15:20:00Z">
        <w:r w:rsidR="00593256">
          <w:rPr>
            <w:szCs w:val="24"/>
          </w:rPr>
          <w:t xml:space="preserve"> importance for</w:t>
        </w:r>
      </w:ins>
      <w:ins w:id="58" w:author="V" w:date="2018-04-09T18:05:00Z">
        <w:r w:rsidR="00F73BFC">
          <w:rPr>
            <w:szCs w:val="24"/>
          </w:rPr>
          <w:t xml:space="preserve"> the</w:t>
        </w:r>
      </w:ins>
      <w:ins w:id="59" w:author="V" w:date="2018-04-09T15:20:00Z">
        <w:r w:rsidR="00593256">
          <w:rPr>
            <w:szCs w:val="24"/>
          </w:rPr>
          <w:t xml:space="preserve"> </w:t>
        </w:r>
      </w:ins>
      <w:ins w:id="60" w:author="V" w:date="2018-04-09T15:21:00Z">
        <w:r w:rsidR="00F73BFC">
          <w:rPr>
            <w:szCs w:val="24"/>
          </w:rPr>
          <w:t>agriculture</w:t>
        </w:r>
        <w:r w:rsidR="00593256" w:rsidRPr="00593256" w:rsidDel="00593256">
          <w:rPr>
            <w:szCs w:val="24"/>
          </w:rPr>
          <w:t xml:space="preserve"> </w:t>
        </w:r>
      </w:ins>
      <w:commentRangeStart w:id="61"/>
      <w:del w:id="62" w:author="V" w:date="2018-04-09T15:21:00Z">
        <w:r w:rsidR="00EF7E7C" w:rsidDel="00593256">
          <w:rPr>
            <w:szCs w:val="24"/>
          </w:rPr>
          <w:delText xml:space="preserve">economic </w:delText>
        </w:r>
      </w:del>
      <w:r w:rsidR="00EF7E7C">
        <w:rPr>
          <w:szCs w:val="24"/>
        </w:rPr>
        <w:t>and</w:t>
      </w:r>
      <w:ins w:id="63" w:author="V" w:date="2018-04-09T18:09:00Z">
        <w:r w:rsidR="007612CB">
          <w:rPr>
            <w:szCs w:val="24"/>
          </w:rPr>
          <w:t xml:space="preserve"> </w:t>
        </w:r>
      </w:ins>
      <w:del w:id="64" w:author="V" w:date="2018-04-09T18:10:00Z">
        <w:r w:rsidR="00EF7E7C" w:rsidDel="007612CB">
          <w:rPr>
            <w:szCs w:val="24"/>
          </w:rPr>
          <w:delText xml:space="preserve"> clinical</w:delText>
        </w:r>
      </w:del>
      <w:ins w:id="65" w:author="V" w:date="2018-04-09T18:10:00Z">
        <w:r w:rsidR="007612CB">
          <w:rPr>
            <w:szCs w:val="24"/>
          </w:rPr>
          <w:t xml:space="preserve">emergent pathogens in the global animal-human food chain as well as </w:t>
        </w:r>
      </w:ins>
      <w:ins w:id="66" w:author="V" w:date="2018-04-09T18:11:00Z">
        <w:r w:rsidR="0017302D">
          <w:rPr>
            <w:szCs w:val="24"/>
          </w:rPr>
          <w:t>many</w:t>
        </w:r>
      </w:ins>
      <w:ins w:id="67" w:author="V" w:date="2018-04-09T18:10:00Z">
        <w:r w:rsidR="007612CB">
          <w:rPr>
            <w:szCs w:val="24"/>
          </w:rPr>
          <w:t xml:space="preserve"> clinical</w:t>
        </w:r>
      </w:ins>
      <w:r w:rsidR="00EF7E7C">
        <w:rPr>
          <w:szCs w:val="24"/>
        </w:rPr>
        <w:t xml:space="preserve"> </w:t>
      </w:r>
      <w:commentRangeEnd w:id="61"/>
      <w:ins w:id="68" w:author="V" w:date="2018-04-09T15:21:00Z">
        <w:r w:rsidR="00593256">
          <w:rPr>
            <w:szCs w:val="24"/>
          </w:rPr>
          <w:t>issues</w:t>
        </w:r>
      </w:ins>
      <w:r w:rsidR="00EF7E7C">
        <w:rPr>
          <w:rStyle w:val="CommentReference"/>
        </w:rPr>
        <w:commentReference w:id="61"/>
      </w:r>
      <w:ins w:id="69" w:author="V" w:date="2018-04-09T18:11:00Z">
        <w:r w:rsidR="00F13918">
          <w:rPr>
            <w:szCs w:val="24"/>
          </w:rPr>
          <w:t xml:space="preserve"> </w:t>
        </w:r>
      </w:ins>
      <w:r w:rsidR="00CB7955">
        <w:rPr>
          <w:szCs w:val="24"/>
        </w:rPr>
        <w:fldChar w:fldCharType="begin">
          <w:fldData xml:space="preserve">PEVuZE5vdGU+PENpdGU+PEF1dGhvcj5TdGVudGlmb3JkPC9BdXRob3I+PFllYXI+MjAxNjwvWWVh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</w:fldData>
        </w:fldChar>
      </w:r>
      <w:r w:rsidR="00CB7955">
        <w:rPr>
          <w:szCs w:val="24"/>
        </w:rPr>
        <w:instrText xml:space="preserve"> ADDIN EN.CITE </w:instrText>
      </w:r>
      <w:r w:rsidR="00CB7955">
        <w:rPr>
          <w:szCs w:val="24"/>
        </w:rPr>
        <w:fldChar w:fldCharType="begin">
          <w:fldData xml:space="preserve">PEVuZE5vdGU+PENpdGU+PEF1dGhvcj5TdGVudGlmb3JkPC9BdXRob3I+PFllYXI+MjAxNjwvWWVh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</w:fldData>
        </w:fldChar>
      </w:r>
      <w:r w:rsidR="00CB7955">
        <w:rPr>
          <w:szCs w:val="24"/>
        </w:rPr>
        <w:instrText xml:space="preserve"> ADDIN EN.CITE.DATA </w:instrText>
      </w:r>
      <w:r w:rsidR="00CB7955">
        <w:rPr>
          <w:szCs w:val="24"/>
        </w:rPr>
      </w:r>
      <w:r w:rsidR="00CB7955">
        <w:rPr>
          <w:szCs w:val="24"/>
        </w:rPr>
        <w:fldChar w:fldCharType="end"/>
      </w:r>
      <w:r w:rsidR="00CB7955">
        <w:rPr>
          <w:szCs w:val="24"/>
        </w:rPr>
        <w:fldChar w:fldCharType="separate"/>
      </w:r>
      <w:r w:rsidR="00CB7955">
        <w:rPr>
          <w:noProof/>
          <w:szCs w:val="24"/>
        </w:rPr>
        <w:t>(Didier and Weiss 2008; Stentiford et al. 2016)</w:t>
      </w:r>
      <w:r w:rsidR="00CB7955">
        <w:rPr>
          <w:szCs w:val="24"/>
        </w:rPr>
        <w:fldChar w:fldCharType="end"/>
      </w:r>
      <w:r w:rsidR="00EF7E7C">
        <w:rPr>
          <w:szCs w:val="24"/>
        </w:rPr>
        <w:t xml:space="preserve">, </w:t>
      </w:r>
      <w:r w:rsidR="005F024D">
        <w:rPr>
          <w:szCs w:val="24"/>
        </w:rPr>
        <w:t xml:space="preserve">microsporidia </w:t>
      </w:r>
      <w:r>
        <w:rPr>
          <w:szCs w:val="24"/>
        </w:rPr>
        <w:t>are</w:t>
      </w:r>
      <w:r w:rsidR="00CC1EE6">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AE7780">
        <w:rPr>
          <w:szCs w:val="24"/>
        </w:rPr>
        <w:t xml:space="preserve"> </w:t>
      </w:r>
      <w:r w:rsidR="00412318">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L3NlY29uZGFyeS10aXRsZT48L3RpdGxlcz48cGFnZXM+NjM1LTY3MDwvcGFnZXM+PGRhdGVzPjx5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</w:fldData>
        </w:fldChar>
      </w:r>
      <w:r w:rsidR="00412318">
        <w:rPr>
          <w:szCs w:val="24"/>
        </w:rPr>
        <w:instrText xml:space="preserve"> ADDIN EN.CITE </w:instrText>
      </w:r>
      <w:r w:rsidR="00412318">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L3NlY29uZGFyeS10aXRsZT48L3RpdGxlcz48cGFnZXM+NjM1LTY3MDwvcGFnZXM+PGRhdGVzPjx5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</w:fldData>
        </w:fldChar>
      </w:r>
      <w:r w:rsidR="00412318">
        <w:rPr>
          <w:szCs w:val="24"/>
        </w:rPr>
        <w:instrText xml:space="preserve"> ADDIN EN.CITE.DATA </w:instrText>
      </w:r>
      <w:r w:rsidR="00412318">
        <w:rPr>
          <w:szCs w:val="24"/>
        </w:rPr>
      </w:r>
      <w:r w:rsidR="00412318">
        <w:rPr>
          <w:szCs w:val="24"/>
        </w:rPr>
        <w:fldChar w:fldCharType="end"/>
      </w:r>
      <w:r w:rsidR="00412318">
        <w:rPr>
          <w:szCs w:val="24"/>
        </w:rPr>
      </w:r>
      <w:r w:rsidR="00412318">
        <w:rPr>
          <w:szCs w:val="24"/>
        </w:rPr>
        <w:fldChar w:fldCharType="separate"/>
      </w:r>
      <w:r w:rsidR="00412318">
        <w:rPr>
          <w:noProof/>
          <w:szCs w:val="24"/>
        </w:rPr>
        <w:t>(Kaya and M. 2012; Bjørnson and Oi 2014)</w:t>
      </w:r>
      <w:r w:rsidR="00412318">
        <w:rPr>
          <w:szCs w:val="24"/>
        </w:rPr>
        <w:fldChar w:fldCharType="end"/>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6C5D03">
        <w:rPr>
          <w:szCs w:val="24"/>
        </w:rPr>
        <w:t xml:space="preserve"> </w:t>
      </w:r>
      <w:r w:rsidR="006C5D03">
        <w:rPr>
          <w:szCs w:val="24"/>
        </w:rPr>
        <w:fldChar w:fldCharType="begin"/>
      </w:r>
      <w:r w:rsidR="006C5D03">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6C5D03">
        <w:rPr>
          <w:szCs w:val="24"/>
        </w:rPr>
        <w:fldChar w:fldCharType="separate"/>
      </w:r>
      <w:r w:rsidR="006C5D03">
        <w:rPr>
          <w:noProof/>
          <w:szCs w:val="24"/>
        </w:rPr>
        <w:t>(Méténier and Vivarès 2001)</w:t>
      </w:r>
      <w:r w:rsidR="006C5D03">
        <w:rPr>
          <w:szCs w:val="24"/>
        </w:rPr>
        <w:fldChar w:fldCharType="end"/>
      </w:r>
      <w:r w:rsidR="00A35DE3">
        <w:rPr>
          <w:szCs w:val="24"/>
        </w:rPr>
        <w:t xml:space="preserve">. </w:t>
      </w:r>
      <w:r w:rsidR="00B044BA">
        <w:rPr>
          <w:szCs w:val="24"/>
        </w:rPr>
        <w:t>Nevertheless,</w:t>
      </w:r>
      <w:r w:rsidR="00E86D13">
        <w:rPr>
          <w:szCs w:val="24"/>
        </w:rPr>
        <w:t xml:space="preserve"> the </w:t>
      </w:r>
      <w:r w:rsidR="006C5D03">
        <w:rPr>
          <w:szCs w:val="24"/>
        </w:rPr>
        <w:t>physiology of the sporal stage is</w:t>
      </w:r>
      <w:r w:rsidR="00172C30">
        <w:rPr>
          <w:szCs w:val="24"/>
        </w:rPr>
        <w:t xml:space="preserve"> thought</w:t>
      </w:r>
      <w:r w:rsidR="00E86D13">
        <w:rPr>
          <w:szCs w:val="24"/>
        </w:rPr>
        <w:t xml:space="preserve"> </w:t>
      </w:r>
      <w:r w:rsidR="00172C30">
        <w:rPr>
          <w:szCs w:val="24"/>
        </w:rPr>
        <w:t>to be different from the developmental stages inside the host cell</w:t>
      </w:r>
      <w:r w:rsidR="006C5D03">
        <w:rPr>
          <w:szCs w:val="24"/>
        </w:rPr>
        <w:t xml:space="preserve"> </w:t>
      </w:r>
      <w:r w:rsidR="006C5D03">
        <w:rPr>
          <w:szCs w:val="24"/>
        </w:rPr>
        <w:fldChar w:fldCharType="begin"/>
      </w:r>
      <w:r w:rsidR="006C5D03">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6C5D03">
        <w:rPr>
          <w:szCs w:val="24"/>
        </w:rPr>
        <w:fldChar w:fldCharType="separate"/>
      </w:r>
      <w:r w:rsidR="006C5D03">
        <w:rPr>
          <w:noProof/>
          <w:szCs w:val="24"/>
        </w:rPr>
        <w:t>(Dolgikh, Sokolova, and Issi 1997)</w:t>
      </w:r>
      <w:r w:rsidR="006C5D0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t>
      </w:r>
      <w:r w:rsidR="00D8092D">
        <w:rPr>
          <w:szCs w:val="24"/>
        </w:rPr>
        <w:t>is limited</w:t>
      </w:r>
      <w:r w:rsidR="006C5D03">
        <w:rPr>
          <w:szCs w:val="24"/>
        </w:rPr>
        <w:t xml:space="preserve"> </w: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 </w:instrTex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EN.CITE.DATA </w:instrText>
      </w:r>
      <w:r w:rsidR="006C5D03">
        <w:rPr>
          <w:szCs w:val="24"/>
        </w:rPr>
      </w:r>
      <w:r w:rsidR="006C5D03">
        <w:rPr>
          <w:szCs w:val="24"/>
        </w:rPr>
        <w:fldChar w:fldCharType="end"/>
      </w:r>
      <w:r w:rsidR="006C5D03">
        <w:rPr>
          <w:szCs w:val="24"/>
        </w:rPr>
      </w:r>
      <w:r w:rsidR="006C5D03">
        <w:rPr>
          <w:szCs w:val="24"/>
        </w:rPr>
        <w:fldChar w:fldCharType="separate"/>
      </w:r>
      <w:r w:rsidR="006C5D03">
        <w:rPr>
          <w:noProof/>
          <w:szCs w:val="24"/>
        </w:rPr>
        <w:t>(Heinz et al. 2012; Nakjang et al. 2013)</w:t>
      </w:r>
      <w:r w:rsidR="006C5D03">
        <w:rPr>
          <w:szCs w:val="24"/>
        </w:rPr>
        <w:fldChar w:fldCharType="end"/>
      </w:r>
      <w:r w:rsidR="005F024D">
        <w:rPr>
          <w:szCs w:val="24"/>
        </w:rPr>
        <w:t>.</w:t>
      </w:r>
      <w:r w:rsidR="008B1BFE">
        <w:rPr>
          <w:szCs w:val="24"/>
        </w:rPr>
        <w:t xml:space="preserve"> </w:t>
      </w:r>
      <w:r w:rsidR="00575F94">
        <w:rPr>
          <w:szCs w:val="24"/>
        </w:rPr>
        <w:t xml:space="preserve">For a better understanding the biological </w:t>
      </w:r>
      <w:r w:rsidR="002974F3">
        <w:rPr>
          <w:szCs w:val="24"/>
        </w:rPr>
        <w:t xml:space="preserve">interaction between </w:t>
      </w:r>
      <w:r w:rsidR="00D53E9E">
        <w:rPr>
          <w:szCs w:val="24"/>
        </w:rPr>
        <w:t xml:space="preserve">the </w:t>
      </w:r>
      <w:r w:rsidR="00E3674D">
        <w:rPr>
          <w:szCs w:val="24"/>
        </w:rPr>
        <w:t>microsporidia and the</w:t>
      </w:r>
      <w:r w:rsidR="00514753">
        <w:rPr>
          <w:szCs w:val="24"/>
        </w:rPr>
        <w:t>ir</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C5D03">
        <w:rPr>
          <w:szCs w:val="24"/>
        </w:rPr>
        <w:t xml:space="preserve"> </w:t>
      </w:r>
      <w:r w:rsidR="006C5D03">
        <w:rPr>
          <w:szCs w:val="24"/>
        </w:rPr>
        <w:fldChar w:fldCharType="begin"/>
      </w:r>
      <w:r w:rsidR="006C5D03">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C5D03">
        <w:rPr>
          <w:szCs w:val="24"/>
        </w:rPr>
        <w:fldChar w:fldCharType="separate"/>
      </w:r>
      <w:r w:rsidR="006C5D03">
        <w:rPr>
          <w:noProof/>
          <w:szCs w:val="24"/>
        </w:rPr>
        <w:t>(Keeling and Fast 2002)</w:t>
      </w:r>
      <w:r w:rsidR="006C5D03">
        <w:rPr>
          <w:szCs w:val="24"/>
        </w:rPr>
        <w:fldChar w:fldCharType="end"/>
      </w:r>
      <w:r w:rsidR="00333874">
        <w:rPr>
          <w:szCs w:val="24"/>
        </w:rPr>
        <w:t xml:space="preserve">. </w:t>
      </w:r>
    </w:p>
    <w:p w14:paraId="6302161E" w14:textId="305078B1" w:rsidR="00632E10" w:rsidRDefault="009619BB" w:rsidP="00324278">
      <w:pPr>
        <w:spacing w:after="0" w:line="360" w:lineRule="auto"/>
        <w:jc w:val="both"/>
        <w:rPr>
          <w:szCs w:val="24"/>
        </w:rPr>
      </w:pPr>
      <w:r>
        <w:rPr>
          <w:szCs w:val="24"/>
        </w:rPr>
        <w:t>To fill this gap</w:t>
      </w:r>
      <w:r w:rsidR="00CF5A68">
        <w:rPr>
          <w:szCs w:val="24"/>
        </w:rPr>
        <w:t xml:space="preserve">, </w:t>
      </w:r>
      <w:r w:rsidR="00632E10">
        <w:rPr>
          <w:szCs w:val="24"/>
        </w:rPr>
        <w:t xml:space="preserve">we </w:t>
      </w:r>
      <w:r w:rsidR="00712672">
        <w:rPr>
          <w:szCs w:val="24"/>
        </w:rPr>
        <w:t xml:space="preserve">carried </w:t>
      </w:r>
      <w:r>
        <w:rPr>
          <w:szCs w:val="24"/>
        </w:rPr>
        <w:t>studied</w:t>
      </w:r>
      <w:r w:rsidR="008F53E3">
        <w:rPr>
          <w:szCs w:val="24"/>
        </w:rPr>
        <w:t xml:space="preserve"> the fungal </w:t>
      </w:r>
      <w:r w:rsidR="00412318">
        <w:rPr>
          <w:szCs w:val="24"/>
        </w:rPr>
        <w:t xml:space="preserve">related origin of microsporidia </w:t>
      </w:r>
      <w:r w:rsidR="008F53E3">
        <w:rPr>
          <w:szCs w:val="24"/>
        </w:rPr>
        <w:t>and</w:t>
      </w:r>
      <w:r w:rsidR="00412318">
        <w:rPr>
          <w:szCs w:val="24"/>
        </w:rPr>
        <w:t xml:space="preserve"> </w:t>
      </w:r>
      <w:r w:rsidR="00CE3781">
        <w:rPr>
          <w:szCs w:val="24"/>
        </w:rPr>
        <w:t>explore</w:t>
      </w:r>
      <w:r>
        <w:rPr>
          <w:szCs w:val="24"/>
        </w:rPr>
        <w:t>d</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w:t>
      </w:r>
      <w:r w:rsidR="00AF4EC3" w:rsidRPr="00076E91">
        <w:rPr>
          <w:szCs w:val="24"/>
        </w:rPr>
        <w:lastRenderedPageBreak/>
        <w:t>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w:t>
      </w:r>
      <w:r w:rsidR="00981BE8">
        <w:rPr>
          <w:szCs w:val="24"/>
        </w:rPr>
        <w:t>the</w:t>
      </w:r>
      <w:r w:rsidR="00DC1F86">
        <w:rPr>
          <w:szCs w:val="24"/>
        </w:rPr>
        <w:t xml:space="preserve"> basic</w:t>
      </w:r>
      <w:r w:rsidR="00CD23A9">
        <w:rPr>
          <w:szCs w:val="24"/>
        </w:rPr>
        <w:t xml:space="preserve"> data for</w:t>
      </w:r>
      <w:r>
        <w:rPr>
          <w:szCs w:val="24"/>
        </w:rPr>
        <w:t xml:space="preserve"> all further</w:t>
      </w:r>
      <w:r w:rsidR="005D0D45">
        <w:rPr>
          <w:szCs w:val="24"/>
        </w:rPr>
        <w:t xml:space="preserve">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043E34E" w14:textId="77777777" w:rsidR="003F708E" w:rsidRPr="00076E91" w:rsidRDefault="003F708E" w:rsidP="00324278">
      <w:pPr>
        <w:spacing w:after="0" w:line="360" w:lineRule="auto"/>
        <w:jc w:val="both"/>
        <w:rPr>
          <w:szCs w:val="24"/>
        </w:rPr>
        <w:sectPr w:rsidR="003F708E" w:rsidRPr="00076E91" w:rsidSect="00531770">
          <w:footerReference w:type="default" r:id="rId16"/>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DCC7E3" w:rsidR="00F32A99" w:rsidRDefault="00AD08DF" w:rsidP="00324278">
      <w:pPr>
        <w:pStyle w:val="Heading1"/>
        <w:jc w:val="both"/>
      </w:pPr>
      <w:bookmarkStart w:id="70" w:name="_Toc384637887"/>
      <w:r w:rsidRPr="00A7099E">
        <w:lastRenderedPageBreak/>
        <w:t xml:space="preserve">The estimation of the </w:t>
      </w:r>
      <w:r w:rsidR="000975BB" w:rsidRPr="00A7099E">
        <w:t xml:space="preserve">microsporidian </w:t>
      </w:r>
      <w:r w:rsidR="00EE7152" w:rsidRPr="00A7099E">
        <w:t>last common ancestor</w:t>
      </w:r>
      <w:r w:rsidRPr="00A7099E">
        <w:t xml:space="preserve"> protein set</w:t>
      </w:r>
      <w:bookmarkEnd w:id="70"/>
    </w:p>
    <w:p w14:paraId="703950FF" w14:textId="77777777" w:rsidR="00843059" w:rsidRPr="00843059" w:rsidRDefault="00843059" w:rsidP="00324278">
      <w:pPr>
        <w:jc w:val="both"/>
      </w:pPr>
    </w:p>
    <w:p w14:paraId="44CB9825" w14:textId="384227FA" w:rsidR="00AD08DF" w:rsidRPr="00A7099E" w:rsidRDefault="00AD08DF" w:rsidP="00324278">
      <w:pPr>
        <w:pStyle w:val="Heading2"/>
        <w:jc w:val="both"/>
      </w:pPr>
      <w:bookmarkStart w:id="71" w:name="_Toc384637888"/>
      <w:r w:rsidRPr="00A7099E">
        <w:t>Introduction</w:t>
      </w:r>
      <w:bookmarkEnd w:id="71"/>
    </w:p>
    <w:p w14:paraId="09B1DE4B" w14:textId="231FDFEA" w:rsidR="006A07B1" w:rsidRPr="00076E91" w:rsidRDefault="00C34833" w:rsidP="00324278">
      <w:pPr>
        <w:spacing w:after="0" w:line="360" w:lineRule="auto"/>
        <w:jc w:val="both"/>
        <w:rPr>
          <w:szCs w:val="24"/>
        </w:rPr>
      </w:pPr>
      <w:r>
        <w:rPr>
          <w:szCs w:val="24"/>
        </w:rPr>
        <w:t>The</w:t>
      </w:r>
      <w:r w:rsidR="00C16EBD">
        <w:rPr>
          <w:szCs w:val="24"/>
        </w:rPr>
        <w:t xml:space="preserve"> </w:t>
      </w:r>
      <w:r>
        <w:rPr>
          <w:szCs w:val="24"/>
        </w:rPr>
        <w:t xml:space="preserve">analysis of </w:t>
      </w:r>
      <w:r w:rsidR="005F4C01">
        <w:rPr>
          <w:szCs w:val="24"/>
        </w:rPr>
        <w:t>phylogenies</w:t>
      </w:r>
      <w:r w:rsidR="00C16EBD">
        <w:rPr>
          <w:szCs w:val="24"/>
        </w:rPr>
        <w:t xml:space="preserve">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A448B0">
        <w:rPr>
          <w:szCs w:val="24"/>
        </w:rPr>
        <w:t xml:space="preserve"> </w:t>
      </w:r>
      <w:r w:rsidR="00A448B0">
        <w:rPr>
          <w:szCs w:val="24"/>
        </w:rPr>
        <w:fldChar w:fldCharType="begin"/>
      </w:r>
      <w:r w:rsidR="00A448B0">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sidR="00A448B0">
        <w:rPr>
          <w:szCs w:val="24"/>
        </w:rPr>
        <w:fldChar w:fldCharType="separate"/>
      </w:r>
      <w:r w:rsidR="00A448B0">
        <w:rPr>
          <w:noProof/>
          <w:szCs w:val="24"/>
        </w:rPr>
        <w:t>(Futuyma 2005)</w:t>
      </w:r>
      <w:r w:rsidR="00A448B0">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A448B0">
        <w:rPr>
          <w:szCs w:val="24"/>
        </w:rPr>
        <w:t xml:space="preserve"> </w:t>
      </w:r>
      <w:r w:rsidR="00A448B0">
        <w:rPr>
          <w:szCs w:val="24"/>
        </w:rPr>
        <w:fldChar w:fldCharType="begin"/>
      </w:r>
      <w:r w:rsidR="00A448B0">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448B0">
        <w:rPr>
          <w:szCs w:val="24"/>
        </w:rPr>
        <w:fldChar w:fldCharType="separate"/>
      </w:r>
      <w:r w:rsidR="00A448B0">
        <w:rPr>
          <w:noProof/>
          <w:szCs w:val="24"/>
        </w:rPr>
        <w:t>(Keeling and Fast 2002)</w:t>
      </w:r>
      <w:r w:rsidR="00A448B0">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324278">
      <w:pPr>
        <w:spacing w:after="0" w:line="360" w:lineRule="auto"/>
        <w:jc w:val="both"/>
        <w:rPr>
          <w:szCs w:val="24"/>
        </w:rPr>
      </w:pPr>
    </w:p>
    <w:p w14:paraId="64D41BFA" w14:textId="0FBE176F" w:rsidR="00AD08DF" w:rsidRPr="00A7099E" w:rsidRDefault="00AD08DF" w:rsidP="00324278">
      <w:pPr>
        <w:pStyle w:val="Heading2"/>
        <w:jc w:val="both"/>
      </w:pPr>
      <w:bookmarkStart w:id="72" w:name="_Toc384637889"/>
      <w:r w:rsidRPr="00A7099E">
        <w:t>Methods</w:t>
      </w:r>
      <w:bookmarkEnd w:id="72"/>
    </w:p>
    <w:p w14:paraId="39DB8D72" w14:textId="7F89AF96" w:rsidR="008307D5" w:rsidRPr="00A7099E" w:rsidRDefault="008307D5" w:rsidP="00324278">
      <w:pPr>
        <w:pStyle w:val="Heading3"/>
        <w:jc w:val="both"/>
      </w:pPr>
      <w:bookmarkStart w:id="73" w:name="_Toc384637890"/>
      <w:r w:rsidRPr="00A7099E">
        <w:t>Data</w:t>
      </w:r>
      <w:r w:rsidR="00A53DA7" w:rsidRPr="00A7099E">
        <w:t xml:space="preserve"> collection</w:t>
      </w:r>
      <w:bookmarkEnd w:id="73"/>
    </w:p>
    <w:p w14:paraId="6BE67997" w14:textId="06AC3AFF" w:rsidR="00C6610D" w:rsidRDefault="002C42E1" w:rsidP="00324278">
      <w:pPr>
        <w:spacing w:after="0" w:line="360" w:lineRule="auto"/>
        <w:jc w:val="both"/>
        <w:rPr>
          <w:szCs w:val="24"/>
        </w:rPr>
      </w:pPr>
      <w:r>
        <w:rPr>
          <w:szCs w:val="24"/>
        </w:rPr>
        <w:t xml:space="preserve">In the scope of this study, </w:t>
      </w:r>
      <w:r w:rsidR="00D27618">
        <w:rPr>
          <w:szCs w:val="24"/>
        </w:rPr>
        <w:t>we used</w:t>
      </w:r>
      <w:r w:rsidR="00321FD1">
        <w:rPr>
          <w:szCs w:val="24"/>
        </w:rPr>
        <w:t xml:space="preserve"> an </w:t>
      </w:r>
      <w:r w:rsidR="006254AF">
        <w:rPr>
          <w:szCs w:val="24"/>
        </w:rPr>
        <w:t>representative data set comprising</w:t>
      </w:r>
      <w:r w:rsidR="00321FD1">
        <w:rPr>
          <w:szCs w:val="24"/>
        </w:rPr>
        <w:t xml:space="preserv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w:t>
      </w:r>
      <w:r w:rsidR="00AE3D9A">
        <w:rPr>
          <w:szCs w:val="24"/>
        </w:rPr>
        <w:t xml:space="preserve"> </w:t>
      </w:r>
      <w:r w:rsidR="00AE3D9A">
        <w:rPr>
          <w:szCs w:val="24"/>
        </w:rPr>
        <w:fldChar w:fldCharType="begin"/>
      </w:r>
      <w:r w:rsidR="00AE3D9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AE3D9A">
        <w:rPr>
          <w:szCs w:val="24"/>
        </w:rPr>
        <w:fldChar w:fldCharType="separate"/>
      </w:r>
      <w:r w:rsidR="00AE3D9A">
        <w:rPr>
          <w:noProof/>
          <w:szCs w:val="24"/>
        </w:rPr>
        <w:t>(Nordberg et al. 2014)</w:t>
      </w:r>
      <w:r w:rsidR="00AE3D9A">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Broad Institute</w:t>
      </w:r>
      <w:r w:rsidR="00AE3D9A">
        <w:rPr>
          <w:szCs w:val="24"/>
        </w:rPr>
        <w:t xml:space="preserve"> </w: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 </w:instrTex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EN.CITE.DATA </w:instrText>
      </w:r>
      <w:r w:rsidR="00AE3D9A">
        <w:rPr>
          <w:szCs w:val="24"/>
        </w:rPr>
      </w:r>
      <w:r w:rsidR="00AE3D9A">
        <w:rPr>
          <w:szCs w:val="24"/>
        </w:rPr>
        <w:fldChar w:fldCharType="end"/>
      </w:r>
      <w:r w:rsidR="00AE3D9A">
        <w:rPr>
          <w:szCs w:val="24"/>
        </w:rPr>
      </w:r>
      <w:r w:rsidR="00AE3D9A">
        <w:rPr>
          <w:szCs w:val="24"/>
        </w:rPr>
        <w:fldChar w:fldCharType="separate"/>
      </w:r>
      <w:r w:rsidR="00AE3D9A">
        <w:rPr>
          <w:noProof/>
          <w:szCs w:val="24"/>
        </w:rPr>
        <w:t>(Cuomo et al. 2012; Pombert et al. 2013; Bakowski et al. 2014; Desjardins et al. 2015)</w:t>
      </w:r>
      <w:r w:rsidR="00AE3D9A">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294954">
        <w:rPr>
          <w:szCs w:val="24"/>
        </w:rPr>
        <w:t>include</w:t>
      </w:r>
      <w:r w:rsidR="006B7E73">
        <w:rPr>
          <w:szCs w:val="24"/>
        </w:rPr>
        <w:t xml:space="preserve">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found in</w:t>
      </w:r>
      <w:r w:rsidR="009132AF">
        <w:rPr>
          <w:szCs w:val="24"/>
        </w:rPr>
        <w:t xml:space="preserve"> Appendix,</w:t>
      </w:r>
      <w:r w:rsidR="00C80ED4" w:rsidRPr="0096265A">
        <w:rPr>
          <w:szCs w:val="24"/>
        </w:rPr>
        <w:t xml:space="preserve">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C511C7" w:rsidRPr="00076E91">
        <w:t xml:space="preserve">Table </w:t>
      </w:r>
      <w:r w:rsidR="00C511C7">
        <w:rPr>
          <w:noProof/>
        </w:rPr>
        <w:t>A</w:t>
      </w:r>
      <w:r w:rsidR="00C511C7">
        <w:noBreakHyphen/>
      </w:r>
      <w:r w:rsidR="00C511C7">
        <w:rPr>
          <w:noProof/>
        </w:rPr>
        <w:t>1</w:t>
      </w:r>
      <w:r w:rsidR="00EE1412" w:rsidRPr="0096265A">
        <w:rPr>
          <w:szCs w:val="24"/>
        </w:rPr>
        <w:fldChar w:fldCharType="end"/>
      </w:r>
      <w:r w:rsidR="00EE1412" w:rsidRPr="0096265A">
        <w:rPr>
          <w:szCs w:val="24"/>
        </w:rPr>
        <w:t>.</w:t>
      </w:r>
    </w:p>
    <w:p w14:paraId="36CE1572" w14:textId="0F165FD4" w:rsidR="008307D5" w:rsidRPr="00A7099E" w:rsidRDefault="00C260B0" w:rsidP="00324278">
      <w:pPr>
        <w:pStyle w:val="Heading3"/>
        <w:jc w:val="both"/>
      </w:pPr>
      <w:bookmarkStart w:id="74" w:name="_Ref384631038"/>
      <w:bookmarkStart w:id="75" w:name="_Toc384637891"/>
      <w:r w:rsidRPr="00A7099E">
        <w:lastRenderedPageBreak/>
        <w:t>Orthology prediction</w:t>
      </w:r>
      <w:bookmarkEnd w:id="74"/>
      <w:bookmarkEnd w:id="75"/>
    </w:p>
    <w:p w14:paraId="678001E2" w14:textId="4D672AEA" w:rsidR="00B71B3B" w:rsidRPr="00076E91" w:rsidRDefault="001C5400" w:rsidP="00324278">
      <w:pPr>
        <w:spacing w:after="0" w:line="360" w:lineRule="auto"/>
        <w:jc w:val="both"/>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FB6598">
        <w:rPr>
          <w:szCs w:val="24"/>
        </w:rPr>
        <w:t xml:space="preserve"> </w:t>
      </w:r>
      <w:r w:rsidR="00FB6598">
        <w:rPr>
          <w:szCs w:val="24"/>
        </w:rPr>
        <w:fldChar w:fldCharType="begin"/>
      </w:r>
      <w:r w:rsidR="00FB6598">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FB6598">
        <w:rPr>
          <w:szCs w:val="24"/>
        </w:rPr>
        <w:fldChar w:fldCharType="separate"/>
      </w:r>
      <w:r w:rsidR="00FB6598">
        <w:rPr>
          <w:noProof/>
          <w:szCs w:val="24"/>
        </w:rPr>
        <w:t>(Li, Stoeckert, and Roos 2003)</w:t>
      </w:r>
      <w:r w:rsidR="00FB6598">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w:t>
      </w:r>
      <w:r w:rsidR="002A2364">
        <w:rPr>
          <w:szCs w:val="24"/>
        </w:rPr>
        <w:t>rforms</w:t>
      </w:r>
      <w:r w:rsidR="00B71B3B" w:rsidRPr="00076E91">
        <w:rPr>
          <w:szCs w:val="24"/>
        </w:rPr>
        <w:t xml:space="preserve"> </w:t>
      </w:r>
      <w:r w:rsidR="002A2364">
        <w:rPr>
          <w:szCs w:val="24"/>
        </w:rPr>
        <w:t xml:space="preserve">an </w:t>
      </w:r>
      <w:r w:rsidR="00B71B3B" w:rsidRPr="00076E91">
        <w:rPr>
          <w:szCs w:val="24"/>
        </w:rPr>
        <w:t>al</w:t>
      </w:r>
      <w:r w:rsidR="00E92A8A">
        <w:rPr>
          <w:szCs w:val="24"/>
        </w:rPr>
        <w:t>l-against-all BLASTP comparison</w:t>
      </w:r>
      <w:r w:rsidR="00B71B3B" w:rsidRPr="00076E91">
        <w:rPr>
          <w:szCs w:val="24"/>
        </w:rPr>
        <w:t xml:space="preserve"> for </w:t>
      </w:r>
      <w:r w:rsidR="008101F2">
        <w:rPr>
          <w:szCs w:val="24"/>
        </w:rPr>
        <w:t>all input data and clusters</w:t>
      </w:r>
      <w:r w:rsidR="00B71B3B" w:rsidRPr="00076E91">
        <w:rPr>
          <w:szCs w:val="24"/>
        </w:rPr>
        <w:t xml:space="preserve">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9A0547">
        <w:rPr>
          <w:szCs w:val="24"/>
        </w:rPr>
        <w:t xml:space="preserve"> </w:t>
      </w:r>
      <w:r w:rsidR="009A0547">
        <w:rPr>
          <w:szCs w:val="24"/>
        </w:rPr>
        <w:fldChar w:fldCharType="begin"/>
      </w:r>
      <w:r w:rsidR="009A054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9A0547">
        <w:rPr>
          <w:szCs w:val="24"/>
        </w:rPr>
        <w:fldChar w:fldCharType="separate"/>
      </w:r>
      <w:r w:rsidR="009A0547">
        <w:rPr>
          <w:noProof/>
          <w:szCs w:val="24"/>
        </w:rPr>
        <w:t>(van Dongen 2000)</w:t>
      </w:r>
      <w:r w:rsidR="009A0547">
        <w:rPr>
          <w:szCs w:val="24"/>
        </w:rPr>
        <w:fldChar w:fldCharType="end"/>
      </w:r>
      <w:r w:rsidR="00B71B3B" w:rsidRPr="00076E91">
        <w:rPr>
          <w:szCs w:val="24"/>
        </w:rPr>
        <w:t xml:space="preserve">. </w:t>
      </w:r>
    </w:p>
    <w:p w14:paraId="100C49A7" w14:textId="3611CE19" w:rsidR="00B71B3B" w:rsidRPr="00076E91" w:rsidRDefault="00A00DED" w:rsidP="00324278">
      <w:pPr>
        <w:spacing w:after="0" w:line="360" w:lineRule="auto"/>
        <w:jc w:val="both"/>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C511C7">
        <w:t xml:space="preserve">Table </w:t>
      </w:r>
      <w:r w:rsidR="00C511C7">
        <w:rPr>
          <w:noProof/>
        </w:rPr>
        <w:t>A</w:t>
      </w:r>
      <w:r w:rsidR="00C511C7">
        <w:noBreakHyphen/>
      </w:r>
      <w:r w:rsidR="00C511C7">
        <w:rPr>
          <w:noProof/>
        </w:rPr>
        <w:t>2</w:t>
      </w:r>
      <w:r w:rsidR="004902BD">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3330EE">
        <w:rPr>
          <w:szCs w:val="24"/>
        </w:rPr>
        <w:t xml:space="preserve"> </w:t>
      </w:r>
      <w:r w:rsidR="003330EE">
        <w:rPr>
          <w:szCs w:val="24"/>
        </w:rPr>
        <w:fldChar w:fldCharType="begin"/>
      </w:r>
      <w:r w:rsidR="003330EE">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330EE">
        <w:rPr>
          <w:szCs w:val="24"/>
        </w:rPr>
        <w:fldChar w:fldCharType="separate"/>
      </w:r>
      <w:r w:rsidR="003330EE">
        <w:rPr>
          <w:noProof/>
          <w:szCs w:val="24"/>
        </w:rPr>
        <w:t>(Ebersberger, Strauss, and von Haeseler 2009)</w:t>
      </w:r>
      <w:r w:rsidR="003330EE">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3330EE">
        <w:rPr>
          <w:szCs w:val="24"/>
        </w:rPr>
        <w:t xml:space="preserve"> </w:t>
      </w:r>
      <w:r w:rsidR="003330EE">
        <w:rPr>
          <w:szCs w:val="24"/>
        </w:rPr>
        <w:fldChar w:fldCharType="begin"/>
      </w:r>
      <w:r w:rsidR="003330EE">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330EE">
        <w:rPr>
          <w:szCs w:val="24"/>
        </w:rPr>
        <w:fldChar w:fldCharType="separate"/>
      </w:r>
      <w:r w:rsidR="003330EE">
        <w:rPr>
          <w:noProof/>
          <w:szCs w:val="24"/>
        </w:rPr>
        <w:t>(Eddy 1998)</w:t>
      </w:r>
      <w:r w:rsidR="003330EE">
        <w:rPr>
          <w:szCs w:val="24"/>
        </w:rPr>
        <w:fldChar w:fldCharType="end"/>
      </w:r>
      <w:r w:rsidR="00555801">
        <w:rPr>
          <w:szCs w:val="24"/>
        </w:rPr>
        <w:t xml:space="preserve"> generated</w:t>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w:t>
      </w:r>
      <w:r w:rsidR="00CD71E3">
        <w:rPr>
          <w:szCs w:val="24"/>
        </w:rPr>
        <w:t xml:space="preserve"> </w:t>
      </w:r>
      <w:r w:rsidR="00CD71E3">
        <w:rPr>
          <w:szCs w:val="24"/>
        </w:rPr>
        <w:fldChar w:fldCharType="begin"/>
      </w:r>
      <w:r w:rsidR="00CD71E3">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CD71E3">
        <w:rPr>
          <w:szCs w:val="24"/>
        </w:rPr>
        <w:fldChar w:fldCharType="separate"/>
      </w:r>
      <w:r w:rsidR="00CD71E3">
        <w:rPr>
          <w:noProof/>
          <w:szCs w:val="24"/>
        </w:rPr>
        <w:t>(Altschul et al. 1990)</w:t>
      </w:r>
      <w:r w:rsidR="00CD71E3">
        <w:rPr>
          <w:szCs w:val="24"/>
        </w:rPr>
        <w:fldChar w:fldCharType="end"/>
      </w:r>
      <w:r w:rsidR="00CD71E3">
        <w:rPr>
          <w:szCs w:val="24"/>
        </w:rPr>
        <w:t xml:space="preserve"> </w:t>
      </w:r>
      <w:r w:rsidR="000969F3" w:rsidRPr="00076E91">
        <w:rPr>
          <w:szCs w:val="24"/>
        </w:rPr>
        <w:t xml:space="preserve">against the protein sets of seed </w:t>
      </w:r>
      <w:r w:rsidR="009A7C08">
        <w:rPr>
          <w:szCs w:val="24"/>
        </w:rPr>
        <w:t>species</w:t>
      </w:r>
      <w:r w:rsidR="000969F3" w:rsidRPr="00076E91">
        <w:rPr>
          <w:szCs w:val="24"/>
        </w:rPr>
        <w:t xml:space="preserve">. </w:t>
      </w:r>
      <w:commentRangeStart w:id="76"/>
      <w:r w:rsidR="00DD1872">
        <w:rPr>
          <w:szCs w:val="24"/>
        </w:rPr>
        <w:t xml:space="preserve">As microsporidia genes tend to evolve quickly </w:t>
      </w:r>
      <w:r w:rsidR="00DD1872">
        <w:rPr>
          <w:szCs w:val="24"/>
        </w:rPr>
        <w:fldChar w:fldCharType="begin"/>
      </w:r>
      <w:r w:rsidR="00DD1872">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DD1872">
        <w:rPr>
          <w:szCs w:val="24"/>
        </w:rPr>
        <w:fldChar w:fldCharType="separate"/>
      </w:r>
      <w:r w:rsidR="00DD1872">
        <w:rPr>
          <w:noProof/>
          <w:szCs w:val="24"/>
        </w:rPr>
        <w:t>(Lee et al. 2008)</w:t>
      </w:r>
      <w:r w:rsidR="00DD1872">
        <w:rPr>
          <w:szCs w:val="24"/>
        </w:rPr>
        <w:fldChar w:fldCharType="end"/>
      </w:r>
      <w:r w:rsidR="00DD1872">
        <w:rPr>
          <w:szCs w:val="24"/>
        </w:rPr>
        <w:t>, the BLAST search could be false to return the seed sequence as its best hit. We therefore increased the sensitivity of the prediction by accepting the seed protein to be co-orthologous to the best reverse BLAST hit.</w:t>
      </w:r>
      <w:commentRangeEnd w:id="76"/>
      <w:r w:rsidR="00DD1872">
        <w:rPr>
          <w:rStyle w:val="CommentReference"/>
        </w:rPr>
        <w:commentReference w:id="76"/>
      </w:r>
    </w:p>
    <w:p w14:paraId="2BB3ED1D" w14:textId="309C338C" w:rsidR="00B775A6" w:rsidRPr="00A7099E" w:rsidRDefault="00B775A6" w:rsidP="00324278">
      <w:pPr>
        <w:pStyle w:val="Heading3"/>
        <w:jc w:val="both"/>
      </w:pPr>
      <w:bookmarkStart w:id="77" w:name="_Ref384631115"/>
      <w:bookmarkStart w:id="78" w:name="_Toc384637892"/>
      <w:r w:rsidRPr="00A7099E">
        <w:t>Species tree reconstruction</w:t>
      </w:r>
      <w:bookmarkEnd w:id="77"/>
      <w:bookmarkEnd w:id="78"/>
    </w:p>
    <w:p w14:paraId="7323F30C" w14:textId="71A505FC" w:rsidR="00CB5F9E" w:rsidRPr="00076E91" w:rsidRDefault="005D7882" w:rsidP="00324278">
      <w:pPr>
        <w:spacing w:after="0" w:line="360" w:lineRule="auto"/>
        <w:jc w:val="both"/>
        <w:rPr>
          <w:szCs w:val="24"/>
        </w:rPr>
      </w:pPr>
      <w:r>
        <w:rPr>
          <w:szCs w:val="24"/>
        </w:rPr>
        <w:t>We identified</w:t>
      </w:r>
      <w:r w:rsidR="00727721" w:rsidRPr="00076E91">
        <w:rPr>
          <w:szCs w:val="24"/>
        </w:rPr>
        <w:t xml:space="preserve"> a core gene set</w:t>
      </w:r>
      <w:r w:rsidR="00CB0264">
        <w:rPr>
          <w:szCs w:val="24"/>
        </w:rPr>
        <w:t xml:space="preserve"> </w:t>
      </w:r>
      <w:r>
        <w:rPr>
          <w:szCs w:val="24"/>
        </w:rPr>
        <w:t xml:space="preserve">from the extended orthologous groups </w:t>
      </w:r>
      <w:r w:rsidR="00CB0264">
        <w:rPr>
          <w:szCs w:val="24"/>
        </w:rPr>
        <w:t xml:space="preserve">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C66BBD">
        <w:rPr>
          <w:szCs w:val="24"/>
        </w:rPr>
        <w:t xml:space="preserve"> </w:t>
      </w:r>
      <w:r w:rsidR="00C66BBD">
        <w:rPr>
          <w:szCs w:val="24"/>
        </w:rPr>
        <w:fldChar w:fldCharType="begin"/>
      </w:r>
      <w:r w:rsidR="00C66BBD">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C66BBD">
        <w:rPr>
          <w:szCs w:val="24"/>
        </w:rPr>
        <w:fldChar w:fldCharType="separate"/>
      </w:r>
      <w:r w:rsidR="00C66BBD">
        <w:rPr>
          <w:noProof/>
          <w:szCs w:val="24"/>
        </w:rPr>
        <w:t>(Larkin et al. 2007)</w:t>
      </w:r>
      <w:r w:rsidR="00C66BBD">
        <w:rPr>
          <w:szCs w:val="24"/>
        </w:rPr>
        <w:fldChar w:fldCharType="end"/>
      </w:r>
      <w:r w:rsidR="00426644" w:rsidRPr="00076E91">
        <w:rPr>
          <w:szCs w:val="24"/>
        </w:rPr>
        <w:t xml:space="preserve">. </w:t>
      </w:r>
      <w:r w:rsidR="00077051">
        <w:rPr>
          <w:szCs w:val="24"/>
        </w:rPr>
        <w:t>Secondly,</w:t>
      </w:r>
      <w:r w:rsidR="00426644" w:rsidRPr="00076E91">
        <w:rPr>
          <w:szCs w:val="24"/>
        </w:rPr>
        <w:t xml:space="preserve"> </w:t>
      </w:r>
      <w:proofErr w:type="gramStart"/>
      <w:r w:rsidR="00FC51BF">
        <w:rPr>
          <w:szCs w:val="24"/>
        </w:rPr>
        <w:t>a super-alignment was generated by concatenating those single alignments together</w:t>
      </w:r>
      <w:proofErr w:type="gramEnd"/>
      <w:r w:rsidR="00FC51BF">
        <w:rPr>
          <w:szCs w:val="24"/>
        </w:rPr>
        <w:t>.</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w:t>
      </w:r>
      <w:proofErr w:type="gramStart"/>
      <w:r w:rsidR="00C84444">
        <w:rPr>
          <w:szCs w:val="24"/>
        </w:rPr>
        <w:t>long branch</w:t>
      </w:r>
      <w:proofErr w:type="gramEnd"/>
      <w:r w:rsidR="00C84444">
        <w:rPr>
          <w:szCs w:val="24"/>
        </w:rPr>
        <w:t xml:space="preserve"> attraction</w:t>
      </w:r>
      <w:r w:rsidR="00C66BBD">
        <w:rPr>
          <w:szCs w:val="24"/>
        </w:rPr>
        <w:t xml:space="preserve"> </w: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 </w:instrTex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EN.CITE.DATA </w:instrText>
      </w:r>
      <w:r w:rsidR="00C66BBD">
        <w:rPr>
          <w:szCs w:val="24"/>
        </w:rPr>
      </w:r>
      <w:r w:rsidR="00C66BBD">
        <w:rPr>
          <w:szCs w:val="24"/>
        </w:rPr>
        <w:fldChar w:fldCharType="end"/>
      </w:r>
      <w:r w:rsidR="00C66BBD">
        <w:rPr>
          <w:szCs w:val="24"/>
        </w:rPr>
      </w:r>
      <w:r w:rsidR="00C66BBD">
        <w:rPr>
          <w:szCs w:val="24"/>
        </w:rPr>
        <w:fldChar w:fldCharType="separate"/>
      </w:r>
      <w:r w:rsidR="00C66BBD">
        <w:rPr>
          <w:noProof/>
          <w:szCs w:val="24"/>
        </w:rPr>
        <w:t>(Keeling and Fast 2002; James et al. 2013)</w:t>
      </w:r>
      <w:r w:rsidR="00C66BBD">
        <w:rPr>
          <w:szCs w:val="24"/>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C66BBD">
        <w:rPr>
          <w:szCs w:val="24"/>
        </w:rPr>
        <w:t xml:space="preserve"> </w:t>
      </w:r>
      <w:r w:rsidR="00C66BBD">
        <w:rPr>
          <w:szCs w:val="24"/>
        </w:rPr>
        <w:fldChar w:fldCharType="begin"/>
      </w:r>
      <w:r w:rsidR="00C66BBD">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C66BBD">
        <w:rPr>
          <w:szCs w:val="24"/>
        </w:rPr>
        <w:fldChar w:fldCharType="separate"/>
      </w:r>
      <w:r w:rsidR="00C66BBD">
        <w:rPr>
          <w:noProof/>
          <w:szCs w:val="24"/>
        </w:rPr>
        <w:t xml:space="preserve">(Abascal, </w:t>
      </w:r>
      <w:r w:rsidR="00C66BBD">
        <w:rPr>
          <w:noProof/>
          <w:szCs w:val="24"/>
        </w:rPr>
        <w:lastRenderedPageBreak/>
        <w:t>Zardoya, and Posada 2005)</w:t>
      </w:r>
      <w:r w:rsidR="00C66BBD">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C66BBD">
        <w:rPr>
          <w:szCs w:val="24"/>
        </w:rPr>
        <w:fldChar w:fldCharType="begin"/>
      </w:r>
      <w:r w:rsidR="00C66BB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C66BBD">
        <w:rPr>
          <w:szCs w:val="24"/>
        </w:rPr>
        <w:fldChar w:fldCharType="separate"/>
      </w:r>
      <w:r w:rsidR="00C66BBD">
        <w:rPr>
          <w:noProof/>
          <w:szCs w:val="24"/>
        </w:rPr>
        <w:t>(Stamatakis 2014)</w:t>
      </w:r>
      <w:r w:rsidR="00C66BBD">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Pr="00A7099E" w:rsidRDefault="00711278" w:rsidP="00324278">
      <w:pPr>
        <w:pStyle w:val="Heading3"/>
        <w:jc w:val="both"/>
      </w:pPr>
      <w:bookmarkStart w:id="79" w:name="_Toc384637893"/>
      <w:r w:rsidRPr="00A7099E">
        <w:t>Last common ancestor's proteins estimation</w:t>
      </w:r>
      <w:bookmarkEnd w:id="79"/>
    </w:p>
    <w:p w14:paraId="0F5361A7" w14:textId="4E77267F" w:rsidR="00505152" w:rsidRDefault="00727721" w:rsidP="00324278">
      <w:pPr>
        <w:spacing w:after="0" w:line="360" w:lineRule="auto"/>
        <w:jc w:val="both"/>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054B2F">
        <w:rPr>
          <w:szCs w:val="24"/>
        </w:rPr>
        <w:t xml:space="preserve"> </w:t>
      </w:r>
      <w:r w:rsidR="00054B2F">
        <w:rPr>
          <w:szCs w:val="24"/>
        </w:rPr>
        <w:fldChar w:fldCharType="begin"/>
      </w:r>
      <w:r w:rsidR="00054B2F">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054B2F">
        <w:rPr>
          <w:szCs w:val="24"/>
        </w:rPr>
        <w:fldChar w:fldCharType="separate"/>
      </w:r>
      <w:r w:rsidR="00054B2F">
        <w:rPr>
          <w:noProof/>
          <w:szCs w:val="24"/>
        </w:rPr>
        <w:t>(Edwards 1996)</w:t>
      </w:r>
      <w:r w:rsidR="00054B2F">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7F58F5EA" w14:textId="47BF9CB6" w:rsidR="00A42A90" w:rsidRPr="00076E91" w:rsidRDefault="0035222D" w:rsidP="00324278">
      <w:pPr>
        <w:spacing w:after="0" w:line="360" w:lineRule="auto"/>
        <w:jc w:val="both"/>
        <w:rPr>
          <w:szCs w:val="24"/>
        </w:rPr>
      </w:pPr>
      <w:commentRangeStart w:id="80"/>
      <w:r>
        <w:rPr>
          <w:szCs w:val="24"/>
        </w:rPr>
        <w:t>FIGURE</w:t>
      </w:r>
      <w:commentRangeEnd w:id="80"/>
      <w:r>
        <w:rPr>
          <w:rStyle w:val="CommentReference"/>
        </w:rPr>
        <w:commentReference w:id="80"/>
      </w:r>
    </w:p>
    <w:p w14:paraId="5D0479B6" w14:textId="2A6A88A1" w:rsidR="00AD08DF" w:rsidRPr="00A7099E" w:rsidRDefault="00AD08DF" w:rsidP="00324278">
      <w:pPr>
        <w:pStyle w:val="Heading2"/>
        <w:jc w:val="both"/>
      </w:pPr>
      <w:bookmarkStart w:id="81" w:name="_Toc384637894"/>
      <w:r w:rsidRPr="00A7099E">
        <w:t>Results</w:t>
      </w:r>
      <w:bookmarkEnd w:id="81"/>
    </w:p>
    <w:p w14:paraId="2499538F" w14:textId="43DF9B66" w:rsidR="00467D7E" w:rsidRPr="005F1D05" w:rsidRDefault="005F1D05" w:rsidP="00324278">
      <w:pPr>
        <w:spacing w:after="0" w:line="360" w:lineRule="auto"/>
        <w:jc w:val="both"/>
        <w:rPr>
          <w:szCs w:val="24"/>
          <w:lang w:val="de-DE"/>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324278">
      <w:pPr>
        <w:spacing w:after="0" w:line="360" w:lineRule="auto"/>
        <w:jc w:val="both"/>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40509099" w:rsidR="00EC58DC" w:rsidRDefault="003657BD" w:rsidP="00324278">
      <w:pPr>
        <w:spacing w:after="0" w:line="360" w:lineRule="auto"/>
        <w:jc w:val="both"/>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36.616</w:t>
      </w:r>
      <w:r w:rsidR="0050769D">
        <w:rPr>
          <w:szCs w:val="24"/>
        </w:rPr>
        <w:t xml:space="preserve"> positions</w:t>
      </w:r>
      <w:r w:rsidRPr="00076E91">
        <w:rPr>
          <w:szCs w:val="24"/>
        </w:rPr>
        <w:t xml:space="preserve">. </w:t>
      </w:r>
    </w:p>
    <w:p w14:paraId="22A32218" w14:textId="67CCF18A" w:rsidR="001C1EB8" w:rsidRDefault="003657BD" w:rsidP="00324278">
      <w:pPr>
        <w:spacing w:after="0" w:line="360" w:lineRule="auto"/>
        <w:jc w:val="both"/>
        <w:rPr>
          <w:szCs w:val="24"/>
        </w:rPr>
      </w:pPr>
      <w:r w:rsidRPr="00076E91">
        <w:rPr>
          <w:szCs w:val="24"/>
        </w:rPr>
        <w:lastRenderedPageBreak/>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E93AF3">
        <w:rPr>
          <w:szCs w:val="24"/>
        </w:rPr>
        <w:fldChar w:fldCharType="begin"/>
      </w:r>
      <w:r w:rsidR="00E93AF3">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sidR="00E93AF3">
        <w:rPr>
          <w:szCs w:val="24"/>
        </w:rPr>
        <w:fldChar w:fldCharType="separate"/>
      </w:r>
      <w:r w:rsidR="00E93AF3">
        <w:rPr>
          <w:noProof/>
          <w:szCs w:val="24"/>
        </w:rPr>
        <w:t>(Le and Gascuel 2008)</w:t>
      </w:r>
      <w:r w:rsidR="00E93AF3">
        <w:rPr>
          <w:szCs w:val="24"/>
        </w:rPr>
        <w:fldChar w:fldCharType="end"/>
      </w:r>
      <w:r w:rsidRPr="00076E91">
        <w:rPr>
          <w:szCs w:val="24"/>
        </w:rPr>
        <w:t>, GAMMA distribution G , including proportion of invariable sites estimation I</w:t>
      </w:r>
      <w:r w:rsidR="003D0A1C">
        <w:rPr>
          <w:szCs w:val="24"/>
        </w:rPr>
        <w:t xml:space="preserve"> </w:t>
      </w:r>
      <w:r w:rsidR="00E93AF3">
        <w:rPr>
          <w:szCs w:val="24"/>
        </w:rPr>
        <w:fldChar w:fldCharType="begin"/>
      </w:r>
      <w:r w:rsidR="00E93AF3">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sidR="00E93AF3">
        <w:rPr>
          <w:szCs w:val="24"/>
        </w:rPr>
        <w:fldChar w:fldCharType="separate"/>
      </w:r>
      <w:r w:rsidR="00E93AF3">
        <w:rPr>
          <w:noProof/>
          <w:szCs w:val="24"/>
        </w:rPr>
        <w:t>(Steel, Huson, and Lockhart 2000)</w:t>
      </w:r>
      <w:r w:rsidR="00E93AF3">
        <w:rPr>
          <w:szCs w:val="24"/>
        </w:rPr>
        <w:fldChar w:fldCharType="end"/>
      </w:r>
      <w:r w:rsidRPr="00076E91">
        <w:rPr>
          <w:szCs w:val="24"/>
        </w:rPr>
        <w:t xml:space="preserve"> &amp; empirical base frequencies F. </w:t>
      </w:r>
    </w:p>
    <w:p w14:paraId="04697877" w14:textId="23C9153F" w:rsidR="005B603B" w:rsidRPr="00076E91" w:rsidRDefault="00166D07" w:rsidP="00324278">
      <w:pPr>
        <w:spacing w:after="0" w:line="360" w:lineRule="auto"/>
        <w:jc w:val="both"/>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C511C7" w:rsidRPr="00076E91">
        <w:t xml:space="preserve">Figure </w:t>
      </w:r>
      <w:r w:rsidR="00C511C7">
        <w:rPr>
          <w:noProof/>
        </w:rPr>
        <w:t>2</w:t>
      </w:r>
      <w:r w:rsidR="00C511C7">
        <w:noBreakHyphen/>
      </w:r>
      <w:r w:rsidR="00C511C7">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324278">
      <w:pPr>
        <w:keepNext/>
        <w:spacing w:after="0" w:line="360" w:lineRule="auto"/>
        <w:jc w:val="both"/>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7">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5FB09F95" w:rsidR="004D52AC" w:rsidRPr="00076E91" w:rsidRDefault="00900C79" w:rsidP="00324278">
      <w:pPr>
        <w:pStyle w:val="Caption"/>
        <w:spacing w:after="0" w:line="360" w:lineRule="auto"/>
        <w:jc w:val="both"/>
      </w:pPr>
      <w:bookmarkStart w:id="82" w:name="_Ref381357941"/>
      <w:bookmarkStart w:id="83" w:name="_Toc384637958"/>
      <w:r w:rsidRPr="00076E91">
        <w:t xml:space="preserve">Figure </w:t>
      </w:r>
      <w:r w:rsidR="00DC6FC3">
        <w:fldChar w:fldCharType="begin"/>
      </w:r>
      <w:r w:rsidR="00DC6FC3">
        <w:instrText xml:space="preserve"> STYLEREF 1 \s </w:instrText>
      </w:r>
      <w:r w:rsidR="00DC6FC3">
        <w:fldChar w:fldCharType="separate"/>
      </w:r>
      <w:r w:rsidR="00C511C7">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w:t>
      </w:r>
      <w:r w:rsidR="00DC6FC3">
        <w:fldChar w:fldCharType="end"/>
      </w:r>
      <w:bookmarkEnd w:id="82"/>
      <w:r w:rsidRPr="00076E91">
        <w:t xml:space="preserve">: Maximum likelihood tree over 35 species. The </w:t>
      </w:r>
      <w:proofErr w:type="gramStart"/>
      <w:r w:rsidRPr="00076E91">
        <w:t xml:space="preserve">11 </w:t>
      </w:r>
      <w:r w:rsidR="0057765D" w:rsidRPr="00076E91">
        <w:t>microsporidia</w:t>
      </w:r>
      <w:proofErr w:type="gramEnd"/>
      <w:r w:rsidRPr="00076E91">
        <w:t xml:space="preserve"> taxa are highlighted in red. Other non-</w:t>
      </w:r>
      <w:r w:rsidR="0057765D" w:rsidRPr="00076E91">
        <w:t>microsporidia</w:t>
      </w:r>
      <w:r w:rsidRPr="00076E91">
        <w:t xml:space="preserve"> taxa include 13 Fungi (green), 2 Metazoa and </w:t>
      </w:r>
      <w:r w:rsidRPr="00994FF2">
        <w:rPr>
          <w:i/>
        </w:rPr>
        <w:t>M.brevicollis</w:t>
      </w:r>
      <w:r w:rsidRPr="00076E91">
        <w:t xml:space="preserve">, </w:t>
      </w:r>
      <w:r w:rsidRPr="00994FF2">
        <w:rPr>
          <w:i/>
        </w:rPr>
        <w:t>C.owczarzaki</w:t>
      </w:r>
      <w:r w:rsidRPr="00076E91">
        <w:t xml:space="preserve"> (yellow) and 7 out-group species (purple). </w:t>
      </w:r>
      <w:r w:rsidR="00E64CB4">
        <w:t>Internal</w:t>
      </w:r>
      <w:r w:rsidR="00BD7E3B">
        <w:t xml:space="preserve"> n</w:t>
      </w:r>
      <w:r w:rsidRPr="00076E91">
        <w:t>ode labels denote the bootstrap support and only v</w:t>
      </w:r>
      <w:r w:rsidR="00625DD1">
        <w:t xml:space="preserve">alues less than </w:t>
      </w:r>
      <w:r w:rsidRPr="00076E91">
        <w:t>100 are shown.</w:t>
      </w:r>
      <w:bookmarkEnd w:id="83"/>
    </w:p>
    <w:p w14:paraId="27592FDE" w14:textId="254FAC84" w:rsidR="004D52AC" w:rsidRDefault="0040592B" w:rsidP="00324278">
      <w:pPr>
        <w:spacing w:after="0" w:line="360" w:lineRule="auto"/>
        <w:jc w:val="both"/>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the method</w:t>
      </w:r>
      <w:r w:rsidR="00B52528">
        <w:rPr>
          <w:szCs w:val="24"/>
        </w:rPr>
        <w:t xml:space="preserve">. </w:t>
      </w:r>
      <w:commentRangeStart w:id="84"/>
      <w:r w:rsidR="00B52528">
        <w:rPr>
          <w:szCs w:val="24"/>
        </w:rPr>
        <w:t>Finally, we yielded</w:t>
      </w:r>
      <w:r w:rsidR="00B52528" w:rsidRPr="00076E91">
        <w:rPr>
          <w:szCs w:val="24"/>
        </w:rPr>
        <w:t xml:space="preserve"> 1605 final orthologous groups</w:t>
      </w:r>
      <w:r w:rsidR="00B52528">
        <w:rPr>
          <w:szCs w:val="24"/>
        </w:rPr>
        <w:t>, which</w:t>
      </w:r>
      <w:r w:rsidR="00B52528" w:rsidRPr="00076E91">
        <w:rPr>
          <w:szCs w:val="24"/>
        </w:rPr>
        <w:t xml:space="preserve"> </w:t>
      </w:r>
      <w:r w:rsidR="00B52528">
        <w:rPr>
          <w:szCs w:val="24"/>
        </w:rPr>
        <w:t>re</w:t>
      </w:r>
      <w:r w:rsidR="00B52528" w:rsidRPr="00076E91">
        <w:rPr>
          <w:szCs w:val="24"/>
        </w:rPr>
        <w:t>present the set of microsporidian LCA proteins.</w:t>
      </w:r>
      <w:commentRangeEnd w:id="84"/>
      <w:r w:rsidR="00B52528">
        <w:rPr>
          <w:rStyle w:val="CommentReference"/>
        </w:rPr>
        <w:commentReference w:id="84"/>
      </w:r>
    </w:p>
    <w:p w14:paraId="38189BEF" w14:textId="77777777" w:rsidR="00D966F6" w:rsidRPr="00076E91" w:rsidRDefault="00D966F6" w:rsidP="00324278">
      <w:pPr>
        <w:spacing w:after="0" w:line="360" w:lineRule="auto"/>
        <w:jc w:val="both"/>
        <w:rPr>
          <w:szCs w:val="24"/>
        </w:rPr>
      </w:pPr>
    </w:p>
    <w:p w14:paraId="0A95A869" w14:textId="60CDC0E4" w:rsidR="00AD08DF" w:rsidRPr="00A7099E" w:rsidRDefault="00AD08DF" w:rsidP="00324278">
      <w:pPr>
        <w:pStyle w:val="Heading2"/>
        <w:jc w:val="both"/>
      </w:pPr>
      <w:bookmarkStart w:id="85" w:name="_Toc384637895"/>
      <w:r w:rsidRPr="00A7099E">
        <w:lastRenderedPageBreak/>
        <w:t>Discussion</w:t>
      </w:r>
      <w:bookmarkEnd w:id="85"/>
    </w:p>
    <w:p w14:paraId="49C06367" w14:textId="68560983" w:rsidR="00394E19" w:rsidRPr="00A7099E" w:rsidRDefault="00394E19" w:rsidP="00324278">
      <w:pPr>
        <w:pStyle w:val="Heading3"/>
        <w:jc w:val="both"/>
      </w:pPr>
      <w:bookmarkStart w:id="86" w:name="_Toc384637896"/>
      <w:r w:rsidRPr="00A7099E">
        <w:t xml:space="preserve">Proportion of </w:t>
      </w:r>
      <w:r w:rsidR="00324C30" w:rsidRPr="00A7099E">
        <w:t>orthologous</w:t>
      </w:r>
      <w:r w:rsidRPr="00A7099E">
        <w:t xml:space="preserve"> and lineage specific proteins</w:t>
      </w:r>
      <w:bookmarkEnd w:id="86"/>
    </w:p>
    <w:p w14:paraId="3AC1D435" w14:textId="30C23559" w:rsidR="00D10CC3" w:rsidRDefault="007A69B4" w:rsidP="00324278">
      <w:pPr>
        <w:spacing w:after="0" w:line="360" w:lineRule="auto"/>
        <w:jc w:val="both"/>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C511C7" w:rsidRPr="00076E91">
        <w:t xml:space="preserve">Figure </w:t>
      </w:r>
      <w:r w:rsidR="00C511C7">
        <w:rPr>
          <w:noProof/>
        </w:rPr>
        <w:t>2</w:t>
      </w:r>
      <w:r w:rsidR="00C511C7">
        <w:noBreakHyphen/>
      </w:r>
      <w:r w:rsidR="00C511C7">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5C7F1ED7" w:rsidR="00D2114E" w:rsidRPr="00076E91" w:rsidRDefault="00D10CC3" w:rsidP="00324278">
      <w:pPr>
        <w:spacing w:after="0" w:line="360" w:lineRule="auto"/>
        <w:jc w:val="both"/>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BF5EE9">
        <w:rPr>
          <w:szCs w:val="24"/>
        </w:rPr>
        <w:t>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here are large</w:t>
      </w:r>
      <w:r w:rsidR="00B00622">
        <w:rPr>
          <w:szCs w:val="24"/>
        </w:rPr>
        <w:t>r</w:t>
      </w:r>
      <w:r w:rsidR="00FF4936">
        <w:rPr>
          <w:szCs w:val="24"/>
        </w:rPr>
        <w:t xml:space="preserve"> fraction</w:t>
      </w:r>
      <w:r w:rsidR="00FC0A36">
        <w:rPr>
          <w:szCs w:val="24"/>
        </w:rPr>
        <w:t>s</w:t>
      </w:r>
      <w:r w:rsidR="00FF4936">
        <w:rPr>
          <w:szCs w:val="24"/>
        </w:rPr>
        <w:t xml:space="preserve">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324278">
      <w:pPr>
        <w:keepNext/>
        <w:spacing w:after="0" w:line="360" w:lineRule="auto"/>
        <w:jc w:val="both"/>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5EED0AF5" w14:textId="5FF30026" w:rsidR="00A7099E" w:rsidRDefault="00900C79" w:rsidP="00324278">
      <w:pPr>
        <w:pStyle w:val="Caption"/>
        <w:spacing w:after="0" w:line="360" w:lineRule="auto"/>
        <w:jc w:val="both"/>
      </w:pPr>
      <w:bookmarkStart w:id="87" w:name="_Ref381357960"/>
      <w:bookmarkStart w:id="88" w:name="_Toc384637959"/>
      <w:r w:rsidRPr="00076E91">
        <w:t xml:space="preserve">Figure </w:t>
      </w:r>
      <w:r w:rsidR="00DC6FC3">
        <w:fldChar w:fldCharType="begin"/>
      </w:r>
      <w:r w:rsidR="00DC6FC3">
        <w:instrText xml:space="preserve"> STYLEREF 1 \s </w:instrText>
      </w:r>
      <w:r w:rsidR="00DC6FC3">
        <w:fldChar w:fldCharType="separate"/>
      </w:r>
      <w:r w:rsidR="00C511C7">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2</w:t>
      </w:r>
      <w:r w:rsidR="00DC6FC3">
        <w:fldChar w:fldCharType="end"/>
      </w:r>
      <w:bookmarkEnd w:id="87"/>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bookmarkEnd w:id="88"/>
      <w:r w:rsidR="00D2114E" w:rsidRPr="00076E91">
        <w:t xml:space="preserve"> </w:t>
      </w:r>
    </w:p>
    <w:p w14:paraId="085993BD" w14:textId="77777777" w:rsidR="00DC102A" w:rsidRPr="00DC102A" w:rsidRDefault="00DC102A" w:rsidP="00324278">
      <w:pPr>
        <w:jc w:val="both"/>
      </w:pPr>
    </w:p>
    <w:p w14:paraId="6B48A414" w14:textId="02B2853D" w:rsidR="0013584D" w:rsidRPr="00076E91" w:rsidRDefault="0061430D" w:rsidP="00324278">
      <w:pPr>
        <w:spacing w:after="0" w:line="360" w:lineRule="auto"/>
        <w:jc w:val="both"/>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Pr="00A7099E" w:rsidRDefault="005D0408" w:rsidP="00324278">
      <w:pPr>
        <w:spacing w:after="0" w:line="360" w:lineRule="auto"/>
        <w:jc w:val="both"/>
        <w:rPr>
          <w:rStyle w:val="IntenseEmphasis"/>
        </w:rPr>
      </w:pPr>
      <w:r w:rsidRPr="00A7099E">
        <w:rPr>
          <w:rStyle w:val="IntenseEmphasis"/>
        </w:rPr>
        <w:t>(1) Wrong gene assignment:</w:t>
      </w:r>
    </w:p>
    <w:p w14:paraId="79824E04" w14:textId="47C1371E" w:rsidR="00E24C9D" w:rsidRPr="00076E91" w:rsidRDefault="00E24C9D" w:rsidP="00324278">
      <w:pPr>
        <w:spacing w:after="0" w:line="360" w:lineRule="auto"/>
        <w:jc w:val="both"/>
        <w:rPr>
          <w:szCs w:val="24"/>
        </w:rPr>
      </w:pPr>
      <w:r>
        <w:rPr>
          <w:szCs w:val="24"/>
        </w:rPr>
        <w:t xml:space="preserve">In this case, </w:t>
      </w:r>
      <w:r w:rsidR="004025A7">
        <w:rPr>
          <w:szCs w:val="24"/>
        </w:rPr>
        <w:t xml:space="preserve">we hypothesize that </w:t>
      </w:r>
      <w:r>
        <w:rPr>
          <w:szCs w:val="24"/>
        </w:rPr>
        <w:t>those orphans</w:t>
      </w:r>
      <w:r w:rsidR="00467703">
        <w:rPr>
          <w:szCs w:val="24"/>
        </w:rPr>
        <w:t xml:space="preserve"> are the result of false positive</w:t>
      </w:r>
      <w:r>
        <w:rPr>
          <w:szCs w:val="24"/>
        </w:rPr>
        <w:t xml:space="preserve"> gene prediction. </w:t>
      </w:r>
      <w:r w:rsidR="00D06EFC">
        <w:rPr>
          <w:szCs w:val="24"/>
        </w:rPr>
        <w:t>To a</w:t>
      </w:r>
      <w:r w:rsidR="00F60847">
        <w:rPr>
          <w:szCs w:val="24"/>
        </w:rPr>
        <w:t>ss</w:t>
      </w:r>
      <w:r w:rsidR="00D06EFC">
        <w:rPr>
          <w:szCs w:val="24"/>
        </w:rPr>
        <w:t>ess this, we compared the sequence length of orphans and orthologous proteins</w:t>
      </w:r>
      <w:r w:rsidR="00BB4B80">
        <w:rPr>
          <w:szCs w:val="24"/>
        </w:rPr>
        <w:t>, assuming that falsely predicted</w:t>
      </w:r>
      <w:r w:rsidR="00D06EFC">
        <w:rPr>
          <w:szCs w:val="24"/>
        </w:rPr>
        <w:t xml:space="preserve"> genes would </w:t>
      </w:r>
      <w:r w:rsidR="00BB4B80">
        <w:rPr>
          <w:szCs w:val="24"/>
        </w:rPr>
        <w:t>on average be shorter than true genes</w:t>
      </w:r>
      <w:r w:rsidR="00D06EFC">
        <w:rPr>
          <w:szCs w:val="24"/>
        </w:rPr>
        <w:t>.</w:t>
      </w:r>
    </w:p>
    <w:p w14:paraId="4C1AADFB" w14:textId="77777777" w:rsidR="00900C79" w:rsidRPr="00076E91" w:rsidRDefault="00F600B6" w:rsidP="00324278">
      <w:pPr>
        <w:keepNext/>
        <w:spacing w:after="0" w:line="360" w:lineRule="auto"/>
        <w:jc w:val="both"/>
        <w:rPr>
          <w:szCs w:val="24"/>
        </w:rPr>
      </w:pPr>
      <w:r w:rsidRPr="00076E91">
        <w:rPr>
          <w:noProof/>
          <w:szCs w:val="24"/>
        </w:rPr>
        <w:lastRenderedPageBreak/>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1B9F226F" w:rsidR="0061430D" w:rsidRPr="00076E91" w:rsidRDefault="00900C79" w:rsidP="00324278">
      <w:pPr>
        <w:pStyle w:val="Caption"/>
        <w:spacing w:after="0" w:line="360" w:lineRule="auto"/>
        <w:jc w:val="both"/>
      </w:pPr>
      <w:bookmarkStart w:id="89" w:name="_Ref381357979"/>
      <w:bookmarkStart w:id="90" w:name="_Toc384637960"/>
      <w:r w:rsidRPr="00076E91">
        <w:t xml:space="preserve">Figure </w:t>
      </w:r>
      <w:r w:rsidR="00DC6FC3">
        <w:fldChar w:fldCharType="begin"/>
      </w:r>
      <w:r w:rsidR="00DC6FC3">
        <w:instrText xml:space="preserve"> STYLEREF 1 \s </w:instrText>
      </w:r>
      <w:r w:rsidR="00DC6FC3">
        <w:fldChar w:fldCharType="separate"/>
      </w:r>
      <w:r w:rsidR="00C511C7">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3</w:t>
      </w:r>
      <w:r w:rsidR="00DC6FC3">
        <w:fldChar w:fldCharType="end"/>
      </w:r>
      <w:bookmarkEnd w:id="89"/>
      <w:r w:rsidRPr="00076E91">
        <w:t xml:space="preserve">: Length distribution of orthologous proteins (orange) and orphan proteins (green) in different </w:t>
      </w:r>
      <w:r w:rsidR="0057765D" w:rsidRPr="00076E91">
        <w:t>microsporidia</w:t>
      </w:r>
      <w:r w:rsidRPr="00076E91">
        <w:t xml:space="preserve"> taxa.</w:t>
      </w:r>
      <w:bookmarkEnd w:id="90"/>
    </w:p>
    <w:p w14:paraId="4CCB312D" w14:textId="77777777" w:rsidR="00F600B6" w:rsidRPr="00076E91" w:rsidRDefault="00F600B6" w:rsidP="00324278">
      <w:pPr>
        <w:spacing w:after="0" w:line="360" w:lineRule="auto"/>
        <w:jc w:val="both"/>
        <w:rPr>
          <w:szCs w:val="24"/>
        </w:rPr>
      </w:pPr>
    </w:p>
    <w:p w14:paraId="2574DE17" w14:textId="1D3F8998" w:rsidR="00900C79" w:rsidRDefault="00F84AF4" w:rsidP="00324278">
      <w:pPr>
        <w:spacing w:after="0" w:line="360" w:lineRule="auto"/>
        <w:jc w:val="both"/>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C511C7" w:rsidRPr="00076E91">
        <w:t xml:space="preserve">Figure </w:t>
      </w:r>
      <w:r w:rsidR="00C511C7">
        <w:rPr>
          <w:noProof/>
        </w:rPr>
        <w:t>2</w:t>
      </w:r>
      <w:r w:rsidR="00C511C7">
        <w:noBreakHyphen/>
      </w:r>
      <w:r w:rsidR="00C511C7">
        <w:rPr>
          <w:noProof/>
        </w:rPr>
        <w:t>3</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C511C7" w:rsidRPr="00076E91">
        <w:t xml:space="preserve">Table </w:t>
      </w:r>
      <w:r w:rsidR="00C511C7">
        <w:rPr>
          <w:noProof/>
        </w:rPr>
        <w:t>A</w:t>
      </w:r>
      <w:r w:rsidR="00C511C7">
        <w:noBreakHyphen/>
      </w:r>
      <w:r w:rsidR="00C511C7">
        <w:rPr>
          <w:noProof/>
        </w:rPr>
        <w:t>5</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w:t>
      </w:r>
      <w:r w:rsidR="00FC7184">
        <w:rPr>
          <w:szCs w:val="24"/>
        </w:rPr>
        <w:t xml:space="preserve"> </w:t>
      </w:r>
      <w:r w:rsidR="00FC7184">
        <w:rPr>
          <w:szCs w:val="24"/>
        </w:rPr>
        <w:fldChar w:fldCharType="begin"/>
      </w:r>
      <w:r w:rsidR="00FC7184">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FC7184">
        <w:rPr>
          <w:szCs w:val="24"/>
        </w:rPr>
        <w:fldChar w:fldCharType="separate"/>
      </w:r>
      <w:r w:rsidR="00FC7184">
        <w:rPr>
          <w:noProof/>
          <w:szCs w:val="24"/>
        </w:rPr>
        <w:t>(Mann and Whitney 1947)</w:t>
      </w:r>
      <w:r w:rsidR="00FC7184">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9D68E7">
        <w:rPr>
          <w:szCs w:val="24"/>
        </w:rPr>
        <w:t xml:space="preserve"> 0.</w:t>
      </w:r>
      <w:r w:rsidR="00BB6FC2" w:rsidRPr="00076E91">
        <w:rPr>
          <w:szCs w:val="24"/>
        </w:rPr>
        <w:t>20</w:t>
      </w:r>
      <w:r w:rsidR="00205BB6">
        <w:rPr>
          <w:szCs w:val="24"/>
        </w:rPr>
        <w:t xml:space="preserve"> </w:t>
      </w:r>
      <w:r w:rsidR="00BB6FC2" w:rsidRPr="00076E91">
        <w:rPr>
          <w:szCs w:val="24"/>
        </w:rPr>
        <w:t>&gt;</w:t>
      </w:r>
      <w:r w:rsidR="00205BB6">
        <w:rPr>
          <w:szCs w:val="24"/>
        </w:rPr>
        <w:t xml:space="preserve"> </w:t>
      </w:r>
      <w:r w:rsidR="009D68E7">
        <w:rPr>
          <w:szCs w:val="24"/>
        </w:rPr>
        <w:t>0.</w:t>
      </w:r>
      <w:r w:rsidR="00BB6FC2" w:rsidRPr="00076E91">
        <w:rPr>
          <w:szCs w:val="24"/>
        </w:rPr>
        <w:t xml:space="preserve">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FC7184">
        <w:rPr>
          <w:szCs w:val="24"/>
        </w:rPr>
        <w:t xml:space="preserve"> </w:t>
      </w:r>
      <w:r w:rsidR="00FC7184">
        <w:rPr>
          <w:szCs w:val="24"/>
        </w:rPr>
        <w:fldChar w:fldCharType="begin"/>
      </w:r>
      <w:r w:rsidR="00FC7184">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FC7184">
        <w:rPr>
          <w:szCs w:val="24"/>
        </w:rPr>
        <w:fldChar w:fldCharType="separate"/>
      </w:r>
      <w:r w:rsidR="00FC7184">
        <w:rPr>
          <w:noProof/>
          <w:szCs w:val="24"/>
        </w:rPr>
        <w:t>(Noether 1987)</w:t>
      </w:r>
      <w:r w:rsidR="00FC7184">
        <w:rPr>
          <w:szCs w:val="24"/>
        </w:rPr>
        <w:fldChar w:fldCharType="end"/>
      </w:r>
      <w:r w:rsidR="007B2D99">
        <w:rPr>
          <w:szCs w:val="24"/>
        </w:rPr>
        <w:t>.</w:t>
      </w:r>
    </w:p>
    <w:p w14:paraId="27414870" w14:textId="77777777" w:rsidR="00C666B3" w:rsidRPr="00076E91" w:rsidRDefault="00C666B3" w:rsidP="00324278">
      <w:pPr>
        <w:spacing w:after="0" w:line="360" w:lineRule="auto"/>
        <w:jc w:val="both"/>
        <w:rPr>
          <w:szCs w:val="24"/>
        </w:rPr>
      </w:pPr>
    </w:p>
    <w:p w14:paraId="2BE16F76" w14:textId="5320183B" w:rsidR="00401934" w:rsidRPr="00A7099E" w:rsidRDefault="00401934" w:rsidP="00324278">
      <w:pPr>
        <w:spacing w:after="0" w:line="360" w:lineRule="auto"/>
        <w:jc w:val="both"/>
        <w:rPr>
          <w:rStyle w:val="IntenseEmphasis"/>
        </w:rPr>
      </w:pPr>
      <w:r w:rsidRPr="00A7099E">
        <w:rPr>
          <w:rStyle w:val="IntenseEmphasis"/>
        </w:rPr>
        <w:t>(2)</w:t>
      </w:r>
      <w:r w:rsidR="00743185" w:rsidRPr="00A7099E">
        <w:rPr>
          <w:rStyle w:val="IntenseEmphasis"/>
        </w:rPr>
        <w:t xml:space="preserve"> Orphans are</w:t>
      </w:r>
      <w:r w:rsidRPr="00A7099E">
        <w:rPr>
          <w:rStyle w:val="IntenseEmphasis"/>
        </w:rPr>
        <w:t xml:space="preserve"> </w:t>
      </w:r>
      <w:r w:rsidR="00743185" w:rsidRPr="00A7099E">
        <w:rPr>
          <w:rStyle w:val="IntenseEmphasis"/>
        </w:rPr>
        <w:t>n</w:t>
      </w:r>
      <w:r w:rsidRPr="00A7099E">
        <w:rPr>
          <w:rStyle w:val="IntenseEmphasis"/>
        </w:rPr>
        <w:t>ew</w:t>
      </w:r>
      <w:r w:rsidR="0085199D">
        <w:rPr>
          <w:rStyle w:val="IntenseEmphasis"/>
        </w:rPr>
        <w:t>ly</w:t>
      </w:r>
      <w:r w:rsidRPr="00A7099E">
        <w:rPr>
          <w:rStyle w:val="IntenseEmphasis"/>
        </w:rPr>
        <w:t xml:space="preserve"> invented genes, or genes from horizontal gene transfer events, or they </w:t>
      </w:r>
      <w:r w:rsidR="004436DA" w:rsidRPr="00A7099E">
        <w:rPr>
          <w:rStyle w:val="IntenseEmphasis"/>
        </w:rPr>
        <w:t>cannot</w:t>
      </w:r>
      <w:r w:rsidR="004C51E9" w:rsidRPr="00A7099E">
        <w:rPr>
          <w:rStyle w:val="IntenseEmphasis"/>
        </w:rPr>
        <w:t xml:space="preserve"> be detectable as orthologs</w:t>
      </w:r>
      <w:r w:rsidRPr="00A7099E">
        <w:rPr>
          <w:rStyle w:val="IntenseEmphasis"/>
        </w:rPr>
        <w:t>.</w:t>
      </w:r>
    </w:p>
    <w:p w14:paraId="43A586F5" w14:textId="3429B180" w:rsidR="00733764" w:rsidRDefault="00733764" w:rsidP="00324278">
      <w:pPr>
        <w:spacing w:after="0" w:line="360" w:lineRule="auto"/>
        <w:jc w:val="both"/>
        <w:rPr>
          <w:szCs w:val="24"/>
        </w:rPr>
      </w:pPr>
      <w:r>
        <w:rPr>
          <w:szCs w:val="24"/>
        </w:rPr>
        <w:lastRenderedPageBreak/>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w:t>
      </w:r>
      <w:r w:rsidR="00842FD0">
        <w:rPr>
          <w:szCs w:val="24"/>
        </w:rPr>
        <w:t>absence</w:t>
      </w:r>
      <w:r w:rsidR="0049534D">
        <w:rPr>
          <w:szCs w:val="24"/>
        </w:rPr>
        <w:t xml:space="preserve"> of</w:t>
      </w:r>
      <w:r>
        <w:rPr>
          <w:szCs w:val="24"/>
        </w:rPr>
        <w:t xml:space="preserve"> their orthologous partners in other species.</w:t>
      </w:r>
      <w:r w:rsidR="00654AF7">
        <w:rPr>
          <w:szCs w:val="24"/>
        </w:rPr>
        <w:t xml:space="preserve"> </w:t>
      </w:r>
      <w:commentRangeStart w:id="91"/>
      <w:r w:rsidR="00091327">
        <w:rPr>
          <w:szCs w:val="24"/>
        </w:rPr>
        <w:t xml:space="preserve">To assess those assumptions, we performed a PFAM (Finn et al. 2014) annotation analysis for the orphan and orthologous proteins in each microsporidia species. The PFAM annotation was done using hmmscan </w:t>
      </w:r>
      <w:r w:rsidR="00091327">
        <w:rPr>
          <w:szCs w:val="24"/>
        </w:rPr>
        <w:fldChar w:fldCharType="begin"/>
      </w:r>
      <w:r w:rsidR="00091327">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091327">
        <w:rPr>
          <w:szCs w:val="24"/>
        </w:rPr>
        <w:fldChar w:fldCharType="separate"/>
      </w:r>
      <w:r w:rsidR="00091327">
        <w:rPr>
          <w:noProof/>
          <w:szCs w:val="24"/>
        </w:rPr>
        <w:t>(Eddy 1998)</w:t>
      </w:r>
      <w:r w:rsidR="00091327">
        <w:rPr>
          <w:szCs w:val="24"/>
        </w:rPr>
        <w:fldChar w:fldCharType="end"/>
      </w:r>
      <w:r w:rsidR="00091327">
        <w:rPr>
          <w:szCs w:val="24"/>
        </w:rPr>
        <w:t xml:space="preserve"> to search for the similar sequences from the pfam-A database. </w:t>
      </w:r>
      <w:commentRangeEnd w:id="91"/>
      <w:r w:rsidR="00091327">
        <w:rPr>
          <w:rStyle w:val="CommentReference"/>
        </w:rPr>
        <w:commentReference w:id="91"/>
      </w:r>
      <w:r w:rsidR="0032054E">
        <w:rPr>
          <w:szCs w:val="24"/>
        </w:rPr>
        <w:t xml:space="preserve"> </w:t>
      </w:r>
    </w:p>
    <w:p w14:paraId="5B99F621" w14:textId="5057A99D" w:rsidR="00702609" w:rsidRDefault="003C7DFB" w:rsidP="00324278">
      <w:pPr>
        <w:spacing w:after="0" w:line="360" w:lineRule="auto"/>
        <w:jc w:val="both"/>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49677E">
        <w:rPr>
          <w:szCs w:val="24"/>
        </w:rPr>
        <w:t xml:space="preserve"> genes we expect</w:t>
      </w:r>
      <w:r w:rsidR="00717653">
        <w:rPr>
          <w:szCs w:val="24"/>
        </w:rPr>
        <w:t xml:space="preserve"> to </w:t>
      </w:r>
      <w:r w:rsidR="0049677E">
        <w:rPr>
          <w:szCs w:val="24"/>
        </w:rPr>
        <w:t>not find</w:t>
      </w:r>
      <w:r w:rsidR="00717653">
        <w:rPr>
          <w:szCs w:val="24"/>
        </w:rPr>
        <w:t xml:space="preserve"> PFAM domain</w:t>
      </w:r>
      <w:r w:rsidR="0049677E">
        <w:rPr>
          <w:szCs w:val="24"/>
        </w:rPr>
        <w:t>s</w:t>
      </w:r>
      <w:r w:rsidR="00717653">
        <w:rPr>
          <w:szCs w:val="24"/>
        </w:rPr>
        <w:t xml:space="preserve">. </w:t>
      </w:r>
      <w:r w:rsidR="001E322E">
        <w:rPr>
          <w:szCs w:val="24"/>
        </w:rPr>
        <w:t xml:space="preserve">Secondly, </w:t>
      </w:r>
      <w:r w:rsidR="00BC57B0">
        <w:rPr>
          <w:szCs w:val="24"/>
        </w:rPr>
        <w:t>the orphans could be horizontal</w:t>
      </w:r>
      <w:r w:rsidR="0049677E">
        <w:rPr>
          <w:szCs w:val="24"/>
        </w:rPr>
        <w:t>ly</w:t>
      </w:r>
      <w:r w:rsidR="00BC57B0">
        <w:rPr>
          <w:szCs w:val="24"/>
        </w:rPr>
        <w:t xml:space="preserve">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PFAM domains, which </w:t>
      </w:r>
      <w:r w:rsidR="0049677E">
        <w:rPr>
          <w:szCs w:val="24"/>
        </w:rPr>
        <w:t xml:space="preserve">are otherwise not </w:t>
      </w:r>
      <w:r w:rsidR="000D4F6D">
        <w:rPr>
          <w:szCs w:val="24"/>
        </w:rPr>
        <w:t>found in the proteins</w:t>
      </w:r>
      <w:r w:rsidR="00216B59">
        <w:rPr>
          <w:szCs w:val="24"/>
        </w:rPr>
        <w:t xml:space="preserve"> of microsporidia</w:t>
      </w:r>
      <w:r w:rsidR="000D4F6D">
        <w:rPr>
          <w:szCs w:val="24"/>
        </w:rPr>
        <w:t xml:space="preserve">.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324278">
      <w:pPr>
        <w:spacing w:after="0" w:line="360" w:lineRule="auto"/>
        <w:jc w:val="both"/>
        <w:rPr>
          <w:szCs w:val="24"/>
        </w:rPr>
      </w:pPr>
    </w:p>
    <w:p w14:paraId="116D1081" w14:textId="77777777" w:rsidR="00F56624" w:rsidRPr="00076E91" w:rsidRDefault="00F56624" w:rsidP="00324278">
      <w:pPr>
        <w:keepNext/>
        <w:spacing w:after="0" w:line="360" w:lineRule="auto"/>
        <w:jc w:val="both"/>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357DBDA" w:rsidR="00401934" w:rsidRPr="00076E91" w:rsidRDefault="00F56624" w:rsidP="00324278">
      <w:pPr>
        <w:pStyle w:val="Caption"/>
        <w:spacing w:after="0" w:line="360" w:lineRule="auto"/>
        <w:jc w:val="both"/>
      </w:pPr>
      <w:bookmarkStart w:id="92" w:name="_Ref381359837"/>
      <w:bookmarkStart w:id="93" w:name="_Toc384637961"/>
      <w:r w:rsidRPr="00076E91">
        <w:t xml:space="preserve">Figure </w:t>
      </w:r>
      <w:r w:rsidR="00DC6FC3">
        <w:fldChar w:fldCharType="begin"/>
      </w:r>
      <w:r w:rsidR="00DC6FC3">
        <w:instrText xml:space="preserve"> STYLEREF 1 \s </w:instrText>
      </w:r>
      <w:r w:rsidR="00DC6FC3">
        <w:fldChar w:fldCharType="separate"/>
      </w:r>
      <w:r w:rsidR="00C511C7">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4</w:t>
      </w:r>
      <w:r w:rsidR="00DC6FC3">
        <w:fldChar w:fldCharType="end"/>
      </w:r>
      <w:bookmarkEnd w:id="92"/>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 xml:space="preserve">of orphan proteins </w:t>
      </w:r>
      <w:r w:rsidR="00832D79" w:rsidRPr="00076E91">
        <w:lastRenderedPageBreak/>
        <w:t>that have new PFAM annotations that are not found in orthologous proteins (dark green), do not have any PFAM annotation (orange) and orphans that have the same PFAM annotations as orthologous proteins (purple).</w:t>
      </w:r>
      <w:bookmarkEnd w:id="93"/>
    </w:p>
    <w:p w14:paraId="27232D5F" w14:textId="08FDD45E" w:rsidR="0005723C" w:rsidRPr="0063753E" w:rsidRDefault="008C101F" w:rsidP="00324278">
      <w:pPr>
        <w:spacing w:after="0" w:line="360" w:lineRule="auto"/>
        <w:jc w:val="both"/>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C511C7" w:rsidRPr="00076E91">
        <w:t xml:space="preserve">Figure </w:t>
      </w:r>
      <w:r w:rsidR="00C511C7">
        <w:rPr>
          <w:noProof/>
        </w:rPr>
        <w:t>2</w:t>
      </w:r>
      <w:r w:rsidR="00C511C7">
        <w:noBreakHyphen/>
      </w:r>
      <w:r w:rsidR="00C511C7">
        <w:rPr>
          <w:noProof/>
        </w:rPr>
        <w:t>4</w:t>
      </w:r>
      <w:r w:rsidRPr="00076E91">
        <w:rPr>
          <w:szCs w:val="24"/>
        </w:rPr>
        <w:fldChar w:fldCharType="end"/>
      </w:r>
      <w:r w:rsidR="009652DE" w:rsidRPr="00076E91">
        <w:rPr>
          <w:szCs w:val="24"/>
        </w:rPr>
        <w:t xml:space="preserve"> suggests that </w:t>
      </w:r>
      <w:r w:rsidR="00A6335C">
        <w:rPr>
          <w:szCs w:val="24"/>
        </w:rPr>
        <w:t xml:space="preserve">either </w:t>
      </w:r>
      <w:r w:rsidR="009652DE" w:rsidRPr="00076E91">
        <w:rPr>
          <w:szCs w:val="24"/>
        </w:rPr>
        <w:t>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A6335C">
        <w:rPr>
          <w:szCs w:val="24"/>
        </w:rPr>
        <w:t>, or it is just an artifact of the</w:t>
      </w:r>
      <w:r w:rsidR="004A307F">
        <w:rPr>
          <w:szCs w:val="24"/>
        </w:rPr>
        <w:t xml:space="preserve"> wrong</w:t>
      </w:r>
      <w:r w:rsidR="00A6335C">
        <w:rPr>
          <w:szCs w:val="24"/>
        </w:rPr>
        <w:t xml:space="preserve"> gene prediction</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03D44EDB" w14:textId="3A06AF7C" w:rsidR="00426644" w:rsidRPr="00A7099E" w:rsidRDefault="0075578D" w:rsidP="00324278">
      <w:pPr>
        <w:pStyle w:val="Heading3"/>
        <w:jc w:val="both"/>
      </w:pPr>
      <w:bookmarkStart w:id="94" w:name="_Toc384637897"/>
      <w:r w:rsidRPr="00A7099E">
        <w:t xml:space="preserve">The </w:t>
      </w:r>
      <w:r w:rsidR="00426644" w:rsidRPr="00A7099E">
        <w:t>core gene</w:t>
      </w:r>
      <w:r w:rsidR="0005723C" w:rsidRPr="00A7099E">
        <w:t xml:space="preserve"> set</w:t>
      </w:r>
      <w:r w:rsidR="00426644" w:rsidRPr="00A7099E">
        <w:t xml:space="preserve"> and the</w:t>
      </w:r>
      <w:r w:rsidR="00B33671" w:rsidRPr="00A7099E">
        <w:t xml:space="preserve"> microsporidian</w:t>
      </w:r>
      <w:r w:rsidR="00426644" w:rsidRPr="00A7099E">
        <w:t xml:space="preserve"> origin</w:t>
      </w:r>
      <w:bookmarkEnd w:id="94"/>
    </w:p>
    <w:p w14:paraId="37492BC2" w14:textId="53725312" w:rsidR="00426644" w:rsidRDefault="00426644" w:rsidP="00324278">
      <w:pPr>
        <w:spacing w:after="0" w:line="360" w:lineRule="auto"/>
        <w:jc w:val="both"/>
        <w:rPr>
          <w:szCs w:val="24"/>
        </w:rPr>
      </w:pPr>
      <w:r w:rsidRPr="00076E91">
        <w:rPr>
          <w:szCs w:val="24"/>
        </w:rPr>
        <w:t>The 80 core genes</w:t>
      </w:r>
      <w:r w:rsidR="00DB2DE0">
        <w:rPr>
          <w:szCs w:val="24"/>
        </w:rPr>
        <w:t xml:space="preserve"> we identified and</w:t>
      </w:r>
      <w:r w:rsidRPr="00076E91">
        <w:rPr>
          <w:szCs w:val="24"/>
        </w:rPr>
        <w:t xml:space="preserv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C511C7" w:rsidRPr="00076E91">
        <w:t xml:space="preserve">Figure </w:t>
      </w:r>
      <w:r w:rsidR="00C511C7">
        <w:rPr>
          <w:noProof/>
        </w:rPr>
        <w:t>2</w:t>
      </w:r>
      <w:r w:rsidR="00C511C7">
        <w:noBreakHyphen/>
      </w:r>
      <w:r w:rsidR="00C511C7">
        <w:rPr>
          <w:noProof/>
        </w:rPr>
        <w:t>1</w:t>
      </w:r>
      <w:r w:rsidRPr="00076E91">
        <w:rPr>
          <w:szCs w:val="24"/>
        </w:rPr>
        <w:fldChar w:fldCharType="end"/>
      </w:r>
      <w:r w:rsidR="000A32B0">
        <w:rPr>
          <w:szCs w:val="24"/>
        </w:rPr>
        <w:t xml:space="preserve">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0D113F">
        <w:rPr>
          <w:szCs w:val="24"/>
        </w:rPr>
        <w:t xml:space="preserve"> </w:t>
      </w:r>
      <w:r w:rsidR="000D113F">
        <w:rPr>
          <w:szCs w:val="24"/>
        </w:rPr>
        <w:fldChar w:fldCharType="begin"/>
      </w:r>
      <w:r w:rsidR="000D113F">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sidR="000D113F">
        <w:rPr>
          <w:szCs w:val="24"/>
        </w:rPr>
        <w:fldChar w:fldCharType="separate"/>
      </w:r>
      <w:r w:rsidR="000D113F">
        <w:rPr>
          <w:noProof/>
          <w:szCs w:val="24"/>
        </w:rPr>
        <w:t>(Moretti et al. 2017)</w:t>
      </w:r>
      <w:r w:rsidR="000D113F">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C511C7">
        <w:t xml:space="preserve">Figure </w:t>
      </w:r>
      <w:r w:rsidR="00C511C7">
        <w:rPr>
          <w:noProof/>
        </w:rPr>
        <w:t>2</w:t>
      </w:r>
      <w:r w:rsidR="00C511C7">
        <w:noBreakHyphen/>
      </w:r>
      <w:r w:rsidR="00C511C7">
        <w:rPr>
          <w:noProof/>
        </w:rPr>
        <w:t>5</w:t>
      </w:r>
      <w:r w:rsidR="00717265">
        <w:rPr>
          <w:szCs w:val="24"/>
          <w:highlight w:val="yellow"/>
        </w:rPr>
        <w:fldChar w:fldCharType="end"/>
      </w:r>
      <w:r w:rsidR="00717265">
        <w:rPr>
          <w:szCs w:val="24"/>
        </w:rPr>
        <w:t>).</w:t>
      </w:r>
    </w:p>
    <w:p w14:paraId="382DABB0" w14:textId="7F85EA32" w:rsidR="00581E32" w:rsidRDefault="00581E32" w:rsidP="00324278">
      <w:pPr>
        <w:keepNext/>
        <w:spacing w:after="0" w:line="360" w:lineRule="auto"/>
        <w:jc w:val="both"/>
      </w:pPr>
      <w:r>
        <w:rPr>
          <w:noProof/>
          <w:szCs w:val="24"/>
        </w:rPr>
        <w:lastRenderedPageBreak/>
        <w:drawing>
          <wp:inline distT="0" distB="0" distL="0" distR="0" wp14:anchorId="510EC4FC" wp14:editId="7074536D">
            <wp:extent cx="5374549" cy="7133692"/>
            <wp:effectExtent l="0" t="0" r="1079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1">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71091DAB" w14:textId="11AD6748" w:rsidR="00F45E7A" w:rsidRPr="00076E91" w:rsidRDefault="00581E32" w:rsidP="00324278">
      <w:pPr>
        <w:pStyle w:val="Caption"/>
        <w:jc w:val="both"/>
        <w:rPr>
          <w:szCs w:val="24"/>
        </w:rPr>
      </w:pPr>
      <w:bookmarkStart w:id="95" w:name="_Ref383775786"/>
      <w:bookmarkStart w:id="96" w:name="_Toc384637962"/>
      <w:r>
        <w:t xml:space="preserve">Figure </w:t>
      </w:r>
      <w:r w:rsidR="00DC6FC3">
        <w:fldChar w:fldCharType="begin"/>
      </w:r>
      <w:r w:rsidR="00DC6FC3">
        <w:instrText xml:space="preserve"> STYLEREF 1 \s </w:instrText>
      </w:r>
      <w:r w:rsidR="00DC6FC3">
        <w:fldChar w:fldCharType="separate"/>
      </w:r>
      <w:r w:rsidR="00C511C7">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5</w:t>
      </w:r>
      <w:r w:rsidR="00DC6FC3">
        <w:fldChar w:fldCharType="end"/>
      </w:r>
      <w:bookmarkEnd w:id="95"/>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757DD5">
        <w:t xml:space="preserve">point </w:t>
      </w:r>
      <w:r w:rsidR="00757DD5">
        <w:fldChar w:fldCharType="begin"/>
      </w:r>
      <w:r w:rsidR="00757DD5">
        <w:instrText xml:space="preserve"> REF _Ref384631115 \r \h </w:instrText>
      </w:r>
      <w:r w:rsidR="00757DD5">
        <w:fldChar w:fldCharType="separate"/>
      </w:r>
      <w:r w:rsidR="00C511C7">
        <w:t>2.2.3</w:t>
      </w:r>
      <w:r w:rsidR="00757DD5">
        <w:fldChar w:fldCharType="end"/>
      </w:r>
      <w:r w:rsidR="00A74589" w:rsidRPr="00757DD5">
        <w:t>)</w:t>
      </w:r>
      <w:r w:rsidR="009243E7">
        <w:t xml:space="preserve">. </w:t>
      </w:r>
      <w:r w:rsidR="00553637">
        <w:t>Funga</w:t>
      </w:r>
      <w:r w:rsidR="00471FB2">
        <w:t>l taxa are highlighted in green.</w:t>
      </w:r>
      <w:r w:rsidR="00553637">
        <w:t xml:space="preserve"> </w:t>
      </w:r>
      <w:r w:rsidR="00471FB2">
        <w:t>M</w:t>
      </w:r>
      <w:r w:rsidR="00553637">
        <w:t>icrosporidian species are highlighted in red. Internal n</w:t>
      </w:r>
      <w:r w:rsidR="00553637" w:rsidRPr="00076E91">
        <w:t xml:space="preserve">ode labels denote </w:t>
      </w:r>
      <w:r w:rsidR="00EA1B1D">
        <w:t>percent</w:t>
      </w:r>
      <w:r w:rsidR="00553637" w:rsidRPr="00076E91">
        <w:t xml:space="preserve"> bootstrap support and only v</w:t>
      </w:r>
      <w:r w:rsidR="00553637">
        <w:t xml:space="preserve">alues less than </w:t>
      </w:r>
      <w:r w:rsidR="00553637" w:rsidRPr="00076E91">
        <w:t>100 are shown.</w:t>
      </w:r>
      <w:bookmarkEnd w:id="96"/>
    </w:p>
    <w:p w14:paraId="5FDEFC50" w14:textId="5ED12CE5" w:rsidR="00336C4C" w:rsidRPr="00076E91" w:rsidRDefault="005C6AC3" w:rsidP="00324278">
      <w:pPr>
        <w:spacing w:after="0" w:line="360" w:lineRule="auto"/>
        <w:jc w:val="both"/>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C511C7" w:rsidRPr="00076E91">
        <w:t xml:space="preserve">Figure </w:t>
      </w:r>
      <w:r w:rsidR="00C511C7">
        <w:rPr>
          <w:noProof/>
        </w:rPr>
        <w:t>2</w:t>
      </w:r>
      <w:r w:rsidR="00C511C7">
        <w:noBreakHyphen/>
      </w:r>
      <w:r w:rsidR="00C511C7">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C511C7">
        <w:t xml:space="preserve">Figure </w:t>
      </w:r>
      <w:r w:rsidR="00C511C7">
        <w:rPr>
          <w:noProof/>
        </w:rPr>
        <w:t>2</w:t>
      </w:r>
      <w:r w:rsidR="00C511C7">
        <w:noBreakHyphen/>
      </w:r>
      <w:r w:rsidR="00C511C7">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w:t>
      </w:r>
      <w:r w:rsidR="002B153A">
        <w:rPr>
          <w:szCs w:val="24"/>
        </w:rPr>
        <w:t>mention that the topology of this</w:t>
      </w:r>
      <w:r w:rsidR="000C0396">
        <w:rPr>
          <w:szCs w:val="24"/>
        </w:rPr>
        <w:t xml:space="preserve"> </w:t>
      </w:r>
      <w:r w:rsidR="002B153A">
        <w:rPr>
          <w:szCs w:val="24"/>
        </w:rPr>
        <w:t xml:space="preserve">species </w:t>
      </w:r>
      <w:r w:rsidR="000C0396">
        <w:rPr>
          <w:szCs w:val="24"/>
        </w:rPr>
        <w:t xml:space="preserve">tree is congruent </w:t>
      </w:r>
      <w:r w:rsidR="000C0396">
        <w:rPr>
          <w:szCs w:val="24"/>
        </w:rPr>
        <w:lastRenderedPageBreak/>
        <w:t>with the one from</w:t>
      </w:r>
      <w:r w:rsidR="000E2977">
        <w:rPr>
          <w:szCs w:val="24"/>
        </w:rPr>
        <w:t xml:space="preserve"> the study of</w:t>
      </w:r>
      <w:r w:rsidR="00131A12">
        <w:rPr>
          <w:szCs w:val="24"/>
        </w:rPr>
        <w:t xml:space="preserve"> </w:t>
      </w:r>
      <w:r w:rsidR="00131A12">
        <w:rPr>
          <w:szCs w:val="24"/>
        </w:rPr>
        <w:fldChar w:fldCharType="begin"/>
      </w:r>
      <w:r w:rsidR="00131A12">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131A12">
        <w:rPr>
          <w:szCs w:val="24"/>
        </w:rPr>
        <w:fldChar w:fldCharType="separate"/>
      </w:r>
      <w:r w:rsidR="00131A12">
        <w:rPr>
          <w:noProof/>
          <w:szCs w:val="24"/>
        </w:rPr>
        <w:t>(Capella-Gutiérrez, Marcet-Houben, and Gabaldón 2012)</w:t>
      </w:r>
      <w:r w:rsidR="00131A12">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324278">
      <w:pPr>
        <w:spacing w:after="0" w:line="360" w:lineRule="auto"/>
        <w:jc w:val="both"/>
        <w:rPr>
          <w:szCs w:val="24"/>
        </w:rPr>
      </w:pPr>
      <w:bookmarkStart w:id="97" w:name="_GoBack"/>
      <w:bookmarkEnd w:id="97"/>
    </w:p>
    <w:p w14:paraId="54086313" w14:textId="235FE945" w:rsidR="00AD08DF" w:rsidRPr="00076E91" w:rsidRDefault="00AD08DF" w:rsidP="00324278">
      <w:pPr>
        <w:pStyle w:val="Heading2"/>
        <w:jc w:val="both"/>
      </w:pPr>
      <w:bookmarkStart w:id="98" w:name="_Toc384637898"/>
      <w:r w:rsidRPr="00A7099E">
        <w:t>Conclusion</w:t>
      </w:r>
      <w:bookmarkEnd w:id="98"/>
    </w:p>
    <w:p w14:paraId="612CB396" w14:textId="16CE4B26" w:rsidR="001B379B" w:rsidRDefault="00B84427" w:rsidP="00324278">
      <w:pPr>
        <w:spacing w:after="0" w:line="360" w:lineRule="auto"/>
        <w:jc w:val="both"/>
        <w:rPr>
          <w:szCs w:val="24"/>
        </w:rPr>
      </w:pPr>
      <w:r w:rsidRPr="00076E91">
        <w:rPr>
          <w:szCs w:val="24"/>
        </w:rPr>
        <w:t xml:space="preserve">The </w:t>
      </w:r>
      <w:r w:rsidR="00E30F5D">
        <w:rPr>
          <w:szCs w:val="24"/>
        </w:rPr>
        <w:t>identification</w:t>
      </w:r>
      <w:r w:rsidRPr="00076E91">
        <w:rPr>
          <w:szCs w:val="24"/>
        </w:rPr>
        <w:t xml:space="preserve"> of </w:t>
      </w:r>
      <w:r w:rsidR="000975BB" w:rsidRPr="00076E91">
        <w:rPr>
          <w:szCs w:val="24"/>
        </w:rPr>
        <w:t>microsporidian LCA</w:t>
      </w:r>
      <w:r w:rsidRPr="00076E91">
        <w:rPr>
          <w:szCs w:val="24"/>
        </w:rPr>
        <w:t xml:space="preserve"> proteins is the basic step for </w:t>
      </w:r>
      <w:r w:rsidR="002727A2">
        <w:rPr>
          <w:szCs w:val="24"/>
        </w:rPr>
        <w:t>our further analyses</w:t>
      </w:r>
      <w:r w:rsidRPr="00076E91">
        <w:rPr>
          <w:szCs w:val="24"/>
        </w:rPr>
        <w:t xml:space="preserve">. </w:t>
      </w:r>
      <w:r w:rsidR="00E57D6F">
        <w:rPr>
          <w:szCs w:val="24"/>
        </w:rPr>
        <w:t>By including</w:t>
      </w:r>
      <w:r w:rsidR="00F607C5">
        <w:rPr>
          <w:szCs w:val="24"/>
        </w:rPr>
        <w:t xml:space="preserve"> all</w:t>
      </w:r>
      <w:r w:rsidR="00E57D6F">
        <w:rPr>
          <w:szCs w:val="24"/>
        </w:rPr>
        <w:t xml:space="preserve"> eleven microsporidia species</w:t>
      </w:r>
      <w:r w:rsidR="00245BDF">
        <w:rPr>
          <w:szCs w:val="24"/>
        </w:rPr>
        <w:t xml:space="preserve"> for which</w:t>
      </w:r>
      <w:r w:rsidR="00E57D6F">
        <w:rPr>
          <w:szCs w:val="24"/>
        </w:rPr>
        <w:t xml:space="preserve"> public sequences were available at the </w:t>
      </w:r>
      <w:r w:rsidR="00CF06BB">
        <w:rPr>
          <w:szCs w:val="24"/>
        </w:rPr>
        <w:t>start of this study</w:t>
      </w:r>
      <w:r w:rsidR="00E57D6F">
        <w:rPr>
          <w:szCs w:val="24"/>
        </w:rPr>
        <w:t>, we expected to have a sufficient taxon sampl</w:t>
      </w:r>
      <w:r w:rsidR="00702255">
        <w:rPr>
          <w:szCs w:val="24"/>
        </w:rPr>
        <w:t>ing for this comparative study.</w:t>
      </w:r>
    </w:p>
    <w:p w14:paraId="55558E0C" w14:textId="705CEE72" w:rsidR="00702255" w:rsidRDefault="00702255" w:rsidP="00324278">
      <w:pPr>
        <w:spacing w:after="0" w:line="360" w:lineRule="auto"/>
        <w:jc w:val="both"/>
        <w:rPr>
          <w:szCs w:val="24"/>
        </w:rPr>
      </w:pPr>
      <w:r>
        <w:rPr>
          <w:szCs w:val="24"/>
        </w:rPr>
        <w:t xml:space="preserve">It has been shown that, even with the </w:t>
      </w:r>
      <w:r w:rsidR="00B72B38">
        <w:rPr>
          <w:szCs w:val="24"/>
        </w:rPr>
        <w:t>intense genome reduction, microsporidia species still have a fraction of lineage specific genes</w:t>
      </w:r>
      <w:r w:rsidR="00A973DB">
        <w:rPr>
          <w:szCs w:val="24"/>
        </w:rPr>
        <w:t xml:space="preserve"> </w:t>
      </w:r>
      <w:r w:rsidR="00A973DB">
        <w:rPr>
          <w:szCs w:val="24"/>
        </w:rPr>
        <w:fldChar w:fldCharType="begin"/>
      </w:r>
      <w:r w:rsidR="00A973D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A973DB">
        <w:rPr>
          <w:szCs w:val="24"/>
        </w:rPr>
        <w:fldChar w:fldCharType="separate"/>
      </w:r>
      <w:r w:rsidR="00A973DB">
        <w:rPr>
          <w:noProof/>
          <w:szCs w:val="24"/>
        </w:rPr>
        <w:t>(Peyretaillade et al. 2012)</w:t>
      </w:r>
      <w:r w:rsidR="00A973DB">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parasitic lifestyle</w:t>
      </w:r>
      <w:r w:rsidR="00A973DB">
        <w:rPr>
          <w:szCs w:val="24"/>
        </w:rPr>
        <w:t xml:space="preserve"> </w: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 </w:instrTex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EN.CITE.DATA </w:instrText>
      </w:r>
      <w:r w:rsidR="00A973DB">
        <w:rPr>
          <w:szCs w:val="24"/>
        </w:rPr>
      </w:r>
      <w:r w:rsidR="00A973DB">
        <w:rPr>
          <w:szCs w:val="24"/>
        </w:rPr>
        <w:fldChar w:fldCharType="end"/>
      </w:r>
      <w:r w:rsidR="00A973DB">
        <w:rPr>
          <w:szCs w:val="24"/>
        </w:rPr>
      </w:r>
      <w:r w:rsidR="00A973DB">
        <w:rPr>
          <w:szCs w:val="24"/>
        </w:rPr>
        <w:fldChar w:fldCharType="separate"/>
      </w:r>
      <w:r w:rsidR="00A973DB">
        <w:rPr>
          <w:noProof/>
          <w:szCs w:val="24"/>
        </w:rPr>
        <w:t>(Nakjang et al. 2013)</w:t>
      </w:r>
      <w:r w:rsidR="00A973DB">
        <w:rPr>
          <w:szCs w:val="24"/>
        </w:rPr>
        <w:fldChar w:fldCharType="end"/>
      </w:r>
      <w:r w:rsidR="00437E82">
        <w:rPr>
          <w:szCs w:val="24"/>
        </w:rPr>
        <w:t>.</w:t>
      </w:r>
    </w:p>
    <w:p w14:paraId="2CD34015" w14:textId="0743441D" w:rsidR="005158DC" w:rsidRDefault="00EC2593" w:rsidP="00324278">
      <w:pPr>
        <w:spacing w:after="0" w:line="360" w:lineRule="auto"/>
        <w:jc w:val="both"/>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A973DB">
        <w:rPr>
          <w:szCs w:val="24"/>
        </w:rPr>
        <w:t xml:space="preserve"> </w:t>
      </w:r>
      <w:r w:rsidR="00A973DB">
        <w:rPr>
          <w:szCs w:val="24"/>
        </w:rPr>
        <w:fldChar w:fldCharType="begin"/>
      </w:r>
      <w:r w:rsidR="00A973DB">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973DB">
        <w:rPr>
          <w:szCs w:val="24"/>
        </w:rPr>
        <w:fldChar w:fldCharType="separate"/>
      </w:r>
      <w:r w:rsidR="00A973DB">
        <w:rPr>
          <w:noProof/>
          <w:szCs w:val="24"/>
        </w:rPr>
        <w:t>(Capella-Gutiérrez, Marcet-Houben, and Gabaldón 2012)</w:t>
      </w:r>
      <w:r w:rsidR="00A973DB">
        <w:rPr>
          <w:szCs w:val="24"/>
        </w:rPr>
        <w:fldChar w:fldCharType="end"/>
      </w:r>
      <w:r w:rsidR="00622FB6">
        <w:rPr>
          <w:szCs w:val="24"/>
        </w:rPr>
        <w:t>.</w:t>
      </w:r>
    </w:p>
    <w:p w14:paraId="38EAB11E" w14:textId="24096EFB" w:rsidR="00EA52A0" w:rsidRPr="00076E91" w:rsidRDefault="00551C67" w:rsidP="00324278">
      <w:pPr>
        <w:spacing w:after="0" w:line="360" w:lineRule="auto"/>
        <w:jc w:val="both"/>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324278">
      <w:pPr>
        <w:spacing w:after="0" w:line="360" w:lineRule="auto"/>
        <w:jc w:val="both"/>
        <w:rPr>
          <w:szCs w:val="24"/>
        </w:rPr>
      </w:pPr>
    </w:p>
    <w:p w14:paraId="0BC7D6FD" w14:textId="77777777" w:rsidR="00AF327C" w:rsidRPr="00076E91" w:rsidRDefault="00AF327C" w:rsidP="00324278">
      <w:pPr>
        <w:spacing w:after="0" w:line="360" w:lineRule="auto"/>
        <w:jc w:val="both"/>
        <w:rPr>
          <w:szCs w:val="24"/>
        </w:rPr>
      </w:pPr>
    </w:p>
    <w:p w14:paraId="087CC912" w14:textId="77777777" w:rsidR="00527BB4" w:rsidRDefault="00527BB4" w:rsidP="00324278">
      <w:pPr>
        <w:spacing w:after="0" w:line="360" w:lineRule="auto"/>
        <w:jc w:val="both"/>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758DF3D" w14:textId="7B1F43BC" w:rsidR="009623FC" w:rsidRDefault="00527BB4" w:rsidP="00324278">
      <w:pPr>
        <w:pStyle w:val="Heading1"/>
        <w:jc w:val="both"/>
      </w:pPr>
      <w:bookmarkStart w:id="99" w:name="_Toc384637899"/>
      <w:r w:rsidRPr="00756D71">
        <w:lastRenderedPageBreak/>
        <w:t>PhyloProfile: an interactive visualization tool for exploring complex phylogenetic profiles</w:t>
      </w:r>
      <w:bookmarkEnd w:id="99"/>
    </w:p>
    <w:p w14:paraId="6F857CA5" w14:textId="77777777" w:rsidR="00DC102A" w:rsidRPr="00DC102A" w:rsidRDefault="00DC102A" w:rsidP="00324278">
      <w:pPr>
        <w:jc w:val="both"/>
      </w:pPr>
    </w:p>
    <w:p w14:paraId="3B1BB559" w14:textId="659DEB78" w:rsidR="00100B4D" w:rsidRPr="00756D71" w:rsidRDefault="00100B4D" w:rsidP="00324278">
      <w:pPr>
        <w:pStyle w:val="Heading2"/>
        <w:jc w:val="both"/>
      </w:pPr>
      <w:bookmarkStart w:id="100" w:name="_Toc384637900"/>
      <w:r w:rsidRPr="00756D71">
        <w:t>Introduction</w:t>
      </w:r>
      <w:bookmarkEnd w:id="100"/>
    </w:p>
    <w:p w14:paraId="2003140E" w14:textId="1E5C9799" w:rsidR="005E3031" w:rsidRDefault="00234EAC" w:rsidP="00324278">
      <w:pPr>
        <w:spacing w:after="0" w:line="360" w:lineRule="auto"/>
        <w:jc w:val="both"/>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27648F">
        <w:rPr>
          <w:szCs w:val="24"/>
        </w:rPr>
        <w:t xml:space="preserve"> </w:t>
      </w:r>
      <w:r w:rsidR="0027648F">
        <w:rPr>
          <w:szCs w:val="24"/>
        </w:rPr>
        <w:fldChar w:fldCharType="begin"/>
      </w:r>
      <w:r w:rsidR="0027648F">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sidR="0027648F">
        <w:rPr>
          <w:szCs w:val="24"/>
        </w:rPr>
        <w:fldChar w:fldCharType="separate"/>
      </w:r>
      <w:r w:rsidR="0027648F">
        <w:rPr>
          <w:noProof/>
          <w:szCs w:val="24"/>
        </w:rPr>
        <w:t>(Pellegrini et al. 1999)</w:t>
      </w:r>
      <w:r w:rsidR="0027648F">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27648F">
        <w:rPr>
          <w:szCs w:val="24"/>
        </w:rPr>
        <w:t xml:space="preserve"> </w: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 </w:instrTex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EN.CITE.DATA </w:instrText>
      </w:r>
      <w:r w:rsidR="0027648F">
        <w:rPr>
          <w:szCs w:val="24"/>
        </w:rPr>
      </w:r>
      <w:r w:rsidR="0027648F">
        <w:rPr>
          <w:szCs w:val="24"/>
        </w:rPr>
        <w:fldChar w:fldCharType="end"/>
      </w:r>
      <w:r w:rsidR="0027648F">
        <w:rPr>
          <w:szCs w:val="24"/>
        </w:rPr>
      </w:r>
      <w:r w:rsidR="0027648F">
        <w:rPr>
          <w:szCs w:val="24"/>
        </w:rPr>
        <w:fldChar w:fldCharType="separate"/>
      </w:r>
      <w:r w:rsidR="0027648F">
        <w:rPr>
          <w:noProof/>
          <w:szCs w:val="24"/>
        </w:rPr>
        <w:t>(Jothi, Przytycka, and Aravind 2007; Date and Peregrín-Alvarez 2008)</w:t>
      </w:r>
      <w:r w:rsidR="0027648F">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gene clusters or biological pathways across species and time</w:t>
      </w:r>
      <w:r w:rsidR="008C63AA">
        <w:rPr>
          <w:szCs w:val="24"/>
        </w:rPr>
        <w:t xml:space="preserve"> </w: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 </w:instrTex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EN.CITE.DATA </w:instrText>
      </w:r>
      <w:r w:rsidR="008C63AA">
        <w:rPr>
          <w:szCs w:val="24"/>
        </w:rPr>
      </w:r>
      <w:r w:rsidR="008C63AA">
        <w:rPr>
          <w:szCs w:val="24"/>
        </w:rPr>
        <w:fldChar w:fldCharType="end"/>
      </w:r>
      <w:r w:rsidR="008C63AA">
        <w:rPr>
          <w:szCs w:val="24"/>
        </w:rPr>
      </w:r>
      <w:r w:rsidR="008C63AA">
        <w:rPr>
          <w:szCs w:val="24"/>
        </w:rPr>
        <w:fldChar w:fldCharType="separate"/>
      </w:r>
      <w:r w:rsidR="008C63AA">
        <w:rPr>
          <w:noProof/>
          <w:szCs w:val="24"/>
        </w:rPr>
        <w:t>(Li et al. 2014; Dey et al. 2015; Wang et al. 2017)</w:t>
      </w:r>
      <w:r w:rsidR="008C63A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informative enough to confirm the functional equivalence between two orthologs</w:t>
      </w:r>
      <w:r w:rsidR="001D27AF">
        <w:rPr>
          <w:szCs w:val="24"/>
        </w:rPr>
        <w:t xml:space="preserve"> </w:t>
      </w:r>
      <w:r w:rsidR="001D27AF">
        <w:rPr>
          <w:szCs w:val="24"/>
        </w:rPr>
        <w:fldChar w:fldCharType="begin"/>
      </w:r>
      <w:r w:rsidR="001D27AF">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1D27AF">
        <w:rPr>
          <w:szCs w:val="24"/>
        </w:rPr>
        <w:fldChar w:fldCharType="separate"/>
      </w:r>
      <w:r w:rsidR="001D27AF">
        <w:rPr>
          <w:noProof/>
          <w:szCs w:val="24"/>
        </w:rPr>
        <w:t>(Studer and Robinson-Rechavi 2009)</w:t>
      </w:r>
      <w:r w:rsidR="001D27AF">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s</w:t>
      </w:r>
      <w:r w:rsidR="004B4B37">
        <w:rPr>
          <w:szCs w:val="24"/>
        </w:rPr>
        <w:t xml:space="preserve"> </w:t>
      </w:r>
      <w:r w:rsidR="004B4B37">
        <w:rPr>
          <w:szCs w:val="24"/>
        </w:rPr>
        <w:fldChar w:fldCharType="begin"/>
      </w:r>
      <w:r w:rsidR="004B4B37">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sidR="004B4B37">
        <w:rPr>
          <w:szCs w:val="24"/>
        </w:rPr>
        <w:fldChar w:fldCharType="separate"/>
      </w:r>
      <w:r w:rsidR="004B4B37">
        <w:rPr>
          <w:noProof/>
          <w:szCs w:val="24"/>
        </w:rPr>
        <w:t>(Kensche et al. 2008)</w:t>
      </w:r>
      <w:r w:rsidR="004B4B37">
        <w:rPr>
          <w:szCs w:val="24"/>
        </w:rPr>
        <w:fldChar w:fldCharType="end"/>
      </w:r>
      <w:r w:rsidR="00A51EE7" w:rsidRPr="00A51EE7">
        <w:rPr>
          <w:szCs w:val="24"/>
        </w:rPr>
        <w:t>.</w:t>
      </w:r>
    </w:p>
    <w:p w14:paraId="1C00996A" w14:textId="3245A701" w:rsidR="0094689E" w:rsidRDefault="00D32192" w:rsidP="00324278">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4B4B37">
        <w:rPr>
          <w:szCs w:val="24"/>
        </w:rPr>
        <w:t xml:space="preserve"> </w:t>
      </w:r>
      <w:r w:rsidR="004B4B37">
        <w:rPr>
          <w:szCs w:val="24"/>
        </w:rPr>
        <w:fldChar w:fldCharType="begin"/>
      </w:r>
      <w:r w:rsidR="004B4B37">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sidR="004B4B37">
        <w:rPr>
          <w:szCs w:val="24"/>
        </w:rPr>
        <w:fldChar w:fldCharType="separate"/>
      </w:r>
      <w:r w:rsidR="004B4B37">
        <w:rPr>
          <w:noProof/>
          <w:szCs w:val="24"/>
        </w:rPr>
        <w:t>(Moore et al. 2014)</w:t>
      </w:r>
      <w:r w:rsidR="004B4B37">
        <w:rPr>
          <w:szCs w:val="24"/>
        </w:rPr>
        <w:fldChar w:fldCharType="end"/>
      </w:r>
      <w:r>
        <w:rPr>
          <w:szCs w:val="24"/>
        </w:rPr>
        <w:t>,</w:t>
      </w:r>
      <w:r w:rsidRPr="00D32192">
        <w:rPr>
          <w:szCs w:val="24"/>
        </w:rPr>
        <w:t xml:space="preserve"> the ETE3 tool kit</w:t>
      </w:r>
      <w:r w:rsidR="00B34843">
        <w:rPr>
          <w:szCs w:val="24"/>
        </w:rPr>
        <w:t xml:space="preserve"> </w:t>
      </w:r>
      <w:r w:rsidR="00B34843">
        <w:rPr>
          <w:szCs w:val="24"/>
        </w:rPr>
        <w:fldChar w:fldCharType="begin"/>
      </w:r>
      <w:r w:rsidR="00B34843">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sidR="00B34843">
        <w:rPr>
          <w:szCs w:val="24"/>
        </w:rPr>
        <w:fldChar w:fldCharType="separate"/>
      </w:r>
      <w:r w:rsidR="00B34843">
        <w:rPr>
          <w:noProof/>
          <w:szCs w:val="24"/>
        </w:rPr>
        <w:t>(Huerta-Cepas, Serra, and Bork 2016)</w:t>
      </w:r>
      <w:r w:rsidR="00B34843">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B34843">
        <w:rPr>
          <w:szCs w:val="24"/>
        </w:rPr>
        <w:fldChar w:fldCharType="begin"/>
      </w:r>
      <w:r w:rsidR="00B34843">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B34843">
        <w:rPr>
          <w:szCs w:val="24"/>
        </w:rPr>
        <w:fldChar w:fldCharType="separate"/>
      </w:r>
      <w:r w:rsidR="00B34843">
        <w:rPr>
          <w:noProof/>
          <w:szCs w:val="24"/>
        </w:rPr>
        <w:t>(Adebali and Zhulin 2017)</w:t>
      </w:r>
      <w:r w:rsidR="00B34843">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324278">
      <w:pPr>
        <w:spacing w:after="0" w:line="360" w:lineRule="auto"/>
        <w:jc w:val="both"/>
        <w:rPr>
          <w:szCs w:val="24"/>
        </w:rPr>
      </w:pPr>
    </w:p>
    <w:p w14:paraId="765F57DF" w14:textId="74F217A3" w:rsidR="00100B4D" w:rsidRPr="00756D71" w:rsidRDefault="00CB4499" w:rsidP="00324278">
      <w:pPr>
        <w:pStyle w:val="Heading2"/>
        <w:jc w:val="both"/>
      </w:pPr>
      <w:bookmarkStart w:id="101" w:name="_Toc384637901"/>
      <w:r w:rsidRPr="00756D71">
        <w:lastRenderedPageBreak/>
        <w:t>Features and capabilities</w:t>
      </w:r>
      <w:bookmarkEnd w:id="101"/>
    </w:p>
    <w:p w14:paraId="090EE203" w14:textId="18873E54" w:rsidR="006824B2" w:rsidRPr="00756D71" w:rsidRDefault="006824B2" w:rsidP="00324278">
      <w:pPr>
        <w:pStyle w:val="Heading3"/>
        <w:jc w:val="both"/>
      </w:pPr>
      <w:bookmarkStart w:id="102" w:name="_Toc384637902"/>
      <w:r w:rsidRPr="00756D71">
        <w:t>Multiple input options</w:t>
      </w:r>
      <w:bookmarkEnd w:id="102"/>
    </w:p>
    <w:p w14:paraId="144E3E09" w14:textId="06521770" w:rsidR="00810050" w:rsidRDefault="00B354A6" w:rsidP="00324278">
      <w:pPr>
        <w:spacing w:after="0" w:line="360" w:lineRule="auto"/>
        <w:jc w:val="both"/>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OrthoXML format</w:t>
      </w:r>
      <w:r w:rsidR="00730DBF">
        <w:rPr>
          <w:szCs w:val="24"/>
        </w:rPr>
        <w:t xml:space="preserve"> </w:t>
      </w:r>
      <w:r w:rsidR="00730DBF">
        <w:rPr>
          <w:szCs w:val="24"/>
        </w:rPr>
        <w:fldChar w:fldCharType="begin"/>
      </w:r>
      <w:r w:rsidR="00730DBF">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30DBF">
        <w:rPr>
          <w:szCs w:val="24"/>
        </w:rPr>
        <w:fldChar w:fldCharType="separate"/>
      </w:r>
      <w:r w:rsidR="00730DBF">
        <w:rPr>
          <w:noProof/>
          <w:szCs w:val="24"/>
        </w:rPr>
        <w:t>(Schmitt et al. 2011)</w:t>
      </w:r>
      <w:r w:rsidR="00730DBF">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324278">
      <w:pPr>
        <w:spacing w:after="0" w:line="360" w:lineRule="auto"/>
        <w:jc w:val="both"/>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324278">
      <w:pPr>
        <w:spacing w:after="0" w:line="360" w:lineRule="auto"/>
        <w:jc w:val="both"/>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324278">
      <w:pPr>
        <w:keepNext/>
        <w:spacing w:after="0" w:line="360" w:lineRule="auto"/>
        <w:jc w:val="both"/>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0A4E1F7C" w:rsidR="00377785" w:rsidRDefault="00876AC0" w:rsidP="00324278">
      <w:pPr>
        <w:pStyle w:val="Caption"/>
        <w:jc w:val="both"/>
        <w:rPr>
          <w:szCs w:val="24"/>
        </w:rPr>
      </w:pPr>
      <w:bookmarkStart w:id="103" w:name="_Ref384072234"/>
      <w:bookmarkStart w:id="104" w:name="_Toc384637963"/>
      <w:r>
        <w:t xml:space="preserve">Figure </w:t>
      </w:r>
      <w:r w:rsidR="00DC6FC3">
        <w:fldChar w:fldCharType="begin"/>
      </w:r>
      <w:r w:rsidR="00DC6FC3">
        <w:instrText xml:space="preserve"> STYLEREF 1 \s </w:instrText>
      </w:r>
      <w:r w:rsidR="00DC6FC3">
        <w:fldChar w:fldCharType="separate"/>
      </w:r>
      <w:r w:rsidR="00C511C7">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w:t>
      </w:r>
      <w:r w:rsidR="00DC6FC3">
        <w:fldChar w:fldCharType="end"/>
      </w:r>
      <w:bookmarkEnd w:id="103"/>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 xml:space="preserve">After modifying the default colors of the profile plots (if </w:t>
      </w:r>
      <w:r w:rsidR="00D20F39">
        <w:lastRenderedPageBreak/>
        <w:t>needed), users can select the taxonomy rank for their analysis as well as the corresponding taxon of interest.</w:t>
      </w:r>
      <w:bookmarkEnd w:id="104"/>
    </w:p>
    <w:p w14:paraId="176ECCEC" w14:textId="4A8DB736" w:rsidR="006824B2" w:rsidRDefault="004C666A" w:rsidP="00324278">
      <w:pPr>
        <w:spacing w:after="0" w:line="360" w:lineRule="auto"/>
        <w:jc w:val="both"/>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retrieving the orthologous proteins together with their sequences and domain annotation from OMA Database using their REST-API</w:t>
      </w:r>
      <w:r w:rsidR="005713B7">
        <w:rPr>
          <w:szCs w:val="24"/>
        </w:rPr>
        <w:t xml:space="preserve"> </w:t>
      </w:r>
      <w:r w:rsidR="005713B7">
        <w:rPr>
          <w:szCs w:val="24"/>
        </w:rPr>
        <w:fldChar w:fldCharType="begin"/>
      </w:r>
      <w:r w:rsidR="005713B7">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5713B7">
        <w:rPr>
          <w:szCs w:val="24"/>
        </w:rPr>
        <w:fldChar w:fldCharType="separate"/>
      </w:r>
      <w:r w:rsidR="005713B7">
        <w:rPr>
          <w:noProof/>
          <w:szCs w:val="24"/>
        </w:rPr>
        <w:t>(Altenhoff et al. 2015)</w:t>
      </w:r>
      <w:r w:rsidR="005713B7">
        <w:rPr>
          <w:szCs w:val="24"/>
        </w:rPr>
        <w:fldChar w:fldCharType="end"/>
      </w:r>
      <w:r w:rsidR="00FE382B">
        <w:rPr>
          <w:szCs w:val="24"/>
        </w:rPr>
        <w:t>; likewise parsing the outputs from OMA standalone</w:t>
      </w:r>
      <w:r w:rsidR="005713B7">
        <w:rPr>
          <w:szCs w:val="24"/>
        </w:rPr>
        <w:t xml:space="preserve"> </w:t>
      </w:r>
      <w:r w:rsidR="005713B7">
        <w:rPr>
          <w:szCs w:val="24"/>
        </w:rPr>
        <w:fldChar w:fldCharType="begin"/>
      </w:r>
      <w:r w:rsidR="005713B7">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5713B7">
        <w:rPr>
          <w:szCs w:val="24"/>
        </w:rPr>
        <w:fldChar w:fldCharType="separate"/>
      </w:r>
      <w:r w:rsidR="005713B7">
        <w:rPr>
          <w:noProof/>
          <w:szCs w:val="24"/>
        </w:rPr>
        <w:t>(Train et al. 2017)</w:t>
      </w:r>
      <w:r w:rsidR="005713B7">
        <w:rPr>
          <w:szCs w:val="24"/>
        </w:rPr>
        <w:fldChar w:fldCharType="end"/>
      </w:r>
      <w:r w:rsidR="00FE382B">
        <w:rPr>
          <w:szCs w:val="24"/>
        </w:rPr>
        <w:t>, hmmscan</w:t>
      </w:r>
      <w:r w:rsidR="00DE0296">
        <w:rPr>
          <w:szCs w:val="24"/>
        </w:rPr>
        <w:t xml:space="preserve"> (hmmer.org)</w:t>
      </w:r>
      <w:r w:rsidR="00FE382B">
        <w:rPr>
          <w:szCs w:val="24"/>
        </w:rPr>
        <w:t xml:space="preserve"> and pfamscan</w:t>
      </w:r>
      <w:r w:rsidR="005713B7">
        <w:rPr>
          <w:szCs w:val="24"/>
        </w:rPr>
        <w:t xml:space="preserve"> </w:t>
      </w:r>
      <w:r w:rsidR="005713B7">
        <w:rPr>
          <w:szCs w:val="24"/>
        </w:rPr>
        <w:fldChar w:fldCharType="begin"/>
      </w:r>
      <w:r w:rsidR="005713B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5713B7">
        <w:rPr>
          <w:szCs w:val="24"/>
        </w:rPr>
        <w:fldChar w:fldCharType="separate"/>
      </w:r>
      <w:r w:rsidR="005713B7">
        <w:rPr>
          <w:noProof/>
          <w:szCs w:val="24"/>
        </w:rPr>
        <w:t>(Finn et al. 2014)</w:t>
      </w:r>
      <w:r w:rsidR="005713B7">
        <w:rPr>
          <w:szCs w:val="24"/>
        </w:rPr>
        <w:fldChar w:fldCharType="end"/>
      </w:r>
      <w:r w:rsidR="00FE382B">
        <w:rPr>
          <w:szCs w:val="24"/>
        </w:rPr>
        <w:t xml:space="preserve"> to generate the compatible inputs for PhyloProfile</w:t>
      </w:r>
      <w:r w:rsidR="00475B8E">
        <w:rPr>
          <w:szCs w:val="24"/>
        </w:rPr>
        <w:t xml:space="preserve"> tool.</w:t>
      </w:r>
    </w:p>
    <w:p w14:paraId="7CD6819D" w14:textId="25148623" w:rsidR="00AC08FD" w:rsidRDefault="00AC08FD" w:rsidP="00324278">
      <w:pPr>
        <w:spacing w:after="0" w:line="360" w:lineRule="auto"/>
        <w:jc w:val="both"/>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C511C7">
        <w:t xml:space="preserve">Figure </w:t>
      </w:r>
      <w:r w:rsidR="00C511C7">
        <w:rPr>
          <w:noProof/>
        </w:rPr>
        <w:t>3</w:t>
      </w:r>
      <w:r w:rsidR="00C511C7">
        <w:noBreakHyphen/>
      </w:r>
      <w:r w:rsidR="00C511C7">
        <w:rPr>
          <w:noProof/>
        </w:rPr>
        <w:t>1</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625E77AC" w14:textId="3899E928" w:rsidR="007B4ABC" w:rsidRPr="00756D71" w:rsidRDefault="00882E32" w:rsidP="00324278">
      <w:pPr>
        <w:pStyle w:val="Heading3"/>
        <w:jc w:val="both"/>
      </w:pPr>
      <w:bookmarkStart w:id="105" w:name="_Toc384637903"/>
      <w:r w:rsidRPr="00756D71">
        <w:t>I</w:t>
      </w:r>
      <w:r w:rsidR="00681A01" w:rsidRPr="00756D71">
        <w:t xml:space="preserve">nteractive </w:t>
      </w:r>
      <w:r w:rsidR="00785A94" w:rsidRPr="00756D71">
        <w:t>visualization</w:t>
      </w:r>
      <w:bookmarkEnd w:id="105"/>
    </w:p>
    <w:p w14:paraId="640E3A83" w14:textId="58539F5F" w:rsidR="00E03B6A" w:rsidRDefault="00CD3898" w:rsidP="00324278">
      <w:pPr>
        <w:spacing w:after="0" w:line="360" w:lineRule="auto"/>
        <w:jc w:val="both"/>
        <w:rPr>
          <w:szCs w:val="24"/>
        </w:rPr>
      </w:pPr>
      <w:r>
        <w:rPr>
          <w:szCs w:val="24"/>
        </w:rPr>
        <w:t xml:space="preserve">PhyloProfile was written mainly in R </w:t>
      </w:r>
      <w:r w:rsidR="003F002F">
        <w:rPr>
          <w:szCs w:val="24"/>
        </w:rPr>
        <w:t>(R Development Core Team 2011)</w:t>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295DFF">
        <w:rPr>
          <w:szCs w:val="24"/>
        </w:rPr>
        <w:t xml:space="preserve"> </w:t>
      </w:r>
      <w:r w:rsidR="00295DFF">
        <w:rPr>
          <w:szCs w:val="24"/>
        </w:rPr>
        <w:fldChar w:fldCharType="begin"/>
      </w:r>
      <w:r w:rsidR="00295DFF">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295DFF">
        <w:rPr>
          <w:szCs w:val="24"/>
        </w:rPr>
        <w:fldChar w:fldCharType="separate"/>
      </w:r>
      <w:r w:rsidR="00295DFF">
        <w:rPr>
          <w:noProof/>
          <w:szCs w:val="24"/>
        </w:rPr>
        <w:t>(Zudilova-Seinstra, Adriaansen, and van Liere 2009)</w:t>
      </w:r>
      <w:r w:rsidR="00295DFF">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324278">
      <w:pPr>
        <w:keepNext/>
        <w:spacing w:after="0" w:line="360" w:lineRule="auto"/>
        <w:jc w:val="both"/>
      </w:pPr>
      <w:r>
        <w:rPr>
          <w:noProof/>
          <w:szCs w:val="24"/>
        </w:rPr>
        <w:lastRenderedPageBreak/>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1775F98C" w:rsidR="007B4ABC" w:rsidRDefault="00815D06" w:rsidP="00324278">
      <w:pPr>
        <w:pStyle w:val="Caption"/>
        <w:jc w:val="both"/>
      </w:pPr>
      <w:bookmarkStart w:id="106" w:name="_Ref384073005"/>
      <w:bookmarkStart w:id="107" w:name="_Toc384637964"/>
      <w:r>
        <w:t xml:space="preserve">Figure </w:t>
      </w:r>
      <w:r w:rsidR="00DC6FC3">
        <w:fldChar w:fldCharType="begin"/>
      </w:r>
      <w:r w:rsidR="00DC6FC3">
        <w:instrText xml:space="preserve"> STYLEREF 1 \s </w:instrText>
      </w:r>
      <w:r w:rsidR="00DC6FC3">
        <w:fldChar w:fldCharType="separate"/>
      </w:r>
      <w:r w:rsidR="00C511C7">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2</w:t>
      </w:r>
      <w:r w:rsidR="00DC6FC3">
        <w:fldChar w:fldCharType="end"/>
      </w:r>
      <w:bookmarkEnd w:id="106"/>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bookmarkEnd w:id="107"/>
    </w:p>
    <w:p w14:paraId="34CD25FD" w14:textId="7992685A" w:rsidR="00081538" w:rsidRDefault="000965B1" w:rsidP="00324278">
      <w:pPr>
        <w:jc w:val="both"/>
      </w:pPr>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proofErr w:type="gramStart"/>
      <w:r w:rsidR="00C511C7">
        <w:t xml:space="preserve">Figure </w:t>
      </w:r>
      <w:r w:rsidR="00C511C7">
        <w:rPr>
          <w:noProof/>
        </w:rPr>
        <w:t>3</w:t>
      </w:r>
      <w:r w:rsidR="00C511C7">
        <w:noBreakHyphen/>
      </w:r>
      <w:r w:rsidR="00C511C7">
        <w:rPr>
          <w:noProof/>
        </w:rPr>
        <w:t>2</w:t>
      </w:r>
      <w:r w:rsidR="001D5327">
        <w:fldChar w:fldCharType="end"/>
      </w:r>
      <w:r w:rsidR="00374F32">
        <w:t>, the detailed information of a dot in the profile matrix can be approached by clicking on that dot</w:t>
      </w:r>
      <w:proofErr w:type="gramEnd"/>
      <w:r w:rsidR="00374F32">
        <w:t xml:space="preserve">.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C511C7">
        <w:t xml:space="preserve">Figure </w:t>
      </w:r>
      <w:r w:rsidR="00C511C7">
        <w:rPr>
          <w:noProof/>
        </w:rPr>
        <w:t>3</w:t>
      </w:r>
      <w:r w:rsidR="00C511C7">
        <w:noBreakHyphen/>
      </w:r>
      <w:r w:rsidR="00C511C7">
        <w:rPr>
          <w:noProof/>
        </w:rPr>
        <w:t>3</w:t>
      </w:r>
      <w:r w:rsidR="006A0ABF">
        <w:fldChar w:fldCharType="end"/>
      </w:r>
      <w:r w:rsidR="006A0ABF">
        <w:t>)</w:t>
      </w:r>
      <w:r w:rsidR="00D626CA">
        <w:t>.</w:t>
      </w:r>
      <w:r w:rsidR="00081538">
        <w:t xml:space="preserve"> </w:t>
      </w:r>
    </w:p>
    <w:p w14:paraId="6EE3D36F" w14:textId="77777777" w:rsidR="008171E2" w:rsidRDefault="008171E2" w:rsidP="00324278">
      <w:pPr>
        <w:keepNext/>
        <w:jc w:val="both"/>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1DB86BD7" w:rsidR="009D6CC3" w:rsidRDefault="008171E2" w:rsidP="00324278">
      <w:pPr>
        <w:pStyle w:val="Caption"/>
        <w:jc w:val="both"/>
      </w:pPr>
      <w:bookmarkStart w:id="108" w:name="_Ref384081133"/>
      <w:bookmarkStart w:id="109" w:name="_Toc384637965"/>
      <w:r>
        <w:t xml:space="preserve">Figure </w:t>
      </w:r>
      <w:r w:rsidR="00DC6FC3">
        <w:fldChar w:fldCharType="begin"/>
      </w:r>
      <w:r w:rsidR="00DC6FC3">
        <w:instrText xml:space="preserve"> STYLEREF 1 \s </w:instrText>
      </w:r>
      <w:r w:rsidR="00DC6FC3">
        <w:fldChar w:fldCharType="separate"/>
      </w:r>
      <w:r w:rsidR="00C511C7">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3</w:t>
      </w:r>
      <w:r w:rsidR="00DC6FC3">
        <w:fldChar w:fldCharType="end"/>
      </w:r>
      <w:bookmarkEnd w:id="108"/>
      <w:r>
        <w:t xml:space="preserve">: The interactive visualization enables </w:t>
      </w:r>
      <w:r w:rsidR="00EC1F27">
        <w:t>linking between different data.</w:t>
      </w:r>
      <w:bookmarkEnd w:id="109"/>
    </w:p>
    <w:p w14:paraId="43F38A58" w14:textId="1F6AA836" w:rsidR="00B917E3" w:rsidRDefault="00081538" w:rsidP="00324278">
      <w:pPr>
        <w:jc w:val="both"/>
      </w:pPr>
      <w:r>
        <w:lastRenderedPageBreak/>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179AD374" w14:textId="29AEC157" w:rsidR="007B5AA4" w:rsidRPr="00756D71" w:rsidRDefault="007B5AA4" w:rsidP="00324278">
      <w:pPr>
        <w:pStyle w:val="Heading3"/>
        <w:jc w:val="both"/>
      </w:pPr>
      <w:bookmarkStart w:id="110" w:name="_Toc384637904"/>
      <w:r w:rsidRPr="00756D71">
        <w:t>The use of NCBI taxonomy information in PhyloProfile</w:t>
      </w:r>
      <w:bookmarkEnd w:id="110"/>
    </w:p>
    <w:p w14:paraId="56D26ABE" w14:textId="7FDD932E" w:rsidR="00FC579E" w:rsidRDefault="007B5AA4" w:rsidP="00324278">
      <w:pPr>
        <w:jc w:val="both"/>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w:t>
      </w:r>
      <w:r w:rsidR="00F338CC">
        <w:rPr>
          <w:szCs w:val="24"/>
        </w:rPr>
        <w:t xml:space="preserve"> </w:t>
      </w:r>
      <w:r w:rsidR="00F338CC">
        <w:rPr>
          <w:szCs w:val="24"/>
        </w:rPr>
        <w:fldChar w:fldCharType="begin"/>
      </w:r>
      <w:r w:rsidR="00F338CC">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F338CC">
        <w:rPr>
          <w:szCs w:val="24"/>
        </w:rPr>
        <w:fldChar w:fldCharType="separate"/>
      </w:r>
      <w:r w:rsidR="00F338CC">
        <w:rPr>
          <w:noProof/>
          <w:szCs w:val="24"/>
        </w:rPr>
        <w:t>(Federhen 2012)</w:t>
      </w:r>
      <w:r w:rsidR="00F338CC">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324278">
      <w:pPr>
        <w:jc w:val="both"/>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05960B5" w14:textId="59C3DBA2" w:rsidR="00861630" w:rsidRPr="00861630" w:rsidRDefault="005F3897" w:rsidP="00324278">
      <w:pPr>
        <w:jc w:val="both"/>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97FD2F2" w14:textId="416FDFD1" w:rsidR="007B4ABC" w:rsidRPr="00756D71" w:rsidRDefault="00972410" w:rsidP="00324278">
      <w:pPr>
        <w:pStyle w:val="Heading3"/>
        <w:jc w:val="both"/>
      </w:pPr>
      <w:bookmarkStart w:id="111" w:name="_Toc384637905"/>
      <w:r w:rsidRPr="00756D71">
        <w:t>D</w:t>
      </w:r>
      <w:r w:rsidR="00681A01" w:rsidRPr="00756D71">
        <w:t xml:space="preserve">ynamic </w:t>
      </w:r>
      <w:r w:rsidR="00785A94" w:rsidRPr="00756D71">
        <w:t xml:space="preserve">data </w:t>
      </w:r>
      <w:r w:rsidR="00272707" w:rsidRPr="00756D71">
        <w:t>filtering</w:t>
      </w:r>
      <w:bookmarkEnd w:id="111"/>
    </w:p>
    <w:p w14:paraId="62AD44C5" w14:textId="4EACC760" w:rsidR="008D5115" w:rsidRDefault="00F00F73" w:rsidP="00324278">
      <w:pPr>
        <w:spacing w:after="0" w:line="360" w:lineRule="auto"/>
        <w:jc w:val="both"/>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C511C7">
        <w:t xml:space="preserve">Figure </w:t>
      </w:r>
      <w:r w:rsidR="00C511C7">
        <w:rPr>
          <w:noProof/>
        </w:rPr>
        <w:t>3</w:t>
      </w:r>
      <w:r w:rsidR="00C511C7">
        <w:noBreakHyphen/>
      </w:r>
      <w:r w:rsidR="00C511C7">
        <w:rPr>
          <w:noProof/>
        </w:rPr>
        <w:t>2</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C511C7">
        <w:t xml:space="preserve">Figure </w:t>
      </w:r>
      <w:r w:rsidR="00C511C7">
        <w:rPr>
          <w:noProof/>
        </w:rPr>
        <w:t>3</w:t>
      </w:r>
      <w:r w:rsidR="00C511C7">
        <w:noBreakHyphen/>
      </w:r>
      <w:r w:rsidR="00C511C7">
        <w:rPr>
          <w:noProof/>
        </w:rPr>
        <w:t>4</w:t>
      </w:r>
      <w:r w:rsidR="003B7627">
        <w:rPr>
          <w:szCs w:val="24"/>
        </w:rPr>
        <w:fldChar w:fldCharType="end"/>
      </w:r>
      <w:r w:rsidR="003B7627">
        <w:rPr>
          <w:szCs w:val="24"/>
        </w:rPr>
        <w:t>)</w:t>
      </w:r>
      <w:r w:rsidR="00B550CF">
        <w:rPr>
          <w:szCs w:val="24"/>
        </w:rPr>
        <w:t>.</w:t>
      </w:r>
    </w:p>
    <w:p w14:paraId="6CE88269" w14:textId="77777777" w:rsidR="00E02AD8" w:rsidRDefault="00E02AD8" w:rsidP="00324278">
      <w:pPr>
        <w:keepNext/>
        <w:spacing w:after="0" w:line="360" w:lineRule="auto"/>
        <w:jc w:val="both"/>
      </w:pPr>
      <w:r>
        <w:rPr>
          <w:noProof/>
          <w:szCs w:val="24"/>
        </w:rPr>
        <w:lastRenderedPageBreak/>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5">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4EE2A11D" w:rsidR="00E02AD8" w:rsidRDefault="00E02AD8" w:rsidP="00324278">
      <w:pPr>
        <w:pStyle w:val="Caption"/>
        <w:jc w:val="both"/>
        <w:rPr>
          <w:szCs w:val="24"/>
        </w:rPr>
      </w:pPr>
      <w:bookmarkStart w:id="112" w:name="_Ref384081559"/>
      <w:bookmarkStart w:id="113" w:name="_Toc384637966"/>
      <w:r>
        <w:t xml:space="preserve">Figure </w:t>
      </w:r>
      <w:r w:rsidR="00DC6FC3">
        <w:fldChar w:fldCharType="begin"/>
      </w:r>
      <w:r w:rsidR="00DC6FC3">
        <w:instrText xml:space="preserve"> STYLEREF 1 \s </w:instrText>
      </w:r>
      <w:r w:rsidR="00DC6FC3">
        <w:fldChar w:fldCharType="separate"/>
      </w:r>
      <w:r w:rsidR="00C511C7">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4</w:t>
      </w:r>
      <w:r w:rsidR="00DC6FC3">
        <w:fldChar w:fldCharType="end"/>
      </w:r>
      <w:bookmarkEnd w:id="112"/>
      <w:r>
        <w:t>: List of genes resulting from the Core gene identification function can be directly input to the c</w:t>
      </w:r>
      <w:r w:rsidR="007200FF">
        <w:t>ustomized profile for further investigating.</w:t>
      </w:r>
      <w:bookmarkEnd w:id="113"/>
    </w:p>
    <w:p w14:paraId="6C2D4707" w14:textId="49CDC2A6" w:rsidR="007B4ABC" w:rsidRDefault="009B14AE" w:rsidP="00324278">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2667D">
        <w:rPr>
          <w:szCs w:val="24"/>
        </w:rPr>
        <w:fldChar w:fldCharType="begin"/>
      </w:r>
      <w:r w:rsidR="0012667D">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12667D">
        <w:rPr>
          <w:szCs w:val="24"/>
        </w:rPr>
        <w:fldChar w:fldCharType="separate"/>
      </w:r>
      <w:r w:rsidR="0012667D">
        <w:rPr>
          <w:noProof/>
          <w:szCs w:val="24"/>
        </w:rPr>
        <w:t>(Koestler, von Haeseler, and Ebersberger 2010)</w:t>
      </w:r>
      <w:r w:rsidR="0012667D">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5F775777" w14:textId="252718D7" w:rsidR="007B4ABC" w:rsidRPr="00756D71" w:rsidRDefault="00AA01AB" w:rsidP="00324278">
      <w:pPr>
        <w:pStyle w:val="Heading3"/>
        <w:jc w:val="both"/>
      </w:pPr>
      <w:bookmarkStart w:id="114" w:name="_Toc384637906"/>
      <w:r w:rsidRPr="00756D71">
        <w:t>Phylogenetic profiling</w:t>
      </w:r>
      <w:bookmarkEnd w:id="114"/>
    </w:p>
    <w:p w14:paraId="5EB127D2" w14:textId="75B12A40" w:rsidR="00C4723C" w:rsidRDefault="007256CF" w:rsidP="00324278">
      <w:pPr>
        <w:spacing w:after="0" w:line="360" w:lineRule="auto"/>
        <w:jc w:val="both"/>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28AED230" w14:textId="77777777" w:rsidR="009C2362" w:rsidRDefault="009C2362" w:rsidP="00324278">
      <w:pPr>
        <w:spacing w:after="0" w:line="360" w:lineRule="auto"/>
        <w:jc w:val="both"/>
        <w:rPr>
          <w:szCs w:val="24"/>
        </w:rPr>
      </w:pPr>
    </w:p>
    <w:p w14:paraId="2BB22A07" w14:textId="77777777" w:rsidR="00756D71" w:rsidRPr="00756D71" w:rsidRDefault="00756D71" w:rsidP="00324278">
      <w:pPr>
        <w:spacing w:after="0" w:line="360" w:lineRule="auto"/>
        <w:jc w:val="both"/>
        <w:rPr>
          <w:rStyle w:val="IntenseEmphasis"/>
        </w:rPr>
      </w:pPr>
      <w:r w:rsidRPr="00756D71">
        <w:rPr>
          <w:rStyle w:val="IntenseEmphasis"/>
        </w:rPr>
        <w:t>Profile clustering</w:t>
      </w:r>
    </w:p>
    <w:p w14:paraId="14D3E85D" w14:textId="6D03248F" w:rsidR="00F44068" w:rsidRDefault="00653518" w:rsidP="00324278">
      <w:pPr>
        <w:spacing w:after="0" w:line="360" w:lineRule="auto"/>
        <w:jc w:val="both"/>
        <w:rPr>
          <w:szCs w:val="24"/>
        </w:rPr>
      </w:pPr>
      <w:r>
        <w:rPr>
          <w:szCs w:val="24"/>
        </w:rPr>
        <w:t>T</w:t>
      </w:r>
      <w:r w:rsidR="006179FF">
        <w:rPr>
          <w:szCs w:val="24"/>
        </w:rPr>
        <w:t xml:space="preserve">his function </w:t>
      </w:r>
      <w:r w:rsidR="00241516" w:rsidRPr="00241516">
        <w:rPr>
          <w:szCs w:val="24"/>
        </w:rPr>
        <w:t>cluster</w:t>
      </w:r>
      <w:r w:rsidR="00327BCD">
        <w:rPr>
          <w:szCs w:val="24"/>
        </w:rPr>
        <w:t>s</w:t>
      </w:r>
      <w:r w:rsidR="00241516" w:rsidRPr="00241516">
        <w:rPr>
          <w:szCs w:val="24"/>
        </w:rPr>
        <w:t xml:space="preserve"> genes </w:t>
      </w:r>
      <w:r w:rsidR="002A7C3C" w:rsidRPr="00241516">
        <w:rPr>
          <w:szCs w:val="24"/>
        </w:rPr>
        <w:t>according</w:t>
      </w:r>
      <w:r w:rsidR="00241516"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C511C7">
        <w:t xml:space="preserve">Figure </w:t>
      </w:r>
      <w:r w:rsidR="00C511C7">
        <w:rPr>
          <w:noProof/>
        </w:rPr>
        <w:t>3</w:t>
      </w:r>
      <w:r w:rsidR="00C511C7">
        <w:noBreakHyphen/>
      </w:r>
      <w:r w:rsidR="00C511C7">
        <w:rPr>
          <w:noProof/>
        </w:rPr>
        <w:t>5</w:t>
      </w:r>
      <w:r w:rsidR="00A150D3">
        <w:rPr>
          <w:szCs w:val="24"/>
        </w:rPr>
        <w:fldChar w:fldCharType="end"/>
      </w:r>
      <w:r w:rsidR="00A150D3">
        <w:rPr>
          <w:szCs w:val="24"/>
        </w:rPr>
        <w:t>)</w:t>
      </w:r>
      <w:r w:rsidR="00241516" w:rsidRPr="00241516">
        <w:rPr>
          <w:szCs w:val="24"/>
        </w:rPr>
        <w:t>. The similarity of</w:t>
      </w:r>
      <w:r w:rsidR="00AA58FA">
        <w:rPr>
          <w:szCs w:val="24"/>
        </w:rPr>
        <w:t xml:space="preserve"> phylogenetic</w:t>
      </w:r>
      <w:r w:rsidR="00241516" w:rsidRPr="00241516">
        <w:rPr>
          <w:szCs w:val="24"/>
        </w:rPr>
        <w:t xml:space="preserve"> profiles can </w:t>
      </w:r>
      <w:r w:rsidR="0094408A">
        <w:rPr>
          <w:szCs w:val="24"/>
        </w:rPr>
        <w:t xml:space="preserve">be an evidence </w:t>
      </w:r>
      <w:r w:rsidR="00420FD7">
        <w:rPr>
          <w:szCs w:val="24"/>
        </w:rPr>
        <w:lastRenderedPageBreak/>
        <w:t>for the</w:t>
      </w:r>
      <w:r w:rsidR="00241516" w:rsidRPr="00241516">
        <w:rPr>
          <w:szCs w:val="24"/>
        </w:rPr>
        <w:t xml:space="preserve"> funct</w:t>
      </w:r>
      <w:r w:rsidR="00890532">
        <w:rPr>
          <w:szCs w:val="24"/>
        </w:rPr>
        <w:t>ional relation between proteins</w:t>
      </w:r>
      <w:r w:rsidR="0012667D">
        <w:rPr>
          <w:szCs w:val="24"/>
        </w:rPr>
        <w:t xml:space="preserve"> </w: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 </w:instrTex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EN.CITE.DATA </w:instrText>
      </w:r>
      <w:r w:rsidR="0012667D">
        <w:rPr>
          <w:szCs w:val="24"/>
        </w:rPr>
      </w:r>
      <w:r w:rsidR="0012667D">
        <w:rPr>
          <w:szCs w:val="24"/>
        </w:rPr>
        <w:fldChar w:fldCharType="end"/>
      </w:r>
      <w:r w:rsidR="0012667D">
        <w:rPr>
          <w:szCs w:val="24"/>
        </w:rPr>
      </w:r>
      <w:r w:rsidR="0012667D">
        <w:rPr>
          <w:szCs w:val="24"/>
        </w:rPr>
        <w:fldChar w:fldCharType="separate"/>
      </w:r>
      <w:r w:rsidR="0012667D">
        <w:rPr>
          <w:noProof/>
          <w:szCs w:val="24"/>
        </w:rPr>
        <w:t>(Pellegrini et al. 1999; Jothi, Przytycka, and Aravind 2007; Date and Peregrín-Alvarez 2008)</w:t>
      </w:r>
      <w:r w:rsidR="0012667D">
        <w:rPr>
          <w:szCs w:val="24"/>
        </w:rPr>
        <w:fldChar w:fldCharType="end"/>
      </w:r>
      <w:r>
        <w:rPr>
          <w:szCs w:val="24"/>
        </w:rPr>
        <w:t>.</w:t>
      </w:r>
    </w:p>
    <w:p w14:paraId="728127BC" w14:textId="77777777" w:rsidR="00C116E7" w:rsidRDefault="00653518" w:rsidP="00324278">
      <w:pPr>
        <w:keepNext/>
        <w:spacing w:after="0" w:line="360" w:lineRule="auto"/>
        <w:jc w:val="both"/>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6">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6540F198" w:rsidR="00C4723C" w:rsidRDefault="00C116E7" w:rsidP="00324278">
      <w:pPr>
        <w:pStyle w:val="Caption"/>
        <w:jc w:val="both"/>
        <w:rPr>
          <w:szCs w:val="24"/>
        </w:rPr>
      </w:pPr>
      <w:bookmarkStart w:id="115" w:name="_Ref384080616"/>
      <w:bookmarkStart w:id="116" w:name="_Toc384637967"/>
      <w:r>
        <w:t xml:space="preserve">Figure </w:t>
      </w:r>
      <w:r w:rsidR="00DC6FC3">
        <w:fldChar w:fldCharType="begin"/>
      </w:r>
      <w:r w:rsidR="00DC6FC3">
        <w:instrText xml:space="preserve"> STYLEREF 1 \s </w:instrText>
      </w:r>
      <w:r w:rsidR="00DC6FC3">
        <w:fldChar w:fldCharType="separate"/>
      </w:r>
      <w:r w:rsidR="00C511C7">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5</w:t>
      </w:r>
      <w:r w:rsidR="00DC6FC3">
        <w:fldChar w:fldCharType="end"/>
      </w:r>
      <w:bookmarkEnd w:id="115"/>
      <w:r>
        <w:t>: Phylogenetic profile dot matrix before (left) and after (right) clustering.</w:t>
      </w:r>
      <w:bookmarkEnd w:id="116"/>
    </w:p>
    <w:p w14:paraId="06794BB6" w14:textId="77777777" w:rsidR="00756D71" w:rsidRDefault="00756D71" w:rsidP="00324278">
      <w:pPr>
        <w:spacing w:after="0" w:line="360" w:lineRule="auto"/>
        <w:jc w:val="both"/>
        <w:rPr>
          <w:rStyle w:val="IntenseEmphasis"/>
        </w:rPr>
      </w:pPr>
    </w:p>
    <w:p w14:paraId="2C9E6FDF" w14:textId="6EA336C6" w:rsidR="00756D71" w:rsidRPr="00756D71" w:rsidRDefault="00756D71" w:rsidP="00324278">
      <w:pPr>
        <w:spacing w:after="0" w:line="360" w:lineRule="auto"/>
        <w:jc w:val="both"/>
        <w:rPr>
          <w:rStyle w:val="IntenseEmphasis"/>
        </w:rPr>
      </w:pPr>
      <w:r>
        <w:rPr>
          <w:rStyle w:val="IntenseEmphasis"/>
        </w:rPr>
        <w:t>Gene age estimation</w:t>
      </w:r>
    </w:p>
    <w:p w14:paraId="5A8489F7" w14:textId="55368378" w:rsidR="00241516" w:rsidRDefault="00653518" w:rsidP="00324278">
      <w:pPr>
        <w:spacing w:after="0" w:line="360" w:lineRule="auto"/>
        <w:jc w:val="both"/>
        <w:rPr>
          <w:szCs w:val="24"/>
        </w:rPr>
      </w:pPr>
      <w:r>
        <w:rPr>
          <w:szCs w:val="24"/>
        </w:rPr>
        <w:t>T</w:t>
      </w:r>
      <w:r w:rsidR="00241516" w:rsidRPr="00241516">
        <w:rPr>
          <w:szCs w:val="24"/>
        </w:rPr>
        <w:t xml:space="preserve">he evolutionary age of </w:t>
      </w:r>
      <w:r>
        <w:rPr>
          <w:szCs w:val="24"/>
        </w:rPr>
        <w:t xml:space="preserve">a </w:t>
      </w:r>
      <w:r w:rsidR="00241516" w:rsidRPr="00241516">
        <w:rPr>
          <w:szCs w:val="24"/>
        </w:rPr>
        <w:t>gen</w:t>
      </w:r>
      <w:r w:rsidR="00994CE1">
        <w:rPr>
          <w:szCs w:val="24"/>
        </w:rPr>
        <w:t>e</w:t>
      </w:r>
      <w:r>
        <w:rPr>
          <w:szCs w:val="24"/>
        </w:rPr>
        <w:t xml:space="preserve"> is </w:t>
      </w:r>
      <w:r w:rsidR="00D71D92">
        <w:rPr>
          <w:szCs w:val="24"/>
        </w:rPr>
        <w:t>estimated</w:t>
      </w:r>
      <w:r w:rsidR="00994CE1">
        <w:rPr>
          <w:szCs w:val="24"/>
        </w:rPr>
        <w:t xml:space="preserve"> using an LCA algorithm</w:t>
      </w:r>
      <w:r w:rsidR="00D015D7">
        <w:rPr>
          <w:szCs w:val="24"/>
        </w:rPr>
        <w:t xml:space="preserve"> </w:t>
      </w:r>
      <w:r w:rsidR="00D015D7">
        <w:rPr>
          <w:szCs w:val="24"/>
        </w:rPr>
        <w:fldChar w:fldCharType="begin"/>
      </w:r>
      <w:r w:rsidR="00D015D7">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D015D7">
        <w:rPr>
          <w:szCs w:val="24"/>
        </w:rPr>
        <w:fldChar w:fldCharType="separate"/>
      </w:r>
      <w:r w:rsidR="00D015D7">
        <w:rPr>
          <w:noProof/>
          <w:szCs w:val="24"/>
        </w:rPr>
        <w:t>(Capra et al. 2013)</w:t>
      </w:r>
      <w:r w:rsidR="00D015D7">
        <w:rPr>
          <w:szCs w:val="24"/>
        </w:rPr>
        <w:fldChar w:fldCharType="end"/>
      </w:r>
      <w:r w:rsidR="00994CE1">
        <w:rPr>
          <w:szCs w:val="24"/>
        </w:rPr>
        <w:t xml:space="preserve">. Namely, </w:t>
      </w:r>
      <w:r w:rsidR="00241516"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C511C7">
        <w:t xml:space="preserve">Figure </w:t>
      </w:r>
      <w:r w:rsidR="00C511C7">
        <w:rPr>
          <w:noProof/>
        </w:rPr>
        <w:t>3</w:t>
      </w:r>
      <w:r w:rsidR="00C511C7">
        <w:noBreakHyphen/>
      </w:r>
      <w:r w:rsidR="00C511C7">
        <w:rPr>
          <w:noProof/>
        </w:rPr>
        <w:t>6</w:t>
      </w:r>
      <w:r w:rsidR="00C5680B">
        <w:rPr>
          <w:szCs w:val="24"/>
        </w:rPr>
        <w:fldChar w:fldCharType="end"/>
      </w:r>
      <w:r w:rsidR="007955FC">
        <w:rPr>
          <w:szCs w:val="24"/>
        </w:rPr>
        <w:t>)</w:t>
      </w:r>
      <w:r w:rsidR="00241516" w:rsidRPr="00241516">
        <w:rPr>
          <w:szCs w:val="24"/>
        </w:rPr>
        <w:t>.</w:t>
      </w:r>
    </w:p>
    <w:p w14:paraId="2DCBC556" w14:textId="77777777" w:rsidR="00893A5A" w:rsidRDefault="00D71D92" w:rsidP="00324278">
      <w:pPr>
        <w:keepNext/>
        <w:spacing w:after="0" w:line="360" w:lineRule="auto"/>
        <w:jc w:val="both"/>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13779009" w:rsidR="00D71D92" w:rsidRDefault="00893A5A" w:rsidP="00324278">
      <w:pPr>
        <w:pStyle w:val="Caption"/>
        <w:jc w:val="both"/>
        <w:rPr>
          <w:szCs w:val="24"/>
        </w:rPr>
      </w:pPr>
      <w:bookmarkStart w:id="117" w:name="_Ref384080679"/>
      <w:bookmarkStart w:id="118" w:name="_Toc384637968"/>
      <w:r>
        <w:t xml:space="preserve">Figure </w:t>
      </w:r>
      <w:r w:rsidR="00DC6FC3">
        <w:fldChar w:fldCharType="begin"/>
      </w:r>
      <w:r w:rsidR="00DC6FC3">
        <w:instrText xml:space="preserve"> STYLEREF 1 \s </w:instrText>
      </w:r>
      <w:r w:rsidR="00DC6FC3">
        <w:fldChar w:fldCharType="separate"/>
      </w:r>
      <w:r w:rsidR="00C511C7">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6</w:t>
      </w:r>
      <w:r w:rsidR="00DC6FC3">
        <w:fldChar w:fldCharType="end"/>
      </w:r>
      <w:bookmarkEnd w:id="117"/>
      <w:r>
        <w:t>: Gene age estimation based on LCA algorithm.</w:t>
      </w:r>
      <w:bookmarkEnd w:id="118"/>
      <w:r>
        <w:t xml:space="preserve"> </w:t>
      </w:r>
    </w:p>
    <w:p w14:paraId="593623E8" w14:textId="77777777" w:rsidR="00712FED" w:rsidRDefault="00712FED" w:rsidP="00324278">
      <w:pPr>
        <w:spacing w:after="0" w:line="360" w:lineRule="auto"/>
        <w:jc w:val="both"/>
        <w:rPr>
          <w:szCs w:val="24"/>
        </w:rPr>
      </w:pPr>
    </w:p>
    <w:p w14:paraId="7BEF8B45" w14:textId="77777777" w:rsidR="00756D71" w:rsidRPr="00756D71" w:rsidRDefault="00241516" w:rsidP="00324278">
      <w:pPr>
        <w:spacing w:after="0" w:line="360" w:lineRule="auto"/>
        <w:jc w:val="both"/>
        <w:rPr>
          <w:rStyle w:val="IntenseEmphasis"/>
        </w:rPr>
      </w:pPr>
      <w:r w:rsidRPr="00756D71">
        <w:rPr>
          <w:rStyle w:val="IntenseEmphasis"/>
        </w:rPr>
        <w:t>Core gene identification</w:t>
      </w:r>
    </w:p>
    <w:p w14:paraId="17298350" w14:textId="2FBED2AC" w:rsidR="00241516" w:rsidRDefault="00D71D92" w:rsidP="00324278">
      <w:pPr>
        <w:spacing w:after="0" w:line="360" w:lineRule="auto"/>
        <w:jc w:val="both"/>
        <w:rPr>
          <w:szCs w:val="24"/>
        </w:rPr>
      </w:pPr>
      <w:r>
        <w:rPr>
          <w:szCs w:val="24"/>
        </w:rPr>
        <w:t>Core</w:t>
      </w:r>
      <w:r w:rsidR="00241516" w:rsidRPr="00241516">
        <w:rPr>
          <w:szCs w:val="24"/>
        </w:rPr>
        <w:t xml:space="preserve"> genes are </w:t>
      </w:r>
      <w:r>
        <w:rPr>
          <w:szCs w:val="24"/>
        </w:rPr>
        <w:t xml:space="preserve">genes that are </w:t>
      </w:r>
      <w:r w:rsidR="004E09D9">
        <w:rPr>
          <w:szCs w:val="24"/>
        </w:rPr>
        <w:t xml:space="preserve">shared in all selected </w:t>
      </w:r>
      <w:r w:rsidR="00241516" w:rsidRPr="00241516">
        <w:rPr>
          <w:szCs w:val="24"/>
        </w:rPr>
        <w:t>taxa. The core gene set can be used</w:t>
      </w:r>
      <w:r w:rsidR="00552AF5">
        <w:rPr>
          <w:szCs w:val="24"/>
        </w:rPr>
        <w:t xml:space="preserve"> typically for</w:t>
      </w:r>
      <w:r w:rsidR="0060768B">
        <w:rPr>
          <w:szCs w:val="24"/>
        </w:rPr>
        <w:t xml:space="preserve"> the</w:t>
      </w:r>
      <w:r w:rsidR="00241516" w:rsidRPr="00241516">
        <w:rPr>
          <w:szCs w:val="24"/>
        </w:rPr>
        <w:t xml:space="preserve"> ph</w:t>
      </w:r>
      <w:r w:rsidR="00241516">
        <w:rPr>
          <w:szCs w:val="24"/>
        </w:rPr>
        <w:t>ylogenetic tree reconstruction</w:t>
      </w:r>
      <w:r w:rsidR="00757D1E">
        <w:rPr>
          <w:szCs w:val="24"/>
        </w:rPr>
        <w:t xml:space="preserve"> </w:t>
      </w:r>
      <w:r w:rsidR="00757D1E">
        <w:rPr>
          <w:szCs w:val="24"/>
        </w:rPr>
        <w:fldChar w:fldCharType="begin"/>
      </w:r>
      <w:r w:rsidR="00757D1E">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sidR="00757D1E">
        <w:rPr>
          <w:szCs w:val="24"/>
        </w:rPr>
        <w:fldChar w:fldCharType="separate"/>
      </w:r>
      <w:r w:rsidR="00757D1E">
        <w:rPr>
          <w:noProof/>
          <w:szCs w:val="24"/>
        </w:rPr>
        <w:t>(Daubin, Gouy, and Perrière 2002)</w:t>
      </w:r>
      <w:r w:rsidR="00757D1E">
        <w:rPr>
          <w:szCs w:val="24"/>
        </w:rPr>
        <w:fldChar w:fldCharType="end"/>
      </w:r>
      <w:r w:rsidR="00241516">
        <w:rPr>
          <w:szCs w:val="24"/>
        </w:rPr>
        <w:t>.</w:t>
      </w:r>
    </w:p>
    <w:p w14:paraId="0D0C6AEE" w14:textId="77777777" w:rsidR="00712FED" w:rsidRPr="00241516" w:rsidRDefault="00712FED" w:rsidP="00324278">
      <w:pPr>
        <w:spacing w:after="0" w:line="360" w:lineRule="auto"/>
        <w:jc w:val="both"/>
        <w:rPr>
          <w:szCs w:val="24"/>
        </w:rPr>
      </w:pPr>
    </w:p>
    <w:p w14:paraId="46A4ED05" w14:textId="0B9AEE86" w:rsidR="00756D71" w:rsidRPr="00756D71" w:rsidRDefault="00756D71" w:rsidP="00324278">
      <w:pPr>
        <w:spacing w:after="0" w:line="360" w:lineRule="auto"/>
        <w:jc w:val="both"/>
        <w:rPr>
          <w:rStyle w:val="IntenseEmphasis"/>
        </w:rPr>
      </w:pPr>
      <w:r w:rsidRPr="00756D71">
        <w:rPr>
          <w:rStyle w:val="IntenseEmphasis"/>
        </w:rPr>
        <w:t>Distribution analysis</w:t>
      </w:r>
    </w:p>
    <w:p w14:paraId="101F125D" w14:textId="4025BF2B" w:rsidR="00241516" w:rsidRDefault="00C455F8" w:rsidP="00324278">
      <w:pPr>
        <w:spacing w:after="0" w:line="360" w:lineRule="auto"/>
        <w:jc w:val="both"/>
        <w:rPr>
          <w:szCs w:val="24"/>
        </w:rPr>
      </w:pPr>
      <w:r>
        <w:rPr>
          <w:szCs w:val="24"/>
        </w:rPr>
        <w:t>T</w:t>
      </w:r>
      <w:r w:rsidR="00241516" w:rsidRPr="00241516">
        <w:rPr>
          <w:szCs w:val="24"/>
        </w:rPr>
        <w:t>he distribution of the values of two integrated information layers and the percentage taxa summarize</w:t>
      </w:r>
      <w:r w:rsidR="00AC1B7B">
        <w:rPr>
          <w:szCs w:val="24"/>
        </w:rPr>
        <w:t>d</w:t>
      </w:r>
      <w:r w:rsidR="00241516" w:rsidRPr="00241516">
        <w:rPr>
          <w:szCs w:val="24"/>
        </w:rPr>
        <w:t xml:space="preserve"> at the chosen taxonomic rank can </w:t>
      </w:r>
      <w:r w:rsidR="000507AF">
        <w:rPr>
          <w:szCs w:val="24"/>
        </w:rPr>
        <w:t>reveal</w:t>
      </w:r>
      <w:r w:rsidR="00241516"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C511C7">
        <w:t xml:space="preserve">Figure </w:t>
      </w:r>
      <w:r w:rsidR="00C511C7">
        <w:rPr>
          <w:noProof/>
        </w:rPr>
        <w:t>3</w:t>
      </w:r>
      <w:r w:rsidR="00C511C7">
        <w:noBreakHyphen/>
      </w:r>
      <w:r w:rsidR="00C511C7">
        <w:rPr>
          <w:noProof/>
        </w:rPr>
        <w:t>7</w:t>
      </w:r>
      <w:r w:rsidR="00C2752D">
        <w:rPr>
          <w:szCs w:val="24"/>
        </w:rPr>
        <w:fldChar w:fldCharType="end"/>
      </w:r>
      <w:r w:rsidR="008A4858">
        <w:rPr>
          <w:szCs w:val="24"/>
        </w:rPr>
        <w:t>)</w:t>
      </w:r>
      <w:r w:rsidR="000507AF">
        <w:rPr>
          <w:szCs w:val="24"/>
        </w:rPr>
        <w:t>.</w:t>
      </w:r>
    </w:p>
    <w:p w14:paraId="0669F361" w14:textId="77777777" w:rsidR="005C6B2B" w:rsidRDefault="003618AB" w:rsidP="00324278">
      <w:pPr>
        <w:keepNext/>
        <w:spacing w:after="0" w:line="360" w:lineRule="auto"/>
        <w:jc w:val="both"/>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8">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42BAFAD3" w14:textId="55C23582" w:rsidR="00100B4D" w:rsidRDefault="005C6B2B" w:rsidP="00324278">
      <w:pPr>
        <w:pStyle w:val="Caption"/>
        <w:jc w:val="both"/>
        <w:rPr>
          <w:szCs w:val="24"/>
        </w:rPr>
      </w:pPr>
      <w:bookmarkStart w:id="119" w:name="_Ref384080896"/>
      <w:bookmarkStart w:id="120" w:name="_Toc384637969"/>
      <w:r>
        <w:t xml:space="preserve">Figure </w:t>
      </w:r>
      <w:r w:rsidR="00DC6FC3">
        <w:fldChar w:fldCharType="begin"/>
      </w:r>
      <w:r w:rsidR="00DC6FC3">
        <w:instrText xml:space="preserve"> STYLEREF 1 \s </w:instrText>
      </w:r>
      <w:r w:rsidR="00DC6FC3">
        <w:fldChar w:fldCharType="separate"/>
      </w:r>
      <w:r w:rsidR="00C511C7">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7</w:t>
      </w:r>
      <w:r w:rsidR="00DC6FC3">
        <w:fldChar w:fldCharType="end"/>
      </w:r>
      <w:bookmarkEnd w:id="119"/>
      <w:r>
        <w:t>: Distribution analysis of two integrated data and the fraction of species in the systematic group. Those distributions can be dynamically changed depending on the defined thresholds of those variables.</w:t>
      </w:r>
      <w:bookmarkEnd w:id="120"/>
    </w:p>
    <w:p w14:paraId="17E344E4" w14:textId="66CA44D5" w:rsidR="002B62C3" w:rsidRPr="00756D71" w:rsidRDefault="00C87DA9" w:rsidP="00324278">
      <w:pPr>
        <w:pStyle w:val="Heading3"/>
        <w:jc w:val="both"/>
      </w:pPr>
      <w:bookmarkStart w:id="121" w:name="_Toc384637907"/>
      <w:r w:rsidRPr="00756D71">
        <w:t xml:space="preserve">Interoperable </w:t>
      </w:r>
      <w:r w:rsidR="002B62C3" w:rsidRPr="00756D71">
        <w:t>output</w:t>
      </w:r>
      <w:bookmarkEnd w:id="121"/>
    </w:p>
    <w:p w14:paraId="78BF7DB6" w14:textId="4B15DF89" w:rsidR="00C87DA9" w:rsidRDefault="0082108D" w:rsidP="00324278">
      <w:pPr>
        <w:spacing w:after="0" w:line="360" w:lineRule="auto"/>
        <w:jc w:val="both"/>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324278">
      <w:pPr>
        <w:spacing w:after="0" w:line="360" w:lineRule="auto"/>
        <w:jc w:val="both"/>
        <w:rPr>
          <w:szCs w:val="24"/>
        </w:rPr>
      </w:pPr>
    </w:p>
    <w:p w14:paraId="0A80098D" w14:textId="05249CD3" w:rsidR="00100B4D" w:rsidRPr="00756D71" w:rsidRDefault="00100B4D" w:rsidP="00324278">
      <w:pPr>
        <w:pStyle w:val="Heading2"/>
        <w:jc w:val="both"/>
      </w:pPr>
      <w:bookmarkStart w:id="122" w:name="_Toc384637908"/>
      <w:r w:rsidRPr="00756D71">
        <w:t>Result</w:t>
      </w:r>
      <w:bookmarkEnd w:id="122"/>
      <w:r w:rsidR="00CB4499" w:rsidRPr="00756D71">
        <w:t xml:space="preserve"> </w:t>
      </w:r>
    </w:p>
    <w:p w14:paraId="323882AD" w14:textId="3CF9FE4A" w:rsidR="00842AB7" w:rsidRPr="00756D71" w:rsidRDefault="00842AB7" w:rsidP="00324278">
      <w:pPr>
        <w:pStyle w:val="Heading3"/>
        <w:jc w:val="both"/>
      </w:pPr>
      <w:bookmarkStart w:id="123" w:name="_Toc384637909"/>
      <w:r w:rsidRPr="00756D71">
        <w:t>The availability</w:t>
      </w:r>
      <w:bookmarkEnd w:id="123"/>
    </w:p>
    <w:p w14:paraId="24C1B282" w14:textId="168B8D4D" w:rsidR="00656266" w:rsidRPr="009C2362" w:rsidRDefault="00AE2BAA" w:rsidP="00324278">
      <w:pPr>
        <w:spacing w:after="0" w:line="360" w:lineRule="auto"/>
        <w:jc w:val="both"/>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w:t>
      </w:r>
      <w:r w:rsidR="00E271D7">
        <w:rPr>
          <w:szCs w:val="24"/>
        </w:rPr>
        <w:lastRenderedPageBreak/>
        <w:t xml:space="preserve">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5628A86E" w14:textId="72A1F522" w:rsidR="00AE2BAA" w:rsidRPr="00756D71" w:rsidRDefault="00842AB7" w:rsidP="00324278">
      <w:pPr>
        <w:pStyle w:val="Heading3"/>
        <w:jc w:val="both"/>
      </w:pPr>
      <w:bookmarkStart w:id="124" w:name="_Toc384637910"/>
      <w:r w:rsidRPr="00756D71">
        <w:t>Performance test</w:t>
      </w:r>
      <w:bookmarkEnd w:id="124"/>
    </w:p>
    <w:p w14:paraId="37DE8EF9" w14:textId="6DE8792A" w:rsidR="007A2C8C" w:rsidRDefault="00842AB7" w:rsidP="00324278">
      <w:pPr>
        <w:spacing w:after="0" w:line="360" w:lineRule="auto"/>
        <w:jc w:val="both"/>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C511C7">
        <w:t xml:space="preserve">Figure </w:t>
      </w:r>
      <w:r w:rsidR="00C511C7">
        <w:rPr>
          <w:noProof/>
        </w:rPr>
        <w:t>3</w:t>
      </w:r>
      <w:r w:rsidR="00C511C7">
        <w:noBreakHyphen/>
      </w:r>
      <w:r w:rsidR="00C511C7">
        <w:rPr>
          <w:noProof/>
        </w:rPr>
        <w:t>8</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C511C7">
        <w:t xml:space="preserve">Figure </w:t>
      </w:r>
      <w:r w:rsidR="00C511C7">
        <w:rPr>
          <w:noProof/>
        </w:rPr>
        <w:t>3</w:t>
      </w:r>
      <w:r w:rsidR="00C511C7">
        <w:noBreakHyphen/>
      </w:r>
      <w:r w:rsidR="00C511C7">
        <w:rPr>
          <w:noProof/>
        </w:rPr>
        <w:t>9</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C511C7">
        <w:t xml:space="preserve">Figure </w:t>
      </w:r>
      <w:r w:rsidR="00C511C7">
        <w:rPr>
          <w:noProof/>
        </w:rPr>
        <w:t>3</w:t>
      </w:r>
      <w:r w:rsidR="00C511C7">
        <w:noBreakHyphen/>
      </w:r>
      <w:r w:rsidR="00C511C7">
        <w:rPr>
          <w:noProof/>
        </w:rPr>
        <w:t>8</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C511C7">
        <w:t xml:space="preserve">Figure </w:t>
      </w:r>
      <w:r w:rsidR="00C511C7">
        <w:rPr>
          <w:noProof/>
        </w:rPr>
        <w:t>3</w:t>
      </w:r>
      <w:r w:rsidR="00C511C7">
        <w:noBreakHyphen/>
      </w:r>
      <w:r w:rsidR="00C511C7">
        <w:rPr>
          <w:noProof/>
        </w:rPr>
        <w:t>8</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324278">
      <w:pPr>
        <w:spacing w:after="0" w:line="360" w:lineRule="auto"/>
        <w:jc w:val="both"/>
        <w:rPr>
          <w:szCs w:val="24"/>
        </w:rPr>
      </w:pPr>
    </w:p>
    <w:p w14:paraId="25EE6785" w14:textId="77777777" w:rsidR="001E3047" w:rsidRDefault="001E3047" w:rsidP="00324278">
      <w:pPr>
        <w:keepNext/>
        <w:spacing w:after="0" w:line="360" w:lineRule="auto"/>
        <w:jc w:val="both"/>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9">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54064CA5" w:rsidR="007A2C8C" w:rsidRDefault="001E3047" w:rsidP="00324278">
      <w:pPr>
        <w:pStyle w:val="Caption"/>
        <w:jc w:val="both"/>
        <w:rPr>
          <w:szCs w:val="24"/>
        </w:rPr>
      </w:pPr>
      <w:bookmarkStart w:id="125" w:name="_Ref384067296"/>
      <w:bookmarkStart w:id="126" w:name="_Toc384637970"/>
      <w:r>
        <w:t xml:space="preserve">Figure </w:t>
      </w:r>
      <w:r w:rsidR="00DC6FC3">
        <w:fldChar w:fldCharType="begin"/>
      </w:r>
      <w:r w:rsidR="00DC6FC3">
        <w:instrText xml:space="preserve"> STYLEREF 1 \s </w:instrText>
      </w:r>
      <w:r w:rsidR="00DC6FC3">
        <w:fldChar w:fldCharType="separate"/>
      </w:r>
      <w:r w:rsidR="00C511C7">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8</w:t>
      </w:r>
      <w:r w:rsidR="00DC6FC3">
        <w:fldChar w:fldCharType="end"/>
      </w:r>
      <w:bookmarkEnd w:id="125"/>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126"/>
    </w:p>
    <w:p w14:paraId="3B9A42EB" w14:textId="0ADF377F" w:rsidR="00842AB7" w:rsidRDefault="007330C0" w:rsidP="00324278">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004B135F"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324278">
      <w:pPr>
        <w:keepNext/>
        <w:spacing w:after="0" w:line="360" w:lineRule="auto"/>
        <w:jc w:val="both"/>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30">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0EDE381C" w:rsidR="004B135F" w:rsidRPr="00842AB7" w:rsidRDefault="00A87C41" w:rsidP="00324278">
      <w:pPr>
        <w:pStyle w:val="Caption"/>
        <w:jc w:val="both"/>
        <w:rPr>
          <w:szCs w:val="24"/>
        </w:rPr>
      </w:pPr>
      <w:bookmarkStart w:id="127" w:name="_Ref384080946"/>
      <w:bookmarkStart w:id="128" w:name="_Toc384637971"/>
      <w:r>
        <w:t xml:space="preserve">Figure </w:t>
      </w:r>
      <w:r w:rsidR="00DC6FC3">
        <w:fldChar w:fldCharType="begin"/>
      </w:r>
      <w:r w:rsidR="00DC6FC3">
        <w:instrText xml:space="preserve"> STYLEREF 1 \s </w:instrText>
      </w:r>
      <w:r w:rsidR="00DC6FC3">
        <w:fldChar w:fldCharType="separate"/>
      </w:r>
      <w:r w:rsidR="00C511C7">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9</w:t>
      </w:r>
      <w:r w:rsidR="00DC6FC3">
        <w:fldChar w:fldCharType="end"/>
      </w:r>
      <w:bookmarkEnd w:id="127"/>
      <w:r>
        <w:t xml:space="preserve">: </w:t>
      </w:r>
      <w:r w:rsidR="00001AD8" w:rsidRPr="00001AD8">
        <w:t>RAM usage during data display increases linearly as the data matrix grows. (a) RAM usage as a function of number of genes analyzed, and (b) as a function of the number of taxa analyzed.</w:t>
      </w:r>
      <w:bookmarkEnd w:id="128"/>
    </w:p>
    <w:p w14:paraId="5D9D35BF" w14:textId="34FB38E0" w:rsidR="00842AB7" w:rsidRDefault="00842AB7" w:rsidP="00324278">
      <w:pPr>
        <w:spacing w:after="0" w:line="360" w:lineRule="auto"/>
        <w:jc w:val="both"/>
        <w:rPr>
          <w:szCs w:val="24"/>
        </w:rPr>
      </w:pPr>
    </w:p>
    <w:p w14:paraId="0C1C7A74" w14:textId="7B5F3AB6" w:rsidR="00842AB7" w:rsidRDefault="00001AD8" w:rsidP="00324278">
      <w:pPr>
        <w:spacing w:after="0" w:line="360" w:lineRule="auto"/>
        <w:jc w:val="both"/>
        <w:rPr>
          <w:szCs w:val="24"/>
        </w:rPr>
      </w:pPr>
      <w:r w:rsidRPr="00033638">
        <w:rPr>
          <w:szCs w:val="24"/>
        </w:rPr>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324278">
      <w:pPr>
        <w:spacing w:after="0" w:line="360" w:lineRule="auto"/>
        <w:jc w:val="both"/>
        <w:rPr>
          <w:szCs w:val="24"/>
        </w:rPr>
      </w:pPr>
    </w:p>
    <w:p w14:paraId="4734BA8F" w14:textId="4CE5D345" w:rsidR="00100B4D" w:rsidRPr="00756D71" w:rsidRDefault="00100B4D" w:rsidP="00324278">
      <w:pPr>
        <w:pStyle w:val="Heading2"/>
        <w:jc w:val="both"/>
      </w:pPr>
      <w:bookmarkStart w:id="129" w:name="_Toc384637911"/>
      <w:r w:rsidRPr="00756D71">
        <w:t>Conclusion</w:t>
      </w:r>
      <w:bookmarkEnd w:id="129"/>
    </w:p>
    <w:p w14:paraId="3108DBE5" w14:textId="72302C12" w:rsidR="00100B4D" w:rsidRDefault="00B30EA3" w:rsidP="00324278">
      <w:pPr>
        <w:spacing w:after="0" w:line="360" w:lineRule="auto"/>
        <w:jc w:val="both"/>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2BC720BA" w14:textId="77777777" w:rsidR="00A2632C" w:rsidRPr="00076E91" w:rsidRDefault="00A2632C" w:rsidP="00324278">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914017C" w14:textId="081B06C1" w:rsidR="00D53950" w:rsidRDefault="00AD08DF" w:rsidP="00324278">
      <w:pPr>
        <w:pStyle w:val="Heading1"/>
        <w:jc w:val="both"/>
      </w:pPr>
      <w:bookmarkStart w:id="130" w:name="_Toc384637912"/>
      <w:r w:rsidRPr="00CC3D21">
        <w:lastRenderedPageBreak/>
        <w:t xml:space="preserve">Distribution analysis of the </w:t>
      </w:r>
      <w:r w:rsidR="000975BB" w:rsidRPr="00CC3D21">
        <w:t>microsporidian LCA</w:t>
      </w:r>
      <w:r w:rsidRPr="00CC3D21">
        <w:t xml:space="preserve"> proteins</w:t>
      </w:r>
      <w:bookmarkEnd w:id="130"/>
    </w:p>
    <w:p w14:paraId="02B88AFC" w14:textId="77777777" w:rsidR="009C2362" w:rsidRPr="009C2362" w:rsidRDefault="009C2362" w:rsidP="00324278">
      <w:pPr>
        <w:jc w:val="both"/>
      </w:pPr>
    </w:p>
    <w:p w14:paraId="13991F1A" w14:textId="744AECDA" w:rsidR="007605EC" w:rsidRPr="00CC3D21" w:rsidRDefault="00AD08DF" w:rsidP="00324278">
      <w:pPr>
        <w:pStyle w:val="Heading2"/>
        <w:jc w:val="both"/>
      </w:pPr>
      <w:bookmarkStart w:id="131" w:name="_Toc384637913"/>
      <w:r w:rsidRPr="00CC3D21">
        <w:t>Introduction</w:t>
      </w:r>
      <w:bookmarkEnd w:id="131"/>
    </w:p>
    <w:p w14:paraId="17E65444" w14:textId="2A8C18BB" w:rsidR="00DF0053" w:rsidRDefault="00346655" w:rsidP="00324278">
      <w:pPr>
        <w:spacing w:after="0" w:line="360" w:lineRule="auto"/>
        <w:jc w:val="both"/>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324278">
      <w:pPr>
        <w:spacing w:after="0" w:line="360" w:lineRule="auto"/>
        <w:jc w:val="both"/>
        <w:rPr>
          <w:szCs w:val="24"/>
        </w:rPr>
      </w:pPr>
    </w:p>
    <w:p w14:paraId="291C753C" w14:textId="34E7B2AA" w:rsidR="00AD08DF" w:rsidRPr="00CC3D21" w:rsidRDefault="00AD08DF" w:rsidP="00324278">
      <w:pPr>
        <w:pStyle w:val="Heading2"/>
        <w:jc w:val="both"/>
      </w:pPr>
      <w:bookmarkStart w:id="132" w:name="_Toc384637914"/>
      <w:r w:rsidRPr="00CC3D21">
        <w:t>Methods</w:t>
      </w:r>
      <w:bookmarkEnd w:id="132"/>
    </w:p>
    <w:p w14:paraId="10667284" w14:textId="4543EEB8" w:rsidR="00B41BE3" w:rsidRPr="00CC3D21" w:rsidRDefault="00B41BE3" w:rsidP="00324278">
      <w:pPr>
        <w:pStyle w:val="Heading3"/>
        <w:jc w:val="both"/>
      </w:pPr>
      <w:bookmarkStart w:id="133" w:name="_Toc384637915"/>
      <w:r w:rsidRPr="00CC3D21">
        <w:t>Orthology prediction</w:t>
      </w:r>
      <w:bookmarkEnd w:id="133"/>
    </w:p>
    <w:p w14:paraId="4267C655" w14:textId="12736169" w:rsidR="00F80F54" w:rsidRPr="00076E91" w:rsidRDefault="007B4E0F" w:rsidP="00324278">
      <w:pPr>
        <w:spacing w:after="0" w:line="360" w:lineRule="auto"/>
        <w:jc w:val="both"/>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C511C7" w:rsidRPr="00076E91">
        <w:t xml:space="preserve">Figure </w:t>
      </w:r>
      <w:r w:rsidR="00C511C7">
        <w:rPr>
          <w:noProof/>
        </w:rPr>
        <w:t>4</w:t>
      </w:r>
      <w:r w:rsidR="00C511C7">
        <w:noBreakHyphen/>
      </w:r>
      <w:r w:rsidR="00C511C7">
        <w:rPr>
          <w:noProof/>
        </w:rPr>
        <w:t>1</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C511C7" w:rsidRPr="00076E91">
        <w:t xml:space="preserve">Table </w:t>
      </w:r>
      <w:r w:rsidR="00C511C7">
        <w:rPr>
          <w:noProof/>
        </w:rPr>
        <w:t>A</w:t>
      </w:r>
      <w:r w:rsidR="00C511C7">
        <w:noBreakHyphen/>
      </w:r>
      <w:r w:rsidR="00C511C7">
        <w:rPr>
          <w:noProof/>
        </w:rPr>
        <w:t>3</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sidRPr="000D3309">
        <w:rPr>
          <w:szCs w:val="24"/>
        </w:rPr>
        <w:t xml:space="preserve">Chapter </w:t>
      </w:r>
      <w:r w:rsidR="00D72299" w:rsidRPr="000D3309">
        <w:rPr>
          <w:szCs w:val="24"/>
        </w:rPr>
        <w:t xml:space="preserve">2, point </w:t>
      </w:r>
      <w:r w:rsidR="00D72299" w:rsidRPr="000D3309">
        <w:rPr>
          <w:szCs w:val="24"/>
        </w:rPr>
        <w:fldChar w:fldCharType="begin"/>
      </w:r>
      <w:r w:rsidR="00D72299" w:rsidRPr="000D3309">
        <w:rPr>
          <w:szCs w:val="24"/>
        </w:rPr>
        <w:instrText xml:space="preserve"> REF _Ref384631038 \r \h </w:instrText>
      </w:r>
      <w:r w:rsidR="00D72299" w:rsidRPr="000D3309">
        <w:rPr>
          <w:szCs w:val="24"/>
        </w:rPr>
      </w:r>
      <w:r w:rsidR="00D72299" w:rsidRPr="000D3309">
        <w:rPr>
          <w:szCs w:val="24"/>
        </w:rPr>
        <w:fldChar w:fldCharType="separate"/>
      </w:r>
      <w:r w:rsidR="00C511C7">
        <w:rPr>
          <w:szCs w:val="24"/>
        </w:rPr>
        <w:t>2.2.2</w:t>
      </w:r>
      <w:r w:rsidR="00D72299" w:rsidRPr="000D3309">
        <w:rPr>
          <w:szCs w:val="24"/>
        </w:rPr>
        <w:fldChar w:fldCharType="end"/>
      </w:r>
      <w:r w:rsidR="00572026" w:rsidRPr="000D3309">
        <w:rPr>
          <w:szCs w:val="24"/>
        </w:rPr>
        <w:t>.</w:t>
      </w:r>
    </w:p>
    <w:p w14:paraId="5616CA30" w14:textId="4A008C3D" w:rsidR="00E959B2" w:rsidRPr="00076E91" w:rsidRDefault="00E959B2" w:rsidP="00324278">
      <w:pPr>
        <w:keepNext/>
        <w:spacing w:after="0" w:line="360" w:lineRule="auto"/>
        <w:jc w:val="both"/>
        <w:rPr>
          <w:szCs w:val="24"/>
        </w:rPr>
      </w:pPr>
      <w:r w:rsidRPr="00076E91">
        <w:rPr>
          <w:noProof/>
          <w:szCs w:val="24"/>
        </w:rPr>
        <w:lastRenderedPageBreak/>
        <w:drawing>
          <wp:inline distT="0" distB="0" distL="0" distR="0" wp14:anchorId="12915180" wp14:editId="3EC49667">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67AC70DB" w14:textId="4A2CAA44" w:rsidR="003259EB" w:rsidRPr="00C87C0D" w:rsidRDefault="00E959B2" w:rsidP="00324278">
      <w:pPr>
        <w:pStyle w:val="Caption"/>
        <w:spacing w:after="0" w:line="360" w:lineRule="auto"/>
        <w:jc w:val="both"/>
      </w:pPr>
      <w:bookmarkStart w:id="134" w:name="_Ref381452921"/>
      <w:bookmarkStart w:id="135" w:name="_Toc384637972"/>
      <w:r w:rsidRPr="00076E91">
        <w:t xml:space="preserve">Figure </w:t>
      </w:r>
      <w:r w:rsidR="00DC6FC3">
        <w:fldChar w:fldCharType="begin"/>
      </w:r>
      <w:r w:rsidR="00DC6FC3">
        <w:instrText xml:space="preserve"> STYLEREF 1 \s </w:instrText>
      </w:r>
      <w:r w:rsidR="00DC6FC3">
        <w:fldChar w:fldCharType="separate"/>
      </w:r>
      <w:r w:rsidR="00C511C7">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w:t>
      </w:r>
      <w:r w:rsidR="00DC6FC3">
        <w:fldChar w:fldCharType="end"/>
      </w:r>
      <w:bookmarkEnd w:id="134"/>
      <w:r w:rsidR="009708BB" w:rsidRPr="00076E91">
        <w:t>:</w:t>
      </w:r>
      <w:r w:rsidR="00FC2899">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w:t>
      </w:r>
      <w:r w:rsidR="008A426E">
        <w:t>(</w:t>
      </w:r>
      <w:proofErr w:type="gramStart"/>
      <w:r w:rsidR="008F5883" w:rsidRPr="00076E91">
        <w:t>super</w:t>
      </w:r>
      <w:r w:rsidR="008A426E">
        <w:t>)</w:t>
      </w:r>
      <w:r w:rsidR="008F5883" w:rsidRPr="00076E91">
        <w:t>taxon</w:t>
      </w:r>
      <w:proofErr w:type="gramEnd"/>
      <w:r w:rsidR="008F5883" w:rsidRPr="00076E91">
        <w:t>.</w:t>
      </w:r>
      <w:bookmarkEnd w:id="135"/>
      <w:r w:rsidR="008F5883" w:rsidRPr="00076E91">
        <w:t xml:space="preserve"> </w:t>
      </w:r>
    </w:p>
    <w:p w14:paraId="56CA872D" w14:textId="32B0AE21" w:rsidR="00171003" w:rsidRPr="00CC3D21" w:rsidRDefault="00171003" w:rsidP="00324278">
      <w:pPr>
        <w:pStyle w:val="Heading3"/>
        <w:jc w:val="both"/>
      </w:pPr>
      <w:bookmarkStart w:id="136" w:name="_Toc384637916"/>
      <w:r w:rsidRPr="00CC3D21">
        <w:t>Feature architecture similarity score calculation</w:t>
      </w:r>
      <w:bookmarkEnd w:id="136"/>
    </w:p>
    <w:p w14:paraId="5AED2752" w14:textId="1B686353" w:rsidR="0014076C" w:rsidRDefault="00FE532B" w:rsidP="00324278">
      <w:pPr>
        <w:spacing w:after="0" w:line="360" w:lineRule="auto"/>
        <w:jc w:val="both"/>
        <w:rPr>
          <w:szCs w:val="24"/>
        </w:rPr>
      </w:pPr>
      <w:r w:rsidRPr="00076E91">
        <w:rPr>
          <w:szCs w:val="24"/>
        </w:rPr>
        <w:t>For a comprehensive analysis and to complement the orthology assignment, we calculated the feature architecture similarity</w:t>
      </w:r>
      <w:r w:rsidR="00EF22EA">
        <w:rPr>
          <w:szCs w:val="24"/>
        </w:rPr>
        <w:t xml:space="preserve"> </w:t>
      </w:r>
      <w:r w:rsidR="00EF22EA">
        <w:rPr>
          <w:szCs w:val="24"/>
        </w:rPr>
        <w:fldChar w:fldCharType="begin"/>
      </w:r>
      <w:r w:rsidR="00EF22EA">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F22EA">
        <w:rPr>
          <w:szCs w:val="24"/>
        </w:rPr>
        <w:fldChar w:fldCharType="separate"/>
      </w:r>
      <w:r w:rsidR="00EF22EA">
        <w:rPr>
          <w:noProof/>
          <w:szCs w:val="24"/>
        </w:rPr>
        <w:t>(Koestler, von Haeseler, and Ebersberger 2010)</w:t>
      </w:r>
      <w:r w:rsidR="00EF22EA">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902AA">
        <w:rPr>
          <w:szCs w:val="24"/>
        </w:rPr>
        <w:fldChar w:fldCharType="begin"/>
      </w:r>
      <w:r w:rsidR="002902AA">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902AA">
        <w:rPr>
          <w:szCs w:val="24"/>
        </w:rPr>
        <w:fldChar w:fldCharType="separate"/>
      </w:r>
      <w:r w:rsidR="002902AA">
        <w:rPr>
          <w:noProof/>
          <w:szCs w:val="24"/>
        </w:rPr>
        <w:t>(Finn et al. 2014)</w:t>
      </w:r>
      <w:r w:rsidR="002902AA">
        <w:rPr>
          <w:szCs w:val="24"/>
        </w:rPr>
        <w:fldChar w:fldCharType="end"/>
      </w:r>
      <w:r w:rsidR="00222066" w:rsidRPr="00076E91">
        <w:rPr>
          <w:rStyle w:val="FootnoteReference"/>
          <w:szCs w:val="24"/>
        </w:rPr>
        <w:t xml:space="preserve"> </w:t>
      </w:r>
      <w:r w:rsidR="00764A6B" w:rsidRPr="00076E91">
        <w:rPr>
          <w:szCs w:val="24"/>
        </w:rPr>
        <w:t>or SMART</w:t>
      </w:r>
      <w:r w:rsidR="00F93EC0">
        <w:rPr>
          <w:szCs w:val="24"/>
        </w:rPr>
        <w:t xml:space="preserve"> </w:t>
      </w:r>
      <w:r w:rsidR="00F93EC0">
        <w:rPr>
          <w:szCs w:val="24"/>
        </w:rPr>
        <w:fldChar w:fldCharType="begin"/>
      </w:r>
      <w:r w:rsidR="00F93EC0">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F93EC0">
        <w:rPr>
          <w:szCs w:val="24"/>
        </w:rPr>
        <w:fldChar w:fldCharType="separate"/>
      </w:r>
      <w:r w:rsidR="00F93EC0">
        <w:rPr>
          <w:noProof/>
          <w:szCs w:val="24"/>
        </w:rPr>
        <w:t>(Letunic, Doerks, and Bork 2012)</w:t>
      </w:r>
      <w:r w:rsidR="00F93EC0">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w:t>
      </w:r>
      <w:r w:rsidR="00F6485D" w:rsidRPr="00076E91">
        <w:rPr>
          <w:szCs w:val="24"/>
        </w:rPr>
        <w:lastRenderedPageBreak/>
        <w:t>between 0 and 1. The higher the FAS score, the more similar those 2 proteins are in term of functional equivalence</w:t>
      </w:r>
      <w:r w:rsidR="002D4809" w:rsidRPr="00076E91">
        <w:rPr>
          <w:szCs w:val="24"/>
        </w:rPr>
        <w:t>.</w:t>
      </w:r>
    </w:p>
    <w:p w14:paraId="7951A88D" w14:textId="00B4B90C" w:rsidR="002D4809" w:rsidRPr="00CC3D21" w:rsidRDefault="0014076C" w:rsidP="00324278">
      <w:pPr>
        <w:pStyle w:val="Heading3"/>
        <w:jc w:val="both"/>
      </w:pPr>
      <w:bookmarkStart w:id="137" w:name="_Toc384637917"/>
      <w:r w:rsidRPr="00CC3D21">
        <w:t>Phylogenetic profile analysis</w:t>
      </w:r>
      <w:bookmarkEnd w:id="137"/>
    </w:p>
    <w:p w14:paraId="3DFE775B" w14:textId="1E1B363D" w:rsidR="00EE1D50" w:rsidRDefault="00E12195" w:rsidP="00324278">
      <w:pPr>
        <w:spacing w:after="0" w:line="360" w:lineRule="auto"/>
        <w:jc w:val="both"/>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324278">
      <w:pPr>
        <w:spacing w:after="0" w:line="360" w:lineRule="auto"/>
        <w:jc w:val="both"/>
        <w:rPr>
          <w:szCs w:val="24"/>
        </w:rPr>
      </w:pPr>
    </w:p>
    <w:p w14:paraId="65F7F2A6" w14:textId="5FA5291D" w:rsidR="00F646C0" w:rsidRPr="00CC3D21" w:rsidRDefault="00AD08DF" w:rsidP="00324278">
      <w:pPr>
        <w:pStyle w:val="Heading2"/>
        <w:jc w:val="both"/>
      </w:pPr>
      <w:bookmarkStart w:id="138" w:name="_Toc384637918"/>
      <w:r w:rsidRPr="00CC3D21">
        <w:t>Results</w:t>
      </w:r>
      <w:bookmarkEnd w:id="138"/>
    </w:p>
    <w:p w14:paraId="74F233CE" w14:textId="3B57F257" w:rsidR="009F3917" w:rsidRDefault="00E46F9A" w:rsidP="00324278">
      <w:pPr>
        <w:spacing w:after="0" w:line="360" w:lineRule="auto"/>
        <w:jc w:val="both"/>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324278">
      <w:pPr>
        <w:keepNext/>
        <w:spacing w:after="0" w:line="360" w:lineRule="auto"/>
        <w:jc w:val="both"/>
        <w:rPr>
          <w:szCs w:val="24"/>
        </w:rPr>
      </w:pPr>
      <w:r w:rsidRPr="00076E91">
        <w:rPr>
          <w:noProof/>
          <w:szCs w:val="24"/>
        </w:rPr>
        <w:drawing>
          <wp:inline distT="0" distB="0" distL="0" distR="0" wp14:anchorId="05030915" wp14:editId="567378A0">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32">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515E3F0B" w14:textId="4A956F28" w:rsidR="00EB18BA" w:rsidRPr="00076E91" w:rsidRDefault="003F7481" w:rsidP="00324278">
      <w:pPr>
        <w:pStyle w:val="Caption"/>
        <w:spacing w:after="0" w:line="360" w:lineRule="auto"/>
        <w:jc w:val="both"/>
      </w:pPr>
      <w:bookmarkStart w:id="139" w:name="_Ref381546097"/>
      <w:bookmarkStart w:id="140" w:name="_Toc384637973"/>
      <w:r w:rsidRPr="00076E91">
        <w:t xml:space="preserve">Figure </w:t>
      </w:r>
      <w:r w:rsidR="00DC6FC3">
        <w:fldChar w:fldCharType="begin"/>
      </w:r>
      <w:r w:rsidR="00DC6FC3">
        <w:instrText xml:space="preserve"> STYLEREF 1 \s </w:instrText>
      </w:r>
      <w:r w:rsidR="00DC6FC3">
        <w:fldChar w:fldCharType="separate"/>
      </w:r>
      <w:r w:rsidR="00C511C7">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2</w:t>
      </w:r>
      <w:r w:rsidR="00DC6FC3">
        <w:fldChar w:fldCharType="end"/>
      </w:r>
      <w:bookmarkEnd w:id="139"/>
      <w:r w:rsidRPr="00076E91">
        <w:t xml:space="preserve">: The distribution of FAS scores for all orthologs of 1605 </w:t>
      </w:r>
      <w:r w:rsidR="000975BB" w:rsidRPr="00076E91">
        <w:t>microsporidian LCA</w:t>
      </w:r>
      <w:r w:rsidRPr="00076E91">
        <w:t xml:space="preserve"> proteins.</w:t>
      </w:r>
      <w:bookmarkEnd w:id="140"/>
    </w:p>
    <w:p w14:paraId="278FF358" w14:textId="21463CBE" w:rsidR="004B3AF4" w:rsidRPr="00076E91" w:rsidRDefault="00A95E29" w:rsidP="00324278">
      <w:pPr>
        <w:spacing w:after="0" w:line="360" w:lineRule="auto"/>
        <w:jc w:val="both"/>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C511C7" w:rsidRPr="00076E91">
        <w:t xml:space="preserve">Figure </w:t>
      </w:r>
      <w:r w:rsidR="00C511C7">
        <w:rPr>
          <w:noProof/>
        </w:rPr>
        <w:t>4</w:t>
      </w:r>
      <w:r w:rsidR="00C511C7">
        <w:noBreakHyphen/>
      </w:r>
      <w:r w:rsidR="00C511C7">
        <w:rPr>
          <w:noProof/>
        </w:rPr>
        <w:t>2</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324278">
      <w:pPr>
        <w:spacing w:after="0" w:line="360" w:lineRule="auto"/>
        <w:jc w:val="both"/>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C511C7" w:rsidRPr="00076E91">
        <w:t xml:space="preserve">Figure </w:t>
      </w:r>
      <w:r w:rsidR="00C511C7">
        <w:rPr>
          <w:noProof/>
        </w:rPr>
        <w:t>4</w:t>
      </w:r>
      <w:r w:rsidR="00C511C7">
        <w:noBreakHyphen/>
      </w:r>
      <w:r w:rsidR="00C511C7">
        <w:rPr>
          <w:noProof/>
        </w:rPr>
        <w:t>3</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w:t>
      </w:r>
      <w:r w:rsidR="004A4204" w:rsidRPr="00076E91">
        <w:rPr>
          <w:szCs w:val="24"/>
        </w:rPr>
        <w:lastRenderedPageBreak/>
        <w:t xml:space="preserve">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324278">
      <w:pPr>
        <w:keepNext/>
        <w:spacing w:after="0" w:line="360" w:lineRule="auto"/>
        <w:jc w:val="both"/>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33">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2DDA7B57" w:rsidR="00EB18BA" w:rsidRPr="00076E91" w:rsidRDefault="009708BB" w:rsidP="00324278">
      <w:pPr>
        <w:pStyle w:val="Caption"/>
        <w:spacing w:after="0" w:line="360" w:lineRule="auto"/>
        <w:jc w:val="both"/>
      </w:pPr>
      <w:bookmarkStart w:id="141" w:name="_Ref381546185"/>
      <w:bookmarkStart w:id="142" w:name="_Toc384637974"/>
      <w:r w:rsidRPr="00076E91">
        <w:t xml:space="preserve">Figure </w:t>
      </w:r>
      <w:r w:rsidR="00DC6FC3">
        <w:fldChar w:fldCharType="begin"/>
      </w:r>
      <w:r w:rsidR="00DC6FC3">
        <w:instrText xml:space="preserve"> STYLEREF 1 \s </w:instrText>
      </w:r>
      <w:r w:rsidR="00DC6FC3">
        <w:fldChar w:fldCharType="separate"/>
      </w:r>
      <w:r w:rsidR="00C511C7">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3</w:t>
      </w:r>
      <w:r w:rsidR="00DC6FC3">
        <w:fldChar w:fldCharType="end"/>
      </w:r>
      <w:bookmarkEnd w:id="141"/>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bookmarkEnd w:id="142"/>
    </w:p>
    <w:p w14:paraId="10DFFFD9" w14:textId="77777777" w:rsidR="00225DB4" w:rsidRDefault="00225DB4" w:rsidP="00324278">
      <w:pPr>
        <w:spacing w:after="0" w:line="360" w:lineRule="auto"/>
        <w:jc w:val="both"/>
        <w:rPr>
          <w:szCs w:val="24"/>
        </w:rPr>
      </w:pPr>
    </w:p>
    <w:p w14:paraId="4AABF204" w14:textId="6E7B5C8A" w:rsidR="00883209" w:rsidRPr="00076E91" w:rsidRDefault="00225DB4" w:rsidP="00324278">
      <w:pPr>
        <w:spacing w:after="0" w:line="360" w:lineRule="auto"/>
        <w:jc w:val="both"/>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C511C7" w:rsidRPr="00076E91">
        <w:t xml:space="preserve">Figure </w:t>
      </w:r>
      <w:r w:rsidR="00C511C7">
        <w:rPr>
          <w:noProof/>
        </w:rPr>
        <w:t>4</w:t>
      </w:r>
      <w:r w:rsidR="00C511C7">
        <w:noBreakHyphen/>
      </w:r>
      <w:r w:rsidR="00C511C7">
        <w:rPr>
          <w:noProof/>
        </w:rPr>
        <w:t>3</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C511C7" w:rsidRPr="00076E91">
        <w:t xml:space="preserve">Figure </w:t>
      </w:r>
      <w:r w:rsidR="00C511C7">
        <w:rPr>
          <w:noProof/>
        </w:rPr>
        <w:t>4</w:t>
      </w:r>
      <w:r w:rsidR="00C511C7">
        <w:noBreakHyphen/>
      </w:r>
      <w:r w:rsidR="00C511C7">
        <w:rPr>
          <w:noProof/>
        </w:rPr>
        <w:t>4</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324278">
      <w:pPr>
        <w:keepNext/>
        <w:spacing w:after="0" w:line="360" w:lineRule="auto"/>
        <w:jc w:val="both"/>
        <w:rPr>
          <w:szCs w:val="24"/>
        </w:rPr>
      </w:pPr>
      <w:r w:rsidRPr="00076E91">
        <w:rPr>
          <w:noProof/>
          <w:szCs w:val="24"/>
        </w:rPr>
        <w:lastRenderedPageBreak/>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4CCDF653" w:rsidR="00883209" w:rsidRPr="00076E91" w:rsidRDefault="00883209" w:rsidP="00324278">
      <w:pPr>
        <w:pStyle w:val="Caption"/>
        <w:spacing w:after="0" w:line="360" w:lineRule="auto"/>
        <w:jc w:val="both"/>
      </w:pPr>
      <w:bookmarkStart w:id="143" w:name="_Ref381546769"/>
      <w:bookmarkStart w:id="144" w:name="_Toc384637975"/>
      <w:r w:rsidRPr="00076E91">
        <w:t xml:space="preserve">Figure </w:t>
      </w:r>
      <w:r w:rsidR="00DC6FC3">
        <w:fldChar w:fldCharType="begin"/>
      </w:r>
      <w:r w:rsidR="00DC6FC3">
        <w:instrText xml:space="preserve"> STYLEREF 1 \s </w:instrText>
      </w:r>
      <w:r w:rsidR="00DC6FC3">
        <w:fldChar w:fldCharType="separate"/>
      </w:r>
      <w:r w:rsidR="00C511C7">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4</w:t>
      </w:r>
      <w:r w:rsidR="00DC6FC3">
        <w:fldChar w:fldCharType="end"/>
      </w:r>
      <w:bookmarkEnd w:id="143"/>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bookmarkEnd w:id="144"/>
    </w:p>
    <w:p w14:paraId="0D99FCBE" w14:textId="77777777" w:rsidR="00F0345C" w:rsidRDefault="00F0345C" w:rsidP="00324278">
      <w:pPr>
        <w:spacing w:after="0" w:line="360" w:lineRule="auto"/>
        <w:jc w:val="both"/>
        <w:rPr>
          <w:szCs w:val="24"/>
        </w:rPr>
      </w:pPr>
    </w:p>
    <w:p w14:paraId="417061A3" w14:textId="34AF7CDC" w:rsidR="00883209" w:rsidRPr="00076E91" w:rsidRDefault="000A7134" w:rsidP="00324278">
      <w:pPr>
        <w:spacing w:after="0" w:line="360" w:lineRule="auto"/>
        <w:jc w:val="both"/>
        <w:rPr>
          <w:szCs w:val="24"/>
        </w:rPr>
      </w:pPr>
      <w:r>
        <w:rPr>
          <w:szCs w:val="24"/>
        </w:rPr>
        <w:t>To investigate the functionality of the 42 microsporidia specific proteins, we used BlastKOALA</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99117B">
        <w:rPr>
          <w:szCs w:val="24"/>
        </w:rPr>
        <w:fldChar w:fldCharType="separate"/>
      </w:r>
      <w:r w:rsidR="0099117B">
        <w:rPr>
          <w:noProof/>
          <w:szCs w:val="24"/>
        </w:rPr>
        <w:t>(Kanehisa, Sato, and Morishima 2016)</w:t>
      </w:r>
      <w:r w:rsidR="0099117B">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identifiers</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99117B">
        <w:rPr>
          <w:szCs w:val="24"/>
        </w:rPr>
        <w:fldChar w:fldCharType="separate"/>
      </w:r>
      <w:r w:rsidR="0099117B">
        <w:rPr>
          <w:noProof/>
          <w:szCs w:val="24"/>
        </w:rPr>
        <w:t>(Kanehisa et al. 2016)</w:t>
      </w:r>
      <w:r w:rsidR="0099117B">
        <w:rPr>
          <w:szCs w:val="24"/>
        </w:rPr>
        <w:fldChar w:fldCharType="end"/>
      </w:r>
      <w:r w:rsidR="0099117B">
        <w:rPr>
          <w:szCs w:val="24"/>
        </w:rPr>
        <w:t xml:space="preserve"> </w:t>
      </w:r>
      <w:r>
        <w:rPr>
          <w:szCs w:val="24"/>
        </w:rPr>
        <w:t>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C511C7" w:rsidRPr="00076E91">
        <w:t xml:space="preserve">Table </w:t>
      </w:r>
      <w:r w:rsidR="00C511C7">
        <w:rPr>
          <w:noProof/>
        </w:rPr>
        <w:t>4</w:t>
      </w:r>
      <w:r w:rsidR="00C511C7">
        <w:noBreakHyphen/>
      </w:r>
      <w:r w:rsidR="00C511C7">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324278">
      <w:pPr>
        <w:pStyle w:val="Caption"/>
        <w:keepNext/>
        <w:spacing w:after="0" w:line="360" w:lineRule="auto"/>
        <w:jc w:val="both"/>
      </w:pPr>
      <w:bookmarkStart w:id="145" w:name="_Ref383849425"/>
      <w:bookmarkStart w:id="146" w:name="_Toc384638012"/>
      <w:r w:rsidRPr="00076E91">
        <w:t xml:space="preserve">Table </w:t>
      </w:r>
      <w:r w:rsidR="009F5610">
        <w:fldChar w:fldCharType="begin"/>
      </w:r>
      <w:r w:rsidR="009F5610">
        <w:instrText xml:space="preserve"> STYLEREF 1 \s </w:instrText>
      </w:r>
      <w:r w:rsidR="009F5610">
        <w:fldChar w:fldCharType="separate"/>
      </w:r>
      <w:r w:rsidR="00C511C7">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1</w:t>
      </w:r>
      <w:r w:rsidR="009F5610">
        <w:fldChar w:fldCharType="end"/>
      </w:r>
      <w:bookmarkEnd w:id="145"/>
      <w:r w:rsidRPr="00076E91">
        <w:t xml:space="preserve">: KO annotation for 42 </w:t>
      </w:r>
      <w:r w:rsidR="0057765D" w:rsidRPr="00076E91">
        <w:t>microsporidia</w:t>
      </w:r>
      <w:r w:rsidRPr="00076E91">
        <w:t xml:space="preserve"> specific proteins using BlastKOALA</w:t>
      </w:r>
      <w:bookmarkEnd w:id="146"/>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5A186219" w:rsidR="00B021CA" w:rsidRDefault="0098628C" w:rsidP="00560D81">
      <w:pPr>
        <w:spacing w:after="0" w:line="360" w:lineRule="auto"/>
        <w:jc w:val="both"/>
        <w:rPr>
          <w:szCs w:val="24"/>
        </w:rPr>
      </w:pPr>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Gene Ontology terms</w:t>
      </w:r>
      <w:r w:rsidR="00E7779A">
        <w:rPr>
          <w:szCs w:val="24"/>
        </w:rPr>
        <w:t xml:space="preserve"> </w:t>
      </w:r>
      <w:r w:rsidR="00E7779A">
        <w:rPr>
          <w:szCs w:val="24"/>
        </w:rPr>
        <w:fldChar w:fldCharType="begin"/>
      </w:r>
      <w:r w:rsidR="00E7779A">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E7779A">
        <w:rPr>
          <w:szCs w:val="24"/>
        </w:rPr>
        <w:fldChar w:fldCharType="separate"/>
      </w:r>
      <w:r w:rsidR="00E7779A">
        <w:rPr>
          <w:noProof/>
          <w:szCs w:val="24"/>
        </w:rPr>
        <w:t>(Ashburner et al. 2000)</w:t>
      </w:r>
      <w:r w:rsidR="00E7779A">
        <w:rPr>
          <w:szCs w:val="24"/>
        </w:rPr>
        <w:fldChar w:fldCharType="end"/>
      </w:r>
      <w:r w:rsidRPr="00076E91">
        <w:rPr>
          <w:szCs w:val="24"/>
        </w:rPr>
        <w:t xml:space="preserve"> </w:t>
      </w:r>
      <w:r w:rsidR="000E1722">
        <w:rPr>
          <w:szCs w:val="24"/>
        </w:rPr>
        <w:t xml:space="preserve">using </w:t>
      </w:r>
      <w:r w:rsidR="00EE1D50" w:rsidRPr="00076E91">
        <w:rPr>
          <w:szCs w:val="24"/>
        </w:rPr>
        <w:t>Blast2GO v5.0.13</w:t>
      </w:r>
      <w:r w:rsidR="00E7779A">
        <w:rPr>
          <w:szCs w:val="24"/>
        </w:rPr>
        <w:t xml:space="preserve"> </w:t>
      </w:r>
      <w:r w:rsidR="00E7779A">
        <w:rPr>
          <w:szCs w:val="24"/>
        </w:rPr>
        <w:fldChar w:fldCharType="begin"/>
      </w:r>
      <w:r w:rsidR="00E7779A">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sidR="00E7779A">
        <w:rPr>
          <w:szCs w:val="24"/>
        </w:rPr>
        <w:fldChar w:fldCharType="separate"/>
      </w:r>
      <w:r w:rsidR="00E7779A">
        <w:rPr>
          <w:noProof/>
          <w:szCs w:val="24"/>
        </w:rPr>
        <w:t>(Götz et al. 2008)</w:t>
      </w:r>
      <w:r w:rsidR="00E7779A">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136400">
        <w:rPr>
          <w:szCs w:val="24"/>
          <w:highlight w:val="yellow"/>
        </w:rPr>
        <w:fldChar w:fldCharType="begin"/>
      </w:r>
      <w:r w:rsidR="00136400">
        <w:rPr>
          <w:szCs w:val="24"/>
        </w:rPr>
        <w:instrText xml:space="preserve"> REF _Ref384468516 \h </w:instrText>
      </w:r>
      <w:r w:rsidR="00136400">
        <w:rPr>
          <w:szCs w:val="24"/>
          <w:highlight w:val="yellow"/>
        </w:rPr>
      </w:r>
      <w:r w:rsidR="00136400">
        <w:rPr>
          <w:szCs w:val="24"/>
          <w:highlight w:val="yellow"/>
        </w:rPr>
        <w:fldChar w:fldCharType="separate"/>
      </w:r>
      <w:r w:rsidR="00C511C7">
        <w:t xml:space="preserve">Figure </w:t>
      </w:r>
      <w:r w:rsidR="00C511C7">
        <w:rPr>
          <w:noProof/>
        </w:rPr>
        <w:t>4</w:t>
      </w:r>
      <w:r w:rsidR="00C511C7">
        <w:noBreakHyphen/>
      </w:r>
      <w:r w:rsidR="00C511C7">
        <w:rPr>
          <w:noProof/>
        </w:rPr>
        <w:t>5</w:t>
      </w:r>
      <w:r w:rsidR="00136400">
        <w:rPr>
          <w:szCs w:val="24"/>
          <w:highlight w:val="yellow"/>
        </w:rPr>
        <w:fldChar w:fldCharType="end"/>
      </w:r>
      <w:r w:rsidR="00136400">
        <w:rPr>
          <w:szCs w:val="24"/>
        </w:rPr>
        <w:t xml:space="preserve">, or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C511C7">
        <w:t xml:space="preserve">Table </w:t>
      </w:r>
      <w:r w:rsidR="00C511C7">
        <w:rPr>
          <w:noProof/>
        </w:rPr>
        <w:t>A</w:t>
      </w:r>
      <w:r w:rsidR="00C511C7">
        <w:noBreakHyphen/>
      </w:r>
      <w:r w:rsidR="00C511C7">
        <w:rPr>
          <w:noProof/>
        </w:rPr>
        <w:t>6</w:t>
      </w:r>
      <w:r w:rsidR="00222C56">
        <w:rPr>
          <w:szCs w:val="24"/>
        </w:rPr>
        <w:fldChar w:fldCharType="end"/>
      </w:r>
      <w:r w:rsidR="00222C56">
        <w:rPr>
          <w:szCs w:val="24"/>
        </w:rPr>
        <w:t>)</w:t>
      </w:r>
      <w:r w:rsidR="00202954">
        <w:rPr>
          <w:szCs w:val="24"/>
        </w:rPr>
        <w:t>.</w:t>
      </w:r>
    </w:p>
    <w:p w14:paraId="47C014D8" w14:textId="77777777" w:rsidR="00DC6FC3" w:rsidRDefault="00DC6FC3" w:rsidP="00560D81">
      <w:pPr>
        <w:keepNext/>
        <w:spacing w:after="0" w:line="360" w:lineRule="auto"/>
        <w:jc w:val="both"/>
      </w:pPr>
      <w:r>
        <w:rPr>
          <w:noProof/>
          <w:szCs w:val="24"/>
        </w:rPr>
        <w:lastRenderedPageBreak/>
        <w:drawing>
          <wp:inline distT="0" distB="0" distL="0" distR="0" wp14:anchorId="61D80169" wp14:editId="0CB16D03">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55516A60" w14:textId="351E206B" w:rsidR="00DC6FC3" w:rsidRPr="00076E91" w:rsidRDefault="00DC6FC3" w:rsidP="00560D81">
      <w:pPr>
        <w:pStyle w:val="Caption"/>
        <w:jc w:val="both"/>
        <w:rPr>
          <w:szCs w:val="24"/>
        </w:rPr>
      </w:pPr>
      <w:bookmarkStart w:id="147" w:name="_Ref384468516"/>
      <w:bookmarkStart w:id="148" w:name="_Toc384637976"/>
      <w:r>
        <w:t xml:space="preserve">Figure </w:t>
      </w:r>
      <w:r>
        <w:fldChar w:fldCharType="begin"/>
      </w:r>
      <w:r>
        <w:instrText xml:space="preserve"> STYLEREF 1 \s </w:instrText>
      </w:r>
      <w:r>
        <w:fldChar w:fldCharType="separate"/>
      </w:r>
      <w:r w:rsidR="00C511C7">
        <w:rPr>
          <w:noProof/>
        </w:rPr>
        <w:t>4</w:t>
      </w:r>
      <w:r>
        <w:fldChar w:fldCharType="end"/>
      </w:r>
      <w:r>
        <w:noBreakHyphen/>
      </w:r>
      <w:r>
        <w:fldChar w:fldCharType="begin"/>
      </w:r>
      <w:r>
        <w:instrText xml:space="preserve"> SEQ Figure \* ARABIC \s 1 </w:instrText>
      </w:r>
      <w:r>
        <w:fldChar w:fldCharType="separate"/>
      </w:r>
      <w:r w:rsidR="00C511C7">
        <w:rPr>
          <w:noProof/>
        </w:rPr>
        <w:t>5</w:t>
      </w:r>
      <w:r>
        <w:fldChar w:fldCharType="end"/>
      </w:r>
      <w:bookmarkEnd w:id="147"/>
      <w:r>
        <w:t>: GO annotation for microsporidia specific proteins.</w:t>
      </w:r>
      <w:bookmarkEnd w:id="148"/>
    </w:p>
    <w:p w14:paraId="3D72BD2B" w14:textId="77777777" w:rsidR="00021B9B" w:rsidRDefault="00021B9B" w:rsidP="00560D81">
      <w:pPr>
        <w:spacing w:after="0" w:line="360" w:lineRule="auto"/>
        <w:jc w:val="both"/>
        <w:rPr>
          <w:szCs w:val="24"/>
        </w:rPr>
      </w:pPr>
    </w:p>
    <w:p w14:paraId="37BDFCD9" w14:textId="6B22958F" w:rsidR="00AD08DF" w:rsidRPr="00CC3D21" w:rsidRDefault="00AD08DF" w:rsidP="00560D81">
      <w:pPr>
        <w:pStyle w:val="Heading2"/>
        <w:jc w:val="both"/>
      </w:pPr>
      <w:bookmarkStart w:id="149" w:name="_Toc384637919"/>
      <w:r w:rsidRPr="00CC3D21">
        <w:t>Discussion</w:t>
      </w:r>
      <w:bookmarkEnd w:id="149"/>
    </w:p>
    <w:p w14:paraId="615E3DA3" w14:textId="08AA7568" w:rsidR="00AA4B99" w:rsidRDefault="00564E15" w:rsidP="00560D81">
      <w:pPr>
        <w:spacing w:after="0" w:line="360" w:lineRule="auto"/>
        <w:jc w:val="both"/>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C511C7">
        <w:t xml:space="preserve">Table </w:t>
      </w:r>
      <w:r w:rsidR="00C511C7">
        <w:rPr>
          <w:noProof/>
        </w:rPr>
        <w:t>4</w:t>
      </w:r>
      <w:r w:rsidR="00C511C7">
        <w:noBreakHyphen/>
      </w:r>
      <w:r w:rsidR="00C511C7">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560D81">
      <w:pPr>
        <w:pStyle w:val="Caption"/>
        <w:keepNext/>
        <w:jc w:val="both"/>
      </w:pPr>
      <w:bookmarkStart w:id="150" w:name="_Ref383866029"/>
      <w:bookmarkStart w:id="151" w:name="_Toc384638013"/>
      <w:r>
        <w:t xml:space="preserve">Table </w:t>
      </w:r>
      <w:r w:rsidR="009F5610">
        <w:fldChar w:fldCharType="begin"/>
      </w:r>
      <w:r w:rsidR="009F5610">
        <w:instrText xml:space="preserve"> STYLEREF 1 \s </w:instrText>
      </w:r>
      <w:r w:rsidR="009F5610">
        <w:fldChar w:fldCharType="separate"/>
      </w:r>
      <w:r w:rsidR="00C511C7">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2</w:t>
      </w:r>
      <w:r w:rsidR="009F5610">
        <w:fldChar w:fldCharType="end"/>
      </w:r>
      <w:bookmarkEnd w:id="150"/>
      <w:r>
        <w:t>: Estimated microsporidia specific proteins by applying different FAS cutoffs.</w:t>
      </w:r>
      <w:bookmarkEnd w:id="151"/>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CC3D21" w:rsidRDefault="00AD08DF" w:rsidP="00560D81">
      <w:pPr>
        <w:pStyle w:val="Heading2"/>
        <w:jc w:val="both"/>
      </w:pPr>
      <w:bookmarkStart w:id="152" w:name="_Toc384637920"/>
      <w:r w:rsidRPr="00CC3D21">
        <w:lastRenderedPageBreak/>
        <w:t>Conclusion</w:t>
      </w:r>
      <w:bookmarkEnd w:id="152"/>
    </w:p>
    <w:p w14:paraId="2FDA2A35" w14:textId="6E0CD9D1" w:rsidR="009F5C54" w:rsidRDefault="00C90E9E" w:rsidP="00560D81">
      <w:pPr>
        <w:spacing w:after="0" w:line="360" w:lineRule="auto"/>
        <w:jc w:val="both"/>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outcome of</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C47AC0">
        <w:rPr>
          <w:szCs w:val="24"/>
        </w:rPr>
        <w:t>the authors</w:t>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060600AE" w:rsidR="00E34833" w:rsidRPr="00076E91" w:rsidRDefault="009F5C54" w:rsidP="00560D81">
      <w:pPr>
        <w:spacing w:after="0" w:line="360" w:lineRule="auto"/>
        <w:jc w:val="both"/>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765F40">
        <w:rPr>
          <w:szCs w:val="24"/>
        </w:rPr>
        <w:t>.</w:t>
      </w:r>
    </w:p>
    <w:p w14:paraId="27D131F2" w14:textId="050F223D" w:rsidR="0033311C" w:rsidRPr="00076E91" w:rsidRDefault="0033311C" w:rsidP="00560D81">
      <w:pPr>
        <w:spacing w:after="0" w:line="360" w:lineRule="auto"/>
        <w:jc w:val="both"/>
        <w:rPr>
          <w:szCs w:val="24"/>
        </w:rPr>
      </w:pPr>
    </w:p>
    <w:p w14:paraId="1F75DF84" w14:textId="77777777" w:rsidR="0033311C" w:rsidRPr="00076E91" w:rsidRDefault="0033311C" w:rsidP="00560D81">
      <w:pPr>
        <w:spacing w:after="0" w:line="360" w:lineRule="auto"/>
        <w:jc w:val="both"/>
        <w:rPr>
          <w:szCs w:val="24"/>
        </w:rPr>
      </w:pPr>
    </w:p>
    <w:p w14:paraId="080C9330" w14:textId="2D3D9AF5" w:rsidR="0033311C" w:rsidRPr="00076E91" w:rsidRDefault="0033311C" w:rsidP="00560D81">
      <w:pPr>
        <w:spacing w:after="0" w:line="360" w:lineRule="auto"/>
        <w:jc w:val="both"/>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2F4280C" w14:textId="1498996B" w:rsidR="00743D43" w:rsidRDefault="00AA39B5" w:rsidP="00560D81">
      <w:pPr>
        <w:pStyle w:val="Heading1"/>
        <w:jc w:val="both"/>
      </w:pPr>
      <w:bookmarkStart w:id="153" w:name="_Toc384637921"/>
      <w:r w:rsidRPr="00A115AD">
        <w:lastRenderedPageBreak/>
        <w:t>HamFAS: a novel f</w:t>
      </w:r>
      <w:r w:rsidR="00AD08DF" w:rsidRPr="00A115AD">
        <w:t>unctional annotation</w:t>
      </w:r>
      <w:r w:rsidRPr="00A115AD">
        <w:t xml:space="preserve"> approach based on feature-aware orthology inference</w:t>
      </w:r>
      <w:bookmarkEnd w:id="153"/>
    </w:p>
    <w:p w14:paraId="79E4859E" w14:textId="77777777" w:rsidR="005E2368" w:rsidRPr="005E2368" w:rsidRDefault="005E2368" w:rsidP="00560D81">
      <w:pPr>
        <w:jc w:val="both"/>
      </w:pPr>
    </w:p>
    <w:p w14:paraId="54552F6D" w14:textId="0700579B" w:rsidR="0077201E" w:rsidRPr="00A115AD" w:rsidRDefault="00AD08DF" w:rsidP="00560D81">
      <w:pPr>
        <w:pStyle w:val="Heading2"/>
        <w:jc w:val="both"/>
      </w:pPr>
      <w:bookmarkStart w:id="154" w:name="_Toc384637922"/>
      <w:r w:rsidRPr="00A115AD">
        <w:t>Introduction</w:t>
      </w:r>
      <w:bookmarkEnd w:id="154"/>
    </w:p>
    <w:p w14:paraId="278C0181" w14:textId="78D31B63" w:rsidR="00313F90" w:rsidRDefault="003E1DD6" w:rsidP="00560D81">
      <w:pPr>
        <w:spacing w:after="0" w:line="360" w:lineRule="auto"/>
        <w:jc w:val="both"/>
        <w:rPr>
          <w:szCs w:val="24"/>
        </w:rPr>
      </w:pPr>
      <w:r>
        <w:rPr>
          <w:szCs w:val="24"/>
        </w:rPr>
        <w:t>Function assignment is o</w:t>
      </w:r>
      <w:r w:rsidR="000C7B6C">
        <w:rPr>
          <w:szCs w:val="24"/>
        </w:rPr>
        <w:t xml:space="preserve">ne of the </w:t>
      </w:r>
      <w:r w:rsidR="00605539">
        <w:rPr>
          <w:szCs w:val="24"/>
        </w:rPr>
        <w:t>crucial</w:t>
      </w:r>
      <w:r w:rsidR="001350BA">
        <w:rPr>
          <w:szCs w:val="24"/>
        </w:rPr>
        <w:t xml:space="preserve"> steps in every</w:t>
      </w:r>
      <w:r w:rsidR="000C7B6C">
        <w:rPr>
          <w:szCs w:val="24"/>
        </w:rPr>
        <w:t xml:space="preserve">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2220ED">
        <w:rPr>
          <w:szCs w:val="24"/>
        </w:rPr>
        <w:t xml:space="preserve"> </w:t>
      </w:r>
      <w:r w:rsidR="002220ED">
        <w:rPr>
          <w:szCs w:val="24"/>
        </w:rPr>
        <w:fldChar w:fldCharType="begin"/>
      </w:r>
      <w:r w:rsidR="002220ED">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sidR="002220ED">
        <w:rPr>
          <w:szCs w:val="24"/>
        </w:rPr>
        <w:fldChar w:fldCharType="separate"/>
      </w:r>
      <w:r w:rsidR="002220ED">
        <w:rPr>
          <w:noProof/>
          <w:szCs w:val="24"/>
        </w:rPr>
        <w:t>(Gabaldón and Huynen 2004)</w:t>
      </w:r>
      <w:r w:rsidR="002220ED">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Because protein structures evolve exponentially slower than their amino acid sequences</w:t>
      </w:r>
      <w:r w:rsidR="002C4B7B">
        <w:rPr>
          <w:szCs w:val="24"/>
        </w:rPr>
        <w:t xml:space="preserve"> </w:t>
      </w:r>
      <w:r w:rsidR="002C4B7B">
        <w:rPr>
          <w:szCs w:val="24"/>
        </w:rPr>
        <w:fldChar w:fldCharType="begin"/>
      </w:r>
      <w:r w:rsidR="002C4B7B">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2C4B7B">
        <w:rPr>
          <w:szCs w:val="24"/>
        </w:rPr>
        <w:fldChar w:fldCharType="separate"/>
      </w:r>
      <w:r w:rsidR="002C4B7B">
        <w:rPr>
          <w:noProof/>
          <w:szCs w:val="24"/>
        </w:rPr>
        <w:t>(Chothia and Lesk 1986; Williams and Lovell 2009)</w:t>
      </w:r>
      <w:r w:rsidR="002C4B7B">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2C4B7B">
        <w:rPr>
          <w:szCs w:val="24"/>
        </w:rPr>
        <w:t xml:space="preserve"> </w:t>
      </w:r>
      <w:r w:rsidR="002C4B7B">
        <w:rPr>
          <w:szCs w:val="24"/>
        </w:rPr>
        <w:fldChar w:fldCharType="begin"/>
      </w:r>
      <w:r w:rsidR="002C4B7B">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2C4B7B">
        <w:rPr>
          <w:szCs w:val="24"/>
        </w:rPr>
        <w:fldChar w:fldCharType="separate"/>
      </w:r>
      <w:r w:rsidR="002C4B7B">
        <w:rPr>
          <w:noProof/>
          <w:szCs w:val="24"/>
        </w:rPr>
        <w:t>(Adams et al. 2007)</w:t>
      </w:r>
      <w:r w:rsidR="002C4B7B">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time consuming and complicated</w:t>
      </w:r>
      <w:r w:rsidR="002C4B7B">
        <w:rPr>
          <w:szCs w:val="24"/>
        </w:rPr>
        <w:t xml:space="preserve"> </w:t>
      </w:r>
      <w:r w:rsidR="002C4B7B">
        <w:rPr>
          <w:szCs w:val="24"/>
        </w:rPr>
        <w:fldChar w:fldCharType="begin"/>
      </w:r>
      <w:r w:rsidR="002C4B7B">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2C4B7B">
        <w:rPr>
          <w:szCs w:val="24"/>
        </w:rPr>
        <w:fldChar w:fldCharType="separate"/>
      </w:r>
      <w:r w:rsidR="002C4B7B">
        <w:rPr>
          <w:noProof/>
          <w:szCs w:val="24"/>
        </w:rPr>
        <w:t>(Baker 2001)</w:t>
      </w:r>
      <w:r w:rsidR="002C4B7B">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2C4B7B">
        <w:rPr>
          <w:szCs w:val="24"/>
        </w:rPr>
        <w:t xml:space="preserve"> </w:t>
      </w:r>
      <w:r w:rsidR="002C4B7B">
        <w:rPr>
          <w:szCs w:val="24"/>
        </w:rPr>
        <w:fldChar w:fldCharType="begin"/>
      </w:r>
      <w:r w:rsidR="002C4B7B">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2C4B7B">
        <w:rPr>
          <w:szCs w:val="24"/>
        </w:rPr>
        <w:fldChar w:fldCharType="separate"/>
      </w:r>
      <w:r w:rsidR="002C4B7B">
        <w:rPr>
          <w:noProof/>
          <w:szCs w:val="24"/>
        </w:rPr>
        <w:t>(Loewenstein et al. 2009)</w:t>
      </w:r>
      <w:r w:rsidR="002C4B7B">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2C4B7B">
        <w:rPr>
          <w:szCs w:val="24"/>
        </w:rPr>
        <w:t xml:space="preserve"> </w:t>
      </w:r>
      <w:r w:rsidR="002C4B7B">
        <w:rPr>
          <w:szCs w:val="24"/>
        </w:rPr>
        <w:fldChar w:fldCharType="begin"/>
      </w:r>
      <w:r w:rsidR="002C4B7B">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2C4B7B">
        <w:rPr>
          <w:szCs w:val="24"/>
        </w:rPr>
        <w:fldChar w:fldCharType="separate"/>
      </w:r>
      <w:r w:rsidR="002C4B7B">
        <w:rPr>
          <w:noProof/>
          <w:szCs w:val="24"/>
        </w:rPr>
        <w:t>(Sael, Chitale, and Kihara 2012)</w:t>
      </w:r>
      <w:r w:rsidR="002C4B7B">
        <w:rPr>
          <w:szCs w:val="24"/>
        </w:rPr>
        <w:fldChar w:fldCharType="end"/>
      </w:r>
      <w:r w:rsidR="00346D5F">
        <w:rPr>
          <w:szCs w:val="24"/>
        </w:rPr>
        <w:t>.</w:t>
      </w:r>
    </w:p>
    <w:p w14:paraId="5E5FFDC1" w14:textId="08F60290" w:rsidR="001521DE" w:rsidRDefault="00B01FCE" w:rsidP="00560D81">
      <w:pPr>
        <w:spacing w:after="0" w:line="360" w:lineRule="auto"/>
        <w:jc w:val="both"/>
        <w:rPr>
          <w:szCs w:val="24"/>
        </w:rPr>
      </w:pPr>
      <w:r w:rsidRPr="00076E91">
        <w:rPr>
          <w:szCs w:val="24"/>
        </w:rPr>
        <w:t>Proteins that are orthologous to each other are likely to have similar functions</w:t>
      </w:r>
      <w:r w:rsidR="00267855">
        <w:rPr>
          <w:szCs w:val="24"/>
        </w:rPr>
        <w:t xml:space="preserve"> or retain the key properties </w:t>
      </w:r>
      <w:r w:rsidR="004068FC">
        <w:rPr>
          <w:szCs w:val="24"/>
        </w:rPr>
        <w:fldChar w:fldCharType="begin"/>
      </w:r>
      <w:r w:rsidR="004068FC">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004068FC">
        <w:rPr>
          <w:szCs w:val="24"/>
        </w:rPr>
        <w:fldChar w:fldCharType="separate"/>
      </w:r>
      <w:r w:rsidR="004068FC">
        <w:rPr>
          <w:noProof/>
          <w:szCs w:val="24"/>
        </w:rPr>
        <w:t>(Gabaldón and Koonin 2013)</w:t>
      </w:r>
      <w:r w:rsidR="004068FC">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4068FC">
        <w:rPr>
          <w:szCs w:val="24"/>
        </w:rPr>
        <w:t xml:space="preserve"> </w: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 </w:instrTex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EN.CITE.DATA </w:instrText>
      </w:r>
      <w:r w:rsidR="004068FC">
        <w:rPr>
          <w:szCs w:val="24"/>
        </w:rPr>
      </w:r>
      <w:r w:rsidR="004068FC">
        <w:rPr>
          <w:szCs w:val="24"/>
        </w:rPr>
        <w:fldChar w:fldCharType="end"/>
      </w:r>
      <w:r w:rsidR="004068FC">
        <w:rPr>
          <w:szCs w:val="24"/>
        </w:rPr>
      </w:r>
      <w:r w:rsidR="004068FC">
        <w:rPr>
          <w:szCs w:val="24"/>
        </w:rPr>
        <w:fldChar w:fldCharType="separate"/>
      </w:r>
      <w:r w:rsidR="004068FC">
        <w:rPr>
          <w:noProof/>
          <w:szCs w:val="24"/>
        </w:rPr>
        <w:t>(Altenhoff et al. 2016)</w:t>
      </w:r>
      <w:r w:rsidR="004068FC">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0B24F0">
        <w:rPr>
          <w:szCs w:val="24"/>
        </w:rPr>
        <w:t>can</w:t>
      </w:r>
      <w:r w:rsidR="000B24F0" w:rsidRPr="00340C30">
        <w:rPr>
          <w:szCs w:val="24"/>
        </w:rPr>
        <w:t>not</w:t>
      </w:r>
      <w:r w:rsidR="00340C30" w:rsidRPr="00340C30">
        <w:rPr>
          <w:szCs w:val="24"/>
        </w:rPr>
        <w:t xml:space="preserve"> always be </w:t>
      </w:r>
      <w:r w:rsidR="00D34020">
        <w:rPr>
          <w:szCs w:val="24"/>
        </w:rPr>
        <w:t>assured</w:t>
      </w:r>
      <w:r w:rsidR="00340C30" w:rsidRPr="00340C30">
        <w:rPr>
          <w:szCs w:val="24"/>
        </w:rPr>
        <w:t xml:space="preserve"> by orthology relationship</w:t>
      </w:r>
      <w:r w:rsidR="006240D0">
        <w:rPr>
          <w:szCs w:val="24"/>
        </w:rPr>
        <w:t xml:space="preserve"> between proteins</w:t>
      </w:r>
      <w:r w:rsidR="004068FC">
        <w:rPr>
          <w:szCs w:val="24"/>
        </w:rPr>
        <w:t xml:space="preserve"> </w:t>
      </w:r>
      <w:r w:rsidR="004068FC">
        <w:rPr>
          <w:szCs w:val="24"/>
        </w:rPr>
        <w:fldChar w:fldCharType="begin"/>
      </w:r>
      <w:r w:rsidR="004068FC">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4068FC">
        <w:rPr>
          <w:szCs w:val="24"/>
        </w:rPr>
        <w:fldChar w:fldCharType="separate"/>
      </w:r>
      <w:r w:rsidR="004068FC">
        <w:rPr>
          <w:noProof/>
          <w:szCs w:val="24"/>
        </w:rPr>
        <w:t>(Studer and Robinson-Rechavi 2009)</w:t>
      </w:r>
      <w:r w:rsidR="004068FC">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w:t>
      </w:r>
      <w:r w:rsidR="00F141AD">
        <w:rPr>
          <w:szCs w:val="24"/>
        </w:rPr>
        <w:lastRenderedPageBreak/>
        <w:t>related species</w:t>
      </w:r>
      <w:r w:rsidR="000362A1">
        <w:rPr>
          <w:szCs w:val="24"/>
        </w:rPr>
        <w:t xml:space="preserve"> </w: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 </w:instrTex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EN.CITE.DATA </w:instrText>
      </w:r>
      <w:r w:rsidR="000362A1">
        <w:rPr>
          <w:szCs w:val="24"/>
        </w:rPr>
      </w:r>
      <w:r w:rsidR="000362A1">
        <w:rPr>
          <w:szCs w:val="24"/>
        </w:rPr>
        <w:fldChar w:fldCharType="end"/>
      </w:r>
      <w:r w:rsidR="000362A1">
        <w:rPr>
          <w:szCs w:val="24"/>
        </w:rPr>
      </w:r>
      <w:r w:rsidR="000362A1">
        <w:rPr>
          <w:szCs w:val="24"/>
        </w:rPr>
        <w:fldChar w:fldCharType="separate"/>
      </w:r>
      <w:r w:rsidR="000362A1">
        <w:rPr>
          <w:noProof/>
          <w:szCs w:val="24"/>
        </w:rPr>
        <w:t>(Apic, Gough, and Teichmann 2001; Reid, Yeats, and Orengo 2007)</w:t>
      </w:r>
      <w:r w:rsidR="000362A1">
        <w:rPr>
          <w:szCs w:val="24"/>
        </w:rPr>
        <w:fldChar w:fldCharType="end"/>
      </w:r>
      <w:r w:rsidR="00F141AD">
        <w:rPr>
          <w:szCs w:val="24"/>
        </w:rPr>
        <w:t>.</w:t>
      </w:r>
    </w:p>
    <w:p w14:paraId="7A894535" w14:textId="4B258584" w:rsidR="00D850D3" w:rsidRDefault="003B51B8" w:rsidP="00560D81">
      <w:pPr>
        <w:spacing w:after="0" w:line="360" w:lineRule="auto"/>
        <w:jc w:val="both"/>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B63441">
        <w:rPr>
          <w:szCs w:val="24"/>
        </w:rPr>
        <w:t xml:space="preserve"> </w: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 </w:instrTex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EN.CITE.DATA </w:instrText>
      </w:r>
      <w:r w:rsidR="00B63441">
        <w:rPr>
          <w:szCs w:val="24"/>
        </w:rPr>
      </w:r>
      <w:r w:rsidR="00B63441">
        <w:rPr>
          <w:szCs w:val="24"/>
        </w:rPr>
        <w:fldChar w:fldCharType="end"/>
      </w:r>
      <w:r w:rsidR="00B63441">
        <w:rPr>
          <w:szCs w:val="24"/>
        </w:rPr>
      </w:r>
      <w:r w:rsidR="00B63441">
        <w:rPr>
          <w:szCs w:val="24"/>
        </w:rPr>
        <w:fldChar w:fldCharType="separate"/>
      </w:r>
      <w:r w:rsidR="00B63441">
        <w:rPr>
          <w:noProof/>
          <w:szCs w:val="24"/>
        </w:rPr>
        <w:t>(Kanehisa and Goto 2000; Kanehisa et al. 2016)</w:t>
      </w:r>
      <w:r w:rsidR="00B63441">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link proteins with their genomic information including sequences and functional annotations; chemical information such as compound, glycan or reaction; and also their biological metabolic pathways</w:t>
      </w:r>
      <w:r w:rsidR="00B63441">
        <w:rPr>
          <w:szCs w:val="24"/>
        </w:rPr>
        <w:t xml:space="preserve"> </w:t>
      </w:r>
      <w:r w:rsidR="00B63441">
        <w:rPr>
          <w:szCs w:val="24"/>
        </w:rPr>
        <w:fldChar w:fldCharType="begin"/>
      </w:r>
      <w:r w:rsidR="00B63441">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B63441">
        <w:rPr>
          <w:szCs w:val="24"/>
        </w:rPr>
        <w:fldChar w:fldCharType="separate"/>
      </w:r>
      <w:r w:rsidR="00B63441">
        <w:rPr>
          <w:noProof/>
          <w:szCs w:val="24"/>
        </w:rPr>
        <w:t>(Kanehisa et al. 2014)</w:t>
      </w:r>
      <w:r w:rsidR="00B63441">
        <w:rPr>
          <w:szCs w:val="24"/>
        </w:rPr>
        <w:fldChar w:fldCharType="end"/>
      </w:r>
      <w:r w:rsidR="00BD4F02">
        <w:rPr>
          <w:szCs w:val="24"/>
        </w:rPr>
        <w:t>.</w:t>
      </w:r>
    </w:p>
    <w:p w14:paraId="6C4F69B1" w14:textId="77777777" w:rsidR="00E85F58" w:rsidRDefault="00E85F58" w:rsidP="00560D81">
      <w:pPr>
        <w:spacing w:after="0" w:line="360" w:lineRule="auto"/>
        <w:jc w:val="both"/>
        <w:rPr>
          <w:szCs w:val="24"/>
        </w:rPr>
      </w:pPr>
    </w:p>
    <w:p w14:paraId="1461D92F" w14:textId="73E8D281" w:rsidR="006F071A" w:rsidRPr="00A115AD" w:rsidRDefault="00AD08DF" w:rsidP="00560D81">
      <w:pPr>
        <w:pStyle w:val="Heading2"/>
        <w:spacing w:line="276" w:lineRule="auto"/>
        <w:jc w:val="both"/>
      </w:pPr>
      <w:bookmarkStart w:id="155" w:name="_Toc384637923"/>
      <w:r w:rsidRPr="00A115AD">
        <w:t>Methods</w:t>
      </w:r>
      <w:bookmarkEnd w:id="155"/>
    </w:p>
    <w:p w14:paraId="2FAC3F1D" w14:textId="072634A5" w:rsidR="00F31F1F" w:rsidRPr="00A115AD" w:rsidRDefault="00343CC4" w:rsidP="00560D81">
      <w:pPr>
        <w:pStyle w:val="Heading3"/>
        <w:jc w:val="both"/>
      </w:pPr>
      <w:bookmarkStart w:id="156" w:name="_Toc384637924"/>
      <w:r w:rsidRPr="00A115AD">
        <w:t xml:space="preserve">HamFAS </w:t>
      </w:r>
      <w:r w:rsidR="00AA51C4" w:rsidRPr="00A115AD">
        <w:t>approach</w:t>
      </w:r>
      <w:bookmarkEnd w:id="156"/>
    </w:p>
    <w:p w14:paraId="14278F0C" w14:textId="13363E7F" w:rsidR="000E0EEC" w:rsidRPr="00076E91" w:rsidRDefault="00F31F1F" w:rsidP="00560D81">
      <w:pPr>
        <w:spacing w:after="0" w:line="360" w:lineRule="auto"/>
        <w:jc w:val="both"/>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C511C7" w:rsidRPr="00076E91">
        <w:t xml:space="preserve">Figure </w:t>
      </w:r>
      <w:r w:rsidR="00C511C7">
        <w:rPr>
          <w:noProof/>
        </w:rPr>
        <w:t>5</w:t>
      </w:r>
      <w:r w:rsidR="00C511C7">
        <w:noBreakHyphen/>
      </w:r>
      <w:r w:rsidR="00C511C7">
        <w:rPr>
          <w:noProof/>
        </w:rPr>
        <w:t>1</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560D81">
      <w:pPr>
        <w:keepNext/>
        <w:spacing w:after="0" w:line="360" w:lineRule="auto"/>
        <w:jc w:val="both"/>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50B7A248" w:rsidR="000E0EEC" w:rsidRPr="00076E91" w:rsidRDefault="00B01FCE" w:rsidP="00560D81">
      <w:pPr>
        <w:pStyle w:val="Caption"/>
        <w:spacing w:after="0" w:line="360" w:lineRule="auto"/>
        <w:jc w:val="both"/>
      </w:pPr>
      <w:bookmarkStart w:id="157" w:name="_Ref381605755"/>
      <w:bookmarkStart w:id="158" w:name="_Toc384637977"/>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w:t>
      </w:r>
      <w:r w:rsidR="00DC6FC3">
        <w:fldChar w:fldCharType="end"/>
      </w:r>
      <w:bookmarkEnd w:id="157"/>
      <w:r w:rsidRPr="00076E91">
        <w:t>: KO annotation transfer using HamFAS approach.</w:t>
      </w:r>
      <w:bookmarkEnd w:id="158"/>
    </w:p>
    <w:p w14:paraId="52C6C072" w14:textId="3FE6A3D7" w:rsidR="00B01FCE" w:rsidRPr="00076E91" w:rsidRDefault="00C22FAE" w:rsidP="00560D81">
      <w:pPr>
        <w:spacing w:after="0" w:line="360" w:lineRule="auto"/>
        <w:jc w:val="both"/>
        <w:rPr>
          <w:szCs w:val="24"/>
        </w:rPr>
      </w:pPr>
      <w:r>
        <w:rPr>
          <w:szCs w:val="24"/>
        </w:rPr>
        <w:lastRenderedPageBreak/>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C511C7">
        <w:t xml:space="preserve">Table </w:t>
      </w:r>
      <w:r w:rsidR="00C511C7">
        <w:rPr>
          <w:noProof/>
        </w:rPr>
        <w:t>A</w:t>
      </w:r>
      <w:r w:rsidR="00C511C7">
        <w:noBreakHyphen/>
      </w:r>
      <w:r w:rsidR="00C511C7">
        <w:rPr>
          <w:noProof/>
        </w:rPr>
        <w:t>4</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08D59C3F" w14:textId="5DE9A7A9" w:rsidR="006F071A" w:rsidRPr="00076E91" w:rsidRDefault="00B01FCE" w:rsidP="00560D81">
      <w:pPr>
        <w:spacing w:after="0" w:line="360" w:lineRule="auto"/>
        <w:jc w:val="both"/>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196AC24A" w14:textId="5AC244FE" w:rsidR="00F31F1F" w:rsidRPr="00C3276D" w:rsidRDefault="006D12A5" w:rsidP="00560D81">
      <w:pPr>
        <w:pStyle w:val="Heading3"/>
        <w:jc w:val="both"/>
      </w:pPr>
      <w:bookmarkStart w:id="159" w:name="_Toc384637925"/>
      <w:r w:rsidRPr="00C3276D">
        <w:t>Benchmarking HamFAS</w:t>
      </w:r>
      <w:bookmarkEnd w:id="159"/>
    </w:p>
    <w:p w14:paraId="4C7D5CF2" w14:textId="188FA232" w:rsidR="006D12A5" w:rsidRPr="00076E91" w:rsidRDefault="006D12A5" w:rsidP="00560D8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FF509E">
        <w:rPr>
          <w:szCs w:val="24"/>
        </w:rPr>
        <w:t xml:space="preserve"> </w:t>
      </w:r>
      <w:r w:rsidR="00FF509E">
        <w:rPr>
          <w:szCs w:val="24"/>
        </w:rPr>
        <w:fldChar w:fldCharType="begin"/>
      </w:r>
      <w:r w:rsidR="00FF509E">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FF509E">
        <w:rPr>
          <w:szCs w:val="24"/>
        </w:rPr>
        <w:fldChar w:fldCharType="separate"/>
      </w:r>
      <w:r w:rsidR="00FF509E">
        <w:rPr>
          <w:noProof/>
          <w:szCs w:val="24"/>
        </w:rPr>
        <w:t>(Moriya et al. 2007)</w:t>
      </w:r>
      <w:r w:rsidR="00FF509E">
        <w:rPr>
          <w:szCs w:val="24"/>
        </w:rPr>
        <w:fldChar w:fldCharType="end"/>
      </w:r>
      <w:r w:rsidRPr="00076E91">
        <w:rPr>
          <w:szCs w:val="24"/>
        </w:rPr>
        <w:t xml:space="preserve"> and BlastKOALA</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F509E">
        <w:rPr>
          <w:szCs w:val="24"/>
        </w:rPr>
        <w:fldChar w:fldCharType="separate"/>
      </w:r>
      <w:r w:rsidR="00FF509E">
        <w:rPr>
          <w:noProof/>
          <w:szCs w:val="24"/>
        </w:rPr>
        <w:t>(Kanehisa, Sato, and Morishima 2016)</w:t>
      </w:r>
      <w:r w:rsidR="00FF509E">
        <w:rPr>
          <w:szCs w:val="24"/>
        </w:rPr>
        <w:fldChar w:fldCharType="end"/>
      </w:r>
      <w:r w:rsidR="00346973">
        <w:rPr>
          <w:szCs w:val="24"/>
        </w:rPr>
        <w:t xml:space="preserve"> from KEGG</w:t>
      </w:r>
      <w:r w:rsidRPr="00076E91">
        <w:rPr>
          <w:szCs w:val="24"/>
        </w:rPr>
        <w:t>.</w:t>
      </w:r>
    </w:p>
    <w:p w14:paraId="46984600" w14:textId="463A0977" w:rsidR="006D12A5" w:rsidRPr="001A3E4F" w:rsidRDefault="004E0D5E" w:rsidP="00560D81">
      <w:pPr>
        <w:spacing w:after="0" w:line="360" w:lineRule="auto"/>
        <w:jc w:val="both"/>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w:t>
      </w:r>
      <w:r w:rsidR="006D12A5" w:rsidRPr="00076E91">
        <w:rPr>
          <w:szCs w:val="24"/>
        </w:rPr>
        <w:lastRenderedPageBreak/>
        <w:t>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established from the whole KEGG's GENES database</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FF509E">
        <w:rPr>
          <w:szCs w:val="24"/>
        </w:rPr>
        <w:fldChar w:fldCharType="separate"/>
      </w:r>
      <w:r w:rsidR="00FF509E">
        <w:rPr>
          <w:noProof/>
          <w:szCs w:val="24"/>
        </w:rPr>
        <w:t>(Kanehisa et al. 2016)</w:t>
      </w:r>
      <w:r w:rsidR="00FF509E">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560D81">
      <w:pPr>
        <w:spacing w:after="0" w:line="360" w:lineRule="auto"/>
        <w:jc w:val="both"/>
        <w:rPr>
          <w:szCs w:val="24"/>
        </w:rPr>
      </w:pPr>
    </w:p>
    <w:p w14:paraId="2D24063F" w14:textId="0896A5BD" w:rsidR="00272471" w:rsidRPr="00A115AD" w:rsidRDefault="00AD08DF" w:rsidP="00560D81">
      <w:pPr>
        <w:pStyle w:val="Heading2"/>
        <w:spacing w:line="276" w:lineRule="auto"/>
        <w:jc w:val="both"/>
      </w:pPr>
      <w:bookmarkStart w:id="160" w:name="_Toc384637926"/>
      <w:r w:rsidRPr="00A115AD">
        <w:t>Results</w:t>
      </w:r>
      <w:bookmarkEnd w:id="160"/>
    </w:p>
    <w:p w14:paraId="390FA781" w14:textId="389EBED4" w:rsidR="00E33B6B" w:rsidRPr="00A115AD" w:rsidRDefault="00E33B6B" w:rsidP="00560D81">
      <w:pPr>
        <w:pStyle w:val="Heading3"/>
        <w:jc w:val="both"/>
      </w:pPr>
      <w:bookmarkStart w:id="161" w:name="_Toc384637927"/>
      <w:r w:rsidRPr="00A115AD">
        <w:t xml:space="preserve">The establishment of the reference </w:t>
      </w:r>
      <w:r w:rsidR="00D74ED0" w:rsidRPr="00A115AD">
        <w:t xml:space="preserve">species and </w:t>
      </w:r>
      <w:r w:rsidRPr="00A115AD">
        <w:t>annotations</w:t>
      </w:r>
      <w:bookmarkEnd w:id="161"/>
    </w:p>
    <w:p w14:paraId="3F1C5B2E" w14:textId="4792CECE" w:rsidR="00814A0A" w:rsidRDefault="00E472B4" w:rsidP="00560D81">
      <w:pPr>
        <w:spacing w:after="0" w:line="360" w:lineRule="auto"/>
        <w:jc w:val="both"/>
        <w:rPr>
          <w:szCs w:val="24"/>
        </w:rPr>
      </w:pPr>
      <w:r>
        <w:rPr>
          <w:szCs w:val="24"/>
        </w:rPr>
        <w:t xml:space="preserve">We yielded in total 12,748 different KO groups from 30 KEGG reference species. </w:t>
      </w:r>
      <w:r w:rsidR="002F3B7E">
        <w:rPr>
          <w:szCs w:val="24"/>
        </w:rPr>
        <w:t>The proteins in each group are very similar with each other in term of feature architecture, which can be accounted from the FAS score distribution in</w:t>
      </w:r>
      <w:r w:rsidR="00E15A39">
        <w:rPr>
          <w:szCs w:val="24"/>
        </w:rPr>
        <w:fldChar w:fldCharType="begin"/>
      </w:r>
      <w:r w:rsidR="00E15A39">
        <w:rPr>
          <w:szCs w:val="24"/>
        </w:rPr>
        <w:instrText xml:space="preserve"> REF _Ref384434851 \h </w:instrText>
      </w:r>
      <w:r w:rsidR="00E15A39">
        <w:rPr>
          <w:szCs w:val="24"/>
        </w:rPr>
      </w:r>
      <w:r w:rsidR="00E15A39">
        <w:rPr>
          <w:szCs w:val="24"/>
        </w:rPr>
        <w:fldChar w:fldCharType="separate"/>
      </w:r>
      <w:r w:rsidR="00C511C7">
        <w:t xml:space="preserve">Figure </w:t>
      </w:r>
      <w:r w:rsidR="00C511C7">
        <w:rPr>
          <w:noProof/>
        </w:rPr>
        <w:t>5</w:t>
      </w:r>
      <w:r w:rsidR="00C511C7">
        <w:noBreakHyphen/>
      </w:r>
      <w:r w:rsidR="00C511C7">
        <w:rPr>
          <w:noProof/>
        </w:rPr>
        <w:t>2</w:t>
      </w:r>
      <w:r w:rsidR="00E15A39">
        <w:rPr>
          <w:szCs w:val="24"/>
        </w:rPr>
        <w:fldChar w:fldCharType="end"/>
      </w:r>
      <w:r w:rsidR="002F3B7E">
        <w:rPr>
          <w:szCs w:val="24"/>
        </w:rPr>
        <w:t xml:space="preserve">. </w:t>
      </w:r>
    </w:p>
    <w:p w14:paraId="4B85B210" w14:textId="77777777" w:rsidR="00E15A39" w:rsidRDefault="00E15A39" w:rsidP="00560D81">
      <w:pPr>
        <w:keepNext/>
        <w:spacing w:after="0" w:line="360" w:lineRule="auto"/>
        <w:jc w:val="both"/>
      </w:pPr>
      <w:r>
        <w:rPr>
          <w:noProof/>
          <w:szCs w:val="24"/>
        </w:rPr>
        <w:drawing>
          <wp:inline distT="0" distB="0" distL="0" distR="0" wp14:anchorId="72DCBAF6" wp14:editId="1C6C88BB">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216AE880" w14:textId="0F8DEE6E" w:rsidR="00E15A39" w:rsidRPr="00076E91" w:rsidRDefault="00E15A39" w:rsidP="00560D81">
      <w:pPr>
        <w:pStyle w:val="Caption"/>
        <w:jc w:val="both"/>
        <w:rPr>
          <w:szCs w:val="24"/>
        </w:rPr>
      </w:pPr>
      <w:bookmarkStart w:id="162" w:name="_Ref384434851"/>
      <w:bookmarkStart w:id="163" w:name="_Toc384637978"/>
      <w:r>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2</w:t>
      </w:r>
      <w:r w:rsidR="00DC6FC3">
        <w:fldChar w:fldCharType="end"/>
      </w:r>
      <w:bookmarkEnd w:id="162"/>
      <w:r>
        <w:t xml:space="preserve">: </w:t>
      </w:r>
      <w:r w:rsidRPr="00076E91">
        <w:t>Distribution of T</w:t>
      </w:r>
      <w:r w:rsidRPr="00076E91">
        <w:rPr>
          <w:vertAlign w:val="subscript"/>
        </w:rPr>
        <w:t>FAS_KO</w:t>
      </w:r>
      <w:r w:rsidRPr="00076E91">
        <w:t xml:space="preserve"> for 12,748 KO groups</w:t>
      </w:r>
      <w:bookmarkEnd w:id="163"/>
    </w:p>
    <w:p w14:paraId="687C9283" w14:textId="332CEE21" w:rsidR="00814A0A" w:rsidRPr="00076E91" w:rsidRDefault="00814A0A" w:rsidP="00560D8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C511C7" w:rsidRPr="00076E91">
        <w:t xml:space="preserve">Figure </w:t>
      </w:r>
      <w:r w:rsidR="00C511C7">
        <w:rPr>
          <w:noProof/>
        </w:rPr>
        <w:t>5</w:t>
      </w:r>
      <w:r w:rsidR="00C511C7">
        <w:noBreakHyphen/>
      </w:r>
      <w:r w:rsidR="00C511C7">
        <w:rPr>
          <w:noProof/>
        </w:rPr>
        <w:t>3</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560D81">
      <w:pPr>
        <w:spacing w:after="0" w:line="360" w:lineRule="auto"/>
        <w:jc w:val="both"/>
        <w:rPr>
          <w:szCs w:val="24"/>
        </w:rPr>
      </w:pPr>
      <w:r w:rsidRPr="00076E91">
        <w:rPr>
          <w:noProof/>
          <w:szCs w:val="24"/>
        </w:rPr>
        <w:lastRenderedPageBreak/>
        <w:drawing>
          <wp:inline distT="0" distB="0" distL="0" distR="0" wp14:anchorId="4A1FF7B1" wp14:editId="0CB3D4A1">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9F2458B" w14:textId="7E21C068" w:rsidR="00814A0A" w:rsidRPr="00076E91" w:rsidRDefault="00814A0A" w:rsidP="00560D81">
      <w:pPr>
        <w:pStyle w:val="Caption"/>
        <w:spacing w:after="0" w:line="360" w:lineRule="auto"/>
        <w:jc w:val="both"/>
      </w:pPr>
      <w:bookmarkStart w:id="164" w:name="_Ref339564538"/>
      <w:bookmarkStart w:id="165" w:name="_Toc384637979"/>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3</w:t>
      </w:r>
      <w:r w:rsidR="00DC6FC3">
        <w:fldChar w:fldCharType="end"/>
      </w:r>
      <w:bookmarkEnd w:id="164"/>
      <w:r w:rsidRPr="00076E91">
        <w:t>: FAS score density of KO group K00542 (left) and K07888 (right)</w:t>
      </w:r>
      <w:bookmarkEnd w:id="165"/>
    </w:p>
    <w:p w14:paraId="646F9F2C" w14:textId="135B35C8" w:rsidR="0036245E" w:rsidRPr="004F12DB" w:rsidRDefault="00814A0A" w:rsidP="00560D81">
      <w:pPr>
        <w:spacing w:after="0" w:line="360" w:lineRule="auto"/>
        <w:jc w:val="both"/>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sidR="006A2535">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24F7E9C" w14:textId="20F97BA6" w:rsidR="00C76CCB" w:rsidRPr="00C3276D" w:rsidRDefault="006D12A5" w:rsidP="00560D81">
      <w:pPr>
        <w:pStyle w:val="Heading3"/>
        <w:spacing w:line="276" w:lineRule="auto"/>
        <w:jc w:val="both"/>
      </w:pPr>
      <w:bookmarkStart w:id="166" w:name="_Toc384637928"/>
      <w:r w:rsidRPr="00C3276D">
        <w:t>Benchmarking result</w:t>
      </w:r>
      <w:bookmarkEnd w:id="166"/>
    </w:p>
    <w:p w14:paraId="01C258A6" w14:textId="5BB5C3C3" w:rsidR="006D12A5" w:rsidRPr="00C3276D" w:rsidRDefault="00C76CCB" w:rsidP="00560D81">
      <w:pPr>
        <w:pStyle w:val="Heading4"/>
        <w:jc w:val="both"/>
      </w:pPr>
      <w:r w:rsidRPr="00C3276D">
        <w:t>The specificity of HamFAS approach</w:t>
      </w:r>
    </w:p>
    <w:p w14:paraId="6C45743A" w14:textId="0731D635" w:rsidR="006D12A5" w:rsidRPr="00076E91" w:rsidRDefault="004A1BA9" w:rsidP="00560D81">
      <w:pPr>
        <w:spacing w:after="0" w:line="360" w:lineRule="auto"/>
        <w:jc w:val="both"/>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560D8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560D81">
      <w:pPr>
        <w:spacing w:after="0" w:line="360" w:lineRule="auto"/>
        <w:jc w:val="both"/>
        <w:rPr>
          <w:rFonts w:eastAsiaTheme="minorEastAsia"/>
          <w:szCs w:val="24"/>
        </w:rPr>
      </w:pPr>
    </w:p>
    <w:p w14:paraId="56EBA168" w14:textId="5A2CBE78" w:rsidR="006D12A5" w:rsidRPr="00076E91" w:rsidRDefault="00C93EAE" w:rsidP="00560D8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C511C7">
        <w:t xml:space="preserve">Table </w:t>
      </w:r>
      <w:r w:rsidR="00C511C7">
        <w:rPr>
          <w:noProof/>
        </w:rPr>
        <w:t>5</w:t>
      </w:r>
      <w:r w:rsidR="00C511C7">
        <w:noBreakHyphen/>
      </w:r>
      <w:r w:rsidR="00C511C7">
        <w:rPr>
          <w:noProof/>
        </w:rPr>
        <w:t>1</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2791B376" w:rsidR="00D41C46" w:rsidRDefault="00D41C46" w:rsidP="00560D81">
      <w:pPr>
        <w:pStyle w:val="Caption"/>
        <w:keepNext/>
        <w:jc w:val="both"/>
      </w:pPr>
      <w:bookmarkStart w:id="167" w:name="_Ref383951269"/>
      <w:bookmarkStart w:id="168" w:name="_Toc384638014"/>
      <w:r>
        <w:lastRenderedPageBreak/>
        <w:t xml:space="preserve">Table </w:t>
      </w:r>
      <w:r w:rsidR="009F5610">
        <w:fldChar w:fldCharType="begin"/>
      </w:r>
      <w:r w:rsidR="009F5610">
        <w:instrText xml:space="preserve"> STYLEREF 1 \s </w:instrText>
      </w:r>
      <w:r w:rsidR="009F5610">
        <w:fldChar w:fldCharType="separate"/>
      </w:r>
      <w:r w:rsidR="00C511C7">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1</w:t>
      </w:r>
      <w:r w:rsidR="009F5610">
        <w:fldChar w:fldCharType="end"/>
      </w:r>
      <w:bookmarkEnd w:id="167"/>
      <w:r>
        <w:t xml:space="preserve">: </w:t>
      </w:r>
      <w:r w:rsidRPr="00076E91">
        <w:t>Recall, precision and F1-score of HamFAS in comparison to BlastKOALA and KAAS. Second column shows values of HamFAS after filtering the orthology assignment with InParanoid's orthologs.</w:t>
      </w:r>
      <w:bookmarkEnd w:id="168"/>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560D81">
      <w:pPr>
        <w:spacing w:after="0" w:line="360" w:lineRule="auto"/>
        <w:jc w:val="both"/>
        <w:rPr>
          <w:szCs w:val="24"/>
        </w:rPr>
      </w:pPr>
    </w:p>
    <w:p w14:paraId="6B0E8E90" w14:textId="3477E393" w:rsidR="006D12A5" w:rsidRDefault="006D12A5" w:rsidP="00560D81">
      <w:pPr>
        <w:spacing w:after="0" w:line="360" w:lineRule="auto"/>
        <w:jc w:val="both"/>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E376EE">
        <w:rPr>
          <w:szCs w:val="24"/>
        </w:rPr>
        <w:t xml:space="preserve"> </w:t>
      </w:r>
      <w:r w:rsidR="00E376EE">
        <w:rPr>
          <w:szCs w:val="24"/>
        </w:rPr>
        <w:fldChar w:fldCharType="begin"/>
      </w:r>
      <w:r w:rsidR="00E376EE">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sidR="00E376EE">
        <w:rPr>
          <w:szCs w:val="24"/>
        </w:rPr>
        <w:fldChar w:fldCharType="separate"/>
      </w:r>
      <w:r w:rsidR="00E376EE">
        <w:rPr>
          <w:noProof/>
          <w:szCs w:val="24"/>
        </w:rPr>
        <w:t>(O'Brien, Remm, and Sonnhammer 2005)</w:t>
      </w:r>
      <w:r w:rsidR="00E376E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C511C7">
        <w:t xml:space="preserve">Table </w:t>
      </w:r>
      <w:r w:rsidR="00C511C7">
        <w:rPr>
          <w:noProof/>
        </w:rPr>
        <w:t>5</w:t>
      </w:r>
      <w:r w:rsidR="00C511C7">
        <w:noBreakHyphen/>
      </w:r>
      <w:r w:rsidR="00C511C7">
        <w:rPr>
          <w:noProof/>
        </w:rPr>
        <w:t>1</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895413" w:rsidRPr="00895413">
        <w:rPr>
          <w:szCs w:val="24"/>
        </w:rPr>
        <w:t>Mann-Whitney-Wilcoxon</w:t>
      </w:r>
      <w:r w:rsidR="00895413">
        <w:rPr>
          <w:szCs w:val="24"/>
        </w:rPr>
        <w:t xml:space="preserve">'s </w:t>
      </w:r>
      <w:r w:rsidR="00895413" w:rsidRPr="00895413">
        <w:rPr>
          <w:szCs w:val="24"/>
        </w:rPr>
        <w:t>p-value &lt; 2.2e-16</w:t>
      </w:r>
      <w:r w:rsidR="00895413">
        <w:rPr>
          <w:szCs w:val="24"/>
        </w:rPr>
        <w:t>)</w:t>
      </w:r>
      <w:r w:rsidRPr="00076E91">
        <w:rPr>
          <w:szCs w:val="24"/>
        </w:rPr>
        <w:t>, with</w:t>
      </w:r>
      <w:r w:rsidR="00C91DB1">
        <w:rPr>
          <w:szCs w:val="24"/>
        </w:rPr>
        <w:t xml:space="preserve"> the</w:t>
      </w:r>
      <w:r w:rsidR="001B1B7E">
        <w:rPr>
          <w:szCs w:val="24"/>
        </w:rPr>
        <w:t xml:space="preserve"> mean score of 0.918 and 0.</w:t>
      </w:r>
      <w:r w:rsidRPr="00076E91">
        <w:rPr>
          <w:szCs w:val="24"/>
        </w:rPr>
        <w:t>988 respectively (see</w:t>
      </w:r>
      <w:r w:rsidR="00C63909">
        <w:rPr>
          <w:szCs w:val="24"/>
        </w:rPr>
        <w:t xml:space="preserve"> </w:t>
      </w:r>
      <w:r w:rsidR="00C63909">
        <w:rPr>
          <w:szCs w:val="24"/>
        </w:rPr>
        <w:fldChar w:fldCharType="begin"/>
      </w:r>
      <w:r w:rsidR="00C63909">
        <w:rPr>
          <w:szCs w:val="24"/>
        </w:rPr>
        <w:instrText xml:space="preserve"> REF _Ref384435233 \h </w:instrText>
      </w:r>
      <w:r w:rsidR="00C63909">
        <w:rPr>
          <w:szCs w:val="24"/>
        </w:rPr>
      </w:r>
      <w:r w:rsidR="00C63909">
        <w:rPr>
          <w:szCs w:val="24"/>
        </w:rPr>
        <w:fldChar w:fldCharType="separate"/>
      </w:r>
      <w:r w:rsidR="00C511C7">
        <w:t xml:space="preserve">Figure </w:t>
      </w:r>
      <w:r w:rsidR="00C511C7">
        <w:rPr>
          <w:noProof/>
        </w:rPr>
        <w:t>5</w:t>
      </w:r>
      <w:r w:rsidR="00C511C7">
        <w:noBreakHyphen/>
      </w:r>
      <w:r w:rsidR="00C511C7">
        <w:rPr>
          <w:noProof/>
        </w:rPr>
        <w:t>4</w:t>
      </w:r>
      <w:r w:rsidR="00C63909">
        <w:rPr>
          <w:szCs w:val="24"/>
        </w:rPr>
        <w:fldChar w:fldCharType="end"/>
      </w:r>
      <w:r w:rsidRPr="00076E91">
        <w:rPr>
          <w:szCs w:val="24"/>
        </w:rPr>
        <w:t>).</w:t>
      </w:r>
    </w:p>
    <w:p w14:paraId="74E5F2A3" w14:textId="77777777" w:rsidR="00442150" w:rsidRDefault="00442150" w:rsidP="00560D81">
      <w:pPr>
        <w:keepNext/>
        <w:spacing w:after="0" w:line="360" w:lineRule="auto"/>
        <w:jc w:val="both"/>
      </w:pPr>
      <w:r>
        <w:rPr>
          <w:noProof/>
          <w:szCs w:val="24"/>
        </w:rPr>
        <w:drawing>
          <wp:inline distT="0" distB="0" distL="0" distR="0" wp14:anchorId="1D7B93C5" wp14:editId="500AF86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A0CE985" w14:textId="7AB42DFD" w:rsidR="006A0E3B" w:rsidRPr="00076E91" w:rsidRDefault="00442150" w:rsidP="00560D81">
      <w:pPr>
        <w:pStyle w:val="Caption"/>
        <w:jc w:val="both"/>
        <w:rPr>
          <w:szCs w:val="24"/>
        </w:rPr>
      </w:pPr>
      <w:bookmarkStart w:id="169" w:name="_Ref384435233"/>
      <w:bookmarkStart w:id="170" w:name="_Toc384637980"/>
      <w:r>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4</w:t>
      </w:r>
      <w:r w:rsidR="00DC6FC3">
        <w:fldChar w:fldCharType="end"/>
      </w:r>
      <w:bookmarkEnd w:id="169"/>
      <w:r>
        <w:t xml:space="preserve">: </w:t>
      </w:r>
      <w:r w:rsidRPr="00076E91">
        <w:t>FAS score distribution of all HamFAS orthologs, only supported orthologs and unsupported orthologs</w:t>
      </w:r>
      <w:r>
        <w:t>. The red dashed vertical lines identify the mean score for each set.</w:t>
      </w:r>
      <w:bookmarkEnd w:id="170"/>
    </w:p>
    <w:p w14:paraId="54A1A1AB" w14:textId="6275132B" w:rsidR="006D12A5" w:rsidRPr="00076E91" w:rsidRDefault="006D12A5" w:rsidP="00560D81">
      <w:pPr>
        <w:pStyle w:val="Caption"/>
        <w:spacing w:after="0" w:line="360" w:lineRule="auto"/>
        <w:jc w:val="both"/>
      </w:pPr>
    </w:p>
    <w:p w14:paraId="57C3F04A" w14:textId="2F2BC86C" w:rsidR="006D12A5" w:rsidRPr="00076E91" w:rsidRDefault="00895370" w:rsidP="00560D81">
      <w:pPr>
        <w:spacing w:after="0" w:line="360" w:lineRule="auto"/>
        <w:jc w:val="both"/>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C511C7" w:rsidRPr="00076E91">
        <w:t xml:space="preserve">Figure </w:t>
      </w:r>
      <w:r w:rsidR="00C511C7">
        <w:rPr>
          <w:noProof/>
        </w:rPr>
        <w:t>5</w:t>
      </w:r>
      <w:r w:rsidR="00C511C7">
        <w:noBreakHyphen/>
      </w:r>
      <w:r w:rsidR="00C511C7">
        <w:rPr>
          <w:noProof/>
        </w:rPr>
        <w:t>5</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0AF9DA3C" wp14:editId="2482D9FC">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251441C1" w14:textId="2E1DC72B" w:rsidR="006D12A5" w:rsidRPr="00076E91" w:rsidRDefault="006D12A5" w:rsidP="00560D81">
      <w:pPr>
        <w:pStyle w:val="Caption"/>
        <w:spacing w:after="0" w:line="360" w:lineRule="auto"/>
        <w:jc w:val="both"/>
      </w:pPr>
      <w:bookmarkStart w:id="171" w:name="_Ref371840694"/>
      <w:bookmarkStart w:id="172" w:name="_Toc384637981"/>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5</w:t>
      </w:r>
      <w:r w:rsidR="00DC6FC3">
        <w:fldChar w:fldCharType="end"/>
      </w:r>
      <w:bookmarkEnd w:id="171"/>
      <w:r w:rsidR="001054B0" w:rsidRPr="00076E91">
        <w:t>:</w:t>
      </w:r>
      <w:r w:rsidRPr="00076E91">
        <w:t xml:space="preserve"> Fraction of proteins annotated by HamFAS, BlastKOALA and KAAS</w:t>
      </w:r>
      <w:bookmarkEnd w:id="172"/>
    </w:p>
    <w:p w14:paraId="592308C8" w14:textId="77777777" w:rsidR="00276974" w:rsidRDefault="00276974" w:rsidP="00560D81">
      <w:pPr>
        <w:spacing w:after="0" w:line="360" w:lineRule="auto"/>
        <w:jc w:val="both"/>
        <w:rPr>
          <w:szCs w:val="24"/>
        </w:rPr>
      </w:pPr>
    </w:p>
    <w:p w14:paraId="71B3376E" w14:textId="50BFFFB9" w:rsidR="006534D5" w:rsidRDefault="009D59F5" w:rsidP="00560D81">
      <w:pPr>
        <w:spacing w:after="0" w:line="360" w:lineRule="auto"/>
        <w:jc w:val="both"/>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C511C7">
        <w:t xml:space="preserve">Table </w:t>
      </w:r>
      <w:r w:rsidR="00C511C7">
        <w:rPr>
          <w:noProof/>
        </w:rPr>
        <w:t>5</w:t>
      </w:r>
      <w:r w:rsidR="00C511C7">
        <w:noBreakHyphen/>
      </w:r>
      <w:r w:rsidR="00C511C7">
        <w:rPr>
          <w:noProof/>
        </w:rPr>
        <w:t>2</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560D81">
      <w:pPr>
        <w:spacing w:after="0" w:line="360" w:lineRule="auto"/>
        <w:jc w:val="both"/>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560D81">
      <w:pPr>
        <w:spacing w:after="0" w:line="360" w:lineRule="auto"/>
        <w:jc w:val="both"/>
        <w:rPr>
          <w:szCs w:val="24"/>
        </w:rPr>
      </w:pPr>
      <w:r w:rsidRPr="00076E91">
        <w:rPr>
          <w:szCs w:val="24"/>
        </w:rPr>
        <w:t>Some examples of synonymous KOs:</w:t>
      </w:r>
    </w:p>
    <w:p w14:paraId="15F5363F" w14:textId="6AEB9F10" w:rsidR="006D12A5" w:rsidRPr="00076E91" w:rsidRDefault="006D12A5" w:rsidP="00560D81">
      <w:pPr>
        <w:spacing w:after="0" w:line="360" w:lineRule="auto"/>
        <w:jc w:val="both"/>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560D81">
      <w:pPr>
        <w:spacing w:after="0" w:line="360" w:lineRule="auto"/>
        <w:jc w:val="both"/>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560D81">
      <w:pPr>
        <w:spacing w:after="0" w:line="360" w:lineRule="auto"/>
        <w:jc w:val="both"/>
        <w:rPr>
          <w:szCs w:val="24"/>
        </w:rPr>
      </w:pPr>
      <w:r>
        <w:rPr>
          <w:szCs w:val="24"/>
        </w:rPr>
        <w:lastRenderedPageBreak/>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60D81">
      <w:pPr>
        <w:pStyle w:val="Caption"/>
        <w:keepNext/>
        <w:jc w:val="both"/>
      </w:pPr>
      <w:bookmarkStart w:id="173" w:name="_Ref383957002"/>
      <w:bookmarkStart w:id="174" w:name="_Toc384638015"/>
      <w:r>
        <w:t xml:space="preserve">Table </w:t>
      </w:r>
      <w:r w:rsidR="009F5610">
        <w:fldChar w:fldCharType="begin"/>
      </w:r>
      <w:r w:rsidR="009F5610">
        <w:instrText xml:space="preserve"> STYLEREF 1 \s </w:instrText>
      </w:r>
      <w:r w:rsidR="009F5610">
        <w:fldChar w:fldCharType="separate"/>
      </w:r>
      <w:r w:rsidR="00C511C7">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2</w:t>
      </w:r>
      <w:r w:rsidR="009F5610">
        <w:fldChar w:fldCharType="end"/>
      </w:r>
      <w:bookmarkEnd w:id="173"/>
      <w:r>
        <w:t xml:space="preserve">: Compare </w:t>
      </w:r>
      <w:r w:rsidRPr="00076E91">
        <w:t>KEGG identifiers annotated by HamFAS, BlastKOALA and KAAS. Numbers in parentheses are the different KOs after filtered by synonymous KOs.</w:t>
      </w:r>
      <w:bookmarkEnd w:id="174"/>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427A6A8C" w14:textId="77777777" w:rsidR="00007CFE" w:rsidRDefault="00007CFE" w:rsidP="00560D81">
      <w:pPr>
        <w:spacing w:after="0" w:line="360" w:lineRule="auto"/>
        <w:jc w:val="both"/>
        <w:rPr>
          <w:szCs w:val="24"/>
        </w:rPr>
      </w:pPr>
    </w:p>
    <w:p w14:paraId="0A71B2E4" w14:textId="02D489DF" w:rsidR="00AD18AB" w:rsidRDefault="00AD18AB" w:rsidP="00560D81">
      <w:pPr>
        <w:pStyle w:val="Heading4"/>
        <w:jc w:val="both"/>
      </w:pPr>
      <w:r w:rsidRPr="003F06CE">
        <w:t>The sensitivity of HamFAS approach</w:t>
      </w:r>
    </w:p>
    <w:p w14:paraId="7A90A6F0" w14:textId="14B807A6" w:rsidR="006D12A5" w:rsidRPr="00076E91" w:rsidRDefault="005A51F3" w:rsidP="00560D81">
      <w:pPr>
        <w:spacing w:after="0" w:line="360" w:lineRule="auto"/>
        <w:jc w:val="both"/>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C511C7" w:rsidRPr="00076E91">
        <w:t xml:space="preserve">Figure </w:t>
      </w:r>
      <w:r w:rsidR="00C511C7">
        <w:rPr>
          <w:noProof/>
        </w:rPr>
        <w:t>5</w:t>
      </w:r>
      <w:r w:rsidR="00C511C7">
        <w:noBreakHyphen/>
      </w:r>
      <w:r w:rsidR="00C511C7">
        <w:rPr>
          <w:noProof/>
        </w:rPr>
        <w:t>6</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2414030E" wp14:editId="56410807">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212B7997" w14:textId="0D2CAA52" w:rsidR="006D12A5" w:rsidRPr="00076E91" w:rsidRDefault="006D12A5" w:rsidP="00560D81">
      <w:pPr>
        <w:pStyle w:val="Caption"/>
        <w:spacing w:after="0" w:line="360" w:lineRule="auto"/>
        <w:jc w:val="both"/>
      </w:pPr>
      <w:bookmarkStart w:id="175" w:name="_Ref371841357"/>
      <w:bookmarkStart w:id="176" w:name="_Toc384637982"/>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6</w:t>
      </w:r>
      <w:r w:rsidR="00DC6FC3">
        <w:fldChar w:fldCharType="end"/>
      </w:r>
      <w:bookmarkEnd w:id="175"/>
      <w:r w:rsidRPr="00076E91">
        <w:t>: Fraction of proteins annotated by HamFAS, BlastKOALA and KAAS</w:t>
      </w:r>
      <w:bookmarkEnd w:id="176"/>
    </w:p>
    <w:p w14:paraId="70C88AD5" w14:textId="77777777" w:rsidR="00EC3E6E" w:rsidRDefault="00EC3E6E" w:rsidP="00560D81">
      <w:pPr>
        <w:spacing w:after="0" w:line="360" w:lineRule="auto"/>
        <w:jc w:val="both"/>
        <w:rPr>
          <w:szCs w:val="24"/>
        </w:rPr>
      </w:pPr>
    </w:p>
    <w:p w14:paraId="52462E47" w14:textId="3BEFA4F9" w:rsidR="001E3ED2" w:rsidRPr="003F06CE" w:rsidRDefault="00AD08DF" w:rsidP="00560D81">
      <w:pPr>
        <w:pStyle w:val="Heading2"/>
        <w:spacing w:line="276" w:lineRule="auto"/>
        <w:jc w:val="both"/>
      </w:pPr>
      <w:bookmarkStart w:id="177" w:name="_Toc384637929"/>
      <w:r w:rsidRPr="003F06CE">
        <w:lastRenderedPageBreak/>
        <w:t>Discussion</w:t>
      </w:r>
      <w:bookmarkEnd w:id="177"/>
    </w:p>
    <w:p w14:paraId="502046C3" w14:textId="7FC1DBB2" w:rsidR="006D12A5" w:rsidRPr="003F06CE" w:rsidRDefault="006D12A5" w:rsidP="00560D81">
      <w:pPr>
        <w:pStyle w:val="Heading3"/>
        <w:jc w:val="both"/>
      </w:pPr>
      <w:bookmarkStart w:id="178" w:name="_Toc384637930"/>
      <w:r w:rsidRPr="003F06CE">
        <w:t>The specificity of HamFAS</w:t>
      </w:r>
      <w:bookmarkEnd w:id="178"/>
    </w:p>
    <w:p w14:paraId="696A4B4F" w14:textId="78A69EE9" w:rsidR="001E3ED2" w:rsidRPr="00076E91" w:rsidRDefault="006D12A5" w:rsidP="00560D81">
      <w:pPr>
        <w:spacing w:after="0" w:line="360" w:lineRule="auto"/>
        <w:jc w:val="both"/>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2E4E8E53" w14:textId="2D61482D" w:rsidR="006D12A5" w:rsidRPr="001E3BE3" w:rsidRDefault="006D12A5" w:rsidP="00560D81">
      <w:pPr>
        <w:pStyle w:val="Heading3"/>
        <w:jc w:val="both"/>
      </w:pPr>
      <w:bookmarkStart w:id="179" w:name="_Toc384637931"/>
      <w:r w:rsidRPr="001E3BE3">
        <w:t>The sensitivity of HamFAS</w:t>
      </w:r>
      <w:bookmarkEnd w:id="179"/>
    </w:p>
    <w:p w14:paraId="4B1630F7" w14:textId="50F6F681" w:rsidR="006D12A5" w:rsidRPr="00076E91" w:rsidRDefault="00FD43E0" w:rsidP="00560D81">
      <w:pPr>
        <w:spacing w:after="0" w:line="360" w:lineRule="auto"/>
        <w:jc w:val="both"/>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560D81">
      <w:pPr>
        <w:spacing w:after="0" w:line="360" w:lineRule="auto"/>
        <w:jc w:val="both"/>
        <w:rPr>
          <w:szCs w:val="24"/>
        </w:rPr>
      </w:pPr>
    </w:p>
    <w:p w14:paraId="7C540746" w14:textId="53A78CD1" w:rsidR="00FD43E0" w:rsidRPr="00076E91" w:rsidRDefault="00174D67" w:rsidP="00560D81">
      <w:pPr>
        <w:spacing w:after="0" w:line="360" w:lineRule="auto"/>
        <w:jc w:val="both"/>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4527DEBB" w:rsidR="00FD43E0" w:rsidRPr="00076E91" w:rsidRDefault="00FD43E0" w:rsidP="00560D81">
      <w:pPr>
        <w:pStyle w:val="Caption"/>
        <w:spacing w:after="0" w:line="360" w:lineRule="auto"/>
        <w:jc w:val="both"/>
      </w:pPr>
      <w:bookmarkStart w:id="180" w:name="_Ref371842424"/>
      <w:bookmarkStart w:id="181" w:name="_Toc384637983"/>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7</w:t>
      </w:r>
      <w:r w:rsidR="00DC6FC3">
        <w:fldChar w:fldCharType="end"/>
      </w:r>
      <w:bookmarkEnd w:id="180"/>
      <w:r w:rsidRPr="00076E91">
        <w:t xml:space="preserve">: Length distribution of HamFAS-only proteins and </w:t>
      </w:r>
      <w:r w:rsidR="000935DA">
        <w:t xml:space="preserve">the </w:t>
      </w:r>
      <w:r w:rsidRPr="00076E91">
        <w:t>others</w:t>
      </w:r>
      <w:bookmarkEnd w:id="181"/>
    </w:p>
    <w:p w14:paraId="290DC63C" w14:textId="7D32E272" w:rsidR="00FD43E0" w:rsidRDefault="00FD43E0" w:rsidP="00560D81">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C511C7" w:rsidRPr="00076E91">
        <w:t xml:space="preserve">Figure </w:t>
      </w:r>
      <w:r w:rsidR="00C511C7">
        <w:rPr>
          <w:noProof/>
        </w:rPr>
        <w:t>5</w:t>
      </w:r>
      <w:r w:rsidR="00C511C7">
        <w:noBreakHyphen/>
      </w:r>
      <w:r w:rsidR="00C511C7">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C511C7" w:rsidRPr="00076E91">
        <w:t xml:space="preserve">Figure </w:t>
      </w:r>
      <w:r w:rsidR="00C511C7">
        <w:rPr>
          <w:noProof/>
        </w:rPr>
        <w:t>5</w:t>
      </w:r>
      <w:r w:rsidR="00C511C7">
        <w:noBreakHyphen/>
      </w:r>
      <w:r w:rsidR="00C511C7">
        <w:rPr>
          <w:noProof/>
        </w:rPr>
        <w:t>8</w:t>
      </w:r>
      <w:r w:rsidRPr="00076E91">
        <w:rPr>
          <w:szCs w:val="24"/>
        </w:rPr>
        <w:fldChar w:fldCharType="end"/>
      </w:r>
      <w:r w:rsidRPr="00076E91">
        <w:rPr>
          <w:szCs w:val="24"/>
        </w:rPr>
        <w:t xml:space="preserve"> show no clear difference between those 2 </w:t>
      </w:r>
      <w:proofErr w:type="gramStart"/>
      <w:r w:rsidRPr="00076E91">
        <w:rPr>
          <w:szCs w:val="24"/>
        </w:rPr>
        <w:t>protein</w:t>
      </w:r>
      <w:proofErr w:type="gramEnd"/>
      <w:r w:rsidRPr="00076E91">
        <w:rPr>
          <w:szCs w:val="24"/>
        </w:rPr>
        <w:t xml:space="preserve"> sets</w:t>
      </w:r>
      <w:r w:rsidR="005B1A41">
        <w:rPr>
          <w:szCs w:val="24"/>
        </w:rPr>
        <w:t xml:space="preserve"> </w:t>
      </w:r>
      <w:r w:rsidR="005B2DBC">
        <w:rPr>
          <w:szCs w:val="24"/>
        </w:rPr>
        <w:t xml:space="preserve">in the sequence length as well as the number of annotated PFAM domains </w:t>
      </w:r>
      <w:r w:rsidR="005B1A41">
        <w:rPr>
          <w:szCs w:val="24"/>
        </w:rPr>
        <w:t>(</w:t>
      </w:r>
      <w:r w:rsidR="005B1A41" w:rsidRPr="005B1A41">
        <w:rPr>
          <w:szCs w:val="24"/>
        </w:rPr>
        <w:t>Mann-Whitney-Wilcoxon</w:t>
      </w:r>
      <w:r w:rsidR="005B1A41">
        <w:rPr>
          <w:szCs w:val="24"/>
        </w:rPr>
        <w:t xml:space="preserve">'s </w:t>
      </w:r>
      <w:r w:rsidR="005B1A41" w:rsidRPr="005B1A41">
        <w:rPr>
          <w:szCs w:val="24"/>
        </w:rPr>
        <w:t>p-value = 0.7833</w:t>
      </w:r>
      <w:r w:rsidR="007E3AB7">
        <w:rPr>
          <w:szCs w:val="24"/>
        </w:rPr>
        <w:t xml:space="preserve"> and </w:t>
      </w:r>
      <w:r w:rsidR="007E3AB7" w:rsidRPr="007E3AB7">
        <w:rPr>
          <w:szCs w:val="24"/>
        </w:rPr>
        <w:t>p-value = 0.3812</w:t>
      </w:r>
      <w:r w:rsidR="007E3AB7">
        <w:rPr>
          <w:szCs w:val="24"/>
        </w:rPr>
        <w:t>, respectively</w:t>
      </w:r>
      <w:r w:rsidR="005B1A41">
        <w:rPr>
          <w:szCs w:val="24"/>
        </w:rPr>
        <w:t>)</w:t>
      </w:r>
      <w:r w:rsidRPr="00076E91">
        <w:rPr>
          <w:szCs w:val="24"/>
        </w:rPr>
        <w:t xml:space="preserve">. HamFAS-only proteins are not either extremely shorter or longer than other proteins. And the annotation transfer result was not driven by the </w:t>
      </w:r>
      <w:r w:rsidRPr="00076E91">
        <w:rPr>
          <w:szCs w:val="24"/>
        </w:rPr>
        <w:lastRenderedPageBreak/>
        <w:t>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2D8E24C0" w14:textId="77777777" w:rsidR="009767CF" w:rsidRPr="00076E91" w:rsidRDefault="009767CF" w:rsidP="00560D81">
      <w:pPr>
        <w:spacing w:after="0" w:line="360" w:lineRule="auto"/>
        <w:jc w:val="both"/>
        <w:rPr>
          <w:szCs w:val="24"/>
        </w:rPr>
      </w:pPr>
    </w:p>
    <w:p w14:paraId="107AC4E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238B7D36" w:rsidR="00FD43E0" w:rsidRPr="00076E91" w:rsidRDefault="00FD43E0" w:rsidP="00560D81">
      <w:pPr>
        <w:pStyle w:val="Caption"/>
        <w:spacing w:after="0" w:line="360" w:lineRule="auto"/>
        <w:jc w:val="both"/>
      </w:pPr>
      <w:bookmarkStart w:id="182" w:name="_Ref371842426"/>
      <w:bookmarkStart w:id="183" w:name="_Toc384637984"/>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8</w:t>
      </w:r>
      <w:r w:rsidR="00DC6FC3">
        <w:fldChar w:fldCharType="end"/>
      </w:r>
      <w:bookmarkEnd w:id="182"/>
      <w:r w:rsidRPr="00076E91">
        <w:t>: Number of Pfam domains distribution of HamFAS-only proteins and</w:t>
      </w:r>
      <w:r w:rsidR="000935DA">
        <w:t xml:space="preserve"> the</w:t>
      </w:r>
      <w:r w:rsidRPr="00076E91">
        <w:t xml:space="preserve"> others</w:t>
      </w:r>
      <w:bookmarkEnd w:id="183"/>
    </w:p>
    <w:p w14:paraId="50CCD7F3" w14:textId="77777777" w:rsidR="00E26B58" w:rsidRDefault="00E26B58" w:rsidP="00560D81">
      <w:pPr>
        <w:spacing w:after="0" w:line="360" w:lineRule="auto"/>
        <w:jc w:val="both"/>
        <w:rPr>
          <w:szCs w:val="24"/>
        </w:rPr>
      </w:pPr>
    </w:p>
    <w:p w14:paraId="5D856AA7" w14:textId="7D82289F" w:rsidR="00E26B58" w:rsidRDefault="00B962FC" w:rsidP="00560D81">
      <w:pPr>
        <w:spacing w:after="0" w:line="360" w:lineRule="auto"/>
        <w:jc w:val="both"/>
        <w:rPr>
          <w:szCs w:val="24"/>
        </w:rPr>
      </w:pPr>
      <w:r>
        <w:rPr>
          <w:szCs w:val="24"/>
        </w:rPr>
        <w:t>Additionally, t</w:t>
      </w:r>
      <w:r w:rsidR="00FD43E0" w:rsidRPr="00076E91">
        <w:rPr>
          <w:szCs w:val="24"/>
        </w:rPr>
        <w:t>he distribution</w:t>
      </w:r>
      <w:r w:rsidR="007406C0">
        <w:rPr>
          <w:szCs w:val="24"/>
        </w:rPr>
        <w:t>s</w:t>
      </w:r>
      <w:r w:rsidR="00FD43E0" w:rsidRPr="00076E91">
        <w:rPr>
          <w:szCs w:val="24"/>
        </w:rPr>
        <w:t xml:space="preserve"> of FAS scores of</w:t>
      </w:r>
      <w:r w:rsidR="00CC72BF">
        <w:rPr>
          <w:szCs w:val="24"/>
        </w:rPr>
        <w:t xml:space="preserve"> the HamFAS-only orthologs and the other </w:t>
      </w:r>
      <w:r w:rsidR="006D4F9B">
        <w:rPr>
          <w:szCs w:val="24"/>
        </w:rPr>
        <w:t xml:space="preserve">protein </w:t>
      </w:r>
      <w:r w:rsidR="00CC72BF">
        <w:rPr>
          <w:szCs w:val="24"/>
        </w:rPr>
        <w:t>group</w:t>
      </w:r>
      <w:r w:rsidR="00FD43E0" w:rsidRPr="00076E91">
        <w:rPr>
          <w:szCs w:val="24"/>
        </w:rPr>
        <w:t xml:space="preserve"> shown in</w:t>
      </w:r>
      <w:r w:rsidR="00411104">
        <w:rPr>
          <w:szCs w:val="24"/>
        </w:rPr>
        <w:t xml:space="preserve"> </w:t>
      </w:r>
      <w:r w:rsidR="00411104">
        <w:rPr>
          <w:szCs w:val="24"/>
        </w:rPr>
        <w:fldChar w:fldCharType="begin"/>
      </w:r>
      <w:r w:rsidR="00411104">
        <w:rPr>
          <w:szCs w:val="24"/>
        </w:rPr>
        <w:instrText xml:space="preserve"> REF _Ref384436828 \h </w:instrText>
      </w:r>
      <w:r w:rsidR="00411104">
        <w:rPr>
          <w:szCs w:val="24"/>
        </w:rPr>
      </w:r>
      <w:r w:rsidR="00411104">
        <w:rPr>
          <w:szCs w:val="24"/>
        </w:rPr>
        <w:fldChar w:fldCharType="separate"/>
      </w:r>
      <w:r w:rsidR="00C511C7">
        <w:t xml:space="preserve">Figure </w:t>
      </w:r>
      <w:r w:rsidR="00C511C7">
        <w:rPr>
          <w:noProof/>
        </w:rPr>
        <w:t>5</w:t>
      </w:r>
      <w:r w:rsidR="00C511C7">
        <w:noBreakHyphen/>
      </w:r>
      <w:r w:rsidR="00C511C7">
        <w:rPr>
          <w:noProof/>
        </w:rPr>
        <w:t>9</w:t>
      </w:r>
      <w:r w:rsidR="00411104">
        <w:rPr>
          <w:szCs w:val="24"/>
        </w:rPr>
        <w:fldChar w:fldCharType="end"/>
      </w:r>
      <w:r w:rsidR="00411104">
        <w:rPr>
          <w:szCs w:val="24"/>
        </w:rPr>
        <w:t xml:space="preserve"> </w:t>
      </w:r>
      <w:r w:rsidR="00FD43E0" w:rsidRPr="00076E91">
        <w:rPr>
          <w:szCs w:val="24"/>
        </w:rPr>
        <w:t xml:space="preserve">also confirms the </w:t>
      </w:r>
      <w:r>
        <w:rPr>
          <w:szCs w:val="24"/>
        </w:rPr>
        <w:t>comparable similarity</w:t>
      </w:r>
      <w:r w:rsidR="00C776B8">
        <w:rPr>
          <w:szCs w:val="24"/>
        </w:rPr>
        <w:t xml:space="preserve"> </w:t>
      </w:r>
      <w:r>
        <w:rPr>
          <w:szCs w:val="24"/>
        </w:rPr>
        <w:t>between proteins</w:t>
      </w:r>
      <w:r w:rsidR="002D0178">
        <w:rPr>
          <w:szCs w:val="24"/>
        </w:rPr>
        <w:t xml:space="preserve"> and their orthologs</w:t>
      </w:r>
      <w:r w:rsidR="00FD5D6A">
        <w:rPr>
          <w:szCs w:val="24"/>
        </w:rPr>
        <w:t xml:space="preserve"> of those two groups</w:t>
      </w:r>
      <w:r w:rsidR="00B91A0D">
        <w:rPr>
          <w:szCs w:val="24"/>
        </w:rPr>
        <w:t xml:space="preserve"> in term of </w:t>
      </w:r>
      <w:r w:rsidR="00582B80">
        <w:rPr>
          <w:szCs w:val="24"/>
        </w:rPr>
        <w:t>functional equivalence</w:t>
      </w:r>
      <w:r w:rsidR="001B1B7E">
        <w:rPr>
          <w:szCs w:val="24"/>
        </w:rPr>
        <w:t xml:space="preserve"> (mean scores are 0.936 and 0.947, respectively)</w:t>
      </w:r>
      <w:r w:rsidR="00582B80">
        <w:rPr>
          <w:szCs w:val="24"/>
        </w:rPr>
        <w:t xml:space="preserve">. </w:t>
      </w:r>
      <w:r w:rsidR="006E16F8">
        <w:rPr>
          <w:szCs w:val="24"/>
        </w:rPr>
        <w:t xml:space="preserve">Although </w:t>
      </w:r>
      <w:r w:rsidR="009E3ABA">
        <w:rPr>
          <w:szCs w:val="24"/>
        </w:rPr>
        <w:t>those</w:t>
      </w:r>
      <w:r w:rsidR="00C776B8">
        <w:rPr>
          <w:szCs w:val="24"/>
        </w:rPr>
        <w:t xml:space="preserve"> two distributions are slightly different with </w:t>
      </w:r>
      <w:r w:rsidR="00C776B8" w:rsidRPr="005B1A41">
        <w:rPr>
          <w:szCs w:val="24"/>
        </w:rPr>
        <w:t>Mann-Whitney-Wilcoxon</w:t>
      </w:r>
      <w:r w:rsidR="00C776B8">
        <w:rPr>
          <w:szCs w:val="24"/>
        </w:rPr>
        <w:t xml:space="preserve">'s </w:t>
      </w:r>
      <w:r w:rsidR="00C776B8" w:rsidRPr="005B1A41">
        <w:rPr>
          <w:szCs w:val="24"/>
        </w:rPr>
        <w:t>p-value</w:t>
      </w:r>
      <w:r w:rsidR="00C776B8">
        <w:rPr>
          <w:szCs w:val="24"/>
        </w:rPr>
        <w:t xml:space="preserve"> = </w:t>
      </w:r>
      <w:r w:rsidR="00C776B8" w:rsidRPr="00C776B8">
        <w:rPr>
          <w:szCs w:val="24"/>
        </w:rPr>
        <w:t>0.00102</w:t>
      </w:r>
      <w:r w:rsidR="00C776B8">
        <w:rPr>
          <w:szCs w:val="24"/>
        </w:rPr>
        <w:t>.</w:t>
      </w:r>
    </w:p>
    <w:p w14:paraId="63997E2D" w14:textId="77777777" w:rsidR="00966BA4" w:rsidRDefault="00966BA4" w:rsidP="00560D81">
      <w:pPr>
        <w:keepNext/>
        <w:spacing w:after="0" w:line="360" w:lineRule="auto"/>
        <w:jc w:val="both"/>
      </w:pPr>
      <w:r>
        <w:rPr>
          <w:noProof/>
          <w:szCs w:val="24"/>
        </w:rPr>
        <w:drawing>
          <wp:inline distT="0" distB="0" distL="0" distR="0" wp14:anchorId="2123F213" wp14:editId="01B170F3">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35974B5F" w14:textId="4D95320F" w:rsidR="00B962FC" w:rsidRDefault="00966BA4" w:rsidP="00560D81">
      <w:pPr>
        <w:pStyle w:val="Caption"/>
        <w:jc w:val="both"/>
        <w:rPr>
          <w:szCs w:val="24"/>
        </w:rPr>
      </w:pPr>
      <w:bookmarkStart w:id="184" w:name="_Ref384436828"/>
      <w:bookmarkStart w:id="185" w:name="_Toc384637985"/>
      <w:r>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9</w:t>
      </w:r>
      <w:r w:rsidR="00DC6FC3">
        <w:fldChar w:fldCharType="end"/>
      </w:r>
      <w:bookmarkEnd w:id="184"/>
      <w:r>
        <w:t xml:space="preserve">: </w:t>
      </w:r>
      <w:r w:rsidRPr="00076E91">
        <w:t>FAS score distribution of HamFAS</w:t>
      </w:r>
      <w:r>
        <w:t>-only</w:t>
      </w:r>
      <w:r w:rsidRPr="00076E91">
        <w:t xml:space="preserve"> </w:t>
      </w:r>
      <w:r w:rsidR="00C56C19">
        <w:t>proteins</w:t>
      </w:r>
      <w:r w:rsidRPr="00076E91">
        <w:t xml:space="preserve"> and </w:t>
      </w:r>
      <w:r>
        <w:t>the others.</w:t>
      </w:r>
      <w:r w:rsidR="00C56C19">
        <w:t xml:space="preserve"> . </w:t>
      </w:r>
      <w:r w:rsidR="006833B6">
        <w:t xml:space="preserve">The </w:t>
      </w:r>
      <w:r w:rsidR="00C56C19">
        <w:t xml:space="preserve">red dashed vertical lines </w:t>
      </w:r>
      <w:r w:rsidR="00E3608F">
        <w:t>denode</w:t>
      </w:r>
      <w:r w:rsidR="00C56C19">
        <w:t xml:space="preserve"> the mean score for each set.</w:t>
      </w:r>
      <w:bookmarkEnd w:id="185"/>
    </w:p>
    <w:p w14:paraId="5353F862" w14:textId="3C6BAD3D" w:rsidR="008F5818" w:rsidRPr="00076E91" w:rsidRDefault="004C27C8" w:rsidP="00560D81">
      <w:pPr>
        <w:spacing w:after="0" w:line="360" w:lineRule="auto"/>
        <w:jc w:val="both"/>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C511C7" w:rsidRPr="00076E91">
        <w:t xml:space="preserve">Figure </w:t>
      </w:r>
      <w:r w:rsidR="00C511C7">
        <w:rPr>
          <w:noProof/>
        </w:rPr>
        <w:t>5</w:t>
      </w:r>
      <w:r w:rsidR="00C511C7">
        <w:noBreakHyphen/>
      </w:r>
      <w:r w:rsidR="00C511C7">
        <w:rPr>
          <w:noProof/>
        </w:rPr>
        <w:t>10</w:t>
      </w:r>
      <w:r w:rsidR="008F5818" w:rsidRPr="00076E91">
        <w:rPr>
          <w:szCs w:val="24"/>
        </w:rPr>
        <w:fldChar w:fldCharType="end"/>
      </w:r>
      <w:r w:rsidR="008F5818" w:rsidRPr="00076E91">
        <w:rPr>
          <w:szCs w:val="24"/>
        </w:rPr>
        <w:t>).</w:t>
      </w:r>
    </w:p>
    <w:p w14:paraId="576C97D9" w14:textId="77777777" w:rsidR="008F5818" w:rsidRPr="00076E91" w:rsidRDefault="008F5818" w:rsidP="00560D81">
      <w:pPr>
        <w:keepNext/>
        <w:spacing w:after="0" w:line="360" w:lineRule="auto"/>
        <w:jc w:val="both"/>
        <w:rPr>
          <w:szCs w:val="24"/>
        </w:rPr>
      </w:pPr>
      <w:r w:rsidRPr="00076E91">
        <w:rPr>
          <w:noProof/>
          <w:szCs w:val="24"/>
        </w:rPr>
        <w:lastRenderedPageBreak/>
        <w:drawing>
          <wp:inline distT="0" distB="0" distL="0" distR="0" wp14:anchorId="7AD00146" wp14:editId="2CC526BB">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C0A4E46" w14:textId="137BBDA4" w:rsidR="008F5818" w:rsidRPr="00076E91" w:rsidRDefault="008F5818" w:rsidP="00560D81">
      <w:pPr>
        <w:pStyle w:val="Caption"/>
        <w:spacing w:after="0" w:line="360" w:lineRule="auto"/>
        <w:jc w:val="both"/>
      </w:pPr>
      <w:bookmarkStart w:id="186" w:name="_Ref374250297"/>
      <w:bookmarkStart w:id="187" w:name="_Toc384637986"/>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10</w:t>
      </w:r>
      <w:r w:rsidR="00DC6FC3">
        <w:fldChar w:fldCharType="end"/>
      </w:r>
      <w:bookmarkEnd w:id="186"/>
      <w:r w:rsidRPr="00076E91">
        <w:t xml:space="preserve">: </w:t>
      </w:r>
      <w:r w:rsidR="00323C15">
        <w:t>The fractions of annotations from fungi, mammals, other eukaryotes, archaea or bacteria for</w:t>
      </w:r>
      <w:r w:rsidRPr="00076E91">
        <w:t xml:space="preserve"> </w:t>
      </w:r>
      <w:r w:rsidR="00323C15">
        <w:t>KO-</w:t>
      </w:r>
      <w:r w:rsidRPr="00076E91">
        <w:t>annotated, un-annotated proteins and HamFAS-only proteins of un-annotated set</w:t>
      </w:r>
      <w:r w:rsidR="00AA76C7">
        <w:t>.</w:t>
      </w:r>
      <w:bookmarkEnd w:id="187"/>
    </w:p>
    <w:p w14:paraId="3269C998" w14:textId="6D2F7CE1" w:rsidR="008F5818" w:rsidRPr="00076E91" w:rsidRDefault="0028651D" w:rsidP="00560D81">
      <w:pPr>
        <w:spacing w:after="0" w:line="360" w:lineRule="auto"/>
        <w:jc w:val="both"/>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560D81">
      <w:pPr>
        <w:spacing w:after="0" w:line="360" w:lineRule="auto"/>
        <w:jc w:val="both"/>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C511C7">
        <w:t xml:space="preserve">Table </w:t>
      </w:r>
      <w:r w:rsidR="00C511C7">
        <w:rPr>
          <w:noProof/>
        </w:rPr>
        <w:t>A</w:t>
      </w:r>
      <w:r w:rsidR="00C511C7">
        <w:noBreakHyphen/>
      </w:r>
      <w:r w:rsidR="00C511C7">
        <w:rPr>
          <w:noProof/>
        </w:rPr>
        <w:t>7</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C511C7" w:rsidRPr="00076E91">
        <w:t xml:space="preserve">Figure </w:t>
      </w:r>
      <w:r w:rsidR="00C511C7">
        <w:rPr>
          <w:noProof/>
        </w:rPr>
        <w:t>A</w:t>
      </w:r>
      <w:r w:rsidR="00C511C7">
        <w:noBreakHyphen/>
      </w:r>
      <w:r w:rsidR="00C511C7">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C511C7" w:rsidRPr="00076E91">
        <w:t xml:space="preserve">Figure </w:t>
      </w:r>
      <w:r w:rsidR="00C511C7">
        <w:rPr>
          <w:noProof/>
        </w:rPr>
        <w:t>A</w:t>
      </w:r>
      <w:r w:rsidR="00C511C7">
        <w:noBreakHyphen/>
      </w:r>
      <w:r w:rsidR="00C511C7">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C511C7" w:rsidRPr="00076E91">
        <w:t xml:space="preserve">Figure </w:t>
      </w:r>
      <w:r w:rsidR="00C511C7">
        <w:rPr>
          <w:noProof/>
        </w:rPr>
        <w:t>A</w:t>
      </w:r>
      <w:r w:rsidR="00C511C7">
        <w:noBreakHyphen/>
      </w:r>
      <w:r w:rsidR="00C511C7">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560D81">
      <w:pPr>
        <w:spacing w:after="0" w:line="360" w:lineRule="auto"/>
        <w:jc w:val="both"/>
        <w:rPr>
          <w:szCs w:val="24"/>
        </w:rPr>
      </w:pPr>
    </w:p>
    <w:p w14:paraId="2ACF3A1B" w14:textId="3B2BA8D5" w:rsidR="0002339D" w:rsidRDefault="000B4CCB" w:rsidP="00560D81">
      <w:pPr>
        <w:spacing w:after="0" w:line="360" w:lineRule="auto"/>
        <w:jc w:val="both"/>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 xml:space="preserve">retrieved from Yeast Interactome Project </w:t>
      </w:r>
      <w:r w:rsidR="0002339D" w:rsidRPr="00076E91">
        <w:rPr>
          <w:szCs w:val="24"/>
        </w:rPr>
        <w:lastRenderedPageBreak/>
        <w:t>(http://interactome.dfci.harvard.edu/S_cerevisiae/</w:t>
      </w:r>
      <w:r w:rsidR="0023444F">
        <w:rPr>
          <w:szCs w:val="24"/>
        </w:rPr>
        <w:t xml:space="preserve">, </w:t>
      </w:r>
      <w:r w:rsidR="00E376EE">
        <w:rPr>
          <w:szCs w:val="24"/>
        </w:rPr>
        <w:fldChar w:fldCharType="begin"/>
      </w:r>
      <w:r w:rsidR="00E376EE">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sidR="00E376EE">
        <w:rPr>
          <w:szCs w:val="24"/>
        </w:rPr>
        <w:fldChar w:fldCharType="separate"/>
      </w:r>
      <w:r w:rsidR="00E376EE">
        <w:rPr>
          <w:noProof/>
          <w:szCs w:val="24"/>
        </w:rPr>
        <w:t>(Yu et al. 2008)</w:t>
      </w:r>
      <w:r w:rsidR="00E376EE">
        <w:rPr>
          <w:szCs w:val="24"/>
        </w:rPr>
        <w:fldChar w:fldCharType="end"/>
      </w:r>
      <w:r w:rsidR="0002339D" w:rsidRPr="00076E91">
        <w:rPr>
          <w:szCs w:val="24"/>
        </w:rPr>
        <w:t>) and STRING database (https://string-db.org</w:t>
      </w:r>
      <w:r w:rsidR="0023444F">
        <w:rPr>
          <w:szCs w:val="24"/>
        </w:rPr>
        <w:t xml:space="preserve">, </w:t>
      </w:r>
      <w:r w:rsidR="00CD1EBE">
        <w:rPr>
          <w:szCs w:val="24"/>
        </w:rPr>
        <w:fldChar w:fldCharType="begin"/>
      </w:r>
      <w:r w:rsidR="00CD1EBE">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sidR="00CD1EBE">
        <w:rPr>
          <w:szCs w:val="24"/>
        </w:rPr>
        <w:fldChar w:fldCharType="separate"/>
      </w:r>
      <w:r w:rsidR="00CD1EBE">
        <w:rPr>
          <w:noProof/>
          <w:szCs w:val="24"/>
        </w:rPr>
        <w:t>(Szklarczyk et al. 2015)</w:t>
      </w:r>
      <w:r w:rsidR="00CD1EBE">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DDF88FA" wp14:editId="7985C568">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6674D7F" w14:textId="69279767" w:rsidR="00515665" w:rsidRPr="00076E91" w:rsidRDefault="00515665" w:rsidP="00560D81">
      <w:pPr>
        <w:pStyle w:val="Caption"/>
        <w:spacing w:after="0" w:line="360" w:lineRule="auto"/>
        <w:jc w:val="both"/>
      </w:pPr>
      <w:bookmarkStart w:id="188" w:name="_Ref374253766"/>
      <w:bookmarkStart w:id="189" w:name="_Toc384637987"/>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11</w:t>
      </w:r>
      <w:r w:rsidR="00DC6FC3">
        <w:fldChar w:fldCharType="end"/>
      </w:r>
      <w:bookmarkEnd w:id="188"/>
      <w:r w:rsidRPr="00076E91">
        <w:t>: The PPI degree distribution of 3 protein sets</w:t>
      </w:r>
      <w:bookmarkEnd w:id="189"/>
    </w:p>
    <w:p w14:paraId="5414D295" w14:textId="5FA1A975" w:rsidR="00515665" w:rsidRDefault="00515665" w:rsidP="00560D81">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C511C7" w:rsidRPr="00076E91">
        <w:t xml:space="preserve">Figure </w:t>
      </w:r>
      <w:r w:rsidR="00C511C7">
        <w:rPr>
          <w:noProof/>
        </w:rPr>
        <w:t>5</w:t>
      </w:r>
      <w:r w:rsidR="00C511C7">
        <w:noBreakHyphen/>
      </w:r>
      <w:r w:rsidR="00C511C7">
        <w:rPr>
          <w:noProof/>
        </w:rPr>
        <w:t>11</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0E15F8">
        <w:rPr>
          <w:szCs w:val="24"/>
        </w:rPr>
        <w:t xml:space="preserve">. However, the </w:t>
      </w:r>
      <w:r w:rsidR="00977B27" w:rsidRPr="00977B27">
        <w:rPr>
          <w:szCs w:val="24"/>
        </w:rPr>
        <w:t>Mann-Whitney-Wilcoxon</w:t>
      </w:r>
      <w:r w:rsidR="00977B27">
        <w:rPr>
          <w:szCs w:val="24"/>
        </w:rPr>
        <w:t xml:space="preserve"> test resulted no significant difference between annotated proteins and the two other data sets, with p-value &lt; </w:t>
      </w:r>
      <w:r w:rsidR="00977B27" w:rsidRPr="00977B27">
        <w:rPr>
          <w:szCs w:val="24"/>
        </w:rPr>
        <w:t>2.2e-16</w:t>
      </w:r>
      <w:r w:rsidR="00977B27">
        <w:rPr>
          <w:szCs w:val="24"/>
        </w:rPr>
        <w:t>.</w:t>
      </w:r>
      <w:r w:rsidRPr="00076E91">
        <w:rPr>
          <w:szCs w:val="24"/>
        </w:rPr>
        <w:t xml:space="preserve"> </w:t>
      </w:r>
      <w:r w:rsidR="007A4BDD">
        <w:rPr>
          <w:szCs w:val="24"/>
        </w:rPr>
        <w:t>Besides</w:t>
      </w:r>
      <w:r w:rsidR="00977B27">
        <w:rPr>
          <w:szCs w:val="24"/>
        </w:rPr>
        <w:t>,</w:t>
      </w:r>
      <w:r w:rsidRPr="00076E91">
        <w:rPr>
          <w:szCs w:val="24"/>
        </w:rPr>
        <w:t xml:space="preserve"> 99% of the proteins of un-annotated set have the PPI degree more than 10, while only 2 proteins don't have any interacting partner.</w:t>
      </w:r>
    </w:p>
    <w:p w14:paraId="01855168" w14:textId="77777777" w:rsidR="002620FE" w:rsidRPr="00076E91" w:rsidRDefault="002620FE" w:rsidP="00560D81">
      <w:pPr>
        <w:spacing w:after="0" w:line="360" w:lineRule="auto"/>
        <w:jc w:val="both"/>
        <w:rPr>
          <w:rStyle w:val="IntenseEmphasis"/>
          <w:b w:val="0"/>
          <w:i w:val="0"/>
          <w:szCs w:val="24"/>
        </w:rPr>
      </w:pPr>
    </w:p>
    <w:p w14:paraId="02760BF9"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90A8FA2" w:rsidR="00515665" w:rsidRPr="00076E91" w:rsidRDefault="00515665" w:rsidP="00560D81">
      <w:pPr>
        <w:pStyle w:val="Caption"/>
        <w:spacing w:after="0" w:line="360" w:lineRule="auto"/>
        <w:jc w:val="both"/>
        <w:rPr>
          <w:rStyle w:val="IntenseEmphasis"/>
          <w:b/>
          <w:i w:val="0"/>
        </w:rPr>
      </w:pPr>
      <w:bookmarkStart w:id="190" w:name="_Ref374264459"/>
      <w:bookmarkStart w:id="191" w:name="_Toc384637988"/>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12</w:t>
      </w:r>
      <w:r w:rsidR="00DC6FC3">
        <w:fldChar w:fldCharType="end"/>
      </w:r>
      <w:bookmarkEnd w:id="190"/>
      <w:r w:rsidRPr="00076E91">
        <w:t>: Distribution of the number of pathways in which annotated KOs are involved</w:t>
      </w:r>
      <w:bookmarkEnd w:id="191"/>
    </w:p>
    <w:p w14:paraId="1B1FE250" w14:textId="77777777" w:rsidR="002620FE" w:rsidRDefault="002620FE" w:rsidP="00560D81">
      <w:pPr>
        <w:spacing w:after="0" w:line="360" w:lineRule="auto"/>
        <w:jc w:val="both"/>
        <w:rPr>
          <w:szCs w:val="24"/>
        </w:rPr>
      </w:pPr>
    </w:p>
    <w:p w14:paraId="649CF23A" w14:textId="4B60A817" w:rsidR="00515665" w:rsidRPr="00076E91" w:rsidRDefault="002620FE" w:rsidP="00560D81">
      <w:pPr>
        <w:spacing w:after="0" w:line="360" w:lineRule="auto"/>
        <w:jc w:val="both"/>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C511C7" w:rsidRPr="00076E91">
        <w:t xml:space="preserve">Figure </w:t>
      </w:r>
      <w:r w:rsidR="00C511C7">
        <w:rPr>
          <w:noProof/>
        </w:rPr>
        <w:t>5</w:t>
      </w:r>
      <w:r w:rsidR="00C511C7">
        <w:noBreakHyphen/>
      </w:r>
      <w:r w:rsidR="00C511C7">
        <w:rPr>
          <w:noProof/>
        </w:rPr>
        <w:t>12</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4D183D01" w:rsidR="0007725F" w:rsidRPr="00076E91" w:rsidRDefault="006E3845" w:rsidP="00560D81">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C511C7" w:rsidRPr="00076E91">
        <w:t xml:space="preserve">Figure </w:t>
      </w:r>
      <w:r w:rsidR="00C511C7">
        <w:rPr>
          <w:noProof/>
        </w:rPr>
        <w:t>5</w:t>
      </w:r>
      <w:r w:rsidR="00C511C7">
        <w:noBreakHyphen/>
      </w:r>
      <w:r w:rsidR="00C511C7">
        <w:rPr>
          <w:noProof/>
        </w:rPr>
        <w:t>13</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53090B" w:rsidRPr="00DF133A">
        <w:rPr>
          <w:i/>
          <w:szCs w:val="24"/>
        </w:rPr>
        <w:t>S.cerevisiae</w:t>
      </w:r>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C511C7">
        <w:t xml:space="preserve">Figure </w:t>
      </w:r>
      <w:r w:rsidR="00C511C7">
        <w:rPr>
          <w:noProof/>
        </w:rPr>
        <w:t>A</w:t>
      </w:r>
      <w:r w:rsidR="00C511C7">
        <w:noBreakHyphen/>
      </w:r>
      <w:r w:rsidR="00C511C7">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C511C7">
        <w:t xml:space="preserve">Figure </w:t>
      </w:r>
      <w:r w:rsidR="00C511C7">
        <w:rPr>
          <w:noProof/>
        </w:rPr>
        <w:t>A</w:t>
      </w:r>
      <w:r w:rsidR="00C511C7">
        <w:noBreakHyphen/>
      </w:r>
      <w:r w:rsidR="00C511C7">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C511C7">
        <w:t xml:space="preserve">Figure </w:t>
      </w:r>
      <w:r w:rsidR="00C511C7">
        <w:rPr>
          <w:noProof/>
        </w:rPr>
        <w:t>A</w:t>
      </w:r>
      <w:r w:rsidR="00C511C7">
        <w:noBreakHyphen/>
      </w:r>
      <w:r w:rsidR="00C511C7">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proofErr w:type="gramStart"/>
      <w:r w:rsidR="00C511C7">
        <w:t>Figure</w:t>
      </w:r>
      <w:proofErr w:type="gramEnd"/>
      <w:r w:rsidR="00C511C7">
        <w:t xml:space="preserve"> </w:t>
      </w:r>
      <w:r w:rsidR="00C511C7">
        <w:rPr>
          <w:noProof/>
        </w:rPr>
        <w:t>A</w:t>
      </w:r>
      <w:r w:rsidR="00C511C7">
        <w:noBreakHyphen/>
      </w:r>
      <w:r w:rsidR="00C511C7">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560D81">
      <w:pPr>
        <w:keepNext/>
        <w:spacing w:after="0" w:line="360" w:lineRule="auto"/>
        <w:jc w:val="both"/>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8">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AC2DCCF" w:rsidR="0007725F" w:rsidRPr="00076E91" w:rsidRDefault="0007725F" w:rsidP="00560D81">
      <w:pPr>
        <w:pStyle w:val="Caption"/>
        <w:spacing w:after="0" w:line="360" w:lineRule="auto"/>
        <w:jc w:val="both"/>
      </w:pPr>
      <w:bookmarkStart w:id="192" w:name="_Ref371843960"/>
      <w:bookmarkStart w:id="193" w:name="_Toc384637989"/>
      <w:r w:rsidRPr="00076E91">
        <w:t xml:space="preserve">Figure </w:t>
      </w:r>
      <w:r w:rsidR="00DC6FC3">
        <w:fldChar w:fldCharType="begin"/>
      </w:r>
      <w:r w:rsidR="00DC6FC3">
        <w:instrText xml:space="preserve"> STYLEREF 1 \s </w:instrText>
      </w:r>
      <w:r w:rsidR="00DC6FC3">
        <w:fldChar w:fldCharType="separate"/>
      </w:r>
      <w:r w:rsidR="00C511C7">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13</w:t>
      </w:r>
      <w:r w:rsidR="00DC6FC3">
        <w:fldChar w:fldCharType="end"/>
      </w:r>
      <w:bookmarkEnd w:id="192"/>
      <w:r w:rsidRPr="00076E91">
        <w:t>: The numbers of HamFAS-only KOs distributed into different pathway categories</w:t>
      </w:r>
      <w:bookmarkEnd w:id="193"/>
    </w:p>
    <w:p w14:paraId="1F11DF03" w14:textId="77777777" w:rsidR="00DE6232" w:rsidRDefault="00DE6232" w:rsidP="00560D81">
      <w:pPr>
        <w:spacing w:after="0" w:line="360" w:lineRule="auto"/>
        <w:jc w:val="both"/>
        <w:rPr>
          <w:szCs w:val="24"/>
        </w:rPr>
      </w:pPr>
    </w:p>
    <w:p w14:paraId="7725EB5F" w14:textId="5BD89F0B" w:rsidR="00AD08DF" w:rsidRPr="001E3BE3" w:rsidRDefault="00BD3D33" w:rsidP="00560D81">
      <w:pPr>
        <w:pStyle w:val="Heading2"/>
        <w:jc w:val="both"/>
      </w:pPr>
      <w:bookmarkStart w:id="194" w:name="_Toc384637932"/>
      <w:r w:rsidRPr="001E3BE3">
        <w:t>Conclusion</w:t>
      </w:r>
      <w:bookmarkEnd w:id="194"/>
    </w:p>
    <w:p w14:paraId="3BB48CE0" w14:textId="0CBA94E1" w:rsidR="00D73604" w:rsidRDefault="00C1242B" w:rsidP="00560D81">
      <w:pPr>
        <w:spacing w:after="0" w:line="360" w:lineRule="auto"/>
        <w:jc w:val="both"/>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w:t>
      </w:r>
      <w:r w:rsidR="005834C1">
        <w:rPr>
          <w:szCs w:val="24"/>
        </w:rPr>
        <w:lastRenderedPageBreak/>
        <w:t xml:space="preserve">BLAST with an additional weighting scheme in BlastKOALA </w:t>
      </w:r>
      <w:r w:rsidR="004C746A">
        <w:rPr>
          <w:szCs w:val="24"/>
        </w:rPr>
        <w:t>(Minoru Kanehisa, Sato, and Morishima 2016)</w:t>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4B7793">
        <w:rPr>
          <w:szCs w:val="24"/>
        </w:rPr>
        <w:t xml:space="preserve"> </w:t>
      </w:r>
      <w:r w:rsidR="004B7793">
        <w:rPr>
          <w:szCs w:val="24"/>
        </w:rPr>
        <w:fldChar w:fldCharType="begin"/>
      </w:r>
      <w:r w:rsidR="004B7793">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4B7793">
        <w:rPr>
          <w:szCs w:val="24"/>
        </w:rPr>
        <w:fldChar w:fldCharType="separate"/>
      </w:r>
      <w:r w:rsidR="004B7793">
        <w:rPr>
          <w:noProof/>
          <w:szCs w:val="24"/>
        </w:rPr>
        <w:t>(Ebersberger, Strauss, and von Haeseler 2009)</w:t>
      </w:r>
      <w:r w:rsidR="004B7793">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w:t>
      </w:r>
      <w:r w:rsidR="004B7793">
        <w:rPr>
          <w:szCs w:val="24"/>
        </w:rPr>
        <w:t xml:space="preserve"> </w: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 </w:instrTex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EN.CITE.DATA </w:instrText>
      </w:r>
      <w:r w:rsidR="004B7793">
        <w:rPr>
          <w:szCs w:val="24"/>
        </w:rPr>
      </w:r>
      <w:r w:rsidR="004B7793">
        <w:rPr>
          <w:szCs w:val="24"/>
        </w:rPr>
        <w:fldChar w:fldCharType="end"/>
      </w:r>
      <w:r w:rsidR="004B7793">
        <w:rPr>
          <w:szCs w:val="24"/>
        </w:rPr>
      </w:r>
      <w:r w:rsidR="004B7793">
        <w:rPr>
          <w:szCs w:val="24"/>
        </w:rPr>
        <w:fldChar w:fldCharType="separate"/>
      </w:r>
      <w:r w:rsidR="004B7793">
        <w:rPr>
          <w:noProof/>
          <w:szCs w:val="24"/>
        </w:rPr>
        <w:t>(Madera and Gough 2002; Alam et al. 2004)</w:t>
      </w:r>
      <w:r w:rsidR="004B7793">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 xml:space="preserve">The reliability of orthology assignment from HamFAS, or in particularly HaMStR, was confirmed by </w:t>
      </w:r>
      <w:proofErr w:type="gramStart"/>
      <w:r w:rsidR="0064717F">
        <w:rPr>
          <w:szCs w:val="24"/>
        </w:rPr>
        <w:t>InParanoid</w:t>
      </w:r>
      <w:proofErr w:type="gramEnd"/>
      <w:r w:rsidR="0064717F">
        <w:rPr>
          <w:szCs w:val="24"/>
        </w:rPr>
        <w:t xml:space="preserve">, one of the </w:t>
      </w:r>
      <w:r w:rsidR="00966551">
        <w:rPr>
          <w:szCs w:val="24"/>
        </w:rPr>
        <w:t xml:space="preserve">best </w:t>
      </w:r>
      <w:r w:rsidR="00D0501B">
        <w:rPr>
          <w:szCs w:val="24"/>
        </w:rPr>
        <w:t>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 </w:instrTex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EN.CITE.DATA </w:instrText>
      </w:r>
      <w:r w:rsidR="00AC6BCC">
        <w:rPr>
          <w:szCs w:val="24"/>
        </w:rPr>
      </w:r>
      <w:r w:rsidR="00AC6BCC">
        <w:rPr>
          <w:szCs w:val="24"/>
        </w:rPr>
        <w:fldChar w:fldCharType="end"/>
      </w:r>
      <w:r w:rsidR="00AC6BCC">
        <w:rPr>
          <w:szCs w:val="24"/>
        </w:rPr>
      </w:r>
      <w:r w:rsidR="00AC6BCC">
        <w:rPr>
          <w:szCs w:val="24"/>
        </w:rPr>
        <w:fldChar w:fldCharType="separate"/>
      </w:r>
      <w:r w:rsidR="00AC6BCC">
        <w:rPr>
          <w:noProof/>
          <w:szCs w:val="24"/>
        </w:rPr>
        <w:t>(Altenhoff et al. 2016)</w:t>
      </w:r>
      <w:r w:rsidR="00AC6BCC">
        <w:rPr>
          <w:szCs w:val="24"/>
        </w:rPr>
        <w:fldChar w:fldCharType="end"/>
      </w:r>
      <w:r w:rsidR="0064717F">
        <w:rPr>
          <w:szCs w:val="24"/>
        </w:rPr>
        <w:t xml:space="preserve">. </w:t>
      </w:r>
    </w:p>
    <w:p w14:paraId="39B466A1" w14:textId="21139554" w:rsidR="00C1242B" w:rsidRDefault="003C4398" w:rsidP="00560D81">
      <w:pPr>
        <w:spacing w:after="0" w:line="360" w:lineRule="auto"/>
        <w:jc w:val="both"/>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560D81">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560D81">
      <w:pPr>
        <w:spacing w:after="0" w:line="360" w:lineRule="auto"/>
        <w:jc w:val="both"/>
        <w:rPr>
          <w:szCs w:val="24"/>
        </w:rPr>
      </w:pPr>
    </w:p>
    <w:p w14:paraId="0A812D5A" w14:textId="77777777" w:rsidR="00816521" w:rsidRPr="00076E91" w:rsidRDefault="00816521" w:rsidP="00560D81">
      <w:pPr>
        <w:spacing w:after="0" w:line="360" w:lineRule="auto"/>
        <w:jc w:val="both"/>
        <w:rPr>
          <w:szCs w:val="24"/>
        </w:rPr>
      </w:pPr>
    </w:p>
    <w:p w14:paraId="6287F599" w14:textId="77777777" w:rsidR="00A2632C" w:rsidRPr="00076E91" w:rsidRDefault="00A2632C" w:rsidP="00560D81">
      <w:pPr>
        <w:spacing w:after="0" w:line="360" w:lineRule="auto"/>
        <w:jc w:val="both"/>
        <w:rPr>
          <w:szCs w:val="24"/>
        </w:rPr>
      </w:pPr>
    </w:p>
    <w:p w14:paraId="513D86C3" w14:textId="77777777" w:rsidR="00A2632C" w:rsidRPr="00076E91" w:rsidRDefault="00A2632C" w:rsidP="00560D81">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195" w:name="_Toc384637933"/>
      <w:r w:rsidRPr="00ED70D1">
        <w:lastRenderedPageBreak/>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195"/>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196" w:name="_Toc384637934"/>
      <w:r w:rsidRPr="00ED70D1">
        <w:t>Introduction</w:t>
      </w:r>
      <w:bookmarkEnd w:id="196"/>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197" w:name="_Toc384637935"/>
      <w:r w:rsidRPr="00ED70D1">
        <w:t>Methods</w:t>
      </w:r>
      <w:bookmarkEnd w:id="197"/>
    </w:p>
    <w:p w14:paraId="323AA48B" w14:textId="0EC7438A" w:rsidR="004972DD" w:rsidRDefault="004972DD" w:rsidP="00560D81">
      <w:pPr>
        <w:pStyle w:val="Heading3"/>
        <w:jc w:val="both"/>
      </w:pPr>
      <w:bookmarkStart w:id="198" w:name="_Toc384637936"/>
      <w:r w:rsidRPr="00ED70D1">
        <w:t>KEGG Orthology annotation</w:t>
      </w:r>
      <w:bookmarkEnd w:id="198"/>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C511C7">
        <w:t xml:space="preserve">Table </w:t>
      </w:r>
      <w:r w:rsidR="00C511C7">
        <w:rPr>
          <w:noProof/>
        </w:rPr>
        <w:t>A</w:t>
      </w:r>
      <w:r w:rsidR="00C511C7">
        <w:noBreakHyphen/>
      </w:r>
      <w:r w:rsidR="00C511C7">
        <w:rPr>
          <w:noProof/>
        </w:rPr>
        <w:t>4</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w:t>
      </w:r>
      <w:r w:rsidR="0063307E" w:rsidRPr="00076E91">
        <w:rPr>
          <w:szCs w:val="24"/>
        </w:rPr>
        <w:lastRenderedPageBreak/>
        <w:t>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199" w:name="_Toc384637937"/>
      <w:r w:rsidRPr="00ED70D1">
        <w:t>Metabolic pathway analysis</w:t>
      </w:r>
      <w:bookmarkEnd w:id="199"/>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200" w:name="_Toc384637938"/>
      <w:r w:rsidRPr="00ED70D1">
        <w:lastRenderedPageBreak/>
        <w:t>Results</w:t>
      </w:r>
      <w:bookmarkEnd w:id="200"/>
    </w:p>
    <w:p w14:paraId="30D5A3EF" w14:textId="0EFEC44B" w:rsidR="00823CB2" w:rsidRPr="00ED70D1" w:rsidRDefault="00823CB2" w:rsidP="00560D81">
      <w:pPr>
        <w:pStyle w:val="Heading3"/>
        <w:jc w:val="both"/>
      </w:pPr>
      <w:bookmarkStart w:id="201" w:name="_Toc384637939"/>
      <w:r w:rsidRPr="00ED70D1">
        <w:t>KO annotation for microsporidian LCA proteins</w:t>
      </w:r>
      <w:bookmarkEnd w:id="201"/>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4565803E" w:rsidR="00B73F2B" w:rsidRPr="00B73F2B" w:rsidRDefault="009A63CE" w:rsidP="00560D81">
      <w:pPr>
        <w:pStyle w:val="Caption"/>
        <w:spacing w:after="0" w:line="360" w:lineRule="auto"/>
        <w:jc w:val="both"/>
      </w:pPr>
      <w:bookmarkStart w:id="202" w:name="_Ref383262809"/>
      <w:bookmarkStart w:id="203" w:name="_Toc384637990"/>
      <w:r w:rsidRPr="00076E91">
        <w:t xml:space="preserve">Figure </w:t>
      </w:r>
      <w:r w:rsidR="00DC6FC3">
        <w:fldChar w:fldCharType="begin"/>
      </w:r>
      <w:r w:rsidR="00DC6FC3">
        <w:instrText xml:space="preserve"> STYLEREF 1 \s </w:instrText>
      </w:r>
      <w:r w:rsidR="00DC6FC3">
        <w:fldChar w:fldCharType="separate"/>
      </w:r>
      <w:r w:rsidR="00C511C7">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w:t>
      </w:r>
      <w:r w:rsidR="00DC6FC3">
        <w:fldChar w:fldCharType="end"/>
      </w:r>
      <w:bookmarkEnd w:id="202"/>
      <w:r w:rsidRPr="00076E91">
        <w:t xml:space="preserve">: Distribution of FAS scores and patristic distances of KO-annotated microsporidian </w:t>
      </w:r>
      <w:r w:rsidR="000975BB" w:rsidRPr="00076E91">
        <w:t>LCA</w:t>
      </w:r>
      <w:r w:rsidRPr="00076E91">
        <w:t xml:space="preserve"> proteins.</w:t>
      </w:r>
      <w:bookmarkEnd w:id="203"/>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C511C7" w:rsidRPr="00076E91">
        <w:t xml:space="preserve">Figure </w:t>
      </w:r>
      <w:r w:rsidR="00C511C7">
        <w:rPr>
          <w:noProof/>
        </w:rPr>
        <w:t>6</w:t>
      </w:r>
      <w:r w:rsidR="00C511C7">
        <w:noBreakHyphen/>
      </w:r>
      <w:r w:rsidR="00C511C7">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204" w:name="_Toc384637940"/>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204"/>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lastRenderedPageBreak/>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0">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08F131BE" w:rsidR="004028D8" w:rsidRPr="00076E91" w:rsidRDefault="004028D8" w:rsidP="00560D81">
      <w:pPr>
        <w:pStyle w:val="Caption"/>
        <w:spacing w:after="0" w:line="360" w:lineRule="auto"/>
        <w:jc w:val="both"/>
      </w:pPr>
      <w:bookmarkStart w:id="205" w:name="_Ref381618468"/>
      <w:bookmarkStart w:id="206" w:name="_Toc384637991"/>
      <w:r w:rsidRPr="00076E91">
        <w:t xml:space="preserve">Figure </w:t>
      </w:r>
      <w:r w:rsidR="00DC6FC3">
        <w:fldChar w:fldCharType="begin"/>
      </w:r>
      <w:r w:rsidR="00DC6FC3">
        <w:instrText xml:space="preserve"> STYLEREF 1 \s </w:instrText>
      </w:r>
      <w:r w:rsidR="00DC6FC3">
        <w:fldChar w:fldCharType="separate"/>
      </w:r>
      <w:r w:rsidR="00C511C7">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2</w:t>
      </w:r>
      <w:r w:rsidR="00DC6FC3">
        <w:fldChar w:fldCharType="end"/>
      </w:r>
      <w:bookmarkEnd w:id="205"/>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206"/>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C511C7" w:rsidRPr="00076E91">
        <w:t xml:space="preserve">Figure </w:t>
      </w:r>
      <w:r w:rsidR="00C511C7">
        <w:rPr>
          <w:noProof/>
        </w:rPr>
        <w:t>6</w:t>
      </w:r>
      <w:r w:rsidR="00C511C7">
        <w:noBreakHyphen/>
      </w:r>
      <w:r w:rsidR="00C511C7">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C511C7" w:rsidRPr="00076E91">
        <w:t xml:space="preserve">Figure </w:t>
      </w:r>
      <w:r w:rsidR="00C511C7">
        <w:rPr>
          <w:noProof/>
        </w:rPr>
        <w:t>A</w:t>
      </w:r>
      <w:r w:rsidR="00C511C7">
        <w:noBreakHyphen/>
      </w:r>
      <w:r w:rsidR="00C511C7">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1">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48B38042" w:rsidR="00D60C9E" w:rsidRDefault="00D60C9E" w:rsidP="00560D81">
      <w:pPr>
        <w:pStyle w:val="Caption"/>
        <w:jc w:val="both"/>
        <w:rPr>
          <w:szCs w:val="24"/>
        </w:rPr>
      </w:pPr>
      <w:bookmarkStart w:id="207" w:name="_Ref384219482"/>
      <w:bookmarkStart w:id="208" w:name="_Toc384637992"/>
      <w:r>
        <w:t xml:space="preserve">Figure </w:t>
      </w:r>
      <w:r w:rsidR="00DC6FC3">
        <w:fldChar w:fldCharType="begin"/>
      </w:r>
      <w:r w:rsidR="00DC6FC3">
        <w:instrText xml:space="preserve"> STYLEREF 1 \s </w:instrText>
      </w:r>
      <w:r w:rsidR="00DC6FC3">
        <w:fldChar w:fldCharType="separate"/>
      </w:r>
      <w:r w:rsidR="00C511C7">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3</w:t>
      </w:r>
      <w:r w:rsidR="00DC6FC3">
        <w:fldChar w:fldCharType="end"/>
      </w:r>
      <w:bookmarkEnd w:id="207"/>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08"/>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C511C7">
        <w:t xml:space="preserve">Figure </w:t>
      </w:r>
      <w:r w:rsidR="00C511C7">
        <w:rPr>
          <w:noProof/>
        </w:rPr>
        <w:t>6</w:t>
      </w:r>
      <w:r w:rsidR="00C511C7">
        <w:noBreakHyphen/>
      </w:r>
      <w:r w:rsidR="00C511C7">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C511C7">
        <w:t xml:space="preserve">Figure </w:t>
      </w:r>
      <w:r w:rsidR="00C511C7">
        <w:rPr>
          <w:noProof/>
        </w:rPr>
        <w:t>6</w:t>
      </w:r>
      <w:r w:rsidR="00C511C7">
        <w:noBreakHyphen/>
      </w:r>
      <w:r w:rsidR="00C511C7">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2">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0B07D78C" w:rsidR="0046335D" w:rsidRDefault="008838B6" w:rsidP="00560D81">
      <w:pPr>
        <w:pStyle w:val="Caption"/>
        <w:jc w:val="both"/>
        <w:rPr>
          <w:szCs w:val="24"/>
        </w:rPr>
      </w:pPr>
      <w:bookmarkStart w:id="209" w:name="_Ref384219574"/>
      <w:bookmarkStart w:id="210" w:name="_Toc384637993"/>
      <w:r>
        <w:t xml:space="preserve">Figure </w:t>
      </w:r>
      <w:r w:rsidR="00DC6FC3">
        <w:fldChar w:fldCharType="begin"/>
      </w:r>
      <w:r w:rsidR="00DC6FC3">
        <w:instrText xml:space="preserve"> STYLEREF 1 \s </w:instrText>
      </w:r>
      <w:r w:rsidR="00DC6FC3">
        <w:fldChar w:fldCharType="separate"/>
      </w:r>
      <w:r w:rsidR="00C511C7">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4</w:t>
      </w:r>
      <w:r w:rsidR="00DC6FC3">
        <w:fldChar w:fldCharType="end"/>
      </w:r>
      <w:bookmarkEnd w:id="209"/>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10"/>
    </w:p>
    <w:p w14:paraId="1FD3C11D" w14:textId="0B18E0DD" w:rsidR="000E1076" w:rsidRPr="00ED70D1" w:rsidRDefault="001C28A5" w:rsidP="00560D81">
      <w:pPr>
        <w:pStyle w:val="Heading3"/>
        <w:jc w:val="both"/>
      </w:pPr>
      <w:bookmarkStart w:id="211" w:name="_Toc384637941"/>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211"/>
    </w:p>
    <w:p w14:paraId="4DDC30FE" w14:textId="52A27B91"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w:t>
      </w:r>
      <w:r w:rsidRPr="00076E91">
        <w:rPr>
          <w:szCs w:val="24"/>
        </w:rPr>
        <w:lastRenderedPageBreak/>
        <w:t xml:space="preserve">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C511C7">
        <w:t xml:space="preserve">Table </w:t>
      </w:r>
      <w:r w:rsidR="00C511C7">
        <w:rPr>
          <w:noProof/>
        </w:rPr>
        <w:t>A</w:t>
      </w:r>
      <w:r w:rsidR="00C511C7">
        <w:noBreakHyphen/>
      </w:r>
      <w:r w:rsidR="00C511C7">
        <w:rPr>
          <w:noProof/>
        </w:rPr>
        <w:t>8</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C511C7" w:rsidRPr="00076E91">
        <w:t xml:space="preserve">Figure </w:t>
      </w:r>
      <w:r w:rsidR="00C511C7">
        <w:rPr>
          <w:noProof/>
        </w:rPr>
        <w:t>6</w:t>
      </w:r>
      <w:r w:rsidR="00C511C7">
        <w:noBreakHyphen/>
      </w:r>
      <w:r w:rsidR="00C511C7">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46CAC688" w:rsidR="00A21626" w:rsidRPr="0033169A" w:rsidRDefault="004E1AA9" w:rsidP="00560D81">
      <w:pPr>
        <w:pStyle w:val="Caption"/>
        <w:spacing w:after="0" w:line="360" w:lineRule="auto"/>
        <w:jc w:val="both"/>
      </w:pPr>
      <w:bookmarkStart w:id="212" w:name="_Ref381890854"/>
      <w:bookmarkStart w:id="213" w:name="_Toc384637994"/>
      <w:r w:rsidRPr="00076E91">
        <w:t xml:space="preserve">Figure </w:t>
      </w:r>
      <w:r w:rsidR="00DC6FC3">
        <w:fldChar w:fldCharType="begin"/>
      </w:r>
      <w:r w:rsidR="00DC6FC3">
        <w:instrText xml:space="preserve"> STYLEREF 1 \s </w:instrText>
      </w:r>
      <w:r w:rsidR="00DC6FC3">
        <w:fldChar w:fldCharType="separate"/>
      </w:r>
      <w:r w:rsidR="00C511C7">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5</w:t>
      </w:r>
      <w:r w:rsidR="00DC6FC3">
        <w:fldChar w:fldCharType="end"/>
      </w:r>
      <w:bookmarkEnd w:id="212"/>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213"/>
    </w:p>
    <w:p w14:paraId="6949B344" w14:textId="4D2F4BF6" w:rsidR="008421CC" w:rsidRPr="00ED70D1" w:rsidRDefault="00AC7AFF" w:rsidP="00560D81">
      <w:pPr>
        <w:pStyle w:val="Heading3"/>
        <w:jc w:val="both"/>
      </w:pPr>
      <w:bookmarkStart w:id="214" w:name="_Toc384637942"/>
      <w:r w:rsidRPr="00ED70D1">
        <w:t xml:space="preserve">The </w:t>
      </w:r>
      <w:r w:rsidR="00AE2957" w:rsidRPr="00ED70D1">
        <w:t xml:space="preserve">lack </w:t>
      </w:r>
      <w:r w:rsidR="00326F23" w:rsidRPr="00ED70D1">
        <w:t>of TCA cycle and its replacement</w:t>
      </w:r>
      <w:bookmarkEnd w:id="214"/>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proofErr w:type="gramStart"/>
      <w:r w:rsidRPr="00076E91">
        <w:rPr>
          <w:szCs w:val="24"/>
        </w:rPr>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 xml:space="preserve">(Méténier and Vivarès 2001; Keeling 2009; </w:t>
      </w:r>
      <w:r w:rsidR="00E24E14">
        <w:rPr>
          <w:noProof/>
          <w:szCs w:val="24"/>
        </w:rPr>
        <w:lastRenderedPageBreak/>
        <w:t>Heinz et al. 2012)</w:t>
      </w:r>
      <w:r w:rsidR="00E24E14">
        <w:rPr>
          <w:szCs w:val="24"/>
        </w:rPr>
        <w:fldChar w:fldCharType="end"/>
      </w:r>
      <w:r w:rsidRPr="00076E91">
        <w:rPr>
          <w:szCs w:val="24"/>
        </w:rPr>
        <w:t>.</w:t>
      </w:r>
      <w:proofErr w:type="gramEnd"/>
      <w:r w:rsidRPr="00076E91">
        <w:rPr>
          <w:szCs w:val="24"/>
        </w:rPr>
        <w:t xml:space="preserve">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C511C7" w:rsidRPr="00076E91">
        <w:t xml:space="preserve">Table </w:t>
      </w:r>
      <w:r w:rsidR="00C511C7">
        <w:rPr>
          <w:noProof/>
        </w:rPr>
        <w:t>6</w:t>
      </w:r>
      <w:r w:rsidR="00C511C7">
        <w:noBreakHyphen/>
      </w:r>
      <w:r w:rsidR="00C511C7">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560D81">
      <w:pPr>
        <w:pStyle w:val="Caption"/>
        <w:keepNext/>
        <w:spacing w:after="0" w:line="360" w:lineRule="auto"/>
        <w:jc w:val="both"/>
      </w:pPr>
      <w:bookmarkStart w:id="215" w:name="_Ref382643410"/>
      <w:bookmarkStart w:id="216" w:name="_Toc384638016"/>
      <w:r w:rsidRPr="00076E91">
        <w:t xml:space="preserve">Table </w:t>
      </w:r>
      <w:r w:rsidR="009F5610">
        <w:fldChar w:fldCharType="begin"/>
      </w:r>
      <w:r w:rsidR="009F5610">
        <w:instrText xml:space="preserve"> STYLEREF 1 \s </w:instrText>
      </w:r>
      <w:r w:rsidR="009F5610">
        <w:fldChar w:fldCharType="separate"/>
      </w:r>
      <w:r w:rsidR="00C511C7">
        <w:rPr>
          <w:noProof/>
        </w:rPr>
        <w:t>6</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1</w:t>
      </w:r>
      <w:r w:rsidR="009F5610">
        <w:fldChar w:fldCharType="end"/>
      </w:r>
      <w:bookmarkEnd w:id="215"/>
      <w:r w:rsidRPr="00076E91">
        <w:t xml:space="preserve">: Microsporidian </w:t>
      </w:r>
      <w:r w:rsidR="000975BB" w:rsidRPr="00076E91">
        <w:t>LCA</w:t>
      </w:r>
      <w:r w:rsidRPr="00076E91">
        <w:t xml:space="preserve"> MFS and ABC transporters.</w:t>
      </w:r>
      <w:bookmarkEnd w:id="216"/>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217" w:name="_Toc384637943"/>
      <w:r w:rsidRPr="00ED70D1">
        <w:t>The microsporidian LCA's carbohydrate metabolism</w:t>
      </w:r>
      <w:bookmarkEnd w:id="217"/>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 xml:space="preserve">(Vandermeer and </w:t>
      </w:r>
      <w:r w:rsidR="002E153D">
        <w:rPr>
          <w:noProof/>
          <w:szCs w:val="24"/>
        </w:rPr>
        <w:lastRenderedPageBreak/>
        <w:t>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C511C7">
        <w:t xml:space="preserve">Table </w:t>
      </w:r>
      <w:r w:rsidR="00C511C7">
        <w:rPr>
          <w:noProof/>
        </w:rPr>
        <w:t>A</w:t>
      </w:r>
      <w:r w:rsidR="00C511C7">
        <w:noBreakHyphen/>
      </w:r>
      <w:r w:rsidR="00C511C7">
        <w:rPr>
          <w:noProof/>
        </w:rPr>
        <w:t>8</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C511C7">
        <w:t xml:space="preserve">Figure </w:t>
      </w:r>
      <w:r w:rsidR="00C511C7">
        <w:rPr>
          <w:noProof/>
        </w:rPr>
        <w:t>6</w:t>
      </w:r>
      <w:r w:rsidR="00C511C7">
        <w:noBreakHyphen/>
      </w:r>
      <w:r w:rsidR="00C511C7">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4">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42AD8BF3" w:rsidR="0054572C" w:rsidRDefault="004246C6" w:rsidP="00560D81">
      <w:pPr>
        <w:pStyle w:val="Caption"/>
        <w:jc w:val="both"/>
        <w:rPr>
          <w:szCs w:val="24"/>
        </w:rPr>
      </w:pPr>
      <w:bookmarkStart w:id="218" w:name="_Ref384229265"/>
      <w:bookmarkStart w:id="219" w:name="_Toc384637995"/>
      <w:r>
        <w:t xml:space="preserve">Figure </w:t>
      </w:r>
      <w:r w:rsidR="00DC6FC3">
        <w:fldChar w:fldCharType="begin"/>
      </w:r>
      <w:r w:rsidR="00DC6FC3">
        <w:instrText xml:space="preserve"> STYLEREF 1 \s </w:instrText>
      </w:r>
      <w:r w:rsidR="00DC6FC3">
        <w:fldChar w:fldCharType="separate"/>
      </w:r>
      <w:r w:rsidR="00C511C7">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6</w:t>
      </w:r>
      <w:r w:rsidR="00DC6FC3">
        <w:fldChar w:fldCharType="end"/>
      </w:r>
      <w:bookmarkEnd w:id="218"/>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219"/>
    </w:p>
    <w:p w14:paraId="58BB47DE" w14:textId="4AD5BCAE" w:rsidR="00DA0BDA" w:rsidRPr="00ED70D1" w:rsidRDefault="00E132E6" w:rsidP="00560D81">
      <w:pPr>
        <w:pStyle w:val="Heading3"/>
        <w:jc w:val="both"/>
      </w:pPr>
      <w:bookmarkStart w:id="220" w:name="_Toc384637944"/>
      <w:r w:rsidRPr="00ED70D1">
        <w:t>The</w:t>
      </w:r>
      <w:r w:rsidR="000E4C2C" w:rsidRPr="00ED70D1">
        <w:t xml:space="preserve"> inability of nucleotide production in microsporidia</w:t>
      </w:r>
      <w:bookmarkEnd w:id="220"/>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w:t>
      </w:r>
      <w:r w:rsidR="002D056A" w:rsidRPr="00076E91">
        <w:rPr>
          <w:szCs w:val="24"/>
        </w:rPr>
        <w:lastRenderedPageBreak/>
        <w:t>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C511C7">
        <w:t xml:space="preserve">Figure </w:t>
      </w:r>
      <w:r w:rsidR="00C511C7">
        <w:rPr>
          <w:noProof/>
        </w:rPr>
        <w:t>6</w:t>
      </w:r>
      <w:r w:rsidR="00C511C7">
        <w:noBreakHyphen/>
      </w:r>
      <w:r w:rsidR="00C511C7">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5">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54F41710" w:rsidR="001772E1" w:rsidRPr="00076E91" w:rsidRDefault="00B15988" w:rsidP="00560D81">
      <w:pPr>
        <w:pStyle w:val="Caption"/>
        <w:jc w:val="both"/>
        <w:rPr>
          <w:szCs w:val="24"/>
        </w:rPr>
      </w:pPr>
      <w:bookmarkStart w:id="221" w:name="_Ref384375467"/>
      <w:bookmarkStart w:id="222" w:name="_Toc384637996"/>
      <w:r>
        <w:t xml:space="preserve">Figure </w:t>
      </w:r>
      <w:r w:rsidR="00DC6FC3">
        <w:fldChar w:fldCharType="begin"/>
      </w:r>
      <w:r w:rsidR="00DC6FC3">
        <w:instrText xml:space="preserve"> STYLEREF 1 \s </w:instrText>
      </w:r>
      <w:r w:rsidR="00DC6FC3">
        <w:fldChar w:fldCharType="separate"/>
      </w:r>
      <w:r w:rsidR="00C511C7">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7</w:t>
      </w:r>
      <w:r w:rsidR="00DC6FC3">
        <w:fldChar w:fldCharType="end"/>
      </w:r>
      <w:bookmarkEnd w:id="221"/>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222"/>
    </w:p>
    <w:p w14:paraId="1A5B8659" w14:textId="376E7A96" w:rsidR="00226506" w:rsidRPr="00076E91" w:rsidRDefault="00CE7E61" w:rsidP="00560D81">
      <w:pPr>
        <w:spacing w:after="0" w:line="360" w:lineRule="auto"/>
        <w:jc w:val="both"/>
        <w:rPr>
          <w:szCs w:val="24"/>
        </w:rPr>
      </w:pPr>
      <w:r>
        <w:rPr>
          <w:szCs w:val="24"/>
        </w:rPr>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C511C7">
        <w:t xml:space="preserve">Table </w:t>
      </w:r>
      <w:r w:rsidR="00C511C7">
        <w:rPr>
          <w:noProof/>
        </w:rPr>
        <w:t>A</w:t>
      </w:r>
      <w:r w:rsidR="00C511C7">
        <w:noBreakHyphen/>
      </w:r>
      <w:r w:rsidR="00C511C7">
        <w:rPr>
          <w:noProof/>
        </w:rPr>
        <w:t>8</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lastRenderedPageBreak/>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6">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2EE7A89" w:rsidR="002D2C0B" w:rsidRPr="00076E91" w:rsidRDefault="00FF0408" w:rsidP="00560D81">
      <w:pPr>
        <w:pStyle w:val="Caption"/>
        <w:spacing w:after="0" w:line="360" w:lineRule="auto"/>
        <w:jc w:val="both"/>
      </w:pPr>
      <w:bookmarkStart w:id="223" w:name="_Ref382669565"/>
      <w:bookmarkStart w:id="224" w:name="_Toc384637997"/>
      <w:r w:rsidRPr="00076E91">
        <w:t xml:space="preserve">Figure </w:t>
      </w:r>
      <w:r w:rsidR="00DC6FC3">
        <w:fldChar w:fldCharType="begin"/>
      </w:r>
      <w:r w:rsidR="00DC6FC3">
        <w:instrText xml:space="preserve"> STYLEREF 1 \s </w:instrText>
      </w:r>
      <w:r w:rsidR="00DC6FC3">
        <w:fldChar w:fldCharType="separate"/>
      </w:r>
      <w:r w:rsidR="00C511C7">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8</w:t>
      </w:r>
      <w:r w:rsidR="00DC6FC3">
        <w:fldChar w:fldCharType="end"/>
      </w:r>
      <w:bookmarkEnd w:id="223"/>
      <w:r w:rsidRPr="00076E91">
        <w:t xml:space="preserve">: Phylogenetic profile of 3 </w:t>
      </w:r>
      <w:r w:rsidR="000975BB" w:rsidRPr="00076E91">
        <w:t>microsporidian LCA</w:t>
      </w:r>
      <w:r w:rsidRPr="00076E91">
        <w:t xml:space="preserve"> NTT proteins</w:t>
      </w:r>
      <w:bookmarkEnd w:id="224"/>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C511C7" w:rsidRPr="00076E91">
        <w:t xml:space="preserve">Figure </w:t>
      </w:r>
      <w:r w:rsidR="00C511C7">
        <w:rPr>
          <w:noProof/>
        </w:rPr>
        <w:t>6</w:t>
      </w:r>
      <w:r w:rsidR="00C511C7">
        <w:noBreakHyphen/>
      </w:r>
      <w:r w:rsidR="00C511C7">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C511C7" w:rsidRPr="00076E91">
        <w:t xml:space="preserve">Figure </w:t>
      </w:r>
      <w:r w:rsidR="00C511C7">
        <w:rPr>
          <w:noProof/>
        </w:rPr>
        <w:t>6</w:t>
      </w:r>
      <w:r w:rsidR="00C511C7">
        <w:noBreakHyphen/>
      </w:r>
      <w:r w:rsidR="00C511C7">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7">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0855E2ED" w:rsidR="00FF0408" w:rsidRPr="00076E91" w:rsidRDefault="00FF0408" w:rsidP="00560D81">
      <w:pPr>
        <w:pStyle w:val="Caption"/>
        <w:spacing w:after="0" w:line="360" w:lineRule="auto"/>
        <w:jc w:val="both"/>
      </w:pPr>
      <w:bookmarkStart w:id="225" w:name="_Ref382670116"/>
      <w:bookmarkStart w:id="226" w:name="_Toc384637998"/>
      <w:r w:rsidRPr="00076E91">
        <w:t xml:space="preserve">Figure </w:t>
      </w:r>
      <w:r w:rsidR="00DC6FC3">
        <w:fldChar w:fldCharType="begin"/>
      </w:r>
      <w:r w:rsidR="00DC6FC3">
        <w:instrText xml:space="preserve"> STYLEREF 1 \s </w:instrText>
      </w:r>
      <w:r w:rsidR="00DC6FC3">
        <w:fldChar w:fldCharType="separate"/>
      </w:r>
      <w:r w:rsidR="00C511C7">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9</w:t>
      </w:r>
      <w:r w:rsidR="00DC6FC3">
        <w:fldChar w:fldCharType="end"/>
      </w:r>
      <w:bookmarkEnd w:id="225"/>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26"/>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227" w:name="_Toc384637945"/>
      <w:r w:rsidRPr="00ED70D1">
        <w:lastRenderedPageBreak/>
        <w:t>Discussion</w:t>
      </w:r>
      <w:bookmarkEnd w:id="227"/>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C511C7" w:rsidRPr="00076E91">
        <w:t xml:space="preserve">Figure </w:t>
      </w:r>
      <w:r w:rsidR="00C511C7">
        <w:rPr>
          <w:noProof/>
        </w:rPr>
        <w:t>A</w:t>
      </w:r>
      <w:r w:rsidR="00C511C7">
        <w:noBreakHyphen/>
      </w:r>
      <w:r w:rsidR="00C511C7">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C511C7">
        <w:rPr>
          <w:szCs w:val="24"/>
        </w:rPr>
        <w:t>1.3</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228" w:name="_Toc384637946"/>
      <w:r w:rsidRPr="00ED70D1">
        <w:lastRenderedPageBreak/>
        <w:t>Conclusion</w:t>
      </w:r>
      <w:bookmarkEnd w:id="228"/>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C511C7">
        <w:t xml:space="preserve">Figure </w:t>
      </w:r>
      <w:r w:rsidR="00C511C7">
        <w:rPr>
          <w:noProof/>
        </w:rPr>
        <w:t>6</w:t>
      </w:r>
      <w:r w:rsidR="00C511C7">
        <w:noBreakHyphen/>
      </w:r>
      <w:r w:rsidR="00C511C7">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C511C7">
        <w:t xml:space="preserve">Figure </w:t>
      </w:r>
      <w:r w:rsidR="00C511C7">
        <w:rPr>
          <w:noProof/>
        </w:rPr>
        <w:t>A</w:t>
      </w:r>
      <w:r w:rsidR="00C511C7">
        <w:noBreakHyphen/>
      </w:r>
      <w:r w:rsidR="00C511C7">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C511C7">
        <w:t xml:space="preserve">Figure </w:t>
      </w:r>
      <w:r w:rsidR="00C511C7">
        <w:rPr>
          <w:noProof/>
        </w:rPr>
        <w:t>A</w:t>
      </w:r>
      <w:r w:rsidR="00C511C7">
        <w:noBreakHyphen/>
      </w:r>
      <w:r w:rsidR="00C511C7">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C511C7">
        <w:t xml:space="preserve">Figure </w:t>
      </w:r>
      <w:r w:rsidR="00C511C7">
        <w:rPr>
          <w:noProof/>
        </w:rPr>
        <w:t>6</w:t>
      </w:r>
      <w:r w:rsidR="00C511C7">
        <w:noBreakHyphen/>
      </w:r>
      <w:r w:rsidR="00C511C7">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C511C7">
        <w:t xml:space="preserve">Figure </w:t>
      </w:r>
      <w:r w:rsidR="00C511C7">
        <w:rPr>
          <w:noProof/>
        </w:rPr>
        <w:t>A</w:t>
      </w:r>
      <w:r w:rsidR="00C511C7">
        <w:noBreakHyphen/>
      </w:r>
      <w:r w:rsidR="00C511C7">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C511C7">
        <w:t xml:space="preserve">Figure </w:t>
      </w:r>
      <w:r w:rsidR="00C511C7">
        <w:rPr>
          <w:noProof/>
        </w:rPr>
        <w:t>A</w:t>
      </w:r>
      <w:r w:rsidR="00C511C7">
        <w:noBreakHyphen/>
      </w:r>
      <w:r w:rsidR="00C511C7">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C511C7">
        <w:t xml:space="preserve">Figure </w:t>
      </w:r>
      <w:r w:rsidR="00C511C7">
        <w:rPr>
          <w:noProof/>
        </w:rPr>
        <w:t>A</w:t>
      </w:r>
      <w:r w:rsidR="00C511C7">
        <w:noBreakHyphen/>
      </w:r>
      <w:r w:rsidR="00C511C7">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01B063F5" w14:textId="77777777" w:rsidR="00A779FE" w:rsidRPr="00076E91" w:rsidRDefault="00A779FE" w:rsidP="00560D81">
      <w:pPr>
        <w:spacing w:after="0" w:line="360" w:lineRule="auto"/>
        <w:jc w:val="both"/>
        <w:rPr>
          <w:szCs w:val="24"/>
        </w:rPr>
      </w:pPr>
    </w:p>
    <w:p w14:paraId="526854B7" w14:textId="77777777"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29" w:name="_Toc384637947"/>
      <w:r w:rsidRPr="00C14AE6">
        <w:lastRenderedPageBreak/>
        <w:t>Discussion &amp; Outlook</w:t>
      </w:r>
      <w:bookmarkEnd w:id="229"/>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30" w:name="_Toc384637948"/>
      <w:r w:rsidRPr="00C14AE6">
        <w:t>Microsporidia</w:t>
      </w:r>
      <w:r w:rsidR="00CE1876" w:rsidRPr="00C14AE6">
        <w:t xml:space="preserve"> evolutionary history and their fungal related origin</w:t>
      </w:r>
      <w:bookmarkEnd w:id="230"/>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560D81">
      <w:pPr>
        <w:spacing w:after="0" w:line="360" w:lineRule="auto"/>
        <w:jc w:val="both"/>
        <w:rPr>
          <w:szCs w:val="24"/>
        </w:rPr>
      </w:pPr>
    </w:p>
    <w:p w14:paraId="68386839" w14:textId="69C93765" w:rsidR="0072550A" w:rsidRPr="00C14AE6" w:rsidRDefault="004764F8" w:rsidP="00560D81">
      <w:pPr>
        <w:pStyle w:val="Heading2"/>
        <w:jc w:val="both"/>
      </w:pPr>
      <w:bookmarkStart w:id="231" w:name="_Toc384637949"/>
      <w:r w:rsidRPr="00C14AE6">
        <w:t>Methodology for phylogenetic profiling and functional annotation</w:t>
      </w:r>
      <w:bookmarkEnd w:id="231"/>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32" w:name="_Toc384637950"/>
      <w:r>
        <w:t>PhyloProfile</w:t>
      </w:r>
      <w:bookmarkEnd w:id="232"/>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lastRenderedPageBreak/>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33" w:name="_Toc384637951"/>
      <w:r>
        <w:t>HamFAS</w:t>
      </w:r>
      <w:bookmarkEnd w:id="233"/>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34" w:name="_Toc384637952"/>
      <w:r>
        <w:lastRenderedPageBreak/>
        <w:t>References</w:t>
      </w:r>
      <w:bookmarkEnd w:id="234"/>
    </w:p>
    <w:p w14:paraId="2A5D6790" w14:textId="77777777" w:rsidR="00785690" w:rsidRPr="00785690" w:rsidRDefault="00785690" w:rsidP="000448FA">
      <w:pPr>
        <w:jc w:val="both"/>
      </w:pPr>
    </w:p>
    <w:p w14:paraId="511465B6" w14:textId="77777777" w:rsidR="00CB7955" w:rsidRPr="00CB7955" w:rsidRDefault="00785690" w:rsidP="00CB7955">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CB7955" w:rsidRPr="00CB7955">
        <w:rPr>
          <w:noProof/>
        </w:rPr>
        <w:t xml:space="preserve">Abascal, Federico, Rafael Zardoya, and David Posada. 2005. "ProtTest: Selection of best-fit models of protein evolution."  </w:t>
      </w:r>
      <w:r w:rsidR="00CB7955" w:rsidRPr="00CB7955">
        <w:rPr>
          <w:i/>
          <w:noProof/>
        </w:rPr>
        <w:t>Bioinformatics</w:t>
      </w:r>
      <w:r w:rsidR="00CB7955" w:rsidRPr="00CB7955">
        <w:rPr>
          <w:noProof/>
        </w:rPr>
        <w:t xml:space="preserve"> 21:2104-2105. doi: 10.1093/bioinformatics/bti263.</w:t>
      </w:r>
    </w:p>
    <w:p w14:paraId="416EBF5E" w14:textId="77777777" w:rsidR="00CB7955" w:rsidRPr="00CB7955" w:rsidRDefault="00CB7955" w:rsidP="00CB7955">
      <w:pPr>
        <w:pStyle w:val="EndNoteBibliography"/>
        <w:spacing w:after="0"/>
        <w:ind w:left="720" w:hanging="720"/>
        <w:rPr>
          <w:noProof/>
        </w:rPr>
      </w:pPr>
      <w:r w:rsidRPr="00CB7955">
        <w:rPr>
          <w:noProof/>
        </w:rPr>
        <w:t xml:space="preserve">Adams, Melanie A., Michael D. L. Suits, Jimin Zheng, and Zongchao Jia. 2007. "Piecing together the structure–function puzzle: Experiences in structure‐based functional annotation of hypothetical proteins."  </w:t>
      </w:r>
      <w:r w:rsidRPr="00CB7955">
        <w:rPr>
          <w:i/>
          <w:noProof/>
        </w:rPr>
        <w:t>PROTEOMICS</w:t>
      </w:r>
      <w:r w:rsidRPr="00CB7955">
        <w:rPr>
          <w:noProof/>
        </w:rPr>
        <w:t xml:space="preserve"> 7:2920-2932. doi: 10.1002/pmic.200700099.</w:t>
      </w:r>
    </w:p>
    <w:p w14:paraId="5498AB4F" w14:textId="77777777" w:rsidR="00CB7955" w:rsidRPr="00CB7955" w:rsidRDefault="00CB7955" w:rsidP="00CB7955">
      <w:pPr>
        <w:pStyle w:val="EndNoteBibliography"/>
        <w:spacing w:after="0"/>
        <w:ind w:left="720" w:hanging="720"/>
        <w:rPr>
          <w:noProof/>
        </w:rPr>
      </w:pPr>
      <w:r w:rsidRPr="00CB7955">
        <w:rPr>
          <w:noProof/>
        </w:rPr>
        <w:t xml:space="preserve">Adebali, Ogun, and Igor B. Zhulin. 2017. "Aquerium: a web application for comparative exploration of domain-based protein occurrences on the taxonomically clustered genome tree."  </w:t>
      </w:r>
      <w:r w:rsidRPr="00CB7955">
        <w:rPr>
          <w:i/>
          <w:noProof/>
        </w:rPr>
        <w:t>Proteins</w:t>
      </w:r>
      <w:r w:rsidRPr="00CB7955">
        <w:rPr>
          <w:noProof/>
        </w:rPr>
        <w:t xml:space="preserve"> 85:72-77. doi: 10.1002/prot.25199.</w:t>
      </w:r>
    </w:p>
    <w:p w14:paraId="55D2B28B" w14:textId="77777777" w:rsidR="00CB7955" w:rsidRPr="00CB7955" w:rsidRDefault="00CB7955" w:rsidP="00CB7955">
      <w:pPr>
        <w:pStyle w:val="EndNoteBibliography"/>
        <w:spacing w:after="0"/>
        <w:ind w:left="720" w:hanging="720"/>
        <w:rPr>
          <w:noProof/>
        </w:rPr>
      </w:pPr>
      <w:r w:rsidRPr="00CB7955">
        <w:rPr>
          <w:noProof/>
        </w:rPr>
        <w:t xml:space="preserve">Agnew, Philip, JJ Becnel, Dieter Ebert, and Y Michalakis. 2003. "Symbiosis of microsporidia and insects."  </w:t>
      </w:r>
      <w:r w:rsidRPr="00CB7955">
        <w:rPr>
          <w:i/>
          <w:noProof/>
        </w:rPr>
        <w:t>Insect Symbiosis. Volume</w:t>
      </w:r>
      <w:r w:rsidRPr="00CB7955">
        <w:rPr>
          <w:noProof/>
        </w:rPr>
        <w:t>:145-164.</w:t>
      </w:r>
    </w:p>
    <w:p w14:paraId="0C4BC25A" w14:textId="77777777" w:rsidR="00CB7955" w:rsidRPr="00CB7955" w:rsidRDefault="00CB7955" w:rsidP="00CB7955">
      <w:pPr>
        <w:pStyle w:val="EndNoteBibliography"/>
        <w:spacing w:after="0"/>
        <w:ind w:left="720" w:hanging="720"/>
        <w:rPr>
          <w:noProof/>
        </w:rPr>
      </w:pPr>
      <w:r w:rsidRPr="00CB7955">
        <w:rPr>
          <w:noProof/>
        </w:rPr>
        <w:t xml:space="preserve">Alam, I., A. Dress, M. Rehmsmeier, and G. Fuellen. 2004. "Comparative homology agreement search: An effective combination of homology-search methods."  </w:t>
      </w:r>
      <w:r w:rsidRPr="00CB7955">
        <w:rPr>
          <w:i/>
          <w:noProof/>
        </w:rPr>
        <w:t>Proceedings of the National Academy of Sciences</w:t>
      </w:r>
      <w:r w:rsidRPr="00CB7955">
        <w:rPr>
          <w:noProof/>
        </w:rPr>
        <w:t xml:space="preserve"> 101:13814-13819. doi: 10.1073/pnas.0405612101.</w:t>
      </w:r>
    </w:p>
    <w:p w14:paraId="6DC332E8" w14:textId="77777777" w:rsidR="00CB7955" w:rsidRPr="00CB7955" w:rsidRDefault="00CB7955" w:rsidP="00CB7955">
      <w:pPr>
        <w:pStyle w:val="EndNoteBibliography"/>
        <w:spacing w:after="0"/>
        <w:ind w:left="720" w:hanging="720"/>
        <w:rPr>
          <w:noProof/>
        </w:rPr>
      </w:pPr>
      <w:r w:rsidRPr="00CB7955">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CB7955">
        <w:rPr>
          <w:i/>
          <w:noProof/>
        </w:rPr>
        <w:t>Nature Methods</w:t>
      </w:r>
      <w:r w:rsidRPr="00CB7955">
        <w:rPr>
          <w:noProof/>
        </w:rPr>
        <w:t xml:space="preserve"> 13:425-430. doi: 10.1038/nmeth.3830.</w:t>
      </w:r>
    </w:p>
    <w:p w14:paraId="2414D1DB" w14:textId="77777777" w:rsidR="00CB7955" w:rsidRPr="00CB7955" w:rsidRDefault="00CB7955" w:rsidP="00CB7955">
      <w:pPr>
        <w:pStyle w:val="EndNoteBibliography"/>
        <w:spacing w:after="0"/>
        <w:ind w:left="720" w:hanging="720"/>
        <w:rPr>
          <w:noProof/>
        </w:rPr>
      </w:pPr>
      <w:r w:rsidRPr="00CB7955">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CB7955">
        <w:rPr>
          <w:i/>
          <w:noProof/>
        </w:rPr>
        <w:t>Nucleic Acids Research</w:t>
      </w:r>
      <w:r w:rsidRPr="00CB7955">
        <w:rPr>
          <w:noProof/>
        </w:rPr>
        <w:t xml:space="preserve"> 43:D240-D249. doi: 10.1093/nar/gku1158.</w:t>
      </w:r>
    </w:p>
    <w:p w14:paraId="5EBC7630" w14:textId="77777777" w:rsidR="00CB7955" w:rsidRPr="00CB7955" w:rsidRDefault="00CB7955" w:rsidP="00CB7955">
      <w:pPr>
        <w:pStyle w:val="EndNoteBibliography"/>
        <w:spacing w:after="0"/>
        <w:ind w:left="720" w:hanging="720"/>
        <w:rPr>
          <w:noProof/>
        </w:rPr>
      </w:pPr>
      <w:r w:rsidRPr="00CB7955">
        <w:rPr>
          <w:noProof/>
        </w:rPr>
        <w:t xml:space="preserve">Altschul, S. F., W. Gish, W. Miller, E. W. Myers, and D. J. Lipman. 1990. "Basic local alignment search tool."  </w:t>
      </w:r>
      <w:r w:rsidRPr="00CB7955">
        <w:rPr>
          <w:i/>
          <w:noProof/>
        </w:rPr>
        <w:t>Journal of Molecular Biology</w:t>
      </w:r>
      <w:r w:rsidRPr="00CB7955">
        <w:rPr>
          <w:noProof/>
        </w:rPr>
        <w:t xml:space="preserve"> 215:403-410. doi: 10.1016/S0022-2836(05)80360-2.</w:t>
      </w:r>
    </w:p>
    <w:p w14:paraId="425953E8" w14:textId="77777777" w:rsidR="00CB7955" w:rsidRPr="00CB7955" w:rsidRDefault="00CB7955" w:rsidP="00CB7955">
      <w:pPr>
        <w:pStyle w:val="EndNoteBibliography"/>
        <w:spacing w:after="0"/>
        <w:ind w:left="720" w:hanging="720"/>
        <w:rPr>
          <w:noProof/>
        </w:rPr>
      </w:pPr>
      <w:r w:rsidRPr="00CB7955">
        <w:rPr>
          <w:noProof/>
        </w:rPr>
        <w:t xml:space="preserve">Apic, Gordana, Julian Gough, and Sarah A Teichmann. 2001. "Domain combinations in archaeal, eubacterial and eukaryotic proteomes."  </w:t>
      </w:r>
      <w:r w:rsidRPr="00CB7955">
        <w:rPr>
          <w:i/>
          <w:noProof/>
        </w:rPr>
        <w:t>Journal of Molecular Biology</w:t>
      </w:r>
      <w:r w:rsidRPr="00CB7955">
        <w:rPr>
          <w:noProof/>
        </w:rPr>
        <w:t xml:space="preserve"> 310:311-325. doi: 10.1006/jmbi.2001.4776.</w:t>
      </w:r>
    </w:p>
    <w:p w14:paraId="75AE67A3" w14:textId="77777777" w:rsidR="00CB7955" w:rsidRPr="00CB7955" w:rsidRDefault="00CB7955" w:rsidP="00CB7955">
      <w:pPr>
        <w:pStyle w:val="EndNoteBibliography"/>
        <w:spacing w:after="0"/>
        <w:ind w:left="720" w:hanging="720"/>
        <w:rPr>
          <w:noProof/>
        </w:rPr>
      </w:pPr>
      <w:r w:rsidRPr="00CB7955">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CB7955">
        <w:rPr>
          <w:i/>
          <w:noProof/>
        </w:rPr>
        <w:t>Nature Genetics</w:t>
      </w:r>
      <w:r w:rsidRPr="00CB7955">
        <w:rPr>
          <w:noProof/>
        </w:rPr>
        <w:t xml:space="preserve"> 25:25-29. doi: 10.1038/75556.</w:t>
      </w:r>
    </w:p>
    <w:p w14:paraId="52655429" w14:textId="77777777" w:rsidR="00CB7955" w:rsidRPr="00CB7955" w:rsidRDefault="00CB7955" w:rsidP="00CB7955">
      <w:pPr>
        <w:pStyle w:val="EndNoteBibliography"/>
        <w:spacing w:after="0"/>
        <w:ind w:left="720" w:hanging="720"/>
        <w:rPr>
          <w:noProof/>
        </w:rPr>
      </w:pPr>
      <w:r w:rsidRPr="00CB7955">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CB7955">
        <w:rPr>
          <w:i/>
          <w:noProof/>
        </w:rPr>
        <w:t>Nucleic acids research</w:t>
      </w:r>
      <w:r w:rsidRPr="00CB7955">
        <w:rPr>
          <w:noProof/>
        </w:rPr>
        <w:t xml:space="preserve"> 39:D612-9. doi: 10.1093/nar/gkq1006.</w:t>
      </w:r>
    </w:p>
    <w:p w14:paraId="6F089B75" w14:textId="77777777" w:rsidR="00CB7955" w:rsidRPr="00CB7955" w:rsidRDefault="00CB7955" w:rsidP="00CB7955">
      <w:pPr>
        <w:pStyle w:val="EndNoteBibliography"/>
        <w:spacing w:after="0"/>
        <w:ind w:left="720" w:hanging="720"/>
        <w:rPr>
          <w:noProof/>
        </w:rPr>
      </w:pPr>
      <w:r w:rsidRPr="00CB7955">
        <w:rPr>
          <w:noProof/>
        </w:rPr>
        <w:t xml:space="preserve">Baker, D. 2001. "Protein Structure Prediction and Structural Genomics."  </w:t>
      </w:r>
      <w:r w:rsidRPr="00CB7955">
        <w:rPr>
          <w:i/>
          <w:noProof/>
        </w:rPr>
        <w:t>Science</w:t>
      </w:r>
      <w:r w:rsidRPr="00CB7955">
        <w:rPr>
          <w:noProof/>
        </w:rPr>
        <w:t xml:space="preserve"> 294:93-96. doi: 10.1126/science.1065659.</w:t>
      </w:r>
    </w:p>
    <w:p w14:paraId="4B61B6F6" w14:textId="77777777" w:rsidR="00CB7955" w:rsidRPr="00CB7955" w:rsidRDefault="00CB7955" w:rsidP="00CB7955">
      <w:pPr>
        <w:pStyle w:val="EndNoteBibliography"/>
        <w:spacing w:after="0"/>
        <w:ind w:left="720" w:hanging="720"/>
        <w:rPr>
          <w:noProof/>
        </w:rPr>
      </w:pPr>
      <w:r w:rsidRPr="00CB7955">
        <w:rPr>
          <w:noProof/>
        </w:rPr>
        <w:t xml:space="preserve">Bakowski, Malina A., Margaret Priest, Sarah Young, Christina A. Cuomo, and Emily R. Troemel. 2014. "Genome Sequence of the Microsporidian Species Nematocida sp1 Strain ERTm6 (ATCC PRA-372)."  </w:t>
      </w:r>
      <w:r w:rsidRPr="00CB7955">
        <w:rPr>
          <w:i/>
          <w:noProof/>
        </w:rPr>
        <w:t>Genome Announcements</w:t>
      </w:r>
      <w:r w:rsidRPr="00CB7955">
        <w:rPr>
          <w:noProof/>
        </w:rPr>
        <w:t xml:space="preserve"> 2:e00905-14. doi: 10.1128/genomeA.00905-14.</w:t>
      </w:r>
    </w:p>
    <w:p w14:paraId="104F5CA5" w14:textId="77777777" w:rsidR="00CB7955" w:rsidRPr="00CB7955" w:rsidRDefault="00CB7955" w:rsidP="00CB7955">
      <w:pPr>
        <w:pStyle w:val="EndNoteBibliography"/>
        <w:spacing w:after="0"/>
        <w:ind w:left="720" w:hanging="720"/>
        <w:rPr>
          <w:noProof/>
        </w:rPr>
      </w:pPr>
      <w:r w:rsidRPr="00CB7955">
        <w:rPr>
          <w:noProof/>
        </w:rPr>
        <w:t xml:space="preserve">Bjørnson, Susan, and David Oi. 2014. "Microsporidia Biological Control Agents and Pathogens of Beneficial Insects." In </w:t>
      </w:r>
      <w:r w:rsidRPr="00CB7955">
        <w:rPr>
          <w:i/>
          <w:noProof/>
        </w:rPr>
        <w:t>Microsporidia</w:t>
      </w:r>
      <w:r w:rsidRPr="00CB7955">
        <w:rPr>
          <w:noProof/>
        </w:rPr>
        <w:t>, edited by Louis M. Weiss and James J. Becnel, 635-670. Chichester, UK: John Wiley &amp; Sons, Inc.</w:t>
      </w:r>
    </w:p>
    <w:p w14:paraId="0576BE85" w14:textId="77777777" w:rsidR="00CB7955" w:rsidRPr="00CB7955" w:rsidRDefault="00CB7955" w:rsidP="00CB7955">
      <w:pPr>
        <w:pStyle w:val="EndNoteBibliography"/>
        <w:spacing w:after="0"/>
        <w:ind w:left="720" w:hanging="720"/>
        <w:rPr>
          <w:noProof/>
        </w:rPr>
      </w:pPr>
      <w:r w:rsidRPr="00CB7955">
        <w:rPr>
          <w:noProof/>
        </w:rPr>
        <w:t xml:space="preserve">Canning, Elizabeth U. 1986. </w:t>
      </w:r>
      <w:r w:rsidRPr="00CB7955">
        <w:rPr>
          <w:i/>
          <w:noProof/>
        </w:rPr>
        <w:t>The microsporidia of vertebrates</w:t>
      </w:r>
      <w:r w:rsidRPr="00CB7955">
        <w:rPr>
          <w:noProof/>
        </w:rPr>
        <w:t>: Academic Press.</w:t>
      </w:r>
    </w:p>
    <w:p w14:paraId="065E320C" w14:textId="77777777" w:rsidR="00CB7955" w:rsidRPr="00CB7955" w:rsidRDefault="00CB7955" w:rsidP="00CB7955">
      <w:pPr>
        <w:pStyle w:val="EndNoteBibliography"/>
        <w:spacing w:after="0"/>
        <w:ind w:left="720" w:hanging="720"/>
        <w:rPr>
          <w:noProof/>
        </w:rPr>
      </w:pPr>
      <w:r w:rsidRPr="00CB7955">
        <w:rPr>
          <w:noProof/>
        </w:rPr>
        <w:t xml:space="preserve">Capella-Gutiérrez, Salvador, Marina Marcet-Houben, and Toni Gabaldón. 2012. "Phylogenomics supports microsporidia as the earliest diverging clade of sequenced fungi."  </w:t>
      </w:r>
      <w:r w:rsidRPr="00CB7955">
        <w:rPr>
          <w:i/>
          <w:noProof/>
        </w:rPr>
        <w:t>BMC biology</w:t>
      </w:r>
      <w:r w:rsidRPr="00CB7955">
        <w:rPr>
          <w:noProof/>
        </w:rPr>
        <w:t xml:space="preserve"> 10:47-47. doi: 10.1186/1741-7007-10-47.</w:t>
      </w:r>
    </w:p>
    <w:p w14:paraId="6F188343" w14:textId="77777777" w:rsidR="00CB7955" w:rsidRPr="00CB7955" w:rsidRDefault="00CB7955" w:rsidP="00CB7955">
      <w:pPr>
        <w:pStyle w:val="EndNoteBibliography"/>
        <w:spacing w:after="0"/>
        <w:ind w:left="720" w:hanging="720"/>
        <w:rPr>
          <w:noProof/>
        </w:rPr>
      </w:pPr>
      <w:r w:rsidRPr="00CB7955">
        <w:rPr>
          <w:noProof/>
        </w:rPr>
        <w:t xml:space="preserve">Capra, John A., Maureen Stolzer, Dannie Durand, and Katherine S. Pollard. 2013. "How old is my gene?"  </w:t>
      </w:r>
      <w:r w:rsidRPr="00CB7955">
        <w:rPr>
          <w:i/>
          <w:noProof/>
        </w:rPr>
        <w:t>Trends in Genetics</w:t>
      </w:r>
      <w:r w:rsidRPr="00CB7955">
        <w:rPr>
          <w:noProof/>
        </w:rPr>
        <w:t xml:space="preserve"> 29:659-668. doi: 10.1016/j.tig.2013.07.001.</w:t>
      </w:r>
    </w:p>
    <w:p w14:paraId="75A3519F" w14:textId="77777777" w:rsidR="00CB7955" w:rsidRPr="00CB7955" w:rsidRDefault="00CB7955" w:rsidP="00CB7955">
      <w:pPr>
        <w:pStyle w:val="EndNoteBibliography"/>
        <w:spacing w:after="0"/>
        <w:ind w:left="720" w:hanging="720"/>
        <w:rPr>
          <w:noProof/>
        </w:rPr>
      </w:pPr>
      <w:r w:rsidRPr="00CB7955">
        <w:rPr>
          <w:noProof/>
        </w:rPr>
        <w:t xml:space="preserve">Cavalier-Smith, T. 2004. "Only six kingdoms of life."  </w:t>
      </w:r>
      <w:r w:rsidRPr="00CB7955">
        <w:rPr>
          <w:i/>
          <w:noProof/>
        </w:rPr>
        <w:t>Proceedings of the Royal Society B: Biological Sciences</w:t>
      </w:r>
      <w:r w:rsidRPr="00CB7955">
        <w:rPr>
          <w:noProof/>
        </w:rPr>
        <w:t xml:space="preserve"> 271:1251-1262. doi: 10.1098/rspb.2004.2705.</w:t>
      </w:r>
    </w:p>
    <w:p w14:paraId="4F687F2E" w14:textId="77777777" w:rsidR="00CB7955" w:rsidRPr="00CB7955" w:rsidRDefault="00CB7955" w:rsidP="00CB7955">
      <w:pPr>
        <w:pStyle w:val="EndNoteBibliography"/>
        <w:spacing w:after="0"/>
        <w:ind w:left="720" w:hanging="720"/>
        <w:rPr>
          <w:noProof/>
        </w:rPr>
      </w:pPr>
      <w:r w:rsidRPr="00CB7955">
        <w:rPr>
          <w:noProof/>
        </w:rPr>
        <w:t xml:space="preserve">Charbonneau, Lise R., Neil Kirk Hillier, Richard E. L. Rogers, Geoffrey R. Williams, and Dave Shutler. 2016. "Effects of Nosema apis, N. ceranae, and coinfections on honey bee (Apis mellifera) learning and memory."  </w:t>
      </w:r>
      <w:r w:rsidRPr="00CB7955">
        <w:rPr>
          <w:i/>
          <w:noProof/>
        </w:rPr>
        <w:t>Scientific Reports</w:t>
      </w:r>
      <w:r w:rsidRPr="00CB7955">
        <w:rPr>
          <w:noProof/>
        </w:rPr>
        <w:t xml:space="preserve"> 6. doi: 10.1038/srep22626.</w:t>
      </w:r>
    </w:p>
    <w:p w14:paraId="2258CCFB" w14:textId="77777777" w:rsidR="00CB7955" w:rsidRPr="00CB7955" w:rsidRDefault="00CB7955" w:rsidP="00CB7955">
      <w:pPr>
        <w:pStyle w:val="EndNoteBibliography"/>
        <w:spacing w:after="0"/>
        <w:ind w:left="720" w:hanging="720"/>
        <w:rPr>
          <w:noProof/>
        </w:rPr>
      </w:pPr>
      <w:r w:rsidRPr="00CB7955">
        <w:rPr>
          <w:noProof/>
        </w:rPr>
        <w:t xml:space="preserve">Chothia, C, and A M Lesk. 1986. "The relation between the divergence of sequence and structure in proteins."  </w:t>
      </w:r>
      <w:r w:rsidRPr="00CB7955">
        <w:rPr>
          <w:i/>
          <w:noProof/>
        </w:rPr>
        <w:t>The EMBO Journal</w:t>
      </w:r>
      <w:r w:rsidRPr="00CB7955">
        <w:rPr>
          <w:noProof/>
        </w:rPr>
        <w:t xml:space="preserve"> 5:823-826.</w:t>
      </w:r>
    </w:p>
    <w:p w14:paraId="0DE25371" w14:textId="77777777" w:rsidR="00CB7955" w:rsidRPr="00CB7955" w:rsidRDefault="00CB7955" w:rsidP="00CB7955">
      <w:pPr>
        <w:pStyle w:val="EndNoteBibliography"/>
        <w:spacing w:after="0"/>
        <w:ind w:left="720" w:hanging="720"/>
        <w:rPr>
          <w:noProof/>
        </w:rPr>
      </w:pPr>
      <w:r w:rsidRPr="00CB7955">
        <w:rPr>
          <w:noProof/>
        </w:rPr>
        <w:t xml:space="preserve">Corradi, Nicolas, and Patrick J. Keeling. 2009. "Microsporidia: a journey through radical taxonomical revisions."  </w:t>
      </w:r>
      <w:r w:rsidRPr="00CB7955">
        <w:rPr>
          <w:i/>
          <w:noProof/>
        </w:rPr>
        <w:t>Fungal Biology Reviews</w:t>
      </w:r>
      <w:r w:rsidRPr="00CB7955">
        <w:rPr>
          <w:noProof/>
        </w:rPr>
        <w:t xml:space="preserve"> 23:1-8. doi: 10.1016/j.fbr.2009.05.001.</w:t>
      </w:r>
    </w:p>
    <w:p w14:paraId="73449235" w14:textId="77777777" w:rsidR="00CB7955" w:rsidRPr="00CB7955" w:rsidRDefault="00CB7955" w:rsidP="00CB7955">
      <w:pPr>
        <w:pStyle w:val="EndNoteBibliography"/>
        <w:spacing w:after="0"/>
        <w:ind w:left="720" w:hanging="720"/>
        <w:rPr>
          <w:noProof/>
        </w:rPr>
      </w:pPr>
      <w:r w:rsidRPr="00CB7955">
        <w:rPr>
          <w:noProof/>
        </w:rPr>
        <w:t xml:space="preserve">Corradi, Nicolas, Jean-François Pombert, Laurent Farinelli, Elizabeth S. Didier, and Patrick J. Keeling. 2010. "The complete sequence of the smallest known nuclear genome from the microsporidian Encephalitozoon intestinalis."  </w:t>
      </w:r>
      <w:r w:rsidRPr="00CB7955">
        <w:rPr>
          <w:i/>
          <w:noProof/>
        </w:rPr>
        <w:t>Nature Communications</w:t>
      </w:r>
      <w:r w:rsidRPr="00CB7955">
        <w:rPr>
          <w:noProof/>
        </w:rPr>
        <w:t xml:space="preserve"> 1:77. doi: 10.1038/ncomms1082.</w:t>
      </w:r>
    </w:p>
    <w:p w14:paraId="3C0EC149" w14:textId="77777777" w:rsidR="00CB7955" w:rsidRPr="00CB7955" w:rsidRDefault="00CB7955" w:rsidP="00CB7955">
      <w:pPr>
        <w:pStyle w:val="EndNoteBibliography"/>
        <w:spacing w:after="0"/>
        <w:ind w:left="720" w:hanging="720"/>
        <w:rPr>
          <w:noProof/>
        </w:rPr>
      </w:pPr>
      <w:r w:rsidRPr="00CB7955">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CB7955">
        <w:rPr>
          <w:i/>
          <w:noProof/>
        </w:rPr>
        <w:t>Genome Research</w:t>
      </w:r>
      <w:r w:rsidRPr="00CB7955">
        <w:rPr>
          <w:noProof/>
        </w:rPr>
        <w:t xml:space="preserve"> 22:2478-2488. doi: 10.1101/gr.142802.112.</w:t>
      </w:r>
    </w:p>
    <w:p w14:paraId="0235AF7B" w14:textId="77777777" w:rsidR="00CB7955" w:rsidRPr="00CB7955" w:rsidRDefault="00CB7955" w:rsidP="00CB7955">
      <w:pPr>
        <w:pStyle w:val="EndNoteBibliography"/>
        <w:spacing w:after="0"/>
        <w:ind w:left="720" w:hanging="720"/>
        <w:rPr>
          <w:noProof/>
        </w:rPr>
      </w:pPr>
      <w:r w:rsidRPr="00CB7955">
        <w:rPr>
          <w:noProof/>
        </w:rPr>
        <w:t xml:space="preserve">Date, Shailesh V., and José M. Peregrín-Alvarez. 2008. "Phylogenetic profiling."  </w:t>
      </w:r>
      <w:r w:rsidRPr="00CB7955">
        <w:rPr>
          <w:i/>
          <w:noProof/>
        </w:rPr>
        <w:t>Methods in Molecular Biology</w:t>
      </w:r>
      <w:r w:rsidRPr="00CB7955">
        <w:rPr>
          <w:noProof/>
        </w:rPr>
        <w:t xml:space="preserve"> 453:201-216. doi: 10.1007/978-1-60327-429-6-9.</w:t>
      </w:r>
    </w:p>
    <w:p w14:paraId="3F0315BB" w14:textId="77777777" w:rsidR="00CB7955" w:rsidRPr="00CB7955" w:rsidRDefault="00CB7955" w:rsidP="00CB7955">
      <w:pPr>
        <w:pStyle w:val="EndNoteBibliography"/>
        <w:spacing w:after="0"/>
        <w:ind w:left="720" w:hanging="720"/>
        <w:rPr>
          <w:noProof/>
        </w:rPr>
      </w:pPr>
      <w:r w:rsidRPr="00CB7955">
        <w:rPr>
          <w:noProof/>
        </w:rPr>
        <w:t xml:space="preserve">Daubin, Vincent, Manolo Gouy, and Guy Perrière. 2002. "A phylogenomic approach to bacterial phylogeny: Evidence of a core of genes sharing a common history."  </w:t>
      </w:r>
      <w:r w:rsidRPr="00CB7955">
        <w:rPr>
          <w:i/>
          <w:noProof/>
        </w:rPr>
        <w:t>Genome Research</w:t>
      </w:r>
      <w:r w:rsidRPr="00CB7955">
        <w:rPr>
          <w:noProof/>
        </w:rPr>
        <w:t xml:space="preserve"> 12:1080-1090. doi: 10.1101/gr.187002.</w:t>
      </w:r>
    </w:p>
    <w:p w14:paraId="466192CF" w14:textId="77777777" w:rsidR="00CB7955" w:rsidRPr="00CB7955" w:rsidRDefault="00CB7955" w:rsidP="00CB7955">
      <w:pPr>
        <w:pStyle w:val="EndNoteBibliography"/>
        <w:spacing w:after="0"/>
        <w:ind w:left="720" w:hanging="720"/>
        <w:rPr>
          <w:noProof/>
        </w:rPr>
      </w:pPr>
      <w:r w:rsidRPr="00CB7955">
        <w:rPr>
          <w:noProof/>
        </w:rPr>
        <w:t xml:space="preserve">Dean, Paul, Robert P. Hirt, and T. Martin Embley. 2016. "Microsporidia: Why Make Nucleotides if You Can Steal Them?"  </w:t>
      </w:r>
      <w:r w:rsidRPr="00CB7955">
        <w:rPr>
          <w:i/>
          <w:noProof/>
        </w:rPr>
        <w:t>PLoS Pathogens</w:t>
      </w:r>
      <w:r w:rsidRPr="00CB7955">
        <w:rPr>
          <w:noProof/>
        </w:rPr>
        <w:t xml:space="preserve"> 12. doi: 10.1371/journal.ppat.1005870.</w:t>
      </w:r>
    </w:p>
    <w:p w14:paraId="0D791AEB" w14:textId="77777777" w:rsidR="00CB7955" w:rsidRPr="00CB7955" w:rsidRDefault="00CB7955" w:rsidP="00CB7955">
      <w:pPr>
        <w:pStyle w:val="EndNoteBibliography"/>
        <w:spacing w:after="0"/>
        <w:ind w:left="720" w:hanging="720"/>
        <w:rPr>
          <w:noProof/>
        </w:rPr>
      </w:pPr>
      <w:r w:rsidRPr="00CB7955">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CB7955">
        <w:rPr>
          <w:i/>
          <w:noProof/>
        </w:rPr>
        <w:t>Nature Communications</w:t>
      </w:r>
      <w:r w:rsidRPr="00CB7955">
        <w:rPr>
          <w:noProof/>
        </w:rPr>
        <w:t xml:space="preserve"> 6:7121. doi: 10.1038/ncomms8121.</w:t>
      </w:r>
    </w:p>
    <w:p w14:paraId="514B8B38" w14:textId="77777777" w:rsidR="00CB7955" w:rsidRPr="00CB7955" w:rsidRDefault="00CB7955" w:rsidP="00CB7955">
      <w:pPr>
        <w:pStyle w:val="EndNoteBibliography"/>
        <w:spacing w:after="0"/>
        <w:ind w:left="720" w:hanging="720"/>
        <w:rPr>
          <w:noProof/>
        </w:rPr>
      </w:pPr>
      <w:r w:rsidRPr="00CB7955">
        <w:rPr>
          <w:noProof/>
        </w:rPr>
        <w:t xml:space="preserve">Dey, Gautam, Ariel Jaimovich, Sean R. Collins, Akiko Seki, and Tobias Meyer. 2015. "Systematic Discovery of Human Gene Function and Principles of Modular Organization through Phylogenetic Profiling."  </w:t>
      </w:r>
      <w:r w:rsidRPr="00CB7955">
        <w:rPr>
          <w:i/>
          <w:noProof/>
        </w:rPr>
        <w:t>Cell Reports</w:t>
      </w:r>
      <w:r w:rsidRPr="00CB7955">
        <w:rPr>
          <w:noProof/>
        </w:rPr>
        <w:t xml:space="preserve"> 10:993-1006. doi: 10.1016/j.celrep.2015.01.025.</w:t>
      </w:r>
    </w:p>
    <w:p w14:paraId="7D2AFCE8" w14:textId="77777777" w:rsidR="00CB7955" w:rsidRPr="00CB7955" w:rsidRDefault="00CB7955" w:rsidP="00CB7955">
      <w:pPr>
        <w:pStyle w:val="EndNoteBibliography"/>
        <w:spacing w:after="0"/>
        <w:ind w:left="720" w:hanging="720"/>
        <w:rPr>
          <w:noProof/>
        </w:rPr>
      </w:pPr>
      <w:r w:rsidRPr="00CB7955">
        <w:rPr>
          <w:noProof/>
        </w:rPr>
        <w:t xml:space="preserve">Didier, Elizabeth S, and Louis M Weiss. 2008. "Overview of microsporidia and microsporidiosis."  </w:t>
      </w:r>
      <w:r w:rsidRPr="00CB7955">
        <w:rPr>
          <w:i/>
          <w:noProof/>
        </w:rPr>
        <w:t>Protistology</w:t>
      </w:r>
      <w:r w:rsidRPr="00CB7955">
        <w:rPr>
          <w:noProof/>
        </w:rPr>
        <w:t xml:space="preserve"> 4 (5):243–255.</w:t>
      </w:r>
    </w:p>
    <w:p w14:paraId="5CB1E6A7" w14:textId="77777777" w:rsidR="00CB7955" w:rsidRPr="00CB7955" w:rsidRDefault="00CB7955" w:rsidP="00CB7955">
      <w:pPr>
        <w:pStyle w:val="EndNoteBibliography"/>
        <w:spacing w:after="0"/>
        <w:ind w:left="720" w:hanging="720"/>
        <w:rPr>
          <w:noProof/>
        </w:rPr>
      </w:pPr>
      <w:r w:rsidRPr="00CB7955">
        <w:rPr>
          <w:noProof/>
        </w:rPr>
        <w:t xml:space="preserve">Didier, Elizabeth S., Joseph A. Maddry, Paul J. Brindley, Mary E. Stovall, and Peter J. Didier. 2005. "Therapeutic strategies for human microsporidia infections."  </w:t>
      </w:r>
      <w:r w:rsidRPr="00CB7955">
        <w:rPr>
          <w:i/>
          <w:noProof/>
        </w:rPr>
        <w:t>Expert Review of Anti-infective Therapy</w:t>
      </w:r>
      <w:r w:rsidRPr="00CB7955">
        <w:rPr>
          <w:noProof/>
        </w:rPr>
        <w:t xml:space="preserve"> 3:419-434. doi: 10.1586/14787210.3.3.419.</w:t>
      </w:r>
    </w:p>
    <w:p w14:paraId="5087186C" w14:textId="77777777" w:rsidR="00CB7955" w:rsidRPr="00CB7955" w:rsidRDefault="00CB7955" w:rsidP="00CB7955">
      <w:pPr>
        <w:pStyle w:val="EndNoteBibliography"/>
        <w:spacing w:after="0"/>
        <w:ind w:left="720" w:hanging="720"/>
        <w:rPr>
          <w:noProof/>
        </w:rPr>
      </w:pPr>
      <w:r w:rsidRPr="00CB7955">
        <w:rPr>
          <w:noProof/>
        </w:rPr>
        <w:t xml:space="preserve">Dolgikh, Viacheslav V. 2000. "Activities of enzymes of carbohydrate and energy metabolism of the intracellular stages of the microsporidian, Nosema grylli."  </w:t>
      </w:r>
      <w:r w:rsidRPr="00CB7955">
        <w:rPr>
          <w:i/>
          <w:noProof/>
        </w:rPr>
        <w:t>Protistology</w:t>
      </w:r>
      <w:r w:rsidRPr="00CB7955">
        <w:rPr>
          <w:noProof/>
        </w:rPr>
        <w:t xml:space="preserve"> 1:87-91.</w:t>
      </w:r>
    </w:p>
    <w:p w14:paraId="6B52F9B8" w14:textId="77777777" w:rsidR="00CB7955" w:rsidRPr="00CB7955" w:rsidRDefault="00CB7955" w:rsidP="00CB7955">
      <w:pPr>
        <w:pStyle w:val="EndNoteBibliography"/>
        <w:spacing w:after="0"/>
        <w:ind w:left="720" w:hanging="720"/>
        <w:rPr>
          <w:noProof/>
        </w:rPr>
      </w:pPr>
      <w:r w:rsidRPr="00CB7955">
        <w:rPr>
          <w:noProof/>
        </w:rPr>
        <w:t xml:space="preserve">Dolgikh, Viacheslav V., Julia J. Sokolova, and Irma V. Issi. 1997. "Activities of enzymes of carbohydrate and energy metabolism of the spores of the microsporidian, Nosema grylli."  </w:t>
      </w:r>
      <w:r w:rsidRPr="00CB7955">
        <w:rPr>
          <w:i/>
          <w:noProof/>
        </w:rPr>
        <w:t>Journal of Eukaryotic Microbiology</w:t>
      </w:r>
      <w:r w:rsidRPr="00CB7955">
        <w:rPr>
          <w:noProof/>
        </w:rPr>
        <w:t xml:space="preserve"> 44:246-249. doi: 10.1111/j.1550-7408.1997.tb05707.x.</w:t>
      </w:r>
    </w:p>
    <w:p w14:paraId="733DF2B6" w14:textId="77777777" w:rsidR="00CB7955" w:rsidRPr="00CB7955" w:rsidRDefault="00CB7955" w:rsidP="00CB7955">
      <w:pPr>
        <w:pStyle w:val="EndNoteBibliography"/>
        <w:spacing w:after="0"/>
        <w:ind w:left="720" w:hanging="720"/>
        <w:rPr>
          <w:noProof/>
        </w:rPr>
      </w:pPr>
      <w:r w:rsidRPr="00CB7955">
        <w:rPr>
          <w:noProof/>
        </w:rPr>
        <w:t xml:space="preserve">Ebersberger, Ingo, Sascha Strauss, and Arndt von Haeseler. 2009. "HaMStR: profile hidden markov model based search for orthologs in ESTs."  </w:t>
      </w:r>
      <w:r w:rsidRPr="00CB7955">
        <w:rPr>
          <w:i/>
          <w:noProof/>
        </w:rPr>
        <w:t>BMC evolutionary biology</w:t>
      </w:r>
      <w:r w:rsidRPr="00CB7955">
        <w:rPr>
          <w:noProof/>
        </w:rPr>
        <w:t xml:space="preserve"> 9:157-157. doi: 10.1186/1471-2148-9-157.</w:t>
      </w:r>
    </w:p>
    <w:p w14:paraId="03C2E4E6" w14:textId="77777777" w:rsidR="00CB7955" w:rsidRPr="00CB7955" w:rsidRDefault="00CB7955" w:rsidP="00CB7955">
      <w:pPr>
        <w:pStyle w:val="EndNoteBibliography"/>
        <w:spacing w:after="0"/>
        <w:ind w:left="720" w:hanging="720"/>
        <w:rPr>
          <w:noProof/>
        </w:rPr>
      </w:pPr>
      <w:r w:rsidRPr="00CB7955">
        <w:rPr>
          <w:noProof/>
        </w:rPr>
        <w:t xml:space="preserve">Eddy, S. R. 1998. "Profile hidden Markov models."  </w:t>
      </w:r>
      <w:r w:rsidRPr="00CB7955">
        <w:rPr>
          <w:i/>
          <w:noProof/>
        </w:rPr>
        <w:t>Bioinformatics (Oxford, England)</w:t>
      </w:r>
      <w:r w:rsidRPr="00CB7955">
        <w:rPr>
          <w:noProof/>
        </w:rPr>
        <w:t xml:space="preserve"> 14:755-763.</w:t>
      </w:r>
    </w:p>
    <w:p w14:paraId="00BAEA08" w14:textId="77777777" w:rsidR="00CB7955" w:rsidRPr="00CB7955" w:rsidRDefault="00CB7955" w:rsidP="00CB7955">
      <w:pPr>
        <w:pStyle w:val="EndNoteBibliography"/>
        <w:spacing w:after="0"/>
        <w:ind w:left="720" w:hanging="720"/>
        <w:rPr>
          <w:noProof/>
        </w:rPr>
      </w:pPr>
      <w:r w:rsidRPr="00CB7955">
        <w:rPr>
          <w:noProof/>
        </w:rPr>
        <w:t xml:space="preserve">Edlind, Thomas D, Jing Li, Govinda S Visvesvara, Michael H Vodkin, Gerald L McLaughlin, and Santosh K Katiyar. 1996. "Phylogenetic Analysis of β-Tubulin Sequences from Amitochondrial Protozoa."  </w:t>
      </w:r>
      <w:r w:rsidRPr="00CB7955">
        <w:rPr>
          <w:i/>
          <w:noProof/>
        </w:rPr>
        <w:t>Molecular Phylogenetics and Evolution</w:t>
      </w:r>
      <w:r w:rsidRPr="00CB7955">
        <w:rPr>
          <w:noProof/>
        </w:rPr>
        <w:t xml:space="preserve"> 5:359-367. doi: 10.1006/mpev.1996.0031.</w:t>
      </w:r>
    </w:p>
    <w:p w14:paraId="26CA0989" w14:textId="77777777" w:rsidR="00CB7955" w:rsidRPr="00CB7955" w:rsidRDefault="00CB7955" w:rsidP="00CB7955">
      <w:pPr>
        <w:pStyle w:val="EndNoteBibliography"/>
        <w:spacing w:after="0"/>
        <w:ind w:left="720" w:hanging="720"/>
        <w:rPr>
          <w:noProof/>
        </w:rPr>
      </w:pPr>
      <w:r w:rsidRPr="00CB7955">
        <w:rPr>
          <w:noProof/>
        </w:rPr>
        <w:t xml:space="preserve">Edwards, A W F. 1996. "The Origin and Early Development of the Method of Minimum Evolution for the Reconstruction of …."  </w:t>
      </w:r>
      <w:r w:rsidRPr="00CB7955">
        <w:rPr>
          <w:i/>
          <w:noProof/>
        </w:rPr>
        <w:t>Systematic Biology</w:t>
      </w:r>
      <w:r w:rsidRPr="00CB7955">
        <w:rPr>
          <w:noProof/>
        </w:rPr>
        <w:t>.</w:t>
      </w:r>
    </w:p>
    <w:p w14:paraId="0A784430" w14:textId="77777777" w:rsidR="00CB7955" w:rsidRPr="00CB7955" w:rsidRDefault="00CB7955" w:rsidP="00CB7955">
      <w:pPr>
        <w:pStyle w:val="EndNoteBibliography"/>
        <w:spacing w:after="0"/>
        <w:ind w:left="720" w:hanging="720"/>
        <w:rPr>
          <w:noProof/>
        </w:rPr>
      </w:pPr>
      <w:r w:rsidRPr="00CB7955">
        <w:rPr>
          <w:noProof/>
        </w:rPr>
        <w:t xml:space="preserve">Fast, N M, and P J Keeling. 2001. "Alpha and beta subunits of pyruvate dehydrogenase E1 from the microsporidian Nosema locustae: mitochondrion-derived carbon metabolism in microsporidia."  </w:t>
      </w:r>
      <w:r w:rsidRPr="00CB7955">
        <w:rPr>
          <w:i/>
          <w:noProof/>
        </w:rPr>
        <w:t>Molecular and biochemical parasitology</w:t>
      </w:r>
      <w:r w:rsidRPr="00CB7955">
        <w:rPr>
          <w:noProof/>
        </w:rPr>
        <w:t xml:space="preserve"> 117:201-9.</w:t>
      </w:r>
    </w:p>
    <w:p w14:paraId="4E7E74AF" w14:textId="77777777" w:rsidR="00CB7955" w:rsidRPr="00CB7955" w:rsidRDefault="00CB7955" w:rsidP="00CB7955">
      <w:pPr>
        <w:pStyle w:val="EndNoteBibliography"/>
        <w:spacing w:after="0"/>
        <w:ind w:left="720" w:hanging="720"/>
        <w:rPr>
          <w:noProof/>
        </w:rPr>
      </w:pPr>
      <w:r w:rsidRPr="00CB7955">
        <w:rPr>
          <w:noProof/>
        </w:rPr>
        <w:t xml:space="preserve">Federhen, Scott. 2012. "The NCBI Taxonomy."  </w:t>
      </w:r>
      <w:r w:rsidRPr="00CB7955">
        <w:rPr>
          <w:i/>
          <w:noProof/>
        </w:rPr>
        <w:t>Nucleic Acids Res.</w:t>
      </w:r>
      <w:r w:rsidRPr="00CB7955">
        <w:rPr>
          <w:noProof/>
        </w:rPr>
        <w:t xml:space="preserve"> 40:D136-D143. doi: 10.1093/nar/gkr1178.</w:t>
      </w:r>
    </w:p>
    <w:p w14:paraId="4CAEFEF5" w14:textId="77777777" w:rsidR="00CB7955" w:rsidRPr="00CB7955" w:rsidRDefault="00CB7955" w:rsidP="00CB7955">
      <w:pPr>
        <w:pStyle w:val="EndNoteBibliography"/>
        <w:spacing w:after="0"/>
        <w:ind w:left="720" w:hanging="720"/>
        <w:rPr>
          <w:noProof/>
        </w:rPr>
      </w:pPr>
      <w:r w:rsidRPr="00CB7955">
        <w:rPr>
          <w:noProof/>
        </w:rPr>
        <w:t xml:space="preserve">Felsenstein, Joseph. 1978. "Cases in which Parsimony or Compatibility Methods Will be Positively Misleading."  </w:t>
      </w:r>
      <w:r w:rsidRPr="00CB7955">
        <w:rPr>
          <w:i/>
          <w:noProof/>
        </w:rPr>
        <w:t>Systematic Zoology</w:t>
      </w:r>
      <w:r w:rsidRPr="00CB7955">
        <w:rPr>
          <w:noProof/>
        </w:rPr>
        <w:t xml:space="preserve"> 27:401-410. doi: 10.2307/2412923.</w:t>
      </w:r>
    </w:p>
    <w:p w14:paraId="4DE58F5E" w14:textId="77777777" w:rsidR="00CB7955" w:rsidRPr="00CB7955" w:rsidRDefault="00CB7955" w:rsidP="00CB7955">
      <w:pPr>
        <w:pStyle w:val="EndNoteBibliography"/>
        <w:spacing w:after="0"/>
        <w:ind w:left="720" w:hanging="720"/>
        <w:rPr>
          <w:noProof/>
        </w:rPr>
      </w:pPr>
      <w:r w:rsidRPr="00CB7955">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CB7955">
        <w:rPr>
          <w:i/>
          <w:noProof/>
        </w:rPr>
        <w:t>Nucleic Acids Research</w:t>
      </w:r>
      <w:r w:rsidRPr="00CB7955">
        <w:rPr>
          <w:noProof/>
        </w:rPr>
        <w:t xml:space="preserve"> 42. doi: 10.1093/nar/gkt1223.</w:t>
      </w:r>
    </w:p>
    <w:p w14:paraId="76A9A6F6" w14:textId="77777777" w:rsidR="00CB7955" w:rsidRPr="00CB7955" w:rsidRDefault="00CB7955" w:rsidP="00CB7955">
      <w:pPr>
        <w:pStyle w:val="EndNoteBibliography"/>
        <w:spacing w:after="0"/>
        <w:ind w:left="720" w:hanging="720"/>
        <w:rPr>
          <w:noProof/>
        </w:rPr>
      </w:pPr>
      <w:r w:rsidRPr="00CB7955">
        <w:rPr>
          <w:noProof/>
        </w:rPr>
        <w:t xml:space="preserve">Fourment, Mathieu, and Mark J Gibbs. 2006. "PATRISTIC: a program for calculating patristic distances and graphically comparing the components of genetic change."  </w:t>
      </w:r>
      <w:r w:rsidRPr="00CB7955">
        <w:rPr>
          <w:i/>
          <w:noProof/>
        </w:rPr>
        <w:t>BMC Evolutionary Biology</w:t>
      </w:r>
      <w:r w:rsidRPr="00CB7955">
        <w:rPr>
          <w:noProof/>
        </w:rPr>
        <w:t xml:space="preserve"> 6:1. doi: 10.1186/1471-2148-6-1.</w:t>
      </w:r>
    </w:p>
    <w:p w14:paraId="2514D124" w14:textId="77777777" w:rsidR="00CB7955" w:rsidRPr="00CB7955" w:rsidRDefault="00CB7955" w:rsidP="00CB7955">
      <w:pPr>
        <w:pStyle w:val="EndNoteBibliography"/>
        <w:spacing w:after="0"/>
        <w:ind w:left="720" w:hanging="720"/>
        <w:rPr>
          <w:noProof/>
        </w:rPr>
      </w:pPr>
      <w:r w:rsidRPr="00CB7955">
        <w:rPr>
          <w:noProof/>
        </w:rPr>
        <w:t xml:space="preserve">Futuyma, Douglas J. 2005. </w:t>
      </w:r>
      <w:r w:rsidRPr="00CB7955">
        <w:rPr>
          <w:i/>
          <w:noProof/>
        </w:rPr>
        <w:t>Evolution</w:t>
      </w:r>
      <w:r w:rsidRPr="00CB7955">
        <w:rPr>
          <w:noProof/>
        </w:rPr>
        <w:t>: Sinauer Associates Inc.</w:t>
      </w:r>
    </w:p>
    <w:p w14:paraId="09BA303B" w14:textId="77777777" w:rsidR="00CB7955" w:rsidRPr="00CB7955" w:rsidRDefault="00CB7955" w:rsidP="00CB7955">
      <w:pPr>
        <w:pStyle w:val="EndNoteBibliography"/>
        <w:spacing w:after="0"/>
        <w:ind w:left="720" w:hanging="720"/>
        <w:rPr>
          <w:noProof/>
        </w:rPr>
      </w:pPr>
      <w:r w:rsidRPr="00CB7955">
        <w:rPr>
          <w:noProof/>
        </w:rPr>
        <w:t xml:space="preserve">Gabaldón, T., and M. A. Huynen. 2004. "Prediction of protein function and pathways in the genome era."  </w:t>
      </w:r>
      <w:r w:rsidRPr="00CB7955">
        <w:rPr>
          <w:i/>
          <w:noProof/>
        </w:rPr>
        <w:t>Cellular and Molecular Life Sciences (CMLS)</w:t>
      </w:r>
      <w:r w:rsidRPr="00CB7955">
        <w:rPr>
          <w:noProof/>
        </w:rPr>
        <w:t xml:space="preserve"> 61:930-944. doi: 10.1007/s00018-003-3387-y.</w:t>
      </w:r>
    </w:p>
    <w:p w14:paraId="5E47AA11" w14:textId="77777777" w:rsidR="00CB7955" w:rsidRPr="00CB7955" w:rsidRDefault="00CB7955" w:rsidP="00CB7955">
      <w:pPr>
        <w:pStyle w:val="EndNoteBibliography"/>
        <w:spacing w:after="0"/>
        <w:ind w:left="720" w:hanging="720"/>
        <w:rPr>
          <w:noProof/>
        </w:rPr>
      </w:pPr>
      <w:r w:rsidRPr="00CB7955">
        <w:rPr>
          <w:noProof/>
        </w:rPr>
        <w:t xml:space="preserve">Gabaldón, Toni, and Eugene V. Koonin. 2013. "Functional and evolutionary implications of gene orthology."  </w:t>
      </w:r>
      <w:r w:rsidRPr="00CB7955">
        <w:rPr>
          <w:i/>
          <w:noProof/>
        </w:rPr>
        <w:t>Nature Reviews Genetics</w:t>
      </w:r>
      <w:r w:rsidRPr="00CB7955">
        <w:rPr>
          <w:noProof/>
        </w:rPr>
        <w:t xml:space="preserve"> 14:360-366. doi: 10.1038/nrg3456.</w:t>
      </w:r>
    </w:p>
    <w:p w14:paraId="1FD2434E" w14:textId="77777777" w:rsidR="00CB7955" w:rsidRPr="00CB7955" w:rsidRDefault="00CB7955" w:rsidP="00CB7955">
      <w:pPr>
        <w:pStyle w:val="EndNoteBibliography"/>
        <w:spacing w:after="0"/>
        <w:ind w:left="720" w:hanging="720"/>
        <w:rPr>
          <w:noProof/>
        </w:rPr>
      </w:pPr>
      <w:r w:rsidRPr="00CB7955">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CB7955">
        <w:rPr>
          <w:i/>
          <w:noProof/>
        </w:rPr>
        <w:t>Nucleic Acids Research</w:t>
      </w:r>
      <w:r w:rsidRPr="00CB7955">
        <w:rPr>
          <w:noProof/>
        </w:rPr>
        <w:t xml:space="preserve"> 36:3420-3435. doi: 10.1093/nar/gkn176.</w:t>
      </w:r>
    </w:p>
    <w:p w14:paraId="62EE58DA" w14:textId="77777777" w:rsidR="00CB7955" w:rsidRPr="00CB7955" w:rsidRDefault="00CB7955" w:rsidP="00CB7955">
      <w:pPr>
        <w:pStyle w:val="EndNoteBibliography"/>
        <w:spacing w:after="0"/>
        <w:ind w:left="720" w:hanging="720"/>
        <w:rPr>
          <w:noProof/>
        </w:rPr>
      </w:pPr>
      <w:r w:rsidRPr="00CB7955">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CB7955">
        <w:rPr>
          <w:i/>
          <w:noProof/>
        </w:rPr>
        <w:t>PLoS Pathogens</w:t>
      </w:r>
      <w:r w:rsidRPr="00CB7955">
        <w:rPr>
          <w:noProof/>
        </w:rPr>
        <w:t xml:space="preserve"> 10. doi: 10.1371/journal.ppat.1004547.</w:t>
      </w:r>
    </w:p>
    <w:p w14:paraId="1997924F" w14:textId="77777777" w:rsidR="00CB7955" w:rsidRPr="00CB7955" w:rsidRDefault="00CB7955" w:rsidP="00CB7955">
      <w:pPr>
        <w:pStyle w:val="EndNoteBibliography"/>
        <w:spacing w:after="0"/>
        <w:ind w:left="720" w:hanging="720"/>
        <w:rPr>
          <w:noProof/>
        </w:rPr>
      </w:pPr>
      <w:r w:rsidRPr="00CB7955">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CB7955">
        <w:rPr>
          <w:i/>
          <w:noProof/>
        </w:rPr>
        <w:t>PLoS pathogens</w:t>
      </w:r>
      <w:r w:rsidRPr="00CB7955">
        <w:rPr>
          <w:noProof/>
        </w:rPr>
        <w:t xml:space="preserve"> 8:e1002979-e1002979. doi: 10.1371/journal.ppat.1002979.</w:t>
      </w:r>
    </w:p>
    <w:p w14:paraId="6E6AE0A6" w14:textId="77777777" w:rsidR="00CB7955" w:rsidRPr="00CB7955" w:rsidRDefault="00CB7955" w:rsidP="00CB7955">
      <w:pPr>
        <w:pStyle w:val="EndNoteBibliography"/>
        <w:spacing w:after="0"/>
        <w:ind w:left="720" w:hanging="720"/>
        <w:rPr>
          <w:noProof/>
        </w:rPr>
      </w:pPr>
      <w:r w:rsidRPr="00CB7955">
        <w:rPr>
          <w:noProof/>
        </w:rPr>
        <w:t xml:space="preserve">Hirt, R. P., J. M. Logsdon, B. Healy, M. W. Dorey, W. F. Doolittle, and T. M. Embley. 1999. "Microsporidia are related to Fungi: Evidence from the largest subunit of RNA polymerase II and other proteins."  </w:t>
      </w:r>
      <w:r w:rsidRPr="00CB7955">
        <w:rPr>
          <w:i/>
          <w:noProof/>
        </w:rPr>
        <w:t>Proceedings of the National Academy of Sciences</w:t>
      </w:r>
      <w:r w:rsidRPr="00CB7955">
        <w:rPr>
          <w:noProof/>
        </w:rPr>
        <w:t xml:space="preserve"> 96:580-585. doi: 10.1073/pnas.96.2.580.</w:t>
      </w:r>
    </w:p>
    <w:p w14:paraId="7BA95113" w14:textId="77777777" w:rsidR="00CB7955" w:rsidRPr="00CB7955" w:rsidRDefault="00CB7955" w:rsidP="00CB7955">
      <w:pPr>
        <w:pStyle w:val="EndNoteBibliography"/>
        <w:spacing w:after="0"/>
        <w:ind w:left="720" w:hanging="720"/>
        <w:rPr>
          <w:noProof/>
        </w:rPr>
      </w:pPr>
      <w:r w:rsidRPr="00CB7955">
        <w:rPr>
          <w:noProof/>
        </w:rPr>
        <w:t xml:space="preserve">Hirt, Robert P., Bryan Healy, Charles R. Vossbrinck, Elizabeth U. Canning, and T. Martin Embley. 1997. "A mitochondrial Hsp70 orthologue in Vairimorpha necatrix: molecular evidence that microsporidia once contained mitochondria."  </w:t>
      </w:r>
      <w:r w:rsidRPr="00CB7955">
        <w:rPr>
          <w:i/>
          <w:noProof/>
        </w:rPr>
        <w:t>Current Biology</w:t>
      </w:r>
      <w:r w:rsidRPr="00CB7955">
        <w:rPr>
          <w:noProof/>
        </w:rPr>
        <w:t xml:space="preserve"> 7:995-998. doi: 10.1016/S0960-9822(06)00420-9.</w:t>
      </w:r>
    </w:p>
    <w:p w14:paraId="51A28E96" w14:textId="77777777" w:rsidR="00CB7955" w:rsidRPr="00CB7955" w:rsidRDefault="00CB7955" w:rsidP="00CB7955">
      <w:pPr>
        <w:pStyle w:val="EndNoteBibliography"/>
        <w:spacing w:after="0"/>
        <w:ind w:left="720" w:hanging="720"/>
        <w:rPr>
          <w:noProof/>
        </w:rPr>
      </w:pPr>
      <w:r w:rsidRPr="00CB7955">
        <w:rPr>
          <w:noProof/>
        </w:rPr>
        <w:t xml:space="preserve">Huerta-Cepas, Jaime, François Serra, and Peer Bork. 2016. "ETE 3: Reconstruction, Analysis, and Visualization of Phylogenomic Data."  </w:t>
      </w:r>
      <w:r w:rsidRPr="00CB7955">
        <w:rPr>
          <w:i/>
          <w:noProof/>
        </w:rPr>
        <w:t>Molecular Biology and Evolution</w:t>
      </w:r>
      <w:r w:rsidRPr="00CB7955">
        <w:rPr>
          <w:noProof/>
        </w:rPr>
        <w:t xml:space="preserve"> 33:1635-1638. doi: 10.1093/molbev/msw046.</w:t>
      </w:r>
    </w:p>
    <w:p w14:paraId="089253E0" w14:textId="77777777" w:rsidR="00CB7955" w:rsidRPr="00CB7955" w:rsidRDefault="00CB7955" w:rsidP="00CB7955">
      <w:pPr>
        <w:pStyle w:val="EndNoteBibliography"/>
        <w:spacing w:after="0"/>
        <w:ind w:left="720" w:hanging="720"/>
        <w:rPr>
          <w:noProof/>
        </w:rPr>
      </w:pPr>
      <w:r w:rsidRPr="00CB7955">
        <w:rPr>
          <w:noProof/>
        </w:rPr>
        <w:t xml:space="preserve">James, Timothy Y, Adrian Pelin, Linda Bonen, Steven Ahrendt, Divya Sain, Nicolas Corradi, and Jason E Stajich. 2013. "Shared signatures of parasitism and phylogenomics unite Cryptomycota and microsporidia."  </w:t>
      </w:r>
      <w:r w:rsidRPr="00CB7955">
        <w:rPr>
          <w:i/>
          <w:noProof/>
        </w:rPr>
        <w:t>Current biology : CB</w:t>
      </w:r>
      <w:r w:rsidRPr="00CB7955">
        <w:rPr>
          <w:noProof/>
        </w:rPr>
        <w:t xml:space="preserve"> 23:1548-53. doi: 10.1016/j.cub.2013.06.057.</w:t>
      </w:r>
    </w:p>
    <w:p w14:paraId="7B1BAE4F" w14:textId="77777777" w:rsidR="00CB7955" w:rsidRPr="00CB7955" w:rsidRDefault="00CB7955" w:rsidP="00CB7955">
      <w:pPr>
        <w:pStyle w:val="EndNoteBibliography"/>
        <w:spacing w:after="0"/>
        <w:ind w:left="720" w:hanging="720"/>
        <w:rPr>
          <w:noProof/>
        </w:rPr>
      </w:pPr>
      <w:r w:rsidRPr="00CB7955">
        <w:rPr>
          <w:noProof/>
        </w:rPr>
        <w:t xml:space="preserve">Jothi, Raja, Teresa M Przytycka, and L Aravind. 2007. "Discovering functional linkages and uncharacterized cellular pathways using phylogenetic profile comparisons: a comprehensive assessment."  </w:t>
      </w:r>
      <w:r w:rsidRPr="00CB7955">
        <w:rPr>
          <w:i/>
          <w:noProof/>
        </w:rPr>
        <w:t>BMC bioinformatics</w:t>
      </w:r>
      <w:r w:rsidRPr="00CB7955">
        <w:rPr>
          <w:noProof/>
        </w:rPr>
        <w:t xml:space="preserve"> 8:173-173. doi: 10.1186/1471-2105-8-173.</w:t>
      </w:r>
    </w:p>
    <w:p w14:paraId="0A6A8B6E" w14:textId="77777777" w:rsidR="00CB7955" w:rsidRPr="00CB7955" w:rsidRDefault="00CB7955" w:rsidP="00CB7955">
      <w:pPr>
        <w:pStyle w:val="EndNoteBibliography"/>
        <w:spacing w:after="0"/>
        <w:ind w:left="720" w:hanging="720"/>
        <w:rPr>
          <w:noProof/>
        </w:rPr>
      </w:pPr>
      <w:r w:rsidRPr="00CB7955">
        <w:rPr>
          <w:noProof/>
        </w:rPr>
        <w:t xml:space="preserve">Kanehisa, M, and S Goto. 2000. "KEGG: kyoto encyclopedia of genes and genomes."  </w:t>
      </w:r>
      <w:r w:rsidRPr="00CB7955">
        <w:rPr>
          <w:i/>
          <w:noProof/>
        </w:rPr>
        <w:t>Nucleic acids research</w:t>
      </w:r>
      <w:r w:rsidRPr="00CB7955">
        <w:rPr>
          <w:noProof/>
        </w:rPr>
        <w:t xml:space="preserve"> 28:27-30.</w:t>
      </w:r>
    </w:p>
    <w:p w14:paraId="5314E616" w14:textId="77777777" w:rsidR="00CB7955" w:rsidRPr="00CB7955" w:rsidRDefault="00CB7955" w:rsidP="00CB7955">
      <w:pPr>
        <w:pStyle w:val="EndNoteBibliography"/>
        <w:spacing w:after="0"/>
        <w:ind w:left="720" w:hanging="720"/>
        <w:rPr>
          <w:noProof/>
        </w:rPr>
      </w:pPr>
      <w:r w:rsidRPr="00CB7955">
        <w:rPr>
          <w:noProof/>
        </w:rPr>
        <w:t xml:space="preserve">Kanehisa, Minoru, Susumu Goto, Yoko Sato, Masayuki Kawashima, Miho Furumichi, and Mao Tanabe. 2014. "Data, information, knowledge and principle: Back to metabolism in KEGG."  </w:t>
      </w:r>
      <w:r w:rsidRPr="00CB7955">
        <w:rPr>
          <w:i/>
          <w:noProof/>
        </w:rPr>
        <w:t>Nucleic Acids Research</w:t>
      </w:r>
      <w:r w:rsidRPr="00CB7955">
        <w:rPr>
          <w:noProof/>
        </w:rPr>
        <w:t xml:space="preserve"> 42. doi: 10.1093/nar/gkt1076.</w:t>
      </w:r>
    </w:p>
    <w:p w14:paraId="2A677225" w14:textId="77777777" w:rsidR="00CB7955" w:rsidRPr="00CB7955" w:rsidRDefault="00CB7955" w:rsidP="00CB7955">
      <w:pPr>
        <w:pStyle w:val="EndNoteBibliography"/>
        <w:spacing w:after="0"/>
        <w:ind w:left="720" w:hanging="720"/>
        <w:rPr>
          <w:noProof/>
        </w:rPr>
      </w:pPr>
      <w:r w:rsidRPr="00CB7955">
        <w:rPr>
          <w:noProof/>
        </w:rPr>
        <w:t xml:space="preserve">Kanehisa, Minoru, Yoko Sato, Masayuki Kawashima, Miho Furumichi, and Mao Tanabe. 2016. "KEGG as a reference resource for gene and protein annotation."  </w:t>
      </w:r>
      <w:r w:rsidRPr="00CB7955">
        <w:rPr>
          <w:i/>
          <w:noProof/>
        </w:rPr>
        <w:t>Nucleic Acids Research</w:t>
      </w:r>
      <w:r w:rsidRPr="00CB7955">
        <w:rPr>
          <w:noProof/>
        </w:rPr>
        <w:t xml:space="preserve"> 44:D457-D462. doi: 10.1093/nar/gkv1070.</w:t>
      </w:r>
    </w:p>
    <w:p w14:paraId="3FF89183" w14:textId="77777777" w:rsidR="00CB7955" w:rsidRPr="00CB7955" w:rsidRDefault="00CB7955" w:rsidP="00CB7955">
      <w:pPr>
        <w:pStyle w:val="EndNoteBibliography"/>
        <w:spacing w:after="0"/>
        <w:ind w:left="720" w:hanging="720"/>
        <w:rPr>
          <w:noProof/>
        </w:rPr>
      </w:pPr>
      <w:r w:rsidRPr="00CB7955">
        <w:rPr>
          <w:noProof/>
        </w:rPr>
        <w:t xml:space="preserve">Kanehisa, Minoru, Yoko Sato, and Kanae Morishima. 2016. "BlastKOALA and GhostKOALA: KEGG Tools for Functional Characterization of Genome and Metagenome Sequences."  </w:t>
      </w:r>
      <w:r w:rsidRPr="00CB7955">
        <w:rPr>
          <w:i/>
          <w:noProof/>
        </w:rPr>
        <w:t>Journal of Molecular Biology</w:t>
      </w:r>
      <w:r w:rsidRPr="00CB7955">
        <w:rPr>
          <w:noProof/>
        </w:rPr>
        <w:t xml:space="preserve"> 428:726-731. doi: 10.1016/j.jmb.2015.11.006.</w:t>
      </w:r>
    </w:p>
    <w:p w14:paraId="67B6FC3C" w14:textId="77777777" w:rsidR="00CB7955" w:rsidRPr="00CB7955" w:rsidRDefault="00CB7955" w:rsidP="00CB7955">
      <w:pPr>
        <w:pStyle w:val="EndNoteBibliography"/>
        <w:spacing w:after="0"/>
        <w:ind w:left="720" w:hanging="720"/>
        <w:rPr>
          <w:noProof/>
        </w:rPr>
      </w:pPr>
      <w:r w:rsidRPr="00CB7955">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CB7955">
        <w:rPr>
          <w:i/>
          <w:noProof/>
        </w:rPr>
        <w:t>Nature</w:t>
      </w:r>
      <w:r w:rsidRPr="00CB7955">
        <w:rPr>
          <w:noProof/>
        </w:rPr>
        <w:t xml:space="preserve"> 414:450-453. doi: 10.1038/35106579.</w:t>
      </w:r>
    </w:p>
    <w:p w14:paraId="3EB587D9" w14:textId="77777777" w:rsidR="00CB7955" w:rsidRPr="00CB7955" w:rsidRDefault="00CB7955" w:rsidP="00CB7955">
      <w:pPr>
        <w:pStyle w:val="EndNoteBibliography"/>
        <w:spacing w:after="0"/>
        <w:ind w:left="720" w:hanging="720"/>
        <w:rPr>
          <w:noProof/>
        </w:rPr>
      </w:pPr>
      <w:r w:rsidRPr="00CB7955">
        <w:rPr>
          <w:noProof/>
        </w:rPr>
        <w:t xml:space="preserve">Kaya, Ghosh, and Weiss Louis M. 2012. "T cell response and persistence of the microsporidia."  </w:t>
      </w:r>
      <w:r w:rsidRPr="00CB7955">
        <w:rPr>
          <w:i/>
          <w:noProof/>
        </w:rPr>
        <w:t>FEMS Microbiology Reviews</w:t>
      </w:r>
      <w:r w:rsidRPr="00CB7955">
        <w:rPr>
          <w:noProof/>
        </w:rPr>
        <w:t xml:space="preserve"> 36:748-760. doi: 10.1111/j.1574-6976.2011.00318.x.</w:t>
      </w:r>
    </w:p>
    <w:p w14:paraId="567B8EEA" w14:textId="77777777" w:rsidR="00CB7955" w:rsidRPr="00CB7955" w:rsidRDefault="00CB7955" w:rsidP="00CB7955">
      <w:pPr>
        <w:pStyle w:val="EndNoteBibliography"/>
        <w:spacing w:after="0"/>
        <w:ind w:left="720" w:hanging="720"/>
        <w:rPr>
          <w:noProof/>
        </w:rPr>
      </w:pPr>
      <w:r w:rsidRPr="00CB7955">
        <w:rPr>
          <w:noProof/>
        </w:rPr>
        <w:t xml:space="preserve">Keeling, P. J., and W. F. Doolittle. 1996. "Alpha-tubulin from early-diverging eukaryotic lineages and the evolution of the tubulin family."  </w:t>
      </w:r>
      <w:r w:rsidRPr="00CB7955">
        <w:rPr>
          <w:i/>
          <w:noProof/>
        </w:rPr>
        <w:t>Molecular Biology and Evolution</w:t>
      </w:r>
      <w:r w:rsidRPr="00CB7955">
        <w:rPr>
          <w:noProof/>
        </w:rPr>
        <w:t xml:space="preserve"> 13:1297-1305. doi: 10.1093/oxfordjournals.molbev.a025576.</w:t>
      </w:r>
    </w:p>
    <w:p w14:paraId="6A13A536" w14:textId="77777777" w:rsidR="00CB7955" w:rsidRPr="00CB7955" w:rsidRDefault="00CB7955" w:rsidP="00CB7955">
      <w:pPr>
        <w:pStyle w:val="EndNoteBibliography"/>
        <w:spacing w:after="0"/>
        <w:ind w:left="720" w:hanging="720"/>
        <w:rPr>
          <w:noProof/>
        </w:rPr>
      </w:pPr>
      <w:r w:rsidRPr="00CB7955">
        <w:rPr>
          <w:noProof/>
        </w:rPr>
        <w:t xml:space="preserve">Keeling, Patrick. 2009. "Five questions about microsporidia."  </w:t>
      </w:r>
      <w:r w:rsidRPr="00CB7955">
        <w:rPr>
          <w:i/>
          <w:noProof/>
        </w:rPr>
        <w:t>PLoS pathogens</w:t>
      </w:r>
      <w:r w:rsidRPr="00CB7955">
        <w:rPr>
          <w:noProof/>
        </w:rPr>
        <w:t xml:space="preserve"> 5:e1000489-e1000489. doi: 10.1371/journal.ppat.1000489.</w:t>
      </w:r>
    </w:p>
    <w:p w14:paraId="781B765B" w14:textId="77777777" w:rsidR="00CB7955" w:rsidRPr="00CB7955" w:rsidRDefault="00CB7955" w:rsidP="00CB7955">
      <w:pPr>
        <w:pStyle w:val="EndNoteBibliography"/>
        <w:spacing w:after="0"/>
        <w:ind w:left="720" w:hanging="720"/>
        <w:rPr>
          <w:noProof/>
        </w:rPr>
      </w:pPr>
      <w:r w:rsidRPr="00CB7955">
        <w:rPr>
          <w:noProof/>
        </w:rPr>
        <w:t xml:space="preserve">Keeling, Patrick J, and Nicolas Corradi. 2011. "Shrink it or lose it: balancing loss of function with shrinking genomes in the microsporidia."  </w:t>
      </w:r>
      <w:r w:rsidRPr="00CB7955">
        <w:rPr>
          <w:i/>
          <w:noProof/>
        </w:rPr>
        <w:t>Virulence</w:t>
      </w:r>
      <w:r w:rsidRPr="00CB7955">
        <w:rPr>
          <w:noProof/>
        </w:rPr>
        <w:t xml:space="preserve"> 2:67-70. doi: 10.4161/viru.2.1.14606.</w:t>
      </w:r>
    </w:p>
    <w:p w14:paraId="32644578" w14:textId="77777777" w:rsidR="00CB7955" w:rsidRPr="00CB7955" w:rsidRDefault="00CB7955" w:rsidP="00CB7955">
      <w:pPr>
        <w:pStyle w:val="EndNoteBibliography"/>
        <w:spacing w:after="0"/>
        <w:ind w:left="720" w:hanging="720"/>
        <w:rPr>
          <w:noProof/>
        </w:rPr>
      </w:pPr>
      <w:r w:rsidRPr="00CB7955">
        <w:rPr>
          <w:noProof/>
        </w:rPr>
        <w:t xml:space="preserve">Keeling, Patrick J, and Naomi M Fast. 2002. "Microsporidia: biology and evolution of highly reduced intracellular parasites."  </w:t>
      </w:r>
      <w:r w:rsidRPr="00CB7955">
        <w:rPr>
          <w:i/>
          <w:noProof/>
        </w:rPr>
        <w:t>Annual review of microbiology</w:t>
      </w:r>
      <w:r w:rsidRPr="00CB7955">
        <w:rPr>
          <w:noProof/>
        </w:rPr>
        <w:t xml:space="preserve"> 56:93-116. doi: 10.1146/annurev.micro.56.012302.160854.</w:t>
      </w:r>
    </w:p>
    <w:p w14:paraId="5523949D" w14:textId="77777777" w:rsidR="00CB7955" w:rsidRPr="00CB7955" w:rsidRDefault="00CB7955" w:rsidP="00CB7955">
      <w:pPr>
        <w:pStyle w:val="EndNoteBibliography"/>
        <w:spacing w:after="0"/>
        <w:ind w:left="720" w:hanging="720"/>
        <w:rPr>
          <w:noProof/>
        </w:rPr>
      </w:pPr>
      <w:r w:rsidRPr="00CB7955">
        <w:rPr>
          <w:noProof/>
        </w:rPr>
        <w:t xml:space="preserve">Kensche, Philip R, Vera van Noort, Bas E Dutilh, and Martijn A Huynen. 2008. "Practical and theoretical advances in predicting the function of a protein by its phylogenetic distribution."  </w:t>
      </w:r>
      <w:r w:rsidRPr="00CB7955">
        <w:rPr>
          <w:i/>
          <w:noProof/>
        </w:rPr>
        <w:t>Journal of the Royal Society, Interface / the Royal Society</w:t>
      </w:r>
      <w:r w:rsidRPr="00CB7955">
        <w:rPr>
          <w:noProof/>
        </w:rPr>
        <w:t xml:space="preserve"> 5:151-70. doi: 10.1098/rsif.2007.1047.</w:t>
      </w:r>
    </w:p>
    <w:p w14:paraId="209A19B0" w14:textId="77777777" w:rsidR="00CB7955" w:rsidRPr="00CB7955" w:rsidRDefault="00CB7955" w:rsidP="00CB7955">
      <w:pPr>
        <w:pStyle w:val="EndNoteBibliography"/>
        <w:spacing w:after="0"/>
        <w:ind w:left="720" w:hanging="720"/>
        <w:rPr>
          <w:noProof/>
        </w:rPr>
      </w:pPr>
      <w:r w:rsidRPr="00CB7955">
        <w:rPr>
          <w:noProof/>
        </w:rPr>
        <w:t xml:space="preserve">Kmmari, Suresh, Srinu Rathlavath, Devika Pillai, and Gadasu Rajesh. 2018. "Hepatopancreatic Microsporidiasis (HPM) in Shrimp Culture: A Review."  </w:t>
      </w:r>
      <w:r w:rsidRPr="00CB7955">
        <w:rPr>
          <w:i/>
          <w:noProof/>
        </w:rPr>
        <w:t>International Journal of Current Microbiology and Applied Sciences</w:t>
      </w:r>
      <w:r w:rsidRPr="00CB7955">
        <w:rPr>
          <w:noProof/>
        </w:rPr>
        <w:t xml:space="preserve"> 7:3208-3215. doi: 10.20546/ijcmas.2018.701.383.</w:t>
      </w:r>
    </w:p>
    <w:p w14:paraId="699231A9" w14:textId="77777777" w:rsidR="00CB7955" w:rsidRPr="00CB7955" w:rsidRDefault="00CB7955" w:rsidP="00CB7955">
      <w:pPr>
        <w:pStyle w:val="EndNoteBibliography"/>
        <w:spacing w:after="0"/>
        <w:ind w:left="720" w:hanging="720"/>
        <w:rPr>
          <w:noProof/>
        </w:rPr>
      </w:pPr>
      <w:r w:rsidRPr="00CB7955">
        <w:rPr>
          <w:noProof/>
        </w:rPr>
        <w:t xml:space="preserve">Koestler, Tina, and Ingo Ebersberger. 2011. "Zygomycetes, Microsporidia, and the Evolutionary Ancestry of Sex Determination."  </w:t>
      </w:r>
      <w:r w:rsidRPr="00CB7955">
        <w:rPr>
          <w:i/>
          <w:noProof/>
        </w:rPr>
        <w:t>Genome Biology and Evolution</w:t>
      </w:r>
      <w:r w:rsidRPr="00CB7955">
        <w:rPr>
          <w:noProof/>
        </w:rPr>
        <w:t xml:space="preserve"> 3:186-194. doi: 10.1093/gbe/evr009.</w:t>
      </w:r>
    </w:p>
    <w:p w14:paraId="50CC42C3" w14:textId="77777777" w:rsidR="00CB7955" w:rsidRPr="00CB7955" w:rsidRDefault="00CB7955" w:rsidP="00CB7955">
      <w:pPr>
        <w:pStyle w:val="EndNoteBibliography"/>
        <w:spacing w:after="0"/>
        <w:ind w:left="720" w:hanging="720"/>
        <w:rPr>
          <w:noProof/>
        </w:rPr>
      </w:pPr>
      <w:r w:rsidRPr="00CB7955">
        <w:rPr>
          <w:noProof/>
        </w:rPr>
        <w:t xml:space="preserve">Koestler, Tina, Arndt von Haeseler, and Ingo Ebersberger. 2010. "FACT: functional annotation transfer between proteins with similar feature architectures."  </w:t>
      </w:r>
      <w:r w:rsidRPr="00CB7955">
        <w:rPr>
          <w:i/>
          <w:noProof/>
        </w:rPr>
        <w:t>BMC bioinformatics</w:t>
      </w:r>
      <w:r w:rsidRPr="00CB7955">
        <w:rPr>
          <w:noProof/>
        </w:rPr>
        <w:t xml:space="preserve"> 11:417-417. doi: 10.1186/1471-2105-11-417.</w:t>
      </w:r>
    </w:p>
    <w:p w14:paraId="2E633648" w14:textId="77777777" w:rsidR="00CB7955" w:rsidRPr="00CB7955" w:rsidRDefault="00CB7955" w:rsidP="00CB7955">
      <w:pPr>
        <w:pStyle w:val="EndNoteBibliography"/>
        <w:spacing w:after="0"/>
        <w:ind w:left="720" w:hanging="720"/>
        <w:rPr>
          <w:noProof/>
        </w:rPr>
      </w:pPr>
      <w:r w:rsidRPr="00CB7955">
        <w:rPr>
          <w:noProof/>
        </w:rPr>
        <w:t xml:space="preserve">Kudo, R. R., and E. W. Daniels. 1963. "An Electron Microscope Study of the Spore of a Microsporidian, Thelohania californica*."  </w:t>
      </w:r>
      <w:r w:rsidRPr="00CB7955">
        <w:rPr>
          <w:i/>
          <w:noProof/>
        </w:rPr>
        <w:t>The Journal of Protozoology</w:t>
      </w:r>
      <w:r w:rsidRPr="00CB7955">
        <w:rPr>
          <w:noProof/>
        </w:rPr>
        <w:t xml:space="preserve"> 10:112-120. doi: 10.1111/j.1550-7408.1963.tb01645.x.</w:t>
      </w:r>
    </w:p>
    <w:p w14:paraId="4A5C2DF1" w14:textId="77777777" w:rsidR="00CB7955" w:rsidRPr="00CB7955" w:rsidRDefault="00CB7955" w:rsidP="00CB7955">
      <w:pPr>
        <w:pStyle w:val="EndNoteBibliography"/>
        <w:spacing w:after="0"/>
        <w:ind w:left="720" w:hanging="720"/>
        <w:rPr>
          <w:noProof/>
        </w:rPr>
      </w:pPr>
      <w:r w:rsidRPr="00CB7955">
        <w:rPr>
          <w:noProof/>
        </w:rPr>
        <w:t xml:space="preserve">Larkin, M. A., G. Blackshields, N. P. Brown, R. Chenna, P. A. McGettigan, H. McWilliam, F. Valentin, I. M. Wallace, A. Wilm, R. Lopez, J. D. Thompson, T. J. Gibson, and D. G. Higgins. 2007. "Clustal W and Clustal X version 2.0."  </w:t>
      </w:r>
      <w:r w:rsidRPr="00CB7955">
        <w:rPr>
          <w:i/>
          <w:noProof/>
        </w:rPr>
        <w:t>Bioinformatics</w:t>
      </w:r>
      <w:r w:rsidRPr="00CB7955">
        <w:rPr>
          <w:noProof/>
        </w:rPr>
        <w:t xml:space="preserve"> 23:2947-2948. doi: 10.1093/bioinformatics/btm404.</w:t>
      </w:r>
    </w:p>
    <w:p w14:paraId="1B13B2A3" w14:textId="77777777" w:rsidR="00CB7955" w:rsidRPr="00CB7955" w:rsidRDefault="00CB7955" w:rsidP="00CB7955">
      <w:pPr>
        <w:pStyle w:val="EndNoteBibliography"/>
        <w:spacing w:after="0"/>
        <w:ind w:left="720" w:hanging="720"/>
        <w:rPr>
          <w:noProof/>
        </w:rPr>
      </w:pPr>
      <w:r w:rsidRPr="00CB7955">
        <w:rPr>
          <w:noProof/>
        </w:rPr>
        <w:t xml:space="preserve">Le, Si Quang, and Olivier Gascuel. 2008. "An improved general amino acid replacement matrix."  </w:t>
      </w:r>
      <w:r w:rsidRPr="00CB7955">
        <w:rPr>
          <w:i/>
          <w:noProof/>
        </w:rPr>
        <w:t>Molecular Biology and Evolution</w:t>
      </w:r>
      <w:r w:rsidRPr="00CB7955">
        <w:rPr>
          <w:noProof/>
        </w:rPr>
        <w:t xml:space="preserve"> 25:1307-1320. doi: 10.1093/molbev/msn067.</w:t>
      </w:r>
    </w:p>
    <w:p w14:paraId="4B98D20C" w14:textId="77777777" w:rsidR="00CB7955" w:rsidRPr="00CB7955" w:rsidRDefault="00CB7955" w:rsidP="00CB7955">
      <w:pPr>
        <w:pStyle w:val="EndNoteBibliography"/>
        <w:spacing w:after="0"/>
        <w:ind w:left="720" w:hanging="720"/>
        <w:rPr>
          <w:noProof/>
        </w:rPr>
      </w:pPr>
      <w:r w:rsidRPr="00CB7955">
        <w:rPr>
          <w:noProof/>
        </w:rPr>
        <w:t xml:space="preserve">Lee, Soo Chan, Nicolas Corradi, Edmond J. Byrnes, Santiago Torres-Martinez, Fred S. Dietrich, Patrick J. Keeling, and Joseph Heitman. 2008. "Microsporidia evolved from ancestral sexual fungi."  </w:t>
      </w:r>
      <w:r w:rsidRPr="00CB7955">
        <w:rPr>
          <w:i/>
          <w:noProof/>
        </w:rPr>
        <w:t>Current biology : CB</w:t>
      </w:r>
      <w:r w:rsidRPr="00CB7955">
        <w:rPr>
          <w:noProof/>
        </w:rPr>
        <w:t xml:space="preserve"> 18:1675-1679. doi: 10.1016/j.cub.2008.09.030.</w:t>
      </w:r>
    </w:p>
    <w:p w14:paraId="7B75BF24" w14:textId="77777777" w:rsidR="00CB7955" w:rsidRPr="00CB7955" w:rsidRDefault="00CB7955" w:rsidP="00CB7955">
      <w:pPr>
        <w:pStyle w:val="EndNoteBibliography"/>
        <w:spacing w:after="0"/>
        <w:ind w:left="720" w:hanging="720"/>
        <w:rPr>
          <w:noProof/>
        </w:rPr>
      </w:pPr>
      <w:r w:rsidRPr="00CB7955">
        <w:rPr>
          <w:noProof/>
        </w:rPr>
        <w:t xml:space="preserve">Letunic, Ivica, Tobias Doerks, and Peer Bork. 2012. "SMART 7: Recent updates to the protein domain annotation resource."  </w:t>
      </w:r>
      <w:r w:rsidRPr="00CB7955">
        <w:rPr>
          <w:i/>
          <w:noProof/>
        </w:rPr>
        <w:t>Nucleic Acids Research</w:t>
      </w:r>
      <w:r w:rsidRPr="00CB7955">
        <w:rPr>
          <w:noProof/>
        </w:rPr>
        <w:t xml:space="preserve"> 40. doi: 10.1093/nar/gkr931.</w:t>
      </w:r>
    </w:p>
    <w:p w14:paraId="087BDEB8" w14:textId="77777777" w:rsidR="00CB7955" w:rsidRPr="00CB7955" w:rsidRDefault="00CB7955" w:rsidP="00CB7955">
      <w:pPr>
        <w:pStyle w:val="EndNoteBibliography"/>
        <w:spacing w:after="0"/>
        <w:ind w:left="720" w:hanging="720"/>
        <w:rPr>
          <w:noProof/>
        </w:rPr>
      </w:pPr>
      <w:r w:rsidRPr="00CB7955">
        <w:rPr>
          <w:noProof/>
        </w:rPr>
        <w:t xml:space="preserve">Li, Li, Christian J Stoeckert, and David S Roos. 2003. "OrthoMCL: identification of ortholog groups for eukaryotic genomes."  </w:t>
      </w:r>
      <w:r w:rsidRPr="00CB7955">
        <w:rPr>
          <w:i/>
          <w:noProof/>
        </w:rPr>
        <w:t>Genome research</w:t>
      </w:r>
      <w:r w:rsidRPr="00CB7955">
        <w:rPr>
          <w:noProof/>
        </w:rPr>
        <w:t xml:space="preserve"> 13:2178-89. doi: 10.1101/gr.1224503.</w:t>
      </w:r>
    </w:p>
    <w:p w14:paraId="70A4C4F0" w14:textId="77777777" w:rsidR="00CB7955" w:rsidRPr="00CB7955" w:rsidRDefault="00CB7955" w:rsidP="00CB7955">
      <w:pPr>
        <w:pStyle w:val="EndNoteBibliography"/>
        <w:spacing w:after="0"/>
        <w:ind w:left="720" w:hanging="720"/>
        <w:rPr>
          <w:noProof/>
        </w:rPr>
      </w:pPr>
      <w:r w:rsidRPr="00CB7955">
        <w:rPr>
          <w:noProof/>
        </w:rPr>
        <w:t xml:space="preserve">Li, Yang, Sarah E. Calvo, Roee Gutman, Jun S. Liu, and Vamsi K. Mootha. 2014. "Expansion of Biological Pathways Based on Evolutionary Inference."  </w:t>
      </w:r>
      <w:r w:rsidRPr="00CB7955">
        <w:rPr>
          <w:i/>
          <w:noProof/>
        </w:rPr>
        <w:t>Cell</w:t>
      </w:r>
      <w:r w:rsidRPr="00CB7955">
        <w:rPr>
          <w:noProof/>
        </w:rPr>
        <w:t xml:space="preserve"> 158:213-225. doi: 10.1016/j.cell.2014.05.034.</w:t>
      </w:r>
    </w:p>
    <w:p w14:paraId="40F685A2" w14:textId="77777777" w:rsidR="00CB7955" w:rsidRPr="00CB7955" w:rsidRDefault="00CB7955" w:rsidP="00CB7955">
      <w:pPr>
        <w:pStyle w:val="EndNoteBibliography"/>
        <w:spacing w:after="0"/>
        <w:ind w:left="720" w:hanging="720"/>
        <w:rPr>
          <w:noProof/>
        </w:rPr>
      </w:pPr>
      <w:r w:rsidRPr="00CB7955">
        <w:rPr>
          <w:noProof/>
        </w:rPr>
        <w:t xml:space="preserve">Loewenstein, Yaniv, Domenico Raimondo, Oliver C Redfern, James Watson, Dmitrij Frishman, Michal Linial, Christine Orengo, Janet Thornton, and Anna Tramontano. 2009. "Protein function annotation by homology-based inference."  </w:t>
      </w:r>
      <w:r w:rsidRPr="00CB7955">
        <w:rPr>
          <w:i/>
          <w:noProof/>
        </w:rPr>
        <w:t>Genome Biology</w:t>
      </w:r>
      <w:r w:rsidRPr="00CB7955">
        <w:rPr>
          <w:noProof/>
        </w:rPr>
        <w:t xml:space="preserve"> 10:207. doi: 10.1186/gb-2009-10-2-207.</w:t>
      </w:r>
    </w:p>
    <w:p w14:paraId="486B3934" w14:textId="77777777" w:rsidR="00CB7955" w:rsidRPr="00CB7955" w:rsidRDefault="00CB7955" w:rsidP="00CB7955">
      <w:pPr>
        <w:pStyle w:val="EndNoteBibliography"/>
        <w:spacing w:after="0"/>
        <w:ind w:left="720" w:hanging="720"/>
        <w:rPr>
          <w:noProof/>
        </w:rPr>
      </w:pPr>
      <w:r w:rsidRPr="00CB7955">
        <w:rPr>
          <w:noProof/>
        </w:rPr>
        <w:t xml:space="preserve">Luallen, Robert J, Aaron W Reinke, Linda Tong, Michael R Botts, Marie-Anne Félix, and Emily R Troemel. 2016. "Discovery of a Natural Microsporidian Pathogen with a Broad Tissue Tropism in Caenorhabditis elegans."  </w:t>
      </w:r>
      <w:r w:rsidRPr="00CB7955">
        <w:rPr>
          <w:i/>
          <w:noProof/>
        </w:rPr>
        <w:t>PLOS Pathogens</w:t>
      </w:r>
      <w:r w:rsidRPr="00CB7955">
        <w:rPr>
          <w:noProof/>
        </w:rPr>
        <w:t>:28.</w:t>
      </w:r>
    </w:p>
    <w:p w14:paraId="0F871E20" w14:textId="77777777" w:rsidR="00CB7955" w:rsidRPr="00CB7955" w:rsidRDefault="00CB7955" w:rsidP="00CB7955">
      <w:pPr>
        <w:pStyle w:val="EndNoteBibliography"/>
        <w:spacing w:after="0"/>
        <w:ind w:left="720" w:hanging="720"/>
        <w:rPr>
          <w:noProof/>
        </w:rPr>
      </w:pPr>
      <w:r w:rsidRPr="00CB7955">
        <w:rPr>
          <w:noProof/>
        </w:rPr>
        <w:t xml:space="preserve">Madera, Martin, and Julian Gough. 2002. "A comparison of profile hidden Markov model procedures for remote homology detection."  </w:t>
      </w:r>
      <w:r w:rsidRPr="00CB7955">
        <w:rPr>
          <w:i/>
          <w:noProof/>
        </w:rPr>
        <w:t>Nucleic Acids Research</w:t>
      </w:r>
      <w:r w:rsidRPr="00CB7955">
        <w:rPr>
          <w:noProof/>
        </w:rPr>
        <w:t xml:space="preserve"> 30:4321-4328.</w:t>
      </w:r>
    </w:p>
    <w:p w14:paraId="74D406B1" w14:textId="77777777" w:rsidR="00CB7955" w:rsidRPr="00CB7955" w:rsidRDefault="00CB7955" w:rsidP="00CB7955">
      <w:pPr>
        <w:pStyle w:val="EndNoteBibliography"/>
        <w:spacing w:after="0"/>
        <w:ind w:left="720" w:hanging="720"/>
        <w:rPr>
          <w:noProof/>
        </w:rPr>
      </w:pPr>
      <w:r w:rsidRPr="00CB7955">
        <w:rPr>
          <w:noProof/>
        </w:rPr>
        <w:t xml:space="preserve">Mann, H. B., and D. R. Whitney. 1947. "On a Test of Whether one of Two Random Variables is Stochastically Larger than the Other."  </w:t>
      </w:r>
      <w:r w:rsidRPr="00CB7955">
        <w:rPr>
          <w:i/>
          <w:noProof/>
        </w:rPr>
        <w:t>The Annals of Mathematical Statistics</w:t>
      </w:r>
      <w:r w:rsidRPr="00CB7955">
        <w:rPr>
          <w:noProof/>
        </w:rPr>
        <w:t xml:space="preserve"> 18:50-60.</w:t>
      </w:r>
    </w:p>
    <w:p w14:paraId="6D5FA5DF" w14:textId="77777777" w:rsidR="00CB7955" w:rsidRPr="00CB7955" w:rsidRDefault="00CB7955" w:rsidP="00CB7955">
      <w:pPr>
        <w:pStyle w:val="EndNoteBibliography"/>
        <w:spacing w:after="0"/>
        <w:ind w:left="720" w:hanging="720"/>
        <w:rPr>
          <w:noProof/>
        </w:rPr>
      </w:pPr>
      <w:r w:rsidRPr="00CB7955">
        <w:rPr>
          <w:noProof/>
        </w:rPr>
        <w:t xml:space="preserve">Méténier, Guy, and Christian P. Vivarès. 2001. "Molecular characteristics and physiology of microsporidia."  </w:t>
      </w:r>
      <w:r w:rsidRPr="00CB7955">
        <w:rPr>
          <w:i/>
          <w:noProof/>
        </w:rPr>
        <w:t>Microbes and Infection</w:t>
      </w:r>
      <w:r w:rsidRPr="00CB7955">
        <w:rPr>
          <w:noProof/>
        </w:rPr>
        <w:t xml:space="preserve"> 3:407-415. doi: 10.1016/S1286-4579(01)01398-3.</w:t>
      </w:r>
    </w:p>
    <w:p w14:paraId="1B6618D6" w14:textId="77777777" w:rsidR="00CB7955" w:rsidRPr="00CB7955" w:rsidRDefault="00CB7955" w:rsidP="00CB7955">
      <w:pPr>
        <w:pStyle w:val="EndNoteBibliography"/>
        <w:spacing w:after="0"/>
        <w:ind w:left="720" w:hanging="720"/>
        <w:rPr>
          <w:noProof/>
        </w:rPr>
      </w:pPr>
      <w:r w:rsidRPr="00CB7955">
        <w:rPr>
          <w:noProof/>
        </w:rPr>
        <w:t xml:space="preserve">Moore, A. D., A. Held, N. Terrapon, J. Weiner, and E. Bornberg-Bauer. 2014. "DoMosaics: software for domain arrangement visualization and domain-centric analysis of proteins."  </w:t>
      </w:r>
      <w:r w:rsidRPr="00CB7955">
        <w:rPr>
          <w:i/>
          <w:noProof/>
        </w:rPr>
        <w:t>Bioinformatics</w:t>
      </w:r>
      <w:r w:rsidRPr="00CB7955">
        <w:rPr>
          <w:noProof/>
        </w:rPr>
        <w:t xml:space="preserve"> 30:282-283. doi: 10.1093/bioinformatics/btt640.</w:t>
      </w:r>
    </w:p>
    <w:p w14:paraId="60D47441" w14:textId="77777777" w:rsidR="00CB7955" w:rsidRPr="00CB7955" w:rsidRDefault="00CB7955" w:rsidP="00CB7955">
      <w:pPr>
        <w:pStyle w:val="EndNoteBibliography"/>
        <w:spacing w:after="0"/>
        <w:ind w:left="720" w:hanging="720"/>
        <w:rPr>
          <w:noProof/>
        </w:rPr>
      </w:pPr>
      <w:r w:rsidRPr="00CB7955">
        <w:rPr>
          <w:noProof/>
        </w:rPr>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CB7955">
        <w:rPr>
          <w:i/>
          <w:noProof/>
        </w:rPr>
        <w:t>Scientific Reports</w:t>
      </w:r>
      <w:r w:rsidRPr="00CB7955">
        <w:rPr>
          <w:noProof/>
        </w:rPr>
        <w:t xml:space="preserve"> 7. doi: 10.1038/s41598-017-16947-5.</w:t>
      </w:r>
    </w:p>
    <w:p w14:paraId="703417DB" w14:textId="77777777" w:rsidR="00CB7955" w:rsidRPr="00CB7955" w:rsidRDefault="00CB7955" w:rsidP="00CB7955">
      <w:pPr>
        <w:pStyle w:val="EndNoteBibliography"/>
        <w:spacing w:after="0"/>
        <w:ind w:left="720" w:hanging="720"/>
        <w:rPr>
          <w:noProof/>
        </w:rPr>
      </w:pPr>
      <w:r w:rsidRPr="00CB7955">
        <w:rPr>
          <w:noProof/>
        </w:rPr>
        <w:t xml:space="preserve">Moriya, Yuki, Masumi Itoh, Shujiro Okuda, Akiyasu C Yoshizawa, and Minoru Kanehisa. 2007. "KAAS: an automatic genome annotation and pathway reconstruction server."  </w:t>
      </w:r>
      <w:r w:rsidRPr="00CB7955">
        <w:rPr>
          <w:i/>
          <w:noProof/>
        </w:rPr>
        <w:t>Nucleic acids research</w:t>
      </w:r>
      <w:r w:rsidRPr="00CB7955">
        <w:rPr>
          <w:noProof/>
        </w:rPr>
        <w:t xml:space="preserve"> 35:W182-5. doi: 10.1093/nar/gkm321.</w:t>
      </w:r>
    </w:p>
    <w:p w14:paraId="7F2EC127" w14:textId="77777777" w:rsidR="00CB7955" w:rsidRPr="00CB7955" w:rsidRDefault="00CB7955" w:rsidP="00CB7955">
      <w:pPr>
        <w:pStyle w:val="EndNoteBibliography"/>
        <w:spacing w:after="0"/>
        <w:ind w:left="720" w:hanging="720"/>
        <w:rPr>
          <w:noProof/>
        </w:rPr>
      </w:pPr>
      <w:r w:rsidRPr="00CB7955">
        <w:rPr>
          <w:noProof/>
        </w:rPr>
        <w:t xml:space="preserve">Naegeli, K. 1857. "Über die neue Krankheit der Seidenraupe und verwandte Organismen." </w:t>
      </w:r>
      <w:r w:rsidRPr="00CB7955">
        <w:rPr>
          <w:i/>
          <w:noProof/>
        </w:rPr>
        <w:t>Botanische Zeitung</w:t>
      </w:r>
      <w:r w:rsidRPr="00CB7955">
        <w:rPr>
          <w:noProof/>
        </w:rPr>
        <w:t>, 1857, 760-761. Accessed 2018-03-25 20:33:39.</w:t>
      </w:r>
    </w:p>
    <w:p w14:paraId="648A6AF8" w14:textId="77777777" w:rsidR="00CB7955" w:rsidRPr="00CB7955" w:rsidRDefault="00CB7955" w:rsidP="00CB7955">
      <w:pPr>
        <w:pStyle w:val="EndNoteBibliography"/>
        <w:spacing w:after="0"/>
        <w:ind w:left="720" w:hanging="720"/>
        <w:rPr>
          <w:noProof/>
        </w:rPr>
      </w:pPr>
      <w:r w:rsidRPr="00CB7955">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CB7955">
        <w:rPr>
          <w:i/>
          <w:noProof/>
        </w:rPr>
        <w:t>Genome biology and evolution</w:t>
      </w:r>
      <w:r w:rsidRPr="00CB7955">
        <w:rPr>
          <w:noProof/>
        </w:rPr>
        <w:t xml:space="preserve"> 5:2285-303. doi: 10.1093/gbe/evt184.</w:t>
      </w:r>
    </w:p>
    <w:p w14:paraId="23C20533" w14:textId="77777777" w:rsidR="00CB7955" w:rsidRPr="00CB7955" w:rsidRDefault="00CB7955" w:rsidP="00CB7955">
      <w:pPr>
        <w:pStyle w:val="EndNoteBibliography"/>
        <w:spacing w:after="0"/>
        <w:ind w:left="720" w:hanging="720"/>
        <w:rPr>
          <w:noProof/>
        </w:rPr>
      </w:pPr>
      <w:r w:rsidRPr="00CB7955">
        <w:rPr>
          <w:noProof/>
        </w:rPr>
        <w:t xml:space="preserve">Neumann, Peter, and Norman L Carreck. 2010. "Honey bee colony losses."  </w:t>
      </w:r>
      <w:r w:rsidRPr="00CB7955">
        <w:rPr>
          <w:i/>
          <w:noProof/>
        </w:rPr>
        <w:t>Journal of Apicultural Research</w:t>
      </w:r>
      <w:r w:rsidRPr="00CB7955">
        <w:rPr>
          <w:noProof/>
        </w:rPr>
        <w:t xml:space="preserve"> 49:1-6. doi: 10.3896/IBRA.1.49.1.01.</w:t>
      </w:r>
    </w:p>
    <w:p w14:paraId="5C07FDEB" w14:textId="77777777" w:rsidR="00CB7955" w:rsidRPr="00CB7955" w:rsidRDefault="00CB7955" w:rsidP="00CB7955">
      <w:pPr>
        <w:pStyle w:val="EndNoteBibliography"/>
        <w:spacing w:after="0"/>
        <w:ind w:left="720" w:hanging="720"/>
        <w:rPr>
          <w:noProof/>
        </w:rPr>
      </w:pPr>
      <w:r w:rsidRPr="00CB7955">
        <w:rPr>
          <w:noProof/>
        </w:rPr>
        <w:t xml:space="preserve">Noether, Gottfried E. 1987. "Sample Size Determination for Some Common Nonparametric Tests."  </w:t>
      </w:r>
      <w:r w:rsidRPr="00CB7955">
        <w:rPr>
          <w:i/>
          <w:noProof/>
        </w:rPr>
        <w:t>Journal of the American Statistical Association</w:t>
      </w:r>
      <w:r w:rsidRPr="00CB7955">
        <w:rPr>
          <w:noProof/>
        </w:rPr>
        <w:t xml:space="preserve"> 82:645-647. doi: 10.2307/2289477.</w:t>
      </w:r>
    </w:p>
    <w:p w14:paraId="1929BD7C" w14:textId="77777777" w:rsidR="00CB7955" w:rsidRPr="00CB7955" w:rsidRDefault="00CB7955" w:rsidP="00CB7955">
      <w:pPr>
        <w:pStyle w:val="EndNoteBibliography"/>
        <w:spacing w:after="0"/>
        <w:ind w:left="720" w:hanging="720"/>
        <w:rPr>
          <w:noProof/>
        </w:rPr>
      </w:pPr>
      <w:r w:rsidRPr="00CB7955">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CB7955">
        <w:rPr>
          <w:i/>
          <w:noProof/>
        </w:rPr>
        <w:t>Nucleic Acids Research</w:t>
      </w:r>
      <w:r w:rsidRPr="00CB7955">
        <w:rPr>
          <w:noProof/>
        </w:rPr>
        <w:t xml:space="preserve"> 42:D26-D31. doi: 10.1093/nar/gkt1069.</w:t>
      </w:r>
    </w:p>
    <w:p w14:paraId="59D88F10" w14:textId="77777777" w:rsidR="00CB7955" w:rsidRPr="00CB7955" w:rsidRDefault="00CB7955" w:rsidP="00CB7955">
      <w:pPr>
        <w:pStyle w:val="EndNoteBibliography"/>
        <w:spacing w:after="0"/>
        <w:ind w:left="720" w:hanging="720"/>
        <w:rPr>
          <w:noProof/>
        </w:rPr>
      </w:pPr>
      <w:r w:rsidRPr="00CB7955">
        <w:rPr>
          <w:noProof/>
        </w:rPr>
        <w:t xml:space="preserve">O'Brien, Kevin P, Maido Remm, and Erik L L Sonnhammer. 2005. "Inparanoid: a comprehensive database of eukaryotic orthologs."  </w:t>
      </w:r>
      <w:r w:rsidRPr="00CB7955">
        <w:rPr>
          <w:i/>
          <w:noProof/>
        </w:rPr>
        <w:t>Nucleic acids research</w:t>
      </w:r>
      <w:r w:rsidRPr="00CB7955">
        <w:rPr>
          <w:noProof/>
        </w:rPr>
        <w:t xml:space="preserve"> 33:D476-80. doi: 10.1093/nar/gki107.</w:t>
      </w:r>
    </w:p>
    <w:p w14:paraId="50C4A0EB" w14:textId="77777777" w:rsidR="00CB7955" w:rsidRPr="00CB7955" w:rsidRDefault="00CB7955" w:rsidP="00CB7955">
      <w:pPr>
        <w:pStyle w:val="EndNoteBibliography"/>
        <w:spacing w:after="0"/>
        <w:ind w:left="720" w:hanging="720"/>
        <w:rPr>
          <w:noProof/>
        </w:rPr>
      </w:pPr>
      <w:r w:rsidRPr="00CB7955">
        <w:rPr>
          <w:noProof/>
        </w:rPr>
        <w:t xml:space="preserve">Paracer, Surindar, and Vernon Ahmadjian. 2000. </w:t>
      </w:r>
      <w:r w:rsidRPr="00CB7955">
        <w:rPr>
          <w:i/>
          <w:noProof/>
        </w:rPr>
        <w:t>Symbiosis: An Introduction to Biological Associations</w:t>
      </w:r>
      <w:r w:rsidRPr="00CB7955">
        <w:rPr>
          <w:noProof/>
        </w:rPr>
        <w:t>: Oxford University Press.</w:t>
      </w:r>
    </w:p>
    <w:p w14:paraId="7C2D1B18" w14:textId="77777777" w:rsidR="00CB7955" w:rsidRPr="00CB7955" w:rsidRDefault="00CB7955" w:rsidP="00CB7955">
      <w:pPr>
        <w:pStyle w:val="EndNoteBibliography"/>
        <w:spacing w:after="0"/>
        <w:ind w:left="720" w:hanging="720"/>
        <w:rPr>
          <w:noProof/>
        </w:rPr>
      </w:pPr>
      <w:r w:rsidRPr="00CB7955">
        <w:rPr>
          <w:noProof/>
        </w:rPr>
        <w:t xml:space="preserve">Pellegrini, M., E. M. Marcotte, M. J. Thompson, D. Eisenberg, and T. O. Yeates. 1999. "Assigning protein functions by comparative genome analysis: Protein phylogenetic profiles."  </w:t>
      </w:r>
      <w:r w:rsidRPr="00CB7955">
        <w:rPr>
          <w:i/>
          <w:noProof/>
        </w:rPr>
        <w:t>Proceedings of the National Academy of Sciences</w:t>
      </w:r>
      <w:r w:rsidRPr="00CB7955">
        <w:rPr>
          <w:noProof/>
        </w:rPr>
        <w:t xml:space="preserve"> 96:4285-4288. doi: 10.1073/pnas.96.8.4285.</w:t>
      </w:r>
    </w:p>
    <w:p w14:paraId="7D4FD11D" w14:textId="77777777" w:rsidR="00CB7955" w:rsidRPr="00CB7955" w:rsidRDefault="00CB7955" w:rsidP="00CB7955">
      <w:pPr>
        <w:pStyle w:val="EndNoteBibliography"/>
        <w:spacing w:after="0"/>
        <w:ind w:left="720" w:hanging="720"/>
        <w:rPr>
          <w:noProof/>
        </w:rPr>
      </w:pPr>
      <w:r w:rsidRPr="00CB7955">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CB7955">
        <w:rPr>
          <w:i/>
          <w:noProof/>
        </w:rPr>
        <w:t>Nature Communications</w:t>
      </w:r>
      <w:r w:rsidRPr="00CB7955">
        <w:rPr>
          <w:noProof/>
        </w:rPr>
        <w:t xml:space="preserve"> 3:1137. doi: 10.1038/ncomms2156.</w:t>
      </w:r>
    </w:p>
    <w:p w14:paraId="5ED4C42F" w14:textId="77777777" w:rsidR="00CB7955" w:rsidRPr="00CB7955" w:rsidRDefault="00CB7955" w:rsidP="00CB7955">
      <w:pPr>
        <w:pStyle w:val="EndNoteBibliography"/>
        <w:spacing w:after="0"/>
        <w:ind w:left="720" w:hanging="720"/>
        <w:rPr>
          <w:noProof/>
        </w:rPr>
      </w:pPr>
      <w:r w:rsidRPr="00CB7955">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CB7955">
        <w:rPr>
          <w:i/>
          <w:noProof/>
        </w:rPr>
        <w:t>Eukaryotic Cell</w:t>
      </w:r>
      <w:r w:rsidRPr="00CB7955">
        <w:rPr>
          <w:noProof/>
        </w:rPr>
        <w:t xml:space="preserve"> 12:503-511. doi: 10.1128/EC.00312-12.</w:t>
      </w:r>
    </w:p>
    <w:p w14:paraId="112B1D72" w14:textId="77777777" w:rsidR="00CB7955" w:rsidRPr="00CB7955" w:rsidRDefault="00CB7955" w:rsidP="00CB7955">
      <w:pPr>
        <w:pStyle w:val="EndNoteBibliography"/>
        <w:spacing w:after="0"/>
        <w:ind w:left="720" w:hanging="720"/>
        <w:rPr>
          <w:noProof/>
        </w:rPr>
      </w:pPr>
      <w:r w:rsidRPr="00CB7955">
        <w:rPr>
          <w:noProof/>
        </w:rPr>
        <w:t xml:space="preserve">Ramsay, Jennifer M., Virginia Watral, Carl B. Schreck, and Michael L. Kent. 2009. "Pseudoloma neurophilia (Microsporidia) infections in zebrafish (Danio rerio): effects of stress on survival, growth and reproduction."  </w:t>
      </w:r>
      <w:r w:rsidRPr="00CB7955">
        <w:rPr>
          <w:i/>
          <w:noProof/>
        </w:rPr>
        <w:t>Diseases of aquatic organisms</w:t>
      </w:r>
      <w:r w:rsidRPr="00CB7955">
        <w:rPr>
          <w:noProof/>
        </w:rPr>
        <w:t xml:space="preserve"> 88:69-84. doi: 10.3354/dao02145.</w:t>
      </w:r>
    </w:p>
    <w:p w14:paraId="27931212" w14:textId="77777777" w:rsidR="00CB7955" w:rsidRPr="00CB7955" w:rsidRDefault="00CB7955" w:rsidP="00CB7955">
      <w:pPr>
        <w:pStyle w:val="EndNoteBibliography"/>
        <w:spacing w:after="0"/>
        <w:ind w:left="720" w:hanging="720"/>
        <w:rPr>
          <w:noProof/>
        </w:rPr>
      </w:pPr>
      <w:r w:rsidRPr="00CB7955">
        <w:rPr>
          <w:noProof/>
        </w:rPr>
        <w:t xml:space="preserve">Reid, Adam James, Corin Yeats, and Christine Anne Orengo. 2007. "Methods of remote homology detection can be combined to increase coverage by 10% in the midnight zone."  </w:t>
      </w:r>
      <w:r w:rsidRPr="00CB7955">
        <w:rPr>
          <w:i/>
          <w:noProof/>
        </w:rPr>
        <w:t>Bioinformatics</w:t>
      </w:r>
      <w:r w:rsidRPr="00CB7955">
        <w:rPr>
          <w:noProof/>
        </w:rPr>
        <w:t xml:space="preserve"> 23:2353-2360. doi: 10.1093/bioinformatics/btm355.</w:t>
      </w:r>
    </w:p>
    <w:p w14:paraId="52CDDE9A" w14:textId="77777777" w:rsidR="00CB7955" w:rsidRPr="00CB7955" w:rsidRDefault="00CB7955" w:rsidP="00CB7955">
      <w:pPr>
        <w:pStyle w:val="EndNoteBibliography"/>
        <w:spacing w:after="0"/>
        <w:ind w:left="720" w:hanging="720"/>
        <w:rPr>
          <w:noProof/>
        </w:rPr>
      </w:pPr>
      <w:r w:rsidRPr="00CB7955">
        <w:rPr>
          <w:noProof/>
        </w:rPr>
        <w:t xml:space="preserve">Ryan, Ja, and Sl Kohler. 2016. "Distribution, prevalence, and pathology of a microsporidian infecting freshwater sculpins."  </w:t>
      </w:r>
      <w:r w:rsidRPr="00CB7955">
        <w:rPr>
          <w:i/>
          <w:noProof/>
        </w:rPr>
        <w:t>Diseases of Aquatic Organisms</w:t>
      </w:r>
      <w:r w:rsidRPr="00CB7955">
        <w:rPr>
          <w:noProof/>
        </w:rPr>
        <w:t xml:space="preserve"> 118:195-206. doi: 10.3354/dao02974.</w:t>
      </w:r>
    </w:p>
    <w:p w14:paraId="0ADB96A8" w14:textId="77777777" w:rsidR="00CB7955" w:rsidRPr="00CB7955" w:rsidRDefault="00CB7955" w:rsidP="00CB7955">
      <w:pPr>
        <w:pStyle w:val="EndNoteBibliography"/>
        <w:spacing w:after="0"/>
        <w:ind w:left="720" w:hanging="720"/>
        <w:rPr>
          <w:noProof/>
        </w:rPr>
      </w:pPr>
      <w:r w:rsidRPr="00CB7955">
        <w:rPr>
          <w:noProof/>
        </w:rPr>
        <w:t xml:space="preserve">Sael, Lee, Meghana Chitale, and Daisuke Kihara. 2012. "Structure- and Sequence-Based Function Prediction for Non-Homologous Proteins."  </w:t>
      </w:r>
      <w:r w:rsidRPr="00CB7955">
        <w:rPr>
          <w:i/>
          <w:noProof/>
        </w:rPr>
        <w:t>Journal of Structural and Functional Genomics</w:t>
      </w:r>
      <w:r w:rsidRPr="00CB7955">
        <w:rPr>
          <w:noProof/>
        </w:rPr>
        <w:t xml:space="preserve"> 13:111-123. doi: 10.1007/s10969-012-9126-6.</w:t>
      </w:r>
    </w:p>
    <w:p w14:paraId="5C4BA3A3" w14:textId="77777777" w:rsidR="00CB7955" w:rsidRPr="00CB7955" w:rsidRDefault="00CB7955" w:rsidP="00CB7955">
      <w:pPr>
        <w:pStyle w:val="EndNoteBibliography"/>
        <w:spacing w:after="0"/>
        <w:ind w:left="720" w:hanging="720"/>
        <w:rPr>
          <w:noProof/>
        </w:rPr>
      </w:pPr>
      <w:r w:rsidRPr="00CB7955">
        <w:rPr>
          <w:noProof/>
        </w:rPr>
        <w:t xml:space="preserve">Scanlon, Mary, Andrew P. Shaw, Cheng J. Zhou, Govinda S. Visvesvara, and Gordon J. Leitch. 2000. "Infection by microsporidia disrupts the host cell cycle."  </w:t>
      </w:r>
      <w:r w:rsidRPr="00CB7955">
        <w:rPr>
          <w:i/>
          <w:noProof/>
        </w:rPr>
        <w:t>Journal of Eukaryotic Microbiology</w:t>
      </w:r>
      <w:r w:rsidRPr="00CB7955">
        <w:rPr>
          <w:noProof/>
        </w:rPr>
        <w:t xml:space="preserve"> 47:525-531. doi: 10.1111/j.1550-7408.2000.tb00085.x.</w:t>
      </w:r>
    </w:p>
    <w:p w14:paraId="69E68241" w14:textId="77777777" w:rsidR="00CB7955" w:rsidRPr="00CB7955" w:rsidRDefault="00CB7955" w:rsidP="00CB7955">
      <w:pPr>
        <w:pStyle w:val="EndNoteBibliography"/>
        <w:spacing w:after="0"/>
        <w:ind w:left="720" w:hanging="720"/>
        <w:rPr>
          <w:noProof/>
        </w:rPr>
      </w:pPr>
      <w:r w:rsidRPr="00CB7955">
        <w:rPr>
          <w:noProof/>
        </w:rPr>
        <w:t xml:space="preserve">Schmitt, Thomas, David N. Messina, Fabian Schreiber, and Erik L L Sonnhammer. 2011. "Letter to the Editor: SeqXML and orthoXML: Standards for sequence and orthology information."  </w:t>
      </w:r>
      <w:r w:rsidRPr="00CB7955">
        <w:rPr>
          <w:i/>
          <w:noProof/>
        </w:rPr>
        <w:t>Briefings in Bioinformatics</w:t>
      </w:r>
      <w:r w:rsidRPr="00CB7955">
        <w:rPr>
          <w:noProof/>
        </w:rPr>
        <w:t xml:space="preserve"> 12:485-488. doi: 10.1093/bib/bbr025.</w:t>
      </w:r>
    </w:p>
    <w:p w14:paraId="111F63AA" w14:textId="77777777" w:rsidR="00CB7955" w:rsidRPr="00CB7955" w:rsidRDefault="00CB7955" w:rsidP="00CB7955">
      <w:pPr>
        <w:pStyle w:val="EndNoteBibliography"/>
        <w:spacing w:after="0"/>
        <w:ind w:left="720" w:hanging="720"/>
        <w:rPr>
          <w:noProof/>
        </w:rPr>
      </w:pPr>
      <w:r w:rsidRPr="00CB7955">
        <w:rPr>
          <w:noProof/>
        </w:rPr>
        <w:t xml:space="preserve">Stamatakis, Alexandros. 2014. "RAxML version 8: A tool for phylogenetic analysis and post-analysis of large phylogenies."  </w:t>
      </w:r>
      <w:r w:rsidRPr="00CB7955">
        <w:rPr>
          <w:i/>
          <w:noProof/>
        </w:rPr>
        <w:t>Bioinformatics</w:t>
      </w:r>
      <w:r w:rsidRPr="00CB7955">
        <w:rPr>
          <w:noProof/>
        </w:rPr>
        <w:t xml:space="preserve"> 30:1312-1313. doi: 10.1093/bioinformatics/btu033.</w:t>
      </w:r>
    </w:p>
    <w:p w14:paraId="49CB0072" w14:textId="77777777" w:rsidR="00CB7955" w:rsidRPr="00CB7955" w:rsidRDefault="00CB7955" w:rsidP="00CB7955">
      <w:pPr>
        <w:pStyle w:val="EndNoteBibliography"/>
        <w:spacing w:after="0"/>
        <w:ind w:left="720" w:hanging="720"/>
        <w:rPr>
          <w:noProof/>
        </w:rPr>
      </w:pPr>
      <w:r w:rsidRPr="00CB7955">
        <w:rPr>
          <w:noProof/>
        </w:rPr>
        <w:t xml:space="preserve">Steel, Mike, Daniel Huson, and Peter J Lockhart. 2000. "Invariable Sites Models and Their Use in Phylogeny Reconstruction."  </w:t>
      </w:r>
      <w:r w:rsidRPr="00CB7955">
        <w:rPr>
          <w:i/>
          <w:noProof/>
        </w:rPr>
        <w:t>Systematic Biology</w:t>
      </w:r>
      <w:r w:rsidRPr="00CB7955">
        <w:rPr>
          <w:noProof/>
        </w:rPr>
        <w:t>:8.</w:t>
      </w:r>
    </w:p>
    <w:p w14:paraId="448E0CA4" w14:textId="77777777" w:rsidR="00CB7955" w:rsidRPr="00CB7955" w:rsidRDefault="00CB7955" w:rsidP="00CB7955">
      <w:pPr>
        <w:pStyle w:val="EndNoteBibliography"/>
        <w:spacing w:after="0"/>
        <w:ind w:left="720" w:hanging="720"/>
        <w:rPr>
          <w:noProof/>
        </w:rPr>
      </w:pPr>
      <w:r w:rsidRPr="00CB7955">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CB7955">
        <w:rPr>
          <w:i/>
          <w:noProof/>
        </w:rPr>
        <w:t>Trends in parasitology</w:t>
      </w:r>
      <w:r w:rsidRPr="00CB7955">
        <w:rPr>
          <w:noProof/>
        </w:rPr>
        <w:t xml:space="preserve"> 32:336-348. doi: 10.1016/j.pt.2015.12.004.</w:t>
      </w:r>
    </w:p>
    <w:p w14:paraId="25CAA785" w14:textId="77777777" w:rsidR="00CB7955" w:rsidRPr="00CB7955" w:rsidRDefault="00CB7955" w:rsidP="00CB7955">
      <w:pPr>
        <w:pStyle w:val="EndNoteBibliography"/>
        <w:spacing w:after="0"/>
        <w:ind w:left="720" w:hanging="720"/>
        <w:rPr>
          <w:noProof/>
        </w:rPr>
      </w:pPr>
      <w:r w:rsidRPr="00CB7955">
        <w:rPr>
          <w:noProof/>
        </w:rPr>
        <w:t xml:space="preserve">Studer, Romain A., and Marc Robinson-Rechavi. 2009. "How confident can we be that orthologs are similar, but paralogs differ?"  </w:t>
      </w:r>
      <w:r w:rsidRPr="00CB7955">
        <w:rPr>
          <w:i/>
          <w:noProof/>
        </w:rPr>
        <w:t>Trends in Genetics</w:t>
      </w:r>
      <w:r w:rsidRPr="00CB7955">
        <w:rPr>
          <w:noProof/>
        </w:rPr>
        <w:t xml:space="preserve"> 25:210-216. doi: 10.1016/j.tig.2009.03.004.</w:t>
      </w:r>
    </w:p>
    <w:p w14:paraId="35DCF9A9" w14:textId="77777777" w:rsidR="00CB7955" w:rsidRPr="00CB7955" w:rsidRDefault="00CB7955" w:rsidP="00CB7955">
      <w:pPr>
        <w:pStyle w:val="EndNoteBibliography"/>
        <w:spacing w:after="0"/>
        <w:ind w:left="720" w:hanging="720"/>
        <w:rPr>
          <w:noProof/>
        </w:rPr>
      </w:pPr>
      <w:r w:rsidRPr="00CB7955">
        <w:rPr>
          <w:noProof/>
        </w:rPr>
        <w:t xml:space="preserve">Sukumaran, Jeet, and Mark T. Holder. 2010. "DendroPy: a Python library for phylogenetic computing."  </w:t>
      </w:r>
      <w:r w:rsidRPr="00CB7955">
        <w:rPr>
          <w:i/>
          <w:noProof/>
        </w:rPr>
        <w:t>Bioinformatics</w:t>
      </w:r>
      <w:r w:rsidRPr="00CB7955">
        <w:rPr>
          <w:noProof/>
        </w:rPr>
        <w:t xml:space="preserve"> 26:1569-1571. doi: 10.1093/bioinformatics/btq228.</w:t>
      </w:r>
    </w:p>
    <w:p w14:paraId="7CC8D9AE" w14:textId="77777777" w:rsidR="00CB7955" w:rsidRPr="00CB7955" w:rsidRDefault="00CB7955" w:rsidP="00CB7955">
      <w:pPr>
        <w:pStyle w:val="EndNoteBibliography"/>
        <w:spacing w:after="0"/>
        <w:ind w:left="720" w:hanging="720"/>
        <w:rPr>
          <w:noProof/>
        </w:rPr>
      </w:pPr>
      <w:r w:rsidRPr="00CB7955">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CB7955">
        <w:rPr>
          <w:i/>
          <w:noProof/>
        </w:rPr>
        <w:t>Nucleic Acids Research</w:t>
      </w:r>
      <w:r w:rsidRPr="00CB7955">
        <w:rPr>
          <w:noProof/>
        </w:rPr>
        <w:t xml:space="preserve"> 43:D447-D452. doi: 10.1093/nar/gku1003.</w:t>
      </w:r>
    </w:p>
    <w:p w14:paraId="004C99AA" w14:textId="77777777" w:rsidR="00CB7955" w:rsidRPr="00CB7955" w:rsidRDefault="00CB7955" w:rsidP="00CB7955">
      <w:pPr>
        <w:pStyle w:val="EndNoteBibliography"/>
        <w:spacing w:after="0"/>
        <w:ind w:left="720" w:hanging="720"/>
        <w:rPr>
          <w:noProof/>
        </w:rPr>
      </w:pPr>
      <w:r w:rsidRPr="00CB7955">
        <w:rPr>
          <w:noProof/>
        </w:rPr>
        <w:t xml:space="preserve">Tanabe, Yuuhiko, Makoto M. Watanabe, and Junta Sugiyama. 2002. "Are Microsporidia really related to Fungi?: a reappraisal based on additional gene sequences from basal fungi."  </w:t>
      </w:r>
      <w:r w:rsidRPr="00CB7955">
        <w:rPr>
          <w:i/>
          <w:noProof/>
        </w:rPr>
        <w:t>Mycological Research</w:t>
      </w:r>
      <w:r w:rsidRPr="00CB7955">
        <w:rPr>
          <w:noProof/>
        </w:rPr>
        <w:t xml:space="preserve"> 106:1380-1391. doi: 10.1017/S095375620200686X.</w:t>
      </w:r>
    </w:p>
    <w:p w14:paraId="4D4D8D8B" w14:textId="77777777" w:rsidR="00CB7955" w:rsidRPr="00CB7955" w:rsidRDefault="00CB7955" w:rsidP="00CB7955">
      <w:pPr>
        <w:pStyle w:val="EndNoteBibliography"/>
        <w:spacing w:after="0"/>
        <w:ind w:left="720" w:hanging="720"/>
        <w:rPr>
          <w:noProof/>
        </w:rPr>
      </w:pPr>
      <w:r w:rsidRPr="00CB7955">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CB7955">
        <w:rPr>
          <w:i/>
          <w:noProof/>
        </w:rPr>
        <w:t>Bioinformatics</w:t>
      </w:r>
      <w:r w:rsidRPr="00CB7955">
        <w:rPr>
          <w:noProof/>
        </w:rPr>
        <w:t xml:space="preserve"> 33:i75-i82. doi: 10.1093/bioinformatics/btx229.</w:t>
      </w:r>
    </w:p>
    <w:p w14:paraId="419D954F" w14:textId="77777777" w:rsidR="00CB7955" w:rsidRPr="00CB7955" w:rsidRDefault="00CB7955" w:rsidP="00CB7955">
      <w:pPr>
        <w:pStyle w:val="EndNoteBibliography"/>
        <w:spacing w:after="0"/>
        <w:ind w:left="720" w:hanging="720"/>
        <w:rPr>
          <w:noProof/>
        </w:rPr>
      </w:pPr>
      <w:r w:rsidRPr="00CB7955">
        <w:rPr>
          <w:noProof/>
        </w:rPr>
        <w:t xml:space="preserve">Tsaousis, Anastasios D., Edmund R S Kunji, Alina V. Goldberg, John M. Lucocq, Robert P. Hirt, and T. Martin Embley. 2008. "A novel route for ATP acquisition by the remnant mitochondria of Encephalitozoon cuniculi."  </w:t>
      </w:r>
      <w:r w:rsidRPr="00CB7955">
        <w:rPr>
          <w:i/>
          <w:noProof/>
        </w:rPr>
        <w:t>Nature</w:t>
      </w:r>
      <w:r w:rsidRPr="00CB7955">
        <w:rPr>
          <w:noProof/>
        </w:rPr>
        <w:t xml:space="preserve"> 453:553-556. doi: 10.1038/nature06903.</w:t>
      </w:r>
    </w:p>
    <w:p w14:paraId="793014D7" w14:textId="77777777" w:rsidR="00CB7955" w:rsidRPr="00CB7955" w:rsidRDefault="00CB7955" w:rsidP="00CB7955">
      <w:pPr>
        <w:pStyle w:val="EndNoteBibliography"/>
        <w:spacing w:after="0"/>
        <w:ind w:left="720" w:hanging="720"/>
        <w:rPr>
          <w:noProof/>
        </w:rPr>
      </w:pPr>
      <w:r w:rsidRPr="00CB7955">
        <w:rPr>
          <w:noProof/>
        </w:rPr>
        <w:t xml:space="preserve">van Dongen, Stjin. 2000. "Graph clustering by flow simulation."  </w:t>
      </w:r>
      <w:r w:rsidRPr="00CB7955">
        <w:rPr>
          <w:i/>
          <w:noProof/>
        </w:rPr>
        <w:t>Graph stimulation by flow clustering</w:t>
      </w:r>
      <w:r w:rsidRPr="00CB7955">
        <w:rPr>
          <w:noProof/>
        </w:rPr>
        <w:t xml:space="preserve"> PhD thesis:University of Utrecht-University of Utrecht. doi: 10.1016/j.cosrev.2007.05.001.</w:t>
      </w:r>
    </w:p>
    <w:p w14:paraId="7A648FFB" w14:textId="77777777" w:rsidR="00CB7955" w:rsidRPr="00CB7955" w:rsidRDefault="00CB7955" w:rsidP="00CB7955">
      <w:pPr>
        <w:pStyle w:val="EndNoteBibliography"/>
        <w:spacing w:after="0"/>
        <w:ind w:left="720" w:hanging="720"/>
        <w:rPr>
          <w:noProof/>
        </w:rPr>
      </w:pPr>
      <w:r w:rsidRPr="00CB7955">
        <w:rPr>
          <w:noProof/>
        </w:rPr>
        <w:t xml:space="preserve">Vandermeer, J. W., and T. A. Gochnauer. 1971. "Trehalase activity associated with spores of Nosema apis."  </w:t>
      </w:r>
      <w:r w:rsidRPr="00CB7955">
        <w:rPr>
          <w:i/>
          <w:noProof/>
        </w:rPr>
        <w:t>Journal of Invertebrate Pathology</w:t>
      </w:r>
      <w:r w:rsidRPr="00CB7955">
        <w:rPr>
          <w:noProof/>
        </w:rPr>
        <w:t xml:space="preserve"> 17:38-41. doi: 10.1016/0022-2011(71)90122-4.</w:t>
      </w:r>
    </w:p>
    <w:p w14:paraId="05F5477E" w14:textId="77777777" w:rsidR="00CB7955" w:rsidRPr="00CB7955" w:rsidRDefault="00CB7955" w:rsidP="00CB7955">
      <w:pPr>
        <w:pStyle w:val="EndNoteBibliography"/>
        <w:spacing w:after="0"/>
        <w:ind w:left="720" w:hanging="720"/>
        <w:rPr>
          <w:noProof/>
        </w:rPr>
      </w:pPr>
      <w:r w:rsidRPr="00CB7955">
        <w:rPr>
          <w:noProof/>
        </w:rPr>
        <w:t xml:space="preserve">Vivarès, CP, and G Méténier. 2001. "The microsporidian Encephalitozoon."  </w:t>
      </w:r>
      <w:r w:rsidRPr="00CB7955">
        <w:rPr>
          <w:i/>
          <w:noProof/>
        </w:rPr>
        <w:t>Bioessays</w:t>
      </w:r>
      <w:r w:rsidRPr="00CB7955">
        <w:rPr>
          <w:noProof/>
        </w:rPr>
        <w:t>:194-202.</w:t>
      </w:r>
    </w:p>
    <w:p w14:paraId="7AE21B98" w14:textId="77777777" w:rsidR="00CB7955" w:rsidRPr="00CB7955" w:rsidRDefault="00CB7955" w:rsidP="00CB7955">
      <w:pPr>
        <w:pStyle w:val="EndNoteBibliography"/>
        <w:spacing w:after="0"/>
        <w:ind w:left="720" w:hanging="720"/>
        <w:rPr>
          <w:noProof/>
        </w:rPr>
      </w:pPr>
      <w:r w:rsidRPr="00CB7955">
        <w:rPr>
          <w:noProof/>
        </w:rPr>
        <w:t xml:space="preserve">Vossbrinck, C. R., J. V. Maddox, S. Friedman, B. A. Debrunner-Vossbrinck, and C. R. Woese. 1987. "Ribosomal RNA sequence suggests microsporidia are extremely ancient eukaryotes."  </w:t>
      </w:r>
      <w:r w:rsidRPr="00CB7955">
        <w:rPr>
          <w:i/>
          <w:noProof/>
        </w:rPr>
        <w:t>Nature</w:t>
      </w:r>
      <w:r w:rsidRPr="00CB7955">
        <w:rPr>
          <w:noProof/>
        </w:rPr>
        <w:t xml:space="preserve"> 326:411-414. doi: 10.1038/326411a0.</w:t>
      </w:r>
    </w:p>
    <w:p w14:paraId="4716ECB6" w14:textId="77777777" w:rsidR="00CB7955" w:rsidRPr="00CB7955" w:rsidRDefault="00CB7955" w:rsidP="00CB7955">
      <w:pPr>
        <w:pStyle w:val="EndNoteBibliography"/>
        <w:spacing w:after="0"/>
        <w:ind w:left="720" w:hanging="720"/>
        <w:rPr>
          <w:noProof/>
        </w:rPr>
      </w:pPr>
      <w:r w:rsidRPr="00CB7955">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CB7955">
        <w:rPr>
          <w:i/>
          <w:noProof/>
        </w:rPr>
        <w:t>Cell</w:t>
      </w:r>
      <w:r w:rsidRPr="00CB7955">
        <w:rPr>
          <w:noProof/>
        </w:rPr>
        <w:t xml:space="preserve"> 168:890-903.e15. doi: 10.1016/j.cell.2017.01.013.</w:t>
      </w:r>
    </w:p>
    <w:p w14:paraId="2ECA72B5" w14:textId="77777777" w:rsidR="00CB7955" w:rsidRPr="00CB7955" w:rsidRDefault="00CB7955" w:rsidP="00CB7955">
      <w:pPr>
        <w:pStyle w:val="EndNoteBibliography"/>
        <w:spacing w:after="0"/>
        <w:ind w:left="720" w:hanging="720"/>
        <w:rPr>
          <w:noProof/>
        </w:rPr>
      </w:pPr>
      <w:r w:rsidRPr="00CB7955">
        <w:rPr>
          <w:noProof/>
        </w:rPr>
        <w:t xml:space="preserve">Weiser, Jaroslav. 1976. "Microsporidia in Invertebrates: Host-Parasite Relations at the Organismal Level." In </w:t>
      </w:r>
      <w:r w:rsidRPr="00CB7955">
        <w:rPr>
          <w:i/>
          <w:noProof/>
        </w:rPr>
        <w:t>Biology of the Microsporidia</w:t>
      </w:r>
      <w:r w:rsidRPr="00CB7955">
        <w:rPr>
          <w:noProof/>
        </w:rPr>
        <w:t>, 163-201. Springer, Boston, MA.</w:t>
      </w:r>
    </w:p>
    <w:p w14:paraId="24306445" w14:textId="77777777" w:rsidR="00CB7955" w:rsidRPr="00CB7955" w:rsidRDefault="00CB7955" w:rsidP="00CB7955">
      <w:pPr>
        <w:pStyle w:val="EndNoteBibliography"/>
        <w:spacing w:after="0"/>
        <w:ind w:left="720" w:hanging="720"/>
        <w:rPr>
          <w:noProof/>
        </w:rPr>
      </w:pPr>
      <w:r w:rsidRPr="00CB7955">
        <w:rPr>
          <w:noProof/>
        </w:rPr>
        <w:t xml:space="preserve">Williams, Simon G., and Simon C. Lovell. 2009. "The Effect of Sequence Evolution on Protein Structural Divergence."  </w:t>
      </w:r>
      <w:r w:rsidRPr="00CB7955">
        <w:rPr>
          <w:i/>
          <w:noProof/>
        </w:rPr>
        <w:t>Molecular Biology and Evolution</w:t>
      </w:r>
      <w:r w:rsidRPr="00CB7955">
        <w:rPr>
          <w:noProof/>
        </w:rPr>
        <w:t xml:space="preserve"> 26:1055-1065. doi: 10.1093/molbev/msp020.</w:t>
      </w:r>
    </w:p>
    <w:p w14:paraId="1D120D6D" w14:textId="77777777" w:rsidR="00CB7955" w:rsidRPr="00CB7955" w:rsidRDefault="00CB7955" w:rsidP="00CB7955">
      <w:pPr>
        <w:pStyle w:val="EndNoteBibliography"/>
        <w:spacing w:after="0"/>
        <w:ind w:left="720" w:hanging="720"/>
        <w:rPr>
          <w:noProof/>
        </w:rPr>
      </w:pPr>
      <w:r w:rsidRPr="00CB7955">
        <w:rPr>
          <w:noProof/>
        </w:rPr>
        <w:t xml:space="preserve">Winkler, Herbert H., and H. Ekkehard Neuhaus. 1999. "Non-mitochondrial ATP transport."  </w:t>
      </w:r>
      <w:r w:rsidRPr="00CB7955">
        <w:rPr>
          <w:i/>
          <w:noProof/>
        </w:rPr>
        <w:t>Trends in Biochemical Sciences</w:t>
      </w:r>
      <w:r w:rsidRPr="00CB7955">
        <w:rPr>
          <w:noProof/>
        </w:rPr>
        <w:t xml:space="preserve"> 24:64-68. doi: 10.1016/S0968-0004(98)01334-6.</w:t>
      </w:r>
    </w:p>
    <w:p w14:paraId="58D1F244" w14:textId="77777777" w:rsidR="00CB7955" w:rsidRPr="00CB7955" w:rsidRDefault="00CB7955" w:rsidP="00CB7955">
      <w:pPr>
        <w:pStyle w:val="EndNoteBibliography"/>
        <w:spacing w:after="0"/>
        <w:ind w:left="720" w:hanging="720"/>
        <w:rPr>
          <w:noProof/>
        </w:rPr>
      </w:pPr>
      <w:r w:rsidRPr="00CB7955">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CB7955">
        <w:rPr>
          <w:i/>
          <w:noProof/>
        </w:rPr>
        <w:t>Environmental Microbiology</w:t>
      </w:r>
      <w:r w:rsidRPr="00CB7955">
        <w:rPr>
          <w:noProof/>
        </w:rPr>
        <w:t xml:space="preserve"> 19:2077-2089. doi: 10.1111/1462-2920.13734.</w:t>
      </w:r>
    </w:p>
    <w:p w14:paraId="21E6DF34" w14:textId="77777777" w:rsidR="00CB7955" w:rsidRPr="00CB7955" w:rsidRDefault="00CB7955" w:rsidP="00CB7955">
      <w:pPr>
        <w:pStyle w:val="EndNoteBibliography"/>
        <w:spacing w:after="0"/>
        <w:ind w:left="720" w:hanging="720"/>
        <w:rPr>
          <w:noProof/>
        </w:rPr>
      </w:pPr>
      <w:r w:rsidRPr="00CB7955">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CB7955">
        <w:rPr>
          <w:i/>
          <w:noProof/>
        </w:rPr>
        <w:t>Science</w:t>
      </w:r>
      <w:r w:rsidRPr="00CB7955">
        <w:rPr>
          <w:noProof/>
        </w:rPr>
        <w:t xml:space="preserve"> 322:104-110. doi: 10.1126/science.1158684.</w:t>
      </w:r>
    </w:p>
    <w:p w14:paraId="601B29BA" w14:textId="77777777" w:rsidR="00CB7955" w:rsidRPr="00CB7955" w:rsidRDefault="00CB7955" w:rsidP="00CB7955">
      <w:pPr>
        <w:pStyle w:val="EndNoteBibliography"/>
        <w:ind w:left="720" w:hanging="720"/>
        <w:rPr>
          <w:noProof/>
        </w:rPr>
      </w:pPr>
      <w:r w:rsidRPr="00CB7955">
        <w:rPr>
          <w:noProof/>
        </w:rPr>
        <w:t xml:space="preserve">Zudilova-Seinstra, Elena, Tony Adriaansen, and Robert van Liere. 2009. "Overview of Interactive Visualization." In </w:t>
      </w:r>
      <w:r w:rsidRPr="00CB7955">
        <w:rPr>
          <w:i/>
          <w:noProof/>
        </w:rPr>
        <w:t>Advanced Information and Knowledge Processing</w:t>
      </w:r>
      <w:r w:rsidRPr="00CB7955">
        <w:rPr>
          <w:noProof/>
        </w:rPr>
        <w:t>, 3-15.</w:t>
      </w:r>
    </w:p>
    <w:p w14:paraId="592BE48D" w14:textId="6F2E590D"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35" w:name="_Toc384627480"/>
      <w:bookmarkStart w:id="236" w:name="_Toc384637953"/>
      <w:r w:rsidRPr="00076E91">
        <w:rPr>
          <w:rFonts w:ascii="Palatino Linotype" w:hAnsi="Palatino Linotype"/>
          <w:sz w:val="24"/>
          <w:szCs w:val="24"/>
        </w:rPr>
        <w:t>Appendix</w:t>
      </w:r>
      <w:bookmarkEnd w:id="235"/>
      <w:bookmarkEnd w:id="236"/>
    </w:p>
    <w:p w14:paraId="3845406E" w14:textId="5EB483C5" w:rsidR="003955E8" w:rsidRDefault="003955E8" w:rsidP="00785690">
      <w:pPr>
        <w:pStyle w:val="Heading2"/>
        <w:numPr>
          <w:ilvl w:val="0"/>
          <w:numId w:val="0"/>
        </w:numPr>
      </w:pPr>
      <w:bookmarkStart w:id="237" w:name="_Toc384637954"/>
      <w:r w:rsidRPr="00785690">
        <w:t>Tables</w:t>
      </w:r>
      <w:bookmarkEnd w:id="237"/>
    </w:p>
    <w:p w14:paraId="0C7ACDAD" w14:textId="77777777" w:rsidR="00785690" w:rsidRPr="00785690" w:rsidRDefault="00785690" w:rsidP="00785690"/>
    <w:p w14:paraId="3B7720B4" w14:textId="1DF363C1" w:rsidR="003955E8" w:rsidRPr="00076E91" w:rsidRDefault="003955E8" w:rsidP="00BA2B31">
      <w:pPr>
        <w:pStyle w:val="Caption"/>
        <w:keepNext/>
        <w:spacing w:after="0" w:line="360" w:lineRule="auto"/>
        <w:jc w:val="both"/>
      </w:pPr>
      <w:bookmarkStart w:id="238" w:name="_Ref381275723"/>
      <w:bookmarkStart w:id="239" w:name="_Toc384638017"/>
      <w:r w:rsidRPr="00076E91">
        <w:t xml:space="preserve">Table </w:t>
      </w:r>
      <w:r w:rsidR="009F5610">
        <w:fldChar w:fldCharType="begin"/>
      </w:r>
      <w:r w:rsidR="009F5610">
        <w:instrText xml:space="preserve"> STYLEREF 1 \s </w:instrText>
      </w:r>
      <w:r w:rsidR="009F5610">
        <w:fldChar w:fldCharType="separate"/>
      </w:r>
      <w:r w:rsidR="00C511C7">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1</w:t>
      </w:r>
      <w:r w:rsidR="009F5610">
        <w:fldChar w:fldCharType="end"/>
      </w:r>
      <w:bookmarkEnd w:id="238"/>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JGI</w:t>
      </w:r>
      <w:r w:rsidR="00E1078A">
        <w:t xml:space="preserve"> </w:t>
      </w:r>
      <w:r w:rsidR="00E1078A">
        <w:fldChar w:fldCharType="begin"/>
      </w:r>
      <w:r w:rsidR="00E1078A">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E1078A">
        <w:fldChar w:fldCharType="separate"/>
      </w:r>
      <w:r w:rsidR="00E1078A">
        <w:rPr>
          <w:noProof/>
        </w:rPr>
        <w:t>(Nordberg et al. 2014)</w:t>
      </w:r>
      <w:r w:rsidR="00E1078A">
        <w:fldChar w:fldCharType="end"/>
      </w:r>
      <w:r w:rsidR="00BD2284" w:rsidRPr="006D770B">
        <w:t xml:space="preserve"> and MicrosporidiaDB, </w:t>
      </w:r>
      <w:r w:rsidR="00D70AEF" w:rsidRPr="006D770B">
        <w:t>where</w:t>
      </w:r>
      <w:r w:rsidR="00BD2284" w:rsidRPr="006D770B">
        <w:t xml:space="preserve"> data were obtained from the sequencing project of Broad Institute</w:t>
      </w:r>
      <w:r w:rsidR="00E1078A">
        <w:t xml:space="preserve"> </w:t>
      </w:r>
      <w:r w:rsidR="00E1078A">
        <w:fldChar w:fldCharType="begin"/>
      </w:r>
      <w:r w:rsidR="00E1078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E1078A">
        <w:fldChar w:fldCharType="separate"/>
      </w:r>
      <w:r w:rsidR="00E1078A">
        <w:rPr>
          <w:noProof/>
        </w:rPr>
        <w:t>(Aurrecoechea et al. 2011)</w:t>
      </w:r>
      <w:r w:rsidR="00E1078A">
        <w:fldChar w:fldCharType="end"/>
      </w:r>
      <w:r w:rsidR="006D770B" w:rsidRPr="006D770B">
        <w:t>.</w:t>
      </w:r>
      <w:bookmarkEnd w:id="239"/>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328D328F" w14:textId="77777777" w:rsidR="002C44D0" w:rsidRDefault="002C44D0" w:rsidP="008D799A">
      <w:pPr>
        <w:spacing w:after="0" w:line="360" w:lineRule="auto"/>
        <w:rPr>
          <w:szCs w:val="24"/>
        </w:rPr>
      </w:pPr>
    </w:p>
    <w:p w14:paraId="3AF1065B" w14:textId="46F80524" w:rsidR="00A1533F" w:rsidRDefault="00A1533F" w:rsidP="00BA2B31">
      <w:pPr>
        <w:pStyle w:val="Caption"/>
        <w:keepNext/>
        <w:jc w:val="both"/>
      </w:pPr>
      <w:bookmarkStart w:id="240" w:name="_Ref384422965"/>
      <w:bookmarkStart w:id="241" w:name="_Toc384638018"/>
      <w:r>
        <w:t xml:space="preserve">Table </w:t>
      </w:r>
      <w:r w:rsidR="009F5610">
        <w:fldChar w:fldCharType="begin"/>
      </w:r>
      <w:r w:rsidR="009F5610">
        <w:instrText xml:space="preserve"> STYLEREF 1 \s </w:instrText>
      </w:r>
      <w:r w:rsidR="009F5610">
        <w:fldChar w:fldCharType="separate"/>
      </w:r>
      <w:r w:rsidR="00C511C7">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2</w:t>
      </w:r>
      <w:r w:rsidR="009F5610">
        <w:fldChar w:fldCharType="end"/>
      </w:r>
      <w:bookmarkEnd w:id="240"/>
      <w:r>
        <w:t xml:space="preserve">: </w:t>
      </w:r>
      <w:r w:rsidRPr="00076E91">
        <w:t>24 taxa used for extent the initial homologous groups</w:t>
      </w:r>
      <w:r>
        <w:t xml:space="preserve"> including 17 non-microsporidia species used in the phylogenetic study </w:t>
      </w:r>
      <w:r w:rsidRPr="002A7762">
        <w:t>of</w:t>
      </w:r>
      <w:r w:rsidR="00E1078A">
        <w:t xml:space="preserve"> </w:t>
      </w:r>
      <w:r w:rsidR="00E1078A">
        <w:fldChar w:fldCharType="begin"/>
      </w:r>
      <w:r w:rsidR="00E1078A">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1078A">
        <w:fldChar w:fldCharType="separate"/>
      </w:r>
      <w:r w:rsidR="00E1078A">
        <w:rPr>
          <w:noProof/>
        </w:rPr>
        <w:t>(Capella-Gutiérrez, Marcet-Houben, and Gabaldón 2012)</w:t>
      </w:r>
      <w:r w:rsidR="00E1078A">
        <w:fldChar w:fldCharType="end"/>
      </w:r>
      <w:r w:rsidRPr="002A7762">
        <w:t xml:space="preserve"> </w:t>
      </w:r>
      <w:r>
        <w:t>and other 7 out-group taxa (highlighted in red).</w:t>
      </w:r>
      <w:bookmarkEnd w:id="241"/>
    </w:p>
    <w:tbl>
      <w:tblPr>
        <w:tblStyle w:val="TableGrid"/>
        <w:tblW w:w="5159" w:type="pct"/>
        <w:tblLayout w:type="fixed"/>
        <w:tblLook w:val="04A0" w:firstRow="1" w:lastRow="0" w:firstColumn="1" w:lastColumn="0" w:noHBand="0" w:noVBand="1"/>
      </w:tblPr>
      <w:tblGrid>
        <w:gridCol w:w="1065"/>
        <w:gridCol w:w="3653"/>
        <w:gridCol w:w="2525"/>
        <w:gridCol w:w="1754"/>
      </w:tblGrid>
      <w:tr w:rsidR="002C44D0" w:rsidRPr="002C44D0" w14:paraId="17D453B5" w14:textId="77777777" w:rsidTr="00A1533F">
        <w:trPr>
          <w:trHeight w:val="300"/>
        </w:trPr>
        <w:tc>
          <w:tcPr>
            <w:tcW w:w="592" w:type="pct"/>
            <w:noWrap/>
            <w:hideMark/>
          </w:tcPr>
          <w:p w14:paraId="250751B9" w14:textId="0C0144C4" w:rsidR="002C44D0" w:rsidRPr="002C44D0" w:rsidRDefault="002C44D0" w:rsidP="002C44D0">
            <w:pPr>
              <w:spacing w:line="360" w:lineRule="auto"/>
              <w:rPr>
                <w:szCs w:val="24"/>
              </w:rPr>
            </w:pPr>
            <w:r w:rsidRPr="002C44D0">
              <w:rPr>
                <w:szCs w:val="24"/>
              </w:rPr>
              <w:t>ID</w:t>
            </w:r>
          </w:p>
        </w:tc>
        <w:tc>
          <w:tcPr>
            <w:tcW w:w="2030" w:type="pct"/>
            <w:noWrap/>
            <w:hideMark/>
          </w:tcPr>
          <w:p w14:paraId="24D6F722" w14:textId="77777777" w:rsidR="002C44D0" w:rsidRPr="002C44D0" w:rsidRDefault="002C44D0" w:rsidP="002C44D0">
            <w:pPr>
              <w:spacing w:line="360" w:lineRule="auto"/>
              <w:rPr>
                <w:szCs w:val="24"/>
              </w:rPr>
            </w:pPr>
            <w:r w:rsidRPr="002C44D0">
              <w:rPr>
                <w:szCs w:val="24"/>
              </w:rPr>
              <w:t>Taxon name</w:t>
            </w:r>
          </w:p>
        </w:tc>
        <w:tc>
          <w:tcPr>
            <w:tcW w:w="1403" w:type="pct"/>
            <w:noWrap/>
            <w:hideMark/>
          </w:tcPr>
          <w:p w14:paraId="65D38D6B" w14:textId="4F7EDC32" w:rsidR="002C44D0" w:rsidRPr="002C44D0" w:rsidRDefault="002C44D0" w:rsidP="002C44D0">
            <w:pPr>
              <w:spacing w:line="360" w:lineRule="auto"/>
              <w:rPr>
                <w:szCs w:val="24"/>
              </w:rPr>
            </w:pPr>
            <w:r>
              <w:rPr>
                <w:szCs w:val="24"/>
              </w:rPr>
              <w:t>P</w:t>
            </w:r>
            <w:r w:rsidRPr="002C44D0">
              <w:rPr>
                <w:szCs w:val="24"/>
              </w:rPr>
              <w:t>hylum</w:t>
            </w:r>
          </w:p>
        </w:tc>
        <w:tc>
          <w:tcPr>
            <w:tcW w:w="975" w:type="pct"/>
            <w:noWrap/>
            <w:hideMark/>
          </w:tcPr>
          <w:p w14:paraId="7FE5394E" w14:textId="2BEF7E67" w:rsidR="002C44D0" w:rsidRPr="002C44D0" w:rsidRDefault="002C44D0" w:rsidP="002C44D0">
            <w:pPr>
              <w:spacing w:line="360" w:lineRule="auto"/>
              <w:rPr>
                <w:szCs w:val="24"/>
              </w:rPr>
            </w:pPr>
            <w:r>
              <w:rPr>
                <w:szCs w:val="24"/>
              </w:rPr>
              <w:t>K</w:t>
            </w:r>
            <w:r w:rsidRPr="002C44D0">
              <w:rPr>
                <w:szCs w:val="24"/>
              </w:rPr>
              <w:t>ingdom</w:t>
            </w:r>
          </w:p>
        </w:tc>
      </w:tr>
      <w:tr w:rsidR="002C44D0" w:rsidRPr="002C44D0" w14:paraId="2CE9F166" w14:textId="77777777" w:rsidTr="00A1533F">
        <w:trPr>
          <w:trHeight w:val="300"/>
        </w:trPr>
        <w:tc>
          <w:tcPr>
            <w:tcW w:w="592" w:type="pct"/>
            <w:noWrap/>
            <w:hideMark/>
          </w:tcPr>
          <w:p w14:paraId="479C0FA9" w14:textId="77777777" w:rsidR="002C44D0" w:rsidRPr="002C44D0" w:rsidRDefault="002C44D0" w:rsidP="002C44D0">
            <w:pPr>
              <w:spacing w:line="360" w:lineRule="auto"/>
              <w:rPr>
                <w:szCs w:val="24"/>
              </w:rPr>
            </w:pPr>
            <w:r w:rsidRPr="002C44D0">
              <w:rPr>
                <w:szCs w:val="24"/>
              </w:rPr>
              <w:t>4932</w:t>
            </w:r>
          </w:p>
        </w:tc>
        <w:tc>
          <w:tcPr>
            <w:tcW w:w="2030" w:type="pct"/>
            <w:noWrap/>
            <w:hideMark/>
          </w:tcPr>
          <w:p w14:paraId="4911961E" w14:textId="77777777" w:rsidR="002C44D0" w:rsidRPr="002C44D0" w:rsidRDefault="002C44D0" w:rsidP="002C44D0">
            <w:pPr>
              <w:spacing w:line="360" w:lineRule="auto"/>
              <w:rPr>
                <w:i/>
                <w:szCs w:val="24"/>
              </w:rPr>
            </w:pPr>
            <w:r w:rsidRPr="002C44D0">
              <w:rPr>
                <w:i/>
                <w:szCs w:val="24"/>
              </w:rPr>
              <w:t>Saccharomyces cerevisiae</w:t>
            </w:r>
          </w:p>
        </w:tc>
        <w:tc>
          <w:tcPr>
            <w:tcW w:w="1403" w:type="pct"/>
            <w:noWrap/>
            <w:hideMark/>
          </w:tcPr>
          <w:p w14:paraId="42B8E0EE"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4999D0BE" w14:textId="77777777" w:rsidR="002C44D0" w:rsidRPr="002C44D0" w:rsidRDefault="002C44D0" w:rsidP="002C44D0">
            <w:pPr>
              <w:spacing w:line="360" w:lineRule="auto"/>
              <w:rPr>
                <w:szCs w:val="24"/>
              </w:rPr>
            </w:pPr>
            <w:r w:rsidRPr="002C44D0">
              <w:rPr>
                <w:szCs w:val="24"/>
              </w:rPr>
              <w:t>Fungi</w:t>
            </w:r>
          </w:p>
        </w:tc>
      </w:tr>
      <w:tr w:rsidR="002C44D0" w:rsidRPr="002C44D0" w14:paraId="6137BB31" w14:textId="77777777" w:rsidTr="00A1533F">
        <w:trPr>
          <w:trHeight w:val="300"/>
        </w:trPr>
        <w:tc>
          <w:tcPr>
            <w:tcW w:w="592" w:type="pct"/>
            <w:noWrap/>
            <w:hideMark/>
          </w:tcPr>
          <w:p w14:paraId="25DEB0DF" w14:textId="77777777" w:rsidR="002C44D0" w:rsidRPr="002C44D0" w:rsidRDefault="002C44D0" w:rsidP="002C44D0">
            <w:pPr>
              <w:spacing w:line="360" w:lineRule="auto"/>
              <w:rPr>
                <w:szCs w:val="24"/>
              </w:rPr>
            </w:pPr>
            <w:r w:rsidRPr="002C44D0">
              <w:rPr>
                <w:szCs w:val="24"/>
              </w:rPr>
              <w:t>5476</w:t>
            </w:r>
          </w:p>
        </w:tc>
        <w:tc>
          <w:tcPr>
            <w:tcW w:w="2030" w:type="pct"/>
            <w:noWrap/>
            <w:hideMark/>
          </w:tcPr>
          <w:p w14:paraId="6B34142E" w14:textId="77777777" w:rsidR="002C44D0" w:rsidRPr="002C44D0" w:rsidRDefault="002C44D0" w:rsidP="002C44D0">
            <w:pPr>
              <w:spacing w:line="360" w:lineRule="auto"/>
              <w:rPr>
                <w:i/>
                <w:szCs w:val="24"/>
              </w:rPr>
            </w:pPr>
            <w:r w:rsidRPr="002C44D0">
              <w:rPr>
                <w:i/>
                <w:szCs w:val="24"/>
              </w:rPr>
              <w:t>Candida albicans</w:t>
            </w:r>
          </w:p>
        </w:tc>
        <w:tc>
          <w:tcPr>
            <w:tcW w:w="1403" w:type="pct"/>
            <w:noWrap/>
            <w:hideMark/>
          </w:tcPr>
          <w:p w14:paraId="47F71941"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6D90A5DB" w14:textId="77777777" w:rsidR="002C44D0" w:rsidRPr="002C44D0" w:rsidRDefault="002C44D0" w:rsidP="002C44D0">
            <w:pPr>
              <w:spacing w:line="360" w:lineRule="auto"/>
              <w:rPr>
                <w:szCs w:val="24"/>
              </w:rPr>
            </w:pPr>
            <w:r w:rsidRPr="002C44D0">
              <w:rPr>
                <w:szCs w:val="24"/>
              </w:rPr>
              <w:t>Fungi</w:t>
            </w:r>
          </w:p>
        </w:tc>
      </w:tr>
      <w:tr w:rsidR="002C44D0" w:rsidRPr="002C44D0" w14:paraId="3178A097" w14:textId="77777777" w:rsidTr="00A1533F">
        <w:trPr>
          <w:trHeight w:val="300"/>
        </w:trPr>
        <w:tc>
          <w:tcPr>
            <w:tcW w:w="592" w:type="pct"/>
            <w:noWrap/>
            <w:hideMark/>
          </w:tcPr>
          <w:p w14:paraId="321531BA" w14:textId="77777777" w:rsidR="002C44D0" w:rsidRPr="002C44D0" w:rsidRDefault="002C44D0" w:rsidP="002C44D0">
            <w:pPr>
              <w:spacing w:line="360" w:lineRule="auto"/>
              <w:rPr>
                <w:szCs w:val="24"/>
              </w:rPr>
            </w:pPr>
            <w:r w:rsidRPr="002C44D0">
              <w:rPr>
                <w:szCs w:val="24"/>
              </w:rPr>
              <w:t>5141</w:t>
            </w:r>
          </w:p>
        </w:tc>
        <w:tc>
          <w:tcPr>
            <w:tcW w:w="2030" w:type="pct"/>
            <w:noWrap/>
            <w:hideMark/>
          </w:tcPr>
          <w:p w14:paraId="722167C3" w14:textId="77777777" w:rsidR="002C44D0" w:rsidRPr="002C44D0" w:rsidRDefault="002C44D0" w:rsidP="002C44D0">
            <w:pPr>
              <w:spacing w:line="360" w:lineRule="auto"/>
              <w:rPr>
                <w:i/>
                <w:szCs w:val="24"/>
              </w:rPr>
            </w:pPr>
            <w:r w:rsidRPr="002C44D0">
              <w:rPr>
                <w:i/>
                <w:szCs w:val="24"/>
              </w:rPr>
              <w:t>Neurospora crassa</w:t>
            </w:r>
          </w:p>
        </w:tc>
        <w:tc>
          <w:tcPr>
            <w:tcW w:w="1403" w:type="pct"/>
            <w:noWrap/>
            <w:hideMark/>
          </w:tcPr>
          <w:p w14:paraId="069690B7"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593A6D1C" w14:textId="77777777" w:rsidR="002C44D0" w:rsidRPr="002C44D0" w:rsidRDefault="002C44D0" w:rsidP="002C44D0">
            <w:pPr>
              <w:spacing w:line="360" w:lineRule="auto"/>
              <w:rPr>
                <w:szCs w:val="24"/>
              </w:rPr>
            </w:pPr>
            <w:r w:rsidRPr="002C44D0">
              <w:rPr>
                <w:szCs w:val="24"/>
              </w:rPr>
              <w:t>Fungi</w:t>
            </w:r>
          </w:p>
        </w:tc>
      </w:tr>
      <w:tr w:rsidR="002C44D0" w:rsidRPr="002C44D0" w14:paraId="5B40609F" w14:textId="77777777" w:rsidTr="00A1533F">
        <w:trPr>
          <w:trHeight w:val="300"/>
        </w:trPr>
        <w:tc>
          <w:tcPr>
            <w:tcW w:w="592" w:type="pct"/>
            <w:noWrap/>
            <w:hideMark/>
          </w:tcPr>
          <w:p w14:paraId="7BB59D63" w14:textId="77777777" w:rsidR="002C44D0" w:rsidRPr="002C44D0" w:rsidRDefault="002C44D0" w:rsidP="002C44D0">
            <w:pPr>
              <w:spacing w:line="360" w:lineRule="auto"/>
              <w:rPr>
                <w:szCs w:val="24"/>
              </w:rPr>
            </w:pPr>
            <w:r w:rsidRPr="002C44D0">
              <w:rPr>
                <w:szCs w:val="24"/>
              </w:rPr>
              <w:t>162425</w:t>
            </w:r>
          </w:p>
        </w:tc>
        <w:tc>
          <w:tcPr>
            <w:tcW w:w="2030" w:type="pct"/>
            <w:noWrap/>
            <w:hideMark/>
          </w:tcPr>
          <w:p w14:paraId="0163EBAF" w14:textId="77777777" w:rsidR="002C44D0" w:rsidRPr="002C44D0" w:rsidRDefault="002C44D0" w:rsidP="002C44D0">
            <w:pPr>
              <w:spacing w:line="360" w:lineRule="auto"/>
              <w:rPr>
                <w:i/>
                <w:szCs w:val="24"/>
              </w:rPr>
            </w:pPr>
            <w:r w:rsidRPr="002C44D0">
              <w:rPr>
                <w:i/>
                <w:szCs w:val="24"/>
              </w:rPr>
              <w:t>Aspergillus nidulans</w:t>
            </w:r>
          </w:p>
        </w:tc>
        <w:tc>
          <w:tcPr>
            <w:tcW w:w="1403" w:type="pct"/>
            <w:noWrap/>
            <w:hideMark/>
          </w:tcPr>
          <w:p w14:paraId="715550D8"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710B581E" w14:textId="77777777" w:rsidR="002C44D0" w:rsidRPr="002C44D0" w:rsidRDefault="002C44D0" w:rsidP="002C44D0">
            <w:pPr>
              <w:spacing w:line="360" w:lineRule="auto"/>
              <w:rPr>
                <w:szCs w:val="24"/>
              </w:rPr>
            </w:pPr>
            <w:r w:rsidRPr="002C44D0">
              <w:rPr>
                <w:szCs w:val="24"/>
              </w:rPr>
              <w:t>Fungi</w:t>
            </w:r>
          </w:p>
        </w:tc>
      </w:tr>
      <w:tr w:rsidR="002C44D0" w:rsidRPr="002C44D0" w14:paraId="6BF7BF82" w14:textId="77777777" w:rsidTr="00A1533F">
        <w:trPr>
          <w:trHeight w:val="300"/>
        </w:trPr>
        <w:tc>
          <w:tcPr>
            <w:tcW w:w="592" w:type="pct"/>
            <w:noWrap/>
            <w:hideMark/>
          </w:tcPr>
          <w:p w14:paraId="4FC798FD" w14:textId="77777777" w:rsidR="002C44D0" w:rsidRPr="002C44D0" w:rsidRDefault="002C44D0" w:rsidP="002C44D0">
            <w:pPr>
              <w:spacing w:line="360" w:lineRule="auto"/>
              <w:rPr>
                <w:szCs w:val="24"/>
              </w:rPr>
            </w:pPr>
            <w:r w:rsidRPr="002C44D0">
              <w:rPr>
                <w:szCs w:val="24"/>
              </w:rPr>
              <w:t>4896</w:t>
            </w:r>
          </w:p>
        </w:tc>
        <w:tc>
          <w:tcPr>
            <w:tcW w:w="2030" w:type="pct"/>
            <w:noWrap/>
            <w:hideMark/>
          </w:tcPr>
          <w:p w14:paraId="37450AF6" w14:textId="77777777" w:rsidR="002C44D0" w:rsidRPr="002C44D0" w:rsidRDefault="002C44D0" w:rsidP="002C44D0">
            <w:pPr>
              <w:spacing w:line="360" w:lineRule="auto"/>
              <w:rPr>
                <w:i/>
                <w:szCs w:val="24"/>
              </w:rPr>
            </w:pPr>
            <w:r w:rsidRPr="002C44D0">
              <w:rPr>
                <w:i/>
                <w:szCs w:val="24"/>
              </w:rPr>
              <w:t>Schizosaccharomyces pombe</w:t>
            </w:r>
          </w:p>
        </w:tc>
        <w:tc>
          <w:tcPr>
            <w:tcW w:w="1403" w:type="pct"/>
            <w:noWrap/>
            <w:hideMark/>
          </w:tcPr>
          <w:p w14:paraId="6EC24C2B"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2EF0EE6E" w14:textId="77777777" w:rsidR="002C44D0" w:rsidRPr="002C44D0" w:rsidRDefault="002C44D0" w:rsidP="002C44D0">
            <w:pPr>
              <w:spacing w:line="360" w:lineRule="auto"/>
              <w:rPr>
                <w:szCs w:val="24"/>
              </w:rPr>
            </w:pPr>
            <w:r w:rsidRPr="002C44D0">
              <w:rPr>
                <w:szCs w:val="24"/>
              </w:rPr>
              <w:t>Fungi</w:t>
            </w:r>
          </w:p>
        </w:tc>
      </w:tr>
      <w:tr w:rsidR="002C44D0" w:rsidRPr="002C44D0" w14:paraId="02DFB149" w14:textId="77777777" w:rsidTr="00A1533F">
        <w:trPr>
          <w:trHeight w:val="300"/>
        </w:trPr>
        <w:tc>
          <w:tcPr>
            <w:tcW w:w="592" w:type="pct"/>
            <w:noWrap/>
            <w:hideMark/>
          </w:tcPr>
          <w:p w14:paraId="1A7ADE5B" w14:textId="77777777" w:rsidR="002C44D0" w:rsidRPr="002C44D0" w:rsidRDefault="002C44D0" w:rsidP="002C44D0">
            <w:pPr>
              <w:spacing w:line="360" w:lineRule="auto"/>
              <w:rPr>
                <w:szCs w:val="24"/>
              </w:rPr>
            </w:pPr>
            <w:r w:rsidRPr="002C44D0">
              <w:rPr>
                <w:szCs w:val="24"/>
              </w:rPr>
              <w:t>29883</w:t>
            </w:r>
          </w:p>
        </w:tc>
        <w:tc>
          <w:tcPr>
            <w:tcW w:w="2030" w:type="pct"/>
            <w:noWrap/>
            <w:hideMark/>
          </w:tcPr>
          <w:p w14:paraId="76B113E9" w14:textId="77777777" w:rsidR="002C44D0" w:rsidRPr="002C44D0" w:rsidRDefault="002C44D0" w:rsidP="002C44D0">
            <w:pPr>
              <w:spacing w:line="360" w:lineRule="auto"/>
              <w:rPr>
                <w:i/>
                <w:szCs w:val="24"/>
              </w:rPr>
            </w:pPr>
            <w:r w:rsidRPr="002C44D0">
              <w:rPr>
                <w:i/>
                <w:szCs w:val="24"/>
              </w:rPr>
              <w:t>Laccaria bicolor</w:t>
            </w:r>
          </w:p>
        </w:tc>
        <w:tc>
          <w:tcPr>
            <w:tcW w:w="1403" w:type="pct"/>
            <w:noWrap/>
            <w:hideMark/>
          </w:tcPr>
          <w:p w14:paraId="0255BD19"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2E44077A" w14:textId="77777777" w:rsidR="002C44D0" w:rsidRPr="002C44D0" w:rsidRDefault="002C44D0" w:rsidP="002C44D0">
            <w:pPr>
              <w:spacing w:line="360" w:lineRule="auto"/>
              <w:rPr>
                <w:szCs w:val="24"/>
              </w:rPr>
            </w:pPr>
            <w:r w:rsidRPr="002C44D0">
              <w:rPr>
                <w:szCs w:val="24"/>
              </w:rPr>
              <w:t>Fungi</w:t>
            </w:r>
          </w:p>
        </w:tc>
      </w:tr>
      <w:tr w:rsidR="002C44D0" w:rsidRPr="002C44D0" w14:paraId="23C5E267" w14:textId="77777777" w:rsidTr="00A1533F">
        <w:trPr>
          <w:trHeight w:val="300"/>
        </w:trPr>
        <w:tc>
          <w:tcPr>
            <w:tcW w:w="592" w:type="pct"/>
            <w:noWrap/>
            <w:hideMark/>
          </w:tcPr>
          <w:p w14:paraId="5AA0FF75" w14:textId="77777777" w:rsidR="002C44D0" w:rsidRPr="002C44D0" w:rsidRDefault="002C44D0" w:rsidP="002C44D0">
            <w:pPr>
              <w:spacing w:line="360" w:lineRule="auto"/>
              <w:rPr>
                <w:szCs w:val="24"/>
              </w:rPr>
            </w:pPr>
            <w:r w:rsidRPr="002C44D0">
              <w:rPr>
                <w:szCs w:val="24"/>
              </w:rPr>
              <w:t>5297</w:t>
            </w:r>
          </w:p>
        </w:tc>
        <w:tc>
          <w:tcPr>
            <w:tcW w:w="2030" w:type="pct"/>
            <w:noWrap/>
            <w:hideMark/>
          </w:tcPr>
          <w:p w14:paraId="6D74FF59" w14:textId="77777777" w:rsidR="002C44D0" w:rsidRPr="002C44D0" w:rsidRDefault="002C44D0" w:rsidP="002C44D0">
            <w:pPr>
              <w:spacing w:line="360" w:lineRule="auto"/>
              <w:rPr>
                <w:i/>
                <w:szCs w:val="24"/>
              </w:rPr>
            </w:pPr>
            <w:r w:rsidRPr="002C44D0">
              <w:rPr>
                <w:i/>
                <w:szCs w:val="24"/>
              </w:rPr>
              <w:t>Puccinia graminis</w:t>
            </w:r>
          </w:p>
        </w:tc>
        <w:tc>
          <w:tcPr>
            <w:tcW w:w="1403" w:type="pct"/>
            <w:noWrap/>
            <w:hideMark/>
          </w:tcPr>
          <w:p w14:paraId="3C74F3FD"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6DC11815" w14:textId="77777777" w:rsidR="002C44D0" w:rsidRPr="002C44D0" w:rsidRDefault="002C44D0" w:rsidP="002C44D0">
            <w:pPr>
              <w:spacing w:line="360" w:lineRule="auto"/>
              <w:rPr>
                <w:szCs w:val="24"/>
              </w:rPr>
            </w:pPr>
            <w:r w:rsidRPr="002C44D0">
              <w:rPr>
                <w:szCs w:val="24"/>
              </w:rPr>
              <w:t>Fungi</w:t>
            </w:r>
          </w:p>
        </w:tc>
      </w:tr>
      <w:tr w:rsidR="002C44D0" w:rsidRPr="002C44D0" w14:paraId="43266424" w14:textId="77777777" w:rsidTr="00A1533F">
        <w:trPr>
          <w:trHeight w:val="300"/>
        </w:trPr>
        <w:tc>
          <w:tcPr>
            <w:tcW w:w="592" w:type="pct"/>
            <w:noWrap/>
            <w:hideMark/>
          </w:tcPr>
          <w:p w14:paraId="798B5E29" w14:textId="77777777" w:rsidR="002C44D0" w:rsidRPr="002C44D0" w:rsidRDefault="002C44D0" w:rsidP="002C44D0">
            <w:pPr>
              <w:spacing w:line="360" w:lineRule="auto"/>
              <w:rPr>
                <w:szCs w:val="24"/>
              </w:rPr>
            </w:pPr>
            <w:r w:rsidRPr="002C44D0">
              <w:rPr>
                <w:szCs w:val="24"/>
              </w:rPr>
              <w:t>36080</w:t>
            </w:r>
          </w:p>
        </w:tc>
        <w:tc>
          <w:tcPr>
            <w:tcW w:w="2030" w:type="pct"/>
            <w:noWrap/>
            <w:hideMark/>
          </w:tcPr>
          <w:p w14:paraId="72A83571" w14:textId="77777777" w:rsidR="002C44D0" w:rsidRPr="002C44D0" w:rsidRDefault="002C44D0" w:rsidP="002C44D0">
            <w:pPr>
              <w:spacing w:line="360" w:lineRule="auto"/>
              <w:rPr>
                <w:i/>
                <w:szCs w:val="24"/>
              </w:rPr>
            </w:pPr>
            <w:r w:rsidRPr="002C44D0">
              <w:rPr>
                <w:i/>
                <w:szCs w:val="24"/>
              </w:rPr>
              <w:t>Mucor circinelloides</w:t>
            </w:r>
          </w:p>
        </w:tc>
        <w:tc>
          <w:tcPr>
            <w:tcW w:w="1403" w:type="pct"/>
            <w:noWrap/>
            <w:hideMark/>
          </w:tcPr>
          <w:p w14:paraId="3A171548"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2982DEB" w14:textId="77777777" w:rsidR="002C44D0" w:rsidRPr="002C44D0" w:rsidRDefault="002C44D0" w:rsidP="002C44D0">
            <w:pPr>
              <w:spacing w:line="360" w:lineRule="auto"/>
              <w:rPr>
                <w:szCs w:val="24"/>
              </w:rPr>
            </w:pPr>
            <w:r w:rsidRPr="002C44D0">
              <w:rPr>
                <w:szCs w:val="24"/>
              </w:rPr>
              <w:t>Fungi</w:t>
            </w:r>
          </w:p>
        </w:tc>
      </w:tr>
      <w:tr w:rsidR="002C44D0" w:rsidRPr="002C44D0" w14:paraId="3C44C593" w14:textId="77777777" w:rsidTr="00A1533F">
        <w:trPr>
          <w:trHeight w:val="300"/>
        </w:trPr>
        <w:tc>
          <w:tcPr>
            <w:tcW w:w="592" w:type="pct"/>
            <w:noWrap/>
            <w:hideMark/>
          </w:tcPr>
          <w:p w14:paraId="32DC95C4" w14:textId="77777777" w:rsidR="002C44D0" w:rsidRPr="002C44D0" w:rsidRDefault="002C44D0" w:rsidP="002C44D0">
            <w:pPr>
              <w:spacing w:line="360" w:lineRule="auto"/>
              <w:rPr>
                <w:szCs w:val="24"/>
              </w:rPr>
            </w:pPr>
            <w:r w:rsidRPr="002C44D0">
              <w:rPr>
                <w:szCs w:val="24"/>
              </w:rPr>
              <w:t>64495</w:t>
            </w:r>
          </w:p>
        </w:tc>
        <w:tc>
          <w:tcPr>
            <w:tcW w:w="2030" w:type="pct"/>
            <w:noWrap/>
            <w:hideMark/>
          </w:tcPr>
          <w:p w14:paraId="536A4E21" w14:textId="77777777" w:rsidR="002C44D0" w:rsidRPr="002C44D0" w:rsidRDefault="002C44D0" w:rsidP="002C44D0">
            <w:pPr>
              <w:spacing w:line="360" w:lineRule="auto"/>
              <w:rPr>
                <w:i/>
                <w:szCs w:val="24"/>
              </w:rPr>
            </w:pPr>
            <w:r w:rsidRPr="002C44D0">
              <w:rPr>
                <w:i/>
                <w:szCs w:val="24"/>
              </w:rPr>
              <w:t>Rhizopus oryzae</w:t>
            </w:r>
          </w:p>
        </w:tc>
        <w:tc>
          <w:tcPr>
            <w:tcW w:w="1403" w:type="pct"/>
            <w:noWrap/>
            <w:hideMark/>
          </w:tcPr>
          <w:p w14:paraId="30441E3B"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404899E5" w14:textId="77777777" w:rsidR="002C44D0" w:rsidRPr="002C44D0" w:rsidRDefault="002C44D0" w:rsidP="002C44D0">
            <w:pPr>
              <w:spacing w:line="360" w:lineRule="auto"/>
              <w:rPr>
                <w:szCs w:val="24"/>
              </w:rPr>
            </w:pPr>
            <w:r w:rsidRPr="002C44D0">
              <w:rPr>
                <w:szCs w:val="24"/>
              </w:rPr>
              <w:t>Fungi</w:t>
            </w:r>
          </w:p>
        </w:tc>
      </w:tr>
      <w:tr w:rsidR="002C44D0" w:rsidRPr="002C44D0" w14:paraId="2106F37D" w14:textId="77777777" w:rsidTr="00A1533F">
        <w:trPr>
          <w:trHeight w:val="300"/>
        </w:trPr>
        <w:tc>
          <w:tcPr>
            <w:tcW w:w="592" w:type="pct"/>
            <w:noWrap/>
            <w:hideMark/>
          </w:tcPr>
          <w:p w14:paraId="355C7B02" w14:textId="77777777" w:rsidR="002C44D0" w:rsidRPr="002C44D0" w:rsidRDefault="002C44D0" w:rsidP="002C44D0">
            <w:pPr>
              <w:spacing w:line="360" w:lineRule="auto"/>
              <w:rPr>
                <w:szCs w:val="24"/>
              </w:rPr>
            </w:pPr>
            <w:r w:rsidRPr="002C44D0">
              <w:rPr>
                <w:szCs w:val="24"/>
              </w:rPr>
              <w:t>4837</w:t>
            </w:r>
          </w:p>
        </w:tc>
        <w:tc>
          <w:tcPr>
            <w:tcW w:w="2030" w:type="pct"/>
            <w:noWrap/>
            <w:hideMark/>
          </w:tcPr>
          <w:p w14:paraId="37E7D711" w14:textId="77777777" w:rsidR="002C44D0" w:rsidRPr="002C44D0" w:rsidRDefault="002C44D0" w:rsidP="002C44D0">
            <w:pPr>
              <w:spacing w:line="360" w:lineRule="auto"/>
              <w:rPr>
                <w:i/>
                <w:szCs w:val="24"/>
              </w:rPr>
            </w:pPr>
            <w:r w:rsidRPr="002C44D0">
              <w:rPr>
                <w:i/>
                <w:szCs w:val="24"/>
              </w:rPr>
              <w:t>Phycomyces blakesleeanus</w:t>
            </w:r>
          </w:p>
        </w:tc>
        <w:tc>
          <w:tcPr>
            <w:tcW w:w="1403" w:type="pct"/>
            <w:noWrap/>
            <w:hideMark/>
          </w:tcPr>
          <w:p w14:paraId="54326AC3"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D368E89" w14:textId="77777777" w:rsidR="002C44D0" w:rsidRPr="002C44D0" w:rsidRDefault="002C44D0" w:rsidP="002C44D0">
            <w:pPr>
              <w:spacing w:line="360" w:lineRule="auto"/>
              <w:rPr>
                <w:szCs w:val="24"/>
              </w:rPr>
            </w:pPr>
            <w:r w:rsidRPr="002C44D0">
              <w:rPr>
                <w:szCs w:val="24"/>
              </w:rPr>
              <w:t>Fungi</w:t>
            </w:r>
          </w:p>
        </w:tc>
      </w:tr>
      <w:tr w:rsidR="002C44D0" w:rsidRPr="002C44D0" w14:paraId="68B56C12" w14:textId="77777777" w:rsidTr="00A1533F">
        <w:trPr>
          <w:trHeight w:val="300"/>
        </w:trPr>
        <w:tc>
          <w:tcPr>
            <w:tcW w:w="592" w:type="pct"/>
            <w:noWrap/>
            <w:hideMark/>
          </w:tcPr>
          <w:p w14:paraId="22B7D475" w14:textId="77777777" w:rsidR="002C44D0" w:rsidRPr="002C44D0" w:rsidRDefault="002C44D0" w:rsidP="002C44D0">
            <w:pPr>
              <w:spacing w:line="360" w:lineRule="auto"/>
              <w:rPr>
                <w:szCs w:val="24"/>
              </w:rPr>
            </w:pPr>
            <w:r w:rsidRPr="002C44D0">
              <w:rPr>
                <w:szCs w:val="24"/>
              </w:rPr>
              <w:t>109871</w:t>
            </w:r>
          </w:p>
        </w:tc>
        <w:tc>
          <w:tcPr>
            <w:tcW w:w="2030" w:type="pct"/>
            <w:noWrap/>
            <w:hideMark/>
          </w:tcPr>
          <w:p w14:paraId="015E6260" w14:textId="77777777" w:rsidR="002C44D0" w:rsidRPr="002C44D0" w:rsidRDefault="002C44D0" w:rsidP="002C44D0">
            <w:pPr>
              <w:spacing w:line="360" w:lineRule="auto"/>
              <w:rPr>
                <w:i/>
                <w:szCs w:val="24"/>
              </w:rPr>
            </w:pPr>
            <w:r w:rsidRPr="002C44D0">
              <w:rPr>
                <w:i/>
                <w:szCs w:val="24"/>
              </w:rPr>
              <w:t>Batrachochytrium dendrobatidis</w:t>
            </w:r>
          </w:p>
        </w:tc>
        <w:tc>
          <w:tcPr>
            <w:tcW w:w="1403" w:type="pct"/>
            <w:noWrap/>
            <w:hideMark/>
          </w:tcPr>
          <w:p w14:paraId="1CF0B67F"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5995F3C3" w14:textId="77777777" w:rsidR="002C44D0" w:rsidRPr="002C44D0" w:rsidRDefault="002C44D0" w:rsidP="002C44D0">
            <w:pPr>
              <w:spacing w:line="360" w:lineRule="auto"/>
              <w:rPr>
                <w:szCs w:val="24"/>
              </w:rPr>
            </w:pPr>
            <w:r w:rsidRPr="002C44D0">
              <w:rPr>
                <w:szCs w:val="24"/>
              </w:rPr>
              <w:t>Fungi</w:t>
            </w:r>
          </w:p>
        </w:tc>
      </w:tr>
      <w:tr w:rsidR="002C44D0" w:rsidRPr="002C44D0" w14:paraId="0EC1584F" w14:textId="77777777" w:rsidTr="00A1533F">
        <w:trPr>
          <w:trHeight w:val="300"/>
        </w:trPr>
        <w:tc>
          <w:tcPr>
            <w:tcW w:w="592" w:type="pct"/>
            <w:noWrap/>
            <w:hideMark/>
          </w:tcPr>
          <w:p w14:paraId="12FFEA2C" w14:textId="77777777" w:rsidR="002C44D0" w:rsidRPr="002C44D0" w:rsidRDefault="002C44D0" w:rsidP="002C44D0">
            <w:pPr>
              <w:spacing w:line="360" w:lineRule="auto"/>
              <w:rPr>
                <w:szCs w:val="24"/>
              </w:rPr>
            </w:pPr>
            <w:r w:rsidRPr="002C44D0">
              <w:rPr>
                <w:szCs w:val="24"/>
              </w:rPr>
              <w:t>109760</w:t>
            </w:r>
          </w:p>
        </w:tc>
        <w:tc>
          <w:tcPr>
            <w:tcW w:w="2030" w:type="pct"/>
            <w:noWrap/>
            <w:hideMark/>
          </w:tcPr>
          <w:p w14:paraId="7EC76895" w14:textId="77777777" w:rsidR="002C44D0" w:rsidRPr="002C44D0" w:rsidRDefault="002C44D0" w:rsidP="002C44D0">
            <w:pPr>
              <w:spacing w:line="360" w:lineRule="auto"/>
              <w:rPr>
                <w:i/>
                <w:szCs w:val="24"/>
              </w:rPr>
            </w:pPr>
            <w:r w:rsidRPr="002C44D0">
              <w:rPr>
                <w:i/>
                <w:szCs w:val="24"/>
              </w:rPr>
              <w:t>Spizellomyces punctatus</w:t>
            </w:r>
          </w:p>
        </w:tc>
        <w:tc>
          <w:tcPr>
            <w:tcW w:w="1403" w:type="pct"/>
            <w:noWrap/>
            <w:hideMark/>
          </w:tcPr>
          <w:p w14:paraId="43040AB9"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0D1C38F2" w14:textId="77777777" w:rsidR="002C44D0" w:rsidRPr="002C44D0" w:rsidRDefault="002C44D0" w:rsidP="002C44D0">
            <w:pPr>
              <w:spacing w:line="360" w:lineRule="auto"/>
              <w:rPr>
                <w:szCs w:val="24"/>
              </w:rPr>
            </w:pPr>
            <w:r w:rsidRPr="002C44D0">
              <w:rPr>
                <w:szCs w:val="24"/>
              </w:rPr>
              <w:t>Fungi</w:t>
            </w:r>
          </w:p>
        </w:tc>
      </w:tr>
      <w:tr w:rsidR="002C44D0" w:rsidRPr="002C44D0" w14:paraId="7E20FE72" w14:textId="77777777" w:rsidTr="00A1533F">
        <w:trPr>
          <w:trHeight w:val="320"/>
        </w:trPr>
        <w:tc>
          <w:tcPr>
            <w:tcW w:w="592" w:type="pct"/>
            <w:noWrap/>
            <w:hideMark/>
          </w:tcPr>
          <w:p w14:paraId="2A65919D" w14:textId="77777777" w:rsidR="002C44D0" w:rsidRPr="002C44D0" w:rsidRDefault="002C44D0" w:rsidP="002C44D0">
            <w:pPr>
              <w:spacing w:line="360" w:lineRule="auto"/>
              <w:rPr>
                <w:szCs w:val="24"/>
              </w:rPr>
            </w:pPr>
            <w:r w:rsidRPr="002C44D0">
              <w:rPr>
                <w:szCs w:val="24"/>
              </w:rPr>
              <w:t>281847</w:t>
            </w:r>
          </w:p>
        </w:tc>
        <w:tc>
          <w:tcPr>
            <w:tcW w:w="2030" w:type="pct"/>
            <w:noWrap/>
            <w:hideMark/>
          </w:tcPr>
          <w:p w14:paraId="158FEF62" w14:textId="77777777" w:rsidR="002C44D0" w:rsidRPr="002C44D0" w:rsidRDefault="002C44D0" w:rsidP="002C44D0">
            <w:pPr>
              <w:spacing w:line="360" w:lineRule="auto"/>
              <w:rPr>
                <w:bCs/>
                <w:i/>
                <w:szCs w:val="24"/>
              </w:rPr>
            </w:pPr>
            <w:r w:rsidRPr="002C44D0">
              <w:rPr>
                <w:bCs/>
                <w:i/>
                <w:szCs w:val="24"/>
              </w:rPr>
              <w:t>Rozella allomycis</w:t>
            </w:r>
          </w:p>
        </w:tc>
        <w:tc>
          <w:tcPr>
            <w:tcW w:w="1403" w:type="pct"/>
            <w:noWrap/>
            <w:hideMark/>
          </w:tcPr>
          <w:p w14:paraId="4DDF30AF" w14:textId="77777777" w:rsidR="002C44D0" w:rsidRPr="002C44D0" w:rsidRDefault="002C44D0" w:rsidP="002C44D0">
            <w:pPr>
              <w:spacing w:line="360" w:lineRule="auto"/>
              <w:rPr>
                <w:szCs w:val="24"/>
              </w:rPr>
            </w:pPr>
            <w:r w:rsidRPr="002C44D0">
              <w:rPr>
                <w:szCs w:val="24"/>
              </w:rPr>
              <w:t>Cryptomycota</w:t>
            </w:r>
          </w:p>
        </w:tc>
        <w:tc>
          <w:tcPr>
            <w:tcW w:w="975" w:type="pct"/>
            <w:noWrap/>
            <w:hideMark/>
          </w:tcPr>
          <w:p w14:paraId="065B7841" w14:textId="77777777" w:rsidR="002C44D0" w:rsidRPr="002C44D0" w:rsidRDefault="002C44D0" w:rsidP="002C44D0">
            <w:pPr>
              <w:spacing w:line="360" w:lineRule="auto"/>
              <w:rPr>
                <w:szCs w:val="24"/>
              </w:rPr>
            </w:pPr>
            <w:r w:rsidRPr="002C44D0">
              <w:rPr>
                <w:szCs w:val="24"/>
              </w:rPr>
              <w:t>Fungi</w:t>
            </w:r>
          </w:p>
        </w:tc>
      </w:tr>
      <w:tr w:rsidR="002C44D0" w:rsidRPr="002C44D0" w14:paraId="40872695" w14:textId="77777777" w:rsidTr="00A1533F">
        <w:trPr>
          <w:trHeight w:val="300"/>
        </w:trPr>
        <w:tc>
          <w:tcPr>
            <w:tcW w:w="592" w:type="pct"/>
            <w:noWrap/>
            <w:hideMark/>
          </w:tcPr>
          <w:p w14:paraId="52CE5B64" w14:textId="77777777" w:rsidR="002C44D0" w:rsidRPr="002C44D0" w:rsidRDefault="002C44D0" w:rsidP="002C44D0">
            <w:pPr>
              <w:spacing w:line="360" w:lineRule="auto"/>
              <w:rPr>
                <w:szCs w:val="24"/>
              </w:rPr>
            </w:pPr>
            <w:r w:rsidRPr="002C44D0">
              <w:rPr>
                <w:szCs w:val="24"/>
              </w:rPr>
              <w:t>45351</w:t>
            </w:r>
          </w:p>
        </w:tc>
        <w:tc>
          <w:tcPr>
            <w:tcW w:w="2030" w:type="pct"/>
            <w:noWrap/>
            <w:hideMark/>
          </w:tcPr>
          <w:p w14:paraId="5194EE75" w14:textId="77777777" w:rsidR="002C44D0" w:rsidRPr="002C44D0" w:rsidRDefault="002C44D0" w:rsidP="002C44D0">
            <w:pPr>
              <w:spacing w:line="360" w:lineRule="auto"/>
              <w:rPr>
                <w:i/>
                <w:szCs w:val="24"/>
              </w:rPr>
            </w:pPr>
            <w:r w:rsidRPr="002C44D0">
              <w:rPr>
                <w:i/>
                <w:szCs w:val="24"/>
              </w:rPr>
              <w:t>Nematostella vectensis</w:t>
            </w:r>
          </w:p>
        </w:tc>
        <w:tc>
          <w:tcPr>
            <w:tcW w:w="1403" w:type="pct"/>
            <w:noWrap/>
            <w:hideMark/>
          </w:tcPr>
          <w:p w14:paraId="598CE441" w14:textId="77777777" w:rsidR="002C44D0" w:rsidRPr="002C44D0" w:rsidRDefault="002C44D0" w:rsidP="002C44D0">
            <w:pPr>
              <w:spacing w:line="360" w:lineRule="auto"/>
              <w:rPr>
                <w:szCs w:val="24"/>
              </w:rPr>
            </w:pPr>
            <w:r w:rsidRPr="002C44D0">
              <w:rPr>
                <w:szCs w:val="24"/>
              </w:rPr>
              <w:t>Cnidaria</w:t>
            </w:r>
          </w:p>
        </w:tc>
        <w:tc>
          <w:tcPr>
            <w:tcW w:w="975" w:type="pct"/>
            <w:noWrap/>
            <w:hideMark/>
          </w:tcPr>
          <w:p w14:paraId="0D1D8515" w14:textId="77777777" w:rsidR="002C44D0" w:rsidRPr="002C44D0" w:rsidRDefault="002C44D0" w:rsidP="002C44D0">
            <w:pPr>
              <w:spacing w:line="360" w:lineRule="auto"/>
              <w:rPr>
                <w:szCs w:val="24"/>
              </w:rPr>
            </w:pPr>
            <w:r w:rsidRPr="002C44D0">
              <w:rPr>
                <w:szCs w:val="24"/>
              </w:rPr>
              <w:t>Metazoa</w:t>
            </w:r>
          </w:p>
        </w:tc>
      </w:tr>
      <w:tr w:rsidR="002C44D0" w:rsidRPr="002C44D0" w14:paraId="0C005B46" w14:textId="77777777" w:rsidTr="00A1533F">
        <w:trPr>
          <w:trHeight w:val="300"/>
        </w:trPr>
        <w:tc>
          <w:tcPr>
            <w:tcW w:w="592" w:type="pct"/>
            <w:noWrap/>
            <w:hideMark/>
          </w:tcPr>
          <w:p w14:paraId="1BE00590" w14:textId="77777777" w:rsidR="002C44D0" w:rsidRPr="002C44D0" w:rsidRDefault="002C44D0" w:rsidP="002C44D0">
            <w:pPr>
              <w:spacing w:line="360" w:lineRule="auto"/>
              <w:rPr>
                <w:szCs w:val="24"/>
              </w:rPr>
            </w:pPr>
            <w:r w:rsidRPr="002C44D0">
              <w:rPr>
                <w:szCs w:val="24"/>
              </w:rPr>
              <w:t>400682</w:t>
            </w:r>
          </w:p>
        </w:tc>
        <w:tc>
          <w:tcPr>
            <w:tcW w:w="2030" w:type="pct"/>
            <w:noWrap/>
            <w:hideMark/>
          </w:tcPr>
          <w:p w14:paraId="7C421A35" w14:textId="77777777" w:rsidR="002C44D0" w:rsidRPr="002C44D0" w:rsidRDefault="002C44D0" w:rsidP="002C44D0">
            <w:pPr>
              <w:spacing w:line="360" w:lineRule="auto"/>
              <w:rPr>
                <w:i/>
                <w:szCs w:val="24"/>
              </w:rPr>
            </w:pPr>
            <w:r w:rsidRPr="002C44D0">
              <w:rPr>
                <w:i/>
                <w:szCs w:val="24"/>
              </w:rPr>
              <w:t>Amphimedon queenslandica</w:t>
            </w:r>
          </w:p>
        </w:tc>
        <w:tc>
          <w:tcPr>
            <w:tcW w:w="1403" w:type="pct"/>
            <w:noWrap/>
            <w:hideMark/>
          </w:tcPr>
          <w:p w14:paraId="0EF46C9A" w14:textId="77777777" w:rsidR="002C44D0" w:rsidRPr="002C44D0" w:rsidRDefault="002C44D0" w:rsidP="002C44D0">
            <w:pPr>
              <w:spacing w:line="360" w:lineRule="auto"/>
              <w:rPr>
                <w:szCs w:val="24"/>
              </w:rPr>
            </w:pPr>
            <w:r w:rsidRPr="002C44D0">
              <w:rPr>
                <w:szCs w:val="24"/>
              </w:rPr>
              <w:t>Porifera</w:t>
            </w:r>
          </w:p>
        </w:tc>
        <w:tc>
          <w:tcPr>
            <w:tcW w:w="975" w:type="pct"/>
            <w:noWrap/>
            <w:hideMark/>
          </w:tcPr>
          <w:p w14:paraId="51F70179" w14:textId="77777777" w:rsidR="002C44D0" w:rsidRPr="002C44D0" w:rsidRDefault="002C44D0" w:rsidP="002C44D0">
            <w:pPr>
              <w:spacing w:line="360" w:lineRule="auto"/>
              <w:rPr>
                <w:szCs w:val="24"/>
              </w:rPr>
            </w:pPr>
            <w:r w:rsidRPr="002C44D0">
              <w:rPr>
                <w:szCs w:val="24"/>
              </w:rPr>
              <w:t>Metazoa</w:t>
            </w:r>
          </w:p>
        </w:tc>
      </w:tr>
      <w:tr w:rsidR="002C44D0" w:rsidRPr="002C44D0" w14:paraId="36BD79A6" w14:textId="77777777" w:rsidTr="00A1533F">
        <w:trPr>
          <w:trHeight w:val="300"/>
        </w:trPr>
        <w:tc>
          <w:tcPr>
            <w:tcW w:w="592" w:type="pct"/>
            <w:noWrap/>
            <w:hideMark/>
          </w:tcPr>
          <w:p w14:paraId="04BA3784" w14:textId="77777777" w:rsidR="002C44D0" w:rsidRPr="002C44D0" w:rsidRDefault="002C44D0" w:rsidP="002C44D0">
            <w:pPr>
              <w:spacing w:line="360" w:lineRule="auto"/>
              <w:rPr>
                <w:szCs w:val="24"/>
              </w:rPr>
            </w:pPr>
            <w:r w:rsidRPr="002C44D0">
              <w:rPr>
                <w:szCs w:val="24"/>
              </w:rPr>
              <w:t>81824</w:t>
            </w:r>
          </w:p>
        </w:tc>
        <w:tc>
          <w:tcPr>
            <w:tcW w:w="2030" w:type="pct"/>
            <w:noWrap/>
            <w:hideMark/>
          </w:tcPr>
          <w:p w14:paraId="76F0876F" w14:textId="77777777" w:rsidR="002C44D0" w:rsidRPr="002C44D0" w:rsidRDefault="002C44D0" w:rsidP="002C44D0">
            <w:pPr>
              <w:spacing w:line="360" w:lineRule="auto"/>
              <w:rPr>
                <w:i/>
                <w:szCs w:val="24"/>
              </w:rPr>
            </w:pPr>
            <w:r w:rsidRPr="002C44D0">
              <w:rPr>
                <w:i/>
                <w:szCs w:val="24"/>
              </w:rPr>
              <w:t>Monosiga brevicollis</w:t>
            </w:r>
          </w:p>
        </w:tc>
        <w:tc>
          <w:tcPr>
            <w:tcW w:w="1403" w:type="pct"/>
            <w:noWrap/>
            <w:hideMark/>
          </w:tcPr>
          <w:p w14:paraId="0488AE48" w14:textId="77777777" w:rsidR="002C44D0" w:rsidRPr="002C44D0" w:rsidRDefault="002C44D0" w:rsidP="002C44D0">
            <w:pPr>
              <w:spacing w:line="360" w:lineRule="auto"/>
              <w:rPr>
                <w:szCs w:val="24"/>
              </w:rPr>
            </w:pPr>
            <w:r w:rsidRPr="002C44D0">
              <w:rPr>
                <w:i/>
                <w:szCs w:val="24"/>
              </w:rPr>
              <w:t>Monosiga</w:t>
            </w:r>
            <w:r w:rsidRPr="002C44D0">
              <w:rPr>
                <w:szCs w:val="24"/>
              </w:rPr>
              <w:t xml:space="preserve"> (genus)</w:t>
            </w:r>
          </w:p>
        </w:tc>
        <w:tc>
          <w:tcPr>
            <w:tcW w:w="975" w:type="pct"/>
            <w:noWrap/>
            <w:hideMark/>
          </w:tcPr>
          <w:p w14:paraId="0A92A480" w14:textId="77777777" w:rsidR="002C44D0" w:rsidRPr="002C44D0" w:rsidRDefault="002C44D0" w:rsidP="002C44D0">
            <w:pPr>
              <w:spacing w:line="360" w:lineRule="auto"/>
              <w:rPr>
                <w:szCs w:val="24"/>
              </w:rPr>
            </w:pPr>
            <w:r w:rsidRPr="002C44D0">
              <w:rPr>
                <w:szCs w:val="24"/>
              </w:rPr>
              <w:t>NA</w:t>
            </w:r>
          </w:p>
        </w:tc>
      </w:tr>
      <w:tr w:rsidR="002C44D0" w:rsidRPr="002C44D0" w14:paraId="32E493DE" w14:textId="77777777" w:rsidTr="00A1533F">
        <w:trPr>
          <w:trHeight w:val="300"/>
        </w:trPr>
        <w:tc>
          <w:tcPr>
            <w:tcW w:w="592" w:type="pct"/>
            <w:noWrap/>
            <w:hideMark/>
          </w:tcPr>
          <w:p w14:paraId="1DF0A328" w14:textId="77777777" w:rsidR="002C44D0" w:rsidRPr="002C44D0" w:rsidRDefault="002C44D0" w:rsidP="002C44D0">
            <w:pPr>
              <w:spacing w:line="360" w:lineRule="auto"/>
              <w:rPr>
                <w:szCs w:val="24"/>
              </w:rPr>
            </w:pPr>
            <w:r w:rsidRPr="002C44D0">
              <w:rPr>
                <w:szCs w:val="24"/>
              </w:rPr>
              <w:t>192875</w:t>
            </w:r>
          </w:p>
        </w:tc>
        <w:tc>
          <w:tcPr>
            <w:tcW w:w="2030" w:type="pct"/>
            <w:noWrap/>
            <w:hideMark/>
          </w:tcPr>
          <w:p w14:paraId="33B004CE" w14:textId="77777777" w:rsidR="002C44D0" w:rsidRPr="002C44D0" w:rsidRDefault="002C44D0" w:rsidP="002C44D0">
            <w:pPr>
              <w:spacing w:line="360" w:lineRule="auto"/>
              <w:rPr>
                <w:i/>
                <w:szCs w:val="24"/>
              </w:rPr>
            </w:pPr>
            <w:r w:rsidRPr="002C44D0">
              <w:rPr>
                <w:i/>
                <w:szCs w:val="24"/>
              </w:rPr>
              <w:t>Capsaspora owczarzaki</w:t>
            </w:r>
          </w:p>
        </w:tc>
        <w:tc>
          <w:tcPr>
            <w:tcW w:w="1403" w:type="pct"/>
            <w:noWrap/>
            <w:hideMark/>
          </w:tcPr>
          <w:p w14:paraId="02B5336C" w14:textId="77777777" w:rsidR="002C44D0" w:rsidRPr="002C44D0" w:rsidRDefault="002C44D0" w:rsidP="002C44D0">
            <w:pPr>
              <w:spacing w:line="360" w:lineRule="auto"/>
              <w:rPr>
                <w:szCs w:val="24"/>
              </w:rPr>
            </w:pPr>
            <w:r w:rsidRPr="002C44D0">
              <w:rPr>
                <w:i/>
                <w:szCs w:val="24"/>
              </w:rPr>
              <w:t>Capsaspora</w:t>
            </w:r>
            <w:r w:rsidRPr="002C44D0">
              <w:rPr>
                <w:szCs w:val="24"/>
              </w:rPr>
              <w:t xml:space="preserve"> (genus)</w:t>
            </w:r>
          </w:p>
        </w:tc>
        <w:tc>
          <w:tcPr>
            <w:tcW w:w="975" w:type="pct"/>
            <w:noWrap/>
            <w:hideMark/>
          </w:tcPr>
          <w:p w14:paraId="7C826EE0" w14:textId="77777777" w:rsidR="002C44D0" w:rsidRPr="002C44D0" w:rsidRDefault="002C44D0" w:rsidP="002C44D0">
            <w:pPr>
              <w:spacing w:line="360" w:lineRule="auto"/>
              <w:rPr>
                <w:szCs w:val="24"/>
              </w:rPr>
            </w:pPr>
            <w:r w:rsidRPr="002C44D0">
              <w:rPr>
                <w:szCs w:val="24"/>
              </w:rPr>
              <w:t>NA</w:t>
            </w:r>
          </w:p>
        </w:tc>
      </w:tr>
      <w:tr w:rsidR="002C44D0" w:rsidRPr="002C44D0" w14:paraId="5D7B4BF5" w14:textId="77777777" w:rsidTr="00A1533F">
        <w:trPr>
          <w:trHeight w:val="300"/>
        </w:trPr>
        <w:tc>
          <w:tcPr>
            <w:tcW w:w="592" w:type="pct"/>
            <w:noWrap/>
            <w:hideMark/>
          </w:tcPr>
          <w:p w14:paraId="06098C3C" w14:textId="77777777" w:rsidR="002C44D0" w:rsidRPr="00A1533F" w:rsidRDefault="002C44D0" w:rsidP="002C44D0">
            <w:pPr>
              <w:spacing w:line="360" w:lineRule="auto"/>
              <w:rPr>
                <w:color w:val="FF0000"/>
                <w:szCs w:val="24"/>
              </w:rPr>
            </w:pPr>
            <w:r w:rsidRPr="00A1533F">
              <w:rPr>
                <w:color w:val="FF0000"/>
                <w:szCs w:val="24"/>
              </w:rPr>
              <w:t>5833</w:t>
            </w:r>
          </w:p>
        </w:tc>
        <w:tc>
          <w:tcPr>
            <w:tcW w:w="2030" w:type="pct"/>
            <w:noWrap/>
            <w:hideMark/>
          </w:tcPr>
          <w:p w14:paraId="37559272" w14:textId="77777777" w:rsidR="002C44D0" w:rsidRPr="00A1533F" w:rsidRDefault="002C44D0" w:rsidP="002C44D0">
            <w:pPr>
              <w:spacing w:line="360" w:lineRule="auto"/>
              <w:rPr>
                <w:i/>
                <w:color w:val="FF0000"/>
                <w:szCs w:val="24"/>
              </w:rPr>
            </w:pPr>
            <w:r w:rsidRPr="00A1533F">
              <w:rPr>
                <w:i/>
                <w:color w:val="FF0000"/>
                <w:szCs w:val="24"/>
              </w:rPr>
              <w:t>Plasmodium falciparum</w:t>
            </w:r>
          </w:p>
        </w:tc>
        <w:tc>
          <w:tcPr>
            <w:tcW w:w="1403" w:type="pct"/>
            <w:noWrap/>
            <w:hideMark/>
          </w:tcPr>
          <w:p w14:paraId="68DFDF2D"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F81B14A"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190C74DF" w14:textId="77777777" w:rsidTr="00A1533F">
        <w:trPr>
          <w:trHeight w:val="300"/>
        </w:trPr>
        <w:tc>
          <w:tcPr>
            <w:tcW w:w="592" w:type="pct"/>
            <w:noWrap/>
            <w:hideMark/>
          </w:tcPr>
          <w:p w14:paraId="5E1DDB61" w14:textId="77777777" w:rsidR="002C44D0" w:rsidRPr="00A1533F" w:rsidRDefault="002C44D0" w:rsidP="002C44D0">
            <w:pPr>
              <w:spacing w:line="360" w:lineRule="auto"/>
              <w:rPr>
                <w:color w:val="FF0000"/>
                <w:szCs w:val="24"/>
              </w:rPr>
            </w:pPr>
            <w:r w:rsidRPr="00A1533F">
              <w:rPr>
                <w:color w:val="FF0000"/>
                <w:szCs w:val="24"/>
              </w:rPr>
              <w:t>237895</w:t>
            </w:r>
          </w:p>
        </w:tc>
        <w:tc>
          <w:tcPr>
            <w:tcW w:w="2030" w:type="pct"/>
            <w:noWrap/>
            <w:hideMark/>
          </w:tcPr>
          <w:p w14:paraId="3A760F3A" w14:textId="77777777" w:rsidR="002C44D0" w:rsidRPr="00A1533F" w:rsidRDefault="002C44D0" w:rsidP="002C44D0">
            <w:pPr>
              <w:spacing w:line="360" w:lineRule="auto"/>
              <w:rPr>
                <w:i/>
                <w:color w:val="FF0000"/>
                <w:szCs w:val="24"/>
              </w:rPr>
            </w:pPr>
            <w:r w:rsidRPr="00A1533F">
              <w:rPr>
                <w:i/>
                <w:color w:val="FF0000"/>
                <w:szCs w:val="24"/>
              </w:rPr>
              <w:t>Cryptosporidium hominis</w:t>
            </w:r>
          </w:p>
        </w:tc>
        <w:tc>
          <w:tcPr>
            <w:tcW w:w="1403" w:type="pct"/>
            <w:noWrap/>
            <w:hideMark/>
          </w:tcPr>
          <w:p w14:paraId="5E32E8A1"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2134A0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5096126F" w14:textId="77777777" w:rsidTr="00A1533F">
        <w:trPr>
          <w:trHeight w:val="300"/>
        </w:trPr>
        <w:tc>
          <w:tcPr>
            <w:tcW w:w="592" w:type="pct"/>
            <w:noWrap/>
            <w:hideMark/>
          </w:tcPr>
          <w:p w14:paraId="0DEC3F92" w14:textId="77777777" w:rsidR="002C44D0" w:rsidRPr="00A1533F" w:rsidRDefault="002C44D0" w:rsidP="002C44D0">
            <w:pPr>
              <w:spacing w:line="360" w:lineRule="auto"/>
              <w:rPr>
                <w:color w:val="FF0000"/>
                <w:szCs w:val="24"/>
              </w:rPr>
            </w:pPr>
            <w:r w:rsidRPr="00A1533F">
              <w:rPr>
                <w:color w:val="FF0000"/>
                <w:szCs w:val="24"/>
              </w:rPr>
              <w:t>5691</w:t>
            </w:r>
          </w:p>
        </w:tc>
        <w:tc>
          <w:tcPr>
            <w:tcW w:w="2030" w:type="pct"/>
            <w:noWrap/>
            <w:hideMark/>
          </w:tcPr>
          <w:p w14:paraId="3B4F6C20" w14:textId="77777777" w:rsidR="002C44D0" w:rsidRPr="00A1533F" w:rsidRDefault="002C44D0" w:rsidP="002C44D0">
            <w:pPr>
              <w:spacing w:line="360" w:lineRule="auto"/>
              <w:rPr>
                <w:i/>
                <w:color w:val="FF0000"/>
                <w:szCs w:val="24"/>
              </w:rPr>
            </w:pPr>
            <w:r w:rsidRPr="00A1533F">
              <w:rPr>
                <w:i/>
                <w:color w:val="FF0000"/>
                <w:szCs w:val="24"/>
              </w:rPr>
              <w:t>Trypanosoma brucei</w:t>
            </w:r>
          </w:p>
        </w:tc>
        <w:tc>
          <w:tcPr>
            <w:tcW w:w="1403" w:type="pct"/>
            <w:noWrap/>
            <w:hideMark/>
          </w:tcPr>
          <w:p w14:paraId="70F3E848" w14:textId="77777777" w:rsidR="002C44D0" w:rsidRPr="00A1533F" w:rsidRDefault="002C44D0"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975" w:type="pct"/>
            <w:noWrap/>
            <w:hideMark/>
          </w:tcPr>
          <w:p w14:paraId="5822F822"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21FE2014" w14:textId="77777777" w:rsidTr="00A1533F">
        <w:trPr>
          <w:trHeight w:val="300"/>
        </w:trPr>
        <w:tc>
          <w:tcPr>
            <w:tcW w:w="592" w:type="pct"/>
            <w:noWrap/>
            <w:hideMark/>
          </w:tcPr>
          <w:p w14:paraId="284DFD40" w14:textId="77777777" w:rsidR="002C44D0" w:rsidRPr="00A1533F" w:rsidRDefault="002C44D0" w:rsidP="002C44D0">
            <w:pPr>
              <w:spacing w:line="360" w:lineRule="auto"/>
              <w:rPr>
                <w:color w:val="FF0000"/>
                <w:szCs w:val="24"/>
              </w:rPr>
            </w:pPr>
            <w:r w:rsidRPr="00A1533F">
              <w:rPr>
                <w:color w:val="FF0000"/>
                <w:szCs w:val="24"/>
              </w:rPr>
              <w:t>5762</w:t>
            </w:r>
          </w:p>
        </w:tc>
        <w:tc>
          <w:tcPr>
            <w:tcW w:w="2030" w:type="pct"/>
            <w:noWrap/>
            <w:hideMark/>
          </w:tcPr>
          <w:p w14:paraId="52F93A52" w14:textId="77777777" w:rsidR="002C44D0" w:rsidRPr="00A1533F" w:rsidRDefault="002C44D0" w:rsidP="002C44D0">
            <w:pPr>
              <w:spacing w:line="360" w:lineRule="auto"/>
              <w:rPr>
                <w:i/>
                <w:color w:val="FF0000"/>
                <w:szCs w:val="24"/>
              </w:rPr>
            </w:pPr>
            <w:r w:rsidRPr="00A1533F">
              <w:rPr>
                <w:i/>
                <w:color w:val="FF0000"/>
                <w:szCs w:val="24"/>
              </w:rPr>
              <w:t>Naegleria gruberi</w:t>
            </w:r>
          </w:p>
        </w:tc>
        <w:tc>
          <w:tcPr>
            <w:tcW w:w="1403" w:type="pct"/>
            <w:noWrap/>
            <w:hideMark/>
          </w:tcPr>
          <w:p w14:paraId="3E3F2CDD" w14:textId="77777777" w:rsidR="002C44D0" w:rsidRPr="00A1533F" w:rsidRDefault="002C44D0"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975" w:type="pct"/>
            <w:noWrap/>
            <w:hideMark/>
          </w:tcPr>
          <w:p w14:paraId="18A8E24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42051A7B" w14:textId="77777777" w:rsidTr="00A1533F">
        <w:trPr>
          <w:trHeight w:val="300"/>
        </w:trPr>
        <w:tc>
          <w:tcPr>
            <w:tcW w:w="592" w:type="pct"/>
            <w:noWrap/>
            <w:hideMark/>
          </w:tcPr>
          <w:p w14:paraId="2D216806" w14:textId="77777777" w:rsidR="002C44D0" w:rsidRPr="00A1533F" w:rsidRDefault="002C44D0" w:rsidP="002C44D0">
            <w:pPr>
              <w:spacing w:line="360" w:lineRule="auto"/>
              <w:rPr>
                <w:color w:val="FF0000"/>
                <w:szCs w:val="24"/>
              </w:rPr>
            </w:pPr>
            <w:r w:rsidRPr="00A1533F">
              <w:rPr>
                <w:color w:val="FF0000"/>
                <w:szCs w:val="24"/>
              </w:rPr>
              <w:t>3702</w:t>
            </w:r>
          </w:p>
        </w:tc>
        <w:tc>
          <w:tcPr>
            <w:tcW w:w="2030" w:type="pct"/>
            <w:noWrap/>
            <w:hideMark/>
          </w:tcPr>
          <w:p w14:paraId="75A06FF7" w14:textId="77777777" w:rsidR="002C44D0" w:rsidRPr="00A1533F" w:rsidRDefault="002C44D0" w:rsidP="002C44D0">
            <w:pPr>
              <w:spacing w:line="360" w:lineRule="auto"/>
              <w:rPr>
                <w:i/>
                <w:color w:val="FF0000"/>
                <w:szCs w:val="24"/>
              </w:rPr>
            </w:pPr>
            <w:r w:rsidRPr="00A1533F">
              <w:rPr>
                <w:i/>
                <w:color w:val="FF0000"/>
                <w:szCs w:val="24"/>
              </w:rPr>
              <w:t>Arabidopsis thaliana</w:t>
            </w:r>
          </w:p>
        </w:tc>
        <w:tc>
          <w:tcPr>
            <w:tcW w:w="1403" w:type="pct"/>
            <w:noWrap/>
            <w:hideMark/>
          </w:tcPr>
          <w:p w14:paraId="26F44301" w14:textId="77777777" w:rsidR="002C44D0" w:rsidRPr="00A1533F" w:rsidRDefault="002C44D0" w:rsidP="002C44D0">
            <w:pPr>
              <w:spacing w:line="360" w:lineRule="auto"/>
              <w:rPr>
                <w:color w:val="FF0000"/>
                <w:szCs w:val="24"/>
              </w:rPr>
            </w:pPr>
            <w:r w:rsidRPr="00A1533F">
              <w:rPr>
                <w:color w:val="FF0000"/>
                <w:szCs w:val="24"/>
              </w:rPr>
              <w:t>Streptophyta</w:t>
            </w:r>
          </w:p>
        </w:tc>
        <w:tc>
          <w:tcPr>
            <w:tcW w:w="975" w:type="pct"/>
            <w:noWrap/>
            <w:hideMark/>
          </w:tcPr>
          <w:p w14:paraId="03BB42FA"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2E1A229F" w14:textId="77777777" w:rsidTr="00A1533F">
        <w:trPr>
          <w:trHeight w:val="300"/>
        </w:trPr>
        <w:tc>
          <w:tcPr>
            <w:tcW w:w="592" w:type="pct"/>
            <w:noWrap/>
            <w:hideMark/>
          </w:tcPr>
          <w:p w14:paraId="58D5BA39" w14:textId="77777777" w:rsidR="002C44D0" w:rsidRPr="00A1533F" w:rsidRDefault="002C44D0" w:rsidP="002C44D0">
            <w:pPr>
              <w:spacing w:line="360" w:lineRule="auto"/>
              <w:rPr>
                <w:color w:val="FF0000"/>
                <w:szCs w:val="24"/>
              </w:rPr>
            </w:pPr>
            <w:r w:rsidRPr="00A1533F">
              <w:rPr>
                <w:color w:val="FF0000"/>
                <w:szCs w:val="24"/>
              </w:rPr>
              <w:t>3055</w:t>
            </w:r>
          </w:p>
        </w:tc>
        <w:tc>
          <w:tcPr>
            <w:tcW w:w="2030" w:type="pct"/>
            <w:noWrap/>
            <w:hideMark/>
          </w:tcPr>
          <w:p w14:paraId="1A55F8DF" w14:textId="77777777" w:rsidR="002C44D0" w:rsidRPr="00A1533F" w:rsidRDefault="002C44D0" w:rsidP="002C44D0">
            <w:pPr>
              <w:spacing w:line="360" w:lineRule="auto"/>
              <w:rPr>
                <w:i/>
                <w:color w:val="FF0000"/>
                <w:szCs w:val="24"/>
              </w:rPr>
            </w:pPr>
            <w:r w:rsidRPr="00A1533F">
              <w:rPr>
                <w:i/>
                <w:color w:val="FF0000"/>
                <w:szCs w:val="24"/>
              </w:rPr>
              <w:t>Chlamydomonas reinhardtii</w:t>
            </w:r>
          </w:p>
        </w:tc>
        <w:tc>
          <w:tcPr>
            <w:tcW w:w="1403" w:type="pct"/>
            <w:noWrap/>
            <w:hideMark/>
          </w:tcPr>
          <w:p w14:paraId="6F394685" w14:textId="77777777" w:rsidR="002C44D0" w:rsidRPr="00A1533F" w:rsidRDefault="002C44D0" w:rsidP="002C44D0">
            <w:pPr>
              <w:spacing w:line="360" w:lineRule="auto"/>
              <w:rPr>
                <w:color w:val="FF0000"/>
                <w:szCs w:val="24"/>
              </w:rPr>
            </w:pPr>
            <w:r w:rsidRPr="00A1533F">
              <w:rPr>
                <w:color w:val="FF0000"/>
                <w:szCs w:val="24"/>
              </w:rPr>
              <w:t>Chlorophyta</w:t>
            </w:r>
          </w:p>
        </w:tc>
        <w:tc>
          <w:tcPr>
            <w:tcW w:w="975" w:type="pct"/>
            <w:noWrap/>
            <w:hideMark/>
          </w:tcPr>
          <w:p w14:paraId="03534F69"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1890F475" w14:textId="77777777" w:rsidTr="00A1533F">
        <w:trPr>
          <w:trHeight w:val="300"/>
        </w:trPr>
        <w:tc>
          <w:tcPr>
            <w:tcW w:w="592" w:type="pct"/>
            <w:noWrap/>
            <w:hideMark/>
          </w:tcPr>
          <w:p w14:paraId="3BAEFF70" w14:textId="77777777" w:rsidR="002C44D0" w:rsidRPr="00A1533F" w:rsidRDefault="002C44D0" w:rsidP="002C44D0">
            <w:pPr>
              <w:spacing w:line="360" w:lineRule="auto"/>
              <w:rPr>
                <w:color w:val="FF0000"/>
                <w:szCs w:val="24"/>
              </w:rPr>
            </w:pPr>
            <w:r w:rsidRPr="00A1533F">
              <w:rPr>
                <w:color w:val="FF0000"/>
                <w:szCs w:val="24"/>
              </w:rPr>
              <w:t>67593</w:t>
            </w:r>
          </w:p>
        </w:tc>
        <w:tc>
          <w:tcPr>
            <w:tcW w:w="2030" w:type="pct"/>
            <w:noWrap/>
            <w:hideMark/>
          </w:tcPr>
          <w:p w14:paraId="438A35B7" w14:textId="77777777" w:rsidR="002C44D0" w:rsidRPr="00A1533F" w:rsidRDefault="002C44D0" w:rsidP="002C44D0">
            <w:pPr>
              <w:spacing w:line="360" w:lineRule="auto"/>
              <w:rPr>
                <w:i/>
                <w:color w:val="FF0000"/>
                <w:szCs w:val="24"/>
              </w:rPr>
            </w:pPr>
            <w:r w:rsidRPr="00A1533F">
              <w:rPr>
                <w:i/>
                <w:color w:val="FF0000"/>
                <w:szCs w:val="24"/>
              </w:rPr>
              <w:t>Phytophthora sojae</w:t>
            </w:r>
          </w:p>
        </w:tc>
        <w:tc>
          <w:tcPr>
            <w:tcW w:w="1403" w:type="pct"/>
            <w:noWrap/>
            <w:hideMark/>
          </w:tcPr>
          <w:p w14:paraId="283B9901" w14:textId="77777777" w:rsidR="002C44D0" w:rsidRPr="00A1533F" w:rsidRDefault="002C44D0"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975" w:type="pct"/>
            <w:noWrap/>
            <w:hideMark/>
          </w:tcPr>
          <w:p w14:paraId="116987F1" w14:textId="77777777" w:rsidR="002C44D0" w:rsidRPr="00A1533F" w:rsidRDefault="002C44D0" w:rsidP="002C44D0">
            <w:pPr>
              <w:spacing w:line="360" w:lineRule="auto"/>
              <w:rPr>
                <w:color w:val="FF0000"/>
                <w:szCs w:val="24"/>
              </w:rPr>
            </w:pPr>
            <w:r w:rsidRPr="00A1533F">
              <w:rPr>
                <w:color w:val="FF0000"/>
                <w:szCs w:val="24"/>
              </w:rPr>
              <w:t>NA</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BA2B31">
      <w:pPr>
        <w:pStyle w:val="Caption"/>
        <w:keepNext/>
        <w:spacing w:after="0" w:line="360" w:lineRule="auto"/>
        <w:jc w:val="both"/>
      </w:pPr>
      <w:bookmarkStart w:id="242" w:name="_Ref381452965"/>
      <w:bookmarkStart w:id="243" w:name="_Toc384638019"/>
      <w:r w:rsidRPr="00076E91">
        <w:t xml:space="preserve">Table </w:t>
      </w:r>
      <w:r w:rsidR="009F5610">
        <w:fldChar w:fldCharType="begin"/>
      </w:r>
      <w:r w:rsidR="009F5610">
        <w:instrText xml:space="preserve"> STYLEREF 1 \s </w:instrText>
      </w:r>
      <w:r w:rsidR="009F5610">
        <w:fldChar w:fldCharType="separate"/>
      </w:r>
      <w:r w:rsidR="00C511C7">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3</w:t>
      </w:r>
      <w:r w:rsidR="009F5610">
        <w:fldChar w:fldCharType="end"/>
      </w:r>
      <w:bookmarkEnd w:id="242"/>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43"/>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BA2B31">
      <w:pPr>
        <w:pStyle w:val="Caption"/>
        <w:keepNext/>
        <w:jc w:val="both"/>
      </w:pPr>
      <w:bookmarkStart w:id="244" w:name="_Ref384424711"/>
      <w:bookmarkStart w:id="245" w:name="_Toc384638020"/>
      <w:r>
        <w:t xml:space="preserve">Table </w:t>
      </w:r>
      <w:r>
        <w:fldChar w:fldCharType="begin"/>
      </w:r>
      <w:r>
        <w:instrText xml:space="preserve"> STYLEREF 1 \s </w:instrText>
      </w:r>
      <w:r>
        <w:fldChar w:fldCharType="separate"/>
      </w:r>
      <w:r w:rsidR="00C511C7">
        <w:rPr>
          <w:noProof/>
        </w:rPr>
        <w:t>A</w:t>
      </w:r>
      <w:r>
        <w:fldChar w:fldCharType="end"/>
      </w:r>
      <w:r>
        <w:noBreakHyphen/>
      </w:r>
      <w:r>
        <w:fldChar w:fldCharType="begin"/>
      </w:r>
      <w:r>
        <w:instrText xml:space="preserve"> SEQ Table \* ARABIC \s 1 </w:instrText>
      </w:r>
      <w:r>
        <w:fldChar w:fldCharType="separate"/>
      </w:r>
      <w:r w:rsidR="00C511C7">
        <w:rPr>
          <w:noProof/>
        </w:rPr>
        <w:t>4</w:t>
      </w:r>
      <w:r>
        <w:fldChar w:fldCharType="end"/>
      </w:r>
      <w:bookmarkEnd w:id="244"/>
      <w:r>
        <w:t xml:space="preserve">: </w:t>
      </w:r>
      <w:r w:rsidRPr="00076E91">
        <w:t>List of 30 manually KO-annotated reference taxa</w:t>
      </w:r>
      <w:r>
        <w:t xml:space="preserve"> from KEGG.</w:t>
      </w:r>
      <w:bookmarkEnd w:id="245"/>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BA2B31">
      <w:pPr>
        <w:pStyle w:val="Caption"/>
        <w:keepNext/>
        <w:spacing w:after="0" w:line="360" w:lineRule="auto"/>
        <w:jc w:val="both"/>
      </w:pPr>
      <w:bookmarkStart w:id="246" w:name="_Ref384421859"/>
      <w:bookmarkStart w:id="247" w:name="_Toc384638021"/>
      <w:r w:rsidRPr="00076E91">
        <w:t xml:space="preserve">Table </w:t>
      </w:r>
      <w:r w:rsidR="009F5610">
        <w:fldChar w:fldCharType="begin"/>
      </w:r>
      <w:r w:rsidR="009F5610">
        <w:instrText xml:space="preserve"> STYLEREF 1 \s </w:instrText>
      </w:r>
      <w:r w:rsidR="009F5610">
        <w:fldChar w:fldCharType="separate"/>
      </w:r>
      <w:r w:rsidR="00C511C7">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5</w:t>
      </w:r>
      <w:r w:rsidR="009F5610">
        <w:fldChar w:fldCharType="end"/>
      </w:r>
      <w:bookmarkEnd w:id="246"/>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47"/>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BA2B31">
      <w:pPr>
        <w:pStyle w:val="Caption"/>
        <w:keepNext/>
        <w:jc w:val="both"/>
      </w:pPr>
      <w:bookmarkStart w:id="248" w:name="_Ref383861995"/>
      <w:bookmarkStart w:id="249" w:name="_Toc384638022"/>
      <w:r>
        <w:t xml:space="preserve">Table </w:t>
      </w:r>
      <w:r>
        <w:fldChar w:fldCharType="begin"/>
      </w:r>
      <w:r>
        <w:instrText xml:space="preserve"> STYLEREF 1 \s </w:instrText>
      </w:r>
      <w:r>
        <w:fldChar w:fldCharType="separate"/>
      </w:r>
      <w:r w:rsidR="00C511C7">
        <w:rPr>
          <w:noProof/>
        </w:rPr>
        <w:t>A</w:t>
      </w:r>
      <w:r>
        <w:fldChar w:fldCharType="end"/>
      </w:r>
      <w:r>
        <w:noBreakHyphen/>
      </w:r>
      <w:r>
        <w:fldChar w:fldCharType="begin"/>
      </w:r>
      <w:r>
        <w:instrText xml:space="preserve"> SEQ Table \* ARABIC \s 1 </w:instrText>
      </w:r>
      <w:r>
        <w:fldChar w:fldCharType="separate"/>
      </w:r>
      <w:r w:rsidR="00C511C7">
        <w:rPr>
          <w:noProof/>
        </w:rPr>
        <w:t>6</w:t>
      </w:r>
      <w:r>
        <w:fldChar w:fldCharType="end"/>
      </w:r>
      <w:bookmarkEnd w:id="248"/>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49"/>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BA2B31">
      <w:pPr>
        <w:pStyle w:val="Caption"/>
        <w:keepNext/>
        <w:jc w:val="both"/>
      </w:pPr>
      <w:bookmarkStart w:id="250" w:name="_Ref383964119"/>
      <w:bookmarkStart w:id="251" w:name="_Toc384638023"/>
      <w:r>
        <w:t xml:space="preserve">Table </w:t>
      </w:r>
      <w:r>
        <w:fldChar w:fldCharType="begin"/>
      </w:r>
      <w:r>
        <w:instrText xml:space="preserve"> STYLEREF 1 \s </w:instrText>
      </w:r>
      <w:r>
        <w:fldChar w:fldCharType="separate"/>
      </w:r>
      <w:r w:rsidR="00C511C7">
        <w:rPr>
          <w:noProof/>
        </w:rPr>
        <w:t>A</w:t>
      </w:r>
      <w:r>
        <w:fldChar w:fldCharType="end"/>
      </w:r>
      <w:r>
        <w:noBreakHyphen/>
      </w:r>
      <w:r>
        <w:fldChar w:fldCharType="begin"/>
      </w:r>
      <w:r>
        <w:instrText xml:space="preserve"> SEQ Table \* ARABIC \s 1 </w:instrText>
      </w:r>
      <w:r>
        <w:fldChar w:fldCharType="separate"/>
      </w:r>
      <w:r w:rsidR="00C511C7">
        <w:rPr>
          <w:noProof/>
        </w:rPr>
        <w:t>7</w:t>
      </w:r>
      <w:r>
        <w:fldChar w:fldCharType="end"/>
      </w:r>
      <w:bookmarkEnd w:id="250"/>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51"/>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BA2B31">
      <w:pPr>
        <w:pStyle w:val="Caption"/>
        <w:keepNext/>
        <w:jc w:val="both"/>
      </w:pPr>
      <w:bookmarkStart w:id="252" w:name="_Ref384394557"/>
      <w:bookmarkStart w:id="253" w:name="_Toc384638024"/>
      <w:r>
        <w:t xml:space="preserve">Table </w:t>
      </w:r>
      <w:r w:rsidR="009F5610">
        <w:fldChar w:fldCharType="begin"/>
      </w:r>
      <w:r w:rsidR="009F5610">
        <w:instrText xml:space="preserve"> STYLEREF 1 \s </w:instrText>
      </w:r>
      <w:r w:rsidR="009F5610">
        <w:fldChar w:fldCharType="separate"/>
      </w:r>
      <w:r w:rsidR="00C511C7">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511C7">
        <w:rPr>
          <w:noProof/>
        </w:rPr>
        <w:t>8</w:t>
      </w:r>
      <w:r w:rsidR="009F5610">
        <w:fldChar w:fldCharType="end"/>
      </w:r>
      <w:bookmarkEnd w:id="252"/>
      <w:r>
        <w:t>: Annotated microsporidia proteins for PDH complex, trehalose sy</w:t>
      </w:r>
      <w:r w:rsidR="000014E9">
        <w:t>n</w:t>
      </w:r>
      <w:r>
        <w:t>thesis and degradation and NTT proteins.</w:t>
      </w:r>
      <w:bookmarkEnd w:id="253"/>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108F7F29" w14:textId="6EF2C2DF" w:rsidR="006A7541" w:rsidRDefault="006A7541" w:rsidP="00785690">
      <w:pPr>
        <w:pStyle w:val="Heading2"/>
        <w:numPr>
          <w:ilvl w:val="0"/>
          <w:numId w:val="0"/>
        </w:numPr>
      </w:pPr>
      <w:bookmarkStart w:id="254" w:name="_Toc384637955"/>
      <w:r w:rsidRPr="00785690">
        <w:t>Figures</w:t>
      </w:r>
      <w:bookmarkEnd w:id="254"/>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DE79F0B" w:rsidR="005F6E7F" w:rsidRPr="00076E91" w:rsidRDefault="005F6E7F" w:rsidP="00BA2B31">
      <w:pPr>
        <w:pStyle w:val="Caption"/>
        <w:spacing w:after="0" w:line="360" w:lineRule="auto"/>
        <w:jc w:val="both"/>
      </w:pPr>
      <w:bookmarkStart w:id="255" w:name="_Ref374253196"/>
      <w:bookmarkStart w:id="256" w:name="_Toc384637999"/>
      <w:r w:rsidRPr="00076E91">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w:t>
      </w:r>
      <w:r w:rsidR="00DC6FC3">
        <w:fldChar w:fldCharType="end"/>
      </w:r>
      <w:bookmarkEnd w:id="255"/>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56"/>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5090EF86" w:rsidR="005B5758" w:rsidRPr="00076E91" w:rsidRDefault="005B5758" w:rsidP="00BA2B31">
      <w:pPr>
        <w:pStyle w:val="Caption"/>
        <w:spacing w:after="0" w:line="360" w:lineRule="auto"/>
        <w:jc w:val="both"/>
        <w:rPr>
          <w:u w:val="single"/>
        </w:rPr>
      </w:pPr>
      <w:bookmarkStart w:id="257" w:name="_Ref374250743"/>
      <w:bookmarkStart w:id="258" w:name="_Toc384638000"/>
      <w:r w:rsidRPr="00076E91">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2</w:t>
      </w:r>
      <w:r w:rsidR="00DC6FC3">
        <w:fldChar w:fldCharType="end"/>
      </w:r>
      <w:bookmarkEnd w:id="257"/>
      <w:r w:rsidRPr="00076E91">
        <w:t>: Phylogenetic profile of 44 HamFAS-only proteins that annotated based on archaea and bacterial orthologs.</w:t>
      </w:r>
      <w:bookmarkEnd w:id="258"/>
    </w:p>
    <w:p w14:paraId="197521D5" w14:textId="77777777" w:rsidR="005B5758" w:rsidRPr="00076E91" w:rsidRDefault="005B5758" w:rsidP="005B5758">
      <w:pPr>
        <w:keepNext/>
        <w:spacing w:after="0" w:line="360" w:lineRule="auto"/>
        <w:rPr>
          <w:szCs w:val="24"/>
        </w:rPr>
      </w:pPr>
      <w:r w:rsidRPr="00076E91">
        <w:rPr>
          <w:rFonts w:cs="Helvetica"/>
          <w:noProof/>
          <w:szCs w:val="24"/>
        </w:rPr>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1951EF4A" w:rsidR="005B5758" w:rsidRPr="00076E91" w:rsidRDefault="005B5758" w:rsidP="00BA2B31">
      <w:pPr>
        <w:pStyle w:val="Caption"/>
        <w:spacing w:after="0" w:line="360" w:lineRule="auto"/>
        <w:jc w:val="both"/>
        <w:rPr>
          <w:u w:val="single"/>
        </w:rPr>
      </w:pPr>
      <w:bookmarkStart w:id="259" w:name="_Ref374250746"/>
      <w:bookmarkStart w:id="260" w:name="_Toc384638001"/>
      <w:r w:rsidRPr="00076E91">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3</w:t>
      </w:r>
      <w:r w:rsidR="00DC6FC3">
        <w:fldChar w:fldCharType="end"/>
      </w:r>
      <w:bookmarkEnd w:id="259"/>
      <w:r w:rsidRPr="00076E91">
        <w:t>: Phylogenetic profile of 12 un-annotated proteins that annotated by HamFAS and at least one other approach (BlastKOALA and/or KAAS), where their annotations originate from archaea or bacteria reference taxa.</w:t>
      </w:r>
      <w:bookmarkEnd w:id="260"/>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7F86A225" w:rsidR="00FA7EC7" w:rsidRDefault="007A3836" w:rsidP="007A3836">
      <w:pPr>
        <w:pStyle w:val="Caption"/>
        <w:jc w:val="both"/>
      </w:pPr>
      <w:bookmarkStart w:id="261" w:name="_Ref384395857"/>
      <w:bookmarkStart w:id="262" w:name="_Toc384638002"/>
      <w:r>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4</w:t>
      </w:r>
      <w:r w:rsidR="00DC6FC3">
        <w:fldChar w:fldCharType="end"/>
      </w:r>
      <w:bookmarkEnd w:id="261"/>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62"/>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6B076CD6" w:rsidR="00FA7EC7" w:rsidRDefault="00C13985" w:rsidP="00C13985">
      <w:pPr>
        <w:pStyle w:val="Caption"/>
        <w:jc w:val="both"/>
      </w:pPr>
      <w:bookmarkStart w:id="263" w:name="_Ref384395862"/>
      <w:bookmarkStart w:id="264" w:name="_Toc384638003"/>
      <w:r>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5</w:t>
      </w:r>
      <w:r w:rsidR="00DC6FC3">
        <w:fldChar w:fldCharType="end"/>
      </w:r>
      <w:bookmarkEnd w:id="263"/>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64"/>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16E73047" w:rsidR="00FA7EC7" w:rsidRDefault="0007274F" w:rsidP="0007274F">
      <w:pPr>
        <w:pStyle w:val="Caption"/>
        <w:jc w:val="both"/>
      </w:pPr>
      <w:bookmarkStart w:id="265" w:name="_Ref384395863"/>
      <w:bookmarkStart w:id="266" w:name="_Toc384638004"/>
      <w:r>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6</w:t>
      </w:r>
      <w:r w:rsidR="00DC6FC3">
        <w:fldChar w:fldCharType="end"/>
      </w:r>
      <w:bookmarkEnd w:id="265"/>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66"/>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805E731" w:rsidR="00FA7EC7" w:rsidRPr="00076E91" w:rsidRDefault="00FA5A52" w:rsidP="00FA5A52">
      <w:pPr>
        <w:pStyle w:val="Caption"/>
        <w:jc w:val="both"/>
        <w:rPr>
          <w:szCs w:val="24"/>
        </w:rPr>
      </w:pPr>
      <w:bookmarkStart w:id="267" w:name="_Ref384395865"/>
      <w:bookmarkStart w:id="268" w:name="_Toc384638005"/>
      <w:r>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7</w:t>
      </w:r>
      <w:r w:rsidR="00DC6FC3">
        <w:fldChar w:fldCharType="end"/>
      </w:r>
      <w:bookmarkEnd w:id="267"/>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68"/>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2EA5589D" w:rsidR="00386C41" w:rsidRPr="00EF3117" w:rsidRDefault="00386C41" w:rsidP="00BA2B31">
      <w:pPr>
        <w:pStyle w:val="Caption"/>
        <w:spacing w:after="0" w:line="360" w:lineRule="auto"/>
        <w:jc w:val="both"/>
      </w:pPr>
      <w:bookmarkStart w:id="269" w:name="_Ref381628048"/>
      <w:bookmarkStart w:id="270" w:name="_Toc384638006"/>
      <w:r w:rsidRPr="00076E91">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8</w:t>
      </w:r>
      <w:r w:rsidR="00DC6FC3">
        <w:fldChar w:fldCharType="end"/>
      </w:r>
      <w:bookmarkEnd w:id="269"/>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70"/>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6">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326B8D21" w:rsidR="00317CE4" w:rsidRDefault="00317CE4" w:rsidP="00BA2B31">
      <w:pPr>
        <w:pStyle w:val="Caption"/>
        <w:jc w:val="both"/>
        <w:rPr>
          <w:szCs w:val="24"/>
        </w:rPr>
      </w:pPr>
      <w:bookmarkStart w:id="271" w:name="_Ref384390503"/>
      <w:bookmarkStart w:id="272" w:name="_Toc384638007"/>
      <w:r>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9</w:t>
      </w:r>
      <w:r w:rsidR="00DC6FC3">
        <w:fldChar w:fldCharType="end"/>
      </w:r>
      <w:bookmarkEnd w:id="271"/>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72"/>
    </w:p>
    <w:p w14:paraId="79831760" w14:textId="77777777" w:rsidR="00317CE4" w:rsidRDefault="00317CE4" w:rsidP="00317CE4">
      <w:pPr>
        <w:keepNext/>
        <w:spacing w:after="0" w:line="360" w:lineRule="auto"/>
      </w:pPr>
      <w:r>
        <w:rPr>
          <w:noProof/>
          <w:szCs w:val="24"/>
        </w:rPr>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7">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08E902A1" w:rsidR="00317CE4" w:rsidRDefault="00317CE4" w:rsidP="00BA2B31">
      <w:pPr>
        <w:pStyle w:val="Caption"/>
        <w:jc w:val="both"/>
      </w:pPr>
      <w:bookmarkStart w:id="273" w:name="_Ref384390516"/>
      <w:bookmarkStart w:id="274" w:name="_Toc384638008"/>
      <w:r>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10</w:t>
      </w:r>
      <w:r w:rsidR="00DC6FC3">
        <w:fldChar w:fldCharType="end"/>
      </w:r>
      <w:bookmarkEnd w:id="273"/>
      <w:r>
        <w:t>: Scheme of glycerophospholipid metabolism in the microsporidia LCA. Red arrows indicate reactions that could be found only in the LCA, while solid black arrows are the one present in both LCA and extant microsporidia.</w:t>
      </w:r>
      <w:bookmarkEnd w:id="274"/>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38B5F6E" w:rsidR="00317CE4" w:rsidRDefault="00317CE4" w:rsidP="00BA2B31">
      <w:pPr>
        <w:pStyle w:val="Caption"/>
        <w:jc w:val="both"/>
      </w:pPr>
      <w:bookmarkStart w:id="275" w:name="_Ref384391787"/>
      <w:bookmarkStart w:id="276" w:name="_Toc384638009"/>
      <w:r>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11</w:t>
      </w:r>
      <w:r w:rsidR="00DC6FC3">
        <w:fldChar w:fldCharType="end"/>
      </w:r>
      <w:bookmarkEnd w:id="275"/>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76"/>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FF81016" w:rsidR="00317CE4" w:rsidRDefault="00317CE4" w:rsidP="00BA2B31">
      <w:pPr>
        <w:pStyle w:val="Caption"/>
        <w:jc w:val="both"/>
      </w:pPr>
      <w:bookmarkStart w:id="277" w:name="_Ref384391789"/>
      <w:bookmarkStart w:id="278" w:name="_Toc384638010"/>
      <w:r>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12</w:t>
      </w:r>
      <w:r w:rsidR="00DC6FC3">
        <w:fldChar w:fldCharType="end"/>
      </w:r>
      <w:bookmarkEnd w:id="277"/>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78"/>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77777777" w:rsidR="00507BD2" w:rsidRDefault="00317CE4" w:rsidP="00BA2B31">
      <w:pPr>
        <w:pStyle w:val="Caption"/>
        <w:jc w:val="both"/>
      </w:pPr>
      <w:bookmarkStart w:id="279" w:name="_Ref384391790"/>
      <w:bookmarkStart w:id="280" w:name="_Toc384638011"/>
      <w:r>
        <w:t xml:space="preserve">Figure </w:t>
      </w:r>
      <w:r w:rsidR="00DC6FC3">
        <w:fldChar w:fldCharType="begin"/>
      </w:r>
      <w:r w:rsidR="00DC6FC3">
        <w:instrText xml:space="preserve"> STYLEREF 1 \s </w:instrText>
      </w:r>
      <w:r w:rsidR="00DC6FC3">
        <w:fldChar w:fldCharType="separate"/>
      </w:r>
      <w:r w:rsidR="00C511C7">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C511C7">
        <w:rPr>
          <w:noProof/>
        </w:rPr>
        <w:t>13</w:t>
      </w:r>
      <w:r w:rsidR="00DC6FC3">
        <w:fldChar w:fldCharType="end"/>
      </w:r>
      <w:bookmarkEnd w:id="279"/>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80"/>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81" w:name="_Toc384637956"/>
      <w:r>
        <w:t>Acknowledgements</w:t>
      </w:r>
      <w:bookmarkEnd w:id="281"/>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82" w:name="_Toc384637957"/>
      <w:r>
        <w:t>Curriculum Vitae</w:t>
      </w:r>
      <w:bookmarkEnd w:id="282"/>
    </w:p>
    <w:p w14:paraId="14D03BD7" w14:textId="33275FA5"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Ingo Ebersberger" w:date="2018-04-09T10:08:00Z" w:initials="IE">
    <w:p w14:paraId="7ABFDF90" w14:textId="77777777" w:rsidR="00315E01" w:rsidRPr="00AE36AE" w:rsidRDefault="00315E01" w:rsidP="00F83835">
      <w:pPr>
        <w:pStyle w:val="CommentText"/>
        <w:rPr>
          <w:lang w:val="de-DE"/>
        </w:rPr>
      </w:pPr>
      <w:r>
        <w:rPr>
          <w:rStyle w:val="CommentReference"/>
        </w:rPr>
        <w:annotationRef/>
      </w:r>
      <w:r w:rsidRPr="00AE36AE">
        <w:rPr>
          <w:lang w:val="de-DE"/>
        </w:rPr>
        <w:t>Beide Aspkete kommen zu kurz. Wie hoch ist der wirtschaftliche Schaden durch Microsporidien-Infekt</w:t>
      </w:r>
      <w:r>
        <w:rPr>
          <w:lang w:val="de-DE"/>
        </w:rPr>
        <w:t>ione, wie stark sind Menschen davon betroffen? Hier muss es Literartur geben.</w:t>
      </w:r>
    </w:p>
  </w:comment>
  <w:comment w:id="13" w:author="V" w:date="2018-04-09T15:19:00Z" w:initials="V">
    <w:p w14:paraId="5BF419F0" w14:textId="17187804" w:rsidR="00315E01" w:rsidRDefault="00315E01">
      <w:pPr>
        <w:pStyle w:val="CommentText"/>
      </w:pPr>
      <w:r>
        <w:rPr>
          <w:rStyle w:val="CommentReference"/>
        </w:rPr>
        <w:annotationRef/>
      </w:r>
      <w:r>
        <w:t>I could not find any literature, which exactly discuss the economic damage due to microsporidian infections.</w:t>
      </w:r>
    </w:p>
  </w:comment>
  <w:comment w:id="14" w:author="Ingo Ebersberger" w:date="2018-04-09T10:03:00Z" w:initials="IE">
    <w:p w14:paraId="4E3E71AD" w14:textId="77777777" w:rsidR="00315E01" w:rsidRDefault="00315E01" w:rsidP="001C3D77">
      <w:pPr>
        <w:pStyle w:val="CommentText"/>
      </w:pPr>
      <w:r>
        <w:rPr>
          <w:rStyle w:val="CommentReference"/>
        </w:rPr>
        <w:annotationRef/>
      </w:r>
      <w:r>
        <w:t>Why unusual?</w:t>
      </w:r>
    </w:p>
  </w:comment>
  <w:comment w:id="30" w:author="Ingo Ebersberger" w:date="2018-04-09T10:03:00Z" w:initials="IE">
    <w:p w14:paraId="4C9BD004" w14:textId="77777777" w:rsidR="00315E01" w:rsidRDefault="00315E01" w:rsidP="001C3D77">
      <w:pPr>
        <w:pStyle w:val="CommentText"/>
      </w:pPr>
      <w:r>
        <w:rPr>
          <w:rStyle w:val="CommentReference"/>
        </w:rPr>
        <w:annotationRef/>
      </w:r>
      <w:r>
        <w:t>Give examples</w:t>
      </w:r>
    </w:p>
  </w:comment>
  <w:comment w:id="47" w:author="Ingo Ebersberger" w:date="2018-04-09T10:02:00Z" w:initials="IE">
    <w:p w14:paraId="20945BDC" w14:textId="77777777" w:rsidR="00315E01" w:rsidRDefault="00315E01" w:rsidP="00AA3436">
      <w:pPr>
        <w:pStyle w:val="CommentText"/>
      </w:pPr>
      <w:r>
        <w:rPr>
          <w:rStyle w:val="CommentReference"/>
        </w:rPr>
        <w:annotationRef/>
      </w:r>
      <w:r>
        <w:t>Not enough. Here, you could go further into detail. The benefit is only unidirectional rather than mutual.</w:t>
      </w:r>
    </w:p>
  </w:comment>
  <w:comment w:id="61" w:author="Ingo Ebersberger" w:date="2018-04-09T10:05:00Z" w:initials="IE">
    <w:p w14:paraId="751F4EFF" w14:textId="77777777" w:rsidR="00315E01" w:rsidRDefault="00315E01" w:rsidP="00EF7E7C">
      <w:pPr>
        <w:pStyle w:val="CommentText"/>
      </w:pPr>
      <w:r>
        <w:rPr>
          <w:rStyle w:val="CommentReference"/>
        </w:rPr>
        <w:annotationRef/>
      </w:r>
      <w:r>
        <w:t>Not really elaborated. You just mention it, but the reader gets no idea how severe the problem is, an if microsporidia are really an relevant pathogen.</w:t>
      </w:r>
    </w:p>
  </w:comment>
  <w:comment w:id="76" w:author="Bastian Greshake Tzovaras" w:date="2018-04-09T15:33:00Z" w:initials="BGT">
    <w:p w14:paraId="641C6E9F" w14:textId="77777777" w:rsidR="00315E01" w:rsidRDefault="00315E01" w:rsidP="00DD1872">
      <w:pPr>
        <w:pStyle w:val="CommentText"/>
      </w:pPr>
      <w:r>
        <w:rPr>
          <w:rStyle w:val="CommentReference"/>
        </w:rPr>
        <w:annotationRef/>
      </w:r>
      <w:r>
        <w:t xml:space="preserve">This is hard to follow for me. Maybe also because orthology prediction, the problems with orthology prediction and ‘co-orthologous’ weren’t explained in the introduction? </w:t>
      </w:r>
      <w:proofErr w:type="gramStart"/>
      <w:r>
        <w:t>:P</w:t>
      </w:r>
      <w:proofErr w:type="gramEnd"/>
    </w:p>
  </w:comment>
  <w:comment w:id="80" w:author="V" w:date="2018-04-08T14:33:00Z" w:initials="V">
    <w:p w14:paraId="1CEBD8C5" w14:textId="636FA102" w:rsidR="00315E01" w:rsidRDefault="00315E01">
      <w:pPr>
        <w:pStyle w:val="CommentText"/>
      </w:pPr>
      <w:r>
        <w:rPr>
          <w:rStyle w:val="CommentReference"/>
        </w:rPr>
        <w:annotationRef/>
      </w:r>
      <w:proofErr w:type="gramStart"/>
      <w:r>
        <w:t>add</w:t>
      </w:r>
      <w:proofErr w:type="gramEnd"/>
      <w:r>
        <w:t xml:space="preserve"> figure to demonstrate</w:t>
      </w:r>
    </w:p>
  </w:comment>
  <w:comment w:id="84" w:author="Bastian Greshake Tzovaras" w:date="2018-04-09T15:35:00Z" w:initials="BGT">
    <w:p w14:paraId="7C9A1A58" w14:textId="77777777" w:rsidR="00315E01" w:rsidRDefault="00315E01" w:rsidP="00B52528">
      <w:pPr>
        <w:pStyle w:val="CommentText"/>
      </w:pPr>
      <w:r>
        <w:rPr>
          <w:rStyle w:val="CommentReference"/>
        </w:rPr>
        <w:annotationRef/>
      </w:r>
      <w:r>
        <w:t xml:space="preserve">This is a major finding, isn’t it? I mean, the whole chapter is how you try to find out the LCA set of the microsporidia. I would maybe not just have this as the last afterthought </w:t>
      </w:r>
      <w:r>
        <w:sym w:font="Wingdings" w:char="F04A"/>
      </w:r>
    </w:p>
  </w:comment>
  <w:comment w:id="91" w:author="Bastian Greshake Tzovaras" w:date="2018-04-09T15:37:00Z" w:initials="BGT">
    <w:p w14:paraId="3E8B3D36" w14:textId="77777777" w:rsidR="00315E01" w:rsidRDefault="00315E01" w:rsidP="00091327">
      <w:pPr>
        <w:pStyle w:val="CommentText"/>
      </w:pPr>
      <w:r>
        <w:rPr>
          <w:rStyle w:val="CommentReference"/>
        </w:rPr>
        <w:annotationRef/>
      </w:r>
      <w:r>
        <w:t>You should say what these assumptions are. Otherwise readers will have no idea why doing a pfam search would help. Also: the pfam search isn’t mentioned in the methods, is it?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315E01" w:rsidRDefault="00315E01" w:rsidP="000A17B2">
      <w:pPr>
        <w:spacing w:after="0" w:line="240" w:lineRule="auto"/>
      </w:pPr>
      <w:r>
        <w:separator/>
      </w:r>
    </w:p>
  </w:endnote>
  <w:endnote w:type="continuationSeparator" w:id="0">
    <w:p w14:paraId="78F99176" w14:textId="77777777" w:rsidR="00315E01" w:rsidRDefault="00315E01"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315E01" w:rsidRDefault="00315E01" w:rsidP="009F2A64">
    <w:pPr>
      <w:pStyle w:val="Footer"/>
      <w:jc w:val="center"/>
    </w:pPr>
  </w:p>
  <w:p w14:paraId="5AA1AD57" w14:textId="4C9ABF92" w:rsidR="00315E01" w:rsidRDefault="00315E01"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315E01" w:rsidRDefault="00315E01" w:rsidP="009F2A64">
    <w:pPr>
      <w:pStyle w:val="Footer"/>
      <w:jc w:val="center"/>
    </w:pPr>
  </w:p>
  <w:p w14:paraId="05A32A18" w14:textId="570DA275" w:rsidR="00315E01" w:rsidRDefault="00315E01"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315E01" w:rsidRDefault="00315E01" w:rsidP="009F2A64">
    <w:pPr>
      <w:pStyle w:val="Footer"/>
      <w:jc w:val="center"/>
    </w:pPr>
  </w:p>
  <w:p w14:paraId="5CB59BD7" w14:textId="48F38D2B" w:rsidR="00315E01" w:rsidRDefault="00315E01"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315E01" w:rsidRDefault="00315E01" w:rsidP="009F2A64">
    <w:pPr>
      <w:pStyle w:val="Footer"/>
      <w:jc w:val="center"/>
    </w:pPr>
  </w:p>
  <w:p w14:paraId="03B6962C" w14:textId="70F00EA3" w:rsidR="00315E01" w:rsidRDefault="00315E01"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315E01" w:rsidRDefault="00315E01" w:rsidP="009F2A64">
    <w:pPr>
      <w:pStyle w:val="Footer"/>
      <w:jc w:val="center"/>
    </w:pPr>
  </w:p>
  <w:p w14:paraId="6DF37147" w14:textId="4B2AFAF3" w:rsidR="00315E01" w:rsidRDefault="00315E01"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315E01" w:rsidRDefault="00315E01" w:rsidP="009F2A64">
    <w:pPr>
      <w:pStyle w:val="Footer"/>
      <w:jc w:val="center"/>
    </w:pPr>
  </w:p>
  <w:p w14:paraId="3A381F25" w14:textId="77777777" w:rsidR="00315E01" w:rsidRDefault="00315E01"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71361A">
          <w:rPr>
            <w:rStyle w:val="PageNumber"/>
            <w:noProof/>
          </w:rPr>
          <w:t>13</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315E01" w:rsidRDefault="00315E01" w:rsidP="000A17B2">
      <w:pPr>
        <w:spacing w:after="0" w:line="240" w:lineRule="auto"/>
      </w:pPr>
      <w:r>
        <w:separator/>
      </w:r>
    </w:p>
  </w:footnote>
  <w:footnote w:type="continuationSeparator" w:id="0">
    <w:p w14:paraId="4A377723" w14:textId="77777777" w:rsidR="00315E01" w:rsidRDefault="00315E01"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315E01" w:rsidRPr="000A17B2" w:rsidRDefault="00315E01">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grammar="clean"/>
  <w:trackRevisions/>
  <w:doNotTrackMoves/>
  <w:defaultTabStop w:val="709"/>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7&lt;/item&gt;&lt;item&gt;368&lt;/item&gt;&lt;item&gt;369&lt;/item&gt;&lt;/record-ids&gt;&lt;/item&gt;&lt;/Libraries&gt;"/>
  </w:docVars>
  <w:rsids>
    <w:rsidRoot w:val="00371AE7"/>
    <w:rsid w:val="000014E9"/>
    <w:rsid w:val="00001AD8"/>
    <w:rsid w:val="00001DB1"/>
    <w:rsid w:val="000027A0"/>
    <w:rsid w:val="00002D0B"/>
    <w:rsid w:val="00002E33"/>
    <w:rsid w:val="000033A9"/>
    <w:rsid w:val="000035F7"/>
    <w:rsid w:val="0000407E"/>
    <w:rsid w:val="00006710"/>
    <w:rsid w:val="00006D96"/>
    <w:rsid w:val="00006EF0"/>
    <w:rsid w:val="00006F49"/>
    <w:rsid w:val="00007CFE"/>
    <w:rsid w:val="00010C14"/>
    <w:rsid w:val="000118F3"/>
    <w:rsid w:val="00011FB9"/>
    <w:rsid w:val="000120D4"/>
    <w:rsid w:val="00012379"/>
    <w:rsid w:val="00012763"/>
    <w:rsid w:val="00012852"/>
    <w:rsid w:val="00012CDE"/>
    <w:rsid w:val="00013A81"/>
    <w:rsid w:val="00013B38"/>
    <w:rsid w:val="00014009"/>
    <w:rsid w:val="0001416A"/>
    <w:rsid w:val="0001448E"/>
    <w:rsid w:val="0001456D"/>
    <w:rsid w:val="0001567F"/>
    <w:rsid w:val="00015A81"/>
    <w:rsid w:val="00015CBA"/>
    <w:rsid w:val="000169B7"/>
    <w:rsid w:val="00016E3A"/>
    <w:rsid w:val="000172D6"/>
    <w:rsid w:val="00017944"/>
    <w:rsid w:val="00017FD1"/>
    <w:rsid w:val="0002006D"/>
    <w:rsid w:val="00020159"/>
    <w:rsid w:val="00020C53"/>
    <w:rsid w:val="00021B9B"/>
    <w:rsid w:val="00022E3F"/>
    <w:rsid w:val="0002339D"/>
    <w:rsid w:val="0002368D"/>
    <w:rsid w:val="00023972"/>
    <w:rsid w:val="00023C60"/>
    <w:rsid w:val="00023D32"/>
    <w:rsid w:val="00024476"/>
    <w:rsid w:val="000251E0"/>
    <w:rsid w:val="00025697"/>
    <w:rsid w:val="00025864"/>
    <w:rsid w:val="00026791"/>
    <w:rsid w:val="000267D0"/>
    <w:rsid w:val="00026D9F"/>
    <w:rsid w:val="00026EF8"/>
    <w:rsid w:val="00030D13"/>
    <w:rsid w:val="00031ECA"/>
    <w:rsid w:val="00032B0D"/>
    <w:rsid w:val="00033638"/>
    <w:rsid w:val="00033C9E"/>
    <w:rsid w:val="00033E03"/>
    <w:rsid w:val="000342BB"/>
    <w:rsid w:val="00035AE7"/>
    <w:rsid w:val="00035D3F"/>
    <w:rsid w:val="00035E36"/>
    <w:rsid w:val="000362A1"/>
    <w:rsid w:val="0003644C"/>
    <w:rsid w:val="00036757"/>
    <w:rsid w:val="000368BE"/>
    <w:rsid w:val="00037299"/>
    <w:rsid w:val="000379BA"/>
    <w:rsid w:val="00037A96"/>
    <w:rsid w:val="00037C36"/>
    <w:rsid w:val="000405C7"/>
    <w:rsid w:val="00041448"/>
    <w:rsid w:val="000418DC"/>
    <w:rsid w:val="00041A0A"/>
    <w:rsid w:val="0004205C"/>
    <w:rsid w:val="00042644"/>
    <w:rsid w:val="00042FD9"/>
    <w:rsid w:val="00043DED"/>
    <w:rsid w:val="000440DC"/>
    <w:rsid w:val="000448FA"/>
    <w:rsid w:val="000449A6"/>
    <w:rsid w:val="0004539D"/>
    <w:rsid w:val="0004554D"/>
    <w:rsid w:val="00045850"/>
    <w:rsid w:val="00046288"/>
    <w:rsid w:val="00046593"/>
    <w:rsid w:val="00046F86"/>
    <w:rsid w:val="000478F4"/>
    <w:rsid w:val="00047965"/>
    <w:rsid w:val="000507AF"/>
    <w:rsid w:val="00050862"/>
    <w:rsid w:val="00050A30"/>
    <w:rsid w:val="0005139D"/>
    <w:rsid w:val="000529B3"/>
    <w:rsid w:val="0005344A"/>
    <w:rsid w:val="00053680"/>
    <w:rsid w:val="0005446C"/>
    <w:rsid w:val="00054861"/>
    <w:rsid w:val="00054B2F"/>
    <w:rsid w:val="00054E8A"/>
    <w:rsid w:val="00055195"/>
    <w:rsid w:val="00055968"/>
    <w:rsid w:val="000564E8"/>
    <w:rsid w:val="0005723C"/>
    <w:rsid w:val="00057989"/>
    <w:rsid w:val="000579A7"/>
    <w:rsid w:val="000607CA"/>
    <w:rsid w:val="00060900"/>
    <w:rsid w:val="000614E6"/>
    <w:rsid w:val="00061807"/>
    <w:rsid w:val="000619C2"/>
    <w:rsid w:val="00061A32"/>
    <w:rsid w:val="00061A6B"/>
    <w:rsid w:val="00061BBC"/>
    <w:rsid w:val="00062FD8"/>
    <w:rsid w:val="00065BF3"/>
    <w:rsid w:val="00065F80"/>
    <w:rsid w:val="00066A0B"/>
    <w:rsid w:val="00066E37"/>
    <w:rsid w:val="000705A8"/>
    <w:rsid w:val="00070E25"/>
    <w:rsid w:val="000714E7"/>
    <w:rsid w:val="00071992"/>
    <w:rsid w:val="00072508"/>
    <w:rsid w:val="0007274F"/>
    <w:rsid w:val="000730C0"/>
    <w:rsid w:val="00073898"/>
    <w:rsid w:val="00073EC9"/>
    <w:rsid w:val="00074115"/>
    <w:rsid w:val="0007496F"/>
    <w:rsid w:val="00074F09"/>
    <w:rsid w:val="00074FD0"/>
    <w:rsid w:val="00075524"/>
    <w:rsid w:val="00075BD8"/>
    <w:rsid w:val="00075E30"/>
    <w:rsid w:val="000766A5"/>
    <w:rsid w:val="0007693E"/>
    <w:rsid w:val="00076E91"/>
    <w:rsid w:val="00077051"/>
    <w:rsid w:val="0007725F"/>
    <w:rsid w:val="00077826"/>
    <w:rsid w:val="000779C7"/>
    <w:rsid w:val="00077AEC"/>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7F5F"/>
    <w:rsid w:val="0009039A"/>
    <w:rsid w:val="00090811"/>
    <w:rsid w:val="00090E20"/>
    <w:rsid w:val="00090E88"/>
    <w:rsid w:val="00091327"/>
    <w:rsid w:val="000915AD"/>
    <w:rsid w:val="000924F2"/>
    <w:rsid w:val="000925D4"/>
    <w:rsid w:val="00092886"/>
    <w:rsid w:val="000929A5"/>
    <w:rsid w:val="000929B3"/>
    <w:rsid w:val="00093133"/>
    <w:rsid w:val="00093363"/>
    <w:rsid w:val="000935DA"/>
    <w:rsid w:val="00093766"/>
    <w:rsid w:val="00094428"/>
    <w:rsid w:val="00094713"/>
    <w:rsid w:val="0009483E"/>
    <w:rsid w:val="00095129"/>
    <w:rsid w:val="000952D1"/>
    <w:rsid w:val="0009637F"/>
    <w:rsid w:val="000965B1"/>
    <w:rsid w:val="000969F3"/>
    <w:rsid w:val="00096CEE"/>
    <w:rsid w:val="000975BB"/>
    <w:rsid w:val="000A0955"/>
    <w:rsid w:val="000A0C3A"/>
    <w:rsid w:val="000A0CB3"/>
    <w:rsid w:val="000A136B"/>
    <w:rsid w:val="000A17B2"/>
    <w:rsid w:val="000A1CBF"/>
    <w:rsid w:val="000A1F00"/>
    <w:rsid w:val="000A2233"/>
    <w:rsid w:val="000A24D8"/>
    <w:rsid w:val="000A2CC8"/>
    <w:rsid w:val="000A32B0"/>
    <w:rsid w:val="000A38E1"/>
    <w:rsid w:val="000A3A29"/>
    <w:rsid w:val="000A4688"/>
    <w:rsid w:val="000A4D3D"/>
    <w:rsid w:val="000A581C"/>
    <w:rsid w:val="000A65FC"/>
    <w:rsid w:val="000A6C78"/>
    <w:rsid w:val="000A6CDD"/>
    <w:rsid w:val="000A7134"/>
    <w:rsid w:val="000A7AAB"/>
    <w:rsid w:val="000B00E8"/>
    <w:rsid w:val="000B054B"/>
    <w:rsid w:val="000B081C"/>
    <w:rsid w:val="000B0ED0"/>
    <w:rsid w:val="000B108D"/>
    <w:rsid w:val="000B110A"/>
    <w:rsid w:val="000B21C0"/>
    <w:rsid w:val="000B24F0"/>
    <w:rsid w:val="000B355B"/>
    <w:rsid w:val="000B39F2"/>
    <w:rsid w:val="000B3C3A"/>
    <w:rsid w:val="000B41D3"/>
    <w:rsid w:val="000B4CCB"/>
    <w:rsid w:val="000B6719"/>
    <w:rsid w:val="000B730C"/>
    <w:rsid w:val="000B74DD"/>
    <w:rsid w:val="000B7D1C"/>
    <w:rsid w:val="000C0396"/>
    <w:rsid w:val="000C05DA"/>
    <w:rsid w:val="000C0CE1"/>
    <w:rsid w:val="000C0FF9"/>
    <w:rsid w:val="000C13E6"/>
    <w:rsid w:val="000C27CB"/>
    <w:rsid w:val="000C2CE0"/>
    <w:rsid w:val="000C2EE4"/>
    <w:rsid w:val="000C378B"/>
    <w:rsid w:val="000C3AE4"/>
    <w:rsid w:val="000C3B47"/>
    <w:rsid w:val="000C3B8C"/>
    <w:rsid w:val="000C43E4"/>
    <w:rsid w:val="000C4748"/>
    <w:rsid w:val="000C49F3"/>
    <w:rsid w:val="000C4C0C"/>
    <w:rsid w:val="000C60C4"/>
    <w:rsid w:val="000C65BD"/>
    <w:rsid w:val="000C67C3"/>
    <w:rsid w:val="000C6982"/>
    <w:rsid w:val="000C7B6C"/>
    <w:rsid w:val="000C7F50"/>
    <w:rsid w:val="000D080B"/>
    <w:rsid w:val="000D113F"/>
    <w:rsid w:val="000D1476"/>
    <w:rsid w:val="000D24E3"/>
    <w:rsid w:val="000D2DD9"/>
    <w:rsid w:val="000D3223"/>
    <w:rsid w:val="000D3309"/>
    <w:rsid w:val="000D3904"/>
    <w:rsid w:val="000D4104"/>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3033"/>
    <w:rsid w:val="000E37F0"/>
    <w:rsid w:val="000E40BD"/>
    <w:rsid w:val="000E45DE"/>
    <w:rsid w:val="000E4666"/>
    <w:rsid w:val="000E4C2C"/>
    <w:rsid w:val="000E5C0E"/>
    <w:rsid w:val="000E65AA"/>
    <w:rsid w:val="000E6E54"/>
    <w:rsid w:val="000E78A0"/>
    <w:rsid w:val="000E7B65"/>
    <w:rsid w:val="000E7C89"/>
    <w:rsid w:val="000F05A3"/>
    <w:rsid w:val="000F0E26"/>
    <w:rsid w:val="000F14C6"/>
    <w:rsid w:val="000F17FF"/>
    <w:rsid w:val="000F19CD"/>
    <w:rsid w:val="000F1AA1"/>
    <w:rsid w:val="000F1DD4"/>
    <w:rsid w:val="000F217D"/>
    <w:rsid w:val="000F26E4"/>
    <w:rsid w:val="000F2A86"/>
    <w:rsid w:val="000F2D01"/>
    <w:rsid w:val="000F34CE"/>
    <w:rsid w:val="000F37EC"/>
    <w:rsid w:val="000F3820"/>
    <w:rsid w:val="000F3DD6"/>
    <w:rsid w:val="000F40D6"/>
    <w:rsid w:val="000F42AF"/>
    <w:rsid w:val="000F583E"/>
    <w:rsid w:val="000F5B4D"/>
    <w:rsid w:val="000F678F"/>
    <w:rsid w:val="000F7278"/>
    <w:rsid w:val="000F7F43"/>
    <w:rsid w:val="000F7FD5"/>
    <w:rsid w:val="001002C2"/>
    <w:rsid w:val="0010055D"/>
    <w:rsid w:val="00100B4D"/>
    <w:rsid w:val="00100C8C"/>
    <w:rsid w:val="00101285"/>
    <w:rsid w:val="00102C79"/>
    <w:rsid w:val="00102EE4"/>
    <w:rsid w:val="00102FBF"/>
    <w:rsid w:val="00104584"/>
    <w:rsid w:val="0010489C"/>
    <w:rsid w:val="001048D9"/>
    <w:rsid w:val="00104B72"/>
    <w:rsid w:val="0010521B"/>
    <w:rsid w:val="001054B0"/>
    <w:rsid w:val="001055AB"/>
    <w:rsid w:val="001058BE"/>
    <w:rsid w:val="00105E06"/>
    <w:rsid w:val="00106033"/>
    <w:rsid w:val="001062E4"/>
    <w:rsid w:val="0010640D"/>
    <w:rsid w:val="00107139"/>
    <w:rsid w:val="001076C1"/>
    <w:rsid w:val="00107C8C"/>
    <w:rsid w:val="00107ECC"/>
    <w:rsid w:val="0011028C"/>
    <w:rsid w:val="00111AE4"/>
    <w:rsid w:val="00111BBD"/>
    <w:rsid w:val="00112222"/>
    <w:rsid w:val="00112EC8"/>
    <w:rsid w:val="001132D7"/>
    <w:rsid w:val="00113560"/>
    <w:rsid w:val="001137CD"/>
    <w:rsid w:val="00113AC4"/>
    <w:rsid w:val="00114874"/>
    <w:rsid w:val="001156A4"/>
    <w:rsid w:val="00116325"/>
    <w:rsid w:val="0011646C"/>
    <w:rsid w:val="00116731"/>
    <w:rsid w:val="001173B6"/>
    <w:rsid w:val="00120071"/>
    <w:rsid w:val="00120498"/>
    <w:rsid w:val="00121255"/>
    <w:rsid w:val="0012126E"/>
    <w:rsid w:val="00121447"/>
    <w:rsid w:val="0012198E"/>
    <w:rsid w:val="0012202D"/>
    <w:rsid w:val="00122431"/>
    <w:rsid w:val="0012248C"/>
    <w:rsid w:val="001224A2"/>
    <w:rsid w:val="00122B39"/>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E8D"/>
    <w:rsid w:val="00127C21"/>
    <w:rsid w:val="001305BA"/>
    <w:rsid w:val="00130A2E"/>
    <w:rsid w:val="00130A70"/>
    <w:rsid w:val="00130E22"/>
    <w:rsid w:val="001312E2"/>
    <w:rsid w:val="00131A12"/>
    <w:rsid w:val="00131D6B"/>
    <w:rsid w:val="00132567"/>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402F9"/>
    <w:rsid w:val="0014076C"/>
    <w:rsid w:val="00140AB4"/>
    <w:rsid w:val="00141118"/>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6E3"/>
    <w:rsid w:val="001458BE"/>
    <w:rsid w:val="00145D18"/>
    <w:rsid w:val="001460DE"/>
    <w:rsid w:val="00146147"/>
    <w:rsid w:val="00146D2B"/>
    <w:rsid w:val="001476F6"/>
    <w:rsid w:val="001477F3"/>
    <w:rsid w:val="00150B56"/>
    <w:rsid w:val="00150B9A"/>
    <w:rsid w:val="001514DF"/>
    <w:rsid w:val="00151566"/>
    <w:rsid w:val="00151F7B"/>
    <w:rsid w:val="001521DE"/>
    <w:rsid w:val="00153738"/>
    <w:rsid w:val="001541B2"/>
    <w:rsid w:val="001547CC"/>
    <w:rsid w:val="001556F5"/>
    <w:rsid w:val="001558BB"/>
    <w:rsid w:val="0015627A"/>
    <w:rsid w:val="0015675A"/>
    <w:rsid w:val="001569B4"/>
    <w:rsid w:val="00157A09"/>
    <w:rsid w:val="0016066C"/>
    <w:rsid w:val="001607F5"/>
    <w:rsid w:val="00160AEB"/>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1003"/>
    <w:rsid w:val="0017192F"/>
    <w:rsid w:val="00171F74"/>
    <w:rsid w:val="00172128"/>
    <w:rsid w:val="00172496"/>
    <w:rsid w:val="00172C30"/>
    <w:rsid w:val="0017302D"/>
    <w:rsid w:val="00173A2F"/>
    <w:rsid w:val="00174353"/>
    <w:rsid w:val="001747F6"/>
    <w:rsid w:val="00174B04"/>
    <w:rsid w:val="00174D67"/>
    <w:rsid w:val="00175A56"/>
    <w:rsid w:val="0017624A"/>
    <w:rsid w:val="001765E2"/>
    <w:rsid w:val="00176B0C"/>
    <w:rsid w:val="001772E1"/>
    <w:rsid w:val="001773C5"/>
    <w:rsid w:val="001805CD"/>
    <w:rsid w:val="001806D2"/>
    <w:rsid w:val="00181316"/>
    <w:rsid w:val="00181A1B"/>
    <w:rsid w:val="00181B00"/>
    <w:rsid w:val="00182B16"/>
    <w:rsid w:val="0018342C"/>
    <w:rsid w:val="00184946"/>
    <w:rsid w:val="001850AF"/>
    <w:rsid w:val="00185461"/>
    <w:rsid w:val="00186704"/>
    <w:rsid w:val="00186743"/>
    <w:rsid w:val="00186DF9"/>
    <w:rsid w:val="0018731C"/>
    <w:rsid w:val="001876ED"/>
    <w:rsid w:val="00187C4D"/>
    <w:rsid w:val="00187D26"/>
    <w:rsid w:val="00190F2F"/>
    <w:rsid w:val="00192008"/>
    <w:rsid w:val="001926DC"/>
    <w:rsid w:val="00193350"/>
    <w:rsid w:val="001936A1"/>
    <w:rsid w:val="00193978"/>
    <w:rsid w:val="001944D5"/>
    <w:rsid w:val="0019468D"/>
    <w:rsid w:val="00194939"/>
    <w:rsid w:val="001950D0"/>
    <w:rsid w:val="00195306"/>
    <w:rsid w:val="0019558C"/>
    <w:rsid w:val="001956FF"/>
    <w:rsid w:val="00195BF6"/>
    <w:rsid w:val="00195EE0"/>
    <w:rsid w:val="00196A8D"/>
    <w:rsid w:val="00197099"/>
    <w:rsid w:val="001972CD"/>
    <w:rsid w:val="0019784D"/>
    <w:rsid w:val="00197A68"/>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05B8"/>
    <w:rsid w:val="001B1936"/>
    <w:rsid w:val="001B1A19"/>
    <w:rsid w:val="001B1B7E"/>
    <w:rsid w:val="001B1D3A"/>
    <w:rsid w:val="001B1E3F"/>
    <w:rsid w:val="001B316D"/>
    <w:rsid w:val="001B379B"/>
    <w:rsid w:val="001B3CE3"/>
    <w:rsid w:val="001B45E5"/>
    <w:rsid w:val="001B4891"/>
    <w:rsid w:val="001B5C40"/>
    <w:rsid w:val="001B5F8C"/>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B98"/>
    <w:rsid w:val="001C3D77"/>
    <w:rsid w:val="001C49FD"/>
    <w:rsid w:val="001C4CA6"/>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7AF"/>
    <w:rsid w:val="001D2B66"/>
    <w:rsid w:val="001D2C82"/>
    <w:rsid w:val="001D31A1"/>
    <w:rsid w:val="001D360F"/>
    <w:rsid w:val="001D3A8F"/>
    <w:rsid w:val="001D4199"/>
    <w:rsid w:val="001D4317"/>
    <w:rsid w:val="001D4B43"/>
    <w:rsid w:val="001D4DD3"/>
    <w:rsid w:val="001D50CB"/>
    <w:rsid w:val="001D52C9"/>
    <w:rsid w:val="001D5327"/>
    <w:rsid w:val="001D5330"/>
    <w:rsid w:val="001D53EB"/>
    <w:rsid w:val="001D5552"/>
    <w:rsid w:val="001D5612"/>
    <w:rsid w:val="001D65A8"/>
    <w:rsid w:val="001D6665"/>
    <w:rsid w:val="001D666F"/>
    <w:rsid w:val="001D6B3F"/>
    <w:rsid w:val="001D78B1"/>
    <w:rsid w:val="001D7FCE"/>
    <w:rsid w:val="001E0621"/>
    <w:rsid w:val="001E08DB"/>
    <w:rsid w:val="001E0BAB"/>
    <w:rsid w:val="001E0F2D"/>
    <w:rsid w:val="001E0F74"/>
    <w:rsid w:val="001E1094"/>
    <w:rsid w:val="001E1687"/>
    <w:rsid w:val="001E16D1"/>
    <w:rsid w:val="001E26AF"/>
    <w:rsid w:val="001E2A8E"/>
    <w:rsid w:val="001E2C66"/>
    <w:rsid w:val="001E3047"/>
    <w:rsid w:val="001E322E"/>
    <w:rsid w:val="001E3BE3"/>
    <w:rsid w:val="001E3D9D"/>
    <w:rsid w:val="001E3ED2"/>
    <w:rsid w:val="001E3EF9"/>
    <w:rsid w:val="001E4503"/>
    <w:rsid w:val="001E4AF9"/>
    <w:rsid w:val="001E578F"/>
    <w:rsid w:val="001E6AAC"/>
    <w:rsid w:val="001E6FC0"/>
    <w:rsid w:val="001E703A"/>
    <w:rsid w:val="001F1579"/>
    <w:rsid w:val="001F1E28"/>
    <w:rsid w:val="001F222D"/>
    <w:rsid w:val="001F2CE7"/>
    <w:rsid w:val="001F38C5"/>
    <w:rsid w:val="001F3B6A"/>
    <w:rsid w:val="001F4107"/>
    <w:rsid w:val="001F4BF6"/>
    <w:rsid w:val="001F5B25"/>
    <w:rsid w:val="001F6491"/>
    <w:rsid w:val="001F68E0"/>
    <w:rsid w:val="001F6C60"/>
    <w:rsid w:val="001F6F51"/>
    <w:rsid w:val="001F78C3"/>
    <w:rsid w:val="001F7D6F"/>
    <w:rsid w:val="002007C3"/>
    <w:rsid w:val="00201258"/>
    <w:rsid w:val="00201DFE"/>
    <w:rsid w:val="002027D4"/>
    <w:rsid w:val="00202954"/>
    <w:rsid w:val="00203C79"/>
    <w:rsid w:val="0020411F"/>
    <w:rsid w:val="0020429F"/>
    <w:rsid w:val="002045C0"/>
    <w:rsid w:val="00204CE1"/>
    <w:rsid w:val="00204CFF"/>
    <w:rsid w:val="00204E98"/>
    <w:rsid w:val="0020596B"/>
    <w:rsid w:val="00205B01"/>
    <w:rsid w:val="00205B3A"/>
    <w:rsid w:val="00205B96"/>
    <w:rsid w:val="00205BB6"/>
    <w:rsid w:val="00206380"/>
    <w:rsid w:val="00206541"/>
    <w:rsid w:val="00206B1E"/>
    <w:rsid w:val="00206F6C"/>
    <w:rsid w:val="002102D1"/>
    <w:rsid w:val="00210A2A"/>
    <w:rsid w:val="002114D7"/>
    <w:rsid w:val="002116D3"/>
    <w:rsid w:val="00212415"/>
    <w:rsid w:val="002128FC"/>
    <w:rsid w:val="00214ADA"/>
    <w:rsid w:val="00214AE1"/>
    <w:rsid w:val="00215843"/>
    <w:rsid w:val="00215F65"/>
    <w:rsid w:val="00216515"/>
    <w:rsid w:val="0021680C"/>
    <w:rsid w:val="00216959"/>
    <w:rsid w:val="00216A57"/>
    <w:rsid w:val="00216A7D"/>
    <w:rsid w:val="00216B59"/>
    <w:rsid w:val="00216E50"/>
    <w:rsid w:val="00217F52"/>
    <w:rsid w:val="002206A0"/>
    <w:rsid w:val="002207A7"/>
    <w:rsid w:val="00220CF5"/>
    <w:rsid w:val="00221466"/>
    <w:rsid w:val="00221F98"/>
    <w:rsid w:val="00222066"/>
    <w:rsid w:val="002220DC"/>
    <w:rsid w:val="002220ED"/>
    <w:rsid w:val="00222177"/>
    <w:rsid w:val="002222DD"/>
    <w:rsid w:val="0022251A"/>
    <w:rsid w:val="002227DA"/>
    <w:rsid w:val="00222C56"/>
    <w:rsid w:val="002242D5"/>
    <w:rsid w:val="002243D1"/>
    <w:rsid w:val="002251C6"/>
    <w:rsid w:val="002255B2"/>
    <w:rsid w:val="002256DE"/>
    <w:rsid w:val="00225A7A"/>
    <w:rsid w:val="00225DB4"/>
    <w:rsid w:val="00225E7D"/>
    <w:rsid w:val="00225FDC"/>
    <w:rsid w:val="00226506"/>
    <w:rsid w:val="00227559"/>
    <w:rsid w:val="00227A6C"/>
    <w:rsid w:val="00227C14"/>
    <w:rsid w:val="00227E70"/>
    <w:rsid w:val="00227F8B"/>
    <w:rsid w:val="002307F3"/>
    <w:rsid w:val="0023175E"/>
    <w:rsid w:val="00231B7F"/>
    <w:rsid w:val="00232A96"/>
    <w:rsid w:val="00232E81"/>
    <w:rsid w:val="00233217"/>
    <w:rsid w:val="002334CC"/>
    <w:rsid w:val="002339CC"/>
    <w:rsid w:val="002340E9"/>
    <w:rsid w:val="0023444F"/>
    <w:rsid w:val="00234902"/>
    <w:rsid w:val="00234D0C"/>
    <w:rsid w:val="00234EAC"/>
    <w:rsid w:val="0023593C"/>
    <w:rsid w:val="00236BF6"/>
    <w:rsid w:val="00236E98"/>
    <w:rsid w:val="002375B3"/>
    <w:rsid w:val="00240332"/>
    <w:rsid w:val="002405A9"/>
    <w:rsid w:val="00240ADB"/>
    <w:rsid w:val="002414EE"/>
    <w:rsid w:val="00241516"/>
    <w:rsid w:val="00241FB5"/>
    <w:rsid w:val="002424D0"/>
    <w:rsid w:val="0024280B"/>
    <w:rsid w:val="0024349E"/>
    <w:rsid w:val="002436F4"/>
    <w:rsid w:val="0024418C"/>
    <w:rsid w:val="00244B6A"/>
    <w:rsid w:val="0024537C"/>
    <w:rsid w:val="002454A9"/>
    <w:rsid w:val="002454AF"/>
    <w:rsid w:val="002455AF"/>
    <w:rsid w:val="00245932"/>
    <w:rsid w:val="00245A5B"/>
    <w:rsid w:val="00245BDF"/>
    <w:rsid w:val="00245F4C"/>
    <w:rsid w:val="00245FA4"/>
    <w:rsid w:val="002463FF"/>
    <w:rsid w:val="002467B0"/>
    <w:rsid w:val="00246A5F"/>
    <w:rsid w:val="00247684"/>
    <w:rsid w:val="00247822"/>
    <w:rsid w:val="00247BFF"/>
    <w:rsid w:val="00247D5D"/>
    <w:rsid w:val="002505D3"/>
    <w:rsid w:val="00250735"/>
    <w:rsid w:val="00250A4B"/>
    <w:rsid w:val="00250A84"/>
    <w:rsid w:val="0025160F"/>
    <w:rsid w:val="00251707"/>
    <w:rsid w:val="002519F1"/>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5F10"/>
    <w:rsid w:val="0025648B"/>
    <w:rsid w:val="00256E3D"/>
    <w:rsid w:val="00256F58"/>
    <w:rsid w:val="00257AFB"/>
    <w:rsid w:val="00260163"/>
    <w:rsid w:val="002601FE"/>
    <w:rsid w:val="00260A6F"/>
    <w:rsid w:val="00260FC4"/>
    <w:rsid w:val="002620FE"/>
    <w:rsid w:val="00262BF8"/>
    <w:rsid w:val="00262E60"/>
    <w:rsid w:val="00263547"/>
    <w:rsid w:val="002641D1"/>
    <w:rsid w:val="002647AE"/>
    <w:rsid w:val="00264A5D"/>
    <w:rsid w:val="00264DBF"/>
    <w:rsid w:val="00264EC5"/>
    <w:rsid w:val="00264FED"/>
    <w:rsid w:val="002661A7"/>
    <w:rsid w:val="00266396"/>
    <w:rsid w:val="0026670D"/>
    <w:rsid w:val="00266B1A"/>
    <w:rsid w:val="0026702F"/>
    <w:rsid w:val="002673ED"/>
    <w:rsid w:val="00267855"/>
    <w:rsid w:val="002678EC"/>
    <w:rsid w:val="00270618"/>
    <w:rsid w:val="002707B6"/>
    <w:rsid w:val="00270AB0"/>
    <w:rsid w:val="00270EBF"/>
    <w:rsid w:val="00271AFA"/>
    <w:rsid w:val="00271B17"/>
    <w:rsid w:val="00272471"/>
    <w:rsid w:val="00272707"/>
    <w:rsid w:val="002727A2"/>
    <w:rsid w:val="00272D29"/>
    <w:rsid w:val="00272E1C"/>
    <w:rsid w:val="00273E59"/>
    <w:rsid w:val="00274262"/>
    <w:rsid w:val="002746CA"/>
    <w:rsid w:val="002748E0"/>
    <w:rsid w:val="00274B27"/>
    <w:rsid w:val="0027573A"/>
    <w:rsid w:val="00276426"/>
    <w:rsid w:val="0027648F"/>
    <w:rsid w:val="00276738"/>
    <w:rsid w:val="002768CD"/>
    <w:rsid w:val="00276974"/>
    <w:rsid w:val="00276C93"/>
    <w:rsid w:val="00276F43"/>
    <w:rsid w:val="00277CDD"/>
    <w:rsid w:val="00277F16"/>
    <w:rsid w:val="00280748"/>
    <w:rsid w:val="002807C2"/>
    <w:rsid w:val="002809C2"/>
    <w:rsid w:val="00280A3E"/>
    <w:rsid w:val="0028105D"/>
    <w:rsid w:val="00281ADC"/>
    <w:rsid w:val="0028284A"/>
    <w:rsid w:val="00282860"/>
    <w:rsid w:val="00282996"/>
    <w:rsid w:val="002835BC"/>
    <w:rsid w:val="002841E2"/>
    <w:rsid w:val="00284560"/>
    <w:rsid w:val="002849BF"/>
    <w:rsid w:val="00284E39"/>
    <w:rsid w:val="00285248"/>
    <w:rsid w:val="00285BEA"/>
    <w:rsid w:val="0028651D"/>
    <w:rsid w:val="00286673"/>
    <w:rsid w:val="00286736"/>
    <w:rsid w:val="00286745"/>
    <w:rsid w:val="00286945"/>
    <w:rsid w:val="00287239"/>
    <w:rsid w:val="00287FB9"/>
    <w:rsid w:val="002902AA"/>
    <w:rsid w:val="0029061A"/>
    <w:rsid w:val="00290829"/>
    <w:rsid w:val="00290FEE"/>
    <w:rsid w:val="002914E5"/>
    <w:rsid w:val="002926CD"/>
    <w:rsid w:val="00292CB9"/>
    <w:rsid w:val="00293EFA"/>
    <w:rsid w:val="00294364"/>
    <w:rsid w:val="00294954"/>
    <w:rsid w:val="00294D22"/>
    <w:rsid w:val="00294EBA"/>
    <w:rsid w:val="00294F52"/>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6E"/>
    <w:rsid w:val="002A1B07"/>
    <w:rsid w:val="002A2350"/>
    <w:rsid w:val="002A2364"/>
    <w:rsid w:val="002A26C1"/>
    <w:rsid w:val="002A2A0F"/>
    <w:rsid w:val="002A2D35"/>
    <w:rsid w:val="002A2D75"/>
    <w:rsid w:val="002A3854"/>
    <w:rsid w:val="002A3CA2"/>
    <w:rsid w:val="002A4705"/>
    <w:rsid w:val="002A4904"/>
    <w:rsid w:val="002A4E34"/>
    <w:rsid w:val="002A4FEB"/>
    <w:rsid w:val="002A5B9A"/>
    <w:rsid w:val="002A5E7B"/>
    <w:rsid w:val="002A651B"/>
    <w:rsid w:val="002A714A"/>
    <w:rsid w:val="002A76EE"/>
    <w:rsid w:val="002A7762"/>
    <w:rsid w:val="002A7902"/>
    <w:rsid w:val="002A7C22"/>
    <w:rsid w:val="002A7C3C"/>
    <w:rsid w:val="002A7F54"/>
    <w:rsid w:val="002B02C4"/>
    <w:rsid w:val="002B0495"/>
    <w:rsid w:val="002B1412"/>
    <w:rsid w:val="002B153A"/>
    <w:rsid w:val="002B1B9A"/>
    <w:rsid w:val="002B2009"/>
    <w:rsid w:val="002B234C"/>
    <w:rsid w:val="002B376D"/>
    <w:rsid w:val="002B4582"/>
    <w:rsid w:val="002B4813"/>
    <w:rsid w:val="002B506B"/>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6046"/>
    <w:rsid w:val="002C6EF3"/>
    <w:rsid w:val="002C721A"/>
    <w:rsid w:val="002C735F"/>
    <w:rsid w:val="002C76F0"/>
    <w:rsid w:val="002C7C28"/>
    <w:rsid w:val="002D0167"/>
    <w:rsid w:val="002D0178"/>
    <w:rsid w:val="002D044D"/>
    <w:rsid w:val="002D054D"/>
    <w:rsid w:val="002D056A"/>
    <w:rsid w:val="002D05CD"/>
    <w:rsid w:val="002D0B8F"/>
    <w:rsid w:val="002D1BBE"/>
    <w:rsid w:val="002D20C3"/>
    <w:rsid w:val="002D2C0B"/>
    <w:rsid w:val="002D2C88"/>
    <w:rsid w:val="002D2E5A"/>
    <w:rsid w:val="002D30F9"/>
    <w:rsid w:val="002D3C14"/>
    <w:rsid w:val="002D43F9"/>
    <w:rsid w:val="002D453F"/>
    <w:rsid w:val="002D4584"/>
    <w:rsid w:val="002D45C8"/>
    <w:rsid w:val="002D4809"/>
    <w:rsid w:val="002D4829"/>
    <w:rsid w:val="002D4EEB"/>
    <w:rsid w:val="002D53F4"/>
    <w:rsid w:val="002D5D00"/>
    <w:rsid w:val="002D5D87"/>
    <w:rsid w:val="002D610C"/>
    <w:rsid w:val="002D6A33"/>
    <w:rsid w:val="002D7238"/>
    <w:rsid w:val="002D76FB"/>
    <w:rsid w:val="002D7863"/>
    <w:rsid w:val="002D7E10"/>
    <w:rsid w:val="002E035D"/>
    <w:rsid w:val="002E09ED"/>
    <w:rsid w:val="002E0AA5"/>
    <w:rsid w:val="002E153D"/>
    <w:rsid w:val="002E379F"/>
    <w:rsid w:val="002E3BD6"/>
    <w:rsid w:val="002E3F3C"/>
    <w:rsid w:val="002E3FB8"/>
    <w:rsid w:val="002E4524"/>
    <w:rsid w:val="002E50B8"/>
    <w:rsid w:val="002E5186"/>
    <w:rsid w:val="002E5548"/>
    <w:rsid w:val="002E5D3A"/>
    <w:rsid w:val="002E6290"/>
    <w:rsid w:val="002E6590"/>
    <w:rsid w:val="002E694F"/>
    <w:rsid w:val="002E6A17"/>
    <w:rsid w:val="002E6D0A"/>
    <w:rsid w:val="002E6EF1"/>
    <w:rsid w:val="002E70AE"/>
    <w:rsid w:val="002E7488"/>
    <w:rsid w:val="002F07A7"/>
    <w:rsid w:val="002F0D7E"/>
    <w:rsid w:val="002F12D6"/>
    <w:rsid w:val="002F1DE1"/>
    <w:rsid w:val="002F1E36"/>
    <w:rsid w:val="002F205E"/>
    <w:rsid w:val="002F22E2"/>
    <w:rsid w:val="002F274A"/>
    <w:rsid w:val="002F3444"/>
    <w:rsid w:val="002F3773"/>
    <w:rsid w:val="002F38F1"/>
    <w:rsid w:val="002F3911"/>
    <w:rsid w:val="002F3B4F"/>
    <w:rsid w:val="002F3B7E"/>
    <w:rsid w:val="002F52ED"/>
    <w:rsid w:val="002F55FD"/>
    <w:rsid w:val="002F58BC"/>
    <w:rsid w:val="002F5B72"/>
    <w:rsid w:val="002F5D3E"/>
    <w:rsid w:val="002F5ECB"/>
    <w:rsid w:val="002F600E"/>
    <w:rsid w:val="002F6286"/>
    <w:rsid w:val="002F6CA6"/>
    <w:rsid w:val="002F70C5"/>
    <w:rsid w:val="002F7137"/>
    <w:rsid w:val="002F72F0"/>
    <w:rsid w:val="002F779A"/>
    <w:rsid w:val="002F7831"/>
    <w:rsid w:val="002F7AE1"/>
    <w:rsid w:val="00301D6B"/>
    <w:rsid w:val="00301DB4"/>
    <w:rsid w:val="0030209C"/>
    <w:rsid w:val="003021F6"/>
    <w:rsid w:val="00302469"/>
    <w:rsid w:val="00302532"/>
    <w:rsid w:val="00302B7F"/>
    <w:rsid w:val="00303624"/>
    <w:rsid w:val="00304614"/>
    <w:rsid w:val="00304F49"/>
    <w:rsid w:val="00305404"/>
    <w:rsid w:val="00305488"/>
    <w:rsid w:val="003059BE"/>
    <w:rsid w:val="00305B51"/>
    <w:rsid w:val="0030610D"/>
    <w:rsid w:val="00306232"/>
    <w:rsid w:val="00306254"/>
    <w:rsid w:val="00306DD0"/>
    <w:rsid w:val="00307C75"/>
    <w:rsid w:val="00307E2C"/>
    <w:rsid w:val="00307E2F"/>
    <w:rsid w:val="0031025C"/>
    <w:rsid w:val="0031099A"/>
    <w:rsid w:val="003114B4"/>
    <w:rsid w:val="00311919"/>
    <w:rsid w:val="00311B8E"/>
    <w:rsid w:val="00311C3D"/>
    <w:rsid w:val="00311D30"/>
    <w:rsid w:val="003127BD"/>
    <w:rsid w:val="00312A1A"/>
    <w:rsid w:val="00312D7A"/>
    <w:rsid w:val="00313765"/>
    <w:rsid w:val="00313AED"/>
    <w:rsid w:val="00313D8C"/>
    <w:rsid w:val="00313F90"/>
    <w:rsid w:val="00314502"/>
    <w:rsid w:val="00314A5E"/>
    <w:rsid w:val="00314B3A"/>
    <w:rsid w:val="00314C92"/>
    <w:rsid w:val="00314DBE"/>
    <w:rsid w:val="003152A4"/>
    <w:rsid w:val="00315E01"/>
    <w:rsid w:val="003160A6"/>
    <w:rsid w:val="00316402"/>
    <w:rsid w:val="00316645"/>
    <w:rsid w:val="003167AD"/>
    <w:rsid w:val="003169B9"/>
    <w:rsid w:val="00316D50"/>
    <w:rsid w:val="003171CA"/>
    <w:rsid w:val="003177EA"/>
    <w:rsid w:val="00317CE4"/>
    <w:rsid w:val="00317E29"/>
    <w:rsid w:val="0032052D"/>
    <w:rsid w:val="0032054E"/>
    <w:rsid w:val="00320C3E"/>
    <w:rsid w:val="0032102D"/>
    <w:rsid w:val="003210EB"/>
    <w:rsid w:val="0032182A"/>
    <w:rsid w:val="00321FD1"/>
    <w:rsid w:val="0032219C"/>
    <w:rsid w:val="0032276D"/>
    <w:rsid w:val="00322F07"/>
    <w:rsid w:val="00322F21"/>
    <w:rsid w:val="00322F8F"/>
    <w:rsid w:val="003239BB"/>
    <w:rsid w:val="00323BAF"/>
    <w:rsid w:val="00323C15"/>
    <w:rsid w:val="00324278"/>
    <w:rsid w:val="00324443"/>
    <w:rsid w:val="003245AF"/>
    <w:rsid w:val="0032491B"/>
    <w:rsid w:val="00324C30"/>
    <w:rsid w:val="003252DA"/>
    <w:rsid w:val="003259EB"/>
    <w:rsid w:val="00325DB7"/>
    <w:rsid w:val="00325F84"/>
    <w:rsid w:val="003262D6"/>
    <w:rsid w:val="00326523"/>
    <w:rsid w:val="00326A75"/>
    <w:rsid w:val="00326EFE"/>
    <w:rsid w:val="00326F23"/>
    <w:rsid w:val="0032727A"/>
    <w:rsid w:val="00327581"/>
    <w:rsid w:val="0032764A"/>
    <w:rsid w:val="00327BCD"/>
    <w:rsid w:val="00330893"/>
    <w:rsid w:val="003312E1"/>
    <w:rsid w:val="003315EE"/>
    <w:rsid w:val="00331624"/>
    <w:rsid w:val="0033169A"/>
    <w:rsid w:val="00332018"/>
    <w:rsid w:val="00332904"/>
    <w:rsid w:val="003330EE"/>
    <w:rsid w:val="0033311C"/>
    <w:rsid w:val="003334EC"/>
    <w:rsid w:val="00333874"/>
    <w:rsid w:val="00333D3D"/>
    <w:rsid w:val="00334552"/>
    <w:rsid w:val="00334AE1"/>
    <w:rsid w:val="003358D5"/>
    <w:rsid w:val="00335D39"/>
    <w:rsid w:val="00335F1D"/>
    <w:rsid w:val="0033603D"/>
    <w:rsid w:val="003361A1"/>
    <w:rsid w:val="00336C4C"/>
    <w:rsid w:val="00336CB8"/>
    <w:rsid w:val="00337618"/>
    <w:rsid w:val="003377E1"/>
    <w:rsid w:val="00337BC3"/>
    <w:rsid w:val="00340C30"/>
    <w:rsid w:val="0034107D"/>
    <w:rsid w:val="00342471"/>
    <w:rsid w:val="0034257A"/>
    <w:rsid w:val="003436C4"/>
    <w:rsid w:val="00343A2A"/>
    <w:rsid w:val="00343CA8"/>
    <w:rsid w:val="00343CC4"/>
    <w:rsid w:val="00343DF4"/>
    <w:rsid w:val="0034414D"/>
    <w:rsid w:val="00344351"/>
    <w:rsid w:val="0034446C"/>
    <w:rsid w:val="003447DB"/>
    <w:rsid w:val="00344C07"/>
    <w:rsid w:val="00344E58"/>
    <w:rsid w:val="003453B9"/>
    <w:rsid w:val="003455BA"/>
    <w:rsid w:val="00345826"/>
    <w:rsid w:val="003459F6"/>
    <w:rsid w:val="00345B2D"/>
    <w:rsid w:val="00346655"/>
    <w:rsid w:val="003467B5"/>
    <w:rsid w:val="00346973"/>
    <w:rsid w:val="00346D5F"/>
    <w:rsid w:val="00347107"/>
    <w:rsid w:val="00347302"/>
    <w:rsid w:val="00347707"/>
    <w:rsid w:val="00347F4E"/>
    <w:rsid w:val="003516BD"/>
    <w:rsid w:val="00351CCE"/>
    <w:rsid w:val="0035222D"/>
    <w:rsid w:val="0035225A"/>
    <w:rsid w:val="003529C0"/>
    <w:rsid w:val="00352D82"/>
    <w:rsid w:val="003530CA"/>
    <w:rsid w:val="003546B2"/>
    <w:rsid w:val="003552AD"/>
    <w:rsid w:val="0035533C"/>
    <w:rsid w:val="003556E1"/>
    <w:rsid w:val="0035684A"/>
    <w:rsid w:val="00356DCA"/>
    <w:rsid w:val="00356EA7"/>
    <w:rsid w:val="00356F53"/>
    <w:rsid w:val="00356FA2"/>
    <w:rsid w:val="003572A0"/>
    <w:rsid w:val="003573DF"/>
    <w:rsid w:val="00357841"/>
    <w:rsid w:val="0036003E"/>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F0A"/>
    <w:rsid w:val="00367F93"/>
    <w:rsid w:val="00370234"/>
    <w:rsid w:val="0037027F"/>
    <w:rsid w:val="00370F67"/>
    <w:rsid w:val="003714A2"/>
    <w:rsid w:val="0037164F"/>
    <w:rsid w:val="00371AE7"/>
    <w:rsid w:val="00371D4E"/>
    <w:rsid w:val="00371DF4"/>
    <w:rsid w:val="003727CD"/>
    <w:rsid w:val="00372811"/>
    <w:rsid w:val="00373897"/>
    <w:rsid w:val="0037434C"/>
    <w:rsid w:val="00374D9C"/>
    <w:rsid w:val="00374E1C"/>
    <w:rsid w:val="00374F32"/>
    <w:rsid w:val="00374F97"/>
    <w:rsid w:val="00375398"/>
    <w:rsid w:val="00375A23"/>
    <w:rsid w:val="003761D9"/>
    <w:rsid w:val="00376387"/>
    <w:rsid w:val="003767B8"/>
    <w:rsid w:val="00376C70"/>
    <w:rsid w:val="00376CD9"/>
    <w:rsid w:val="00376ED7"/>
    <w:rsid w:val="0037711D"/>
    <w:rsid w:val="00377785"/>
    <w:rsid w:val="00377D8B"/>
    <w:rsid w:val="00380426"/>
    <w:rsid w:val="00381212"/>
    <w:rsid w:val="003812BE"/>
    <w:rsid w:val="00381414"/>
    <w:rsid w:val="003818ED"/>
    <w:rsid w:val="003819B6"/>
    <w:rsid w:val="00381F2D"/>
    <w:rsid w:val="00382320"/>
    <w:rsid w:val="003826D1"/>
    <w:rsid w:val="0038271E"/>
    <w:rsid w:val="00382A59"/>
    <w:rsid w:val="003835FF"/>
    <w:rsid w:val="00383A37"/>
    <w:rsid w:val="00384086"/>
    <w:rsid w:val="003848B3"/>
    <w:rsid w:val="00384E53"/>
    <w:rsid w:val="0038521B"/>
    <w:rsid w:val="00386B42"/>
    <w:rsid w:val="00386B48"/>
    <w:rsid w:val="00386C41"/>
    <w:rsid w:val="00386E5A"/>
    <w:rsid w:val="00386F97"/>
    <w:rsid w:val="0038716A"/>
    <w:rsid w:val="0038717B"/>
    <w:rsid w:val="00387308"/>
    <w:rsid w:val="0038742B"/>
    <w:rsid w:val="00387703"/>
    <w:rsid w:val="00387A65"/>
    <w:rsid w:val="00387BA9"/>
    <w:rsid w:val="00387BD7"/>
    <w:rsid w:val="00390D18"/>
    <w:rsid w:val="0039145E"/>
    <w:rsid w:val="0039282D"/>
    <w:rsid w:val="00392A62"/>
    <w:rsid w:val="00392A86"/>
    <w:rsid w:val="00393790"/>
    <w:rsid w:val="003937DB"/>
    <w:rsid w:val="00393ADB"/>
    <w:rsid w:val="00393F3B"/>
    <w:rsid w:val="00394164"/>
    <w:rsid w:val="00394197"/>
    <w:rsid w:val="00394795"/>
    <w:rsid w:val="00394DA0"/>
    <w:rsid w:val="00394DA6"/>
    <w:rsid w:val="00394E19"/>
    <w:rsid w:val="003954B3"/>
    <w:rsid w:val="003955E8"/>
    <w:rsid w:val="00396C1C"/>
    <w:rsid w:val="003A06F6"/>
    <w:rsid w:val="003A0A3B"/>
    <w:rsid w:val="003A0B68"/>
    <w:rsid w:val="003A13F0"/>
    <w:rsid w:val="003A2094"/>
    <w:rsid w:val="003A2374"/>
    <w:rsid w:val="003A24A3"/>
    <w:rsid w:val="003A2AD0"/>
    <w:rsid w:val="003A3643"/>
    <w:rsid w:val="003A36BC"/>
    <w:rsid w:val="003A3BEB"/>
    <w:rsid w:val="003A4741"/>
    <w:rsid w:val="003A4A95"/>
    <w:rsid w:val="003A5512"/>
    <w:rsid w:val="003A5630"/>
    <w:rsid w:val="003A56EA"/>
    <w:rsid w:val="003A610F"/>
    <w:rsid w:val="003A61A9"/>
    <w:rsid w:val="003A6A09"/>
    <w:rsid w:val="003A75ED"/>
    <w:rsid w:val="003A782C"/>
    <w:rsid w:val="003B0651"/>
    <w:rsid w:val="003B0841"/>
    <w:rsid w:val="003B0A61"/>
    <w:rsid w:val="003B193C"/>
    <w:rsid w:val="003B1B4F"/>
    <w:rsid w:val="003B1FE4"/>
    <w:rsid w:val="003B2947"/>
    <w:rsid w:val="003B3E22"/>
    <w:rsid w:val="003B4772"/>
    <w:rsid w:val="003B4F32"/>
    <w:rsid w:val="003B51B8"/>
    <w:rsid w:val="003B5E48"/>
    <w:rsid w:val="003B6256"/>
    <w:rsid w:val="003B665F"/>
    <w:rsid w:val="003B66B8"/>
    <w:rsid w:val="003B7627"/>
    <w:rsid w:val="003C0010"/>
    <w:rsid w:val="003C017B"/>
    <w:rsid w:val="003C062F"/>
    <w:rsid w:val="003C06EA"/>
    <w:rsid w:val="003C092B"/>
    <w:rsid w:val="003C0E33"/>
    <w:rsid w:val="003C207D"/>
    <w:rsid w:val="003C243B"/>
    <w:rsid w:val="003C2459"/>
    <w:rsid w:val="003C2463"/>
    <w:rsid w:val="003C2740"/>
    <w:rsid w:val="003C4398"/>
    <w:rsid w:val="003C43A6"/>
    <w:rsid w:val="003C4C44"/>
    <w:rsid w:val="003C4CB9"/>
    <w:rsid w:val="003C5071"/>
    <w:rsid w:val="003C5128"/>
    <w:rsid w:val="003C55D8"/>
    <w:rsid w:val="003C5A44"/>
    <w:rsid w:val="003C5AFC"/>
    <w:rsid w:val="003C5D39"/>
    <w:rsid w:val="003C5D90"/>
    <w:rsid w:val="003C698C"/>
    <w:rsid w:val="003C69BE"/>
    <w:rsid w:val="003C7061"/>
    <w:rsid w:val="003C716C"/>
    <w:rsid w:val="003C7461"/>
    <w:rsid w:val="003C7606"/>
    <w:rsid w:val="003C7AF5"/>
    <w:rsid w:val="003C7DFB"/>
    <w:rsid w:val="003C7E4F"/>
    <w:rsid w:val="003D0173"/>
    <w:rsid w:val="003D07A6"/>
    <w:rsid w:val="003D0A1C"/>
    <w:rsid w:val="003D0D31"/>
    <w:rsid w:val="003D0E9D"/>
    <w:rsid w:val="003D14D3"/>
    <w:rsid w:val="003D14FE"/>
    <w:rsid w:val="003D15C3"/>
    <w:rsid w:val="003D1C33"/>
    <w:rsid w:val="003D1CEE"/>
    <w:rsid w:val="003D21A4"/>
    <w:rsid w:val="003D22B6"/>
    <w:rsid w:val="003D2314"/>
    <w:rsid w:val="003D268C"/>
    <w:rsid w:val="003D26B9"/>
    <w:rsid w:val="003D2CD3"/>
    <w:rsid w:val="003D2D68"/>
    <w:rsid w:val="003D37A9"/>
    <w:rsid w:val="003D391D"/>
    <w:rsid w:val="003D41EB"/>
    <w:rsid w:val="003D429E"/>
    <w:rsid w:val="003D4A24"/>
    <w:rsid w:val="003D4DB9"/>
    <w:rsid w:val="003D51A9"/>
    <w:rsid w:val="003D56A7"/>
    <w:rsid w:val="003D5743"/>
    <w:rsid w:val="003D6188"/>
    <w:rsid w:val="003D6316"/>
    <w:rsid w:val="003D709D"/>
    <w:rsid w:val="003D7246"/>
    <w:rsid w:val="003E033E"/>
    <w:rsid w:val="003E0815"/>
    <w:rsid w:val="003E0D5A"/>
    <w:rsid w:val="003E12B2"/>
    <w:rsid w:val="003E166E"/>
    <w:rsid w:val="003E19DD"/>
    <w:rsid w:val="003E1DD6"/>
    <w:rsid w:val="003E2D83"/>
    <w:rsid w:val="003E3FFD"/>
    <w:rsid w:val="003E4838"/>
    <w:rsid w:val="003E4A2B"/>
    <w:rsid w:val="003E4C53"/>
    <w:rsid w:val="003E5947"/>
    <w:rsid w:val="003E66F8"/>
    <w:rsid w:val="003E75C5"/>
    <w:rsid w:val="003E786D"/>
    <w:rsid w:val="003F002F"/>
    <w:rsid w:val="003F05AE"/>
    <w:rsid w:val="003F06CE"/>
    <w:rsid w:val="003F1788"/>
    <w:rsid w:val="003F1F72"/>
    <w:rsid w:val="003F22B8"/>
    <w:rsid w:val="003F390E"/>
    <w:rsid w:val="003F3916"/>
    <w:rsid w:val="003F4B74"/>
    <w:rsid w:val="003F5B91"/>
    <w:rsid w:val="003F5C74"/>
    <w:rsid w:val="003F5E56"/>
    <w:rsid w:val="003F6405"/>
    <w:rsid w:val="003F6B28"/>
    <w:rsid w:val="003F708E"/>
    <w:rsid w:val="003F7481"/>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10822"/>
    <w:rsid w:val="00410B70"/>
    <w:rsid w:val="00410D9E"/>
    <w:rsid w:val="00410E9B"/>
    <w:rsid w:val="00411104"/>
    <w:rsid w:val="00411654"/>
    <w:rsid w:val="00412318"/>
    <w:rsid w:val="004127BF"/>
    <w:rsid w:val="00412844"/>
    <w:rsid w:val="00413480"/>
    <w:rsid w:val="00413670"/>
    <w:rsid w:val="004139EC"/>
    <w:rsid w:val="00413A95"/>
    <w:rsid w:val="00413D24"/>
    <w:rsid w:val="0041479B"/>
    <w:rsid w:val="0041481C"/>
    <w:rsid w:val="00414BB9"/>
    <w:rsid w:val="00415506"/>
    <w:rsid w:val="0041585D"/>
    <w:rsid w:val="0041645E"/>
    <w:rsid w:val="00416F2C"/>
    <w:rsid w:val="00417319"/>
    <w:rsid w:val="00420956"/>
    <w:rsid w:val="00420978"/>
    <w:rsid w:val="00420BCC"/>
    <w:rsid w:val="00420FD7"/>
    <w:rsid w:val="004226D6"/>
    <w:rsid w:val="00423179"/>
    <w:rsid w:val="00423D0D"/>
    <w:rsid w:val="004246C6"/>
    <w:rsid w:val="0042484E"/>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CB"/>
    <w:rsid w:val="00434E18"/>
    <w:rsid w:val="0043514D"/>
    <w:rsid w:val="00435F13"/>
    <w:rsid w:val="00436469"/>
    <w:rsid w:val="0043763E"/>
    <w:rsid w:val="00437A23"/>
    <w:rsid w:val="00437E33"/>
    <w:rsid w:val="00437E82"/>
    <w:rsid w:val="00440855"/>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42F4"/>
    <w:rsid w:val="00444351"/>
    <w:rsid w:val="004447DA"/>
    <w:rsid w:val="00444D26"/>
    <w:rsid w:val="0044520C"/>
    <w:rsid w:val="004452CF"/>
    <w:rsid w:val="004459BB"/>
    <w:rsid w:val="00445AB4"/>
    <w:rsid w:val="00445B53"/>
    <w:rsid w:val="00445CB5"/>
    <w:rsid w:val="00446071"/>
    <w:rsid w:val="004463A7"/>
    <w:rsid w:val="0044652C"/>
    <w:rsid w:val="004465E8"/>
    <w:rsid w:val="00446640"/>
    <w:rsid w:val="0044674A"/>
    <w:rsid w:val="00447761"/>
    <w:rsid w:val="00447DB2"/>
    <w:rsid w:val="00450033"/>
    <w:rsid w:val="00450176"/>
    <w:rsid w:val="004501A8"/>
    <w:rsid w:val="00450787"/>
    <w:rsid w:val="004507A4"/>
    <w:rsid w:val="00450FCE"/>
    <w:rsid w:val="004511DE"/>
    <w:rsid w:val="004514BA"/>
    <w:rsid w:val="004519C1"/>
    <w:rsid w:val="00451E71"/>
    <w:rsid w:val="00453C56"/>
    <w:rsid w:val="00453F39"/>
    <w:rsid w:val="004545AC"/>
    <w:rsid w:val="00454AC2"/>
    <w:rsid w:val="00455C88"/>
    <w:rsid w:val="00455E9E"/>
    <w:rsid w:val="00456029"/>
    <w:rsid w:val="00456250"/>
    <w:rsid w:val="004564E4"/>
    <w:rsid w:val="00456667"/>
    <w:rsid w:val="004566F4"/>
    <w:rsid w:val="0045780E"/>
    <w:rsid w:val="00457919"/>
    <w:rsid w:val="004600F6"/>
    <w:rsid w:val="0046047D"/>
    <w:rsid w:val="0046072F"/>
    <w:rsid w:val="00460814"/>
    <w:rsid w:val="00460A6F"/>
    <w:rsid w:val="00460D46"/>
    <w:rsid w:val="004614C4"/>
    <w:rsid w:val="00461863"/>
    <w:rsid w:val="00461CDE"/>
    <w:rsid w:val="00462251"/>
    <w:rsid w:val="0046301F"/>
    <w:rsid w:val="0046335D"/>
    <w:rsid w:val="00463430"/>
    <w:rsid w:val="0046459D"/>
    <w:rsid w:val="004653B7"/>
    <w:rsid w:val="00465654"/>
    <w:rsid w:val="00465AE5"/>
    <w:rsid w:val="00465BF9"/>
    <w:rsid w:val="00465F3B"/>
    <w:rsid w:val="004669E6"/>
    <w:rsid w:val="00466B91"/>
    <w:rsid w:val="00466F6B"/>
    <w:rsid w:val="004674CF"/>
    <w:rsid w:val="00467587"/>
    <w:rsid w:val="00467703"/>
    <w:rsid w:val="00467D7E"/>
    <w:rsid w:val="00467D9F"/>
    <w:rsid w:val="00467FAF"/>
    <w:rsid w:val="0047014B"/>
    <w:rsid w:val="00470581"/>
    <w:rsid w:val="00470777"/>
    <w:rsid w:val="0047081F"/>
    <w:rsid w:val="00470BAF"/>
    <w:rsid w:val="00471055"/>
    <w:rsid w:val="00471118"/>
    <w:rsid w:val="00471EB7"/>
    <w:rsid w:val="00471FB2"/>
    <w:rsid w:val="00472062"/>
    <w:rsid w:val="004727BC"/>
    <w:rsid w:val="004739CE"/>
    <w:rsid w:val="00473CCE"/>
    <w:rsid w:val="00473EF0"/>
    <w:rsid w:val="00474A51"/>
    <w:rsid w:val="00474CDC"/>
    <w:rsid w:val="00475179"/>
    <w:rsid w:val="00475B8E"/>
    <w:rsid w:val="004764F8"/>
    <w:rsid w:val="00476F1D"/>
    <w:rsid w:val="0048006A"/>
    <w:rsid w:val="00480258"/>
    <w:rsid w:val="00480C52"/>
    <w:rsid w:val="00480EB3"/>
    <w:rsid w:val="0048194A"/>
    <w:rsid w:val="00481D4D"/>
    <w:rsid w:val="00482993"/>
    <w:rsid w:val="00484EF1"/>
    <w:rsid w:val="00485140"/>
    <w:rsid w:val="0048678F"/>
    <w:rsid w:val="004868F2"/>
    <w:rsid w:val="0048722F"/>
    <w:rsid w:val="0048782B"/>
    <w:rsid w:val="00487EF4"/>
    <w:rsid w:val="00490066"/>
    <w:rsid w:val="004902BD"/>
    <w:rsid w:val="00490ED3"/>
    <w:rsid w:val="004917BB"/>
    <w:rsid w:val="0049212F"/>
    <w:rsid w:val="0049344C"/>
    <w:rsid w:val="004934D2"/>
    <w:rsid w:val="0049368F"/>
    <w:rsid w:val="004941C2"/>
    <w:rsid w:val="00494910"/>
    <w:rsid w:val="0049498F"/>
    <w:rsid w:val="00494F06"/>
    <w:rsid w:val="0049534D"/>
    <w:rsid w:val="004959CA"/>
    <w:rsid w:val="00495C9D"/>
    <w:rsid w:val="00496231"/>
    <w:rsid w:val="00496561"/>
    <w:rsid w:val="0049677E"/>
    <w:rsid w:val="004967C6"/>
    <w:rsid w:val="0049691F"/>
    <w:rsid w:val="00496C28"/>
    <w:rsid w:val="00496E26"/>
    <w:rsid w:val="004972DD"/>
    <w:rsid w:val="004973A2"/>
    <w:rsid w:val="00497764"/>
    <w:rsid w:val="00497903"/>
    <w:rsid w:val="004A0144"/>
    <w:rsid w:val="004A03AD"/>
    <w:rsid w:val="004A058B"/>
    <w:rsid w:val="004A0AD4"/>
    <w:rsid w:val="004A1130"/>
    <w:rsid w:val="004A193B"/>
    <w:rsid w:val="004A1BA9"/>
    <w:rsid w:val="004A1D26"/>
    <w:rsid w:val="004A281C"/>
    <w:rsid w:val="004A2C91"/>
    <w:rsid w:val="004A307F"/>
    <w:rsid w:val="004A33C3"/>
    <w:rsid w:val="004A3586"/>
    <w:rsid w:val="004A3EC0"/>
    <w:rsid w:val="004A3FC8"/>
    <w:rsid w:val="004A4204"/>
    <w:rsid w:val="004A58A7"/>
    <w:rsid w:val="004A5C95"/>
    <w:rsid w:val="004A76D5"/>
    <w:rsid w:val="004B06A8"/>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A9"/>
    <w:rsid w:val="004C5E9F"/>
    <w:rsid w:val="004C662E"/>
    <w:rsid w:val="004C666A"/>
    <w:rsid w:val="004C69F7"/>
    <w:rsid w:val="004C6B93"/>
    <w:rsid w:val="004C7107"/>
    <w:rsid w:val="004C746A"/>
    <w:rsid w:val="004C746B"/>
    <w:rsid w:val="004D0716"/>
    <w:rsid w:val="004D0C38"/>
    <w:rsid w:val="004D0E4E"/>
    <w:rsid w:val="004D262C"/>
    <w:rsid w:val="004D2967"/>
    <w:rsid w:val="004D4409"/>
    <w:rsid w:val="004D4432"/>
    <w:rsid w:val="004D4FD0"/>
    <w:rsid w:val="004D4FE0"/>
    <w:rsid w:val="004D52AC"/>
    <w:rsid w:val="004D5B9D"/>
    <w:rsid w:val="004D5C5C"/>
    <w:rsid w:val="004D5D76"/>
    <w:rsid w:val="004D5DEC"/>
    <w:rsid w:val="004D6546"/>
    <w:rsid w:val="004D66F5"/>
    <w:rsid w:val="004D6BCA"/>
    <w:rsid w:val="004D701E"/>
    <w:rsid w:val="004E09D9"/>
    <w:rsid w:val="004E0D5E"/>
    <w:rsid w:val="004E0E9A"/>
    <w:rsid w:val="004E1471"/>
    <w:rsid w:val="004E1AA9"/>
    <w:rsid w:val="004E1B1F"/>
    <w:rsid w:val="004E1EAD"/>
    <w:rsid w:val="004E223A"/>
    <w:rsid w:val="004E2CFC"/>
    <w:rsid w:val="004E3360"/>
    <w:rsid w:val="004E488E"/>
    <w:rsid w:val="004E5FAF"/>
    <w:rsid w:val="004E6496"/>
    <w:rsid w:val="004E6E29"/>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C81"/>
    <w:rsid w:val="004F3184"/>
    <w:rsid w:val="004F3A92"/>
    <w:rsid w:val="004F3DB4"/>
    <w:rsid w:val="004F3EB1"/>
    <w:rsid w:val="004F4626"/>
    <w:rsid w:val="004F4F9E"/>
    <w:rsid w:val="004F51FD"/>
    <w:rsid w:val="004F5A6B"/>
    <w:rsid w:val="004F7900"/>
    <w:rsid w:val="00500113"/>
    <w:rsid w:val="00500D94"/>
    <w:rsid w:val="005017E3"/>
    <w:rsid w:val="00501999"/>
    <w:rsid w:val="00501BC7"/>
    <w:rsid w:val="00501C5E"/>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69D"/>
    <w:rsid w:val="00507BD2"/>
    <w:rsid w:val="00507F91"/>
    <w:rsid w:val="005100B5"/>
    <w:rsid w:val="00510355"/>
    <w:rsid w:val="00510503"/>
    <w:rsid w:val="00511331"/>
    <w:rsid w:val="005116DA"/>
    <w:rsid w:val="00511700"/>
    <w:rsid w:val="005132C4"/>
    <w:rsid w:val="005133A9"/>
    <w:rsid w:val="005136DA"/>
    <w:rsid w:val="00513A71"/>
    <w:rsid w:val="00514753"/>
    <w:rsid w:val="00514BFA"/>
    <w:rsid w:val="005154FE"/>
    <w:rsid w:val="00515665"/>
    <w:rsid w:val="005158DC"/>
    <w:rsid w:val="005159D4"/>
    <w:rsid w:val="00516550"/>
    <w:rsid w:val="00517A7B"/>
    <w:rsid w:val="00517A8E"/>
    <w:rsid w:val="00520746"/>
    <w:rsid w:val="00521140"/>
    <w:rsid w:val="0052168E"/>
    <w:rsid w:val="005216F9"/>
    <w:rsid w:val="0052175D"/>
    <w:rsid w:val="00521F49"/>
    <w:rsid w:val="0052244B"/>
    <w:rsid w:val="005229C2"/>
    <w:rsid w:val="00522BBC"/>
    <w:rsid w:val="0052558A"/>
    <w:rsid w:val="00525C9E"/>
    <w:rsid w:val="00526971"/>
    <w:rsid w:val="005271F1"/>
    <w:rsid w:val="00527BB4"/>
    <w:rsid w:val="005302F4"/>
    <w:rsid w:val="0053032E"/>
    <w:rsid w:val="00530745"/>
    <w:rsid w:val="0053090B"/>
    <w:rsid w:val="00531523"/>
    <w:rsid w:val="00531770"/>
    <w:rsid w:val="0053183B"/>
    <w:rsid w:val="005321F6"/>
    <w:rsid w:val="005323E1"/>
    <w:rsid w:val="0053276F"/>
    <w:rsid w:val="00532967"/>
    <w:rsid w:val="00532B1E"/>
    <w:rsid w:val="00532FC0"/>
    <w:rsid w:val="0053350F"/>
    <w:rsid w:val="005337B7"/>
    <w:rsid w:val="00533AD6"/>
    <w:rsid w:val="00535CCB"/>
    <w:rsid w:val="00536014"/>
    <w:rsid w:val="005363B2"/>
    <w:rsid w:val="0053676E"/>
    <w:rsid w:val="00536D73"/>
    <w:rsid w:val="00536DA9"/>
    <w:rsid w:val="005371F2"/>
    <w:rsid w:val="005374E5"/>
    <w:rsid w:val="00537674"/>
    <w:rsid w:val="00537A5A"/>
    <w:rsid w:val="00540D09"/>
    <w:rsid w:val="00540F38"/>
    <w:rsid w:val="0054153D"/>
    <w:rsid w:val="00541718"/>
    <w:rsid w:val="00541FF0"/>
    <w:rsid w:val="00542536"/>
    <w:rsid w:val="00542731"/>
    <w:rsid w:val="005434BD"/>
    <w:rsid w:val="00543B18"/>
    <w:rsid w:val="00543C36"/>
    <w:rsid w:val="005446EE"/>
    <w:rsid w:val="0054572C"/>
    <w:rsid w:val="00545DC3"/>
    <w:rsid w:val="00545DCF"/>
    <w:rsid w:val="005460FF"/>
    <w:rsid w:val="00546188"/>
    <w:rsid w:val="0054636D"/>
    <w:rsid w:val="005465E4"/>
    <w:rsid w:val="00547A24"/>
    <w:rsid w:val="00547A69"/>
    <w:rsid w:val="00547BBC"/>
    <w:rsid w:val="00547C53"/>
    <w:rsid w:val="0055018E"/>
    <w:rsid w:val="00550A9E"/>
    <w:rsid w:val="00550F97"/>
    <w:rsid w:val="00550F9F"/>
    <w:rsid w:val="0055100F"/>
    <w:rsid w:val="0055107B"/>
    <w:rsid w:val="00551C2F"/>
    <w:rsid w:val="00551C67"/>
    <w:rsid w:val="00551DC1"/>
    <w:rsid w:val="005523D4"/>
    <w:rsid w:val="00552708"/>
    <w:rsid w:val="00552AF5"/>
    <w:rsid w:val="00553637"/>
    <w:rsid w:val="00553DAC"/>
    <w:rsid w:val="00553E9F"/>
    <w:rsid w:val="00554315"/>
    <w:rsid w:val="00554485"/>
    <w:rsid w:val="0055454C"/>
    <w:rsid w:val="00554A1F"/>
    <w:rsid w:val="00554AB0"/>
    <w:rsid w:val="00554C39"/>
    <w:rsid w:val="0055538C"/>
    <w:rsid w:val="00555533"/>
    <w:rsid w:val="0055561A"/>
    <w:rsid w:val="00555801"/>
    <w:rsid w:val="005561B8"/>
    <w:rsid w:val="005561E8"/>
    <w:rsid w:val="005564AE"/>
    <w:rsid w:val="005565B0"/>
    <w:rsid w:val="005566C2"/>
    <w:rsid w:val="00556804"/>
    <w:rsid w:val="00556BA4"/>
    <w:rsid w:val="005577B9"/>
    <w:rsid w:val="00557C31"/>
    <w:rsid w:val="00560B42"/>
    <w:rsid w:val="00560D81"/>
    <w:rsid w:val="00560E40"/>
    <w:rsid w:val="00561AC0"/>
    <w:rsid w:val="00561D6E"/>
    <w:rsid w:val="00561DA6"/>
    <w:rsid w:val="00561DAF"/>
    <w:rsid w:val="0056223F"/>
    <w:rsid w:val="0056233D"/>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682"/>
    <w:rsid w:val="005708C1"/>
    <w:rsid w:val="00570974"/>
    <w:rsid w:val="00570AA1"/>
    <w:rsid w:val="00570F52"/>
    <w:rsid w:val="005713B7"/>
    <w:rsid w:val="005718C1"/>
    <w:rsid w:val="00572026"/>
    <w:rsid w:val="00572B34"/>
    <w:rsid w:val="00572B50"/>
    <w:rsid w:val="00572B6F"/>
    <w:rsid w:val="005742C8"/>
    <w:rsid w:val="00574451"/>
    <w:rsid w:val="0057472F"/>
    <w:rsid w:val="00574AA0"/>
    <w:rsid w:val="00574C51"/>
    <w:rsid w:val="00575B87"/>
    <w:rsid w:val="00575E86"/>
    <w:rsid w:val="00575F94"/>
    <w:rsid w:val="005762A9"/>
    <w:rsid w:val="00576414"/>
    <w:rsid w:val="00576D1A"/>
    <w:rsid w:val="00576FAE"/>
    <w:rsid w:val="0057765D"/>
    <w:rsid w:val="00577C9B"/>
    <w:rsid w:val="00577E96"/>
    <w:rsid w:val="00581162"/>
    <w:rsid w:val="005813ED"/>
    <w:rsid w:val="00581E32"/>
    <w:rsid w:val="005826F2"/>
    <w:rsid w:val="00582B80"/>
    <w:rsid w:val="00582F37"/>
    <w:rsid w:val="005834C1"/>
    <w:rsid w:val="005835CE"/>
    <w:rsid w:val="00583708"/>
    <w:rsid w:val="005840EF"/>
    <w:rsid w:val="00584EBF"/>
    <w:rsid w:val="00587A66"/>
    <w:rsid w:val="005900F6"/>
    <w:rsid w:val="00591342"/>
    <w:rsid w:val="00591C48"/>
    <w:rsid w:val="00591E0A"/>
    <w:rsid w:val="00592037"/>
    <w:rsid w:val="00592141"/>
    <w:rsid w:val="0059314D"/>
    <w:rsid w:val="00593256"/>
    <w:rsid w:val="005932F8"/>
    <w:rsid w:val="00593832"/>
    <w:rsid w:val="0059399C"/>
    <w:rsid w:val="005949D3"/>
    <w:rsid w:val="00595270"/>
    <w:rsid w:val="00596A08"/>
    <w:rsid w:val="00596BF0"/>
    <w:rsid w:val="00596C44"/>
    <w:rsid w:val="005975DD"/>
    <w:rsid w:val="00597E72"/>
    <w:rsid w:val="005A0B13"/>
    <w:rsid w:val="005A1666"/>
    <w:rsid w:val="005A1712"/>
    <w:rsid w:val="005A17E0"/>
    <w:rsid w:val="005A1A27"/>
    <w:rsid w:val="005A1C56"/>
    <w:rsid w:val="005A21D8"/>
    <w:rsid w:val="005A29CC"/>
    <w:rsid w:val="005A2B0D"/>
    <w:rsid w:val="005A2FE8"/>
    <w:rsid w:val="005A30DD"/>
    <w:rsid w:val="005A363D"/>
    <w:rsid w:val="005A4126"/>
    <w:rsid w:val="005A4E78"/>
    <w:rsid w:val="005A5164"/>
    <w:rsid w:val="005A51F3"/>
    <w:rsid w:val="005A5EDB"/>
    <w:rsid w:val="005A6160"/>
    <w:rsid w:val="005A6E76"/>
    <w:rsid w:val="005A7473"/>
    <w:rsid w:val="005A74EC"/>
    <w:rsid w:val="005A775C"/>
    <w:rsid w:val="005A7E6E"/>
    <w:rsid w:val="005B02DB"/>
    <w:rsid w:val="005B0ACF"/>
    <w:rsid w:val="005B0B6A"/>
    <w:rsid w:val="005B0C16"/>
    <w:rsid w:val="005B11CA"/>
    <w:rsid w:val="005B1A41"/>
    <w:rsid w:val="005B1DF8"/>
    <w:rsid w:val="005B2737"/>
    <w:rsid w:val="005B2812"/>
    <w:rsid w:val="005B28FA"/>
    <w:rsid w:val="005B2DBC"/>
    <w:rsid w:val="005B315E"/>
    <w:rsid w:val="005B338E"/>
    <w:rsid w:val="005B3460"/>
    <w:rsid w:val="005B377A"/>
    <w:rsid w:val="005B3FAB"/>
    <w:rsid w:val="005B4147"/>
    <w:rsid w:val="005B5644"/>
    <w:rsid w:val="005B5758"/>
    <w:rsid w:val="005B585E"/>
    <w:rsid w:val="005B5BBC"/>
    <w:rsid w:val="005B5E11"/>
    <w:rsid w:val="005B603B"/>
    <w:rsid w:val="005B657C"/>
    <w:rsid w:val="005B6812"/>
    <w:rsid w:val="005B6820"/>
    <w:rsid w:val="005B6AC5"/>
    <w:rsid w:val="005C018A"/>
    <w:rsid w:val="005C01DA"/>
    <w:rsid w:val="005C0304"/>
    <w:rsid w:val="005C04E3"/>
    <w:rsid w:val="005C0FC0"/>
    <w:rsid w:val="005C1003"/>
    <w:rsid w:val="005C107D"/>
    <w:rsid w:val="005C12DA"/>
    <w:rsid w:val="005C1DB1"/>
    <w:rsid w:val="005C23B6"/>
    <w:rsid w:val="005C4256"/>
    <w:rsid w:val="005C457B"/>
    <w:rsid w:val="005C5031"/>
    <w:rsid w:val="005C55AE"/>
    <w:rsid w:val="005C5E3D"/>
    <w:rsid w:val="005C6379"/>
    <w:rsid w:val="005C6AC3"/>
    <w:rsid w:val="005C6B2B"/>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C8E"/>
    <w:rsid w:val="005D42BD"/>
    <w:rsid w:val="005D4786"/>
    <w:rsid w:val="005D5536"/>
    <w:rsid w:val="005D5EEB"/>
    <w:rsid w:val="005D6D51"/>
    <w:rsid w:val="005D7242"/>
    <w:rsid w:val="005D7323"/>
    <w:rsid w:val="005D7465"/>
    <w:rsid w:val="005D7882"/>
    <w:rsid w:val="005D7A2A"/>
    <w:rsid w:val="005D7BE3"/>
    <w:rsid w:val="005D7BE8"/>
    <w:rsid w:val="005E07A8"/>
    <w:rsid w:val="005E1D05"/>
    <w:rsid w:val="005E2094"/>
    <w:rsid w:val="005E2368"/>
    <w:rsid w:val="005E2648"/>
    <w:rsid w:val="005E2EA8"/>
    <w:rsid w:val="005E3031"/>
    <w:rsid w:val="005E4192"/>
    <w:rsid w:val="005E438E"/>
    <w:rsid w:val="005E43D0"/>
    <w:rsid w:val="005E4FC1"/>
    <w:rsid w:val="005E57C5"/>
    <w:rsid w:val="005E5DF2"/>
    <w:rsid w:val="005E611E"/>
    <w:rsid w:val="005E6AEC"/>
    <w:rsid w:val="005E6D19"/>
    <w:rsid w:val="005E7E67"/>
    <w:rsid w:val="005E7F77"/>
    <w:rsid w:val="005F024D"/>
    <w:rsid w:val="005F0A79"/>
    <w:rsid w:val="005F0CAC"/>
    <w:rsid w:val="005F0E7D"/>
    <w:rsid w:val="005F0F02"/>
    <w:rsid w:val="005F0F93"/>
    <w:rsid w:val="005F1A11"/>
    <w:rsid w:val="005F1D05"/>
    <w:rsid w:val="005F1DF9"/>
    <w:rsid w:val="005F20C1"/>
    <w:rsid w:val="005F328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993"/>
    <w:rsid w:val="005F5C11"/>
    <w:rsid w:val="005F5E7E"/>
    <w:rsid w:val="005F61D7"/>
    <w:rsid w:val="005F688D"/>
    <w:rsid w:val="005F6E7F"/>
    <w:rsid w:val="006002B1"/>
    <w:rsid w:val="00600324"/>
    <w:rsid w:val="00600CF1"/>
    <w:rsid w:val="00601533"/>
    <w:rsid w:val="00601CE5"/>
    <w:rsid w:val="00602222"/>
    <w:rsid w:val="0060348E"/>
    <w:rsid w:val="006039A2"/>
    <w:rsid w:val="00603BF8"/>
    <w:rsid w:val="00604541"/>
    <w:rsid w:val="006045E1"/>
    <w:rsid w:val="006046B4"/>
    <w:rsid w:val="006046C0"/>
    <w:rsid w:val="00604847"/>
    <w:rsid w:val="0060484A"/>
    <w:rsid w:val="00605539"/>
    <w:rsid w:val="00606039"/>
    <w:rsid w:val="006061DA"/>
    <w:rsid w:val="006068FE"/>
    <w:rsid w:val="00606D31"/>
    <w:rsid w:val="00606DC1"/>
    <w:rsid w:val="0060768B"/>
    <w:rsid w:val="0060781F"/>
    <w:rsid w:val="0061078D"/>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60D6"/>
    <w:rsid w:val="00616693"/>
    <w:rsid w:val="00616712"/>
    <w:rsid w:val="00616C83"/>
    <w:rsid w:val="006172F8"/>
    <w:rsid w:val="006179FF"/>
    <w:rsid w:val="0062001E"/>
    <w:rsid w:val="00620C5D"/>
    <w:rsid w:val="00621811"/>
    <w:rsid w:val="00621A17"/>
    <w:rsid w:val="00621ACD"/>
    <w:rsid w:val="00622120"/>
    <w:rsid w:val="006224E6"/>
    <w:rsid w:val="006224F1"/>
    <w:rsid w:val="006226B5"/>
    <w:rsid w:val="0062297B"/>
    <w:rsid w:val="00622E8F"/>
    <w:rsid w:val="00622FB6"/>
    <w:rsid w:val="00623C48"/>
    <w:rsid w:val="00623D11"/>
    <w:rsid w:val="006240AA"/>
    <w:rsid w:val="006240D0"/>
    <w:rsid w:val="0062424C"/>
    <w:rsid w:val="006250CE"/>
    <w:rsid w:val="006254AF"/>
    <w:rsid w:val="00625C4E"/>
    <w:rsid w:val="00625DD1"/>
    <w:rsid w:val="006266DA"/>
    <w:rsid w:val="00626A10"/>
    <w:rsid w:val="00626FA7"/>
    <w:rsid w:val="00626FEC"/>
    <w:rsid w:val="00627254"/>
    <w:rsid w:val="006273DB"/>
    <w:rsid w:val="006277E0"/>
    <w:rsid w:val="00627BDA"/>
    <w:rsid w:val="00627DAE"/>
    <w:rsid w:val="006300DF"/>
    <w:rsid w:val="00631E52"/>
    <w:rsid w:val="00632ACE"/>
    <w:rsid w:val="00632E10"/>
    <w:rsid w:val="0063304E"/>
    <w:rsid w:val="0063307E"/>
    <w:rsid w:val="00633120"/>
    <w:rsid w:val="00633E86"/>
    <w:rsid w:val="006343B1"/>
    <w:rsid w:val="00634751"/>
    <w:rsid w:val="00634D4D"/>
    <w:rsid w:val="00635060"/>
    <w:rsid w:val="00635165"/>
    <w:rsid w:val="006355C2"/>
    <w:rsid w:val="00635A54"/>
    <w:rsid w:val="00635E14"/>
    <w:rsid w:val="00635E74"/>
    <w:rsid w:val="006363CF"/>
    <w:rsid w:val="0063753E"/>
    <w:rsid w:val="0063755B"/>
    <w:rsid w:val="00640AA7"/>
    <w:rsid w:val="00640BF0"/>
    <w:rsid w:val="00641941"/>
    <w:rsid w:val="00641949"/>
    <w:rsid w:val="00641969"/>
    <w:rsid w:val="006421B5"/>
    <w:rsid w:val="0064242A"/>
    <w:rsid w:val="00642933"/>
    <w:rsid w:val="00643D0C"/>
    <w:rsid w:val="00644108"/>
    <w:rsid w:val="0064457F"/>
    <w:rsid w:val="00645216"/>
    <w:rsid w:val="00645975"/>
    <w:rsid w:val="0064618B"/>
    <w:rsid w:val="00646190"/>
    <w:rsid w:val="00646423"/>
    <w:rsid w:val="00646B58"/>
    <w:rsid w:val="00647122"/>
    <w:rsid w:val="0064717F"/>
    <w:rsid w:val="006471A4"/>
    <w:rsid w:val="00647431"/>
    <w:rsid w:val="00647664"/>
    <w:rsid w:val="00650508"/>
    <w:rsid w:val="006508B7"/>
    <w:rsid w:val="006508F6"/>
    <w:rsid w:val="00650A42"/>
    <w:rsid w:val="00650F9A"/>
    <w:rsid w:val="0065160D"/>
    <w:rsid w:val="0065182B"/>
    <w:rsid w:val="00651EEB"/>
    <w:rsid w:val="00652024"/>
    <w:rsid w:val="0065225F"/>
    <w:rsid w:val="00652291"/>
    <w:rsid w:val="00652A22"/>
    <w:rsid w:val="0065349E"/>
    <w:rsid w:val="006534D5"/>
    <w:rsid w:val="00653518"/>
    <w:rsid w:val="00653AF5"/>
    <w:rsid w:val="00653C4E"/>
    <w:rsid w:val="00653D5A"/>
    <w:rsid w:val="006549B6"/>
    <w:rsid w:val="00654AF7"/>
    <w:rsid w:val="00654DCF"/>
    <w:rsid w:val="0065532A"/>
    <w:rsid w:val="0065577F"/>
    <w:rsid w:val="00655821"/>
    <w:rsid w:val="006559BE"/>
    <w:rsid w:val="0065603A"/>
    <w:rsid w:val="00656266"/>
    <w:rsid w:val="006565AF"/>
    <w:rsid w:val="00656C65"/>
    <w:rsid w:val="00657118"/>
    <w:rsid w:val="0065769A"/>
    <w:rsid w:val="00660074"/>
    <w:rsid w:val="00661068"/>
    <w:rsid w:val="00661775"/>
    <w:rsid w:val="00661BE9"/>
    <w:rsid w:val="00663040"/>
    <w:rsid w:val="006631C9"/>
    <w:rsid w:val="006633F4"/>
    <w:rsid w:val="006636F0"/>
    <w:rsid w:val="00663D90"/>
    <w:rsid w:val="006640A0"/>
    <w:rsid w:val="00664860"/>
    <w:rsid w:val="0066534C"/>
    <w:rsid w:val="00665438"/>
    <w:rsid w:val="0066560F"/>
    <w:rsid w:val="00665681"/>
    <w:rsid w:val="0066603B"/>
    <w:rsid w:val="006666D0"/>
    <w:rsid w:val="00666BF2"/>
    <w:rsid w:val="0066753E"/>
    <w:rsid w:val="00667C39"/>
    <w:rsid w:val="00667E34"/>
    <w:rsid w:val="00670ACD"/>
    <w:rsid w:val="006713C5"/>
    <w:rsid w:val="006716DF"/>
    <w:rsid w:val="00672459"/>
    <w:rsid w:val="006728FB"/>
    <w:rsid w:val="00672A30"/>
    <w:rsid w:val="00672A5E"/>
    <w:rsid w:val="00672EE4"/>
    <w:rsid w:val="0067313F"/>
    <w:rsid w:val="00673834"/>
    <w:rsid w:val="00673D87"/>
    <w:rsid w:val="006749F7"/>
    <w:rsid w:val="00675045"/>
    <w:rsid w:val="006753D9"/>
    <w:rsid w:val="006759FA"/>
    <w:rsid w:val="00675C5A"/>
    <w:rsid w:val="00676136"/>
    <w:rsid w:val="00676A94"/>
    <w:rsid w:val="00676B90"/>
    <w:rsid w:val="0067747F"/>
    <w:rsid w:val="006777AA"/>
    <w:rsid w:val="00677B50"/>
    <w:rsid w:val="00677D53"/>
    <w:rsid w:val="00677D89"/>
    <w:rsid w:val="00680297"/>
    <w:rsid w:val="00680C7E"/>
    <w:rsid w:val="00681014"/>
    <w:rsid w:val="00681625"/>
    <w:rsid w:val="00681644"/>
    <w:rsid w:val="00681A01"/>
    <w:rsid w:val="006824B2"/>
    <w:rsid w:val="0068264B"/>
    <w:rsid w:val="006831A7"/>
    <w:rsid w:val="006833B6"/>
    <w:rsid w:val="00683EE7"/>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2BAF"/>
    <w:rsid w:val="0069337A"/>
    <w:rsid w:val="00693811"/>
    <w:rsid w:val="006941A9"/>
    <w:rsid w:val="006947EE"/>
    <w:rsid w:val="00694C52"/>
    <w:rsid w:val="006960B1"/>
    <w:rsid w:val="006962EC"/>
    <w:rsid w:val="006967B3"/>
    <w:rsid w:val="006971AC"/>
    <w:rsid w:val="00697C56"/>
    <w:rsid w:val="006A07B1"/>
    <w:rsid w:val="006A0ABF"/>
    <w:rsid w:val="006A0E3B"/>
    <w:rsid w:val="006A1183"/>
    <w:rsid w:val="006A12A8"/>
    <w:rsid w:val="006A17A8"/>
    <w:rsid w:val="006A1884"/>
    <w:rsid w:val="006A2535"/>
    <w:rsid w:val="006A3126"/>
    <w:rsid w:val="006A3A17"/>
    <w:rsid w:val="006A4662"/>
    <w:rsid w:val="006A61B6"/>
    <w:rsid w:val="006A630A"/>
    <w:rsid w:val="006A639F"/>
    <w:rsid w:val="006A67A3"/>
    <w:rsid w:val="006A7541"/>
    <w:rsid w:val="006A7C62"/>
    <w:rsid w:val="006B0C51"/>
    <w:rsid w:val="006B1416"/>
    <w:rsid w:val="006B21F6"/>
    <w:rsid w:val="006B290A"/>
    <w:rsid w:val="006B42DD"/>
    <w:rsid w:val="006B48F2"/>
    <w:rsid w:val="006B4E64"/>
    <w:rsid w:val="006B66FD"/>
    <w:rsid w:val="006B6EF8"/>
    <w:rsid w:val="006B7018"/>
    <w:rsid w:val="006B7322"/>
    <w:rsid w:val="006B7524"/>
    <w:rsid w:val="006B7DB7"/>
    <w:rsid w:val="006B7E73"/>
    <w:rsid w:val="006C0404"/>
    <w:rsid w:val="006C059D"/>
    <w:rsid w:val="006C0603"/>
    <w:rsid w:val="006C068E"/>
    <w:rsid w:val="006C06CB"/>
    <w:rsid w:val="006C0A4F"/>
    <w:rsid w:val="006C1509"/>
    <w:rsid w:val="006C1BBE"/>
    <w:rsid w:val="006C2007"/>
    <w:rsid w:val="006C2FF5"/>
    <w:rsid w:val="006C30EF"/>
    <w:rsid w:val="006C34E8"/>
    <w:rsid w:val="006C3EF6"/>
    <w:rsid w:val="006C48E4"/>
    <w:rsid w:val="006C48F2"/>
    <w:rsid w:val="006C5D03"/>
    <w:rsid w:val="006C5E12"/>
    <w:rsid w:val="006C5F30"/>
    <w:rsid w:val="006C5FB6"/>
    <w:rsid w:val="006C6018"/>
    <w:rsid w:val="006C668F"/>
    <w:rsid w:val="006C6D6A"/>
    <w:rsid w:val="006C76F3"/>
    <w:rsid w:val="006D0238"/>
    <w:rsid w:val="006D0E73"/>
    <w:rsid w:val="006D1091"/>
    <w:rsid w:val="006D12A5"/>
    <w:rsid w:val="006D16EC"/>
    <w:rsid w:val="006D18D3"/>
    <w:rsid w:val="006D22BE"/>
    <w:rsid w:val="006D2576"/>
    <w:rsid w:val="006D27AE"/>
    <w:rsid w:val="006D27D3"/>
    <w:rsid w:val="006D2883"/>
    <w:rsid w:val="006D311F"/>
    <w:rsid w:val="006D338A"/>
    <w:rsid w:val="006D33E3"/>
    <w:rsid w:val="006D3A46"/>
    <w:rsid w:val="006D41A8"/>
    <w:rsid w:val="006D4972"/>
    <w:rsid w:val="006D4E8D"/>
    <w:rsid w:val="006D4F9B"/>
    <w:rsid w:val="006D4FAD"/>
    <w:rsid w:val="006D5427"/>
    <w:rsid w:val="006D5C4F"/>
    <w:rsid w:val="006D5FF5"/>
    <w:rsid w:val="006D770B"/>
    <w:rsid w:val="006D7B22"/>
    <w:rsid w:val="006D7F3C"/>
    <w:rsid w:val="006E03D1"/>
    <w:rsid w:val="006E0949"/>
    <w:rsid w:val="006E09F2"/>
    <w:rsid w:val="006E16F8"/>
    <w:rsid w:val="006E1765"/>
    <w:rsid w:val="006E1800"/>
    <w:rsid w:val="006E1FB7"/>
    <w:rsid w:val="006E266D"/>
    <w:rsid w:val="006E29CE"/>
    <w:rsid w:val="006E354B"/>
    <w:rsid w:val="006E371D"/>
    <w:rsid w:val="006E3845"/>
    <w:rsid w:val="006E3B4F"/>
    <w:rsid w:val="006E4A46"/>
    <w:rsid w:val="006E4F46"/>
    <w:rsid w:val="006E4FEA"/>
    <w:rsid w:val="006E5F5B"/>
    <w:rsid w:val="006E647A"/>
    <w:rsid w:val="006E7851"/>
    <w:rsid w:val="006F071A"/>
    <w:rsid w:val="006F0875"/>
    <w:rsid w:val="006F0BD5"/>
    <w:rsid w:val="006F0E40"/>
    <w:rsid w:val="006F1044"/>
    <w:rsid w:val="006F189D"/>
    <w:rsid w:val="006F18DF"/>
    <w:rsid w:val="006F1B85"/>
    <w:rsid w:val="006F266A"/>
    <w:rsid w:val="006F2B6B"/>
    <w:rsid w:val="006F30B8"/>
    <w:rsid w:val="006F3259"/>
    <w:rsid w:val="006F3550"/>
    <w:rsid w:val="006F3E28"/>
    <w:rsid w:val="006F499E"/>
    <w:rsid w:val="006F4CDF"/>
    <w:rsid w:val="006F5003"/>
    <w:rsid w:val="006F5348"/>
    <w:rsid w:val="006F599A"/>
    <w:rsid w:val="006F60C9"/>
    <w:rsid w:val="006F6A03"/>
    <w:rsid w:val="006F6D02"/>
    <w:rsid w:val="006F73BD"/>
    <w:rsid w:val="006F7716"/>
    <w:rsid w:val="006F7E99"/>
    <w:rsid w:val="007010B6"/>
    <w:rsid w:val="00701558"/>
    <w:rsid w:val="007017A6"/>
    <w:rsid w:val="00701A9B"/>
    <w:rsid w:val="00702086"/>
    <w:rsid w:val="0070213B"/>
    <w:rsid w:val="00702173"/>
    <w:rsid w:val="007021DF"/>
    <w:rsid w:val="00702255"/>
    <w:rsid w:val="00702609"/>
    <w:rsid w:val="00702C45"/>
    <w:rsid w:val="00703BA1"/>
    <w:rsid w:val="00703BA3"/>
    <w:rsid w:val="00703EDF"/>
    <w:rsid w:val="007047E8"/>
    <w:rsid w:val="00704D00"/>
    <w:rsid w:val="00704F27"/>
    <w:rsid w:val="007055E4"/>
    <w:rsid w:val="00706F0D"/>
    <w:rsid w:val="0070765B"/>
    <w:rsid w:val="00707DE7"/>
    <w:rsid w:val="00707EE6"/>
    <w:rsid w:val="007110BB"/>
    <w:rsid w:val="00711278"/>
    <w:rsid w:val="00711E8E"/>
    <w:rsid w:val="00712672"/>
    <w:rsid w:val="00712A9D"/>
    <w:rsid w:val="00712FED"/>
    <w:rsid w:val="0071345E"/>
    <w:rsid w:val="0071361A"/>
    <w:rsid w:val="00713E45"/>
    <w:rsid w:val="00713F9A"/>
    <w:rsid w:val="0071414B"/>
    <w:rsid w:val="007146F6"/>
    <w:rsid w:val="007149B8"/>
    <w:rsid w:val="007152B3"/>
    <w:rsid w:val="0071629A"/>
    <w:rsid w:val="00716416"/>
    <w:rsid w:val="00716A1F"/>
    <w:rsid w:val="0071713B"/>
    <w:rsid w:val="00717265"/>
    <w:rsid w:val="007173B2"/>
    <w:rsid w:val="0071753F"/>
    <w:rsid w:val="00717653"/>
    <w:rsid w:val="00717C23"/>
    <w:rsid w:val="007200FF"/>
    <w:rsid w:val="0072053D"/>
    <w:rsid w:val="00720EB5"/>
    <w:rsid w:val="00720F8A"/>
    <w:rsid w:val="007212B9"/>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FA"/>
    <w:rsid w:val="00731378"/>
    <w:rsid w:val="00731606"/>
    <w:rsid w:val="00731628"/>
    <w:rsid w:val="00731B43"/>
    <w:rsid w:val="00731FDB"/>
    <w:rsid w:val="00732078"/>
    <w:rsid w:val="007323FF"/>
    <w:rsid w:val="0073286E"/>
    <w:rsid w:val="007330C0"/>
    <w:rsid w:val="00733317"/>
    <w:rsid w:val="00733764"/>
    <w:rsid w:val="007339A8"/>
    <w:rsid w:val="0073436E"/>
    <w:rsid w:val="007346D1"/>
    <w:rsid w:val="007347F5"/>
    <w:rsid w:val="00734B21"/>
    <w:rsid w:val="00734C47"/>
    <w:rsid w:val="00734FFE"/>
    <w:rsid w:val="00735BFB"/>
    <w:rsid w:val="00735F31"/>
    <w:rsid w:val="0073620F"/>
    <w:rsid w:val="00736765"/>
    <w:rsid w:val="007377DF"/>
    <w:rsid w:val="00737A34"/>
    <w:rsid w:val="00737A51"/>
    <w:rsid w:val="00740211"/>
    <w:rsid w:val="007406C0"/>
    <w:rsid w:val="00741197"/>
    <w:rsid w:val="00741BC8"/>
    <w:rsid w:val="007420BA"/>
    <w:rsid w:val="007422A7"/>
    <w:rsid w:val="007429E6"/>
    <w:rsid w:val="00743185"/>
    <w:rsid w:val="007432C1"/>
    <w:rsid w:val="007432F9"/>
    <w:rsid w:val="00743385"/>
    <w:rsid w:val="0074352A"/>
    <w:rsid w:val="00743C8B"/>
    <w:rsid w:val="00743C9C"/>
    <w:rsid w:val="00743D43"/>
    <w:rsid w:val="00743DF8"/>
    <w:rsid w:val="00743F9E"/>
    <w:rsid w:val="0074434C"/>
    <w:rsid w:val="007443CB"/>
    <w:rsid w:val="00744E55"/>
    <w:rsid w:val="007456F8"/>
    <w:rsid w:val="00745C7F"/>
    <w:rsid w:val="00745CA4"/>
    <w:rsid w:val="00746102"/>
    <w:rsid w:val="007467A9"/>
    <w:rsid w:val="00746A4E"/>
    <w:rsid w:val="00747810"/>
    <w:rsid w:val="00747A45"/>
    <w:rsid w:val="00747ADC"/>
    <w:rsid w:val="0075062D"/>
    <w:rsid w:val="0075097B"/>
    <w:rsid w:val="00751379"/>
    <w:rsid w:val="00751585"/>
    <w:rsid w:val="00751A1A"/>
    <w:rsid w:val="00751E1C"/>
    <w:rsid w:val="007520B2"/>
    <w:rsid w:val="007528DE"/>
    <w:rsid w:val="007530E9"/>
    <w:rsid w:val="007532D1"/>
    <w:rsid w:val="007534EA"/>
    <w:rsid w:val="00753DA6"/>
    <w:rsid w:val="00754406"/>
    <w:rsid w:val="00754772"/>
    <w:rsid w:val="00754914"/>
    <w:rsid w:val="00755014"/>
    <w:rsid w:val="007556BC"/>
    <w:rsid w:val="0075578D"/>
    <w:rsid w:val="00755C0B"/>
    <w:rsid w:val="00755C30"/>
    <w:rsid w:val="00756100"/>
    <w:rsid w:val="007569D4"/>
    <w:rsid w:val="00756D71"/>
    <w:rsid w:val="00756DD4"/>
    <w:rsid w:val="007570B5"/>
    <w:rsid w:val="00757269"/>
    <w:rsid w:val="00757916"/>
    <w:rsid w:val="00757D1E"/>
    <w:rsid w:val="00757DD5"/>
    <w:rsid w:val="007605EC"/>
    <w:rsid w:val="00760A89"/>
    <w:rsid w:val="007612CB"/>
    <w:rsid w:val="00761326"/>
    <w:rsid w:val="0076190B"/>
    <w:rsid w:val="007622E3"/>
    <w:rsid w:val="00762386"/>
    <w:rsid w:val="00763112"/>
    <w:rsid w:val="00763301"/>
    <w:rsid w:val="00763BE1"/>
    <w:rsid w:val="007645C8"/>
    <w:rsid w:val="00764780"/>
    <w:rsid w:val="00764A46"/>
    <w:rsid w:val="00764A6B"/>
    <w:rsid w:val="00764E1B"/>
    <w:rsid w:val="00764E1E"/>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D8"/>
    <w:rsid w:val="00773001"/>
    <w:rsid w:val="00773454"/>
    <w:rsid w:val="007734F9"/>
    <w:rsid w:val="00773CCC"/>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C11"/>
    <w:rsid w:val="00787DAE"/>
    <w:rsid w:val="00790494"/>
    <w:rsid w:val="00790AB8"/>
    <w:rsid w:val="00790CDA"/>
    <w:rsid w:val="007924DB"/>
    <w:rsid w:val="0079290C"/>
    <w:rsid w:val="00792A31"/>
    <w:rsid w:val="007938E3"/>
    <w:rsid w:val="00793F88"/>
    <w:rsid w:val="007942AC"/>
    <w:rsid w:val="007945D7"/>
    <w:rsid w:val="007947A0"/>
    <w:rsid w:val="007947BD"/>
    <w:rsid w:val="007955FC"/>
    <w:rsid w:val="00796FCF"/>
    <w:rsid w:val="00797A08"/>
    <w:rsid w:val="00797FF6"/>
    <w:rsid w:val="007A0569"/>
    <w:rsid w:val="007A0A5F"/>
    <w:rsid w:val="007A101D"/>
    <w:rsid w:val="007A16EA"/>
    <w:rsid w:val="007A18EE"/>
    <w:rsid w:val="007A2C8C"/>
    <w:rsid w:val="007A2CB7"/>
    <w:rsid w:val="007A3304"/>
    <w:rsid w:val="007A3836"/>
    <w:rsid w:val="007A4BDD"/>
    <w:rsid w:val="007A51C1"/>
    <w:rsid w:val="007A54DD"/>
    <w:rsid w:val="007A6209"/>
    <w:rsid w:val="007A69B4"/>
    <w:rsid w:val="007A6E95"/>
    <w:rsid w:val="007A777F"/>
    <w:rsid w:val="007A7B4C"/>
    <w:rsid w:val="007B035F"/>
    <w:rsid w:val="007B04AD"/>
    <w:rsid w:val="007B0570"/>
    <w:rsid w:val="007B0999"/>
    <w:rsid w:val="007B1B83"/>
    <w:rsid w:val="007B20B8"/>
    <w:rsid w:val="007B243D"/>
    <w:rsid w:val="007B27CC"/>
    <w:rsid w:val="007B2CC4"/>
    <w:rsid w:val="007B2D99"/>
    <w:rsid w:val="007B2E0F"/>
    <w:rsid w:val="007B4964"/>
    <w:rsid w:val="007B4ABC"/>
    <w:rsid w:val="007B4E0F"/>
    <w:rsid w:val="007B56CA"/>
    <w:rsid w:val="007B578A"/>
    <w:rsid w:val="007B5AA4"/>
    <w:rsid w:val="007B6ABF"/>
    <w:rsid w:val="007B7500"/>
    <w:rsid w:val="007B7808"/>
    <w:rsid w:val="007B7C43"/>
    <w:rsid w:val="007B7EB3"/>
    <w:rsid w:val="007C04E4"/>
    <w:rsid w:val="007C0907"/>
    <w:rsid w:val="007C0D28"/>
    <w:rsid w:val="007C1982"/>
    <w:rsid w:val="007C2062"/>
    <w:rsid w:val="007C28BC"/>
    <w:rsid w:val="007C2D30"/>
    <w:rsid w:val="007C3613"/>
    <w:rsid w:val="007C3719"/>
    <w:rsid w:val="007C3A8B"/>
    <w:rsid w:val="007C411F"/>
    <w:rsid w:val="007C4BE5"/>
    <w:rsid w:val="007C4F22"/>
    <w:rsid w:val="007C5720"/>
    <w:rsid w:val="007C5AE6"/>
    <w:rsid w:val="007C5E68"/>
    <w:rsid w:val="007C5F83"/>
    <w:rsid w:val="007C6398"/>
    <w:rsid w:val="007C763F"/>
    <w:rsid w:val="007D030A"/>
    <w:rsid w:val="007D0D0D"/>
    <w:rsid w:val="007D0DBC"/>
    <w:rsid w:val="007D1D4F"/>
    <w:rsid w:val="007D2320"/>
    <w:rsid w:val="007D2DA6"/>
    <w:rsid w:val="007D2DCB"/>
    <w:rsid w:val="007D35F3"/>
    <w:rsid w:val="007D3A29"/>
    <w:rsid w:val="007D456A"/>
    <w:rsid w:val="007D5248"/>
    <w:rsid w:val="007D6C81"/>
    <w:rsid w:val="007D6E53"/>
    <w:rsid w:val="007D6FA0"/>
    <w:rsid w:val="007D725E"/>
    <w:rsid w:val="007E0004"/>
    <w:rsid w:val="007E0230"/>
    <w:rsid w:val="007E068C"/>
    <w:rsid w:val="007E0CD4"/>
    <w:rsid w:val="007E1272"/>
    <w:rsid w:val="007E135B"/>
    <w:rsid w:val="007E196D"/>
    <w:rsid w:val="007E1A47"/>
    <w:rsid w:val="007E2648"/>
    <w:rsid w:val="007E277C"/>
    <w:rsid w:val="007E282E"/>
    <w:rsid w:val="007E2B26"/>
    <w:rsid w:val="007E2C93"/>
    <w:rsid w:val="007E2CA5"/>
    <w:rsid w:val="007E2D96"/>
    <w:rsid w:val="007E3AB7"/>
    <w:rsid w:val="007E3B60"/>
    <w:rsid w:val="007E457E"/>
    <w:rsid w:val="007E4DAF"/>
    <w:rsid w:val="007E4F3B"/>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F0A"/>
    <w:rsid w:val="007F3FAA"/>
    <w:rsid w:val="007F45E4"/>
    <w:rsid w:val="007F46F0"/>
    <w:rsid w:val="007F4A02"/>
    <w:rsid w:val="007F540E"/>
    <w:rsid w:val="007F5594"/>
    <w:rsid w:val="007F6214"/>
    <w:rsid w:val="007F71C2"/>
    <w:rsid w:val="007F7913"/>
    <w:rsid w:val="008005A9"/>
    <w:rsid w:val="00800D7A"/>
    <w:rsid w:val="008011A0"/>
    <w:rsid w:val="0080137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D16"/>
    <w:rsid w:val="00810D51"/>
    <w:rsid w:val="008114FD"/>
    <w:rsid w:val="00811DC2"/>
    <w:rsid w:val="00811F92"/>
    <w:rsid w:val="0081280D"/>
    <w:rsid w:val="00812C8D"/>
    <w:rsid w:val="00813451"/>
    <w:rsid w:val="008134DE"/>
    <w:rsid w:val="00814023"/>
    <w:rsid w:val="00814073"/>
    <w:rsid w:val="00814A0A"/>
    <w:rsid w:val="00814E16"/>
    <w:rsid w:val="00815D06"/>
    <w:rsid w:val="008160C3"/>
    <w:rsid w:val="00816521"/>
    <w:rsid w:val="00817002"/>
    <w:rsid w:val="008171E2"/>
    <w:rsid w:val="00817781"/>
    <w:rsid w:val="00817A8B"/>
    <w:rsid w:val="00817B80"/>
    <w:rsid w:val="00820DF2"/>
    <w:rsid w:val="0082108D"/>
    <w:rsid w:val="00821199"/>
    <w:rsid w:val="008212D9"/>
    <w:rsid w:val="00821622"/>
    <w:rsid w:val="00821981"/>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66AE"/>
    <w:rsid w:val="008278F4"/>
    <w:rsid w:val="008302F8"/>
    <w:rsid w:val="0083052D"/>
    <w:rsid w:val="008307D5"/>
    <w:rsid w:val="00830EF0"/>
    <w:rsid w:val="00830FB0"/>
    <w:rsid w:val="00831921"/>
    <w:rsid w:val="00831A5E"/>
    <w:rsid w:val="00831D6C"/>
    <w:rsid w:val="00831F3B"/>
    <w:rsid w:val="008321CE"/>
    <w:rsid w:val="00832A41"/>
    <w:rsid w:val="00832D6D"/>
    <w:rsid w:val="00832D79"/>
    <w:rsid w:val="008334CD"/>
    <w:rsid w:val="008335A2"/>
    <w:rsid w:val="00833F63"/>
    <w:rsid w:val="00834276"/>
    <w:rsid w:val="00834E5E"/>
    <w:rsid w:val="0083529A"/>
    <w:rsid w:val="0083531B"/>
    <w:rsid w:val="00835D3D"/>
    <w:rsid w:val="0083611D"/>
    <w:rsid w:val="00836DD9"/>
    <w:rsid w:val="00837122"/>
    <w:rsid w:val="008378B0"/>
    <w:rsid w:val="00837B93"/>
    <w:rsid w:val="00837C67"/>
    <w:rsid w:val="008404F6"/>
    <w:rsid w:val="008409B1"/>
    <w:rsid w:val="00840F3A"/>
    <w:rsid w:val="008419B7"/>
    <w:rsid w:val="008421CC"/>
    <w:rsid w:val="0084228C"/>
    <w:rsid w:val="00842AAD"/>
    <w:rsid w:val="00842AB7"/>
    <w:rsid w:val="00842FD0"/>
    <w:rsid w:val="00843059"/>
    <w:rsid w:val="0084341B"/>
    <w:rsid w:val="0084346D"/>
    <w:rsid w:val="00843633"/>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5046A"/>
    <w:rsid w:val="008504FA"/>
    <w:rsid w:val="00850788"/>
    <w:rsid w:val="0085199D"/>
    <w:rsid w:val="00852038"/>
    <w:rsid w:val="00852DCC"/>
    <w:rsid w:val="00853361"/>
    <w:rsid w:val="0085382D"/>
    <w:rsid w:val="00854427"/>
    <w:rsid w:val="00854D03"/>
    <w:rsid w:val="00855590"/>
    <w:rsid w:val="008557AF"/>
    <w:rsid w:val="00855F13"/>
    <w:rsid w:val="00857D3A"/>
    <w:rsid w:val="00857EBC"/>
    <w:rsid w:val="00857F87"/>
    <w:rsid w:val="008603D8"/>
    <w:rsid w:val="00860A22"/>
    <w:rsid w:val="008613DB"/>
    <w:rsid w:val="00861630"/>
    <w:rsid w:val="00861E77"/>
    <w:rsid w:val="00862BD6"/>
    <w:rsid w:val="00863097"/>
    <w:rsid w:val="00863E95"/>
    <w:rsid w:val="00864069"/>
    <w:rsid w:val="00864137"/>
    <w:rsid w:val="008647DA"/>
    <w:rsid w:val="008651F5"/>
    <w:rsid w:val="00865D07"/>
    <w:rsid w:val="00866A3D"/>
    <w:rsid w:val="00866DDD"/>
    <w:rsid w:val="0086779B"/>
    <w:rsid w:val="0087011A"/>
    <w:rsid w:val="0087058D"/>
    <w:rsid w:val="008705A3"/>
    <w:rsid w:val="00871184"/>
    <w:rsid w:val="00871720"/>
    <w:rsid w:val="00871ADC"/>
    <w:rsid w:val="00871BC3"/>
    <w:rsid w:val="00873562"/>
    <w:rsid w:val="00874441"/>
    <w:rsid w:val="0087461F"/>
    <w:rsid w:val="00874860"/>
    <w:rsid w:val="00875C6F"/>
    <w:rsid w:val="00875DB2"/>
    <w:rsid w:val="00876518"/>
    <w:rsid w:val="008765F1"/>
    <w:rsid w:val="00876AC0"/>
    <w:rsid w:val="00876E93"/>
    <w:rsid w:val="00876FBB"/>
    <w:rsid w:val="0087708D"/>
    <w:rsid w:val="00877E91"/>
    <w:rsid w:val="00881403"/>
    <w:rsid w:val="00881A38"/>
    <w:rsid w:val="00882E32"/>
    <w:rsid w:val="00882F7F"/>
    <w:rsid w:val="008831B1"/>
    <w:rsid w:val="00883209"/>
    <w:rsid w:val="00883492"/>
    <w:rsid w:val="008838B6"/>
    <w:rsid w:val="008841B2"/>
    <w:rsid w:val="00884475"/>
    <w:rsid w:val="00884993"/>
    <w:rsid w:val="00884F9E"/>
    <w:rsid w:val="00885AA7"/>
    <w:rsid w:val="00885F29"/>
    <w:rsid w:val="00886380"/>
    <w:rsid w:val="0088690D"/>
    <w:rsid w:val="008869AD"/>
    <w:rsid w:val="00890265"/>
    <w:rsid w:val="00890532"/>
    <w:rsid w:val="00890615"/>
    <w:rsid w:val="00890900"/>
    <w:rsid w:val="00890B49"/>
    <w:rsid w:val="00891196"/>
    <w:rsid w:val="00891499"/>
    <w:rsid w:val="008918AC"/>
    <w:rsid w:val="00892717"/>
    <w:rsid w:val="00892765"/>
    <w:rsid w:val="008935D2"/>
    <w:rsid w:val="00893A5A"/>
    <w:rsid w:val="00893A8D"/>
    <w:rsid w:val="00893DFE"/>
    <w:rsid w:val="00893FA2"/>
    <w:rsid w:val="008942F2"/>
    <w:rsid w:val="00894686"/>
    <w:rsid w:val="00894ACC"/>
    <w:rsid w:val="008950C8"/>
    <w:rsid w:val="00895327"/>
    <w:rsid w:val="00895370"/>
    <w:rsid w:val="00895413"/>
    <w:rsid w:val="00895BA8"/>
    <w:rsid w:val="00895FFE"/>
    <w:rsid w:val="00896197"/>
    <w:rsid w:val="008961BD"/>
    <w:rsid w:val="0089627F"/>
    <w:rsid w:val="008965C3"/>
    <w:rsid w:val="008A0DB1"/>
    <w:rsid w:val="008A1762"/>
    <w:rsid w:val="008A1B62"/>
    <w:rsid w:val="008A1DAD"/>
    <w:rsid w:val="008A2212"/>
    <w:rsid w:val="008A22FD"/>
    <w:rsid w:val="008A25CB"/>
    <w:rsid w:val="008A2CAF"/>
    <w:rsid w:val="008A37E8"/>
    <w:rsid w:val="008A3E0D"/>
    <w:rsid w:val="008A3E26"/>
    <w:rsid w:val="008A426E"/>
    <w:rsid w:val="008A4500"/>
    <w:rsid w:val="008A4858"/>
    <w:rsid w:val="008A5B00"/>
    <w:rsid w:val="008A5EAA"/>
    <w:rsid w:val="008A61E4"/>
    <w:rsid w:val="008A70C6"/>
    <w:rsid w:val="008A72D1"/>
    <w:rsid w:val="008A7776"/>
    <w:rsid w:val="008B0EB0"/>
    <w:rsid w:val="008B1BFE"/>
    <w:rsid w:val="008B35C3"/>
    <w:rsid w:val="008B400F"/>
    <w:rsid w:val="008B4B73"/>
    <w:rsid w:val="008B611D"/>
    <w:rsid w:val="008B62B8"/>
    <w:rsid w:val="008B68B2"/>
    <w:rsid w:val="008B6B5B"/>
    <w:rsid w:val="008B6EA6"/>
    <w:rsid w:val="008B7290"/>
    <w:rsid w:val="008B784B"/>
    <w:rsid w:val="008B7F04"/>
    <w:rsid w:val="008C101F"/>
    <w:rsid w:val="008C15FD"/>
    <w:rsid w:val="008C182E"/>
    <w:rsid w:val="008C282A"/>
    <w:rsid w:val="008C2EF2"/>
    <w:rsid w:val="008C3886"/>
    <w:rsid w:val="008C4022"/>
    <w:rsid w:val="008C41F5"/>
    <w:rsid w:val="008C433B"/>
    <w:rsid w:val="008C46FE"/>
    <w:rsid w:val="008C4A17"/>
    <w:rsid w:val="008C5523"/>
    <w:rsid w:val="008C5900"/>
    <w:rsid w:val="008C63AA"/>
    <w:rsid w:val="008C6C5A"/>
    <w:rsid w:val="008C6F07"/>
    <w:rsid w:val="008C7278"/>
    <w:rsid w:val="008C7AEE"/>
    <w:rsid w:val="008D01A7"/>
    <w:rsid w:val="008D044D"/>
    <w:rsid w:val="008D0951"/>
    <w:rsid w:val="008D0B4D"/>
    <w:rsid w:val="008D1369"/>
    <w:rsid w:val="008D1511"/>
    <w:rsid w:val="008D1C60"/>
    <w:rsid w:val="008D2C35"/>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751"/>
    <w:rsid w:val="008E09EB"/>
    <w:rsid w:val="008E19FD"/>
    <w:rsid w:val="008E2729"/>
    <w:rsid w:val="008E275D"/>
    <w:rsid w:val="008E27F5"/>
    <w:rsid w:val="008E36A2"/>
    <w:rsid w:val="008E3789"/>
    <w:rsid w:val="008E473F"/>
    <w:rsid w:val="008E48E0"/>
    <w:rsid w:val="008E4EA9"/>
    <w:rsid w:val="008E4F0B"/>
    <w:rsid w:val="008E525C"/>
    <w:rsid w:val="008E58B7"/>
    <w:rsid w:val="008E58BF"/>
    <w:rsid w:val="008E59FB"/>
    <w:rsid w:val="008E5F46"/>
    <w:rsid w:val="008E60E9"/>
    <w:rsid w:val="008E62D4"/>
    <w:rsid w:val="008E64E7"/>
    <w:rsid w:val="008E68EB"/>
    <w:rsid w:val="008E75D1"/>
    <w:rsid w:val="008F0D4F"/>
    <w:rsid w:val="008F1AE9"/>
    <w:rsid w:val="008F1B2F"/>
    <w:rsid w:val="008F22C4"/>
    <w:rsid w:val="008F28FD"/>
    <w:rsid w:val="008F2E3C"/>
    <w:rsid w:val="008F34D0"/>
    <w:rsid w:val="008F475D"/>
    <w:rsid w:val="008F4C91"/>
    <w:rsid w:val="008F53E3"/>
    <w:rsid w:val="008F5818"/>
    <w:rsid w:val="008F5883"/>
    <w:rsid w:val="008F5CFF"/>
    <w:rsid w:val="008F603F"/>
    <w:rsid w:val="008F66EC"/>
    <w:rsid w:val="008F6FC0"/>
    <w:rsid w:val="008F7104"/>
    <w:rsid w:val="008F76EF"/>
    <w:rsid w:val="008F79E8"/>
    <w:rsid w:val="008F79F8"/>
    <w:rsid w:val="00900650"/>
    <w:rsid w:val="009009E5"/>
    <w:rsid w:val="00900A53"/>
    <w:rsid w:val="00900B43"/>
    <w:rsid w:val="00900C79"/>
    <w:rsid w:val="00902DB3"/>
    <w:rsid w:val="00902E77"/>
    <w:rsid w:val="009037F3"/>
    <w:rsid w:val="00905402"/>
    <w:rsid w:val="00905744"/>
    <w:rsid w:val="00905756"/>
    <w:rsid w:val="00905AF5"/>
    <w:rsid w:val="00906530"/>
    <w:rsid w:val="00906AEA"/>
    <w:rsid w:val="0091015D"/>
    <w:rsid w:val="00910440"/>
    <w:rsid w:val="009108FF"/>
    <w:rsid w:val="00911F6A"/>
    <w:rsid w:val="00912525"/>
    <w:rsid w:val="009125BE"/>
    <w:rsid w:val="009125CF"/>
    <w:rsid w:val="00912C65"/>
    <w:rsid w:val="00912CE5"/>
    <w:rsid w:val="00913213"/>
    <w:rsid w:val="009132AF"/>
    <w:rsid w:val="00913B33"/>
    <w:rsid w:val="00913CF4"/>
    <w:rsid w:val="00913F79"/>
    <w:rsid w:val="009143D6"/>
    <w:rsid w:val="009145BF"/>
    <w:rsid w:val="009146F3"/>
    <w:rsid w:val="00914D8B"/>
    <w:rsid w:val="009153B5"/>
    <w:rsid w:val="0091589B"/>
    <w:rsid w:val="0091600D"/>
    <w:rsid w:val="009165EA"/>
    <w:rsid w:val="00916810"/>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F37"/>
    <w:rsid w:val="009243E7"/>
    <w:rsid w:val="00924850"/>
    <w:rsid w:val="009254A3"/>
    <w:rsid w:val="009259A7"/>
    <w:rsid w:val="009264D9"/>
    <w:rsid w:val="00926E23"/>
    <w:rsid w:val="009270F9"/>
    <w:rsid w:val="0092715B"/>
    <w:rsid w:val="00927F56"/>
    <w:rsid w:val="00930279"/>
    <w:rsid w:val="009305B5"/>
    <w:rsid w:val="00930898"/>
    <w:rsid w:val="00930B28"/>
    <w:rsid w:val="00930E36"/>
    <w:rsid w:val="0093132B"/>
    <w:rsid w:val="00931A18"/>
    <w:rsid w:val="00931FF3"/>
    <w:rsid w:val="00932B1F"/>
    <w:rsid w:val="00932E9C"/>
    <w:rsid w:val="00933132"/>
    <w:rsid w:val="00933753"/>
    <w:rsid w:val="00933B6F"/>
    <w:rsid w:val="00934200"/>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87"/>
    <w:rsid w:val="0095347B"/>
    <w:rsid w:val="00954237"/>
    <w:rsid w:val="0095475D"/>
    <w:rsid w:val="00954940"/>
    <w:rsid w:val="00954A6E"/>
    <w:rsid w:val="009559CA"/>
    <w:rsid w:val="00955D7C"/>
    <w:rsid w:val="00956134"/>
    <w:rsid w:val="00956A13"/>
    <w:rsid w:val="00956B71"/>
    <w:rsid w:val="00956FAF"/>
    <w:rsid w:val="00957652"/>
    <w:rsid w:val="0095792C"/>
    <w:rsid w:val="00957A74"/>
    <w:rsid w:val="00957F24"/>
    <w:rsid w:val="009602FE"/>
    <w:rsid w:val="0096049B"/>
    <w:rsid w:val="009607A1"/>
    <w:rsid w:val="00960ABD"/>
    <w:rsid w:val="00960D5F"/>
    <w:rsid w:val="0096111B"/>
    <w:rsid w:val="009615FA"/>
    <w:rsid w:val="009619BB"/>
    <w:rsid w:val="009623FC"/>
    <w:rsid w:val="0096265A"/>
    <w:rsid w:val="00962847"/>
    <w:rsid w:val="00962E2E"/>
    <w:rsid w:val="0096351B"/>
    <w:rsid w:val="00963C10"/>
    <w:rsid w:val="0096417D"/>
    <w:rsid w:val="0096419D"/>
    <w:rsid w:val="009643E6"/>
    <w:rsid w:val="009652DE"/>
    <w:rsid w:val="00965431"/>
    <w:rsid w:val="009657CC"/>
    <w:rsid w:val="0096624A"/>
    <w:rsid w:val="00966551"/>
    <w:rsid w:val="00966BA4"/>
    <w:rsid w:val="00967851"/>
    <w:rsid w:val="00967BDE"/>
    <w:rsid w:val="009708BB"/>
    <w:rsid w:val="00970915"/>
    <w:rsid w:val="009709A4"/>
    <w:rsid w:val="00970CF7"/>
    <w:rsid w:val="009716B5"/>
    <w:rsid w:val="00971EB5"/>
    <w:rsid w:val="009722B7"/>
    <w:rsid w:val="009722C4"/>
    <w:rsid w:val="00972410"/>
    <w:rsid w:val="00972B11"/>
    <w:rsid w:val="009733C1"/>
    <w:rsid w:val="00973495"/>
    <w:rsid w:val="00974063"/>
    <w:rsid w:val="009740A6"/>
    <w:rsid w:val="00976200"/>
    <w:rsid w:val="00976225"/>
    <w:rsid w:val="009767CF"/>
    <w:rsid w:val="00976D40"/>
    <w:rsid w:val="00977B27"/>
    <w:rsid w:val="0098043B"/>
    <w:rsid w:val="00980F39"/>
    <w:rsid w:val="009812D3"/>
    <w:rsid w:val="00981BE8"/>
    <w:rsid w:val="00981E4A"/>
    <w:rsid w:val="00981FAE"/>
    <w:rsid w:val="009832E9"/>
    <w:rsid w:val="009835A1"/>
    <w:rsid w:val="00983946"/>
    <w:rsid w:val="009856D0"/>
    <w:rsid w:val="0098628C"/>
    <w:rsid w:val="00986D9A"/>
    <w:rsid w:val="00986FAC"/>
    <w:rsid w:val="0098714B"/>
    <w:rsid w:val="009876D0"/>
    <w:rsid w:val="00987722"/>
    <w:rsid w:val="009878C5"/>
    <w:rsid w:val="0099065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A02BA"/>
    <w:rsid w:val="009A04EC"/>
    <w:rsid w:val="009A0547"/>
    <w:rsid w:val="009A192D"/>
    <w:rsid w:val="009A20B2"/>
    <w:rsid w:val="009A2300"/>
    <w:rsid w:val="009A23E5"/>
    <w:rsid w:val="009A28B0"/>
    <w:rsid w:val="009A3341"/>
    <w:rsid w:val="009A397A"/>
    <w:rsid w:val="009A3BF6"/>
    <w:rsid w:val="009A3D90"/>
    <w:rsid w:val="009A4009"/>
    <w:rsid w:val="009A4657"/>
    <w:rsid w:val="009A4754"/>
    <w:rsid w:val="009A5832"/>
    <w:rsid w:val="009A5EC2"/>
    <w:rsid w:val="009A63CE"/>
    <w:rsid w:val="009A6CFD"/>
    <w:rsid w:val="009A7C08"/>
    <w:rsid w:val="009B002F"/>
    <w:rsid w:val="009B0FC1"/>
    <w:rsid w:val="009B1326"/>
    <w:rsid w:val="009B14AE"/>
    <w:rsid w:val="009B1C3E"/>
    <w:rsid w:val="009B1DCA"/>
    <w:rsid w:val="009B1E90"/>
    <w:rsid w:val="009B1F87"/>
    <w:rsid w:val="009B2530"/>
    <w:rsid w:val="009B2F1B"/>
    <w:rsid w:val="009B3155"/>
    <w:rsid w:val="009B386E"/>
    <w:rsid w:val="009B4201"/>
    <w:rsid w:val="009B4247"/>
    <w:rsid w:val="009B488F"/>
    <w:rsid w:val="009B4891"/>
    <w:rsid w:val="009B4FFB"/>
    <w:rsid w:val="009B5230"/>
    <w:rsid w:val="009B5309"/>
    <w:rsid w:val="009B5722"/>
    <w:rsid w:val="009B58FD"/>
    <w:rsid w:val="009B5E29"/>
    <w:rsid w:val="009B63F4"/>
    <w:rsid w:val="009B6BCB"/>
    <w:rsid w:val="009B7503"/>
    <w:rsid w:val="009B75F3"/>
    <w:rsid w:val="009B778C"/>
    <w:rsid w:val="009C0AE8"/>
    <w:rsid w:val="009C0FEE"/>
    <w:rsid w:val="009C120F"/>
    <w:rsid w:val="009C13FB"/>
    <w:rsid w:val="009C1A27"/>
    <w:rsid w:val="009C2362"/>
    <w:rsid w:val="009C26E0"/>
    <w:rsid w:val="009C2ADA"/>
    <w:rsid w:val="009C2B0E"/>
    <w:rsid w:val="009C39C5"/>
    <w:rsid w:val="009C45D6"/>
    <w:rsid w:val="009C567E"/>
    <w:rsid w:val="009C641B"/>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5251"/>
    <w:rsid w:val="009D52D7"/>
    <w:rsid w:val="009D59F5"/>
    <w:rsid w:val="009D602D"/>
    <w:rsid w:val="009D67BF"/>
    <w:rsid w:val="009D68E7"/>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951"/>
    <w:rsid w:val="009E3ABA"/>
    <w:rsid w:val="009E3CF6"/>
    <w:rsid w:val="009E3E6C"/>
    <w:rsid w:val="009E43E2"/>
    <w:rsid w:val="009E5228"/>
    <w:rsid w:val="009E5692"/>
    <w:rsid w:val="009E5A5E"/>
    <w:rsid w:val="009E600A"/>
    <w:rsid w:val="009E67E9"/>
    <w:rsid w:val="009E69A4"/>
    <w:rsid w:val="009E70A0"/>
    <w:rsid w:val="009E7229"/>
    <w:rsid w:val="009F0929"/>
    <w:rsid w:val="009F1714"/>
    <w:rsid w:val="009F17CE"/>
    <w:rsid w:val="009F195E"/>
    <w:rsid w:val="009F1AD8"/>
    <w:rsid w:val="009F21FA"/>
    <w:rsid w:val="009F2259"/>
    <w:rsid w:val="009F238D"/>
    <w:rsid w:val="009F23D1"/>
    <w:rsid w:val="009F284B"/>
    <w:rsid w:val="009F28F2"/>
    <w:rsid w:val="009F2A64"/>
    <w:rsid w:val="009F2B97"/>
    <w:rsid w:val="009F2CBC"/>
    <w:rsid w:val="009F2EB8"/>
    <w:rsid w:val="009F365F"/>
    <w:rsid w:val="009F36B9"/>
    <w:rsid w:val="009F3917"/>
    <w:rsid w:val="009F3C95"/>
    <w:rsid w:val="009F3FB3"/>
    <w:rsid w:val="009F41CC"/>
    <w:rsid w:val="009F460F"/>
    <w:rsid w:val="009F49AD"/>
    <w:rsid w:val="009F4B62"/>
    <w:rsid w:val="009F4D70"/>
    <w:rsid w:val="009F515B"/>
    <w:rsid w:val="009F560C"/>
    <w:rsid w:val="009F5610"/>
    <w:rsid w:val="009F565D"/>
    <w:rsid w:val="009F575B"/>
    <w:rsid w:val="009F5800"/>
    <w:rsid w:val="009F5C54"/>
    <w:rsid w:val="009F643C"/>
    <w:rsid w:val="009F6ABB"/>
    <w:rsid w:val="009F6E12"/>
    <w:rsid w:val="009F75CD"/>
    <w:rsid w:val="009F7CCC"/>
    <w:rsid w:val="009F7DFD"/>
    <w:rsid w:val="00A00DED"/>
    <w:rsid w:val="00A0120B"/>
    <w:rsid w:val="00A013D2"/>
    <w:rsid w:val="00A01AC9"/>
    <w:rsid w:val="00A0228C"/>
    <w:rsid w:val="00A02AC9"/>
    <w:rsid w:val="00A041BA"/>
    <w:rsid w:val="00A04322"/>
    <w:rsid w:val="00A04591"/>
    <w:rsid w:val="00A049D8"/>
    <w:rsid w:val="00A04D07"/>
    <w:rsid w:val="00A06CA5"/>
    <w:rsid w:val="00A06D2A"/>
    <w:rsid w:val="00A0722B"/>
    <w:rsid w:val="00A10E1E"/>
    <w:rsid w:val="00A115AD"/>
    <w:rsid w:val="00A11A7D"/>
    <w:rsid w:val="00A1273D"/>
    <w:rsid w:val="00A12A23"/>
    <w:rsid w:val="00A12BBE"/>
    <w:rsid w:val="00A12D0F"/>
    <w:rsid w:val="00A1357B"/>
    <w:rsid w:val="00A13B3A"/>
    <w:rsid w:val="00A140D3"/>
    <w:rsid w:val="00A144F5"/>
    <w:rsid w:val="00A14645"/>
    <w:rsid w:val="00A150D3"/>
    <w:rsid w:val="00A1533F"/>
    <w:rsid w:val="00A15A40"/>
    <w:rsid w:val="00A162EF"/>
    <w:rsid w:val="00A171AD"/>
    <w:rsid w:val="00A1744B"/>
    <w:rsid w:val="00A17468"/>
    <w:rsid w:val="00A17700"/>
    <w:rsid w:val="00A1771B"/>
    <w:rsid w:val="00A17F7C"/>
    <w:rsid w:val="00A2050C"/>
    <w:rsid w:val="00A20722"/>
    <w:rsid w:val="00A20ADD"/>
    <w:rsid w:val="00A20B32"/>
    <w:rsid w:val="00A21626"/>
    <w:rsid w:val="00A225DD"/>
    <w:rsid w:val="00A22D37"/>
    <w:rsid w:val="00A22FDC"/>
    <w:rsid w:val="00A233A6"/>
    <w:rsid w:val="00A234AC"/>
    <w:rsid w:val="00A237EC"/>
    <w:rsid w:val="00A238A1"/>
    <w:rsid w:val="00A23E93"/>
    <w:rsid w:val="00A24407"/>
    <w:rsid w:val="00A24C7D"/>
    <w:rsid w:val="00A2553B"/>
    <w:rsid w:val="00A258EB"/>
    <w:rsid w:val="00A261E9"/>
    <w:rsid w:val="00A2632C"/>
    <w:rsid w:val="00A26AE3"/>
    <w:rsid w:val="00A2704C"/>
    <w:rsid w:val="00A3019B"/>
    <w:rsid w:val="00A30271"/>
    <w:rsid w:val="00A303F4"/>
    <w:rsid w:val="00A308CB"/>
    <w:rsid w:val="00A30E45"/>
    <w:rsid w:val="00A3142E"/>
    <w:rsid w:val="00A31889"/>
    <w:rsid w:val="00A31900"/>
    <w:rsid w:val="00A325EC"/>
    <w:rsid w:val="00A32CF7"/>
    <w:rsid w:val="00A330C1"/>
    <w:rsid w:val="00A33BFB"/>
    <w:rsid w:val="00A33C0A"/>
    <w:rsid w:val="00A3407E"/>
    <w:rsid w:val="00A345A3"/>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3FC"/>
    <w:rsid w:val="00A40CF6"/>
    <w:rsid w:val="00A41460"/>
    <w:rsid w:val="00A414C8"/>
    <w:rsid w:val="00A41709"/>
    <w:rsid w:val="00A421DE"/>
    <w:rsid w:val="00A42308"/>
    <w:rsid w:val="00A4242A"/>
    <w:rsid w:val="00A427F7"/>
    <w:rsid w:val="00A42A90"/>
    <w:rsid w:val="00A42BAB"/>
    <w:rsid w:val="00A43637"/>
    <w:rsid w:val="00A440F1"/>
    <w:rsid w:val="00A4452F"/>
    <w:rsid w:val="00A448B0"/>
    <w:rsid w:val="00A44AD0"/>
    <w:rsid w:val="00A46545"/>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EBA"/>
    <w:rsid w:val="00A56156"/>
    <w:rsid w:val="00A561E9"/>
    <w:rsid w:val="00A5621E"/>
    <w:rsid w:val="00A5738B"/>
    <w:rsid w:val="00A606BC"/>
    <w:rsid w:val="00A61579"/>
    <w:rsid w:val="00A61BF3"/>
    <w:rsid w:val="00A61CF8"/>
    <w:rsid w:val="00A6208C"/>
    <w:rsid w:val="00A620D1"/>
    <w:rsid w:val="00A6232D"/>
    <w:rsid w:val="00A62B1A"/>
    <w:rsid w:val="00A62BC7"/>
    <w:rsid w:val="00A6335C"/>
    <w:rsid w:val="00A63BE1"/>
    <w:rsid w:val="00A63EF1"/>
    <w:rsid w:val="00A645F8"/>
    <w:rsid w:val="00A6521D"/>
    <w:rsid w:val="00A666DA"/>
    <w:rsid w:val="00A667B7"/>
    <w:rsid w:val="00A66B72"/>
    <w:rsid w:val="00A66D39"/>
    <w:rsid w:val="00A67048"/>
    <w:rsid w:val="00A67761"/>
    <w:rsid w:val="00A67905"/>
    <w:rsid w:val="00A67941"/>
    <w:rsid w:val="00A67C71"/>
    <w:rsid w:val="00A67E92"/>
    <w:rsid w:val="00A67FAA"/>
    <w:rsid w:val="00A70392"/>
    <w:rsid w:val="00A703BF"/>
    <w:rsid w:val="00A705AD"/>
    <w:rsid w:val="00A708DE"/>
    <w:rsid w:val="00A708E1"/>
    <w:rsid w:val="00A7099E"/>
    <w:rsid w:val="00A70C57"/>
    <w:rsid w:val="00A71A05"/>
    <w:rsid w:val="00A7262C"/>
    <w:rsid w:val="00A729E3"/>
    <w:rsid w:val="00A732DF"/>
    <w:rsid w:val="00A73691"/>
    <w:rsid w:val="00A73D70"/>
    <w:rsid w:val="00A73DD3"/>
    <w:rsid w:val="00A7401E"/>
    <w:rsid w:val="00A74589"/>
    <w:rsid w:val="00A74971"/>
    <w:rsid w:val="00A75322"/>
    <w:rsid w:val="00A75BE5"/>
    <w:rsid w:val="00A75CC9"/>
    <w:rsid w:val="00A760BF"/>
    <w:rsid w:val="00A7659E"/>
    <w:rsid w:val="00A779FE"/>
    <w:rsid w:val="00A8031E"/>
    <w:rsid w:val="00A804EF"/>
    <w:rsid w:val="00A80BE0"/>
    <w:rsid w:val="00A80DE5"/>
    <w:rsid w:val="00A811B7"/>
    <w:rsid w:val="00A81255"/>
    <w:rsid w:val="00A81542"/>
    <w:rsid w:val="00A81605"/>
    <w:rsid w:val="00A821CC"/>
    <w:rsid w:val="00A829C1"/>
    <w:rsid w:val="00A82E43"/>
    <w:rsid w:val="00A83987"/>
    <w:rsid w:val="00A848D5"/>
    <w:rsid w:val="00A84D75"/>
    <w:rsid w:val="00A84DA2"/>
    <w:rsid w:val="00A85230"/>
    <w:rsid w:val="00A85777"/>
    <w:rsid w:val="00A865B7"/>
    <w:rsid w:val="00A8704F"/>
    <w:rsid w:val="00A873E0"/>
    <w:rsid w:val="00A87C41"/>
    <w:rsid w:val="00A918A4"/>
    <w:rsid w:val="00A92751"/>
    <w:rsid w:val="00A9346C"/>
    <w:rsid w:val="00A9401F"/>
    <w:rsid w:val="00A94CDD"/>
    <w:rsid w:val="00A95077"/>
    <w:rsid w:val="00A9531D"/>
    <w:rsid w:val="00A955E6"/>
    <w:rsid w:val="00A95E29"/>
    <w:rsid w:val="00A95F38"/>
    <w:rsid w:val="00A96952"/>
    <w:rsid w:val="00A96BAF"/>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436"/>
    <w:rsid w:val="00AA39B5"/>
    <w:rsid w:val="00AA4564"/>
    <w:rsid w:val="00AA47C5"/>
    <w:rsid w:val="00AA4B99"/>
    <w:rsid w:val="00AA4BF5"/>
    <w:rsid w:val="00AA4E26"/>
    <w:rsid w:val="00AA508F"/>
    <w:rsid w:val="00AA51C4"/>
    <w:rsid w:val="00AA5307"/>
    <w:rsid w:val="00AA5628"/>
    <w:rsid w:val="00AA58FA"/>
    <w:rsid w:val="00AA5D08"/>
    <w:rsid w:val="00AA6CC0"/>
    <w:rsid w:val="00AA6E42"/>
    <w:rsid w:val="00AA7190"/>
    <w:rsid w:val="00AA76C7"/>
    <w:rsid w:val="00AB0177"/>
    <w:rsid w:val="00AB0258"/>
    <w:rsid w:val="00AB072C"/>
    <w:rsid w:val="00AB16A3"/>
    <w:rsid w:val="00AB19F2"/>
    <w:rsid w:val="00AB33EE"/>
    <w:rsid w:val="00AB383A"/>
    <w:rsid w:val="00AB4945"/>
    <w:rsid w:val="00AB4EB2"/>
    <w:rsid w:val="00AB5094"/>
    <w:rsid w:val="00AB51F5"/>
    <w:rsid w:val="00AB5B07"/>
    <w:rsid w:val="00AB5FDA"/>
    <w:rsid w:val="00AB60E6"/>
    <w:rsid w:val="00AB6B70"/>
    <w:rsid w:val="00AB7273"/>
    <w:rsid w:val="00AB79F9"/>
    <w:rsid w:val="00AC02F1"/>
    <w:rsid w:val="00AC08FD"/>
    <w:rsid w:val="00AC0A5B"/>
    <w:rsid w:val="00AC11E6"/>
    <w:rsid w:val="00AC18D9"/>
    <w:rsid w:val="00AC1B7B"/>
    <w:rsid w:val="00AC1F16"/>
    <w:rsid w:val="00AC2655"/>
    <w:rsid w:val="00AC2785"/>
    <w:rsid w:val="00AC2984"/>
    <w:rsid w:val="00AC2BBE"/>
    <w:rsid w:val="00AC2C79"/>
    <w:rsid w:val="00AC32AC"/>
    <w:rsid w:val="00AC3499"/>
    <w:rsid w:val="00AC405D"/>
    <w:rsid w:val="00AC4555"/>
    <w:rsid w:val="00AC4A66"/>
    <w:rsid w:val="00AC4AFB"/>
    <w:rsid w:val="00AC53FC"/>
    <w:rsid w:val="00AC57F7"/>
    <w:rsid w:val="00AC5E5B"/>
    <w:rsid w:val="00AC6394"/>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2FBF"/>
    <w:rsid w:val="00AD3448"/>
    <w:rsid w:val="00AD34E4"/>
    <w:rsid w:val="00AD3569"/>
    <w:rsid w:val="00AD38AF"/>
    <w:rsid w:val="00AD42C7"/>
    <w:rsid w:val="00AD5772"/>
    <w:rsid w:val="00AD5785"/>
    <w:rsid w:val="00AD6384"/>
    <w:rsid w:val="00AD661C"/>
    <w:rsid w:val="00AD6ACD"/>
    <w:rsid w:val="00AD6C12"/>
    <w:rsid w:val="00AD760D"/>
    <w:rsid w:val="00AD7A02"/>
    <w:rsid w:val="00AD7CA8"/>
    <w:rsid w:val="00AD7F02"/>
    <w:rsid w:val="00AE0211"/>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623B"/>
    <w:rsid w:val="00AE6380"/>
    <w:rsid w:val="00AE6A4A"/>
    <w:rsid w:val="00AE6C8A"/>
    <w:rsid w:val="00AE7780"/>
    <w:rsid w:val="00AE78E8"/>
    <w:rsid w:val="00AF060B"/>
    <w:rsid w:val="00AF1203"/>
    <w:rsid w:val="00AF2307"/>
    <w:rsid w:val="00AF2865"/>
    <w:rsid w:val="00AF2F87"/>
    <w:rsid w:val="00AF327C"/>
    <w:rsid w:val="00AF3855"/>
    <w:rsid w:val="00AF3949"/>
    <w:rsid w:val="00AF3EE0"/>
    <w:rsid w:val="00AF4356"/>
    <w:rsid w:val="00AF4382"/>
    <w:rsid w:val="00AF4499"/>
    <w:rsid w:val="00AF44F4"/>
    <w:rsid w:val="00AF4EC3"/>
    <w:rsid w:val="00AF57C2"/>
    <w:rsid w:val="00AF58DD"/>
    <w:rsid w:val="00AF5A31"/>
    <w:rsid w:val="00AF602B"/>
    <w:rsid w:val="00AF63A7"/>
    <w:rsid w:val="00AF752D"/>
    <w:rsid w:val="00AF7A96"/>
    <w:rsid w:val="00B00110"/>
    <w:rsid w:val="00B001B9"/>
    <w:rsid w:val="00B003F3"/>
    <w:rsid w:val="00B0051C"/>
    <w:rsid w:val="00B00622"/>
    <w:rsid w:val="00B00F1B"/>
    <w:rsid w:val="00B0190C"/>
    <w:rsid w:val="00B01BBA"/>
    <w:rsid w:val="00B01FCE"/>
    <w:rsid w:val="00B021CA"/>
    <w:rsid w:val="00B03689"/>
    <w:rsid w:val="00B03705"/>
    <w:rsid w:val="00B0384E"/>
    <w:rsid w:val="00B03E94"/>
    <w:rsid w:val="00B04041"/>
    <w:rsid w:val="00B041B0"/>
    <w:rsid w:val="00B04377"/>
    <w:rsid w:val="00B043E4"/>
    <w:rsid w:val="00B04408"/>
    <w:rsid w:val="00B044BA"/>
    <w:rsid w:val="00B04A6A"/>
    <w:rsid w:val="00B04FA1"/>
    <w:rsid w:val="00B05D2D"/>
    <w:rsid w:val="00B06BDB"/>
    <w:rsid w:val="00B06C24"/>
    <w:rsid w:val="00B06F62"/>
    <w:rsid w:val="00B072CE"/>
    <w:rsid w:val="00B07E99"/>
    <w:rsid w:val="00B10322"/>
    <w:rsid w:val="00B10429"/>
    <w:rsid w:val="00B1042F"/>
    <w:rsid w:val="00B10895"/>
    <w:rsid w:val="00B116E7"/>
    <w:rsid w:val="00B119D9"/>
    <w:rsid w:val="00B11E02"/>
    <w:rsid w:val="00B12A7D"/>
    <w:rsid w:val="00B12BC7"/>
    <w:rsid w:val="00B13804"/>
    <w:rsid w:val="00B14065"/>
    <w:rsid w:val="00B15779"/>
    <w:rsid w:val="00B158A6"/>
    <w:rsid w:val="00B15988"/>
    <w:rsid w:val="00B15BC5"/>
    <w:rsid w:val="00B15C8B"/>
    <w:rsid w:val="00B1659D"/>
    <w:rsid w:val="00B167C8"/>
    <w:rsid w:val="00B16BDA"/>
    <w:rsid w:val="00B171FB"/>
    <w:rsid w:val="00B173D4"/>
    <w:rsid w:val="00B17E92"/>
    <w:rsid w:val="00B20B4E"/>
    <w:rsid w:val="00B2103D"/>
    <w:rsid w:val="00B210B1"/>
    <w:rsid w:val="00B21154"/>
    <w:rsid w:val="00B2193E"/>
    <w:rsid w:val="00B21B1B"/>
    <w:rsid w:val="00B223F5"/>
    <w:rsid w:val="00B22C14"/>
    <w:rsid w:val="00B23CCD"/>
    <w:rsid w:val="00B23F7D"/>
    <w:rsid w:val="00B25117"/>
    <w:rsid w:val="00B259A3"/>
    <w:rsid w:val="00B25A9B"/>
    <w:rsid w:val="00B262F4"/>
    <w:rsid w:val="00B2679D"/>
    <w:rsid w:val="00B270D9"/>
    <w:rsid w:val="00B303EF"/>
    <w:rsid w:val="00B30847"/>
    <w:rsid w:val="00B30EA3"/>
    <w:rsid w:val="00B31984"/>
    <w:rsid w:val="00B32504"/>
    <w:rsid w:val="00B33062"/>
    <w:rsid w:val="00B33671"/>
    <w:rsid w:val="00B33804"/>
    <w:rsid w:val="00B33C0E"/>
    <w:rsid w:val="00B34166"/>
    <w:rsid w:val="00B3417C"/>
    <w:rsid w:val="00B34521"/>
    <w:rsid w:val="00B34843"/>
    <w:rsid w:val="00B3510F"/>
    <w:rsid w:val="00B354A6"/>
    <w:rsid w:val="00B35802"/>
    <w:rsid w:val="00B35E9E"/>
    <w:rsid w:val="00B365E1"/>
    <w:rsid w:val="00B36A6E"/>
    <w:rsid w:val="00B36E26"/>
    <w:rsid w:val="00B373D3"/>
    <w:rsid w:val="00B37751"/>
    <w:rsid w:val="00B37EF4"/>
    <w:rsid w:val="00B402EE"/>
    <w:rsid w:val="00B405FB"/>
    <w:rsid w:val="00B41367"/>
    <w:rsid w:val="00B4199B"/>
    <w:rsid w:val="00B419BB"/>
    <w:rsid w:val="00B41BE3"/>
    <w:rsid w:val="00B433B8"/>
    <w:rsid w:val="00B43585"/>
    <w:rsid w:val="00B43C4F"/>
    <w:rsid w:val="00B441AD"/>
    <w:rsid w:val="00B44A4A"/>
    <w:rsid w:val="00B45150"/>
    <w:rsid w:val="00B451E5"/>
    <w:rsid w:val="00B4523E"/>
    <w:rsid w:val="00B45475"/>
    <w:rsid w:val="00B460B6"/>
    <w:rsid w:val="00B472D9"/>
    <w:rsid w:val="00B47711"/>
    <w:rsid w:val="00B47A3A"/>
    <w:rsid w:val="00B47DAE"/>
    <w:rsid w:val="00B503C8"/>
    <w:rsid w:val="00B50C6E"/>
    <w:rsid w:val="00B51190"/>
    <w:rsid w:val="00B513A6"/>
    <w:rsid w:val="00B51A81"/>
    <w:rsid w:val="00B51C7A"/>
    <w:rsid w:val="00B52338"/>
    <w:rsid w:val="00B52528"/>
    <w:rsid w:val="00B52B98"/>
    <w:rsid w:val="00B52BBB"/>
    <w:rsid w:val="00B530A5"/>
    <w:rsid w:val="00B5374E"/>
    <w:rsid w:val="00B5413D"/>
    <w:rsid w:val="00B5503A"/>
    <w:rsid w:val="00B550CF"/>
    <w:rsid w:val="00B551EA"/>
    <w:rsid w:val="00B55CB8"/>
    <w:rsid w:val="00B56778"/>
    <w:rsid w:val="00B57434"/>
    <w:rsid w:val="00B57715"/>
    <w:rsid w:val="00B57DDA"/>
    <w:rsid w:val="00B57E56"/>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51A5"/>
    <w:rsid w:val="00B652EA"/>
    <w:rsid w:val="00B65A6D"/>
    <w:rsid w:val="00B65E6B"/>
    <w:rsid w:val="00B65F0F"/>
    <w:rsid w:val="00B668CF"/>
    <w:rsid w:val="00B66A74"/>
    <w:rsid w:val="00B67598"/>
    <w:rsid w:val="00B705C1"/>
    <w:rsid w:val="00B70AF0"/>
    <w:rsid w:val="00B712D1"/>
    <w:rsid w:val="00B71417"/>
    <w:rsid w:val="00B7149A"/>
    <w:rsid w:val="00B71B3B"/>
    <w:rsid w:val="00B72512"/>
    <w:rsid w:val="00B728D5"/>
    <w:rsid w:val="00B72B38"/>
    <w:rsid w:val="00B7333B"/>
    <w:rsid w:val="00B73F2B"/>
    <w:rsid w:val="00B7429B"/>
    <w:rsid w:val="00B7450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483"/>
    <w:rsid w:val="00B85651"/>
    <w:rsid w:val="00B8573E"/>
    <w:rsid w:val="00B85897"/>
    <w:rsid w:val="00B8603A"/>
    <w:rsid w:val="00B867AD"/>
    <w:rsid w:val="00B86FCA"/>
    <w:rsid w:val="00B872AB"/>
    <w:rsid w:val="00B87C76"/>
    <w:rsid w:val="00B87DB4"/>
    <w:rsid w:val="00B90567"/>
    <w:rsid w:val="00B90CA4"/>
    <w:rsid w:val="00B917E3"/>
    <w:rsid w:val="00B91A0D"/>
    <w:rsid w:val="00B9236C"/>
    <w:rsid w:val="00B92546"/>
    <w:rsid w:val="00B92962"/>
    <w:rsid w:val="00B93FFF"/>
    <w:rsid w:val="00B95740"/>
    <w:rsid w:val="00B95B77"/>
    <w:rsid w:val="00B95CA4"/>
    <w:rsid w:val="00B962FC"/>
    <w:rsid w:val="00B96957"/>
    <w:rsid w:val="00B96ACC"/>
    <w:rsid w:val="00B9711A"/>
    <w:rsid w:val="00BA0457"/>
    <w:rsid w:val="00BA05B0"/>
    <w:rsid w:val="00BA08A2"/>
    <w:rsid w:val="00BA105C"/>
    <w:rsid w:val="00BA179B"/>
    <w:rsid w:val="00BA1FE4"/>
    <w:rsid w:val="00BA294C"/>
    <w:rsid w:val="00BA2980"/>
    <w:rsid w:val="00BA2AC4"/>
    <w:rsid w:val="00BA2AE1"/>
    <w:rsid w:val="00BA2AF9"/>
    <w:rsid w:val="00BA2B31"/>
    <w:rsid w:val="00BA3481"/>
    <w:rsid w:val="00BA42EC"/>
    <w:rsid w:val="00BA4C34"/>
    <w:rsid w:val="00BA4E3F"/>
    <w:rsid w:val="00BA50D8"/>
    <w:rsid w:val="00BA522D"/>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E86"/>
    <w:rsid w:val="00BB42E7"/>
    <w:rsid w:val="00BB477D"/>
    <w:rsid w:val="00BB4B80"/>
    <w:rsid w:val="00BB4CA2"/>
    <w:rsid w:val="00BB4D3F"/>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1F7"/>
    <w:rsid w:val="00BC226B"/>
    <w:rsid w:val="00BC2310"/>
    <w:rsid w:val="00BC26FC"/>
    <w:rsid w:val="00BC2851"/>
    <w:rsid w:val="00BC294E"/>
    <w:rsid w:val="00BC2964"/>
    <w:rsid w:val="00BC426B"/>
    <w:rsid w:val="00BC496B"/>
    <w:rsid w:val="00BC4CA5"/>
    <w:rsid w:val="00BC57B0"/>
    <w:rsid w:val="00BC5813"/>
    <w:rsid w:val="00BC5E75"/>
    <w:rsid w:val="00BC658E"/>
    <w:rsid w:val="00BC6612"/>
    <w:rsid w:val="00BC6857"/>
    <w:rsid w:val="00BC7B04"/>
    <w:rsid w:val="00BC7BB6"/>
    <w:rsid w:val="00BD0A17"/>
    <w:rsid w:val="00BD1151"/>
    <w:rsid w:val="00BD156C"/>
    <w:rsid w:val="00BD20E7"/>
    <w:rsid w:val="00BD2158"/>
    <w:rsid w:val="00BD2284"/>
    <w:rsid w:val="00BD27D0"/>
    <w:rsid w:val="00BD36E4"/>
    <w:rsid w:val="00BD3D33"/>
    <w:rsid w:val="00BD3D58"/>
    <w:rsid w:val="00BD3E30"/>
    <w:rsid w:val="00BD3E31"/>
    <w:rsid w:val="00BD4131"/>
    <w:rsid w:val="00BD428D"/>
    <w:rsid w:val="00BD46E3"/>
    <w:rsid w:val="00BD4F02"/>
    <w:rsid w:val="00BD50E6"/>
    <w:rsid w:val="00BD532F"/>
    <w:rsid w:val="00BD5AB6"/>
    <w:rsid w:val="00BD68E7"/>
    <w:rsid w:val="00BD72DE"/>
    <w:rsid w:val="00BD7953"/>
    <w:rsid w:val="00BD7C2A"/>
    <w:rsid w:val="00BD7C50"/>
    <w:rsid w:val="00BD7E3B"/>
    <w:rsid w:val="00BE080F"/>
    <w:rsid w:val="00BE0E1D"/>
    <w:rsid w:val="00BE1270"/>
    <w:rsid w:val="00BE141D"/>
    <w:rsid w:val="00BE159C"/>
    <w:rsid w:val="00BE163A"/>
    <w:rsid w:val="00BE1DBD"/>
    <w:rsid w:val="00BE1DE0"/>
    <w:rsid w:val="00BE2082"/>
    <w:rsid w:val="00BE22A8"/>
    <w:rsid w:val="00BE2666"/>
    <w:rsid w:val="00BE3778"/>
    <w:rsid w:val="00BE3962"/>
    <w:rsid w:val="00BE4C91"/>
    <w:rsid w:val="00BE5B1C"/>
    <w:rsid w:val="00BE5D10"/>
    <w:rsid w:val="00BE7061"/>
    <w:rsid w:val="00BE783A"/>
    <w:rsid w:val="00BE7EEF"/>
    <w:rsid w:val="00BF05E3"/>
    <w:rsid w:val="00BF1931"/>
    <w:rsid w:val="00BF1A10"/>
    <w:rsid w:val="00BF212B"/>
    <w:rsid w:val="00BF24F5"/>
    <w:rsid w:val="00BF362D"/>
    <w:rsid w:val="00BF37CE"/>
    <w:rsid w:val="00BF5EE9"/>
    <w:rsid w:val="00BF64E7"/>
    <w:rsid w:val="00BF7563"/>
    <w:rsid w:val="00C014A4"/>
    <w:rsid w:val="00C01F9A"/>
    <w:rsid w:val="00C023B5"/>
    <w:rsid w:val="00C04CA1"/>
    <w:rsid w:val="00C05729"/>
    <w:rsid w:val="00C05E01"/>
    <w:rsid w:val="00C06316"/>
    <w:rsid w:val="00C066B9"/>
    <w:rsid w:val="00C06ED5"/>
    <w:rsid w:val="00C071DD"/>
    <w:rsid w:val="00C078FB"/>
    <w:rsid w:val="00C07B45"/>
    <w:rsid w:val="00C1106F"/>
    <w:rsid w:val="00C116E7"/>
    <w:rsid w:val="00C1242B"/>
    <w:rsid w:val="00C12699"/>
    <w:rsid w:val="00C12EDA"/>
    <w:rsid w:val="00C135CF"/>
    <w:rsid w:val="00C135EA"/>
    <w:rsid w:val="00C13705"/>
    <w:rsid w:val="00C13940"/>
    <w:rsid w:val="00C13985"/>
    <w:rsid w:val="00C13A51"/>
    <w:rsid w:val="00C140EA"/>
    <w:rsid w:val="00C14A21"/>
    <w:rsid w:val="00C14AE6"/>
    <w:rsid w:val="00C15F4B"/>
    <w:rsid w:val="00C16EBD"/>
    <w:rsid w:val="00C177FB"/>
    <w:rsid w:val="00C17C2E"/>
    <w:rsid w:val="00C200D6"/>
    <w:rsid w:val="00C202B4"/>
    <w:rsid w:val="00C203D2"/>
    <w:rsid w:val="00C205C5"/>
    <w:rsid w:val="00C2060C"/>
    <w:rsid w:val="00C207A0"/>
    <w:rsid w:val="00C20F45"/>
    <w:rsid w:val="00C220F3"/>
    <w:rsid w:val="00C22E36"/>
    <w:rsid w:val="00C22FAE"/>
    <w:rsid w:val="00C2313A"/>
    <w:rsid w:val="00C23BD0"/>
    <w:rsid w:val="00C240E1"/>
    <w:rsid w:val="00C244DF"/>
    <w:rsid w:val="00C24C08"/>
    <w:rsid w:val="00C260B0"/>
    <w:rsid w:val="00C26B4F"/>
    <w:rsid w:val="00C2752D"/>
    <w:rsid w:val="00C27B27"/>
    <w:rsid w:val="00C3011B"/>
    <w:rsid w:val="00C30418"/>
    <w:rsid w:val="00C30571"/>
    <w:rsid w:val="00C30B1F"/>
    <w:rsid w:val="00C30DAC"/>
    <w:rsid w:val="00C3276D"/>
    <w:rsid w:val="00C32852"/>
    <w:rsid w:val="00C328C3"/>
    <w:rsid w:val="00C32936"/>
    <w:rsid w:val="00C32D0A"/>
    <w:rsid w:val="00C330EE"/>
    <w:rsid w:val="00C333F7"/>
    <w:rsid w:val="00C33A56"/>
    <w:rsid w:val="00C33D7D"/>
    <w:rsid w:val="00C346EA"/>
    <w:rsid w:val="00C34718"/>
    <w:rsid w:val="00C3476C"/>
    <w:rsid w:val="00C34833"/>
    <w:rsid w:val="00C35D07"/>
    <w:rsid w:val="00C360E4"/>
    <w:rsid w:val="00C3610B"/>
    <w:rsid w:val="00C36178"/>
    <w:rsid w:val="00C370E0"/>
    <w:rsid w:val="00C374C1"/>
    <w:rsid w:val="00C3777A"/>
    <w:rsid w:val="00C37BE2"/>
    <w:rsid w:val="00C40015"/>
    <w:rsid w:val="00C40E0D"/>
    <w:rsid w:val="00C40F83"/>
    <w:rsid w:val="00C40FFF"/>
    <w:rsid w:val="00C415B8"/>
    <w:rsid w:val="00C4160E"/>
    <w:rsid w:val="00C41664"/>
    <w:rsid w:val="00C4175D"/>
    <w:rsid w:val="00C4216B"/>
    <w:rsid w:val="00C422BA"/>
    <w:rsid w:val="00C42AB7"/>
    <w:rsid w:val="00C42E40"/>
    <w:rsid w:val="00C434B0"/>
    <w:rsid w:val="00C43845"/>
    <w:rsid w:val="00C43BA9"/>
    <w:rsid w:val="00C443FF"/>
    <w:rsid w:val="00C44D0E"/>
    <w:rsid w:val="00C44D72"/>
    <w:rsid w:val="00C455F8"/>
    <w:rsid w:val="00C4567A"/>
    <w:rsid w:val="00C46ECF"/>
    <w:rsid w:val="00C4723C"/>
    <w:rsid w:val="00C4779C"/>
    <w:rsid w:val="00C47AC0"/>
    <w:rsid w:val="00C50F81"/>
    <w:rsid w:val="00C511C7"/>
    <w:rsid w:val="00C512A8"/>
    <w:rsid w:val="00C51591"/>
    <w:rsid w:val="00C51711"/>
    <w:rsid w:val="00C51A28"/>
    <w:rsid w:val="00C51C14"/>
    <w:rsid w:val="00C523B8"/>
    <w:rsid w:val="00C53827"/>
    <w:rsid w:val="00C53C75"/>
    <w:rsid w:val="00C53E4E"/>
    <w:rsid w:val="00C5437A"/>
    <w:rsid w:val="00C54928"/>
    <w:rsid w:val="00C54F84"/>
    <w:rsid w:val="00C5517B"/>
    <w:rsid w:val="00C55519"/>
    <w:rsid w:val="00C55A58"/>
    <w:rsid w:val="00C55A89"/>
    <w:rsid w:val="00C5626B"/>
    <w:rsid w:val="00C565E1"/>
    <w:rsid w:val="00C5680B"/>
    <w:rsid w:val="00C56C19"/>
    <w:rsid w:val="00C57288"/>
    <w:rsid w:val="00C5745C"/>
    <w:rsid w:val="00C6115C"/>
    <w:rsid w:val="00C61845"/>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610D"/>
    <w:rsid w:val="00C666B3"/>
    <w:rsid w:val="00C66BBD"/>
    <w:rsid w:val="00C66C0E"/>
    <w:rsid w:val="00C674DB"/>
    <w:rsid w:val="00C67BCA"/>
    <w:rsid w:val="00C709EE"/>
    <w:rsid w:val="00C70E4D"/>
    <w:rsid w:val="00C71B5B"/>
    <w:rsid w:val="00C734E0"/>
    <w:rsid w:val="00C74949"/>
    <w:rsid w:val="00C74969"/>
    <w:rsid w:val="00C75217"/>
    <w:rsid w:val="00C75567"/>
    <w:rsid w:val="00C75F5E"/>
    <w:rsid w:val="00C76CCB"/>
    <w:rsid w:val="00C76EB4"/>
    <w:rsid w:val="00C77523"/>
    <w:rsid w:val="00C776B8"/>
    <w:rsid w:val="00C777F8"/>
    <w:rsid w:val="00C80576"/>
    <w:rsid w:val="00C80706"/>
    <w:rsid w:val="00C80ED4"/>
    <w:rsid w:val="00C81916"/>
    <w:rsid w:val="00C82A33"/>
    <w:rsid w:val="00C84444"/>
    <w:rsid w:val="00C846BA"/>
    <w:rsid w:val="00C84792"/>
    <w:rsid w:val="00C84B11"/>
    <w:rsid w:val="00C84C99"/>
    <w:rsid w:val="00C8604D"/>
    <w:rsid w:val="00C86524"/>
    <w:rsid w:val="00C8697B"/>
    <w:rsid w:val="00C8705D"/>
    <w:rsid w:val="00C87649"/>
    <w:rsid w:val="00C8764A"/>
    <w:rsid w:val="00C87981"/>
    <w:rsid w:val="00C87AD1"/>
    <w:rsid w:val="00C87C0D"/>
    <w:rsid w:val="00C87CFB"/>
    <w:rsid w:val="00C87DA9"/>
    <w:rsid w:val="00C87DBA"/>
    <w:rsid w:val="00C9034C"/>
    <w:rsid w:val="00C9075A"/>
    <w:rsid w:val="00C90AA1"/>
    <w:rsid w:val="00C90E9E"/>
    <w:rsid w:val="00C90EDD"/>
    <w:rsid w:val="00C91357"/>
    <w:rsid w:val="00C91671"/>
    <w:rsid w:val="00C91DB1"/>
    <w:rsid w:val="00C92556"/>
    <w:rsid w:val="00C92D93"/>
    <w:rsid w:val="00C93A02"/>
    <w:rsid w:val="00C93C68"/>
    <w:rsid w:val="00C93EAE"/>
    <w:rsid w:val="00C93EDA"/>
    <w:rsid w:val="00C943EE"/>
    <w:rsid w:val="00C94488"/>
    <w:rsid w:val="00C961F6"/>
    <w:rsid w:val="00C966C3"/>
    <w:rsid w:val="00C97933"/>
    <w:rsid w:val="00CA105D"/>
    <w:rsid w:val="00CA115D"/>
    <w:rsid w:val="00CA17B9"/>
    <w:rsid w:val="00CA2454"/>
    <w:rsid w:val="00CA2465"/>
    <w:rsid w:val="00CA271D"/>
    <w:rsid w:val="00CA28F8"/>
    <w:rsid w:val="00CA300A"/>
    <w:rsid w:val="00CA309B"/>
    <w:rsid w:val="00CA34C0"/>
    <w:rsid w:val="00CA3919"/>
    <w:rsid w:val="00CA3A23"/>
    <w:rsid w:val="00CA4642"/>
    <w:rsid w:val="00CA47BC"/>
    <w:rsid w:val="00CA4C2B"/>
    <w:rsid w:val="00CA5499"/>
    <w:rsid w:val="00CA6875"/>
    <w:rsid w:val="00CA71E5"/>
    <w:rsid w:val="00CA7316"/>
    <w:rsid w:val="00CA7A27"/>
    <w:rsid w:val="00CA7A56"/>
    <w:rsid w:val="00CA7C20"/>
    <w:rsid w:val="00CA7D02"/>
    <w:rsid w:val="00CB0264"/>
    <w:rsid w:val="00CB074B"/>
    <w:rsid w:val="00CB0A9F"/>
    <w:rsid w:val="00CB1994"/>
    <w:rsid w:val="00CB1AAA"/>
    <w:rsid w:val="00CB1B86"/>
    <w:rsid w:val="00CB1CA5"/>
    <w:rsid w:val="00CB20EA"/>
    <w:rsid w:val="00CB2DBB"/>
    <w:rsid w:val="00CB2E9E"/>
    <w:rsid w:val="00CB2FB3"/>
    <w:rsid w:val="00CB3147"/>
    <w:rsid w:val="00CB3490"/>
    <w:rsid w:val="00CB407A"/>
    <w:rsid w:val="00CB4499"/>
    <w:rsid w:val="00CB4550"/>
    <w:rsid w:val="00CB46FC"/>
    <w:rsid w:val="00CB5632"/>
    <w:rsid w:val="00CB5F9E"/>
    <w:rsid w:val="00CB71BF"/>
    <w:rsid w:val="00CB78F0"/>
    <w:rsid w:val="00CB7955"/>
    <w:rsid w:val="00CB7B5B"/>
    <w:rsid w:val="00CB7DC0"/>
    <w:rsid w:val="00CC0EA1"/>
    <w:rsid w:val="00CC16F2"/>
    <w:rsid w:val="00CC1A90"/>
    <w:rsid w:val="00CC1B5F"/>
    <w:rsid w:val="00CC1EE6"/>
    <w:rsid w:val="00CC27BE"/>
    <w:rsid w:val="00CC29EE"/>
    <w:rsid w:val="00CC2D52"/>
    <w:rsid w:val="00CC2E28"/>
    <w:rsid w:val="00CC309A"/>
    <w:rsid w:val="00CC33C3"/>
    <w:rsid w:val="00CC3425"/>
    <w:rsid w:val="00CC3A53"/>
    <w:rsid w:val="00CC3CA0"/>
    <w:rsid w:val="00CC3D21"/>
    <w:rsid w:val="00CC45C4"/>
    <w:rsid w:val="00CC4627"/>
    <w:rsid w:val="00CC467D"/>
    <w:rsid w:val="00CC47EA"/>
    <w:rsid w:val="00CC4881"/>
    <w:rsid w:val="00CC4930"/>
    <w:rsid w:val="00CC5410"/>
    <w:rsid w:val="00CC5F78"/>
    <w:rsid w:val="00CC6458"/>
    <w:rsid w:val="00CC6E96"/>
    <w:rsid w:val="00CC72BF"/>
    <w:rsid w:val="00CC7BE9"/>
    <w:rsid w:val="00CC7E6F"/>
    <w:rsid w:val="00CD0335"/>
    <w:rsid w:val="00CD0458"/>
    <w:rsid w:val="00CD089E"/>
    <w:rsid w:val="00CD09D2"/>
    <w:rsid w:val="00CD16AB"/>
    <w:rsid w:val="00CD1E0B"/>
    <w:rsid w:val="00CD1EBE"/>
    <w:rsid w:val="00CD23A9"/>
    <w:rsid w:val="00CD2602"/>
    <w:rsid w:val="00CD2AEA"/>
    <w:rsid w:val="00CD2BDB"/>
    <w:rsid w:val="00CD2DD2"/>
    <w:rsid w:val="00CD339D"/>
    <w:rsid w:val="00CD3898"/>
    <w:rsid w:val="00CD4743"/>
    <w:rsid w:val="00CD478A"/>
    <w:rsid w:val="00CD478E"/>
    <w:rsid w:val="00CD4F0A"/>
    <w:rsid w:val="00CD59E9"/>
    <w:rsid w:val="00CD6345"/>
    <w:rsid w:val="00CD699B"/>
    <w:rsid w:val="00CD69D2"/>
    <w:rsid w:val="00CD71E3"/>
    <w:rsid w:val="00CD736A"/>
    <w:rsid w:val="00CD7491"/>
    <w:rsid w:val="00CE058D"/>
    <w:rsid w:val="00CE06AB"/>
    <w:rsid w:val="00CE0C91"/>
    <w:rsid w:val="00CE1876"/>
    <w:rsid w:val="00CE2EB8"/>
    <w:rsid w:val="00CE3781"/>
    <w:rsid w:val="00CE3F60"/>
    <w:rsid w:val="00CE45F9"/>
    <w:rsid w:val="00CE46C3"/>
    <w:rsid w:val="00CE4AD2"/>
    <w:rsid w:val="00CE5575"/>
    <w:rsid w:val="00CE5785"/>
    <w:rsid w:val="00CE57E3"/>
    <w:rsid w:val="00CE5A77"/>
    <w:rsid w:val="00CE67CA"/>
    <w:rsid w:val="00CE6974"/>
    <w:rsid w:val="00CE6A2E"/>
    <w:rsid w:val="00CE7636"/>
    <w:rsid w:val="00CE794C"/>
    <w:rsid w:val="00CE7B9B"/>
    <w:rsid w:val="00CE7E61"/>
    <w:rsid w:val="00CF06BB"/>
    <w:rsid w:val="00CF0880"/>
    <w:rsid w:val="00CF0DA0"/>
    <w:rsid w:val="00CF12D2"/>
    <w:rsid w:val="00CF1ADC"/>
    <w:rsid w:val="00CF1C10"/>
    <w:rsid w:val="00CF201D"/>
    <w:rsid w:val="00CF22CE"/>
    <w:rsid w:val="00CF23A3"/>
    <w:rsid w:val="00CF2453"/>
    <w:rsid w:val="00CF268D"/>
    <w:rsid w:val="00CF2932"/>
    <w:rsid w:val="00CF2D32"/>
    <w:rsid w:val="00CF3B79"/>
    <w:rsid w:val="00CF3D7F"/>
    <w:rsid w:val="00CF44E7"/>
    <w:rsid w:val="00CF4581"/>
    <w:rsid w:val="00CF51F5"/>
    <w:rsid w:val="00CF565A"/>
    <w:rsid w:val="00CF59F2"/>
    <w:rsid w:val="00CF5A68"/>
    <w:rsid w:val="00CF6939"/>
    <w:rsid w:val="00CF6DE9"/>
    <w:rsid w:val="00CF6FB0"/>
    <w:rsid w:val="00CF705C"/>
    <w:rsid w:val="00CF77A8"/>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336"/>
    <w:rsid w:val="00D11D8A"/>
    <w:rsid w:val="00D130C4"/>
    <w:rsid w:val="00D13767"/>
    <w:rsid w:val="00D14B5D"/>
    <w:rsid w:val="00D14D18"/>
    <w:rsid w:val="00D1517E"/>
    <w:rsid w:val="00D1536F"/>
    <w:rsid w:val="00D1565C"/>
    <w:rsid w:val="00D15DD9"/>
    <w:rsid w:val="00D169CE"/>
    <w:rsid w:val="00D17229"/>
    <w:rsid w:val="00D1793C"/>
    <w:rsid w:val="00D17ADB"/>
    <w:rsid w:val="00D17CEF"/>
    <w:rsid w:val="00D17DB5"/>
    <w:rsid w:val="00D203E8"/>
    <w:rsid w:val="00D20F39"/>
    <w:rsid w:val="00D2114E"/>
    <w:rsid w:val="00D21DFF"/>
    <w:rsid w:val="00D21F61"/>
    <w:rsid w:val="00D22107"/>
    <w:rsid w:val="00D22D76"/>
    <w:rsid w:val="00D22E1B"/>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020"/>
    <w:rsid w:val="00D34782"/>
    <w:rsid w:val="00D3512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73C3"/>
    <w:rsid w:val="00D608EA"/>
    <w:rsid w:val="00D60B51"/>
    <w:rsid w:val="00D60C9E"/>
    <w:rsid w:val="00D60E25"/>
    <w:rsid w:val="00D61056"/>
    <w:rsid w:val="00D614BE"/>
    <w:rsid w:val="00D625F1"/>
    <w:rsid w:val="00D626CA"/>
    <w:rsid w:val="00D63890"/>
    <w:rsid w:val="00D6444F"/>
    <w:rsid w:val="00D6503F"/>
    <w:rsid w:val="00D65CF3"/>
    <w:rsid w:val="00D65ECD"/>
    <w:rsid w:val="00D6686C"/>
    <w:rsid w:val="00D66BB3"/>
    <w:rsid w:val="00D67534"/>
    <w:rsid w:val="00D675B0"/>
    <w:rsid w:val="00D67E7B"/>
    <w:rsid w:val="00D70AEF"/>
    <w:rsid w:val="00D711D1"/>
    <w:rsid w:val="00D71431"/>
    <w:rsid w:val="00D715E7"/>
    <w:rsid w:val="00D71D92"/>
    <w:rsid w:val="00D72299"/>
    <w:rsid w:val="00D725AD"/>
    <w:rsid w:val="00D73604"/>
    <w:rsid w:val="00D7372C"/>
    <w:rsid w:val="00D73B5D"/>
    <w:rsid w:val="00D73C6E"/>
    <w:rsid w:val="00D73FAC"/>
    <w:rsid w:val="00D74076"/>
    <w:rsid w:val="00D74314"/>
    <w:rsid w:val="00D74592"/>
    <w:rsid w:val="00D745D7"/>
    <w:rsid w:val="00D7468E"/>
    <w:rsid w:val="00D74793"/>
    <w:rsid w:val="00D74DE6"/>
    <w:rsid w:val="00D74E86"/>
    <w:rsid w:val="00D74ED0"/>
    <w:rsid w:val="00D7501B"/>
    <w:rsid w:val="00D758B2"/>
    <w:rsid w:val="00D75923"/>
    <w:rsid w:val="00D75D7D"/>
    <w:rsid w:val="00D761AE"/>
    <w:rsid w:val="00D765E1"/>
    <w:rsid w:val="00D76D2A"/>
    <w:rsid w:val="00D7729C"/>
    <w:rsid w:val="00D804B6"/>
    <w:rsid w:val="00D80810"/>
    <w:rsid w:val="00D8092D"/>
    <w:rsid w:val="00D80A5F"/>
    <w:rsid w:val="00D80B96"/>
    <w:rsid w:val="00D80BEF"/>
    <w:rsid w:val="00D80D3D"/>
    <w:rsid w:val="00D80F52"/>
    <w:rsid w:val="00D80F96"/>
    <w:rsid w:val="00D816A7"/>
    <w:rsid w:val="00D81946"/>
    <w:rsid w:val="00D81F54"/>
    <w:rsid w:val="00D850D3"/>
    <w:rsid w:val="00D854C8"/>
    <w:rsid w:val="00D85A9D"/>
    <w:rsid w:val="00D86641"/>
    <w:rsid w:val="00D8701E"/>
    <w:rsid w:val="00D871C2"/>
    <w:rsid w:val="00D87D85"/>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D52"/>
    <w:rsid w:val="00DA6115"/>
    <w:rsid w:val="00DA6659"/>
    <w:rsid w:val="00DA697A"/>
    <w:rsid w:val="00DA6B95"/>
    <w:rsid w:val="00DA74B5"/>
    <w:rsid w:val="00DA75A0"/>
    <w:rsid w:val="00DB0403"/>
    <w:rsid w:val="00DB07C4"/>
    <w:rsid w:val="00DB08D3"/>
    <w:rsid w:val="00DB0CE4"/>
    <w:rsid w:val="00DB0F8B"/>
    <w:rsid w:val="00DB153E"/>
    <w:rsid w:val="00DB1924"/>
    <w:rsid w:val="00DB2DE0"/>
    <w:rsid w:val="00DB31E8"/>
    <w:rsid w:val="00DB3270"/>
    <w:rsid w:val="00DB358C"/>
    <w:rsid w:val="00DB3CA8"/>
    <w:rsid w:val="00DB58A3"/>
    <w:rsid w:val="00DB5D05"/>
    <w:rsid w:val="00DB68A6"/>
    <w:rsid w:val="00DC027C"/>
    <w:rsid w:val="00DC035D"/>
    <w:rsid w:val="00DC0617"/>
    <w:rsid w:val="00DC0939"/>
    <w:rsid w:val="00DC0AA2"/>
    <w:rsid w:val="00DC0BBC"/>
    <w:rsid w:val="00DC0E25"/>
    <w:rsid w:val="00DC0ECA"/>
    <w:rsid w:val="00DC102A"/>
    <w:rsid w:val="00DC1184"/>
    <w:rsid w:val="00DC14BE"/>
    <w:rsid w:val="00DC19D2"/>
    <w:rsid w:val="00DC1A71"/>
    <w:rsid w:val="00DC1B7A"/>
    <w:rsid w:val="00DC1F86"/>
    <w:rsid w:val="00DC20CA"/>
    <w:rsid w:val="00DC22E3"/>
    <w:rsid w:val="00DC2DF5"/>
    <w:rsid w:val="00DC367F"/>
    <w:rsid w:val="00DC3C33"/>
    <w:rsid w:val="00DC499E"/>
    <w:rsid w:val="00DC4A0F"/>
    <w:rsid w:val="00DC4B16"/>
    <w:rsid w:val="00DC5104"/>
    <w:rsid w:val="00DC5C70"/>
    <w:rsid w:val="00DC6E96"/>
    <w:rsid w:val="00DC6FC3"/>
    <w:rsid w:val="00DC70E6"/>
    <w:rsid w:val="00DC7849"/>
    <w:rsid w:val="00DC7A62"/>
    <w:rsid w:val="00DD01B3"/>
    <w:rsid w:val="00DD04C3"/>
    <w:rsid w:val="00DD078C"/>
    <w:rsid w:val="00DD13D4"/>
    <w:rsid w:val="00DD15C5"/>
    <w:rsid w:val="00DD1872"/>
    <w:rsid w:val="00DD194E"/>
    <w:rsid w:val="00DD1CDF"/>
    <w:rsid w:val="00DD2342"/>
    <w:rsid w:val="00DD2D75"/>
    <w:rsid w:val="00DD43F3"/>
    <w:rsid w:val="00DD4B25"/>
    <w:rsid w:val="00DD55CA"/>
    <w:rsid w:val="00DD67E9"/>
    <w:rsid w:val="00DD689E"/>
    <w:rsid w:val="00DD6B33"/>
    <w:rsid w:val="00DD713C"/>
    <w:rsid w:val="00DD72C3"/>
    <w:rsid w:val="00DD7887"/>
    <w:rsid w:val="00DE0296"/>
    <w:rsid w:val="00DE065F"/>
    <w:rsid w:val="00DE0FEF"/>
    <w:rsid w:val="00DE1275"/>
    <w:rsid w:val="00DE1472"/>
    <w:rsid w:val="00DE18CB"/>
    <w:rsid w:val="00DE1AD5"/>
    <w:rsid w:val="00DE29B6"/>
    <w:rsid w:val="00DE5379"/>
    <w:rsid w:val="00DE5B7B"/>
    <w:rsid w:val="00DE61A8"/>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6A4"/>
    <w:rsid w:val="00DF4888"/>
    <w:rsid w:val="00DF5494"/>
    <w:rsid w:val="00DF589B"/>
    <w:rsid w:val="00DF6048"/>
    <w:rsid w:val="00DF6079"/>
    <w:rsid w:val="00DF60D3"/>
    <w:rsid w:val="00DF6115"/>
    <w:rsid w:val="00DF6277"/>
    <w:rsid w:val="00DF631A"/>
    <w:rsid w:val="00DF67D2"/>
    <w:rsid w:val="00DF78B7"/>
    <w:rsid w:val="00DF7A8F"/>
    <w:rsid w:val="00DF7C00"/>
    <w:rsid w:val="00E00A72"/>
    <w:rsid w:val="00E00DBE"/>
    <w:rsid w:val="00E01314"/>
    <w:rsid w:val="00E01C79"/>
    <w:rsid w:val="00E01D8A"/>
    <w:rsid w:val="00E02014"/>
    <w:rsid w:val="00E02209"/>
    <w:rsid w:val="00E02335"/>
    <w:rsid w:val="00E02482"/>
    <w:rsid w:val="00E02AD8"/>
    <w:rsid w:val="00E02B6A"/>
    <w:rsid w:val="00E03465"/>
    <w:rsid w:val="00E03554"/>
    <w:rsid w:val="00E03785"/>
    <w:rsid w:val="00E03B6A"/>
    <w:rsid w:val="00E03BC1"/>
    <w:rsid w:val="00E04DB2"/>
    <w:rsid w:val="00E050C2"/>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49AF"/>
    <w:rsid w:val="00E14A40"/>
    <w:rsid w:val="00E14DE9"/>
    <w:rsid w:val="00E15A39"/>
    <w:rsid w:val="00E1616D"/>
    <w:rsid w:val="00E167AA"/>
    <w:rsid w:val="00E16CF8"/>
    <w:rsid w:val="00E1783A"/>
    <w:rsid w:val="00E17ACD"/>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0E71"/>
    <w:rsid w:val="00E30F5D"/>
    <w:rsid w:val="00E31111"/>
    <w:rsid w:val="00E31650"/>
    <w:rsid w:val="00E31EAF"/>
    <w:rsid w:val="00E32715"/>
    <w:rsid w:val="00E32743"/>
    <w:rsid w:val="00E32BE2"/>
    <w:rsid w:val="00E3301D"/>
    <w:rsid w:val="00E335A1"/>
    <w:rsid w:val="00E3391F"/>
    <w:rsid w:val="00E33B6B"/>
    <w:rsid w:val="00E33C56"/>
    <w:rsid w:val="00E34833"/>
    <w:rsid w:val="00E34886"/>
    <w:rsid w:val="00E34B1F"/>
    <w:rsid w:val="00E3608F"/>
    <w:rsid w:val="00E3674D"/>
    <w:rsid w:val="00E36762"/>
    <w:rsid w:val="00E36C6F"/>
    <w:rsid w:val="00E3746A"/>
    <w:rsid w:val="00E374A5"/>
    <w:rsid w:val="00E376EE"/>
    <w:rsid w:val="00E37A6E"/>
    <w:rsid w:val="00E404FA"/>
    <w:rsid w:val="00E40532"/>
    <w:rsid w:val="00E40576"/>
    <w:rsid w:val="00E40750"/>
    <w:rsid w:val="00E40B58"/>
    <w:rsid w:val="00E414AC"/>
    <w:rsid w:val="00E41FF9"/>
    <w:rsid w:val="00E42236"/>
    <w:rsid w:val="00E423CB"/>
    <w:rsid w:val="00E42B85"/>
    <w:rsid w:val="00E42BBC"/>
    <w:rsid w:val="00E43078"/>
    <w:rsid w:val="00E43168"/>
    <w:rsid w:val="00E43C2F"/>
    <w:rsid w:val="00E44691"/>
    <w:rsid w:val="00E44780"/>
    <w:rsid w:val="00E44AA4"/>
    <w:rsid w:val="00E45171"/>
    <w:rsid w:val="00E452A0"/>
    <w:rsid w:val="00E463B7"/>
    <w:rsid w:val="00E4649A"/>
    <w:rsid w:val="00E46BCB"/>
    <w:rsid w:val="00E46F9A"/>
    <w:rsid w:val="00E472B4"/>
    <w:rsid w:val="00E47943"/>
    <w:rsid w:val="00E500AC"/>
    <w:rsid w:val="00E5019A"/>
    <w:rsid w:val="00E52161"/>
    <w:rsid w:val="00E52498"/>
    <w:rsid w:val="00E52C98"/>
    <w:rsid w:val="00E52EFC"/>
    <w:rsid w:val="00E52FDB"/>
    <w:rsid w:val="00E53008"/>
    <w:rsid w:val="00E5307B"/>
    <w:rsid w:val="00E5345C"/>
    <w:rsid w:val="00E53B3E"/>
    <w:rsid w:val="00E53D12"/>
    <w:rsid w:val="00E54124"/>
    <w:rsid w:val="00E5437E"/>
    <w:rsid w:val="00E55181"/>
    <w:rsid w:val="00E558CC"/>
    <w:rsid w:val="00E56641"/>
    <w:rsid w:val="00E567EA"/>
    <w:rsid w:val="00E56BA0"/>
    <w:rsid w:val="00E56D7C"/>
    <w:rsid w:val="00E56F1A"/>
    <w:rsid w:val="00E57029"/>
    <w:rsid w:val="00E57D6F"/>
    <w:rsid w:val="00E611CF"/>
    <w:rsid w:val="00E61DF9"/>
    <w:rsid w:val="00E62828"/>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ADA"/>
    <w:rsid w:val="00E7404B"/>
    <w:rsid w:val="00E744AD"/>
    <w:rsid w:val="00E74DB6"/>
    <w:rsid w:val="00E7524E"/>
    <w:rsid w:val="00E75729"/>
    <w:rsid w:val="00E75F45"/>
    <w:rsid w:val="00E76900"/>
    <w:rsid w:val="00E76D27"/>
    <w:rsid w:val="00E76F88"/>
    <w:rsid w:val="00E77585"/>
    <w:rsid w:val="00E7779A"/>
    <w:rsid w:val="00E777BA"/>
    <w:rsid w:val="00E77A84"/>
    <w:rsid w:val="00E77AFB"/>
    <w:rsid w:val="00E80647"/>
    <w:rsid w:val="00E80B69"/>
    <w:rsid w:val="00E8103B"/>
    <w:rsid w:val="00E8118F"/>
    <w:rsid w:val="00E830E3"/>
    <w:rsid w:val="00E832F4"/>
    <w:rsid w:val="00E83CEC"/>
    <w:rsid w:val="00E840C2"/>
    <w:rsid w:val="00E8425E"/>
    <w:rsid w:val="00E84BE7"/>
    <w:rsid w:val="00E84E65"/>
    <w:rsid w:val="00E85181"/>
    <w:rsid w:val="00E854F4"/>
    <w:rsid w:val="00E85F58"/>
    <w:rsid w:val="00E865AD"/>
    <w:rsid w:val="00E86D13"/>
    <w:rsid w:val="00E86D33"/>
    <w:rsid w:val="00E86FEB"/>
    <w:rsid w:val="00E8704B"/>
    <w:rsid w:val="00E874AE"/>
    <w:rsid w:val="00E879A9"/>
    <w:rsid w:val="00E907BC"/>
    <w:rsid w:val="00E909D2"/>
    <w:rsid w:val="00E92745"/>
    <w:rsid w:val="00E92A8A"/>
    <w:rsid w:val="00E93A85"/>
    <w:rsid w:val="00E93AF3"/>
    <w:rsid w:val="00E945B8"/>
    <w:rsid w:val="00E9497B"/>
    <w:rsid w:val="00E95023"/>
    <w:rsid w:val="00E951E1"/>
    <w:rsid w:val="00E959B2"/>
    <w:rsid w:val="00E9614E"/>
    <w:rsid w:val="00E966CD"/>
    <w:rsid w:val="00E9707F"/>
    <w:rsid w:val="00E97B22"/>
    <w:rsid w:val="00EA0181"/>
    <w:rsid w:val="00EA04B0"/>
    <w:rsid w:val="00EA064F"/>
    <w:rsid w:val="00EA069C"/>
    <w:rsid w:val="00EA0903"/>
    <w:rsid w:val="00EA0D73"/>
    <w:rsid w:val="00EA0EB2"/>
    <w:rsid w:val="00EA1B1D"/>
    <w:rsid w:val="00EA1ECC"/>
    <w:rsid w:val="00EA218A"/>
    <w:rsid w:val="00EA2859"/>
    <w:rsid w:val="00EA2A74"/>
    <w:rsid w:val="00EA2C7A"/>
    <w:rsid w:val="00EA36F2"/>
    <w:rsid w:val="00EA381A"/>
    <w:rsid w:val="00EA3E21"/>
    <w:rsid w:val="00EA3EF7"/>
    <w:rsid w:val="00EA3F19"/>
    <w:rsid w:val="00EA42D9"/>
    <w:rsid w:val="00EA4535"/>
    <w:rsid w:val="00EA4A80"/>
    <w:rsid w:val="00EA4BE1"/>
    <w:rsid w:val="00EA4DE3"/>
    <w:rsid w:val="00EA526B"/>
    <w:rsid w:val="00EA52A0"/>
    <w:rsid w:val="00EA62A7"/>
    <w:rsid w:val="00EA66CD"/>
    <w:rsid w:val="00EA6928"/>
    <w:rsid w:val="00EA6E70"/>
    <w:rsid w:val="00EA7D65"/>
    <w:rsid w:val="00EB0097"/>
    <w:rsid w:val="00EB0237"/>
    <w:rsid w:val="00EB063E"/>
    <w:rsid w:val="00EB10F5"/>
    <w:rsid w:val="00EB1870"/>
    <w:rsid w:val="00EB18BA"/>
    <w:rsid w:val="00EB1D01"/>
    <w:rsid w:val="00EB1D83"/>
    <w:rsid w:val="00EB364B"/>
    <w:rsid w:val="00EB39A0"/>
    <w:rsid w:val="00EB3CE2"/>
    <w:rsid w:val="00EB4074"/>
    <w:rsid w:val="00EB40F9"/>
    <w:rsid w:val="00EB4B99"/>
    <w:rsid w:val="00EB527B"/>
    <w:rsid w:val="00EB572D"/>
    <w:rsid w:val="00EB5867"/>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E6E"/>
    <w:rsid w:val="00EC4618"/>
    <w:rsid w:val="00EC4A01"/>
    <w:rsid w:val="00EC4DC3"/>
    <w:rsid w:val="00EC5148"/>
    <w:rsid w:val="00EC55C2"/>
    <w:rsid w:val="00EC5797"/>
    <w:rsid w:val="00EC58DC"/>
    <w:rsid w:val="00EC680B"/>
    <w:rsid w:val="00EC7080"/>
    <w:rsid w:val="00EC79D9"/>
    <w:rsid w:val="00ED0077"/>
    <w:rsid w:val="00ED0216"/>
    <w:rsid w:val="00ED0753"/>
    <w:rsid w:val="00ED07B7"/>
    <w:rsid w:val="00ED0DEF"/>
    <w:rsid w:val="00ED1033"/>
    <w:rsid w:val="00ED1638"/>
    <w:rsid w:val="00ED1F3C"/>
    <w:rsid w:val="00ED30E6"/>
    <w:rsid w:val="00ED3469"/>
    <w:rsid w:val="00ED4394"/>
    <w:rsid w:val="00ED443C"/>
    <w:rsid w:val="00ED46EB"/>
    <w:rsid w:val="00ED4C91"/>
    <w:rsid w:val="00ED5919"/>
    <w:rsid w:val="00ED5F09"/>
    <w:rsid w:val="00ED67A0"/>
    <w:rsid w:val="00ED6B03"/>
    <w:rsid w:val="00ED70D1"/>
    <w:rsid w:val="00ED7C88"/>
    <w:rsid w:val="00ED7C9A"/>
    <w:rsid w:val="00ED7F85"/>
    <w:rsid w:val="00EE008E"/>
    <w:rsid w:val="00EE038D"/>
    <w:rsid w:val="00EE1086"/>
    <w:rsid w:val="00EE124A"/>
    <w:rsid w:val="00EE1412"/>
    <w:rsid w:val="00EE154C"/>
    <w:rsid w:val="00EE1D50"/>
    <w:rsid w:val="00EE2539"/>
    <w:rsid w:val="00EE2A40"/>
    <w:rsid w:val="00EE3E25"/>
    <w:rsid w:val="00EE4515"/>
    <w:rsid w:val="00EE4F02"/>
    <w:rsid w:val="00EE5567"/>
    <w:rsid w:val="00EE56E5"/>
    <w:rsid w:val="00EE578A"/>
    <w:rsid w:val="00EE57C0"/>
    <w:rsid w:val="00EE686C"/>
    <w:rsid w:val="00EE7152"/>
    <w:rsid w:val="00EE78B4"/>
    <w:rsid w:val="00EE7D45"/>
    <w:rsid w:val="00EE7FA9"/>
    <w:rsid w:val="00EF0F41"/>
    <w:rsid w:val="00EF1456"/>
    <w:rsid w:val="00EF14E9"/>
    <w:rsid w:val="00EF1612"/>
    <w:rsid w:val="00EF19EC"/>
    <w:rsid w:val="00EF1A0E"/>
    <w:rsid w:val="00EF1A4C"/>
    <w:rsid w:val="00EF1D1B"/>
    <w:rsid w:val="00EF1EA8"/>
    <w:rsid w:val="00EF22EA"/>
    <w:rsid w:val="00EF26CB"/>
    <w:rsid w:val="00EF28DF"/>
    <w:rsid w:val="00EF3013"/>
    <w:rsid w:val="00EF3117"/>
    <w:rsid w:val="00EF33E9"/>
    <w:rsid w:val="00EF39D5"/>
    <w:rsid w:val="00EF3E25"/>
    <w:rsid w:val="00EF3F48"/>
    <w:rsid w:val="00EF4014"/>
    <w:rsid w:val="00EF4022"/>
    <w:rsid w:val="00EF41FF"/>
    <w:rsid w:val="00EF5A65"/>
    <w:rsid w:val="00EF5DF7"/>
    <w:rsid w:val="00EF6180"/>
    <w:rsid w:val="00EF6759"/>
    <w:rsid w:val="00EF7340"/>
    <w:rsid w:val="00EF797B"/>
    <w:rsid w:val="00EF79BE"/>
    <w:rsid w:val="00EF7E7C"/>
    <w:rsid w:val="00F00F73"/>
    <w:rsid w:val="00F013CE"/>
    <w:rsid w:val="00F01AB4"/>
    <w:rsid w:val="00F01BEE"/>
    <w:rsid w:val="00F01C96"/>
    <w:rsid w:val="00F0247F"/>
    <w:rsid w:val="00F027D0"/>
    <w:rsid w:val="00F028BF"/>
    <w:rsid w:val="00F0305B"/>
    <w:rsid w:val="00F0345C"/>
    <w:rsid w:val="00F03A45"/>
    <w:rsid w:val="00F03D48"/>
    <w:rsid w:val="00F03E7F"/>
    <w:rsid w:val="00F0511C"/>
    <w:rsid w:val="00F065CF"/>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2119"/>
    <w:rsid w:val="00F12CF9"/>
    <w:rsid w:val="00F12F79"/>
    <w:rsid w:val="00F13670"/>
    <w:rsid w:val="00F13918"/>
    <w:rsid w:val="00F13966"/>
    <w:rsid w:val="00F141AD"/>
    <w:rsid w:val="00F14A70"/>
    <w:rsid w:val="00F15621"/>
    <w:rsid w:val="00F16918"/>
    <w:rsid w:val="00F16D03"/>
    <w:rsid w:val="00F16FF2"/>
    <w:rsid w:val="00F17111"/>
    <w:rsid w:val="00F1733F"/>
    <w:rsid w:val="00F17816"/>
    <w:rsid w:val="00F17AAF"/>
    <w:rsid w:val="00F17DA1"/>
    <w:rsid w:val="00F17E84"/>
    <w:rsid w:val="00F20EDD"/>
    <w:rsid w:val="00F21394"/>
    <w:rsid w:val="00F218C8"/>
    <w:rsid w:val="00F2209E"/>
    <w:rsid w:val="00F224AA"/>
    <w:rsid w:val="00F22B39"/>
    <w:rsid w:val="00F23155"/>
    <w:rsid w:val="00F238C3"/>
    <w:rsid w:val="00F23917"/>
    <w:rsid w:val="00F240D7"/>
    <w:rsid w:val="00F246DD"/>
    <w:rsid w:val="00F25321"/>
    <w:rsid w:val="00F27308"/>
    <w:rsid w:val="00F27363"/>
    <w:rsid w:val="00F273EF"/>
    <w:rsid w:val="00F275E1"/>
    <w:rsid w:val="00F277F4"/>
    <w:rsid w:val="00F27CB2"/>
    <w:rsid w:val="00F300BA"/>
    <w:rsid w:val="00F31205"/>
    <w:rsid w:val="00F31C54"/>
    <w:rsid w:val="00F31ECC"/>
    <w:rsid w:val="00F31F1F"/>
    <w:rsid w:val="00F32283"/>
    <w:rsid w:val="00F32436"/>
    <w:rsid w:val="00F32A99"/>
    <w:rsid w:val="00F33455"/>
    <w:rsid w:val="00F334B6"/>
    <w:rsid w:val="00F338CC"/>
    <w:rsid w:val="00F34576"/>
    <w:rsid w:val="00F34FB3"/>
    <w:rsid w:val="00F35498"/>
    <w:rsid w:val="00F3573B"/>
    <w:rsid w:val="00F3581E"/>
    <w:rsid w:val="00F35A72"/>
    <w:rsid w:val="00F360ED"/>
    <w:rsid w:val="00F36348"/>
    <w:rsid w:val="00F37280"/>
    <w:rsid w:val="00F37D66"/>
    <w:rsid w:val="00F37F69"/>
    <w:rsid w:val="00F404FB"/>
    <w:rsid w:val="00F40E4C"/>
    <w:rsid w:val="00F4116A"/>
    <w:rsid w:val="00F412D0"/>
    <w:rsid w:val="00F4135A"/>
    <w:rsid w:val="00F41868"/>
    <w:rsid w:val="00F41ACD"/>
    <w:rsid w:val="00F42366"/>
    <w:rsid w:val="00F434DD"/>
    <w:rsid w:val="00F4374C"/>
    <w:rsid w:val="00F43E54"/>
    <w:rsid w:val="00F43E79"/>
    <w:rsid w:val="00F44068"/>
    <w:rsid w:val="00F4468D"/>
    <w:rsid w:val="00F44710"/>
    <w:rsid w:val="00F45E7A"/>
    <w:rsid w:val="00F4614A"/>
    <w:rsid w:val="00F4667E"/>
    <w:rsid w:val="00F47237"/>
    <w:rsid w:val="00F47546"/>
    <w:rsid w:val="00F47B14"/>
    <w:rsid w:val="00F50324"/>
    <w:rsid w:val="00F50879"/>
    <w:rsid w:val="00F50BF6"/>
    <w:rsid w:val="00F50C56"/>
    <w:rsid w:val="00F50C8A"/>
    <w:rsid w:val="00F50ED9"/>
    <w:rsid w:val="00F50EF1"/>
    <w:rsid w:val="00F51B79"/>
    <w:rsid w:val="00F51E00"/>
    <w:rsid w:val="00F522F4"/>
    <w:rsid w:val="00F52324"/>
    <w:rsid w:val="00F525A8"/>
    <w:rsid w:val="00F52C5E"/>
    <w:rsid w:val="00F53300"/>
    <w:rsid w:val="00F5369C"/>
    <w:rsid w:val="00F53DBF"/>
    <w:rsid w:val="00F54339"/>
    <w:rsid w:val="00F5485C"/>
    <w:rsid w:val="00F548CF"/>
    <w:rsid w:val="00F550F9"/>
    <w:rsid w:val="00F55488"/>
    <w:rsid w:val="00F5559C"/>
    <w:rsid w:val="00F55738"/>
    <w:rsid w:val="00F558A0"/>
    <w:rsid w:val="00F55B7F"/>
    <w:rsid w:val="00F56624"/>
    <w:rsid w:val="00F57132"/>
    <w:rsid w:val="00F574C8"/>
    <w:rsid w:val="00F57B86"/>
    <w:rsid w:val="00F57BA4"/>
    <w:rsid w:val="00F600B6"/>
    <w:rsid w:val="00F607C5"/>
    <w:rsid w:val="00F60835"/>
    <w:rsid w:val="00F60847"/>
    <w:rsid w:val="00F60901"/>
    <w:rsid w:val="00F609B0"/>
    <w:rsid w:val="00F612DA"/>
    <w:rsid w:val="00F61BEE"/>
    <w:rsid w:val="00F622DE"/>
    <w:rsid w:val="00F625D4"/>
    <w:rsid w:val="00F62915"/>
    <w:rsid w:val="00F62A3E"/>
    <w:rsid w:val="00F62A70"/>
    <w:rsid w:val="00F62AFF"/>
    <w:rsid w:val="00F62D86"/>
    <w:rsid w:val="00F636C7"/>
    <w:rsid w:val="00F64242"/>
    <w:rsid w:val="00F646C0"/>
    <w:rsid w:val="00F6485D"/>
    <w:rsid w:val="00F64BAE"/>
    <w:rsid w:val="00F64C20"/>
    <w:rsid w:val="00F64DE9"/>
    <w:rsid w:val="00F650C6"/>
    <w:rsid w:val="00F665E7"/>
    <w:rsid w:val="00F66867"/>
    <w:rsid w:val="00F67469"/>
    <w:rsid w:val="00F67597"/>
    <w:rsid w:val="00F7045C"/>
    <w:rsid w:val="00F722FD"/>
    <w:rsid w:val="00F72385"/>
    <w:rsid w:val="00F7283D"/>
    <w:rsid w:val="00F72D39"/>
    <w:rsid w:val="00F73019"/>
    <w:rsid w:val="00F7305E"/>
    <w:rsid w:val="00F733DA"/>
    <w:rsid w:val="00F736E6"/>
    <w:rsid w:val="00F73BFC"/>
    <w:rsid w:val="00F73C60"/>
    <w:rsid w:val="00F73C93"/>
    <w:rsid w:val="00F748B4"/>
    <w:rsid w:val="00F756ED"/>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3835"/>
    <w:rsid w:val="00F84AF4"/>
    <w:rsid w:val="00F84F33"/>
    <w:rsid w:val="00F850C6"/>
    <w:rsid w:val="00F8513F"/>
    <w:rsid w:val="00F851AB"/>
    <w:rsid w:val="00F85312"/>
    <w:rsid w:val="00F8585A"/>
    <w:rsid w:val="00F85A27"/>
    <w:rsid w:val="00F85D67"/>
    <w:rsid w:val="00F864A7"/>
    <w:rsid w:val="00F86653"/>
    <w:rsid w:val="00F86A07"/>
    <w:rsid w:val="00F86AB1"/>
    <w:rsid w:val="00F8717D"/>
    <w:rsid w:val="00F87369"/>
    <w:rsid w:val="00F87FC4"/>
    <w:rsid w:val="00F9049B"/>
    <w:rsid w:val="00F917FC"/>
    <w:rsid w:val="00F918CE"/>
    <w:rsid w:val="00F919FE"/>
    <w:rsid w:val="00F925B9"/>
    <w:rsid w:val="00F92BB3"/>
    <w:rsid w:val="00F93A97"/>
    <w:rsid w:val="00F93EC0"/>
    <w:rsid w:val="00F9442B"/>
    <w:rsid w:val="00F94501"/>
    <w:rsid w:val="00F94F92"/>
    <w:rsid w:val="00F95756"/>
    <w:rsid w:val="00F9690A"/>
    <w:rsid w:val="00F96D15"/>
    <w:rsid w:val="00F970A4"/>
    <w:rsid w:val="00F97810"/>
    <w:rsid w:val="00FA08CF"/>
    <w:rsid w:val="00FA093A"/>
    <w:rsid w:val="00FA0CDC"/>
    <w:rsid w:val="00FA0F7F"/>
    <w:rsid w:val="00FA1FF4"/>
    <w:rsid w:val="00FA23CA"/>
    <w:rsid w:val="00FA2F4E"/>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B1"/>
    <w:rsid w:val="00FB4172"/>
    <w:rsid w:val="00FB4B31"/>
    <w:rsid w:val="00FB5322"/>
    <w:rsid w:val="00FB547A"/>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702"/>
    <w:rsid w:val="00FD0971"/>
    <w:rsid w:val="00FD09F4"/>
    <w:rsid w:val="00FD0A5B"/>
    <w:rsid w:val="00FD0FAA"/>
    <w:rsid w:val="00FD1445"/>
    <w:rsid w:val="00FD1CB7"/>
    <w:rsid w:val="00FD2A80"/>
    <w:rsid w:val="00FD2BCD"/>
    <w:rsid w:val="00FD3389"/>
    <w:rsid w:val="00FD3651"/>
    <w:rsid w:val="00FD3807"/>
    <w:rsid w:val="00FD3927"/>
    <w:rsid w:val="00FD3D23"/>
    <w:rsid w:val="00FD4215"/>
    <w:rsid w:val="00FD43E0"/>
    <w:rsid w:val="00FD59D0"/>
    <w:rsid w:val="00FD5D27"/>
    <w:rsid w:val="00FD5D6A"/>
    <w:rsid w:val="00FD61A6"/>
    <w:rsid w:val="00FD65D4"/>
    <w:rsid w:val="00FE0BF2"/>
    <w:rsid w:val="00FE0F3B"/>
    <w:rsid w:val="00FE104E"/>
    <w:rsid w:val="00FE107A"/>
    <w:rsid w:val="00FE158B"/>
    <w:rsid w:val="00FE15A3"/>
    <w:rsid w:val="00FE18D2"/>
    <w:rsid w:val="00FE1E77"/>
    <w:rsid w:val="00FE22DA"/>
    <w:rsid w:val="00FE36C2"/>
    <w:rsid w:val="00FE382B"/>
    <w:rsid w:val="00FE442F"/>
    <w:rsid w:val="00FE456A"/>
    <w:rsid w:val="00FE4819"/>
    <w:rsid w:val="00FE4FC7"/>
    <w:rsid w:val="00FE532B"/>
    <w:rsid w:val="00FE6277"/>
    <w:rsid w:val="00FE65AB"/>
    <w:rsid w:val="00FE685C"/>
    <w:rsid w:val="00FE6C87"/>
    <w:rsid w:val="00FE7375"/>
    <w:rsid w:val="00FE74B8"/>
    <w:rsid w:val="00FF0408"/>
    <w:rsid w:val="00FF08AC"/>
    <w:rsid w:val="00FF0E09"/>
    <w:rsid w:val="00FF115F"/>
    <w:rsid w:val="00FF2EE0"/>
    <w:rsid w:val="00FF3448"/>
    <w:rsid w:val="00FF36BC"/>
    <w:rsid w:val="00FF379A"/>
    <w:rsid w:val="00FF416C"/>
    <w:rsid w:val="00FF4936"/>
    <w:rsid w:val="00FF4EEF"/>
    <w:rsid w:val="00FF5058"/>
    <w:rsid w:val="00FF509E"/>
    <w:rsid w:val="00FF58B5"/>
    <w:rsid w:val="00FF5D3B"/>
    <w:rsid w:val="00FF5FAF"/>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comments" Target="comments.xml"/><Relationship Id="rId16" Type="http://schemas.openxmlformats.org/officeDocument/2006/relationships/footer" Target="footer6.xm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emf"/><Relationship Id="rId66" Type="http://schemas.openxmlformats.org/officeDocument/2006/relationships/image" Target="media/image49.jpg"/><Relationship Id="rId67" Type="http://schemas.openxmlformats.org/officeDocument/2006/relationships/image" Target="media/image50.jpg"/><Relationship Id="rId68" Type="http://schemas.openxmlformats.org/officeDocument/2006/relationships/image" Target="media/image51.png"/><Relationship Id="rId69" Type="http://schemas.openxmlformats.org/officeDocument/2006/relationships/image" Target="media/image52.png"/><Relationship Id="rId50" Type="http://schemas.openxmlformats.org/officeDocument/2006/relationships/image" Target="media/image33.emf"/><Relationship Id="rId51" Type="http://schemas.openxmlformats.org/officeDocument/2006/relationships/image" Target="media/image34.emf"/><Relationship Id="rId52" Type="http://schemas.openxmlformats.org/officeDocument/2006/relationships/image" Target="media/image35.emf"/><Relationship Id="rId53" Type="http://schemas.openxmlformats.org/officeDocument/2006/relationships/image" Target="media/image36.jpg"/><Relationship Id="rId54" Type="http://schemas.openxmlformats.org/officeDocument/2006/relationships/image" Target="media/image37.jpg"/><Relationship Id="rId55" Type="http://schemas.openxmlformats.org/officeDocument/2006/relationships/image" Target="media/image38.jpg"/><Relationship Id="rId56" Type="http://schemas.openxmlformats.org/officeDocument/2006/relationships/image" Target="media/image39.emf"/><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chart" Target="charts/chart1.xml"/><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emf"/><Relationship Id="rId31" Type="http://schemas.openxmlformats.org/officeDocument/2006/relationships/image" Target="media/image15.jpg"/><Relationship Id="rId32" Type="http://schemas.openxmlformats.org/officeDocument/2006/relationships/image" Target="media/image16.emf"/><Relationship Id="rId33" Type="http://schemas.openxmlformats.org/officeDocument/2006/relationships/image" Target="media/image17.png"/><Relationship Id="rId34" Type="http://schemas.openxmlformats.org/officeDocument/2006/relationships/image" Target="media/image18.emf"/><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3.png"/><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jp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emf"/><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095603960"/>
        <c:axId val="2095607016"/>
      </c:barChart>
      <c:catAx>
        <c:axId val="2095603960"/>
        <c:scaling>
          <c:orientation val="minMax"/>
        </c:scaling>
        <c:delete val="0"/>
        <c:axPos val="b"/>
        <c:majorTickMark val="none"/>
        <c:minorTickMark val="none"/>
        <c:tickLblPos val="nextTo"/>
        <c:crossAx val="2095607016"/>
        <c:crosses val="autoZero"/>
        <c:auto val="1"/>
        <c:lblAlgn val="ctr"/>
        <c:lblOffset val="100"/>
        <c:noMultiLvlLbl val="0"/>
      </c:catAx>
      <c:valAx>
        <c:axId val="2095607016"/>
        <c:scaling>
          <c:orientation val="minMax"/>
        </c:scaling>
        <c:delete val="0"/>
        <c:axPos val="l"/>
        <c:numFmt formatCode="0.00" sourceLinked="1"/>
        <c:majorTickMark val="none"/>
        <c:minorTickMark val="none"/>
        <c:tickLblPos val="nextTo"/>
        <c:crossAx val="2095603960"/>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2570C65D-1E95-AC48-8BE7-238517FD81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120</Pages>
  <Words>44845</Words>
  <Characters>255617</Characters>
  <Application>Microsoft Macintosh Word</Application>
  <DocSecurity>0</DocSecurity>
  <Lines>2130</Lines>
  <Paragraphs>599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186</cp:revision>
  <cp:lastPrinted>2018-04-04T13:13:00Z</cp:lastPrinted>
  <dcterms:created xsi:type="dcterms:W3CDTF">2018-04-07T09:52:00Z</dcterms:created>
  <dcterms:modified xsi:type="dcterms:W3CDTF">2018-04-09T16:29:00Z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