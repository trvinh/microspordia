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58E92D2C" w14:textId="77777777" w:rsidR="0065225F" w:rsidRPr="001C2E85" w:rsidRDefault="005F1A11" w:rsidP="0065225F">
      <w:pPr>
        <w:pStyle w:val="Title"/>
        <w:jc w:val="center"/>
        <w:rPr>
          <w:sz w:val="48"/>
          <w:szCs w:val="48"/>
        </w:rPr>
      </w:pPr>
      <w:commentRangeStart w:id="0"/>
      <w:r w:rsidRPr="001C2E85">
        <w:rPr>
          <w:sz w:val="48"/>
          <w:szCs w:val="48"/>
        </w:rPr>
        <w:t xml:space="preserve">Evolutionary Process </w:t>
      </w:r>
      <w:commentRangeEnd w:id="0"/>
      <w:r w:rsidR="00EC3A9D">
        <w:rPr>
          <w:rStyle w:val="CommentReference"/>
          <w:rFonts w:ascii="Palatino Linotype" w:eastAsiaTheme="minorHAnsi" w:hAnsi="Palatino Linotype" w:cstheme="minorBidi"/>
          <w:color w:val="auto"/>
          <w:spacing w:val="0"/>
          <w:kern w:val="0"/>
        </w:rPr>
        <w:commentReference w:id="0"/>
      </w:r>
      <w:r w:rsidRPr="001C2E85">
        <w:rPr>
          <w:sz w:val="48"/>
          <w:szCs w:val="48"/>
        </w:rPr>
        <w:t xml:space="preserve">and </w:t>
      </w:r>
    </w:p>
    <w:p w14:paraId="324CFC8F" w14:textId="6CC9FEF0" w:rsidR="005F1A11" w:rsidRDefault="005F1A11" w:rsidP="0065225F">
      <w:pPr>
        <w:pStyle w:val="Title"/>
        <w:jc w:val="center"/>
      </w:pPr>
      <w:r w:rsidRPr="001C2E85">
        <w:rPr>
          <w:sz w:val="48"/>
          <w:szCs w:val="48"/>
        </w:rPr>
        <w:t>Metabolic Pathway Analysis of the Microsporidia</w:t>
      </w:r>
      <w:r w:rsidR="001C2E85" w:rsidRPr="001C2E85">
        <w:rPr>
          <w:sz w:val="48"/>
          <w:szCs w:val="48"/>
        </w:rPr>
        <w:t>n</w:t>
      </w:r>
      <w:r w:rsidRPr="001C2E85">
        <w:rPr>
          <w:sz w:val="48"/>
          <w:szCs w:val="48"/>
        </w:rPr>
        <w:t xml:space="preserve"> Last Common Ancestor</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10"/>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r>
        <w:rPr>
          <w:szCs w:val="24"/>
        </w:rPr>
        <w:t>the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1"/>
        <w:p w14:paraId="7E0EE68D" w14:textId="77777777" w:rsidR="0048525E"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48525E">
            <w:rPr>
              <w:noProof/>
            </w:rPr>
            <w:t>List of Figures</w:t>
          </w:r>
          <w:r w:rsidR="0048525E">
            <w:rPr>
              <w:noProof/>
            </w:rPr>
            <w:tab/>
          </w:r>
          <w:r w:rsidR="0048525E">
            <w:rPr>
              <w:noProof/>
            </w:rPr>
            <w:fldChar w:fldCharType="begin"/>
          </w:r>
          <w:r w:rsidR="0048525E">
            <w:rPr>
              <w:noProof/>
            </w:rPr>
            <w:instrText xml:space="preserve"> PAGEREF _Toc386731461 \h </w:instrText>
          </w:r>
          <w:r w:rsidR="0048525E">
            <w:rPr>
              <w:noProof/>
            </w:rPr>
          </w:r>
          <w:r w:rsidR="0048525E">
            <w:rPr>
              <w:noProof/>
            </w:rPr>
            <w:fldChar w:fldCharType="separate"/>
          </w:r>
          <w:r w:rsidR="0048525E">
            <w:rPr>
              <w:noProof/>
            </w:rPr>
            <w:t>I</w:t>
          </w:r>
          <w:r w:rsidR="0048525E">
            <w:rPr>
              <w:noProof/>
            </w:rPr>
            <w:fldChar w:fldCharType="end"/>
          </w:r>
        </w:p>
        <w:p w14:paraId="1CAF9C65" w14:textId="77777777" w:rsidR="0048525E" w:rsidRDefault="0048525E">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_Toc386731462 \h </w:instrText>
          </w:r>
          <w:r>
            <w:rPr>
              <w:noProof/>
            </w:rPr>
          </w:r>
          <w:r>
            <w:rPr>
              <w:noProof/>
            </w:rPr>
            <w:fldChar w:fldCharType="separate"/>
          </w:r>
          <w:r>
            <w:rPr>
              <w:noProof/>
            </w:rPr>
            <w:t>VI</w:t>
          </w:r>
          <w:r>
            <w:rPr>
              <w:noProof/>
            </w:rPr>
            <w:fldChar w:fldCharType="end"/>
          </w:r>
        </w:p>
        <w:p w14:paraId="180F9B32" w14:textId="77777777" w:rsidR="0048525E" w:rsidRDefault="0048525E">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_Toc386731463 \h </w:instrText>
          </w:r>
          <w:r>
            <w:rPr>
              <w:noProof/>
            </w:rPr>
          </w:r>
          <w:r>
            <w:rPr>
              <w:noProof/>
            </w:rPr>
            <w:fldChar w:fldCharType="separate"/>
          </w:r>
          <w:r>
            <w:rPr>
              <w:noProof/>
            </w:rPr>
            <w:t>1</w:t>
          </w:r>
          <w:r>
            <w:rPr>
              <w:noProof/>
            </w:rPr>
            <w:fldChar w:fldCharType="end"/>
          </w:r>
        </w:p>
        <w:p w14:paraId="29C1921A" w14:textId="77777777" w:rsidR="0048525E" w:rsidRDefault="0048525E">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emergent pathogen</w:t>
          </w:r>
          <w:r>
            <w:rPr>
              <w:noProof/>
            </w:rPr>
            <w:tab/>
          </w:r>
          <w:r>
            <w:rPr>
              <w:noProof/>
            </w:rPr>
            <w:fldChar w:fldCharType="begin"/>
          </w:r>
          <w:r>
            <w:rPr>
              <w:noProof/>
            </w:rPr>
            <w:instrText xml:space="preserve"> PAGEREF _Toc386731464 \h </w:instrText>
          </w:r>
          <w:r>
            <w:rPr>
              <w:noProof/>
            </w:rPr>
          </w:r>
          <w:r>
            <w:rPr>
              <w:noProof/>
            </w:rPr>
            <w:fldChar w:fldCharType="separate"/>
          </w:r>
          <w:r>
            <w:rPr>
              <w:noProof/>
            </w:rPr>
            <w:t>1</w:t>
          </w:r>
          <w:r>
            <w:rPr>
              <w:noProof/>
            </w:rPr>
            <w:fldChar w:fldCharType="end"/>
          </w:r>
        </w:p>
        <w:p w14:paraId="020EA71F" w14:textId="77777777" w:rsidR="0048525E" w:rsidRDefault="0048525E">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_Toc386731465 \h </w:instrText>
          </w:r>
          <w:r>
            <w:rPr>
              <w:noProof/>
            </w:rPr>
          </w:r>
          <w:r>
            <w:rPr>
              <w:noProof/>
            </w:rPr>
            <w:fldChar w:fldCharType="separate"/>
          </w:r>
          <w:r>
            <w:rPr>
              <w:noProof/>
            </w:rPr>
            <w:t>3</w:t>
          </w:r>
          <w:r>
            <w:rPr>
              <w:noProof/>
            </w:rPr>
            <w:fldChar w:fldCharType="end"/>
          </w:r>
        </w:p>
        <w:p w14:paraId="072E022B" w14:textId="77777777" w:rsidR="0048525E" w:rsidRDefault="0048525E">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origin of microsporidia</w:t>
          </w:r>
          <w:r>
            <w:rPr>
              <w:noProof/>
            </w:rPr>
            <w:tab/>
          </w:r>
          <w:r>
            <w:rPr>
              <w:noProof/>
            </w:rPr>
            <w:fldChar w:fldCharType="begin"/>
          </w:r>
          <w:r>
            <w:rPr>
              <w:noProof/>
            </w:rPr>
            <w:instrText xml:space="preserve"> PAGEREF _Toc386731466 \h </w:instrText>
          </w:r>
          <w:r>
            <w:rPr>
              <w:noProof/>
            </w:rPr>
          </w:r>
          <w:r>
            <w:rPr>
              <w:noProof/>
            </w:rPr>
            <w:fldChar w:fldCharType="separate"/>
          </w:r>
          <w:r>
            <w:rPr>
              <w:noProof/>
            </w:rPr>
            <w:t>4</w:t>
          </w:r>
          <w:r>
            <w:rPr>
              <w:noProof/>
            </w:rPr>
            <w:fldChar w:fldCharType="end"/>
          </w:r>
        </w:p>
        <w:p w14:paraId="0B15DE0E" w14:textId="77777777" w:rsidR="0048525E" w:rsidRDefault="0048525E">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reduction of microsporidian genomes and metabolism</w:t>
          </w:r>
          <w:r>
            <w:rPr>
              <w:noProof/>
            </w:rPr>
            <w:tab/>
          </w:r>
          <w:r>
            <w:rPr>
              <w:noProof/>
            </w:rPr>
            <w:fldChar w:fldCharType="begin"/>
          </w:r>
          <w:r>
            <w:rPr>
              <w:noProof/>
            </w:rPr>
            <w:instrText xml:space="preserve"> PAGEREF _Toc386731467 \h </w:instrText>
          </w:r>
          <w:r>
            <w:rPr>
              <w:noProof/>
            </w:rPr>
          </w:r>
          <w:r>
            <w:rPr>
              <w:noProof/>
            </w:rPr>
            <w:fldChar w:fldCharType="separate"/>
          </w:r>
          <w:r>
            <w:rPr>
              <w:noProof/>
            </w:rPr>
            <w:t>7</w:t>
          </w:r>
          <w:r>
            <w:rPr>
              <w:noProof/>
            </w:rPr>
            <w:fldChar w:fldCharType="end"/>
          </w:r>
        </w:p>
        <w:p w14:paraId="60F46C8E" w14:textId="77777777" w:rsidR="0048525E" w:rsidRDefault="0048525E">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sidRPr="005C016B">
            <w:rPr>
              <w:strike/>
              <w:noProof/>
            </w:rPr>
            <w:t>Potential research of microsporidia</w:t>
          </w:r>
          <w:r>
            <w:rPr>
              <w:noProof/>
            </w:rPr>
            <w:t xml:space="preserve"> The threat of microsporidiosis requires a deeper understanding about microsporidia</w:t>
          </w:r>
          <w:r>
            <w:rPr>
              <w:noProof/>
            </w:rPr>
            <w:tab/>
          </w:r>
          <w:r>
            <w:rPr>
              <w:noProof/>
            </w:rPr>
            <w:fldChar w:fldCharType="begin"/>
          </w:r>
          <w:r>
            <w:rPr>
              <w:noProof/>
            </w:rPr>
            <w:instrText xml:space="preserve"> PAGEREF _Toc386731468 \h </w:instrText>
          </w:r>
          <w:r>
            <w:rPr>
              <w:noProof/>
            </w:rPr>
          </w:r>
          <w:r>
            <w:rPr>
              <w:noProof/>
            </w:rPr>
            <w:fldChar w:fldCharType="separate"/>
          </w:r>
          <w:r>
            <w:rPr>
              <w:noProof/>
            </w:rPr>
            <w:t>8</w:t>
          </w:r>
          <w:r>
            <w:rPr>
              <w:noProof/>
            </w:rPr>
            <w:fldChar w:fldCharType="end"/>
          </w:r>
        </w:p>
        <w:p w14:paraId="1BF57E59" w14:textId="77777777" w:rsidR="0048525E" w:rsidRDefault="0048525E">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_Toc386731469 \h </w:instrText>
          </w:r>
          <w:r>
            <w:rPr>
              <w:noProof/>
            </w:rPr>
          </w:r>
          <w:r>
            <w:rPr>
              <w:noProof/>
            </w:rPr>
            <w:fldChar w:fldCharType="separate"/>
          </w:r>
          <w:r>
            <w:rPr>
              <w:noProof/>
            </w:rPr>
            <w:t>12</w:t>
          </w:r>
          <w:r>
            <w:rPr>
              <w:noProof/>
            </w:rPr>
            <w:fldChar w:fldCharType="end"/>
          </w:r>
        </w:p>
        <w:p w14:paraId="33FCEB75" w14:textId="77777777" w:rsidR="0048525E" w:rsidRDefault="0048525E">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_Toc386731470 \h </w:instrText>
          </w:r>
          <w:r>
            <w:rPr>
              <w:noProof/>
            </w:rPr>
          </w:r>
          <w:r>
            <w:rPr>
              <w:noProof/>
            </w:rPr>
            <w:fldChar w:fldCharType="separate"/>
          </w:r>
          <w:r>
            <w:rPr>
              <w:noProof/>
            </w:rPr>
            <w:t>12</w:t>
          </w:r>
          <w:r>
            <w:rPr>
              <w:noProof/>
            </w:rPr>
            <w:fldChar w:fldCharType="end"/>
          </w:r>
        </w:p>
        <w:p w14:paraId="08E1BA27" w14:textId="77777777" w:rsidR="0048525E" w:rsidRDefault="0048525E">
          <w:pPr>
            <w:pStyle w:val="TOC3"/>
            <w:tabs>
              <w:tab w:val="left" w:pos="1176"/>
              <w:tab w:val="right" w:pos="8268"/>
            </w:tabs>
            <w:rPr>
              <w:rFonts w:eastAsiaTheme="minorEastAsia"/>
              <w:noProof/>
              <w:sz w:val="24"/>
              <w:szCs w:val="24"/>
              <w:lang w:eastAsia="ja-JP"/>
            </w:rPr>
          </w:pPr>
          <w:r>
            <w:rPr>
              <w:noProof/>
            </w:rPr>
            <w:t>2.1.1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_Toc386731471 \h </w:instrText>
          </w:r>
          <w:r>
            <w:rPr>
              <w:noProof/>
            </w:rPr>
          </w:r>
          <w:r>
            <w:rPr>
              <w:noProof/>
            </w:rPr>
            <w:fldChar w:fldCharType="separate"/>
          </w:r>
          <w:r>
            <w:rPr>
              <w:noProof/>
            </w:rPr>
            <w:t>12</w:t>
          </w:r>
          <w:r>
            <w:rPr>
              <w:noProof/>
            </w:rPr>
            <w:fldChar w:fldCharType="end"/>
          </w:r>
        </w:p>
        <w:p w14:paraId="56AF2B0E" w14:textId="77777777" w:rsidR="0048525E" w:rsidRDefault="0048525E">
          <w:pPr>
            <w:pStyle w:val="TOC3"/>
            <w:tabs>
              <w:tab w:val="left" w:pos="1176"/>
              <w:tab w:val="right" w:pos="8268"/>
            </w:tabs>
            <w:rPr>
              <w:rFonts w:eastAsiaTheme="minorEastAsia"/>
              <w:noProof/>
              <w:sz w:val="24"/>
              <w:szCs w:val="24"/>
              <w:lang w:eastAsia="ja-JP"/>
            </w:rPr>
          </w:pPr>
          <w:r>
            <w:rPr>
              <w:noProof/>
            </w:rPr>
            <w:t>2.1.2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_Toc386731472 \h </w:instrText>
          </w:r>
          <w:r>
            <w:rPr>
              <w:noProof/>
            </w:rPr>
          </w:r>
          <w:r>
            <w:rPr>
              <w:noProof/>
            </w:rPr>
            <w:fldChar w:fldCharType="separate"/>
          </w:r>
          <w:r>
            <w:rPr>
              <w:noProof/>
            </w:rPr>
            <w:t>13</w:t>
          </w:r>
          <w:r>
            <w:rPr>
              <w:noProof/>
            </w:rPr>
            <w:fldChar w:fldCharType="end"/>
          </w:r>
          <w:bookmarkStart w:id="2" w:name="_GoBack"/>
          <w:bookmarkEnd w:id="2"/>
        </w:p>
        <w:p w14:paraId="19139D77" w14:textId="77777777" w:rsidR="0048525E" w:rsidRDefault="0048525E">
          <w:pPr>
            <w:pStyle w:val="TOC3"/>
            <w:tabs>
              <w:tab w:val="left" w:pos="1176"/>
              <w:tab w:val="right" w:pos="8268"/>
            </w:tabs>
            <w:rPr>
              <w:rFonts w:eastAsiaTheme="minorEastAsia"/>
              <w:noProof/>
              <w:sz w:val="24"/>
              <w:szCs w:val="24"/>
              <w:lang w:eastAsia="ja-JP"/>
            </w:rPr>
          </w:pPr>
          <w:r>
            <w:rPr>
              <w:noProof/>
            </w:rPr>
            <w:t>2.1.3</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_Toc386731473 \h </w:instrText>
          </w:r>
          <w:r>
            <w:rPr>
              <w:noProof/>
            </w:rPr>
          </w:r>
          <w:r>
            <w:rPr>
              <w:noProof/>
            </w:rPr>
            <w:fldChar w:fldCharType="separate"/>
          </w:r>
          <w:r>
            <w:rPr>
              <w:noProof/>
            </w:rPr>
            <w:t>13</w:t>
          </w:r>
          <w:r>
            <w:rPr>
              <w:noProof/>
            </w:rPr>
            <w:fldChar w:fldCharType="end"/>
          </w:r>
        </w:p>
        <w:p w14:paraId="208CAEDB" w14:textId="77777777" w:rsidR="0048525E" w:rsidRDefault="0048525E">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_Toc386731474 \h </w:instrText>
          </w:r>
          <w:r>
            <w:rPr>
              <w:noProof/>
            </w:rPr>
          </w:r>
          <w:r>
            <w:rPr>
              <w:noProof/>
            </w:rPr>
            <w:fldChar w:fldCharType="separate"/>
          </w:r>
          <w:r>
            <w:rPr>
              <w:noProof/>
            </w:rPr>
            <w:t>14</w:t>
          </w:r>
          <w:r>
            <w:rPr>
              <w:noProof/>
            </w:rPr>
            <w:fldChar w:fldCharType="end"/>
          </w:r>
        </w:p>
        <w:p w14:paraId="501CCC1E" w14:textId="77777777" w:rsidR="0048525E" w:rsidRDefault="0048525E">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Identification of homologous and orphan proteins within the microsporidian lineage</w:t>
          </w:r>
          <w:r>
            <w:rPr>
              <w:noProof/>
            </w:rPr>
            <w:tab/>
          </w:r>
          <w:r>
            <w:rPr>
              <w:noProof/>
            </w:rPr>
            <w:fldChar w:fldCharType="begin"/>
          </w:r>
          <w:r>
            <w:rPr>
              <w:noProof/>
            </w:rPr>
            <w:instrText xml:space="preserve"> PAGEREF _Toc386731475 \h </w:instrText>
          </w:r>
          <w:r>
            <w:rPr>
              <w:noProof/>
            </w:rPr>
          </w:r>
          <w:r>
            <w:rPr>
              <w:noProof/>
            </w:rPr>
            <w:fldChar w:fldCharType="separate"/>
          </w:r>
          <w:r>
            <w:rPr>
              <w:noProof/>
            </w:rPr>
            <w:t>14</w:t>
          </w:r>
          <w:r>
            <w:rPr>
              <w:noProof/>
            </w:rPr>
            <w:fldChar w:fldCharType="end"/>
          </w:r>
        </w:p>
        <w:p w14:paraId="7BCF7C74" w14:textId="77777777" w:rsidR="0048525E" w:rsidRDefault="0048525E">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Microsporidian LCA protein set estimation</w:t>
          </w:r>
          <w:r>
            <w:rPr>
              <w:noProof/>
            </w:rPr>
            <w:tab/>
          </w:r>
          <w:r>
            <w:rPr>
              <w:noProof/>
            </w:rPr>
            <w:fldChar w:fldCharType="begin"/>
          </w:r>
          <w:r>
            <w:rPr>
              <w:noProof/>
            </w:rPr>
            <w:instrText xml:space="preserve"> PAGEREF _Toc386731476 \h </w:instrText>
          </w:r>
          <w:r>
            <w:rPr>
              <w:noProof/>
            </w:rPr>
          </w:r>
          <w:r>
            <w:rPr>
              <w:noProof/>
            </w:rPr>
            <w:fldChar w:fldCharType="separate"/>
          </w:r>
          <w:r>
            <w:rPr>
              <w:noProof/>
            </w:rPr>
            <w:t>15</w:t>
          </w:r>
          <w:r>
            <w:rPr>
              <w:noProof/>
            </w:rPr>
            <w:fldChar w:fldCharType="end"/>
          </w:r>
        </w:p>
        <w:p w14:paraId="61E65B02" w14:textId="77777777" w:rsidR="0048525E" w:rsidRDefault="0048525E">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Phylogeny of fungal diversity</w:t>
          </w:r>
          <w:r>
            <w:rPr>
              <w:noProof/>
            </w:rPr>
            <w:tab/>
          </w:r>
          <w:r>
            <w:rPr>
              <w:noProof/>
            </w:rPr>
            <w:fldChar w:fldCharType="begin"/>
          </w:r>
          <w:r>
            <w:rPr>
              <w:noProof/>
            </w:rPr>
            <w:instrText xml:space="preserve"> PAGEREF _Toc386731477 \h </w:instrText>
          </w:r>
          <w:r>
            <w:rPr>
              <w:noProof/>
            </w:rPr>
          </w:r>
          <w:r>
            <w:rPr>
              <w:noProof/>
            </w:rPr>
            <w:fldChar w:fldCharType="separate"/>
          </w:r>
          <w:r>
            <w:rPr>
              <w:noProof/>
            </w:rPr>
            <w:t>19</w:t>
          </w:r>
          <w:r>
            <w:rPr>
              <w:noProof/>
            </w:rPr>
            <w:fldChar w:fldCharType="end"/>
          </w:r>
        </w:p>
        <w:p w14:paraId="5D3E5915" w14:textId="77777777" w:rsidR="0048525E" w:rsidRDefault="0048525E">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_Toc386731478 \h </w:instrText>
          </w:r>
          <w:r>
            <w:rPr>
              <w:noProof/>
            </w:rPr>
          </w:r>
          <w:r>
            <w:rPr>
              <w:noProof/>
            </w:rPr>
            <w:fldChar w:fldCharType="separate"/>
          </w:r>
          <w:r>
            <w:rPr>
              <w:noProof/>
            </w:rPr>
            <w:t>20</w:t>
          </w:r>
          <w:r>
            <w:rPr>
              <w:noProof/>
            </w:rPr>
            <w:fldChar w:fldCharType="end"/>
          </w:r>
        </w:p>
        <w:p w14:paraId="3BEC500C" w14:textId="77777777" w:rsidR="0048525E" w:rsidRDefault="0048525E">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_Toc386731479 \h </w:instrText>
          </w:r>
          <w:r>
            <w:rPr>
              <w:noProof/>
            </w:rPr>
          </w:r>
          <w:r>
            <w:rPr>
              <w:noProof/>
            </w:rPr>
            <w:fldChar w:fldCharType="separate"/>
          </w:r>
          <w:r>
            <w:rPr>
              <w:noProof/>
            </w:rPr>
            <w:t>22</w:t>
          </w:r>
          <w:r>
            <w:rPr>
              <w:noProof/>
            </w:rPr>
            <w:fldChar w:fldCharType="end"/>
          </w:r>
        </w:p>
        <w:p w14:paraId="73C7B8E5" w14:textId="77777777" w:rsidR="0048525E" w:rsidRDefault="0048525E">
          <w:pPr>
            <w:pStyle w:val="TOC3"/>
            <w:tabs>
              <w:tab w:val="left" w:pos="1176"/>
              <w:tab w:val="right" w:pos="8268"/>
            </w:tabs>
            <w:rPr>
              <w:rFonts w:eastAsiaTheme="minorEastAsia"/>
              <w:noProof/>
              <w:sz w:val="24"/>
              <w:szCs w:val="24"/>
              <w:lang w:eastAsia="ja-JP"/>
            </w:rPr>
          </w:pPr>
          <w:r>
            <w:rPr>
              <w:noProof/>
            </w:rPr>
            <w:t>2.3.1</w:t>
          </w:r>
          <w:r>
            <w:rPr>
              <w:rFonts w:eastAsiaTheme="minorEastAsia"/>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_Toc386731480 \h </w:instrText>
          </w:r>
          <w:r>
            <w:rPr>
              <w:noProof/>
            </w:rPr>
          </w:r>
          <w:r>
            <w:rPr>
              <w:noProof/>
            </w:rPr>
            <w:fldChar w:fldCharType="separate"/>
          </w:r>
          <w:r>
            <w:rPr>
              <w:noProof/>
            </w:rPr>
            <w:t>22</w:t>
          </w:r>
          <w:r>
            <w:rPr>
              <w:noProof/>
            </w:rPr>
            <w:fldChar w:fldCharType="end"/>
          </w:r>
        </w:p>
        <w:p w14:paraId="500D0F8B" w14:textId="77777777" w:rsidR="0048525E" w:rsidRDefault="0048525E">
          <w:pPr>
            <w:pStyle w:val="TOC3"/>
            <w:tabs>
              <w:tab w:val="left" w:pos="1176"/>
              <w:tab w:val="right" w:pos="8268"/>
            </w:tabs>
            <w:rPr>
              <w:rFonts w:eastAsiaTheme="minorEastAsia"/>
              <w:noProof/>
              <w:sz w:val="24"/>
              <w:szCs w:val="24"/>
              <w:lang w:eastAsia="ja-JP"/>
            </w:rPr>
          </w:pPr>
          <w:r>
            <w:rPr>
              <w:noProof/>
            </w:rPr>
            <w:t>2.3.2</w:t>
          </w:r>
          <w:r>
            <w:rPr>
              <w:rFonts w:eastAsiaTheme="minorEastAsia"/>
              <w:noProof/>
              <w:sz w:val="24"/>
              <w:szCs w:val="24"/>
              <w:lang w:eastAsia="ja-JP"/>
            </w:rPr>
            <w:tab/>
          </w:r>
          <w:r>
            <w:rPr>
              <w:noProof/>
            </w:rPr>
            <w:t>The microsporidian LCA protein set</w:t>
          </w:r>
          <w:r>
            <w:rPr>
              <w:noProof/>
            </w:rPr>
            <w:tab/>
          </w:r>
          <w:r>
            <w:rPr>
              <w:noProof/>
            </w:rPr>
            <w:fldChar w:fldCharType="begin"/>
          </w:r>
          <w:r>
            <w:rPr>
              <w:noProof/>
            </w:rPr>
            <w:instrText xml:space="preserve"> PAGEREF _Toc386731481 \h </w:instrText>
          </w:r>
          <w:r>
            <w:rPr>
              <w:noProof/>
            </w:rPr>
          </w:r>
          <w:r>
            <w:rPr>
              <w:noProof/>
            </w:rPr>
            <w:fldChar w:fldCharType="separate"/>
          </w:r>
          <w:r>
            <w:rPr>
              <w:noProof/>
            </w:rPr>
            <w:t>25</w:t>
          </w:r>
          <w:r>
            <w:rPr>
              <w:noProof/>
            </w:rPr>
            <w:fldChar w:fldCharType="end"/>
          </w:r>
        </w:p>
        <w:p w14:paraId="201A2622" w14:textId="77777777" w:rsidR="0048525E" w:rsidRDefault="0048525E">
          <w:pPr>
            <w:pStyle w:val="TOC3"/>
            <w:tabs>
              <w:tab w:val="left" w:pos="1176"/>
              <w:tab w:val="right" w:pos="8268"/>
            </w:tabs>
            <w:rPr>
              <w:rFonts w:eastAsiaTheme="minorEastAsia"/>
              <w:noProof/>
              <w:sz w:val="24"/>
              <w:szCs w:val="24"/>
              <w:lang w:eastAsia="ja-JP"/>
            </w:rPr>
          </w:pPr>
          <w:r>
            <w:rPr>
              <w:noProof/>
            </w:rPr>
            <w:t>2.3.3</w:t>
          </w:r>
          <w:r>
            <w:rPr>
              <w:rFonts w:eastAsiaTheme="minorEastAsia"/>
              <w:noProof/>
              <w:sz w:val="24"/>
              <w:szCs w:val="24"/>
              <w:lang w:eastAsia="ja-JP"/>
            </w:rPr>
            <w:tab/>
          </w:r>
          <w:r>
            <w:rPr>
              <w:noProof/>
            </w:rPr>
            <w:t>The origin of microsporidia</w:t>
          </w:r>
          <w:r>
            <w:rPr>
              <w:noProof/>
            </w:rPr>
            <w:tab/>
          </w:r>
          <w:r>
            <w:rPr>
              <w:noProof/>
            </w:rPr>
            <w:fldChar w:fldCharType="begin"/>
          </w:r>
          <w:r>
            <w:rPr>
              <w:noProof/>
            </w:rPr>
            <w:instrText xml:space="preserve"> PAGEREF _Toc386731482 \h </w:instrText>
          </w:r>
          <w:r>
            <w:rPr>
              <w:noProof/>
            </w:rPr>
          </w:r>
          <w:r>
            <w:rPr>
              <w:noProof/>
            </w:rPr>
            <w:fldChar w:fldCharType="separate"/>
          </w:r>
          <w:r>
            <w:rPr>
              <w:noProof/>
            </w:rPr>
            <w:t>27</w:t>
          </w:r>
          <w:r>
            <w:rPr>
              <w:noProof/>
            </w:rPr>
            <w:fldChar w:fldCharType="end"/>
          </w:r>
        </w:p>
        <w:p w14:paraId="2635A9A4" w14:textId="77777777" w:rsidR="0048525E" w:rsidRDefault="0048525E">
          <w:pPr>
            <w:pStyle w:val="TOC3"/>
            <w:tabs>
              <w:tab w:val="left" w:pos="1176"/>
              <w:tab w:val="right" w:pos="8268"/>
            </w:tabs>
            <w:rPr>
              <w:rFonts w:eastAsiaTheme="minorEastAsia"/>
              <w:noProof/>
              <w:sz w:val="24"/>
              <w:szCs w:val="24"/>
              <w:lang w:eastAsia="ja-JP"/>
            </w:rPr>
          </w:pPr>
          <w:r>
            <w:rPr>
              <w:noProof/>
            </w:rPr>
            <w:t>2.3.4</w:t>
          </w:r>
          <w:r>
            <w:rPr>
              <w:rFonts w:eastAsiaTheme="minorEastAsia"/>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_Toc386731483 \h </w:instrText>
          </w:r>
          <w:r>
            <w:rPr>
              <w:noProof/>
            </w:rPr>
          </w:r>
          <w:r>
            <w:rPr>
              <w:noProof/>
            </w:rPr>
            <w:fldChar w:fldCharType="separate"/>
          </w:r>
          <w:r>
            <w:rPr>
              <w:noProof/>
            </w:rPr>
            <w:t>28</w:t>
          </w:r>
          <w:r>
            <w:rPr>
              <w:noProof/>
            </w:rPr>
            <w:fldChar w:fldCharType="end"/>
          </w:r>
        </w:p>
        <w:p w14:paraId="73B9B066" w14:textId="77777777" w:rsidR="0048525E" w:rsidRDefault="0048525E">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_Toc386731484 \h </w:instrText>
          </w:r>
          <w:r>
            <w:rPr>
              <w:noProof/>
            </w:rPr>
          </w:r>
          <w:r>
            <w:rPr>
              <w:noProof/>
            </w:rPr>
            <w:fldChar w:fldCharType="separate"/>
          </w:r>
          <w:r>
            <w:rPr>
              <w:noProof/>
            </w:rPr>
            <w:t>32</w:t>
          </w:r>
          <w:r>
            <w:rPr>
              <w:noProof/>
            </w:rPr>
            <w:fldChar w:fldCharType="end"/>
          </w:r>
        </w:p>
        <w:p w14:paraId="35B11F42" w14:textId="77777777" w:rsidR="0048525E" w:rsidRDefault="0048525E">
          <w:pPr>
            <w:pStyle w:val="TOC3"/>
            <w:tabs>
              <w:tab w:val="left" w:pos="1176"/>
              <w:tab w:val="right" w:pos="8268"/>
            </w:tabs>
            <w:rPr>
              <w:rFonts w:eastAsiaTheme="minorEastAsia"/>
              <w:noProof/>
              <w:sz w:val="24"/>
              <w:szCs w:val="24"/>
              <w:lang w:eastAsia="ja-JP"/>
            </w:rPr>
          </w:pPr>
          <w:r>
            <w:rPr>
              <w:noProof/>
            </w:rPr>
            <w:t>2.4.1</w:t>
          </w:r>
          <w:r>
            <w:rPr>
              <w:rFonts w:eastAsiaTheme="minorEastAsia"/>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_Toc386731485 \h </w:instrText>
          </w:r>
          <w:r>
            <w:rPr>
              <w:noProof/>
            </w:rPr>
          </w:r>
          <w:r>
            <w:rPr>
              <w:noProof/>
            </w:rPr>
            <w:fldChar w:fldCharType="separate"/>
          </w:r>
          <w:r>
            <w:rPr>
              <w:noProof/>
            </w:rPr>
            <w:t>32</w:t>
          </w:r>
          <w:r>
            <w:rPr>
              <w:noProof/>
            </w:rPr>
            <w:fldChar w:fldCharType="end"/>
          </w:r>
        </w:p>
        <w:p w14:paraId="6708F786" w14:textId="77777777" w:rsidR="0048525E" w:rsidRDefault="0048525E">
          <w:pPr>
            <w:pStyle w:val="TOC3"/>
            <w:tabs>
              <w:tab w:val="left" w:pos="1176"/>
              <w:tab w:val="right" w:pos="8268"/>
            </w:tabs>
            <w:rPr>
              <w:rFonts w:eastAsiaTheme="minorEastAsia"/>
              <w:noProof/>
              <w:sz w:val="24"/>
              <w:szCs w:val="24"/>
              <w:lang w:eastAsia="ja-JP"/>
            </w:rPr>
          </w:pPr>
          <w:r>
            <w:rPr>
              <w:noProof/>
            </w:rPr>
            <w:t>2.4.2</w:t>
          </w:r>
          <w:r>
            <w:rPr>
              <w:rFonts w:eastAsiaTheme="minorEastAsia"/>
              <w:noProof/>
              <w:sz w:val="24"/>
              <w:szCs w:val="24"/>
              <w:lang w:eastAsia="ja-JP"/>
            </w:rPr>
            <w:tab/>
          </w:r>
          <w:r>
            <w:rPr>
              <w:noProof/>
            </w:rPr>
            <w:t>The microsporidian origin</w:t>
          </w:r>
          <w:r>
            <w:rPr>
              <w:noProof/>
            </w:rPr>
            <w:tab/>
          </w:r>
          <w:r>
            <w:rPr>
              <w:noProof/>
            </w:rPr>
            <w:fldChar w:fldCharType="begin"/>
          </w:r>
          <w:r>
            <w:rPr>
              <w:noProof/>
            </w:rPr>
            <w:instrText xml:space="preserve"> PAGEREF _Toc386731486 \h </w:instrText>
          </w:r>
          <w:r>
            <w:rPr>
              <w:noProof/>
            </w:rPr>
          </w:r>
          <w:r>
            <w:rPr>
              <w:noProof/>
            </w:rPr>
            <w:fldChar w:fldCharType="separate"/>
          </w:r>
          <w:r>
            <w:rPr>
              <w:noProof/>
            </w:rPr>
            <w:t>34</w:t>
          </w:r>
          <w:r>
            <w:rPr>
              <w:noProof/>
            </w:rPr>
            <w:fldChar w:fldCharType="end"/>
          </w:r>
        </w:p>
        <w:p w14:paraId="5E0CB3A2" w14:textId="77777777" w:rsidR="0048525E" w:rsidRDefault="0048525E">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_Toc386731487 \h </w:instrText>
          </w:r>
          <w:r>
            <w:rPr>
              <w:noProof/>
            </w:rPr>
          </w:r>
          <w:r>
            <w:rPr>
              <w:noProof/>
            </w:rPr>
            <w:fldChar w:fldCharType="separate"/>
          </w:r>
          <w:r>
            <w:rPr>
              <w:noProof/>
            </w:rPr>
            <w:t>36</w:t>
          </w:r>
          <w:r>
            <w:rPr>
              <w:noProof/>
            </w:rPr>
            <w:fldChar w:fldCharType="end"/>
          </w:r>
        </w:p>
        <w:p w14:paraId="28543388" w14:textId="77777777" w:rsidR="0048525E" w:rsidRDefault="0048525E">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_Toc386731488 \h </w:instrText>
          </w:r>
          <w:r>
            <w:rPr>
              <w:noProof/>
            </w:rPr>
          </w:r>
          <w:r>
            <w:rPr>
              <w:noProof/>
            </w:rPr>
            <w:fldChar w:fldCharType="separate"/>
          </w:r>
          <w:r>
            <w:rPr>
              <w:noProof/>
            </w:rPr>
            <w:t>36</w:t>
          </w:r>
          <w:r>
            <w:rPr>
              <w:noProof/>
            </w:rPr>
            <w:fldChar w:fldCharType="end"/>
          </w:r>
        </w:p>
        <w:p w14:paraId="4149AE8A" w14:textId="77777777" w:rsidR="0048525E" w:rsidRDefault="0048525E">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_Toc386731489 \h </w:instrText>
          </w:r>
          <w:r>
            <w:rPr>
              <w:noProof/>
            </w:rPr>
          </w:r>
          <w:r>
            <w:rPr>
              <w:noProof/>
            </w:rPr>
            <w:fldChar w:fldCharType="separate"/>
          </w:r>
          <w:r>
            <w:rPr>
              <w:noProof/>
            </w:rPr>
            <w:t>37</w:t>
          </w:r>
          <w:r>
            <w:rPr>
              <w:noProof/>
            </w:rPr>
            <w:fldChar w:fldCharType="end"/>
          </w:r>
        </w:p>
        <w:p w14:paraId="42B9BE92" w14:textId="77777777" w:rsidR="0048525E" w:rsidRDefault="0048525E">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_Toc386731490 \h </w:instrText>
          </w:r>
          <w:r>
            <w:rPr>
              <w:noProof/>
            </w:rPr>
          </w:r>
          <w:r>
            <w:rPr>
              <w:noProof/>
            </w:rPr>
            <w:fldChar w:fldCharType="separate"/>
          </w:r>
          <w:r>
            <w:rPr>
              <w:noProof/>
            </w:rPr>
            <w:t>37</w:t>
          </w:r>
          <w:r>
            <w:rPr>
              <w:noProof/>
            </w:rPr>
            <w:fldChar w:fldCharType="end"/>
          </w:r>
        </w:p>
        <w:p w14:paraId="6AD0CA18" w14:textId="77777777" w:rsidR="0048525E" w:rsidRDefault="0048525E">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_Toc386731491 \h </w:instrText>
          </w:r>
          <w:r>
            <w:rPr>
              <w:noProof/>
            </w:rPr>
          </w:r>
          <w:r>
            <w:rPr>
              <w:noProof/>
            </w:rPr>
            <w:fldChar w:fldCharType="separate"/>
          </w:r>
          <w:r>
            <w:rPr>
              <w:noProof/>
            </w:rPr>
            <w:t>38</w:t>
          </w:r>
          <w:r>
            <w:rPr>
              <w:noProof/>
            </w:rPr>
            <w:fldChar w:fldCharType="end"/>
          </w:r>
        </w:p>
        <w:p w14:paraId="66E5D980" w14:textId="77777777" w:rsidR="0048525E" w:rsidRDefault="0048525E">
          <w:pPr>
            <w:pStyle w:val="TOC3"/>
            <w:tabs>
              <w:tab w:val="left" w:pos="1176"/>
              <w:tab w:val="right" w:pos="8268"/>
            </w:tabs>
            <w:rPr>
              <w:rFonts w:eastAsiaTheme="minorEastAsia"/>
              <w:noProof/>
              <w:sz w:val="24"/>
              <w:szCs w:val="24"/>
              <w:lang w:eastAsia="ja-JP"/>
            </w:rPr>
          </w:pPr>
          <w:r>
            <w:rPr>
              <w:noProof/>
            </w:rPr>
            <w:t>3.2.3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_Toc386731492 \h </w:instrText>
          </w:r>
          <w:r>
            <w:rPr>
              <w:noProof/>
            </w:rPr>
          </w:r>
          <w:r>
            <w:rPr>
              <w:noProof/>
            </w:rPr>
            <w:fldChar w:fldCharType="separate"/>
          </w:r>
          <w:r>
            <w:rPr>
              <w:noProof/>
            </w:rPr>
            <w:t>40</w:t>
          </w:r>
          <w:r>
            <w:rPr>
              <w:noProof/>
            </w:rPr>
            <w:fldChar w:fldCharType="end"/>
          </w:r>
        </w:p>
        <w:p w14:paraId="1AD5FB2A" w14:textId="77777777" w:rsidR="0048525E" w:rsidRDefault="0048525E">
          <w:pPr>
            <w:pStyle w:val="TOC3"/>
            <w:tabs>
              <w:tab w:val="left" w:pos="1176"/>
              <w:tab w:val="right" w:pos="8268"/>
            </w:tabs>
            <w:rPr>
              <w:rFonts w:eastAsiaTheme="minorEastAsia"/>
              <w:noProof/>
              <w:sz w:val="24"/>
              <w:szCs w:val="24"/>
              <w:lang w:eastAsia="ja-JP"/>
            </w:rPr>
          </w:pPr>
          <w:r>
            <w:rPr>
              <w:noProof/>
            </w:rPr>
            <w:t>3.2.4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_Toc386731493 \h </w:instrText>
          </w:r>
          <w:r>
            <w:rPr>
              <w:noProof/>
            </w:rPr>
          </w:r>
          <w:r>
            <w:rPr>
              <w:noProof/>
            </w:rPr>
            <w:fldChar w:fldCharType="separate"/>
          </w:r>
          <w:r>
            <w:rPr>
              <w:noProof/>
            </w:rPr>
            <w:t>40</w:t>
          </w:r>
          <w:r>
            <w:rPr>
              <w:noProof/>
            </w:rPr>
            <w:fldChar w:fldCharType="end"/>
          </w:r>
        </w:p>
        <w:p w14:paraId="1E1130CF" w14:textId="77777777" w:rsidR="0048525E" w:rsidRDefault="0048525E">
          <w:pPr>
            <w:pStyle w:val="TOC3"/>
            <w:tabs>
              <w:tab w:val="left" w:pos="1176"/>
              <w:tab w:val="right" w:pos="8268"/>
            </w:tabs>
            <w:rPr>
              <w:rFonts w:eastAsiaTheme="minorEastAsia"/>
              <w:noProof/>
              <w:sz w:val="24"/>
              <w:szCs w:val="24"/>
              <w:lang w:eastAsia="ja-JP"/>
            </w:rPr>
          </w:pPr>
          <w:r>
            <w:rPr>
              <w:noProof/>
            </w:rPr>
            <w:t>3.2.5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_Toc386731494 \h </w:instrText>
          </w:r>
          <w:r>
            <w:rPr>
              <w:noProof/>
            </w:rPr>
          </w:r>
          <w:r>
            <w:rPr>
              <w:noProof/>
            </w:rPr>
            <w:fldChar w:fldCharType="separate"/>
          </w:r>
          <w:r>
            <w:rPr>
              <w:noProof/>
            </w:rPr>
            <w:t>41</w:t>
          </w:r>
          <w:r>
            <w:rPr>
              <w:noProof/>
            </w:rPr>
            <w:fldChar w:fldCharType="end"/>
          </w:r>
        </w:p>
        <w:p w14:paraId="148A31AB" w14:textId="77777777" w:rsidR="0048525E" w:rsidRDefault="0048525E">
          <w:pPr>
            <w:pStyle w:val="TOC3"/>
            <w:tabs>
              <w:tab w:val="left" w:pos="1176"/>
              <w:tab w:val="right" w:pos="8268"/>
            </w:tabs>
            <w:rPr>
              <w:rFonts w:eastAsiaTheme="minorEastAsia"/>
              <w:noProof/>
              <w:sz w:val="24"/>
              <w:szCs w:val="24"/>
              <w:lang w:eastAsia="ja-JP"/>
            </w:rPr>
          </w:pPr>
          <w:r>
            <w:rPr>
              <w:noProof/>
            </w:rPr>
            <w:t>3.2.6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_Toc386731495 \h </w:instrText>
          </w:r>
          <w:r>
            <w:rPr>
              <w:noProof/>
            </w:rPr>
          </w:r>
          <w:r>
            <w:rPr>
              <w:noProof/>
            </w:rPr>
            <w:fldChar w:fldCharType="separate"/>
          </w:r>
          <w:r>
            <w:rPr>
              <w:noProof/>
            </w:rPr>
            <w:t>43</w:t>
          </w:r>
          <w:r>
            <w:rPr>
              <w:noProof/>
            </w:rPr>
            <w:fldChar w:fldCharType="end"/>
          </w:r>
        </w:p>
        <w:p w14:paraId="14A03701" w14:textId="77777777" w:rsidR="0048525E" w:rsidRDefault="0048525E">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_Toc386731496 \h </w:instrText>
          </w:r>
          <w:r>
            <w:rPr>
              <w:noProof/>
            </w:rPr>
          </w:r>
          <w:r>
            <w:rPr>
              <w:noProof/>
            </w:rPr>
            <w:fldChar w:fldCharType="separate"/>
          </w:r>
          <w:r>
            <w:rPr>
              <w:noProof/>
            </w:rPr>
            <w:t>43</w:t>
          </w:r>
          <w:r>
            <w:rPr>
              <w:noProof/>
            </w:rPr>
            <w:fldChar w:fldCharType="end"/>
          </w:r>
        </w:p>
        <w:p w14:paraId="616AD895" w14:textId="77777777" w:rsidR="0048525E" w:rsidRDefault="0048525E">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_Toc386731497 \h </w:instrText>
          </w:r>
          <w:r>
            <w:rPr>
              <w:noProof/>
            </w:rPr>
          </w:r>
          <w:r>
            <w:rPr>
              <w:noProof/>
            </w:rPr>
            <w:fldChar w:fldCharType="separate"/>
          </w:r>
          <w:r>
            <w:rPr>
              <w:noProof/>
            </w:rPr>
            <w:t>43</w:t>
          </w:r>
          <w:r>
            <w:rPr>
              <w:noProof/>
            </w:rPr>
            <w:fldChar w:fldCharType="end"/>
          </w:r>
        </w:p>
        <w:p w14:paraId="5B03C74F" w14:textId="77777777" w:rsidR="0048525E" w:rsidRDefault="0048525E">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_Toc386731498 \h </w:instrText>
          </w:r>
          <w:r>
            <w:rPr>
              <w:noProof/>
            </w:rPr>
          </w:r>
          <w:r>
            <w:rPr>
              <w:noProof/>
            </w:rPr>
            <w:fldChar w:fldCharType="separate"/>
          </w:r>
          <w:r>
            <w:rPr>
              <w:noProof/>
            </w:rPr>
            <w:t>44</w:t>
          </w:r>
          <w:r>
            <w:rPr>
              <w:noProof/>
            </w:rPr>
            <w:fldChar w:fldCharType="end"/>
          </w:r>
        </w:p>
        <w:p w14:paraId="3B021337" w14:textId="77777777" w:rsidR="0048525E" w:rsidRDefault="0048525E">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_Toc386731499 \h </w:instrText>
          </w:r>
          <w:r>
            <w:rPr>
              <w:noProof/>
            </w:rPr>
          </w:r>
          <w:r>
            <w:rPr>
              <w:noProof/>
            </w:rPr>
            <w:fldChar w:fldCharType="separate"/>
          </w:r>
          <w:r>
            <w:rPr>
              <w:noProof/>
            </w:rPr>
            <w:t>45</w:t>
          </w:r>
          <w:r>
            <w:rPr>
              <w:noProof/>
            </w:rPr>
            <w:fldChar w:fldCharType="end"/>
          </w:r>
        </w:p>
        <w:p w14:paraId="59A805F0" w14:textId="77777777" w:rsidR="0048525E" w:rsidRDefault="0048525E">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_Toc386731500 \h </w:instrText>
          </w:r>
          <w:r>
            <w:rPr>
              <w:noProof/>
            </w:rPr>
          </w:r>
          <w:r>
            <w:rPr>
              <w:noProof/>
            </w:rPr>
            <w:fldChar w:fldCharType="separate"/>
          </w:r>
          <w:r>
            <w:rPr>
              <w:noProof/>
            </w:rPr>
            <w:t>46</w:t>
          </w:r>
          <w:r>
            <w:rPr>
              <w:noProof/>
            </w:rPr>
            <w:fldChar w:fldCharType="end"/>
          </w:r>
        </w:p>
        <w:p w14:paraId="1DF8A3AD" w14:textId="77777777" w:rsidR="0048525E" w:rsidRDefault="0048525E">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_Toc386731501 \h </w:instrText>
          </w:r>
          <w:r>
            <w:rPr>
              <w:noProof/>
            </w:rPr>
          </w:r>
          <w:r>
            <w:rPr>
              <w:noProof/>
            </w:rPr>
            <w:fldChar w:fldCharType="separate"/>
          </w:r>
          <w:r>
            <w:rPr>
              <w:noProof/>
            </w:rPr>
            <w:t>46</w:t>
          </w:r>
          <w:r>
            <w:rPr>
              <w:noProof/>
            </w:rPr>
            <w:fldChar w:fldCharType="end"/>
          </w:r>
        </w:p>
        <w:p w14:paraId="66ABF55E" w14:textId="77777777" w:rsidR="0048525E" w:rsidRDefault="0048525E">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_Toc386731502 \h </w:instrText>
          </w:r>
          <w:r>
            <w:rPr>
              <w:noProof/>
            </w:rPr>
          </w:r>
          <w:r>
            <w:rPr>
              <w:noProof/>
            </w:rPr>
            <w:fldChar w:fldCharType="separate"/>
          </w:r>
          <w:r>
            <w:rPr>
              <w:noProof/>
            </w:rPr>
            <w:t>47</w:t>
          </w:r>
          <w:r>
            <w:rPr>
              <w:noProof/>
            </w:rPr>
            <w:fldChar w:fldCharType="end"/>
          </w:r>
        </w:p>
        <w:p w14:paraId="6DF108F6" w14:textId="77777777" w:rsidR="0048525E" w:rsidRDefault="0048525E">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_Toc386731503 \h </w:instrText>
          </w:r>
          <w:r>
            <w:rPr>
              <w:noProof/>
            </w:rPr>
          </w:r>
          <w:r>
            <w:rPr>
              <w:noProof/>
            </w:rPr>
            <w:fldChar w:fldCharType="separate"/>
          </w:r>
          <w:r>
            <w:rPr>
              <w:noProof/>
            </w:rPr>
            <w:t>47</w:t>
          </w:r>
          <w:r>
            <w:rPr>
              <w:noProof/>
            </w:rPr>
            <w:fldChar w:fldCharType="end"/>
          </w:r>
        </w:p>
        <w:p w14:paraId="52F1C232" w14:textId="77777777" w:rsidR="0048525E" w:rsidRDefault="0048525E">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_Toc386731504 \h </w:instrText>
          </w:r>
          <w:r>
            <w:rPr>
              <w:noProof/>
            </w:rPr>
          </w:r>
          <w:r>
            <w:rPr>
              <w:noProof/>
            </w:rPr>
            <w:fldChar w:fldCharType="separate"/>
          </w:r>
          <w:r>
            <w:rPr>
              <w:noProof/>
            </w:rPr>
            <w:t>48</w:t>
          </w:r>
          <w:r>
            <w:rPr>
              <w:noProof/>
            </w:rPr>
            <w:fldChar w:fldCharType="end"/>
          </w:r>
        </w:p>
        <w:p w14:paraId="1FB3E9AF" w14:textId="77777777" w:rsidR="0048525E" w:rsidRDefault="0048525E">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_Toc386731505 \h </w:instrText>
          </w:r>
          <w:r>
            <w:rPr>
              <w:noProof/>
            </w:rPr>
          </w:r>
          <w:r>
            <w:rPr>
              <w:noProof/>
            </w:rPr>
            <w:fldChar w:fldCharType="separate"/>
          </w:r>
          <w:r>
            <w:rPr>
              <w:noProof/>
            </w:rPr>
            <w:t>49</w:t>
          </w:r>
          <w:r>
            <w:rPr>
              <w:noProof/>
            </w:rPr>
            <w:fldChar w:fldCharType="end"/>
          </w:r>
        </w:p>
        <w:p w14:paraId="5418992B" w14:textId="77777777" w:rsidR="0048525E" w:rsidRDefault="0048525E">
          <w:pPr>
            <w:pStyle w:val="TOC3"/>
            <w:tabs>
              <w:tab w:val="left" w:pos="1176"/>
              <w:tab w:val="right" w:pos="8268"/>
            </w:tabs>
            <w:rPr>
              <w:rFonts w:eastAsiaTheme="minorEastAsia"/>
              <w:noProof/>
              <w:sz w:val="24"/>
              <w:szCs w:val="24"/>
              <w:lang w:eastAsia="ja-JP"/>
            </w:rPr>
          </w:pPr>
          <w:r>
            <w:rPr>
              <w:noProof/>
            </w:rPr>
            <w:t>4.3.1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_Toc386731506 \h </w:instrText>
          </w:r>
          <w:r>
            <w:rPr>
              <w:noProof/>
            </w:rPr>
          </w:r>
          <w:r>
            <w:rPr>
              <w:noProof/>
            </w:rPr>
            <w:fldChar w:fldCharType="separate"/>
          </w:r>
          <w:r>
            <w:rPr>
              <w:noProof/>
            </w:rPr>
            <w:t>49</w:t>
          </w:r>
          <w:r>
            <w:rPr>
              <w:noProof/>
            </w:rPr>
            <w:fldChar w:fldCharType="end"/>
          </w:r>
        </w:p>
        <w:p w14:paraId="4EB8E21C" w14:textId="77777777" w:rsidR="0048525E" w:rsidRDefault="0048525E">
          <w:pPr>
            <w:pStyle w:val="TOC3"/>
            <w:tabs>
              <w:tab w:val="left" w:pos="1176"/>
              <w:tab w:val="right" w:pos="8268"/>
            </w:tabs>
            <w:rPr>
              <w:rFonts w:eastAsiaTheme="minorEastAsia"/>
              <w:noProof/>
              <w:sz w:val="24"/>
              <w:szCs w:val="24"/>
              <w:lang w:eastAsia="ja-JP"/>
            </w:rPr>
          </w:pPr>
          <w:r>
            <w:rPr>
              <w:noProof/>
            </w:rPr>
            <w:t>4.3.2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_Toc386731507 \h </w:instrText>
          </w:r>
          <w:r>
            <w:rPr>
              <w:noProof/>
            </w:rPr>
          </w:r>
          <w:r>
            <w:rPr>
              <w:noProof/>
            </w:rPr>
            <w:fldChar w:fldCharType="separate"/>
          </w:r>
          <w:r>
            <w:rPr>
              <w:noProof/>
            </w:rPr>
            <w:t>50</w:t>
          </w:r>
          <w:r>
            <w:rPr>
              <w:noProof/>
            </w:rPr>
            <w:fldChar w:fldCharType="end"/>
          </w:r>
        </w:p>
        <w:p w14:paraId="25C71DB2" w14:textId="77777777" w:rsidR="0048525E" w:rsidRDefault="0048525E">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_Toc386731508 \h </w:instrText>
          </w:r>
          <w:r>
            <w:rPr>
              <w:noProof/>
            </w:rPr>
          </w:r>
          <w:r>
            <w:rPr>
              <w:noProof/>
            </w:rPr>
            <w:fldChar w:fldCharType="separate"/>
          </w:r>
          <w:r>
            <w:rPr>
              <w:noProof/>
            </w:rPr>
            <w:t>54</w:t>
          </w:r>
          <w:r>
            <w:rPr>
              <w:noProof/>
            </w:rPr>
            <w:fldChar w:fldCharType="end"/>
          </w:r>
        </w:p>
        <w:p w14:paraId="62CB011D" w14:textId="77777777" w:rsidR="0048525E" w:rsidRDefault="0048525E">
          <w:pPr>
            <w:pStyle w:val="TOC3"/>
            <w:tabs>
              <w:tab w:val="left" w:pos="1176"/>
              <w:tab w:val="right" w:pos="8268"/>
            </w:tabs>
            <w:rPr>
              <w:rFonts w:eastAsiaTheme="minorEastAsia"/>
              <w:noProof/>
              <w:sz w:val="24"/>
              <w:szCs w:val="24"/>
              <w:lang w:eastAsia="ja-JP"/>
            </w:rPr>
          </w:pPr>
          <w:r>
            <w:rPr>
              <w:noProof/>
            </w:rPr>
            <w:t>4.4.1</w:t>
          </w:r>
          <w:r>
            <w:rPr>
              <w:rFonts w:eastAsiaTheme="minorEastAsia"/>
              <w:noProof/>
              <w:sz w:val="24"/>
              <w:szCs w:val="24"/>
              <w:lang w:eastAsia="ja-JP"/>
            </w:rPr>
            <w:tab/>
          </w:r>
          <w:r>
            <w:rPr>
              <w:noProof/>
            </w:rPr>
            <w:t>The specificity of HamFAS</w:t>
          </w:r>
          <w:r>
            <w:rPr>
              <w:noProof/>
            </w:rPr>
            <w:tab/>
          </w:r>
          <w:r>
            <w:rPr>
              <w:noProof/>
            </w:rPr>
            <w:fldChar w:fldCharType="begin"/>
          </w:r>
          <w:r>
            <w:rPr>
              <w:noProof/>
            </w:rPr>
            <w:instrText xml:space="preserve"> PAGEREF _Toc386731509 \h </w:instrText>
          </w:r>
          <w:r>
            <w:rPr>
              <w:noProof/>
            </w:rPr>
          </w:r>
          <w:r>
            <w:rPr>
              <w:noProof/>
            </w:rPr>
            <w:fldChar w:fldCharType="separate"/>
          </w:r>
          <w:r>
            <w:rPr>
              <w:noProof/>
            </w:rPr>
            <w:t>54</w:t>
          </w:r>
          <w:r>
            <w:rPr>
              <w:noProof/>
            </w:rPr>
            <w:fldChar w:fldCharType="end"/>
          </w:r>
        </w:p>
        <w:p w14:paraId="20F6B25E" w14:textId="77777777" w:rsidR="0048525E" w:rsidRDefault="0048525E">
          <w:pPr>
            <w:pStyle w:val="TOC3"/>
            <w:tabs>
              <w:tab w:val="left" w:pos="1176"/>
              <w:tab w:val="right" w:pos="8268"/>
            </w:tabs>
            <w:rPr>
              <w:rFonts w:eastAsiaTheme="minorEastAsia"/>
              <w:noProof/>
              <w:sz w:val="24"/>
              <w:szCs w:val="24"/>
              <w:lang w:eastAsia="ja-JP"/>
            </w:rPr>
          </w:pPr>
          <w:r>
            <w:rPr>
              <w:noProof/>
            </w:rPr>
            <w:t>4.4.2</w:t>
          </w:r>
          <w:r>
            <w:rPr>
              <w:rFonts w:eastAsiaTheme="minorEastAsia"/>
              <w:noProof/>
              <w:sz w:val="24"/>
              <w:szCs w:val="24"/>
              <w:lang w:eastAsia="ja-JP"/>
            </w:rPr>
            <w:tab/>
          </w:r>
          <w:r>
            <w:rPr>
              <w:noProof/>
            </w:rPr>
            <w:t>The sensitivity of HamFAS</w:t>
          </w:r>
          <w:r>
            <w:rPr>
              <w:noProof/>
            </w:rPr>
            <w:tab/>
          </w:r>
          <w:r>
            <w:rPr>
              <w:noProof/>
            </w:rPr>
            <w:fldChar w:fldCharType="begin"/>
          </w:r>
          <w:r>
            <w:rPr>
              <w:noProof/>
            </w:rPr>
            <w:instrText xml:space="preserve"> PAGEREF _Toc386731510 \h </w:instrText>
          </w:r>
          <w:r>
            <w:rPr>
              <w:noProof/>
            </w:rPr>
          </w:r>
          <w:r>
            <w:rPr>
              <w:noProof/>
            </w:rPr>
            <w:fldChar w:fldCharType="separate"/>
          </w:r>
          <w:r>
            <w:rPr>
              <w:noProof/>
            </w:rPr>
            <w:t>54</w:t>
          </w:r>
          <w:r>
            <w:rPr>
              <w:noProof/>
            </w:rPr>
            <w:fldChar w:fldCharType="end"/>
          </w:r>
        </w:p>
        <w:p w14:paraId="33258B27" w14:textId="77777777" w:rsidR="0048525E" w:rsidRDefault="0048525E">
          <w:pPr>
            <w:pStyle w:val="TOC2"/>
            <w:tabs>
              <w:tab w:val="left" w:pos="780"/>
              <w:tab w:val="right" w:pos="8268"/>
            </w:tabs>
            <w:rPr>
              <w:rFonts w:asciiTheme="minorHAnsi" w:eastAsiaTheme="minorEastAsia" w:hAnsiTheme="minorHAnsi"/>
              <w:i w:val="0"/>
              <w:noProof/>
              <w:szCs w:val="24"/>
              <w:lang w:eastAsia="ja-JP"/>
            </w:rPr>
          </w:pPr>
          <w:r>
            <w:rPr>
              <w:noProof/>
            </w:rPr>
            <w:t>4.5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_Toc386731511 \h </w:instrText>
          </w:r>
          <w:r>
            <w:rPr>
              <w:noProof/>
            </w:rPr>
          </w:r>
          <w:r>
            <w:rPr>
              <w:noProof/>
            </w:rPr>
            <w:fldChar w:fldCharType="separate"/>
          </w:r>
          <w:r>
            <w:rPr>
              <w:noProof/>
            </w:rPr>
            <w:t>58</w:t>
          </w:r>
          <w:r>
            <w:rPr>
              <w:noProof/>
            </w:rPr>
            <w:fldChar w:fldCharType="end"/>
          </w:r>
        </w:p>
        <w:p w14:paraId="42582A30" w14:textId="77777777" w:rsidR="0048525E" w:rsidRDefault="0048525E">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Metabolic pathway analysis of the microsporidian LCA proteins</w:t>
          </w:r>
          <w:r>
            <w:rPr>
              <w:noProof/>
            </w:rPr>
            <w:tab/>
          </w:r>
          <w:r>
            <w:rPr>
              <w:noProof/>
            </w:rPr>
            <w:fldChar w:fldCharType="begin"/>
          </w:r>
          <w:r>
            <w:rPr>
              <w:noProof/>
            </w:rPr>
            <w:instrText xml:space="preserve"> PAGEREF _Toc386731512 \h </w:instrText>
          </w:r>
          <w:r>
            <w:rPr>
              <w:noProof/>
            </w:rPr>
          </w:r>
          <w:r>
            <w:rPr>
              <w:noProof/>
            </w:rPr>
            <w:fldChar w:fldCharType="separate"/>
          </w:r>
          <w:r>
            <w:rPr>
              <w:noProof/>
            </w:rPr>
            <w:t>60</w:t>
          </w:r>
          <w:r>
            <w:rPr>
              <w:noProof/>
            </w:rPr>
            <w:fldChar w:fldCharType="end"/>
          </w:r>
        </w:p>
        <w:p w14:paraId="4B57572B" w14:textId="77777777" w:rsidR="0048525E" w:rsidRDefault="0048525E">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_Toc386731513 \h </w:instrText>
          </w:r>
          <w:r>
            <w:rPr>
              <w:noProof/>
            </w:rPr>
          </w:r>
          <w:r>
            <w:rPr>
              <w:noProof/>
            </w:rPr>
            <w:fldChar w:fldCharType="separate"/>
          </w:r>
          <w:r>
            <w:rPr>
              <w:noProof/>
            </w:rPr>
            <w:t>60</w:t>
          </w:r>
          <w:r>
            <w:rPr>
              <w:noProof/>
            </w:rPr>
            <w:fldChar w:fldCharType="end"/>
          </w:r>
        </w:p>
        <w:p w14:paraId="70B7DD64" w14:textId="77777777" w:rsidR="0048525E" w:rsidRDefault="0048525E">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_Toc386731514 \h </w:instrText>
          </w:r>
          <w:r>
            <w:rPr>
              <w:noProof/>
            </w:rPr>
          </w:r>
          <w:r>
            <w:rPr>
              <w:noProof/>
            </w:rPr>
            <w:fldChar w:fldCharType="separate"/>
          </w:r>
          <w:r>
            <w:rPr>
              <w:noProof/>
            </w:rPr>
            <w:t>60</w:t>
          </w:r>
          <w:r>
            <w:rPr>
              <w:noProof/>
            </w:rPr>
            <w:fldChar w:fldCharType="end"/>
          </w:r>
        </w:p>
        <w:p w14:paraId="58B53E30" w14:textId="77777777" w:rsidR="0048525E" w:rsidRDefault="0048525E">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KEGG Orthology annotation</w:t>
          </w:r>
          <w:r>
            <w:rPr>
              <w:noProof/>
            </w:rPr>
            <w:tab/>
          </w:r>
          <w:r>
            <w:rPr>
              <w:noProof/>
            </w:rPr>
            <w:fldChar w:fldCharType="begin"/>
          </w:r>
          <w:r>
            <w:rPr>
              <w:noProof/>
            </w:rPr>
            <w:instrText xml:space="preserve"> PAGEREF _Toc386731515 \h </w:instrText>
          </w:r>
          <w:r>
            <w:rPr>
              <w:noProof/>
            </w:rPr>
          </w:r>
          <w:r>
            <w:rPr>
              <w:noProof/>
            </w:rPr>
            <w:fldChar w:fldCharType="separate"/>
          </w:r>
          <w:r>
            <w:rPr>
              <w:noProof/>
            </w:rPr>
            <w:t>60</w:t>
          </w:r>
          <w:r>
            <w:rPr>
              <w:noProof/>
            </w:rPr>
            <w:fldChar w:fldCharType="end"/>
          </w:r>
        </w:p>
        <w:p w14:paraId="3C1F90D4" w14:textId="77777777" w:rsidR="0048525E" w:rsidRDefault="0048525E">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Metabolic pathway analysis</w:t>
          </w:r>
          <w:r>
            <w:rPr>
              <w:noProof/>
            </w:rPr>
            <w:tab/>
          </w:r>
          <w:r>
            <w:rPr>
              <w:noProof/>
            </w:rPr>
            <w:fldChar w:fldCharType="begin"/>
          </w:r>
          <w:r>
            <w:rPr>
              <w:noProof/>
            </w:rPr>
            <w:instrText xml:space="preserve"> PAGEREF _Toc386731516 \h </w:instrText>
          </w:r>
          <w:r>
            <w:rPr>
              <w:noProof/>
            </w:rPr>
          </w:r>
          <w:r>
            <w:rPr>
              <w:noProof/>
            </w:rPr>
            <w:fldChar w:fldCharType="separate"/>
          </w:r>
          <w:r>
            <w:rPr>
              <w:noProof/>
            </w:rPr>
            <w:t>61</w:t>
          </w:r>
          <w:r>
            <w:rPr>
              <w:noProof/>
            </w:rPr>
            <w:fldChar w:fldCharType="end"/>
          </w:r>
        </w:p>
        <w:p w14:paraId="2203E33E" w14:textId="77777777" w:rsidR="0048525E" w:rsidRDefault="0048525E">
          <w:pPr>
            <w:pStyle w:val="TOC2"/>
            <w:tabs>
              <w:tab w:val="left" w:pos="780"/>
              <w:tab w:val="right" w:pos="8268"/>
            </w:tabs>
            <w:rPr>
              <w:rFonts w:asciiTheme="minorHAnsi" w:eastAsiaTheme="minorEastAsia" w:hAnsiTheme="minorHAnsi"/>
              <w:i w:val="0"/>
              <w:noProof/>
              <w:szCs w:val="24"/>
              <w:lang w:eastAsia="ja-JP"/>
            </w:rPr>
          </w:pPr>
          <w:r>
            <w:rPr>
              <w:noProof/>
            </w:rPr>
            <w:t>5.3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_Toc386731517 \h </w:instrText>
          </w:r>
          <w:r>
            <w:rPr>
              <w:noProof/>
            </w:rPr>
          </w:r>
          <w:r>
            <w:rPr>
              <w:noProof/>
            </w:rPr>
            <w:fldChar w:fldCharType="separate"/>
          </w:r>
          <w:r>
            <w:rPr>
              <w:noProof/>
            </w:rPr>
            <w:t>62</w:t>
          </w:r>
          <w:r>
            <w:rPr>
              <w:noProof/>
            </w:rPr>
            <w:fldChar w:fldCharType="end"/>
          </w:r>
        </w:p>
        <w:p w14:paraId="0A318D48" w14:textId="77777777" w:rsidR="0048525E" w:rsidRDefault="0048525E">
          <w:pPr>
            <w:pStyle w:val="TOC3"/>
            <w:tabs>
              <w:tab w:val="left" w:pos="1176"/>
              <w:tab w:val="right" w:pos="8268"/>
            </w:tabs>
            <w:rPr>
              <w:rFonts w:eastAsiaTheme="minorEastAsia"/>
              <w:noProof/>
              <w:sz w:val="24"/>
              <w:szCs w:val="24"/>
              <w:lang w:eastAsia="ja-JP"/>
            </w:rPr>
          </w:pPr>
          <w:r>
            <w:rPr>
              <w:noProof/>
            </w:rPr>
            <w:t>5.3.1</w:t>
          </w:r>
          <w:r>
            <w:rPr>
              <w:rFonts w:eastAsiaTheme="minorEastAsia"/>
              <w:noProof/>
              <w:sz w:val="24"/>
              <w:szCs w:val="24"/>
              <w:lang w:eastAsia="ja-JP"/>
            </w:rPr>
            <w:tab/>
          </w:r>
          <w:r>
            <w:rPr>
              <w:noProof/>
            </w:rPr>
            <w:t>KO annotation for microsporidian LCA proteins</w:t>
          </w:r>
          <w:r>
            <w:rPr>
              <w:noProof/>
            </w:rPr>
            <w:tab/>
          </w:r>
          <w:r>
            <w:rPr>
              <w:noProof/>
            </w:rPr>
            <w:fldChar w:fldCharType="begin"/>
          </w:r>
          <w:r>
            <w:rPr>
              <w:noProof/>
            </w:rPr>
            <w:instrText xml:space="preserve"> PAGEREF _Toc386731518 \h </w:instrText>
          </w:r>
          <w:r>
            <w:rPr>
              <w:noProof/>
            </w:rPr>
          </w:r>
          <w:r>
            <w:rPr>
              <w:noProof/>
            </w:rPr>
            <w:fldChar w:fldCharType="separate"/>
          </w:r>
          <w:r>
            <w:rPr>
              <w:noProof/>
            </w:rPr>
            <w:t>62</w:t>
          </w:r>
          <w:r>
            <w:rPr>
              <w:noProof/>
            </w:rPr>
            <w:fldChar w:fldCharType="end"/>
          </w:r>
        </w:p>
        <w:p w14:paraId="2A05A8C6" w14:textId="77777777" w:rsidR="0048525E" w:rsidRDefault="0048525E">
          <w:pPr>
            <w:pStyle w:val="TOC3"/>
            <w:tabs>
              <w:tab w:val="left" w:pos="1176"/>
              <w:tab w:val="right" w:pos="8268"/>
            </w:tabs>
            <w:rPr>
              <w:rFonts w:eastAsiaTheme="minorEastAsia"/>
              <w:noProof/>
              <w:sz w:val="24"/>
              <w:szCs w:val="24"/>
              <w:lang w:eastAsia="ja-JP"/>
            </w:rPr>
          </w:pPr>
          <w:r>
            <w:rPr>
              <w:noProof/>
            </w:rPr>
            <w:t>5.3.2</w:t>
          </w:r>
          <w:r>
            <w:rPr>
              <w:rFonts w:eastAsiaTheme="minorEastAsia"/>
              <w:noProof/>
              <w:sz w:val="24"/>
              <w:szCs w:val="24"/>
              <w:lang w:eastAsia="ja-JP"/>
            </w:rPr>
            <w:tab/>
          </w:r>
          <w:r>
            <w:rPr>
              <w:noProof/>
            </w:rPr>
            <w:t>The metabolic pathway analysis of the microsporidian LCA</w:t>
          </w:r>
          <w:r>
            <w:rPr>
              <w:noProof/>
            </w:rPr>
            <w:tab/>
          </w:r>
          <w:r>
            <w:rPr>
              <w:noProof/>
            </w:rPr>
            <w:fldChar w:fldCharType="begin"/>
          </w:r>
          <w:r>
            <w:rPr>
              <w:noProof/>
            </w:rPr>
            <w:instrText xml:space="preserve"> PAGEREF _Toc386731519 \h </w:instrText>
          </w:r>
          <w:r>
            <w:rPr>
              <w:noProof/>
            </w:rPr>
          </w:r>
          <w:r>
            <w:rPr>
              <w:noProof/>
            </w:rPr>
            <w:fldChar w:fldCharType="separate"/>
          </w:r>
          <w:r>
            <w:rPr>
              <w:noProof/>
            </w:rPr>
            <w:t>62</w:t>
          </w:r>
          <w:r>
            <w:rPr>
              <w:noProof/>
            </w:rPr>
            <w:fldChar w:fldCharType="end"/>
          </w:r>
        </w:p>
        <w:p w14:paraId="36286E73" w14:textId="77777777" w:rsidR="0048525E" w:rsidRDefault="0048525E">
          <w:pPr>
            <w:pStyle w:val="TOC3"/>
            <w:tabs>
              <w:tab w:val="left" w:pos="1176"/>
              <w:tab w:val="right" w:pos="8268"/>
            </w:tabs>
            <w:rPr>
              <w:rFonts w:eastAsiaTheme="minorEastAsia"/>
              <w:noProof/>
              <w:sz w:val="24"/>
              <w:szCs w:val="24"/>
              <w:lang w:eastAsia="ja-JP"/>
            </w:rPr>
          </w:pPr>
          <w:r>
            <w:rPr>
              <w:noProof/>
            </w:rPr>
            <w:t>5.3.3</w:t>
          </w:r>
          <w:r>
            <w:rPr>
              <w:rFonts w:eastAsiaTheme="minorEastAsia"/>
              <w:noProof/>
              <w:sz w:val="24"/>
              <w:szCs w:val="24"/>
              <w:lang w:eastAsia="ja-JP"/>
            </w:rPr>
            <w:tab/>
          </w:r>
          <w:r>
            <w:rPr>
              <w:noProof/>
            </w:rPr>
            <w:t>The mitochondria evidence of the microsporidian LCA</w:t>
          </w:r>
          <w:r>
            <w:rPr>
              <w:noProof/>
            </w:rPr>
            <w:tab/>
          </w:r>
          <w:r>
            <w:rPr>
              <w:noProof/>
            </w:rPr>
            <w:fldChar w:fldCharType="begin"/>
          </w:r>
          <w:r>
            <w:rPr>
              <w:noProof/>
            </w:rPr>
            <w:instrText xml:space="preserve"> PAGEREF _Toc386731520 \h </w:instrText>
          </w:r>
          <w:r>
            <w:rPr>
              <w:noProof/>
            </w:rPr>
          </w:r>
          <w:r>
            <w:rPr>
              <w:noProof/>
            </w:rPr>
            <w:fldChar w:fldCharType="separate"/>
          </w:r>
          <w:r>
            <w:rPr>
              <w:noProof/>
            </w:rPr>
            <w:t>64</w:t>
          </w:r>
          <w:r>
            <w:rPr>
              <w:noProof/>
            </w:rPr>
            <w:fldChar w:fldCharType="end"/>
          </w:r>
        </w:p>
        <w:p w14:paraId="4822064C" w14:textId="77777777" w:rsidR="0048525E" w:rsidRDefault="0048525E">
          <w:pPr>
            <w:pStyle w:val="TOC3"/>
            <w:tabs>
              <w:tab w:val="left" w:pos="1176"/>
              <w:tab w:val="right" w:pos="8268"/>
            </w:tabs>
            <w:rPr>
              <w:rFonts w:eastAsiaTheme="minorEastAsia"/>
              <w:noProof/>
              <w:sz w:val="24"/>
              <w:szCs w:val="24"/>
              <w:lang w:eastAsia="ja-JP"/>
            </w:rPr>
          </w:pPr>
          <w:r>
            <w:rPr>
              <w:noProof/>
            </w:rPr>
            <w:t>5.3.4</w:t>
          </w:r>
          <w:r>
            <w:rPr>
              <w:rFonts w:eastAsiaTheme="minorEastAsia"/>
              <w:noProof/>
              <w:sz w:val="24"/>
              <w:szCs w:val="24"/>
              <w:lang w:eastAsia="ja-JP"/>
            </w:rPr>
            <w:tab/>
          </w:r>
          <w:r>
            <w:rPr>
              <w:noProof/>
            </w:rPr>
            <w:t>The lack of TCA cycle and its replacement</w:t>
          </w:r>
          <w:r>
            <w:rPr>
              <w:noProof/>
            </w:rPr>
            <w:tab/>
          </w:r>
          <w:r>
            <w:rPr>
              <w:noProof/>
            </w:rPr>
            <w:fldChar w:fldCharType="begin"/>
          </w:r>
          <w:r>
            <w:rPr>
              <w:noProof/>
            </w:rPr>
            <w:instrText xml:space="preserve"> PAGEREF _Toc386731521 \h </w:instrText>
          </w:r>
          <w:r>
            <w:rPr>
              <w:noProof/>
            </w:rPr>
          </w:r>
          <w:r>
            <w:rPr>
              <w:noProof/>
            </w:rPr>
            <w:fldChar w:fldCharType="separate"/>
          </w:r>
          <w:r>
            <w:rPr>
              <w:noProof/>
            </w:rPr>
            <w:t>65</w:t>
          </w:r>
          <w:r>
            <w:rPr>
              <w:noProof/>
            </w:rPr>
            <w:fldChar w:fldCharType="end"/>
          </w:r>
        </w:p>
        <w:p w14:paraId="5C586740" w14:textId="77777777" w:rsidR="0048525E" w:rsidRDefault="0048525E">
          <w:pPr>
            <w:pStyle w:val="TOC3"/>
            <w:tabs>
              <w:tab w:val="left" w:pos="1176"/>
              <w:tab w:val="right" w:pos="8268"/>
            </w:tabs>
            <w:rPr>
              <w:rFonts w:eastAsiaTheme="minorEastAsia"/>
              <w:noProof/>
              <w:sz w:val="24"/>
              <w:szCs w:val="24"/>
              <w:lang w:eastAsia="ja-JP"/>
            </w:rPr>
          </w:pPr>
          <w:r>
            <w:rPr>
              <w:noProof/>
            </w:rPr>
            <w:t>5.3.5</w:t>
          </w:r>
          <w:r>
            <w:rPr>
              <w:rFonts w:eastAsiaTheme="minorEastAsia"/>
              <w:noProof/>
              <w:sz w:val="24"/>
              <w:szCs w:val="24"/>
              <w:lang w:eastAsia="ja-JP"/>
            </w:rPr>
            <w:tab/>
          </w:r>
          <w:r>
            <w:rPr>
              <w:noProof/>
            </w:rPr>
            <w:t>The microsporidian LCA's carbohydrate metabolism</w:t>
          </w:r>
          <w:r>
            <w:rPr>
              <w:noProof/>
            </w:rPr>
            <w:tab/>
          </w:r>
          <w:r>
            <w:rPr>
              <w:noProof/>
            </w:rPr>
            <w:fldChar w:fldCharType="begin"/>
          </w:r>
          <w:r>
            <w:rPr>
              <w:noProof/>
            </w:rPr>
            <w:instrText xml:space="preserve"> PAGEREF _Toc386731522 \h </w:instrText>
          </w:r>
          <w:r>
            <w:rPr>
              <w:noProof/>
            </w:rPr>
          </w:r>
          <w:r>
            <w:rPr>
              <w:noProof/>
            </w:rPr>
            <w:fldChar w:fldCharType="separate"/>
          </w:r>
          <w:r>
            <w:rPr>
              <w:noProof/>
            </w:rPr>
            <w:t>66</w:t>
          </w:r>
          <w:r>
            <w:rPr>
              <w:noProof/>
            </w:rPr>
            <w:fldChar w:fldCharType="end"/>
          </w:r>
        </w:p>
        <w:p w14:paraId="467DF3B1" w14:textId="77777777" w:rsidR="0048525E" w:rsidRDefault="0048525E">
          <w:pPr>
            <w:pStyle w:val="TOC3"/>
            <w:tabs>
              <w:tab w:val="left" w:pos="1176"/>
              <w:tab w:val="right" w:pos="8268"/>
            </w:tabs>
            <w:rPr>
              <w:rFonts w:eastAsiaTheme="minorEastAsia"/>
              <w:noProof/>
              <w:sz w:val="24"/>
              <w:szCs w:val="24"/>
              <w:lang w:eastAsia="ja-JP"/>
            </w:rPr>
          </w:pPr>
          <w:r>
            <w:rPr>
              <w:noProof/>
            </w:rPr>
            <w:t>5.3.6</w:t>
          </w:r>
          <w:r>
            <w:rPr>
              <w:rFonts w:eastAsiaTheme="minorEastAsia"/>
              <w:noProof/>
              <w:sz w:val="24"/>
              <w:szCs w:val="24"/>
              <w:lang w:eastAsia="ja-JP"/>
            </w:rPr>
            <w:tab/>
          </w:r>
          <w:r>
            <w:rPr>
              <w:noProof/>
            </w:rPr>
            <w:t>The inability of nucleotide production in microsporidia</w:t>
          </w:r>
          <w:r>
            <w:rPr>
              <w:noProof/>
            </w:rPr>
            <w:tab/>
          </w:r>
          <w:r>
            <w:rPr>
              <w:noProof/>
            </w:rPr>
            <w:fldChar w:fldCharType="begin"/>
          </w:r>
          <w:r>
            <w:rPr>
              <w:noProof/>
            </w:rPr>
            <w:instrText xml:space="preserve"> PAGEREF _Toc386731523 \h </w:instrText>
          </w:r>
          <w:r>
            <w:rPr>
              <w:noProof/>
            </w:rPr>
          </w:r>
          <w:r>
            <w:rPr>
              <w:noProof/>
            </w:rPr>
            <w:fldChar w:fldCharType="separate"/>
          </w:r>
          <w:r>
            <w:rPr>
              <w:noProof/>
            </w:rPr>
            <w:t>68</w:t>
          </w:r>
          <w:r>
            <w:rPr>
              <w:noProof/>
            </w:rPr>
            <w:fldChar w:fldCharType="end"/>
          </w:r>
        </w:p>
        <w:p w14:paraId="68FAA74A" w14:textId="77777777" w:rsidR="0048525E" w:rsidRDefault="0048525E">
          <w:pPr>
            <w:pStyle w:val="TOC2"/>
            <w:tabs>
              <w:tab w:val="left" w:pos="780"/>
              <w:tab w:val="right" w:pos="8268"/>
            </w:tabs>
            <w:rPr>
              <w:rFonts w:asciiTheme="minorHAnsi" w:eastAsiaTheme="minorEastAsia" w:hAnsiTheme="minorHAnsi"/>
              <w:i w:val="0"/>
              <w:noProof/>
              <w:szCs w:val="24"/>
              <w:lang w:eastAsia="ja-JP"/>
            </w:rPr>
          </w:pPr>
          <w:r>
            <w:rPr>
              <w:noProof/>
            </w:rPr>
            <w:t>5.4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_Toc386731524 \h </w:instrText>
          </w:r>
          <w:r>
            <w:rPr>
              <w:noProof/>
            </w:rPr>
          </w:r>
          <w:r>
            <w:rPr>
              <w:noProof/>
            </w:rPr>
            <w:fldChar w:fldCharType="separate"/>
          </w:r>
          <w:r>
            <w:rPr>
              <w:noProof/>
            </w:rPr>
            <w:t>70</w:t>
          </w:r>
          <w:r>
            <w:rPr>
              <w:noProof/>
            </w:rPr>
            <w:fldChar w:fldCharType="end"/>
          </w:r>
        </w:p>
        <w:p w14:paraId="72F0A17D" w14:textId="77777777" w:rsidR="0048525E" w:rsidRDefault="0048525E">
          <w:pPr>
            <w:pStyle w:val="TOC2"/>
            <w:tabs>
              <w:tab w:val="left" w:pos="780"/>
              <w:tab w:val="right" w:pos="8268"/>
            </w:tabs>
            <w:rPr>
              <w:rFonts w:asciiTheme="minorHAnsi" w:eastAsiaTheme="minorEastAsia" w:hAnsiTheme="minorHAnsi"/>
              <w:i w:val="0"/>
              <w:noProof/>
              <w:szCs w:val="24"/>
              <w:lang w:eastAsia="ja-JP"/>
            </w:rPr>
          </w:pPr>
          <w:r>
            <w:rPr>
              <w:noProof/>
            </w:rPr>
            <w:t>5.5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_Toc386731525 \h </w:instrText>
          </w:r>
          <w:r>
            <w:rPr>
              <w:noProof/>
            </w:rPr>
          </w:r>
          <w:r>
            <w:rPr>
              <w:noProof/>
            </w:rPr>
            <w:fldChar w:fldCharType="separate"/>
          </w:r>
          <w:r>
            <w:rPr>
              <w:noProof/>
            </w:rPr>
            <w:t>71</w:t>
          </w:r>
          <w:r>
            <w:rPr>
              <w:noProof/>
            </w:rPr>
            <w:fldChar w:fldCharType="end"/>
          </w:r>
        </w:p>
        <w:p w14:paraId="14702FEC" w14:textId="77777777" w:rsidR="0048525E" w:rsidRDefault="0048525E">
          <w:pPr>
            <w:pStyle w:val="TOC1"/>
            <w:tabs>
              <w:tab w:val="left" w:pos="370"/>
              <w:tab w:val="right" w:pos="8268"/>
            </w:tabs>
            <w:rPr>
              <w:rFonts w:eastAsiaTheme="minorEastAsia"/>
              <w:b w:val="0"/>
              <w:noProof/>
              <w:sz w:val="24"/>
              <w:szCs w:val="24"/>
              <w:lang w:eastAsia="ja-JP"/>
            </w:rPr>
          </w:pPr>
          <w:r>
            <w:rPr>
              <w:noProof/>
            </w:rPr>
            <w:t>6</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_Toc386731526 \h </w:instrText>
          </w:r>
          <w:r>
            <w:rPr>
              <w:noProof/>
            </w:rPr>
          </w:r>
          <w:r>
            <w:rPr>
              <w:noProof/>
            </w:rPr>
            <w:fldChar w:fldCharType="separate"/>
          </w:r>
          <w:r>
            <w:rPr>
              <w:noProof/>
            </w:rPr>
            <w:t>73</w:t>
          </w:r>
          <w:r>
            <w:rPr>
              <w:noProof/>
            </w:rPr>
            <w:fldChar w:fldCharType="end"/>
          </w:r>
        </w:p>
        <w:p w14:paraId="2EEB3FC9" w14:textId="77777777" w:rsidR="0048525E" w:rsidRDefault="0048525E">
          <w:pPr>
            <w:pStyle w:val="TOC2"/>
            <w:tabs>
              <w:tab w:val="left" w:pos="780"/>
              <w:tab w:val="right" w:pos="8268"/>
            </w:tabs>
            <w:rPr>
              <w:rFonts w:asciiTheme="minorHAnsi" w:eastAsiaTheme="minorEastAsia" w:hAnsiTheme="minorHAnsi"/>
              <w:i w:val="0"/>
              <w:noProof/>
              <w:szCs w:val="24"/>
              <w:lang w:eastAsia="ja-JP"/>
            </w:rPr>
          </w:pPr>
          <w:r>
            <w:rPr>
              <w:noProof/>
            </w:rPr>
            <w:t>6.1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_Toc386731527 \h </w:instrText>
          </w:r>
          <w:r>
            <w:rPr>
              <w:noProof/>
            </w:rPr>
          </w:r>
          <w:r>
            <w:rPr>
              <w:noProof/>
            </w:rPr>
            <w:fldChar w:fldCharType="separate"/>
          </w:r>
          <w:r>
            <w:rPr>
              <w:noProof/>
            </w:rPr>
            <w:t>73</w:t>
          </w:r>
          <w:r>
            <w:rPr>
              <w:noProof/>
            </w:rPr>
            <w:fldChar w:fldCharType="end"/>
          </w:r>
        </w:p>
        <w:p w14:paraId="11FACDB3" w14:textId="77777777" w:rsidR="0048525E" w:rsidRDefault="0048525E">
          <w:pPr>
            <w:pStyle w:val="TOC2"/>
            <w:tabs>
              <w:tab w:val="left" w:pos="780"/>
              <w:tab w:val="right" w:pos="8268"/>
            </w:tabs>
            <w:rPr>
              <w:rFonts w:asciiTheme="minorHAnsi" w:eastAsiaTheme="minorEastAsia" w:hAnsiTheme="minorHAnsi"/>
              <w:i w:val="0"/>
              <w:noProof/>
              <w:szCs w:val="24"/>
              <w:lang w:eastAsia="ja-JP"/>
            </w:rPr>
          </w:pPr>
          <w:r>
            <w:rPr>
              <w:noProof/>
            </w:rPr>
            <w:t>6.2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_Toc386731528 \h </w:instrText>
          </w:r>
          <w:r>
            <w:rPr>
              <w:noProof/>
            </w:rPr>
          </w:r>
          <w:r>
            <w:rPr>
              <w:noProof/>
            </w:rPr>
            <w:fldChar w:fldCharType="separate"/>
          </w:r>
          <w:r>
            <w:rPr>
              <w:noProof/>
            </w:rPr>
            <w:t>74</w:t>
          </w:r>
          <w:r>
            <w:rPr>
              <w:noProof/>
            </w:rPr>
            <w:fldChar w:fldCharType="end"/>
          </w:r>
        </w:p>
        <w:p w14:paraId="5DB21109" w14:textId="77777777" w:rsidR="0048525E" w:rsidRDefault="0048525E">
          <w:pPr>
            <w:pStyle w:val="TOC3"/>
            <w:tabs>
              <w:tab w:val="left" w:pos="1176"/>
              <w:tab w:val="right" w:pos="8268"/>
            </w:tabs>
            <w:rPr>
              <w:rFonts w:eastAsiaTheme="minorEastAsia"/>
              <w:noProof/>
              <w:sz w:val="24"/>
              <w:szCs w:val="24"/>
              <w:lang w:eastAsia="ja-JP"/>
            </w:rPr>
          </w:pPr>
          <w:r>
            <w:rPr>
              <w:noProof/>
            </w:rPr>
            <w:t>6.2.1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_Toc386731529 \h </w:instrText>
          </w:r>
          <w:r>
            <w:rPr>
              <w:noProof/>
            </w:rPr>
          </w:r>
          <w:r>
            <w:rPr>
              <w:noProof/>
            </w:rPr>
            <w:fldChar w:fldCharType="separate"/>
          </w:r>
          <w:r>
            <w:rPr>
              <w:noProof/>
            </w:rPr>
            <w:t>74</w:t>
          </w:r>
          <w:r>
            <w:rPr>
              <w:noProof/>
            </w:rPr>
            <w:fldChar w:fldCharType="end"/>
          </w:r>
        </w:p>
        <w:p w14:paraId="13446B47" w14:textId="77777777" w:rsidR="0048525E" w:rsidRDefault="0048525E">
          <w:pPr>
            <w:pStyle w:val="TOC3"/>
            <w:tabs>
              <w:tab w:val="left" w:pos="1176"/>
              <w:tab w:val="right" w:pos="8268"/>
            </w:tabs>
            <w:rPr>
              <w:rFonts w:eastAsiaTheme="minorEastAsia"/>
              <w:noProof/>
              <w:sz w:val="24"/>
              <w:szCs w:val="24"/>
              <w:lang w:eastAsia="ja-JP"/>
            </w:rPr>
          </w:pPr>
          <w:r>
            <w:rPr>
              <w:noProof/>
            </w:rPr>
            <w:t>6.2.2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_Toc386731530 \h </w:instrText>
          </w:r>
          <w:r>
            <w:rPr>
              <w:noProof/>
            </w:rPr>
          </w:r>
          <w:r>
            <w:rPr>
              <w:noProof/>
            </w:rPr>
            <w:fldChar w:fldCharType="separate"/>
          </w:r>
          <w:r>
            <w:rPr>
              <w:noProof/>
            </w:rPr>
            <w:t>75</w:t>
          </w:r>
          <w:r>
            <w:rPr>
              <w:noProof/>
            </w:rPr>
            <w:fldChar w:fldCharType="end"/>
          </w:r>
        </w:p>
        <w:p w14:paraId="42D43093" w14:textId="77777777" w:rsidR="0048525E" w:rsidRDefault="0048525E">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_Toc386731531 \h </w:instrText>
          </w:r>
          <w:r>
            <w:rPr>
              <w:noProof/>
            </w:rPr>
          </w:r>
          <w:r>
            <w:rPr>
              <w:noProof/>
            </w:rPr>
            <w:fldChar w:fldCharType="separate"/>
          </w:r>
          <w:r>
            <w:rPr>
              <w:noProof/>
            </w:rPr>
            <w:t>76</w:t>
          </w:r>
          <w:r>
            <w:rPr>
              <w:noProof/>
            </w:rPr>
            <w:fldChar w:fldCharType="end"/>
          </w:r>
        </w:p>
        <w:p w14:paraId="61585091" w14:textId="77777777" w:rsidR="0048525E" w:rsidRDefault="0048525E">
          <w:pPr>
            <w:pStyle w:val="TOC1"/>
            <w:tabs>
              <w:tab w:val="left" w:pos="466"/>
              <w:tab w:val="right" w:pos="8268"/>
            </w:tabs>
            <w:rPr>
              <w:rFonts w:eastAsiaTheme="minorEastAsia"/>
              <w:b w:val="0"/>
              <w:noProof/>
              <w:sz w:val="24"/>
              <w:szCs w:val="24"/>
              <w:lang w:eastAsia="ja-JP"/>
            </w:rPr>
          </w:pPr>
          <w:r w:rsidRPr="005C016B">
            <w:rPr>
              <w:rFonts w:ascii="Palatino Linotype" w:hAnsi="Palatino Linotype"/>
              <w:noProof/>
            </w:rPr>
            <w:t>A.</w:t>
          </w:r>
          <w:r>
            <w:rPr>
              <w:rFonts w:eastAsiaTheme="minorEastAsia"/>
              <w:b w:val="0"/>
              <w:noProof/>
              <w:sz w:val="24"/>
              <w:szCs w:val="24"/>
              <w:lang w:eastAsia="ja-JP"/>
            </w:rPr>
            <w:tab/>
          </w:r>
          <w:r w:rsidRPr="005C016B">
            <w:rPr>
              <w:rFonts w:ascii="Palatino Linotype" w:hAnsi="Palatino Linotype"/>
              <w:noProof/>
            </w:rPr>
            <w:t>Appendix</w:t>
          </w:r>
          <w:r>
            <w:rPr>
              <w:noProof/>
            </w:rPr>
            <w:tab/>
          </w:r>
          <w:r>
            <w:rPr>
              <w:noProof/>
            </w:rPr>
            <w:fldChar w:fldCharType="begin"/>
          </w:r>
          <w:r>
            <w:rPr>
              <w:noProof/>
            </w:rPr>
            <w:instrText xml:space="preserve"> PAGEREF _Toc386731532 \h </w:instrText>
          </w:r>
          <w:r>
            <w:rPr>
              <w:noProof/>
            </w:rPr>
          </w:r>
          <w:r>
            <w:rPr>
              <w:noProof/>
            </w:rPr>
            <w:fldChar w:fldCharType="separate"/>
          </w:r>
          <w:r>
            <w:rPr>
              <w:noProof/>
            </w:rPr>
            <w:t>92</w:t>
          </w:r>
          <w:r>
            <w:rPr>
              <w:noProof/>
            </w:rPr>
            <w:fldChar w:fldCharType="end"/>
          </w:r>
        </w:p>
        <w:p w14:paraId="1417AA5D" w14:textId="77777777" w:rsidR="0048525E" w:rsidRDefault="0048525E">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_Toc386731533 \h </w:instrText>
          </w:r>
          <w:r>
            <w:rPr>
              <w:noProof/>
            </w:rPr>
          </w:r>
          <w:r>
            <w:rPr>
              <w:noProof/>
            </w:rPr>
            <w:fldChar w:fldCharType="separate"/>
          </w:r>
          <w:r>
            <w:rPr>
              <w:noProof/>
            </w:rPr>
            <w:t>92</w:t>
          </w:r>
          <w:r>
            <w:rPr>
              <w:noProof/>
            </w:rPr>
            <w:fldChar w:fldCharType="end"/>
          </w:r>
        </w:p>
        <w:p w14:paraId="6AEF6389" w14:textId="77777777" w:rsidR="0048525E" w:rsidRDefault="0048525E">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_Toc386731534 \h </w:instrText>
          </w:r>
          <w:r>
            <w:rPr>
              <w:noProof/>
            </w:rPr>
          </w:r>
          <w:r>
            <w:rPr>
              <w:noProof/>
            </w:rPr>
            <w:fldChar w:fldCharType="separate"/>
          </w:r>
          <w:r>
            <w:rPr>
              <w:noProof/>
            </w:rPr>
            <w:t>121</w:t>
          </w:r>
          <w:r>
            <w:rPr>
              <w:noProof/>
            </w:rPr>
            <w:fldChar w:fldCharType="end"/>
          </w:r>
        </w:p>
        <w:p w14:paraId="7CCA6FFC" w14:textId="77777777" w:rsidR="0048525E" w:rsidRDefault="0048525E">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_Toc386731535 \h </w:instrText>
          </w:r>
          <w:r>
            <w:rPr>
              <w:noProof/>
            </w:rPr>
          </w:r>
          <w:r>
            <w:rPr>
              <w:noProof/>
            </w:rPr>
            <w:fldChar w:fldCharType="separate"/>
          </w:r>
          <w:r>
            <w:rPr>
              <w:noProof/>
            </w:rPr>
            <w:t>129</w:t>
          </w:r>
          <w:r>
            <w:rPr>
              <w:noProof/>
            </w:rPr>
            <w:fldChar w:fldCharType="end"/>
          </w:r>
        </w:p>
        <w:p w14:paraId="7D370211" w14:textId="77777777" w:rsidR="0048525E" w:rsidRDefault="0048525E">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_Toc386731536 \h </w:instrText>
          </w:r>
          <w:r>
            <w:rPr>
              <w:noProof/>
            </w:rPr>
          </w:r>
          <w:r>
            <w:rPr>
              <w:noProof/>
            </w:rPr>
            <w:fldChar w:fldCharType="separate"/>
          </w:r>
          <w:r>
            <w:rPr>
              <w:noProof/>
            </w:rPr>
            <w:t>130</w:t>
          </w:r>
          <w:r>
            <w:rPr>
              <w:noProof/>
            </w:rPr>
            <w:fldChar w:fldCharType="end"/>
          </w:r>
        </w:p>
        <w:p w14:paraId="73669BFA" w14:textId="43F6CFAB" w:rsidR="00BC7BB6" w:rsidRDefault="00BC7BB6">
          <w:r>
            <w:rPr>
              <w:b/>
              <w:bCs/>
              <w:noProof/>
            </w:rPr>
            <w:fldChar w:fldCharType="end"/>
          </w:r>
          <w:commentRangeEnd w:id="1"/>
          <w:r w:rsidR="00EC3A9D">
            <w:rPr>
              <w:rStyle w:val="CommentReference"/>
            </w:rPr>
            <w:commentReference w:id="1"/>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3" w:name="_Toc384627472"/>
      <w:bookmarkStart w:id="4" w:name="_Toc386731461"/>
      <w:r w:rsidRPr="00FC6093">
        <w:lastRenderedPageBreak/>
        <w:t>List of Figures</w:t>
      </w:r>
      <w:bookmarkEnd w:id="3"/>
      <w:bookmarkEnd w:id="4"/>
    </w:p>
    <w:p w14:paraId="055F883F" w14:textId="77777777" w:rsidR="00BD532F" w:rsidRPr="00BD532F" w:rsidRDefault="00BD532F" w:rsidP="00BD532F"/>
    <w:p w14:paraId="6BB53433" w14:textId="77777777" w:rsidR="00D90797"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D90797">
        <w:rPr>
          <w:noProof/>
        </w:rPr>
        <w:t>Figure 1</w:t>
      </w:r>
      <w:r w:rsidR="00D90797">
        <w:rPr>
          <w:noProof/>
        </w:rPr>
        <w:noBreakHyphen/>
        <w:t>1: A schematic tree of life shows the relative positions of some kingdoms according to the evolutionary time.</w:t>
      </w:r>
      <w:r w:rsidR="00D90797">
        <w:rPr>
          <w:noProof/>
        </w:rPr>
        <w:tab/>
      </w:r>
      <w:r w:rsidR="00D90797">
        <w:rPr>
          <w:noProof/>
        </w:rPr>
        <w:fldChar w:fldCharType="begin"/>
      </w:r>
      <w:r w:rsidR="00D90797">
        <w:rPr>
          <w:noProof/>
        </w:rPr>
        <w:instrText xml:space="preserve"> PAGEREF _Toc386730783 \h </w:instrText>
      </w:r>
      <w:r w:rsidR="00D90797">
        <w:rPr>
          <w:noProof/>
        </w:rPr>
      </w:r>
      <w:r w:rsidR="00D90797">
        <w:rPr>
          <w:noProof/>
        </w:rPr>
        <w:fldChar w:fldCharType="separate"/>
      </w:r>
      <w:r w:rsidR="00D90797">
        <w:rPr>
          <w:noProof/>
        </w:rPr>
        <w:t>4</w:t>
      </w:r>
      <w:r w:rsidR="00D90797">
        <w:rPr>
          <w:noProof/>
        </w:rPr>
        <w:fldChar w:fldCharType="end"/>
      </w:r>
    </w:p>
    <w:p w14:paraId="21A07C38"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2F5B72">
        <w:rPr>
          <w:noProof/>
          <w:vertAlign w:val="subscript"/>
        </w:rPr>
        <w:t>1</w:t>
      </w:r>
      <w:r>
        <w:rPr>
          <w:noProof/>
        </w:rPr>
        <w:t xml:space="preserve"> is the last common ancestor of A, B and C. Similarly, I</w:t>
      </w:r>
      <w:r w:rsidRPr="002F5B72">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_Toc386730784 \h </w:instrText>
      </w:r>
      <w:r>
        <w:rPr>
          <w:noProof/>
        </w:rPr>
      </w:r>
      <w:r>
        <w:rPr>
          <w:noProof/>
        </w:rPr>
        <w:fldChar w:fldCharType="separate"/>
      </w:r>
      <w:r>
        <w:rPr>
          <w:noProof/>
        </w:rPr>
        <w:t>12</w:t>
      </w:r>
      <w:r>
        <w:rPr>
          <w:noProof/>
        </w:rPr>
        <w:fldChar w:fldCharType="end"/>
      </w:r>
    </w:p>
    <w:p w14:paraId="24CA3534"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Dendrogram tree demonstrates the microsporidian phylogeny. The tree topology is derived from Figure 2</w:t>
      </w:r>
      <w:r>
        <w:rPr>
          <w:noProof/>
        </w:rPr>
        <w:noBreakHyphen/>
        <w:t>7. This tree gives the basic for identifying the microsporidian LCA ancestor proteins using the principle of minimum evolution (Edwards 1996).</w:t>
      </w:r>
      <w:r>
        <w:rPr>
          <w:noProof/>
        </w:rPr>
        <w:tab/>
      </w:r>
      <w:r>
        <w:rPr>
          <w:noProof/>
        </w:rPr>
        <w:fldChar w:fldCharType="begin"/>
      </w:r>
      <w:r>
        <w:rPr>
          <w:noProof/>
        </w:rPr>
        <w:instrText xml:space="preserve"> PAGEREF _Toc386730785 \h </w:instrText>
      </w:r>
      <w:r>
        <w:rPr>
          <w:noProof/>
        </w:rPr>
      </w:r>
      <w:r>
        <w:rPr>
          <w:noProof/>
        </w:rPr>
        <w:fldChar w:fldCharType="separate"/>
      </w:r>
      <w:r>
        <w:rPr>
          <w:noProof/>
        </w:rPr>
        <w:t>19</w:t>
      </w:r>
      <w:r>
        <w:rPr>
          <w:noProof/>
        </w:rPr>
        <w:fldChar w:fldCharType="end"/>
      </w:r>
    </w:p>
    <w:p w14:paraId="7C67E2F4"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A cladogram depicts a species tree for all taxa used in the distribution analysis of microsporidian LCA proteins. The number in parenthesis next to the taxon names denotes the number of species in each (super)taxon.</w:t>
      </w:r>
      <w:r>
        <w:rPr>
          <w:noProof/>
        </w:rPr>
        <w:tab/>
      </w:r>
      <w:r>
        <w:rPr>
          <w:noProof/>
        </w:rPr>
        <w:fldChar w:fldCharType="begin"/>
      </w:r>
      <w:r>
        <w:rPr>
          <w:noProof/>
        </w:rPr>
        <w:instrText xml:space="preserve"> PAGEREF _Toc386730786 \h </w:instrText>
      </w:r>
      <w:r>
        <w:rPr>
          <w:noProof/>
        </w:rPr>
      </w:r>
      <w:r>
        <w:rPr>
          <w:noProof/>
        </w:rPr>
        <w:fldChar w:fldCharType="separate"/>
      </w:r>
      <w:r>
        <w:rPr>
          <w:noProof/>
        </w:rPr>
        <w:t>21</w:t>
      </w:r>
      <w:r>
        <w:rPr>
          <w:noProof/>
        </w:rPr>
        <w:fldChar w:fldCharType="end"/>
      </w:r>
    </w:p>
    <w:p w14:paraId="387AAD64"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Number of total predicted genes (blue), orphan (green) and orthologous proteins (orange) in eleven microsporidia species. Taxa are ordered by increasing genome size (yellow) from top to bottom.</w:t>
      </w:r>
      <w:r>
        <w:rPr>
          <w:noProof/>
        </w:rPr>
        <w:tab/>
      </w:r>
      <w:r>
        <w:rPr>
          <w:noProof/>
        </w:rPr>
        <w:fldChar w:fldCharType="begin"/>
      </w:r>
      <w:r>
        <w:rPr>
          <w:noProof/>
        </w:rPr>
        <w:instrText xml:space="preserve"> PAGEREF _Toc386730787 \h </w:instrText>
      </w:r>
      <w:r>
        <w:rPr>
          <w:noProof/>
        </w:rPr>
      </w:r>
      <w:r>
        <w:rPr>
          <w:noProof/>
        </w:rPr>
        <w:fldChar w:fldCharType="separate"/>
      </w:r>
      <w:r>
        <w:rPr>
          <w:noProof/>
        </w:rPr>
        <w:t>23</w:t>
      </w:r>
      <w:r>
        <w:rPr>
          <w:noProof/>
        </w:rPr>
        <w:fldChar w:fldCharType="end"/>
      </w:r>
    </w:p>
    <w:p w14:paraId="555AADD1"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Length distribution of orphan proteins (green) and orthologous proteins (orange) in the microsporidia taxa.</w:t>
      </w:r>
      <w:r>
        <w:rPr>
          <w:noProof/>
        </w:rPr>
        <w:tab/>
      </w:r>
      <w:r>
        <w:rPr>
          <w:noProof/>
        </w:rPr>
        <w:fldChar w:fldCharType="begin"/>
      </w:r>
      <w:r>
        <w:rPr>
          <w:noProof/>
        </w:rPr>
        <w:instrText xml:space="preserve"> PAGEREF _Toc386730788 \h </w:instrText>
      </w:r>
      <w:r>
        <w:rPr>
          <w:noProof/>
        </w:rPr>
      </w:r>
      <w:r>
        <w:rPr>
          <w:noProof/>
        </w:rPr>
        <w:fldChar w:fldCharType="separate"/>
      </w:r>
      <w:r>
        <w:rPr>
          <w:noProof/>
        </w:rPr>
        <w:t>24</w:t>
      </w:r>
      <w:r>
        <w:rPr>
          <w:noProof/>
        </w:rPr>
        <w:fldChar w:fldCharType="end"/>
      </w:r>
    </w:p>
    <w:p w14:paraId="12CB18A0"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r>
        <w:rPr>
          <w:noProof/>
        </w:rPr>
        <w:tab/>
      </w:r>
      <w:r>
        <w:rPr>
          <w:noProof/>
        </w:rPr>
        <w:fldChar w:fldCharType="begin"/>
      </w:r>
      <w:r>
        <w:rPr>
          <w:noProof/>
        </w:rPr>
        <w:instrText xml:space="preserve"> PAGEREF _Toc386730789 \h </w:instrText>
      </w:r>
      <w:r>
        <w:rPr>
          <w:noProof/>
        </w:rPr>
      </w:r>
      <w:r>
        <w:rPr>
          <w:noProof/>
        </w:rPr>
        <w:fldChar w:fldCharType="separate"/>
      </w:r>
      <w:r>
        <w:rPr>
          <w:noProof/>
        </w:rPr>
        <w:t>25</w:t>
      </w:r>
      <w:r>
        <w:rPr>
          <w:noProof/>
        </w:rPr>
        <w:fldChar w:fldCharType="end"/>
      </w:r>
    </w:p>
    <w:p w14:paraId="147C629B"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7: Maximum likelihood tree over 35 species. The 11 microsporidia taxa are highlighted in red. Other non-microsporidia taxa include 13 Fungi (green), 2 Metazoa and </w:t>
      </w:r>
      <w:r w:rsidRPr="002F5B72">
        <w:rPr>
          <w:i/>
          <w:noProof/>
        </w:rPr>
        <w:t>M.brevicollis</w:t>
      </w:r>
      <w:r>
        <w:rPr>
          <w:noProof/>
        </w:rPr>
        <w:t xml:space="preserve">, </w:t>
      </w:r>
      <w:r w:rsidRPr="002F5B72">
        <w:rPr>
          <w:i/>
          <w:noProof/>
        </w:rPr>
        <w:t>C.owczarzaki</w:t>
      </w:r>
      <w:r>
        <w:rPr>
          <w:noProof/>
        </w:rPr>
        <w:t xml:space="preserve"> (yellow) and 7 outgroup species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_Toc386730790 \h </w:instrText>
      </w:r>
      <w:r>
        <w:rPr>
          <w:noProof/>
        </w:rPr>
      </w:r>
      <w:r>
        <w:rPr>
          <w:noProof/>
        </w:rPr>
        <w:fldChar w:fldCharType="separate"/>
      </w:r>
      <w:r>
        <w:rPr>
          <w:noProof/>
        </w:rPr>
        <w:t>26</w:t>
      </w:r>
      <w:r>
        <w:rPr>
          <w:noProof/>
        </w:rPr>
        <w:fldChar w:fldCharType="end"/>
      </w:r>
    </w:p>
    <w:p w14:paraId="02DF9BCB"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w:t>
      </w:r>
      <w:r>
        <w:rPr>
          <w:noProof/>
        </w:rPr>
        <w:tab/>
      </w:r>
      <w:r>
        <w:rPr>
          <w:noProof/>
        </w:rPr>
        <w:fldChar w:fldCharType="begin"/>
      </w:r>
      <w:r>
        <w:rPr>
          <w:noProof/>
        </w:rPr>
        <w:instrText xml:space="preserve"> PAGEREF _Toc386730791 \h </w:instrText>
      </w:r>
      <w:r>
        <w:rPr>
          <w:noProof/>
        </w:rPr>
      </w:r>
      <w:r>
        <w:rPr>
          <w:noProof/>
        </w:rPr>
        <w:fldChar w:fldCharType="separate"/>
      </w:r>
      <w:r>
        <w:rPr>
          <w:noProof/>
        </w:rPr>
        <w:t>27</w:t>
      </w:r>
      <w:r>
        <w:rPr>
          <w:noProof/>
        </w:rPr>
        <w:fldChar w:fldCharType="end"/>
      </w:r>
    </w:p>
    <w:p w14:paraId="57687929"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_Toc386730792 \h </w:instrText>
      </w:r>
      <w:r>
        <w:rPr>
          <w:noProof/>
        </w:rPr>
      </w:r>
      <w:r>
        <w:rPr>
          <w:noProof/>
        </w:rPr>
        <w:fldChar w:fldCharType="separate"/>
      </w:r>
      <w:r>
        <w:rPr>
          <w:noProof/>
        </w:rPr>
        <w:t>29</w:t>
      </w:r>
      <w:r>
        <w:rPr>
          <w:noProof/>
        </w:rPr>
        <w:fldChar w:fldCharType="end"/>
      </w:r>
    </w:p>
    <w:p w14:paraId="5DFCFF80"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10: The full phylogenetic profile of 1605 microsporidian LCA protein across 491 taxa grouped in phylum level. The color of the points denotes the FAS score </w:t>
      </w:r>
      <w:r>
        <w:rPr>
          <w:noProof/>
        </w:rPr>
        <w:lastRenderedPageBreak/>
        <w:t>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_Toc386730793 \h </w:instrText>
      </w:r>
      <w:r>
        <w:rPr>
          <w:noProof/>
        </w:rPr>
      </w:r>
      <w:r>
        <w:rPr>
          <w:noProof/>
        </w:rPr>
        <w:fldChar w:fldCharType="separate"/>
      </w:r>
      <w:r>
        <w:rPr>
          <w:noProof/>
        </w:rPr>
        <w:t>30</w:t>
      </w:r>
      <w:r>
        <w:rPr>
          <w:noProof/>
        </w:rPr>
        <w:fldChar w:fldCharType="end"/>
      </w:r>
    </w:p>
    <w:p w14:paraId="4DE2A7AB"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_Toc386730794 \h </w:instrText>
      </w:r>
      <w:r>
        <w:rPr>
          <w:noProof/>
        </w:rPr>
      </w:r>
      <w:r>
        <w:rPr>
          <w:noProof/>
        </w:rPr>
        <w:fldChar w:fldCharType="separate"/>
      </w:r>
      <w:r>
        <w:rPr>
          <w:noProof/>
        </w:rPr>
        <w:t>31</w:t>
      </w:r>
      <w:r>
        <w:rPr>
          <w:noProof/>
        </w:rPr>
        <w:fldChar w:fldCharType="end"/>
      </w:r>
    </w:p>
    <w:p w14:paraId="0B47209E"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12: GO annotation for microsporidia specific proteins.</w:t>
      </w:r>
      <w:r>
        <w:rPr>
          <w:noProof/>
        </w:rPr>
        <w:tab/>
      </w:r>
      <w:r>
        <w:rPr>
          <w:noProof/>
        </w:rPr>
        <w:fldChar w:fldCharType="begin"/>
      </w:r>
      <w:r>
        <w:rPr>
          <w:noProof/>
        </w:rPr>
        <w:instrText xml:space="preserve"> PAGEREF _Toc386730795 \h </w:instrText>
      </w:r>
      <w:r>
        <w:rPr>
          <w:noProof/>
        </w:rPr>
      </w:r>
      <w:r>
        <w:rPr>
          <w:noProof/>
        </w:rPr>
        <w:fldChar w:fldCharType="separate"/>
      </w:r>
      <w:r>
        <w:rPr>
          <w:noProof/>
        </w:rPr>
        <w:t>32</w:t>
      </w:r>
      <w:r>
        <w:rPr>
          <w:noProof/>
        </w:rPr>
        <w:fldChar w:fldCharType="end"/>
      </w:r>
    </w:p>
    <w:p w14:paraId="42BB0A8A"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_Toc386730796 \h </w:instrText>
      </w:r>
      <w:r>
        <w:rPr>
          <w:noProof/>
        </w:rPr>
      </w:r>
      <w:r>
        <w:rPr>
          <w:noProof/>
        </w:rPr>
        <w:fldChar w:fldCharType="separate"/>
      </w:r>
      <w:r>
        <w:rPr>
          <w:noProof/>
        </w:rPr>
        <w:t>37</w:t>
      </w:r>
      <w:r>
        <w:rPr>
          <w:noProof/>
        </w:rPr>
        <w:fldChar w:fldCharType="end"/>
      </w:r>
    </w:p>
    <w:p w14:paraId="1C90325E"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_Toc386730797 \h </w:instrText>
      </w:r>
      <w:r>
        <w:rPr>
          <w:noProof/>
        </w:rPr>
      </w:r>
      <w:r>
        <w:rPr>
          <w:noProof/>
        </w:rPr>
        <w:fldChar w:fldCharType="separate"/>
      </w:r>
      <w:r>
        <w:rPr>
          <w:noProof/>
        </w:rPr>
        <w:t>39</w:t>
      </w:r>
      <w:r>
        <w:rPr>
          <w:noProof/>
        </w:rPr>
        <w:fldChar w:fldCharType="end"/>
      </w:r>
    </w:p>
    <w:p w14:paraId="62E8F8A4"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The interactive visualization enables linking between different data.</w:t>
      </w:r>
      <w:r>
        <w:rPr>
          <w:noProof/>
        </w:rPr>
        <w:tab/>
      </w:r>
      <w:r>
        <w:rPr>
          <w:noProof/>
        </w:rPr>
        <w:fldChar w:fldCharType="begin"/>
      </w:r>
      <w:r>
        <w:rPr>
          <w:noProof/>
        </w:rPr>
        <w:instrText xml:space="preserve"> PAGEREF _Toc386730798 \h </w:instrText>
      </w:r>
      <w:r>
        <w:rPr>
          <w:noProof/>
        </w:rPr>
      </w:r>
      <w:r>
        <w:rPr>
          <w:noProof/>
        </w:rPr>
        <w:fldChar w:fldCharType="separate"/>
      </w:r>
      <w:r>
        <w:rPr>
          <w:noProof/>
        </w:rPr>
        <w:t>39</w:t>
      </w:r>
      <w:r>
        <w:rPr>
          <w:noProof/>
        </w:rPr>
        <w:fldChar w:fldCharType="end"/>
      </w:r>
    </w:p>
    <w:p w14:paraId="1E97AA22"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_Toc386730799 \h </w:instrText>
      </w:r>
      <w:r>
        <w:rPr>
          <w:noProof/>
        </w:rPr>
      </w:r>
      <w:r>
        <w:rPr>
          <w:noProof/>
        </w:rPr>
        <w:fldChar w:fldCharType="separate"/>
      </w:r>
      <w:r>
        <w:rPr>
          <w:noProof/>
        </w:rPr>
        <w:t>41</w:t>
      </w:r>
      <w:r>
        <w:rPr>
          <w:noProof/>
        </w:rPr>
        <w:fldChar w:fldCharType="end"/>
      </w:r>
    </w:p>
    <w:p w14:paraId="3B66AC2D"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Phylogenetic profile dot matrix before (left) and after (right) clustering.</w:t>
      </w:r>
      <w:r>
        <w:rPr>
          <w:noProof/>
        </w:rPr>
        <w:tab/>
      </w:r>
      <w:r>
        <w:rPr>
          <w:noProof/>
        </w:rPr>
        <w:fldChar w:fldCharType="begin"/>
      </w:r>
      <w:r>
        <w:rPr>
          <w:noProof/>
        </w:rPr>
        <w:instrText xml:space="preserve"> PAGEREF _Toc386730800 \h </w:instrText>
      </w:r>
      <w:r>
        <w:rPr>
          <w:noProof/>
        </w:rPr>
      </w:r>
      <w:r>
        <w:rPr>
          <w:noProof/>
        </w:rPr>
        <w:fldChar w:fldCharType="separate"/>
      </w:r>
      <w:r>
        <w:rPr>
          <w:noProof/>
        </w:rPr>
        <w:t>42</w:t>
      </w:r>
      <w:r>
        <w:rPr>
          <w:noProof/>
        </w:rPr>
        <w:fldChar w:fldCharType="end"/>
      </w:r>
    </w:p>
    <w:p w14:paraId="6CE7FB4F"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Gene age estimation based on LCA algorithm.</w:t>
      </w:r>
      <w:r>
        <w:rPr>
          <w:noProof/>
        </w:rPr>
        <w:tab/>
      </w:r>
      <w:r>
        <w:rPr>
          <w:noProof/>
        </w:rPr>
        <w:fldChar w:fldCharType="begin"/>
      </w:r>
      <w:r>
        <w:rPr>
          <w:noProof/>
        </w:rPr>
        <w:instrText xml:space="preserve"> PAGEREF _Toc386730801 \h </w:instrText>
      </w:r>
      <w:r>
        <w:rPr>
          <w:noProof/>
        </w:rPr>
      </w:r>
      <w:r>
        <w:rPr>
          <w:noProof/>
        </w:rPr>
        <w:fldChar w:fldCharType="separate"/>
      </w:r>
      <w:r>
        <w:rPr>
          <w:noProof/>
        </w:rPr>
        <w:t>42</w:t>
      </w:r>
      <w:r>
        <w:rPr>
          <w:noProof/>
        </w:rPr>
        <w:fldChar w:fldCharType="end"/>
      </w:r>
    </w:p>
    <w:p w14:paraId="1AA0F20C"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_Toc386730802 \h </w:instrText>
      </w:r>
      <w:r>
        <w:rPr>
          <w:noProof/>
        </w:rPr>
      </w:r>
      <w:r>
        <w:rPr>
          <w:noProof/>
        </w:rPr>
        <w:fldChar w:fldCharType="separate"/>
      </w:r>
      <w:r>
        <w:rPr>
          <w:noProof/>
        </w:rPr>
        <w:t>43</w:t>
      </w:r>
      <w:r>
        <w:rPr>
          <w:noProof/>
        </w:rPr>
        <w:fldChar w:fldCharType="end"/>
      </w:r>
    </w:p>
    <w:p w14:paraId="2B728303"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_Toc386730803 \h </w:instrText>
      </w:r>
      <w:r>
        <w:rPr>
          <w:noProof/>
        </w:rPr>
      </w:r>
      <w:r>
        <w:rPr>
          <w:noProof/>
        </w:rPr>
        <w:fldChar w:fldCharType="separate"/>
      </w:r>
      <w:r>
        <w:rPr>
          <w:noProof/>
        </w:rPr>
        <w:t>44</w:t>
      </w:r>
      <w:r>
        <w:rPr>
          <w:noProof/>
        </w:rPr>
        <w:fldChar w:fldCharType="end"/>
      </w:r>
    </w:p>
    <w:p w14:paraId="6318DCF5"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_Toc386730804 \h </w:instrText>
      </w:r>
      <w:r>
        <w:rPr>
          <w:noProof/>
        </w:rPr>
      </w:r>
      <w:r>
        <w:rPr>
          <w:noProof/>
        </w:rPr>
        <w:fldChar w:fldCharType="separate"/>
      </w:r>
      <w:r>
        <w:rPr>
          <w:noProof/>
        </w:rPr>
        <w:t>45</w:t>
      </w:r>
      <w:r>
        <w:rPr>
          <w:noProof/>
        </w:rPr>
        <w:fldChar w:fldCharType="end"/>
      </w:r>
    </w:p>
    <w:p w14:paraId="4BE19F29"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KO annotation transfer using HamFAS approach.</w:t>
      </w:r>
      <w:r>
        <w:rPr>
          <w:noProof/>
        </w:rPr>
        <w:tab/>
      </w:r>
      <w:r>
        <w:rPr>
          <w:noProof/>
        </w:rPr>
        <w:fldChar w:fldCharType="begin"/>
      </w:r>
      <w:r>
        <w:rPr>
          <w:noProof/>
        </w:rPr>
        <w:instrText xml:space="preserve"> PAGEREF _Toc386730805 \h </w:instrText>
      </w:r>
      <w:r>
        <w:rPr>
          <w:noProof/>
        </w:rPr>
      </w:r>
      <w:r>
        <w:rPr>
          <w:noProof/>
        </w:rPr>
        <w:fldChar w:fldCharType="separate"/>
      </w:r>
      <w:r>
        <w:rPr>
          <w:noProof/>
        </w:rPr>
        <w:t>47</w:t>
      </w:r>
      <w:r>
        <w:rPr>
          <w:noProof/>
        </w:rPr>
        <w:fldChar w:fldCharType="end"/>
      </w:r>
    </w:p>
    <w:p w14:paraId="29A3C0E9"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Distribution of T</w:t>
      </w:r>
      <w:r w:rsidRPr="002F5B72">
        <w:rPr>
          <w:noProof/>
          <w:vertAlign w:val="subscript"/>
        </w:rPr>
        <w:t>FAS_KO</w:t>
      </w:r>
      <w:r>
        <w:rPr>
          <w:noProof/>
        </w:rPr>
        <w:t xml:space="preserve"> for 12,748 KO groups</w:t>
      </w:r>
      <w:r>
        <w:rPr>
          <w:noProof/>
        </w:rPr>
        <w:tab/>
      </w:r>
      <w:r>
        <w:rPr>
          <w:noProof/>
        </w:rPr>
        <w:fldChar w:fldCharType="begin"/>
      </w:r>
      <w:r>
        <w:rPr>
          <w:noProof/>
        </w:rPr>
        <w:instrText xml:space="preserve"> PAGEREF _Toc386730806 \h </w:instrText>
      </w:r>
      <w:r>
        <w:rPr>
          <w:noProof/>
        </w:rPr>
      </w:r>
      <w:r>
        <w:rPr>
          <w:noProof/>
        </w:rPr>
        <w:fldChar w:fldCharType="separate"/>
      </w:r>
      <w:r>
        <w:rPr>
          <w:noProof/>
        </w:rPr>
        <w:t>49</w:t>
      </w:r>
      <w:r>
        <w:rPr>
          <w:noProof/>
        </w:rPr>
        <w:fldChar w:fldCharType="end"/>
      </w:r>
    </w:p>
    <w:p w14:paraId="0A2C7C65"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FAS score density of KO group K00542 (left) and K07888 (right)</w:t>
      </w:r>
      <w:r>
        <w:rPr>
          <w:noProof/>
        </w:rPr>
        <w:tab/>
      </w:r>
      <w:r>
        <w:rPr>
          <w:noProof/>
        </w:rPr>
        <w:fldChar w:fldCharType="begin"/>
      </w:r>
      <w:r>
        <w:rPr>
          <w:noProof/>
        </w:rPr>
        <w:instrText xml:space="preserve"> PAGEREF _Toc386730807 \h </w:instrText>
      </w:r>
      <w:r>
        <w:rPr>
          <w:noProof/>
        </w:rPr>
      </w:r>
      <w:r>
        <w:rPr>
          <w:noProof/>
        </w:rPr>
        <w:fldChar w:fldCharType="separate"/>
      </w:r>
      <w:r>
        <w:rPr>
          <w:noProof/>
        </w:rPr>
        <w:t>50</w:t>
      </w:r>
      <w:r>
        <w:rPr>
          <w:noProof/>
        </w:rPr>
        <w:fldChar w:fldCharType="end"/>
      </w:r>
    </w:p>
    <w:p w14:paraId="67ACE8AF"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_Toc386730808 \h </w:instrText>
      </w:r>
      <w:r>
        <w:rPr>
          <w:noProof/>
        </w:rPr>
      </w:r>
      <w:r>
        <w:rPr>
          <w:noProof/>
        </w:rPr>
        <w:fldChar w:fldCharType="separate"/>
      </w:r>
      <w:r>
        <w:rPr>
          <w:noProof/>
        </w:rPr>
        <w:t>51</w:t>
      </w:r>
      <w:r>
        <w:rPr>
          <w:noProof/>
        </w:rPr>
        <w:fldChar w:fldCharType="end"/>
      </w:r>
    </w:p>
    <w:p w14:paraId="6F67720A"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Fraction of proteins annotated by HamFAS, BlastKOALA and KAAS</w:t>
      </w:r>
      <w:r>
        <w:rPr>
          <w:noProof/>
        </w:rPr>
        <w:tab/>
      </w:r>
      <w:r>
        <w:rPr>
          <w:noProof/>
        </w:rPr>
        <w:fldChar w:fldCharType="begin"/>
      </w:r>
      <w:r>
        <w:rPr>
          <w:noProof/>
        </w:rPr>
        <w:instrText xml:space="preserve"> PAGEREF _Toc386730809 \h </w:instrText>
      </w:r>
      <w:r>
        <w:rPr>
          <w:noProof/>
        </w:rPr>
      </w:r>
      <w:r>
        <w:rPr>
          <w:noProof/>
        </w:rPr>
        <w:fldChar w:fldCharType="separate"/>
      </w:r>
      <w:r>
        <w:rPr>
          <w:noProof/>
        </w:rPr>
        <w:t>52</w:t>
      </w:r>
      <w:r>
        <w:rPr>
          <w:noProof/>
        </w:rPr>
        <w:fldChar w:fldCharType="end"/>
      </w:r>
    </w:p>
    <w:p w14:paraId="6E8EDC1F"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 of proteins annotated by HamFAS, BlastKOALA and KAAS</w:t>
      </w:r>
      <w:r>
        <w:rPr>
          <w:noProof/>
        </w:rPr>
        <w:tab/>
      </w:r>
      <w:r>
        <w:rPr>
          <w:noProof/>
        </w:rPr>
        <w:fldChar w:fldCharType="begin"/>
      </w:r>
      <w:r>
        <w:rPr>
          <w:noProof/>
        </w:rPr>
        <w:instrText xml:space="preserve"> PAGEREF _Toc386730810 \h </w:instrText>
      </w:r>
      <w:r>
        <w:rPr>
          <w:noProof/>
        </w:rPr>
      </w:r>
      <w:r>
        <w:rPr>
          <w:noProof/>
        </w:rPr>
        <w:fldChar w:fldCharType="separate"/>
      </w:r>
      <w:r>
        <w:rPr>
          <w:noProof/>
        </w:rPr>
        <w:t>53</w:t>
      </w:r>
      <w:r>
        <w:rPr>
          <w:noProof/>
        </w:rPr>
        <w:fldChar w:fldCharType="end"/>
      </w:r>
    </w:p>
    <w:p w14:paraId="799F8014"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7: Length distribution of HamFAS-only proteins and the others</w:t>
      </w:r>
      <w:r>
        <w:rPr>
          <w:noProof/>
        </w:rPr>
        <w:tab/>
      </w:r>
      <w:r>
        <w:rPr>
          <w:noProof/>
        </w:rPr>
        <w:fldChar w:fldCharType="begin"/>
      </w:r>
      <w:r>
        <w:rPr>
          <w:noProof/>
        </w:rPr>
        <w:instrText xml:space="preserve"> PAGEREF _Toc386730811 \h </w:instrText>
      </w:r>
      <w:r>
        <w:rPr>
          <w:noProof/>
        </w:rPr>
      </w:r>
      <w:r>
        <w:rPr>
          <w:noProof/>
        </w:rPr>
        <w:fldChar w:fldCharType="separate"/>
      </w:r>
      <w:r>
        <w:rPr>
          <w:noProof/>
        </w:rPr>
        <w:t>54</w:t>
      </w:r>
      <w:r>
        <w:rPr>
          <w:noProof/>
        </w:rPr>
        <w:fldChar w:fldCharType="end"/>
      </w:r>
    </w:p>
    <w:p w14:paraId="770171FA"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Number of Pfam domains distribution of HamFAS-only proteins and the others</w:t>
      </w:r>
      <w:r>
        <w:rPr>
          <w:noProof/>
        </w:rPr>
        <w:tab/>
      </w:r>
      <w:r>
        <w:rPr>
          <w:noProof/>
        </w:rPr>
        <w:fldChar w:fldCharType="begin"/>
      </w:r>
      <w:r>
        <w:rPr>
          <w:noProof/>
        </w:rPr>
        <w:instrText xml:space="preserve"> PAGEREF _Toc386730812 \h </w:instrText>
      </w:r>
      <w:r>
        <w:rPr>
          <w:noProof/>
        </w:rPr>
      </w:r>
      <w:r>
        <w:rPr>
          <w:noProof/>
        </w:rPr>
        <w:fldChar w:fldCharType="separate"/>
      </w:r>
      <w:r>
        <w:rPr>
          <w:noProof/>
        </w:rPr>
        <w:t>55</w:t>
      </w:r>
      <w:r>
        <w:rPr>
          <w:noProof/>
        </w:rPr>
        <w:fldChar w:fldCharType="end"/>
      </w:r>
    </w:p>
    <w:p w14:paraId="0D7E879F"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_Toc386730813 \h </w:instrText>
      </w:r>
      <w:r>
        <w:rPr>
          <w:noProof/>
        </w:rPr>
      </w:r>
      <w:r>
        <w:rPr>
          <w:noProof/>
        </w:rPr>
        <w:fldChar w:fldCharType="separate"/>
      </w:r>
      <w:r>
        <w:rPr>
          <w:noProof/>
        </w:rPr>
        <w:t>55</w:t>
      </w:r>
      <w:r>
        <w:rPr>
          <w:noProof/>
        </w:rPr>
        <w:fldChar w:fldCharType="end"/>
      </w:r>
    </w:p>
    <w:p w14:paraId="4A25A5B8"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_Toc386730814 \h </w:instrText>
      </w:r>
      <w:r>
        <w:rPr>
          <w:noProof/>
        </w:rPr>
      </w:r>
      <w:r>
        <w:rPr>
          <w:noProof/>
        </w:rPr>
        <w:fldChar w:fldCharType="separate"/>
      </w:r>
      <w:r>
        <w:rPr>
          <w:noProof/>
        </w:rPr>
        <w:t>56</w:t>
      </w:r>
      <w:r>
        <w:rPr>
          <w:noProof/>
        </w:rPr>
        <w:fldChar w:fldCharType="end"/>
      </w:r>
    </w:p>
    <w:p w14:paraId="21535E36"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The PPI degree distribution of 3 protein sets</w:t>
      </w:r>
      <w:r>
        <w:rPr>
          <w:noProof/>
        </w:rPr>
        <w:tab/>
      </w:r>
      <w:r>
        <w:rPr>
          <w:noProof/>
        </w:rPr>
        <w:fldChar w:fldCharType="begin"/>
      </w:r>
      <w:r>
        <w:rPr>
          <w:noProof/>
        </w:rPr>
        <w:instrText xml:space="preserve"> PAGEREF _Toc386730815 \h </w:instrText>
      </w:r>
      <w:r>
        <w:rPr>
          <w:noProof/>
        </w:rPr>
      </w:r>
      <w:r>
        <w:rPr>
          <w:noProof/>
        </w:rPr>
        <w:fldChar w:fldCharType="separate"/>
      </w:r>
      <w:r>
        <w:rPr>
          <w:noProof/>
        </w:rPr>
        <w:t>57</w:t>
      </w:r>
      <w:r>
        <w:rPr>
          <w:noProof/>
        </w:rPr>
        <w:fldChar w:fldCharType="end"/>
      </w:r>
    </w:p>
    <w:p w14:paraId="1651F358"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Distribution of the number of pathways in which annotated KOs are involved</w:t>
      </w:r>
      <w:r>
        <w:rPr>
          <w:noProof/>
        </w:rPr>
        <w:tab/>
      </w:r>
      <w:r>
        <w:rPr>
          <w:noProof/>
        </w:rPr>
        <w:fldChar w:fldCharType="begin"/>
      </w:r>
      <w:r>
        <w:rPr>
          <w:noProof/>
        </w:rPr>
        <w:instrText xml:space="preserve"> PAGEREF _Toc386730816 \h </w:instrText>
      </w:r>
      <w:r>
        <w:rPr>
          <w:noProof/>
        </w:rPr>
      </w:r>
      <w:r>
        <w:rPr>
          <w:noProof/>
        </w:rPr>
        <w:fldChar w:fldCharType="separate"/>
      </w:r>
      <w:r>
        <w:rPr>
          <w:noProof/>
        </w:rPr>
        <w:t>57</w:t>
      </w:r>
      <w:r>
        <w:rPr>
          <w:noProof/>
        </w:rPr>
        <w:fldChar w:fldCharType="end"/>
      </w:r>
    </w:p>
    <w:p w14:paraId="60F13382"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The numbers of HamFAS-only KOs distributed into different pathway categories</w:t>
      </w:r>
      <w:r>
        <w:rPr>
          <w:noProof/>
        </w:rPr>
        <w:tab/>
      </w:r>
      <w:r>
        <w:rPr>
          <w:noProof/>
        </w:rPr>
        <w:fldChar w:fldCharType="begin"/>
      </w:r>
      <w:r>
        <w:rPr>
          <w:noProof/>
        </w:rPr>
        <w:instrText xml:space="preserve"> PAGEREF _Toc386730817 \h </w:instrText>
      </w:r>
      <w:r>
        <w:rPr>
          <w:noProof/>
        </w:rPr>
      </w:r>
      <w:r>
        <w:rPr>
          <w:noProof/>
        </w:rPr>
        <w:fldChar w:fldCharType="separate"/>
      </w:r>
      <w:r>
        <w:rPr>
          <w:noProof/>
        </w:rPr>
        <w:t>58</w:t>
      </w:r>
      <w:r>
        <w:rPr>
          <w:noProof/>
        </w:rPr>
        <w:fldChar w:fldCharType="end"/>
      </w:r>
    </w:p>
    <w:p w14:paraId="2051F971"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 Distribution of FAS scores and patristic distances of KO-annotated microsporidian LCA proteins.</w:t>
      </w:r>
      <w:r>
        <w:rPr>
          <w:noProof/>
        </w:rPr>
        <w:tab/>
      </w:r>
      <w:r>
        <w:rPr>
          <w:noProof/>
        </w:rPr>
        <w:fldChar w:fldCharType="begin"/>
      </w:r>
      <w:r>
        <w:rPr>
          <w:noProof/>
        </w:rPr>
        <w:instrText xml:space="preserve"> PAGEREF _Toc386730818 \h </w:instrText>
      </w:r>
      <w:r>
        <w:rPr>
          <w:noProof/>
        </w:rPr>
      </w:r>
      <w:r>
        <w:rPr>
          <w:noProof/>
        </w:rPr>
        <w:fldChar w:fldCharType="separate"/>
      </w:r>
      <w:r>
        <w:rPr>
          <w:noProof/>
        </w:rPr>
        <w:t>62</w:t>
      </w:r>
      <w:r>
        <w:rPr>
          <w:noProof/>
        </w:rPr>
        <w:fldChar w:fldCharType="end"/>
      </w:r>
    </w:p>
    <w:p w14:paraId="03DB1728"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2: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_Toc386730819 \h </w:instrText>
      </w:r>
      <w:r>
        <w:rPr>
          <w:noProof/>
        </w:rPr>
      </w:r>
      <w:r>
        <w:rPr>
          <w:noProof/>
        </w:rPr>
        <w:fldChar w:fldCharType="separate"/>
      </w:r>
      <w:r>
        <w:rPr>
          <w:noProof/>
        </w:rPr>
        <w:t>63</w:t>
      </w:r>
      <w:r>
        <w:rPr>
          <w:noProof/>
        </w:rPr>
        <w:fldChar w:fldCharType="end"/>
      </w:r>
    </w:p>
    <w:p w14:paraId="0714085E"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 xml:space="preserve">3: Number of nodes (left) and edges (right) of the enriched pathways for microsporidian LCA, </w:t>
      </w:r>
      <w:r w:rsidRPr="002F5B72">
        <w:rPr>
          <w:i/>
          <w:noProof/>
        </w:rPr>
        <w:t>E.cuniculi</w:t>
      </w:r>
      <w:r>
        <w:rPr>
          <w:noProof/>
        </w:rPr>
        <w:t xml:space="preserve">, </w:t>
      </w:r>
      <w:r w:rsidRPr="002F5B72">
        <w:rPr>
          <w:i/>
          <w:noProof/>
        </w:rPr>
        <w:t>E.hellem</w:t>
      </w:r>
      <w:r>
        <w:rPr>
          <w:noProof/>
        </w:rPr>
        <w:t xml:space="preserve">, </w:t>
      </w:r>
      <w:r w:rsidRPr="002F5B72">
        <w:rPr>
          <w:i/>
          <w:noProof/>
        </w:rPr>
        <w:t>E.intestinalis</w:t>
      </w:r>
      <w:r>
        <w:rPr>
          <w:noProof/>
        </w:rPr>
        <w:t xml:space="preserve"> and </w:t>
      </w:r>
      <w:r w:rsidRPr="002F5B72">
        <w:rPr>
          <w:i/>
          <w:noProof/>
        </w:rPr>
        <w:t>N.ceranae</w:t>
      </w:r>
      <w:r>
        <w:rPr>
          <w:noProof/>
        </w:rPr>
        <w:t>.</w:t>
      </w:r>
      <w:r>
        <w:rPr>
          <w:noProof/>
        </w:rPr>
        <w:tab/>
      </w:r>
      <w:r>
        <w:rPr>
          <w:noProof/>
        </w:rPr>
        <w:fldChar w:fldCharType="begin"/>
      </w:r>
      <w:r>
        <w:rPr>
          <w:noProof/>
        </w:rPr>
        <w:instrText xml:space="preserve"> PAGEREF _Toc386730820 \h </w:instrText>
      </w:r>
      <w:r>
        <w:rPr>
          <w:noProof/>
        </w:rPr>
      </w:r>
      <w:r>
        <w:rPr>
          <w:noProof/>
        </w:rPr>
        <w:fldChar w:fldCharType="separate"/>
      </w:r>
      <w:r>
        <w:rPr>
          <w:noProof/>
        </w:rPr>
        <w:t>63</w:t>
      </w:r>
      <w:r>
        <w:rPr>
          <w:noProof/>
        </w:rPr>
        <w:fldChar w:fldCharType="end"/>
      </w:r>
    </w:p>
    <w:p w14:paraId="26919F6B"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 xml:space="preserve">4: Density of average node degree, average path length and diameter (maximal path length) of microsporidian LCA, </w:t>
      </w:r>
      <w:r w:rsidRPr="002F5B72">
        <w:rPr>
          <w:i/>
          <w:noProof/>
        </w:rPr>
        <w:t>E.cuniculi</w:t>
      </w:r>
      <w:r>
        <w:rPr>
          <w:noProof/>
        </w:rPr>
        <w:t xml:space="preserve">, </w:t>
      </w:r>
      <w:r w:rsidRPr="002F5B72">
        <w:rPr>
          <w:i/>
          <w:noProof/>
        </w:rPr>
        <w:t>E.hellem</w:t>
      </w:r>
      <w:r>
        <w:rPr>
          <w:noProof/>
        </w:rPr>
        <w:t xml:space="preserve">, </w:t>
      </w:r>
      <w:r w:rsidRPr="002F5B72">
        <w:rPr>
          <w:i/>
          <w:noProof/>
        </w:rPr>
        <w:t>E.intestinali</w:t>
      </w:r>
      <w:r>
        <w:rPr>
          <w:noProof/>
        </w:rPr>
        <w:t xml:space="preserve"> and </w:t>
      </w:r>
      <w:r w:rsidRPr="002F5B72">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_Toc386730821 \h </w:instrText>
      </w:r>
      <w:r>
        <w:rPr>
          <w:noProof/>
        </w:rPr>
      </w:r>
      <w:r>
        <w:rPr>
          <w:noProof/>
        </w:rPr>
        <w:fldChar w:fldCharType="separate"/>
      </w:r>
      <w:r>
        <w:rPr>
          <w:noProof/>
        </w:rPr>
        <w:t>64</w:t>
      </w:r>
      <w:r>
        <w:rPr>
          <w:noProof/>
        </w:rPr>
        <w:fldChar w:fldCharType="end"/>
      </w:r>
    </w:p>
    <w:p w14:paraId="3B9D9839"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5: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_Toc386730822 \h </w:instrText>
      </w:r>
      <w:r>
        <w:rPr>
          <w:noProof/>
        </w:rPr>
      </w:r>
      <w:r>
        <w:rPr>
          <w:noProof/>
        </w:rPr>
        <w:fldChar w:fldCharType="separate"/>
      </w:r>
      <w:r>
        <w:rPr>
          <w:noProof/>
        </w:rPr>
        <w:t>65</w:t>
      </w:r>
      <w:r>
        <w:rPr>
          <w:noProof/>
        </w:rPr>
        <w:fldChar w:fldCharType="end"/>
      </w:r>
    </w:p>
    <w:p w14:paraId="27E5A012"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6: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_Toc386730823 \h </w:instrText>
      </w:r>
      <w:r>
        <w:rPr>
          <w:noProof/>
        </w:rPr>
      </w:r>
      <w:r>
        <w:rPr>
          <w:noProof/>
        </w:rPr>
        <w:fldChar w:fldCharType="separate"/>
      </w:r>
      <w:r>
        <w:rPr>
          <w:noProof/>
        </w:rPr>
        <w:t>67</w:t>
      </w:r>
      <w:r>
        <w:rPr>
          <w:noProof/>
        </w:rPr>
        <w:fldChar w:fldCharType="end"/>
      </w:r>
    </w:p>
    <w:p w14:paraId="2F3A9274"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 xml:space="preserve">7: Scheme of nucleotide metabolism in microsporidia. The solid black arrows represent reactions that present in both microsporidian LCA and extant species. Red, blue and green arrows are reactions, whose enzymes are found only in the LCA, </w:t>
      </w:r>
      <w:r w:rsidRPr="002F5B72">
        <w:rPr>
          <w:i/>
          <w:noProof/>
        </w:rPr>
        <w:t>E.hellem</w:t>
      </w:r>
      <w:r>
        <w:rPr>
          <w:noProof/>
        </w:rPr>
        <w:t xml:space="preserve"> and </w:t>
      </w:r>
      <w:r w:rsidRPr="002F5B72">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_Toc386730824 \h </w:instrText>
      </w:r>
      <w:r>
        <w:rPr>
          <w:noProof/>
        </w:rPr>
      </w:r>
      <w:r>
        <w:rPr>
          <w:noProof/>
        </w:rPr>
        <w:fldChar w:fldCharType="separate"/>
      </w:r>
      <w:r>
        <w:rPr>
          <w:noProof/>
        </w:rPr>
        <w:t>68</w:t>
      </w:r>
      <w:r>
        <w:rPr>
          <w:noProof/>
        </w:rPr>
        <w:fldChar w:fldCharType="end"/>
      </w:r>
    </w:p>
    <w:p w14:paraId="751143A7"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8: Phylogenetic profile of 3 microsporidian LCA NTT proteins</w:t>
      </w:r>
      <w:r>
        <w:rPr>
          <w:noProof/>
        </w:rPr>
        <w:tab/>
      </w:r>
      <w:r>
        <w:rPr>
          <w:noProof/>
        </w:rPr>
        <w:fldChar w:fldCharType="begin"/>
      </w:r>
      <w:r>
        <w:rPr>
          <w:noProof/>
        </w:rPr>
        <w:instrText xml:space="preserve"> PAGEREF _Toc386730825 \h </w:instrText>
      </w:r>
      <w:r>
        <w:rPr>
          <w:noProof/>
        </w:rPr>
      </w:r>
      <w:r>
        <w:rPr>
          <w:noProof/>
        </w:rPr>
        <w:fldChar w:fldCharType="separate"/>
      </w:r>
      <w:r>
        <w:rPr>
          <w:noProof/>
        </w:rPr>
        <w:t>69</w:t>
      </w:r>
      <w:r>
        <w:rPr>
          <w:noProof/>
        </w:rPr>
        <w:fldChar w:fldCharType="end"/>
      </w:r>
    </w:p>
    <w:p w14:paraId="325D63DE"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5</w:t>
      </w:r>
      <w:r>
        <w:rPr>
          <w:noProof/>
        </w:rPr>
        <w:noBreakHyphen/>
        <w:t xml:space="preserve">9: Domain architecture of </w:t>
      </w:r>
      <w:r w:rsidRPr="002F5B72">
        <w:rPr>
          <w:i/>
          <w:noProof/>
        </w:rPr>
        <w:t>E.hellem</w:t>
      </w:r>
      <w:r>
        <w:rPr>
          <w:noProof/>
        </w:rPr>
        <w:t xml:space="preserve"> protein (enche_5516_1:EHEL_100430) and its ortholog (chltr_5669_1:1220) of the bacteria </w:t>
      </w:r>
      <w:r w:rsidRPr="002F5B72">
        <w:rPr>
          <w:i/>
          <w:noProof/>
        </w:rPr>
        <w:t>Chlamydia trachomatis</w:t>
      </w:r>
      <w:r>
        <w:rPr>
          <w:noProof/>
        </w:rPr>
        <w:t>.</w:t>
      </w:r>
      <w:r>
        <w:rPr>
          <w:noProof/>
        </w:rPr>
        <w:tab/>
      </w:r>
      <w:r>
        <w:rPr>
          <w:noProof/>
        </w:rPr>
        <w:fldChar w:fldCharType="begin"/>
      </w:r>
      <w:r>
        <w:rPr>
          <w:noProof/>
        </w:rPr>
        <w:instrText xml:space="preserve"> PAGEREF _Toc386730826 \h </w:instrText>
      </w:r>
      <w:r>
        <w:rPr>
          <w:noProof/>
        </w:rPr>
      </w:r>
      <w:r>
        <w:rPr>
          <w:noProof/>
        </w:rPr>
        <w:fldChar w:fldCharType="separate"/>
      </w:r>
      <w:r>
        <w:rPr>
          <w:noProof/>
        </w:rPr>
        <w:t>70</w:t>
      </w:r>
      <w:r>
        <w:rPr>
          <w:noProof/>
        </w:rPr>
        <w:fldChar w:fldCharType="end"/>
      </w:r>
    </w:p>
    <w:p w14:paraId="43CCFB6A"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_Toc386730827 \h </w:instrText>
      </w:r>
      <w:r>
        <w:rPr>
          <w:noProof/>
        </w:rPr>
      </w:r>
      <w:r>
        <w:rPr>
          <w:noProof/>
        </w:rPr>
        <w:fldChar w:fldCharType="separate"/>
      </w:r>
      <w:r>
        <w:rPr>
          <w:noProof/>
        </w:rPr>
        <w:t>121</w:t>
      </w:r>
      <w:r>
        <w:rPr>
          <w:noProof/>
        </w:rPr>
        <w:fldChar w:fldCharType="end"/>
      </w:r>
    </w:p>
    <w:p w14:paraId="29D5DB17"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_Toc386730828 \h </w:instrText>
      </w:r>
      <w:r>
        <w:rPr>
          <w:noProof/>
        </w:rPr>
      </w:r>
      <w:r>
        <w:rPr>
          <w:noProof/>
        </w:rPr>
        <w:fldChar w:fldCharType="separate"/>
      </w:r>
      <w:r>
        <w:rPr>
          <w:noProof/>
        </w:rPr>
        <w:t>121</w:t>
      </w:r>
      <w:r>
        <w:rPr>
          <w:noProof/>
        </w:rPr>
        <w:fldChar w:fldCharType="end"/>
      </w:r>
    </w:p>
    <w:p w14:paraId="0C42C312"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_Toc386730829 \h </w:instrText>
      </w:r>
      <w:r>
        <w:rPr>
          <w:noProof/>
        </w:rPr>
      </w:r>
      <w:r>
        <w:rPr>
          <w:noProof/>
        </w:rPr>
        <w:fldChar w:fldCharType="separate"/>
      </w:r>
      <w:r>
        <w:rPr>
          <w:noProof/>
        </w:rPr>
        <w:t>122</w:t>
      </w:r>
      <w:r>
        <w:rPr>
          <w:noProof/>
        </w:rPr>
        <w:fldChar w:fldCharType="end"/>
      </w:r>
    </w:p>
    <w:p w14:paraId="7842487A"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_Toc386730830 \h </w:instrText>
      </w:r>
      <w:r>
        <w:rPr>
          <w:noProof/>
        </w:rPr>
      </w:r>
      <w:r>
        <w:rPr>
          <w:noProof/>
        </w:rPr>
        <w:fldChar w:fldCharType="separate"/>
      </w:r>
      <w:r>
        <w:rPr>
          <w:noProof/>
        </w:rPr>
        <w:t>122</w:t>
      </w:r>
      <w:r>
        <w:rPr>
          <w:noProof/>
        </w:rPr>
        <w:fldChar w:fldCharType="end"/>
      </w:r>
    </w:p>
    <w:p w14:paraId="21E36057"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_Toc386730831 \h </w:instrText>
      </w:r>
      <w:r>
        <w:rPr>
          <w:noProof/>
        </w:rPr>
      </w:r>
      <w:r>
        <w:rPr>
          <w:noProof/>
        </w:rPr>
        <w:fldChar w:fldCharType="separate"/>
      </w:r>
      <w:r>
        <w:rPr>
          <w:noProof/>
        </w:rPr>
        <w:t>123</w:t>
      </w:r>
      <w:r>
        <w:rPr>
          <w:noProof/>
        </w:rPr>
        <w:fldChar w:fldCharType="end"/>
      </w:r>
    </w:p>
    <w:p w14:paraId="2AF3B25D"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_Toc386730832 \h </w:instrText>
      </w:r>
      <w:r>
        <w:rPr>
          <w:noProof/>
        </w:rPr>
      </w:r>
      <w:r>
        <w:rPr>
          <w:noProof/>
        </w:rPr>
        <w:fldChar w:fldCharType="separate"/>
      </w:r>
      <w:r>
        <w:rPr>
          <w:noProof/>
        </w:rPr>
        <w:t>123</w:t>
      </w:r>
      <w:r>
        <w:rPr>
          <w:noProof/>
        </w:rPr>
        <w:fldChar w:fldCharType="end"/>
      </w:r>
    </w:p>
    <w:p w14:paraId="620E5B92"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_Toc386730833 \h </w:instrText>
      </w:r>
      <w:r>
        <w:rPr>
          <w:noProof/>
        </w:rPr>
      </w:r>
      <w:r>
        <w:rPr>
          <w:noProof/>
        </w:rPr>
        <w:fldChar w:fldCharType="separate"/>
      </w:r>
      <w:r>
        <w:rPr>
          <w:noProof/>
        </w:rPr>
        <w:t>124</w:t>
      </w:r>
      <w:r>
        <w:rPr>
          <w:noProof/>
        </w:rPr>
        <w:fldChar w:fldCharType="end"/>
      </w:r>
    </w:p>
    <w:p w14:paraId="5BDBDC4F"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2F5B72">
        <w:rPr>
          <w:i/>
          <w:noProof/>
        </w:rPr>
        <w:t>E.cuniculi</w:t>
      </w:r>
      <w:r>
        <w:rPr>
          <w:noProof/>
        </w:rPr>
        <w:t xml:space="preserve">, purple for </w:t>
      </w:r>
      <w:r w:rsidRPr="002F5B72">
        <w:rPr>
          <w:i/>
          <w:noProof/>
        </w:rPr>
        <w:t>E.hellem</w:t>
      </w:r>
      <w:r>
        <w:rPr>
          <w:noProof/>
        </w:rPr>
        <w:t xml:space="preserve">, pink for </w:t>
      </w:r>
      <w:r w:rsidRPr="002F5B72">
        <w:rPr>
          <w:i/>
          <w:noProof/>
        </w:rPr>
        <w:t>E.intestinalis</w:t>
      </w:r>
      <w:r>
        <w:rPr>
          <w:noProof/>
        </w:rPr>
        <w:t xml:space="preserve">, light green for </w:t>
      </w:r>
      <w:r w:rsidRPr="002F5B72">
        <w:rPr>
          <w:i/>
          <w:noProof/>
        </w:rPr>
        <w:t>N.ceranae</w:t>
      </w:r>
      <w:r>
        <w:rPr>
          <w:noProof/>
        </w:rPr>
        <w:t xml:space="preserve"> and yellow for </w:t>
      </w:r>
      <w:r w:rsidRPr="002F5B72">
        <w:rPr>
          <w:i/>
          <w:noProof/>
        </w:rPr>
        <w:t>S.cerevisiae</w:t>
      </w:r>
      <w:r>
        <w:rPr>
          <w:noProof/>
        </w:rPr>
        <w:t>.</w:t>
      </w:r>
      <w:r>
        <w:rPr>
          <w:noProof/>
        </w:rPr>
        <w:tab/>
      </w:r>
      <w:r>
        <w:rPr>
          <w:noProof/>
        </w:rPr>
        <w:fldChar w:fldCharType="begin"/>
      </w:r>
      <w:r>
        <w:rPr>
          <w:noProof/>
        </w:rPr>
        <w:instrText xml:space="preserve"> PAGEREF _Toc386730834 \h </w:instrText>
      </w:r>
      <w:r>
        <w:rPr>
          <w:noProof/>
        </w:rPr>
      </w:r>
      <w:r>
        <w:rPr>
          <w:noProof/>
        </w:rPr>
        <w:fldChar w:fldCharType="separate"/>
      </w:r>
      <w:r>
        <w:rPr>
          <w:noProof/>
        </w:rPr>
        <w:t>125</w:t>
      </w:r>
      <w:r>
        <w:rPr>
          <w:noProof/>
        </w:rPr>
        <w:fldChar w:fldCharType="end"/>
      </w:r>
    </w:p>
    <w:p w14:paraId="1C9FAE99"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_Toc386730835 \h </w:instrText>
      </w:r>
      <w:r>
        <w:rPr>
          <w:noProof/>
        </w:rPr>
      </w:r>
      <w:r>
        <w:rPr>
          <w:noProof/>
        </w:rPr>
        <w:fldChar w:fldCharType="separate"/>
      </w:r>
      <w:r>
        <w:rPr>
          <w:noProof/>
        </w:rPr>
        <w:t>125</w:t>
      </w:r>
      <w:r>
        <w:rPr>
          <w:noProof/>
        </w:rPr>
        <w:fldChar w:fldCharType="end"/>
      </w:r>
    </w:p>
    <w:p w14:paraId="34F9ECA3"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_Toc386730836 \h </w:instrText>
      </w:r>
      <w:r>
        <w:rPr>
          <w:noProof/>
        </w:rPr>
      </w:r>
      <w:r>
        <w:rPr>
          <w:noProof/>
        </w:rPr>
        <w:fldChar w:fldCharType="separate"/>
      </w:r>
      <w:r>
        <w:rPr>
          <w:noProof/>
        </w:rPr>
        <w:t>126</w:t>
      </w:r>
      <w:r>
        <w:rPr>
          <w:noProof/>
        </w:rPr>
        <w:fldChar w:fldCharType="end"/>
      </w:r>
    </w:p>
    <w:p w14:paraId="72F806DF"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2F5B72">
        <w:rPr>
          <w:i/>
          <w:noProof/>
        </w:rPr>
        <w:t>E.cuniculi</w:t>
      </w:r>
      <w:r>
        <w:rPr>
          <w:noProof/>
        </w:rPr>
        <w:t xml:space="preserve">, </w:t>
      </w:r>
      <w:r w:rsidRPr="002F5B72">
        <w:rPr>
          <w:i/>
          <w:noProof/>
        </w:rPr>
        <w:t>E.hellem</w:t>
      </w:r>
      <w:r>
        <w:rPr>
          <w:noProof/>
        </w:rPr>
        <w:t xml:space="preserve">, </w:t>
      </w:r>
      <w:r w:rsidRPr="002F5B72">
        <w:rPr>
          <w:i/>
          <w:noProof/>
        </w:rPr>
        <w:t>E.intestinalis</w:t>
      </w:r>
      <w:r>
        <w:rPr>
          <w:noProof/>
        </w:rPr>
        <w:t xml:space="preserve"> and </w:t>
      </w:r>
      <w:r w:rsidRPr="002F5B72">
        <w:rPr>
          <w:i/>
          <w:noProof/>
        </w:rPr>
        <w:t>N.ceranae</w:t>
      </w:r>
      <w:r>
        <w:rPr>
          <w:noProof/>
        </w:rPr>
        <w:t>. Image obtained from KEGG Mapper.</w:t>
      </w:r>
      <w:r>
        <w:rPr>
          <w:noProof/>
        </w:rPr>
        <w:tab/>
      </w:r>
      <w:r>
        <w:rPr>
          <w:noProof/>
        </w:rPr>
        <w:fldChar w:fldCharType="begin"/>
      </w:r>
      <w:r>
        <w:rPr>
          <w:noProof/>
        </w:rPr>
        <w:instrText xml:space="preserve"> PAGEREF _Toc386730837 \h </w:instrText>
      </w:r>
      <w:r>
        <w:rPr>
          <w:noProof/>
        </w:rPr>
      </w:r>
      <w:r>
        <w:rPr>
          <w:noProof/>
        </w:rPr>
        <w:fldChar w:fldCharType="separate"/>
      </w:r>
      <w:r>
        <w:rPr>
          <w:noProof/>
        </w:rPr>
        <w:t>126</w:t>
      </w:r>
      <w:r>
        <w:rPr>
          <w:noProof/>
        </w:rPr>
        <w:fldChar w:fldCharType="end"/>
      </w:r>
    </w:p>
    <w:p w14:paraId="302C9B2A"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2F5B72">
        <w:rPr>
          <w:i/>
          <w:noProof/>
        </w:rPr>
        <w:t>E.cuniculi</w:t>
      </w:r>
      <w:r>
        <w:rPr>
          <w:noProof/>
        </w:rPr>
        <w:t xml:space="preserve">, </w:t>
      </w:r>
      <w:r w:rsidRPr="002F5B72">
        <w:rPr>
          <w:i/>
          <w:noProof/>
        </w:rPr>
        <w:t>E.hellem</w:t>
      </w:r>
      <w:r>
        <w:rPr>
          <w:noProof/>
        </w:rPr>
        <w:t xml:space="preserve">, </w:t>
      </w:r>
      <w:r w:rsidRPr="002F5B72">
        <w:rPr>
          <w:i/>
          <w:noProof/>
        </w:rPr>
        <w:t>E.intestinalis</w:t>
      </w:r>
      <w:r>
        <w:rPr>
          <w:noProof/>
        </w:rPr>
        <w:t xml:space="preserve"> and </w:t>
      </w:r>
      <w:r w:rsidRPr="002F5B72">
        <w:rPr>
          <w:i/>
          <w:noProof/>
        </w:rPr>
        <w:t>N.ceranae</w:t>
      </w:r>
      <w:r>
        <w:rPr>
          <w:noProof/>
        </w:rPr>
        <w:t>. Image obtained from KEGG Mapper.</w:t>
      </w:r>
      <w:r>
        <w:rPr>
          <w:noProof/>
        </w:rPr>
        <w:tab/>
      </w:r>
      <w:r>
        <w:rPr>
          <w:noProof/>
        </w:rPr>
        <w:fldChar w:fldCharType="begin"/>
      </w:r>
      <w:r>
        <w:rPr>
          <w:noProof/>
        </w:rPr>
        <w:instrText xml:space="preserve"> PAGEREF _Toc386730838 \h </w:instrText>
      </w:r>
      <w:r>
        <w:rPr>
          <w:noProof/>
        </w:rPr>
      </w:r>
      <w:r>
        <w:rPr>
          <w:noProof/>
        </w:rPr>
        <w:fldChar w:fldCharType="separate"/>
      </w:r>
      <w:r>
        <w:rPr>
          <w:noProof/>
        </w:rPr>
        <w:t>127</w:t>
      </w:r>
      <w:r>
        <w:rPr>
          <w:noProof/>
        </w:rPr>
        <w:fldChar w:fldCharType="end"/>
      </w:r>
    </w:p>
    <w:p w14:paraId="3A49615E"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2F5B72">
        <w:rPr>
          <w:i/>
          <w:noProof/>
        </w:rPr>
        <w:t>E.cuniculi</w:t>
      </w:r>
      <w:r>
        <w:rPr>
          <w:noProof/>
        </w:rPr>
        <w:t xml:space="preserve">, </w:t>
      </w:r>
      <w:r w:rsidRPr="002F5B72">
        <w:rPr>
          <w:i/>
          <w:noProof/>
        </w:rPr>
        <w:t>E.hellem</w:t>
      </w:r>
      <w:r>
        <w:rPr>
          <w:noProof/>
        </w:rPr>
        <w:t xml:space="preserve">, </w:t>
      </w:r>
      <w:r w:rsidRPr="002F5B72">
        <w:rPr>
          <w:i/>
          <w:noProof/>
        </w:rPr>
        <w:t>E.intestinalis</w:t>
      </w:r>
      <w:r>
        <w:rPr>
          <w:noProof/>
        </w:rPr>
        <w:t xml:space="preserve"> and </w:t>
      </w:r>
      <w:r w:rsidRPr="002F5B72">
        <w:rPr>
          <w:i/>
          <w:noProof/>
        </w:rPr>
        <w:t>N.ceranae</w:t>
      </w:r>
      <w:r>
        <w:rPr>
          <w:noProof/>
        </w:rPr>
        <w:t>. Image obtained from KEGG Mapper.</w:t>
      </w:r>
      <w:r>
        <w:rPr>
          <w:noProof/>
        </w:rPr>
        <w:tab/>
      </w:r>
      <w:r>
        <w:rPr>
          <w:noProof/>
        </w:rPr>
        <w:fldChar w:fldCharType="begin"/>
      </w:r>
      <w:r>
        <w:rPr>
          <w:noProof/>
        </w:rPr>
        <w:instrText xml:space="preserve"> PAGEREF _Toc386730839 \h </w:instrText>
      </w:r>
      <w:r>
        <w:rPr>
          <w:noProof/>
        </w:rPr>
      </w:r>
      <w:r>
        <w:rPr>
          <w:noProof/>
        </w:rPr>
        <w:fldChar w:fldCharType="separate"/>
      </w:r>
      <w:r>
        <w:rPr>
          <w:noProof/>
        </w:rPr>
        <w:t>128</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5" w:name="_Toc384627473"/>
      <w:bookmarkStart w:id="6" w:name="_Toc386731462"/>
      <w:r w:rsidRPr="00FC6093">
        <w:lastRenderedPageBreak/>
        <w:t>List of Tables</w:t>
      </w:r>
      <w:bookmarkEnd w:id="5"/>
      <w:bookmarkEnd w:id="6"/>
    </w:p>
    <w:p w14:paraId="3CFA967A" w14:textId="77777777" w:rsidR="00BD532F" w:rsidRPr="00BD532F" w:rsidRDefault="00BD532F" w:rsidP="00BD532F"/>
    <w:p w14:paraId="1A5AAA5F" w14:textId="77777777" w:rsidR="00D90797"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D90797">
        <w:rPr>
          <w:noProof/>
        </w:rPr>
        <w:t>Table 2</w:t>
      </w:r>
      <w:r w:rsidR="00D90797">
        <w:rPr>
          <w:noProof/>
        </w:rPr>
        <w:noBreakHyphen/>
        <w:t>1: The microsporidia data set that was used for the estimation of the microsporidia last common ancestor protein set. The columns denote species name, strain, number of protein and the source, where their proteomes were downloaded.</w:t>
      </w:r>
      <w:r w:rsidR="00D90797">
        <w:rPr>
          <w:noProof/>
        </w:rPr>
        <w:tab/>
      </w:r>
      <w:r w:rsidR="00D90797">
        <w:rPr>
          <w:noProof/>
        </w:rPr>
        <w:fldChar w:fldCharType="begin"/>
      </w:r>
      <w:r w:rsidR="00D90797">
        <w:rPr>
          <w:noProof/>
        </w:rPr>
        <w:instrText xml:space="preserve"> PAGEREF _Toc386730840 \h </w:instrText>
      </w:r>
      <w:r w:rsidR="00D90797">
        <w:rPr>
          <w:noProof/>
        </w:rPr>
      </w:r>
      <w:r w:rsidR="00D90797">
        <w:rPr>
          <w:noProof/>
        </w:rPr>
        <w:fldChar w:fldCharType="separate"/>
      </w:r>
      <w:r w:rsidR="00D90797">
        <w:rPr>
          <w:noProof/>
        </w:rPr>
        <w:t>14</w:t>
      </w:r>
      <w:r w:rsidR="00D90797">
        <w:rPr>
          <w:noProof/>
        </w:rPr>
        <w:fldChar w:fldCharType="end"/>
      </w:r>
    </w:p>
    <w:p w14:paraId="2346B36A"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2: 24 taxa used for extent the initial homologous groups including 17 non-microsporidia species used in the phylogenetic study of (Capella-Gutiérrez, Marcet-Houben, and Gabaldón 2012) and other 7 outgroup taxa (highlighted in red). Columns indicate NCBI taxonomy ID, taxon name, phylum, kingdom and the source where the proteomes were downloaded.</w:t>
      </w:r>
      <w:r>
        <w:rPr>
          <w:noProof/>
        </w:rPr>
        <w:tab/>
      </w:r>
      <w:r>
        <w:rPr>
          <w:noProof/>
        </w:rPr>
        <w:fldChar w:fldCharType="begin"/>
      </w:r>
      <w:r>
        <w:rPr>
          <w:noProof/>
        </w:rPr>
        <w:instrText xml:space="preserve"> PAGEREF _Toc386730841 \h </w:instrText>
      </w:r>
      <w:r>
        <w:rPr>
          <w:noProof/>
        </w:rPr>
      </w:r>
      <w:r>
        <w:rPr>
          <w:noProof/>
        </w:rPr>
        <w:fldChar w:fldCharType="separate"/>
      </w:r>
      <w:r>
        <w:rPr>
          <w:noProof/>
        </w:rPr>
        <w:t>16</w:t>
      </w:r>
      <w:r>
        <w:rPr>
          <w:noProof/>
        </w:rPr>
        <w:fldChar w:fldCharType="end"/>
      </w:r>
    </w:p>
    <w:p w14:paraId="6A5DA61F"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3: Result of topology tests between the alternative topologies against the reconstructed topology. Eight statistical tests implemented in CONSEL are unbiased test (au), bootstrap probabilities (np and bp), Bayesian posterior probability (pp), Kishino-Hasegawa test (kh), Shimodaira-Hasegawa test (sh), weighted Kishino-Hasegawa test (wkh) and weighted Shimodaira-Hasegawa test (wsh).</w:t>
      </w:r>
      <w:r>
        <w:rPr>
          <w:noProof/>
        </w:rPr>
        <w:tab/>
      </w:r>
      <w:r>
        <w:rPr>
          <w:noProof/>
        </w:rPr>
        <w:fldChar w:fldCharType="begin"/>
      </w:r>
      <w:r>
        <w:rPr>
          <w:noProof/>
        </w:rPr>
        <w:instrText xml:space="preserve"> PAGEREF _Toc386730842 \h </w:instrText>
      </w:r>
      <w:r>
        <w:rPr>
          <w:noProof/>
        </w:rPr>
      </w:r>
      <w:r>
        <w:rPr>
          <w:noProof/>
        </w:rPr>
        <w:fldChar w:fldCharType="separate"/>
      </w:r>
      <w:r>
        <w:rPr>
          <w:noProof/>
        </w:rPr>
        <w:t>28</w:t>
      </w:r>
      <w:r>
        <w:rPr>
          <w:noProof/>
        </w:rPr>
        <w:fldChar w:fldCharType="end"/>
      </w:r>
    </w:p>
    <w:p w14:paraId="25BAF171"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4: Estimated microsporidia specific proteins by applying different FAS cutoffs.</w:t>
      </w:r>
      <w:r>
        <w:rPr>
          <w:noProof/>
        </w:rPr>
        <w:tab/>
      </w:r>
      <w:r>
        <w:rPr>
          <w:noProof/>
        </w:rPr>
        <w:fldChar w:fldCharType="begin"/>
      </w:r>
      <w:r>
        <w:rPr>
          <w:noProof/>
        </w:rPr>
        <w:instrText xml:space="preserve"> PAGEREF _Toc386730843 \h </w:instrText>
      </w:r>
      <w:r>
        <w:rPr>
          <w:noProof/>
        </w:rPr>
      </w:r>
      <w:r>
        <w:rPr>
          <w:noProof/>
        </w:rPr>
        <w:fldChar w:fldCharType="separate"/>
      </w:r>
      <w:r>
        <w:rPr>
          <w:noProof/>
        </w:rPr>
        <w:t>31</w:t>
      </w:r>
      <w:r>
        <w:rPr>
          <w:noProof/>
        </w:rPr>
        <w:fldChar w:fldCharType="end"/>
      </w:r>
    </w:p>
    <w:p w14:paraId="0FCD5166"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5: KO annotation for 42 microsporidia specific proteins using BlastKOALA</w:t>
      </w:r>
      <w:r>
        <w:rPr>
          <w:noProof/>
        </w:rPr>
        <w:tab/>
      </w:r>
      <w:r>
        <w:rPr>
          <w:noProof/>
        </w:rPr>
        <w:fldChar w:fldCharType="begin"/>
      </w:r>
      <w:r>
        <w:rPr>
          <w:noProof/>
        </w:rPr>
        <w:instrText xml:space="preserve"> PAGEREF _Toc386730844 \h </w:instrText>
      </w:r>
      <w:r>
        <w:rPr>
          <w:noProof/>
        </w:rPr>
      </w:r>
      <w:r>
        <w:rPr>
          <w:noProof/>
        </w:rPr>
        <w:fldChar w:fldCharType="separate"/>
      </w:r>
      <w:r>
        <w:rPr>
          <w:noProof/>
        </w:rPr>
        <w:t>31</w:t>
      </w:r>
      <w:r>
        <w:rPr>
          <w:noProof/>
        </w:rPr>
        <w:fldChar w:fldCharType="end"/>
      </w:r>
    </w:p>
    <w:p w14:paraId="52B86542"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_Toc386730845 \h </w:instrText>
      </w:r>
      <w:r>
        <w:rPr>
          <w:noProof/>
        </w:rPr>
      </w:r>
      <w:r>
        <w:rPr>
          <w:noProof/>
        </w:rPr>
        <w:fldChar w:fldCharType="separate"/>
      </w:r>
      <w:r>
        <w:rPr>
          <w:noProof/>
        </w:rPr>
        <w:t>51</w:t>
      </w:r>
      <w:r>
        <w:rPr>
          <w:noProof/>
        </w:rPr>
        <w:fldChar w:fldCharType="end"/>
      </w:r>
    </w:p>
    <w:p w14:paraId="07117F74"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_Toc386730846 \h </w:instrText>
      </w:r>
      <w:r>
        <w:rPr>
          <w:noProof/>
        </w:rPr>
      </w:r>
      <w:r>
        <w:rPr>
          <w:noProof/>
        </w:rPr>
        <w:fldChar w:fldCharType="separate"/>
      </w:r>
      <w:r>
        <w:rPr>
          <w:noProof/>
        </w:rPr>
        <w:t>53</w:t>
      </w:r>
      <w:r>
        <w:rPr>
          <w:noProof/>
        </w:rPr>
        <w:fldChar w:fldCharType="end"/>
      </w:r>
    </w:p>
    <w:p w14:paraId="45533CE3"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1: Microsporidian LCA MFS and ABC transporters.</w:t>
      </w:r>
      <w:r>
        <w:rPr>
          <w:noProof/>
        </w:rPr>
        <w:tab/>
      </w:r>
      <w:r>
        <w:rPr>
          <w:noProof/>
        </w:rPr>
        <w:fldChar w:fldCharType="begin"/>
      </w:r>
      <w:r>
        <w:rPr>
          <w:noProof/>
        </w:rPr>
        <w:instrText xml:space="preserve"> PAGEREF _Toc386730847 \h </w:instrText>
      </w:r>
      <w:r>
        <w:rPr>
          <w:noProof/>
        </w:rPr>
      </w:r>
      <w:r>
        <w:rPr>
          <w:noProof/>
        </w:rPr>
        <w:fldChar w:fldCharType="separate"/>
      </w:r>
      <w:r>
        <w:rPr>
          <w:noProof/>
        </w:rPr>
        <w:t>66</w:t>
      </w:r>
      <w:r>
        <w:rPr>
          <w:noProof/>
        </w:rPr>
        <w:fldChar w:fldCharType="end"/>
      </w:r>
    </w:p>
    <w:p w14:paraId="2553AFB3"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List of 491 species we used for the distribution analysis of microsporidian LCA proteins.</w:t>
      </w:r>
      <w:r>
        <w:rPr>
          <w:noProof/>
        </w:rPr>
        <w:tab/>
      </w:r>
      <w:r>
        <w:rPr>
          <w:noProof/>
        </w:rPr>
        <w:fldChar w:fldCharType="begin"/>
      </w:r>
      <w:r>
        <w:rPr>
          <w:noProof/>
        </w:rPr>
        <w:instrText xml:space="preserve"> PAGEREF _Toc386730848 \h </w:instrText>
      </w:r>
      <w:r>
        <w:rPr>
          <w:noProof/>
        </w:rPr>
      </w:r>
      <w:r>
        <w:rPr>
          <w:noProof/>
        </w:rPr>
        <w:fldChar w:fldCharType="separate"/>
      </w:r>
      <w:r>
        <w:rPr>
          <w:noProof/>
        </w:rPr>
        <w:t>92</w:t>
      </w:r>
      <w:r>
        <w:rPr>
          <w:noProof/>
        </w:rPr>
        <w:fldChar w:fldCharType="end"/>
      </w:r>
    </w:p>
    <w:p w14:paraId="16883AB3"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_Toc386730849 \h </w:instrText>
      </w:r>
      <w:r>
        <w:rPr>
          <w:noProof/>
        </w:rPr>
      </w:r>
      <w:r>
        <w:rPr>
          <w:noProof/>
        </w:rPr>
        <w:fldChar w:fldCharType="separate"/>
      </w:r>
      <w:r>
        <w:rPr>
          <w:noProof/>
        </w:rPr>
        <w:t>112</w:t>
      </w:r>
      <w:r>
        <w:rPr>
          <w:noProof/>
        </w:rPr>
        <w:fldChar w:fldCharType="end"/>
      </w:r>
    </w:p>
    <w:p w14:paraId="0340A23F"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List of 30 manually KO-annotated reference taxa from KEGG. Columns indicate taxonomy ID, taxon name and the corresponding systematic rank including phylum, kingdom and superkingdom. In case the rank is undefined, it will be written as NA (not available).</w:t>
      </w:r>
      <w:r>
        <w:rPr>
          <w:noProof/>
        </w:rPr>
        <w:tab/>
      </w:r>
      <w:r>
        <w:rPr>
          <w:noProof/>
        </w:rPr>
        <w:fldChar w:fldCharType="begin"/>
      </w:r>
      <w:r>
        <w:rPr>
          <w:noProof/>
        </w:rPr>
        <w:instrText xml:space="preserve"> PAGEREF _Toc386730850 \h </w:instrText>
      </w:r>
      <w:r>
        <w:rPr>
          <w:noProof/>
        </w:rPr>
      </w:r>
      <w:r>
        <w:rPr>
          <w:noProof/>
        </w:rPr>
        <w:fldChar w:fldCharType="separate"/>
      </w:r>
      <w:r>
        <w:rPr>
          <w:noProof/>
        </w:rPr>
        <w:t>117</w:t>
      </w:r>
      <w:r>
        <w:rPr>
          <w:noProof/>
        </w:rPr>
        <w:fldChar w:fldCharType="end"/>
      </w:r>
    </w:p>
    <w:p w14:paraId="619D0DB9"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_Toc386730851 \h </w:instrText>
      </w:r>
      <w:r>
        <w:rPr>
          <w:noProof/>
        </w:rPr>
      </w:r>
      <w:r>
        <w:rPr>
          <w:noProof/>
        </w:rPr>
        <w:fldChar w:fldCharType="separate"/>
      </w:r>
      <w:r>
        <w:rPr>
          <w:noProof/>
        </w:rPr>
        <w:t>118</w:t>
      </w:r>
      <w:r>
        <w:rPr>
          <w:noProof/>
        </w:rPr>
        <w:fldChar w:fldCharType="end"/>
      </w:r>
    </w:p>
    <w:p w14:paraId="61244CF2"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Table A</w:t>
      </w:r>
      <w:r>
        <w:rPr>
          <w:noProof/>
        </w:rPr>
        <w:noBreakHyphen/>
        <w:t>5: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_Toc386730852 \h </w:instrText>
      </w:r>
      <w:r>
        <w:rPr>
          <w:noProof/>
        </w:rPr>
      </w:r>
      <w:r>
        <w:rPr>
          <w:noProof/>
        </w:rPr>
        <w:fldChar w:fldCharType="separate"/>
      </w:r>
      <w:r>
        <w:rPr>
          <w:noProof/>
        </w:rPr>
        <w:t>118</w:t>
      </w:r>
      <w:r>
        <w:rPr>
          <w:noProof/>
        </w:rPr>
        <w:fldChar w:fldCharType="end"/>
      </w:r>
    </w:p>
    <w:p w14:paraId="48A8CF7B"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6: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_Toc386730853 \h </w:instrText>
      </w:r>
      <w:r>
        <w:rPr>
          <w:noProof/>
        </w:rPr>
      </w:r>
      <w:r>
        <w:rPr>
          <w:noProof/>
        </w:rPr>
        <w:fldChar w:fldCharType="separate"/>
      </w:r>
      <w:r>
        <w:rPr>
          <w:noProof/>
        </w:rPr>
        <w:t>120</w:t>
      </w:r>
      <w:r>
        <w:rPr>
          <w:noProof/>
        </w:rPr>
        <w:fldChar w:fldCharType="end"/>
      </w:r>
    </w:p>
    <w:p w14:paraId="0F2C8D49" w14:textId="77777777" w:rsidR="00D90797" w:rsidRDefault="00D9079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 proteins for PDH complex, trehalose synthesis and degradation and NTT proteins.</w:t>
      </w:r>
      <w:r>
        <w:rPr>
          <w:noProof/>
        </w:rPr>
        <w:tab/>
      </w:r>
      <w:r>
        <w:rPr>
          <w:noProof/>
        </w:rPr>
        <w:fldChar w:fldCharType="begin"/>
      </w:r>
      <w:r>
        <w:rPr>
          <w:noProof/>
        </w:rPr>
        <w:instrText xml:space="preserve"> PAGEREF _Toc386730854 \h </w:instrText>
      </w:r>
      <w:r>
        <w:rPr>
          <w:noProof/>
        </w:rPr>
      </w:r>
      <w:r>
        <w:rPr>
          <w:noProof/>
        </w:rPr>
        <w:fldChar w:fldCharType="separate"/>
      </w:r>
      <w:r>
        <w:rPr>
          <w:noProof/>
        </w:rPr>
        <w:t>120</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7" w:name="_Toc384627474"/>
      <w:bookmarkStart w:id="8" w:name="_Toc386731463"/>
      <w:r w:rsidRPr="002F3773">
        <w:lastRenderedPageBreak/>
        <w:t>Introduction</w:t>
      </w:r>
      <w:bookmarkEnd w:id="7"/>
      <w:bookmarkEnd w:id="8"/>
    </w:p>
    <w:p w14:paraId="32706BA7" w14:textId="77777777" w:rsidR="006C1509" w:rsidRPr="006C1509" w:rsidRDefault="006C1509" w:rsidP="00324278">
      <w:pPr>
        <w:jc w:val="both"/>
      </w:pPr>
    </w:p>
    <w:p w14:paraId="3B3EF897" w14:textId="1DC38442" w:rsidR="003C5AFC" w:rsidRPr="002F3773" w:rsidRDefault="000033A9" w:rsidP="00324278">
      <w:pPr>
        <w:pStyle w:val="Heading2"/>
        <w:jc w:val="both"/>
      </w:pPr>
      <w:bookmarkStart w:id="9" w:name="_Toc384627475"/>
      <w:bookmarkStart w:id="10" w:name="_Toc386731464"/>
      <w:r>
        <w:t>M</w:t>
      </w:r>
      <w:r w:rsidR="003C5AFC" w:rsidRPr="002F3773">
        <w:t xml:space="preserve">icrosporidia </w:t>
      </w:r>
      <w:r w:rsidR="003160A6">
        <w:t xml:space="preserve">- </w:t>
      </w:r>
      <w:r w:rsidR="0003192E">
        <w:t>An</w:t>
      </w:r>
      <w:r w:rsidR="003160A6">
        <w:t xml:space="preserve"> </w:t>
      </w:r>
      <w:r w:rsidR="001A0F21">
        <w:rPr>
          <w:szCs w:val="24"/>
        </w:rPr>
        <w:t>emergent pathogen</w:t>
      </w:r>
      <w:bookmarkEnd w:id="9"/>
      <w:bookmarkEnd w:id="10"/>
    </w:p>
    <w:p w14:paraId="3743D255" w14:textId="737B10B3" w:rsidR="0030781E" w:rsidRDefault="001C3D77" w:rsidP="00324278">
      <w:pPr>
        <w:spacing w:after="0" w:line="360" w:lineRule="auto"/>
        <w:jc w:val="both"/>
        <w:rPr>
          <w:szCs w:val="24"/>
        </w:rPr>
      </w:pPr>
      <w:r w:rsidRPr="00076E91">
        <w:rPr>
          <w:szCs w:val="24"/>
        </w:rPr>
        <w:t xml:space="preserve">Microsporidia are a group of obligate intracellular parasites. </w:t>
      </w:r>
      <w:r w:rsidR="00A1273D">
        <w:rPr>
          <w:szCs w:val="24"/>
        </w:rPr>
        <w:t>These microbial eukaryote species are</w:t>
      </w:r>
      <w:r w:rsidR="00EA66CD">
        <w:rPr>
          <w:szCs w:val="24"/>
        </w:rPr>
        <w:t xml:space="preserve"> </w:t>
      </w:r>
      <w:r w:rsidR="00A1273D">
        <w:rPr>
          <w:szCs w:val="24"/>
        </w:rPr>
        <w:t>special</w:t>
      </w:r>
      <w:r w:rsidR="00EA66CD">
        <w:rPr>
          <w:szCs w:val="24"/>
        </w:rPr>
        <w:t xml:space="preserve"> due to </w:t>
      </w:r>
      <w:r w:rsidR="00307C75">
        <w:rPr>
          <w:szCs w:val="24"/>
        </w:rPr>
        <w:t>their bacteria</w:t>
      </w:r>
      <w:r w:rsidR="00EA66CD">
        <w:rPr>
          <w:szCs w:val="24"/>
        </w:rPr>
        <w:t>-like genome size and the lack of several typical eukaryotic cellular components</w:t>
      </w:r>
      <w:r w:rsidR="00E33C56">
        <w:rPr>
          <w:szCs w:val="24"/>
        </w:rPr>
        <w:t xml:space="preserve"> </w:t>
      </w:r>
      <w:r w:rsidR="00E33C56">
        <w:rPr>
          <w:szCs w:val="24"/>
        </w:rPr>
        <w:fldChar w:fldCharType="begin"/>
      </w:r>
      <w:r w:rsidR="00E33C5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E33C56">
        <w:rPr>
          <w:szCs w:val="24"/>
        </w:rPr>
        <w:fldChar w:fldCharType="separate"/>
      </w:r>
      <w:r w:rsidR="00E33C56">
        <w:rPr>
          <w:noProof/>
          <w:szCs w:val="24"/>
        </w:rPr>
        <w:t>(Keeling and Fast 2002)</w:t>
      </w:r>
      <w:r w:rsidR="00E33C56">
        <w:rPr>
          <w:szCs w:val="24"/>
        </w:rPr>
        <w:fldChar w:fldCharType="end"/>
      </w:r>
      <w:r w:rsidR="00EA66CD">
        <w:rPr>
          <w:szCs w:val="24"/>
        </w:rPr>
        <w:t xml:space="preserve">.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which infect a large variety of hosts from vertebrates to invertebrates</w:t>
      </w:r>
      <w:r w:rsidR="005271F1">
        <w:rPr>
          <w:szCs w:val="24"/>
        </w:rPr>
        <w:t xml:space="preserve"> such as</w:t>
      </w:r>
      <w:r w:rsidR="002375B3" w:rsidRPr="002375B3">
        <w:t xml:space="preserve"> </w:t>
      </w:r>
      <w:r w:rsidR="002375B3" w:rsidRPr="002375B3">
        <w:rPr>
          <w:szCs w:val="24"/>
        </w:rPr>
        <w:t>hornworm</w:t>
      </w:r>
      <w:r w:rsidR="002375B3">
        <w:rPr>
          <w:szCs w:val="24"/>
        </w:rPr>
        <w:t>,</w:t>
      </w:r>
      <w:r w:rsidR="005271F1">
        <w:rPr>
          <w:szCs w:val="24"/>
        </w:rPr>
        <w:t xml:space="preserve"> honey bee,</w:t>
      </w:r>
      <w:r w:rsidR="005E6AEC">
        <w:rPr>
          <w:szCs w:val="24"/>
        </w:rPr>
        <w:t xml:space="preserve"> </w:t>
      </w:r>
      <w:r w:rsidR="00AF3855" w:rsidRPr="00AF3855">
        <w:rPr>
          <w:szCs w:val="24"/>
        </w:rPr>
        <w:t>mosquitoes</w:t>
      </w:r>
      <w:r w:rsidR="00AF3855">
        <w:rPr>
          <w:szCs w:val="24"/>
        </w:rPr>
        <w:t xml:space="preserve">, </w:t>
      </w:r>
      <w:r w:rsidR="005E6AEC" w:rsidRPr="005E6AEC">
        <w:rPr>
          <w:szCs w:val="24"/>
        </w:rPr>
        <w:t>shrimp</w:t>
      </w:r>
      <w:r w:rsidR="005E6AEC">
        <w:rPr>
          <w:szCs w:val="24"/>
        </w:rPr>
        <w:t>,</w:t>
      </w:r>
      <w:r w:rsidR="005271F1">
        <w:rPr>
          <w:szCs w:val="24"/>
        </w:rPr>
        <w:t xml:space="preserve"> </w:t>
      </w:r>
      <w:r w:rsidR="00CB7955" w:rsidRPr="00CB7955">
        <w:rPr>
          <w:szCs w:val="24"/>
        </w:rPr>
        <w:t>farm-raised</w:t>
      </w:r>
      <w:r w:rsidR="00CB7955">
        <w:rPr>
          <w:szCs w:val="24"/>
        </w:rPr>
        <w:t xml:space="preserve"> </w:t>
      </w:r>
      <w:r w:rsidR="005271F1">
        <w:rPr>
          <w:szCs w:val="24"/>
        </w:rPr>
        <w:t>fishes or human</w:t>
      </w:r>
      <w:r>
        <w:rPr>
          <w:szCs w:val="24"/>
        </w:rPr>
        <w:t xml:space="preserve">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 </w:instrText>
      </w:r>
      <w:r w:rsidR="005F52A4">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EN.CITE.DATA </w:instrText>
      </w:r>
      <w:r w:rsidR="005F52A4">
        <w:rPr>
          <w:szCs w:val="24"/>
        </w:rPr>
      </w:r>
      <w:r w:rsidR="005F52A4">
        <w:rPr>
          <w:szCs w:val="24"/>
        </w:rPr>
        <w:fldChar w:fldCharType="end"/>
      </w:r>
      <w:r>
        <w:rPr>
          <w:szCs w:val="24"/>
        </w:rPr>
      </w:r>
      <w:r>
        <w:rPr>
          <w:szCs w:val="24"/>
        </w:rPr>
        <w:fldChar w:fldCharType="separate"/>
      </w:r>
      <w:r w:rsidR="005F52A4">
        <w:rPr>
          <w:noProof/>
          <w:szCs w:val="24"/>
        </w:rPr>
        <w:t>(Weiser 1976; Canning 1986; Vossbrinck et al. 1987; Scanlon et al. 2000; Kmmari et al. 2018)</w:t>
      </w:r>
      <w:r>
        <w:rPr>
          <w:szCs w:val="24"/>
        </w:rPr>
        <w:fldChar w:fldCharType="end"/>
      </w:r>
      <w:r w:rsidRPr="00076E91">
        <w:rPr>
          <w:szCs w:val="24"/>
        </w:rPr>
        <w:t xml:space="preserve">. </w:t>
      </w:r>
      <w:r w:rsidR="0030781E" w:rsidRPr="0030781E">
        <w:rPr>
          <w:szCs w:val="24"/>
        </w:rPr>
        <w:t>Depend on the host and environment type, microsporidia are classified</w:t>
      </w:r>
      <w:r w:rsidR="008C68B2">
        <w:rPr>
          <w:szCs w:val="24"/>
        </w:rPr>
        <w:t xml:space="preserve"> into three groups, namely the aquasporidia, the t</w:t>
      </w:r>
      <w:r w:rsidR="0030781E" w:rsidRPr="0030781E">
        <w:rPr>
          <w:szCs w:val="24"/>
        </w:rPr>
        <w:t xml:space="preserve">erresporidia and the </w:t>
      </w:r>
      <w:r w:rsidR="008C68B2">
        <w:rPr>
          <w:szCs w:val="24"/>
        </w:rPr>
        <w:t>m</w:t>
      </w:r>
      <w:r w:rsidR="0030781E" w:rsidRPr="0030781E">
        <w:rPr>
          <w:szCs w:val="24"/>
        </w:rPr>
        <w:t>arinosporidia (Vossbrinck, Debrunner‐Vossbrinck, and Weiss 2014).</w:t>
      </w:r>
    </w:p>
    <w:p w14:paraId="0978766E" w14:textId="3FE8CA77" w:rsidR="00F41113" w:rsidRDefault="001C3D77" w:rsidP="00324278">
      <w:pPr>
        <w:spacing w:after="0" w:line="360" w:lineRule="auto"/>
        <w:jc w:val="both"/>
        <w:rPr>
          <w:szCs w:val="24"/>
        </w:rPr>
      </w:pPr>
      <w:r w:rsidRPr="00076E91">
        <w:rPr>
          <w:szCs w:val="24"/>
        </w:rPr>
        <w:t xml:space="preserve">Microsporidia were soon discovered as pathogens that are responsible for many diseases.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found to be the causative agent for the silkworm disease (pébrine), which has seriously affected the silk industry in the mid-nineteenth century</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Other species</w:t>
      </w:r>
      <w:r>
        <w:rPr>
          <w:szCs w:val="24"/>
        </w:rPr>
        <w:t xml:space="preserve"> from the same genus</w:t>
      </w:r>
      <w:r w:rsidRPr="00076E91">
        <w:rPr>
          <w:szCs w:val="24"/>
        </w:rPr>
        <w:t xml:space="preserve">, </w:t>
      </w:r>
      <w:r w:rsidRPr="00076E91">
        <w:rPr>
          <w:i/>
          <w:szCs w:val="24"/>
        </w:rPr>
        <w:t>Nosema apis</w:t>
      </w:r>
      <w:r w:rsidRPr="00076E91">
        <w:rPr>
          <w:szCs w:val="24"/>
        </w:rPr>
        <w:t xml:space="preserve"> and </w:t>
      </w:r>
      <w:r w:rsidRPr="00076E91">
        <w:rPr>
          <w:i/>
          <w:szCs w:val="24"/>
        </w:rPr>
        <w:t>Nosema ceranae</w:t>
      </w:r>
      <w:r w:rsidRPr="00076E91">
        <w:rPr>
          <w:szCs w:val="24"/>
        </w:rPr>
        <w:t xml:space="preserve">, cause nosemosis disease on the European honeybee </w:t>
      </w:r>
      <w:r w:rsidRPr="00076E91">
        <w:rPr>
          <w:i/>
          <w:szCs w:val="24"/>
        </w:rPr>
        <w:t>Apis mellifera</w:t>
      </w:r>
      <w:r w:rsidR="009615FA">
        <w:rPr>
          <w:szCs w:val="24"/>
        </w:rPr>
        <w:t xml:space="preserve"> that</w:t>
      </w:r>
      <w:r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Pr="00076E91">
        <w:rPr>
          <w:szCs w:val="24"/>
        </w:rPr>
        <w:t xml:space="preserve">. </w:t>
      </w:r>
      <w:r>
        <w:rPr>
          <w:szCs w:val="24"/>
        </w:rPr>
        <w:t>Likewise, t</w:t>
      </w:r>
      <w:r w:rsidRPr="00076E91">
        <w:rPr>
          <w:szCs w:val="24"/>
        </w:rPr>
        <w:t xml:space="preserve">he finfish aquaculture </w:t>
      </w:r>
      <w:r>
        <w:rPr>
          <w:szCs w:val="24"/>
        </w:rPr>
        <w:t>is suffering from</w:t>
      </w:r>
      <w:r w:rsidRPr="00076E91">
        <w:rPr>
          <w:szCs w:val="24"/>
        </w:rPr>
        <w:t xml:space="preserve"> </w:t>
      </w:r>
      <w:r>
        <w:rPr>
          <w:szCs w:val="24"/>
        </w:rPr>
        <w:t xml:space="preserve">infections from </w:t>
      </w:r>
      <w:r w:rsidRPr="00076E91">
        <w:rPr>
          <w:i/>
          <w:szCs w:val="24"/>
        </w:rPr>
        <w:t>Pseudoloma neurophilia</w:t>
      </w:r>
      <w:r w:rsidRPr="00076E91">
        <w:rPr>
          <w:szCs w:val="24"/>
        </w:rPr>
        <w:t xml:space="preserve"> </w:t>
      </w:r>
      <w:r>
        <w:rPr>
          <w:szCs w:val="24"/>
        </w:rPr>
        <w:t xml:space="preserve">and from several species from </w:t>
      </w:r>
      <w:r w:rsidRPr="00076E91">
        <w:rPr>
          <w:szCs w:val="24"/>
        </w:rPr>
        <w:t xml:space="preserve">the genus </w:t>
      </w:r>
      <w:r w:rsidRPr="00076E91">
        <w:rPr>
          <w:i/>
          <w:szCs w:val="24"/>
        </w:rPr>
        <w:t>Glugea</w:t>
      </w:r>
      <w:r w:rsidRPr="00076E91">
        <w:rPr>
          <w:szCs w:val="24"/>
        </w:rPr>
        <w:t xml:space="preserve"> </w: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 </w:instrTex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(Ramsay et al. 2009; Ryan and Kohler 2016)</w:t>
      </w:r>
      <w:r>
        <w:rPr>
          <w:szCs w:val="24"/>
        </w:rPr>
        <w:fldChar w:fldCharType="end"/>
      </w:r>
      <w:r w:rsidRPr="00076E91">
        <w:rPr>
          <w:szCs w:val="24"/>
        </w:rPr>
        <w:t xml:space="preserve">. The first </w:t>
      </w:r>
      <w:r>
        <w:rPr>
          <w:szCs w:val="24"/>
        </w:rPr>
        <w:t xml:space="preserve">described </w:t>
      </w:r>
      <w:r w:rsidRPr="00076E91">
        <w:rPr>
          <w:szCs w:val="24"/>
        </w:rPr>
        <w:t xml:space="preserve">mammalian infection was caused by </w:t>
      </w:r>
      <w:r w:rsidRPr="00076E91">
        <w:rPr>
          <w:i/>
          <w:szCs w:val="24"/>
        </w:rPr>
        <w:t>Nosema cuniculi</w:t>
      </w:r>
      <w:r w:rsidRPr="00076E91">
        <w:rPr>
          <w:szCs w:val="24"/>
        </w:rPr>
        <w:t xml:space="preserve"> in 1922 </w:t>
      </w:r>
      <w:r>
        <w:rPr>
          <w:szCs w:val="24"/>
        </w:rPr>
        <w:t>– the species was renamed in 1923 to</w:t>
      </w:r>
      <w:r w:rsidRPr="00076E91">
        <w:rPr>
          <w:szCs w:val="24"/>
        </w:rPr>
        <w:t xml:space="preserve"> </w:t>
      </w:r>
      <w:r w:rsidRPr="00076E91">
        <w:rPr>
          <w:i/>
          <w:szCs w:val="24"/>
        </w:rPr>
        <w:t>Encephalitozoon</w:t>
      </w:r>
      <w:r w:rsidRPr="00505045">
        <w:rPr>
          <w:i/>
          <w:szCs w:val="24"/>
        </w:rPr>
        <w:t xml:space="preserve"> cuniculi</w:t>
      </w:r>
      <w:r>
        <w:rPr>
          <w:szCs w:val="24"/>
        </w:rPr>
        <w:t>.</w:t>
      </w:r>
      <w:r w:rsidRPr="00076E91">
        <w:rPr>
          <w:szCs w:val="24"/>
        </w:rPr>
        <w:t xml:space="preserve"> </w:t>
      </w:r>
      <w:r>
        <w:rPr>
          <w:szCs w:val="24"/>
        </w:rPr>
        <w:t xml:space="preserve">This microsporidium infects </w:t>
      </w:r>
      <w:r w:rsidRPr="00076E91">
        <w:rPr>
          <w:szCs w:val="24"/>
        </w:rPr>
        <w:t>brain, spinal cords and kidneys of rabbits</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11023D10" w:rsidR="00327ACB" w:rsidRDefault="001C3D77" w:rsidP="00324278">
      <w:pPr>
        <w:spacing w:after="0" w:line="360" w:lineRule="auto"/>
        <w:jc w:val="both"/>
        <w:rPr>
          <w:szCs w:val="24"/>
        </w:rPr>
      </w:pPr>
      <w:r>
        <w:rPr>
          <w:szCs w:val="24"/>
        </w:rPr>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7D7352">
        <w:rPr>
          <w:szCs w:val="24"/>
        </w:rPr>
        <w:t xml:space="preserve">In which,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 xml:space="preserve">. </w:t>
      </w:r>
      <w:r w:rsidR="005A23F4" w:rsidRPr="000217EC">
        <w:rPr>
          <w:i/>
          <w:szCs w:val="24"/>
        </w:rPr>
        <w:t>E.bieneusi</w:t>
      </w:r>
      <w:r w:rsidR="005A23F4">
        <w:rPr>
          <w:szCs w:val="24"/>
        </w:rPr>
        <w:t xml:space="preserve"> </w:t>
      </w:r>
      <w:r w:rsidR="000217EC">
        <w:rPr>
          <w:szCs w:val="24"/>
        </w:rPr>
        <w:t>was</w:t>
      </w:r>
      <w:r w:rsidR="005A23F4">
        <w:rPr>
          <w:szCs w:val="24"/>
        </w:rPr>
        <w:t xml:space="preserve"> firstly </w:t>
      </w:r>
      <w:r w:rsidR="0056741E">
        <w:rPr>
          <w:szCs w:val="24"/>
        </w:rPr>
        <w:t>reported</w:t>
      </w:r>
      <w:r w:rsidR="000217EC">
        <w:rPr>
          <w:szCs w:val="24"/>
        </w:rPr>
        <w:t xml:space="preserve"> by </w:t>
      </w:r>
      <w:r w:rsidR="000217EC">
        <w:rPr>
          <w:szCs w:val="24"/>
        </w:rPr>
        <w:fldChar w:fldCharType="begin"/>
      </w:r>
      <w:r w:rsidR="000217EC">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0217EC">
        <w:rPr>
          <w:szCs w:val="24"/>
        </w:rPr>
        <w:fldChar w:fldCharType="separate"/>
      </w:r>
      <w:r w:rsidR="000217EC">
        <w:rPr>
          <w:noProof/>
          <w:szCs w:val="24"/>
        </w:rPr>
        <w:t>(Desportes et al. 1985)</w:t>
      </w:r>
      <w:r w:rsidR="000217EC">
        <w:rPr>
          <w:szCs w:val="24"/>
        </w:rPr>
        <w:fldChar w:fldCharType="end"/>
      </w:r>
      <w:r w:rsidR="000217EC">
        <w:rPr>
          <w:szCs w:val="24"/>
        </w:rPr>
        <w:t xml:space="preserve"> </w:t>
      </w:r>
      <w:r w:rsidR="005A23F4">
        <w:rPr>
          <w:szCs w:val="24"/>
        </w:rPr>
        <w:t>to be an AIDS-associated oppo</w:t>
      </w:r>
      <w:r w:rsidR="000217EC">
        <w:rPr>
          <w:szCs w:val="24"/>
        </w:rPr>
        <w:t>rtunistic pathogen</w:t>
      </w:r>
      <w:r w:rsidR="004E6732">
        <w:rPr>
          <w:szCs w:val="24"/>
        </w:rPr>
        <w:t xml:space="preserve"> that </w:t>
      </w:r>
      <w:r w:rsidR="00985E96">
        <w:rPr>
          <w:szCs w:val="24"/>
        </w:rPr>
        <w:t>provokes</w:t>
      </w:r>
      <w:r w:rsidR="004E6732" w:rsidRPr="004E6732">
        <w:rPr>
          <w:szCs w:val="24"/>
        </w:rPr>
        <w:t xml:space="preserve"> </w:t>
      </w:r>
      <w:r w:rsidR="004E6732">
        <w:rPr>
          <w:szCs w:val="24"/>
        </w:rPr>
        <w:t xml:space="preserve">chronic diarrhea.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 such as </w:t>
      </w:r>
      <w:r w:rsidR="0056741E" w:rsidRPr="0056741E">
        <w:rPr>
          <w:szCs w:val="24"/>
        </w:rPr>
        <w:t>organ transplant recipients, travelers,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F09AC">
        <w:rPr>
          <w:szCs w:val="24"/>
        </w:rPr>
        <w:t xml:space="preserve">While </w:t>
      </w:r>
      <w:r w:rsidR="00CF09AC" w:rsidRPr="00DE4203">
        <w:rPr>
          <w:i/>
          <w:szCs w:val="24"/>
        </w:rPr>
        <w:t>E.bieneusi</w:t>
      </w:r>
      <w:r w:rsidR="00CF09AC">
        <w:rPr>
          <w:szCs w:val="24"/>
        </w:rPr>
        <w:t xml:space="preserve"> </w:t>
      </w:r>
      <w:r w:rsidR="00D74BB0">
        <w:rPr>
          <w:szCs w:val="24"/>
        </w:rPr>
        <w:t>were</w:t>
      </w:r>
      <w:r w:rsidR="004C7423">
        <w:rPr>
          <w:szCs w:val="24"/>
        </w:rPr>
        <w:t xml:space="preserve"> mostly found in intestine, </w:t>
      </w:r>
      <w:r w:rsidR="004C7423" w:rsidRPr="004C7423">
        <w:rPr>
          <w:szCs w:val="24"/>
        </w:rPr>
        <w:t>respiratory</w:t>
      </w:r>
      <w:r w:rsidR="00CF09AC">
        <w:rPr>
          <w:szCs w:val="24"/>
        </w:rPr>
        <w:t xml:space="preserve"> and biliary tract, </w:t>
      </w:r>
      <w:r w:rsidR="00D74BB0" w:rsidRPr="00DE4203">
        <w:rPr>
          <w:i/>
          <w:szCs w:val="24"/>
        </w:rPr>
        <w:t>E.intestinalis</w:t>
      </w:r>
      <w:r w:rsidR="00D74BB0">
        <w:rPr>
          <w:szCs w:val="24"/>
        </w:rPr>
        <w:t xml:space="preserve"> </w:t>
      </w:r>
      <w:r w:rsidR="00C918C4">
        <w:rPr>
          <w:szCs w:val="24"/>
        </w:rPr>
        <w:t>and other microsporidia</w:t>
      </w:r>
      <w:r w:rsidR="000B366D">
        <w:rPr>
          <w:szCs w:val="24"/>
        </w:rPr>
        <w:t>, in additionally,</w:t>
      </w:r>
      <w:r w:rsidR="00C918C4">
        <w:rPr>
          <w:szCs w:val="24"/>
        </w:rPr>
        <w:t xml:space="preserve"> </w:t>
      </w:r>
      <w:r w:rsidR="00D74BB0">
        <w:rPr>
          <w:szCs w:val="24"/>
        </w:rPr>
        <w:t xml:space="preserve">are involved in </w:t>
      </w:r>
      <w:r w:rsidR="00F3668A">
        <w:rPr>
          <w:szCs w:val="24"/>
        </w:rPr>
        <w:t xml:space="preserve">the </w:t>
      </w:r>
      <w:r w:rsidR="00D74BB0">
        <w:rPr>
          <w:szCs w:val="24"/>
        </w:rPr>
        <w:t xml:space="preserve">diseases related to kidneys, lungs, eyes and other organs </w:t>
      </w:r>
      <w:r w:rsidR="00DF31D1">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 </w:instrText>
      </w:r>
      <w:r w:rsidR="0038151E">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EN.CITE.DATA </w:instrText>
      </w:r>
      <w:r w:rsidR="0038151E">
        <w:rPr>
          <w:szCs w:val="24"/>
        </w:rPr>
      </w:r>
      <w:r w:rsidR="0038151E">
        <w:rPr>
          <w:szCs w:val="24"/>
        </w:rPr>
        <w:fldChar w:fldCharType="end"/>
      </w:r>
      <w:r w:rsidR="00DF31D1">
        <w:rPr>
          <w:szCs w:val="24"/>
        </w:rPr>
      </w:r>
      <w:r w:rsidR="00DF31D1">
        <w:rPr>
          <w:szCs w:val="24"/>
        </w:rPr>
        <w:fldChar w:fldCharType="separate"/>
      </w:r>
      <w:r w:rsidR="0038151E">
        <w:rPr>
          <w:noProof/>
          <w:szCs w:val="24"/>
        </w:rPr>
        <w:t>(Mathis, Weber, and Deplazes 2005; Ramanan and Pritt 2014)</w:t>
      </w:r>
      <w:r w:rsidR="00DF31D1">
        <w:rPr>
          <w:szCs w:val="24"/>
        </w:rPr>
        <w:fldChar w:fldCharType="end"/>
      </w:r>
      <w:r w:rsidR="00DF31D1">
        <w:rPr>
          <w:szCs w:val="24"/>
        </w:rPr>
        <w:t>.</w:t>
      </w:r>
      <w:r w:rsidR="002F55CD">
        <w:rPr>
          <w:szCs w:val="24"/>
        </w:rPr>
        <w:t xml:space="preserve"> </w:t>
      </w:r>
      <w:r w:rsidR="00B44F4A">
        <w:rPr>
          <w:szCs w:val="24"/>
        </w:rPr>
        <w:t>Beside chronic diarrhea, h</w:t>
      </w:r>
      <w:r w:rsidR="00B44F4A" w:rsidRPr="006A2E88">
        <w:rPr>
          <w:szCs w:val="24"/>
        </w:rPr>
        <w:t>epatobiliary and pulmonary</w:t>
      </w:r>
      <w:r w:rsidR="00B44F4A">
        <w:rPr>
          <w:szCs w:val="24"/>
        </w:rPr>
        <w:t xml:space="preserve"> illness, abdominal pain or weight loss in immunocompromised </w:t>
      </w:r>
      <w:r w:rsidR="006D0ED3">
        <w:rPr>
          <w:szCs w:val="24"/>
        </w:rPr>
        <w:t>patients</w:t>
      </w:r>
      <w:r w:rsidR="00B44F4A">
        <w:rPr>
          <w:szCs w:val="24"/>
        </w:rPr>
        <w:t xml:space="preserve"> </w:t>
      </w:r>
      <w:r w:rsidR="0079080D">
        <w:rPr>
          <w:szCs w:val="24"/>
        </w:rPr>
        <w:fldChar w:fldCharType="begin"/>
      </w:r>
      <w:r w:rsidR="0079080D">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79080D">
        <w:rPr>
          <w:szCs w:val="24"/>
        </w:rPr>
        <w:fldChar w:fldCharType="separate"/>
      </w:r>
      <w:r w:rsidR="0079080D">
        <w:rPr>
          <w:noProof/>
          <w:szCs w:val="24"/>
        </w:rPr>
        <w:t>(Matos, Lobo, and Xiao 2012; Ramanan and Pritt 2014)</w:t>
      </w:r>
      <w:r w:rsidR="0079080D">
        <w:rPr>
          <w:szCs w:val="24"/>
        </w:rPr>
        <w:fldChar w:fldCharType="end"/>
      </w:r>
      <w:r w:rsidR="006D0ED3">
        <w:rPr>
          <w:szCs w:val="24"/>
        </w:rPr>
        <w:t xml:space="preserve">, microsporidia also cause </w:t>
      </w:r>
      <w:r w:rsidR="003F29B7" w:rsidRPr="00681710">
        <w:rPr>
          <w:szCs w:val="24"/>
        </w:rPr>
        <w:t>acute, self-limiting diarrhea</w:t>
      </w:r>
      <w:r w:rsidR="004C6519">
        <w:rPr>
          <w:szCs w:val="24"/>
        </w:rPr>
        <w:t xml:space="preserve"> or ocular infections</w:t>
      </w:r>
      <w:r w:rsidR="006D0ED3">
        <w:rPr>
          <w:szCs w:val="24"/>
        </w:rPr>
        <w:t xml:space="preserve"> in immunocompetent people </w:t>
      </w:r>
      <w:r w:rsidR="006D0ED3">
        <w:rPr>
          <w:szCs w:val="24"/>
        </w:rPr>
        <w:fldChar w:fldCharType="begin"/>
      </w:r>
      <w:r w:rsidR="006D0ED3">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6D0ED3">
        <w:rPr>
          <w:szCs w:val="24"/>
        </w:rPr>
        <w:fldChar w:fldCharType="separate"/>
      </w:r>
      <w:r w:rsidR="006D0ED3">
        <w:rPr>
          <w:noProof/>
          <w:szCs w:val="24"/>
        </w:rPr>
        <w:t>(Mathis, Weber, and Deplazes 2005)</w:t>
      </w:r>
      <w:r w:rsidR="006D0ED3">
        <w:rPr>
          <w:szCs w:val="24"/>
        </w:rPr>
        <w:fldChar w:fldCharType="end"/>
      </w:r>
      <w:r w:rsidR="006D0ED3">
        <w:rPr>
          <w:szCs w:val="24"/>
        </w:rPr>
        <w:t>.</w:t>
      </w:r>
    </w:p>
    <w:p w14:paraId="67167DE2" w14:textId="7BE5D933"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 xml:space="preserve">he </w:t>
      </w:r>
      <w:r w:rsidR="00A83149">
        <w:rPr>
          <w:szCs w:val="24"/>
        </w:rPr>
        <w:lastRenderedPageBreak/>
        <w:t>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472BDB01" w14:textId="1DB88BD5" w:rsidR="0035684A" w:rsidRPr="00473E73" w:rsidRDefault="00F51DC0" w:rsidP="00324278">
      <w:pPr>
        <w:spacing w:after="0" w:line="360" w:lineRule="auto"/>
        <w:jc w:val="both"/>
        <w:rPr>
          <w:i/>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4D54C054" w14:textId="17EAB4C4" w:rsidR="00405140" w:rsidRPr="002F3773" w:rsidRDefault="00F550F9" w:rsidP="00324278">
      <w:pPr>
        <w:pStyle w:val="Heading2"/>
        <w:jc w:val="both"/>
      </w:pPr>
      <w:bookmarkStart w:id="11" w:name="_Toc384627476"/>
      <w:bookmarkStart w:id="12" w:name="_Toc386731465"/>
      <w:r w:rsidRPr="002F3773">
        <w:t>The symbiotic lifestyle of microsporidia</w:t>
      </w:r>
      <w:bookmarkEnd w:id="11"/>
      <w:bookmarkEnd w:id="12"/>
    </w:p>
    <w:p w14:paraId="45C6F014" w14:textId="762F899D" w:rsidR="00AA3436" w:rsidRDefault="00222177" w:rsidP="006F658C">
      <w:pPr>
        <w:spacing w:after="0" w:line="360" w:lineRule="auto"/>
        <w:jc w:val="both"/>
        <w:rPr>
          <w:szCs w:val="24"/>
        </w:rPr>
      </w:pPr>
      <w:r>
        <w:rPr>
          <w:szCs w:val="24"/>
        </w:rPr>
        <w:t>S</w:t>
      </w:r>
      <w:r w:rsidR="00AA3436" w:rsidRPr="00076E91">
        <w:rPr>
          <w:szCs w:val="24"/>
        </w:rPr>
        <w:t>ymbio</w:t>
      </w:r>
      <w:r w:rsidR="008C182E">
        <w:rPr>
          <w:szCs w:val="24"/>
        </w:rPr>
        <w:t xml:space="preserve">sis </w:t>
      </w:r>
      <w:r w:rsidR="00AA3436" w:rsidRPr="00076E91">
        <w:rPr>
          <w:szCs w:val="24"/>
        </w:rPr>
        <w:t>is the</w:t>
      </w:r>
      <w:r w:rsidR="00006EF0">
        <w:rPr>
          <w:szCs w:val="24"/>
        </w:rPr>
        <w:t xml:space="preserve"> </w:t>
      </w:r>
      <w:r w:rsidR="004A0144">
        <w:rPr>
          <w:szCs w:val="24"/>
        </w:rPr>
        <w:t>beneficial</w:t>
      </w:r>
      <w:r w:rsidR="00AA3436" w:rsidRPr="00076E91">
        <w:rPr>
          <w:szCs w:val="24"/>
        </w:rPr>
        <w:t xml:space="preserve"> association between two different organisms</w:t>
      </w:r>
      <w:r w:rsidR="008C182E">
        <w:rPr>
          <w:szCs w:val="24"/>
        </w:rPr>
        <w:t xml:space="preserve"> that live together</w:t>
      </w:r>
      <w:r w:rsidR="00AA3436">
        <w:rPr>
          <w:szCs w:val="24"/>
        </w:rPr>
        <w:t>.</w:t>
      </w:r>
      <w:r w:rsidR="00AA3436" w:rsidRPr="00076E91">
        <w:rPr>
          <w:szCs w:val="24"/>
        </w:rPr>
        <w:t xml:space="preserve"> </w:t>
      </w:r>
      <w:r w:rsidR="00AA3436">
        <w:rPr>
          <w:szCs w:val="24"/>
        </w:rPr>
        <w:t xml:space="preserve">In an ectosymbiosis, </w:t>
      </w:r>
      <w:r w:rsidR="002B506B">
        <w:rPr>
          <w:szCs w:val="24"/>
        </w:rPr>
        <w:t>two</w:t>
      </w:r>
      <w:r w:rsidR="00AA3436">
        <w:rPr>
          <w:szCs w:val="24"/>
        </w:rPr>
        <w:t xml:space="preserve"> </w:t>
      </w:r>
      <w:r w:rsidR="002B506B">
        <w:rPr>
          <w:szCs w:val="24"/>
        </w:rPr>
        <w:t xml:space="preserve">species </w:t>
      </w:r>
      <w:r w:rsidR="00DE1275">
        <w:rPr>
          <w:szCs w:val="24"/>
        </w:rPr>
        <w:t xml:space="preserve">live </w:t>
      </w:r>
      <w:r w:rsidR="00DE1275" w:rsidRPr="00DE1275">
        <w:rPr>
          <w:szCs w:val="24"/>
        </w:rPr>
        <w:t>physically separate</w:t>
      </w:r>
      <w:r w:rsidR="00DE1275">
        <w:rPr>
          <w:szCs w:val="24"/>
        </w:rPr>
        <w:t xml:space="preserve"> from each other</w:t>
      </w:r>
      <w:r w:rsidR="00AA3436">
        <w:rPr>
          <w:szCs w:val="24"/>
        </w:rPr>
        <w:t xml:space="preserve">, whereas in an endosymbiosis, one </w:t>
      </w:r>
      <w:r w:rsidR="002B506B">
        <w:rPr>
          <w:szCs w:val="24"/>
        </w:rPr>
        <w:t xml:space="preserve">species </w:t>
      </w:r>
      <w:r w:rsidR="00AA3436">
        <w:rPr>
          <w:szCs w:val="24"/>
        </w:rPr>
        <w:t>lives optionally or obligatory within the partnering organism, the host</w:t>
      </w:r>
      <w:r w:rsidR="00AA3436" w:rsidRPr="00076E91">
        <w:rPr>
          <w:szCs w:val="24"/>
        </w:rPr>
        <w:t>.</w:t>
      </w:r>
      <w:r w:rsidR="008266AE">
        <w:rPr>
          <w:szCs w:val="24"/>
        </w:rPr>
        <w:t xml:space="preserve"> </w:t>
      </w:r>
      <w:r w:rsidR="009F560C">
        <w:rPr>
          <w:szCs w:val="24"/>
        </w:rPr>
        <w:t>Symbiotic relationship can be</w:t>
      </w:r>
      <w:r w:rsidR="00E57029">
        <w:rPr>
          <w:szCs w:val="24"/>
        </w:rPr>
        <w:t xml:space="preserve"> divided into</w:t>
      </w:r>
      <w:r w:rsidR="009F560C">
        <w:rPr>
          <w:szCs w:val="24"/>
        </w:rPr>
        <w:t xml:space="preserve"> </w:t>
      </w:r>
      <w:r w:rsidR="00646423">
        <w:rPr>
          <w:szCs w:val="24"/>
        </w:rPr>
        <w:t xml:space="preserve">mutualism, commensalism and parasitism. They are </w:t>
      </w:r>
      <w:r w:rsidR="00260FC4">
        <w:rPr>
          <w:szCs w:val="24"/>
        </w:rPr>
        <w:t>different</w:t>
      </w:r>
      <w:r w:rsidR="00646423">
        <w:rPr>
          <w:szCs w:val="24"/>
        </w:rPr>
        <w:t xml:space="preserve"> by the effect on each </w:t>
      </w:r>
      <w:r w:rsidR="00227A6C">
        <w:rPr>
          <w:szCs w:val="24"/>
        </w:rPr>
        <w:t>partner</w:t>
      </w:r>
      <w:r w:rsidR="00646423">
        <w:rPr>
          <w:szCs w:val="24"/>
        </w:rPr>
        <w:t>, such as in mutualistic relationship both species benefit</w:t>
      </w:r>
      <w:r w:rsidR="00990655">
        <w:rPr>
          <w:szCs w:val="24"/>
        </w:rPr>
        <w:t>, or</w:t>
      </w:r>
      <w:r w:rsidR="00A95F38">
        <w:rPr>
          <w:szCs w:val="24"/>
        </w:rPr>
        <w:t xml:space="preserve"> </w:t>
      </w:r>
      <w:r w:rsidR="00646423">
        <w:rPr>
          <w:szCs w:val="24"/>
        </w:rPr>
        <w:t>commensalism</w:t>
      </w:r>
      <w:r w:rsidR="00990655">
        <w:rPr>
          <w:szCs w:val="24"/>
        </w:rPr>
        <w:t xml:space="preserve"> benefits</w:t>
      </w:r>
      <w:r w:rsidR="00646423">
        <w:rPr>
          <w:szCs w:val="24"/>
        </w:rPr>
        <w:t xml:space="preserve"> </w:t>
      </w:r>
      <w:r w:rsidR="00990655">
        <w:rPr>
          <w:szCs w:val="24"/>
        </w:rPr>
        <w:t xml:space="preserve">only </w:t>
      </w:r>
      <w:r w:rsidR="00646423">
        <w:rPr>
          <w:szCs w:val="24"/>
        </w:rPr>
        <w:t xml:space="preserve">one </w:t>
      </w:r>
      <w:r w:rsidR="00A95F38">
        <w:rPr>
          <w:szCs w:val="24"/>
        </w:rPr>
        <w:t>species while</w:t>
      </w:r>
      <w:r w:rsidR="006363CF">
        <w:rPr>
          <w:szCs w:val="24"/>
        </w:rPr>
        <w:t xml:space="preserve"> do</w:t>
      </w:r>
      <w:r w:rsidR="00990655">
        <w:rPr>
          <w:szCs w:val="24"/>
        </w:rPr>
        <w:t xml:space="preserve"> not have any effect on the other. </w:t>
      </w:r>
      <w:r w:rsidR="00EB1D01">
        <w:rPr>
          <w:szCs w:val="24"/>
        </w:rPr>
        <w:t>Opposite to those harmless symbio</w:t>
      </w:r>
      <w:r w:rsidR="00E02209">
        <w:rPr>
          <w:szCs w:val="24"/>
        </w:rPr>
        <w:t>tic relationships</w:t>
      </w:r>
      <w:r w:rsidR="00EB1D01">
        <w:rPr>
          <w:szCs w:val="24"/>
        </w:rPr>
        <w:t>,</w:t>
      </w:r>
      <w:r w:rsidR="00AA3436" w:rsidRPr="00076E91">
        <w:rPr>
          <w:szCs w:val="24"/>
        </w:rPr>
        <w:t xml:space="preserve"> </w:t>
      </w:r>
      <w:r w:rsidR="00E02209">
        <w:rPr>
          <w:szCs w:val="24"/>
        </w:rPr>
        <w:t xml:space="preserve">in </w:t>
      </w:r>
      <w:r w:rsidR="00AA3436" w:rsidRPr="00076E91">
        <w:rPr>
          <w:szCs w:val="24"/>
        </w:rPr>
        <w:t xml:space="preserve">parasitism one </w:t>
      </w:r>
      <w:r w:rsidR="00E500AC">
        <w:rPr>
          <w:szCs w:val="24"/>
        </w:rPr>
        <w:t>species</w:t>
      </w:r>
      <w:r w:rsidR="00AA3436" w:rsidRPr="00076E91">
        <w:rPr>
          <w:szCs w:val="24"/>
        </w:rPr>
        <w:t xml:space="preserve">, the parasite, </w:t>
      </w:r>
      <w:r w:rsidR="00CB1B86">
        <w:rPr>
          <w:szCs w:val="24"/>
        </w:rPr>
        <w:t>profit</w:t>
      </w:r>
      <w:r w:rsidR="00EF0F41">
        <w:rPr>
          <w:szCs w:val="24"/>
        </w:rPr>
        <w:t>s</w:t>
      </w:r>
      <w:r w:rsidR="00CB1B86">
        <w:rPr>
          <w:szCs w:val="24"/>
        </w:rPr>
        <w:t xml:space="preserve"> </w:t>
      </w:r>
      <w:r w:rsidR="00AA3436" w:rsidRPr="00076E91">
        <w:rPr>
          <w:szCs w:val="24"/>
        </w:rPr>
        <w:t>from</w:t>
      </w:r>
      <w:r w:rsidR="000929B3">
        <w:rPr>
          <w:szCs w:val="24"/>
        </w:rPr>
        <w:t xml:space="preserve"> the detriment of</w:t>
      </w:r>
      <w:r w:rsidR="00AA3436" w:rsidRPr="00076E91">
        <w:rPr>
          <w:szCs w:val="24"/>
        </w:rPr>
        <w:t xml:space="preserve"> its host</w:t>
      </w:r>
      <w:r w:rsidR="006F60C9">
        <w:rPr>
          <w:szCs w:val="24"/>
        </w:rPr>
        <w:t xml:space="preserve"> species</w:t>
      </w:r>
      <w:r w:rsidR="00AA3436">
        <w:rPr>
          <w:szCs w:val="24"/>
        </w:rPr>
        <w:t xml:space="preserve"> </w:t>
      </w:r>
      <w:r w:rsidR="00AA3436">
        <w:rPr>
          <w:szCs w:val="24"/>
        </w:rPr>
        <w:fldChar w:fldCharType="begin"/>
      </w:r>
      <w:r w:rsidR="00AA3436">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AA3436">
        <w:rPr>
          <w:szCs w:val="24"/>
        </w:rPr>
        <w:fldChar w:fldCharType="separate"/>
      </w:r>
      <w:r w:rsidR="00AA3436">
        <w:rPr>
          <w:noProof/>
          <w:szCs w:val="24"/>
        </w:rPr>
        <w:t>(Paracer and Ahmadjian 2000)</w:t>
      </w:r>
      <w:r w:rsidR="00AA3436">
        <w:rPr>
          <w:szCs w:val="24"/>
        </w:rPr>
        <w:fldChar w:fldCharType="end"/>
      </w:r>
      <w:r w:rsidR="00AA3436" w:rsidRPr="00076E91">
        <w:rPr>
          <w:szCs w:val="24"/>
        </w:rPr>
        <w:t xml:space="preserve">. </w:t>
      </w:r>
    </w:p>
    <w:p w14:paraId="5E0F4662" w14:textId="14DF970C" w:rsidR="000C3B47" w:rsidRDefault="00873562" w:rsidP="006F658C">
      <w:pPr>
        <w:spacing w:after="0" w:line="360" w:lineRule="auto"/>
        <w:jc w:val="both"/>
        <w:rPr>
          <w:szCs w:val="24"/>
        </w:rPr>
      </w:pPr>
      <w:r>
        <w:rPr>
          <w:szCs w:val="24"/>
        </w:rPr>
        <w:lastRenderedPageBreak/>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2B46E18C" w14:textId="77777777" w:rsidR="005442EB" w:rsidRDefault="005442EB" w:rsidP="005442EB">
      <w:pPr>
        <w:pStyle w:val="Heading2"/>
        <w:jc w:val="both"/>
      </w:pPr>
      <w:bookmarkStart w:id="13" w:name="_Toc384627478"/>
      <w:bookmarkStart w:id="14" w:name="_Toc386731466"/>
      <w:r w:rsidRPr="002F3773">
        <w:t>The origin of microsporidia</w:t>
      </w:r>
      <w:bookmarkEnd w:id="13"/>
      <w:bookmarkEnd w:id="14"/>
    </w:p>
    <w:p w14:paraId="10E5DDDA" w14:textId="5D7CBE73" w:rsidR="009C0792" w:rsidRDefault="005442EB" w:rsidP="00816F3C">
      <w:pPr>
        <w:spacing w:after="0" w:line="360" w:lineRule="auto"/>
        <w:jc w:val="both"/>
        <w:rPr>
          <w:szCs w:val="24"/>
        </w:rPr>
      </w:pPr>
      <w:r>
        <w:rPr>
          <w:szCs w:val="24"/>
        </w:rPr>
        <w:t xml:space="preserve">Initially, the microsporidium </w:t>
      </w:r>
      <w:r w:rsidRPr="00450033">
        <w:rPr>
          <w:i/>
          <w:szCs w:val="24"/>
        </w:rPr>
        <w:t>Nosema bombycis</w:t>
      </w:r>
      <w:r>
        <w:rPr>
          <w:szCs w:val="24"/>
        </w:rPr>
        <w:t xml:space="preserve"> was described as a yeast-like unicellular fungus by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Thereafter, electron microscopy studies first reassigned microsporidia to the phylum </w:t>
      </w:r>
      <w:r w:rsidRPr="005F3287">
        <w:rPr>
          <w:szCs w:val="24"/>
        </w:rPr>
        <w:t>Sporozoa</w:t>
      </w:r>
      <w:r w:rsidR="008321CC">
        <w:rPr>
          <w:szCs w:val="24"/>
        </w:rPr>
        <w:t xml:space="preserve"> in</w:t>
      </w:r>
      <w:r w:rsidR="005F7CDF">
        <w:rPr>
          <w:szCs w:val="24"/>
        </w:rPr>
        <w:t xml:space="preserve"> the kingdom</w:t>
      </w:r>
      <w:r w:rsidR="008321CC">
        <w:rPr>
          <w:szCs w:val="24"/>
        </w:rPr>
        <w:t xml:space="preserve"> Chormista</w:t>
      </w:r>
      <w:r>
        <w:rPr>
          <w:szCs w:val="24"/>
        </w:rPr>
        <w:t xml:space="preserve">, and then together with other amitochondriate protists to the </w:t>
      </w:r>
      <w:r w:rsidR="005F7CDF">
        <w:rPr>
          <w:szCs w:val="24"/>
        </w:rPr>
        <w:t>kingdom</w:t>
      </w:r>
      <w:r>
        <w:rPr>
          <w:szCs w:val="24"/>
        </w:rPr>
        <w:t xml:space="preserve"> Archezoa</w:t>
      </w:r>
      <w:r w:rsidR="00C91062">
        <w:rPr>
          <w:szCs w:val="24"/>
        </w:rPr>
        <w:t xml:space="preserve"> (</w:t>
      </w:r>
      <w:r w:rsidR="00C91062">
        <w:rPr>
          <w:szCs w:val="24"/>
        </w:rPr>
        <w:fldChar w:fldCharType="begin"/>
      </w:r>
      <w:r w:rsidR="00C91062">
        <w:rPr>
          <w:szCs w:val="24"/>
        </w:rPr>
        <w:instrText xml:space="preserve"> REF _Ref386145272 \h </w:instrText>
      </w:r>
      <w:r w:rsidR="00C91062">
        <w:rPr>
          <w:szCs w:val="24"/>
        </w:rPr>
      </w:r>
      <w:r w:rsidR="00C91062">
        <w:rPr>
          <w:szCs w:val="24"/>
        </w:rPr>
        <w:fldChar w:fldCharType="separate"/>
      </w:r>
      <w:r w:rsidR="00D90797">
        <w:t xml:space="preserve">Figure </w:t>
      </w:r>
      <w:r w:rsidR="00D90797">
        <w:rPr>
          <w:noProof/>
        </w:rPr>
        <w:t>1</w:t>
      </w:r>
      <w:r w:rsidR="00D90797">
        <w:noBreakHyphen/>
      </w:r>
      <w:r w:rsidR="00D90797">
        <w:rPr>
          <w:noProof/>
        </w:rPr>
        <w:t>1</w:t>
      </w:r>
      <w:r w:rsidR="00C91062">
        <w:rPr>
          <w:szCs w:val="24"/>
        </w:rPr>
        <w:fldChar w:fldCharType="end"/>
      </w:r>
      <w:r w:rsidR="00C91062">
        <w:rPr>
          <w:szCs w:val="24"/>
        </w:rPr>
        <w:t>)</w:t>
      </w:r>
      <w:r>
        <w:rPr>
          <w:szCs w:val="24"/>
        </w:rPr>
        <w:t xml:space="preserve"> because they lacked several typical eukaryotic components such as mitochondria, Golgi bodies or peroxisomes </w:t>
      </w:r>
      <w:r>
        <w:rPr>
          <w:szCs w:val="24"/>
        </w:rPr>
        <w:fldChar w:fldCharType="begin">
          <w:fldData xml:space="preserve">PEVuZE5vdGU+PENpdGU+PEF1dGhvcj5SLjwvQXV0aG9yPjxZZWFyPjE5NjM8L1llYXI+PFJlY051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</w:fldData>
        </w:fldChar>
      </w:r>
      <w:r w:rsidR="00042C31">
        <w:rPr>
          <w:szCs w:val="24"/>
        </w:rPr>
        <w:instrText xml:space="preserve"> ADDIN EN.CITE </w:instrText>
      </w:r>
      <w:r w:rsidR="00042C31">
        <w:rPr>
          <w:szCs w:val="24"/>
        </w:rPr>
        <w:fldChar w:fldCharType="begin">
          <w:fldData xml:space="preserve">PEVuZE5vdGU+PENpdGU+PEF1dGhvcj5SLjwvQXV0aG9yPjxZZWFyPjE5NjM8L1llYXI+PFJlY051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</w:fldData>
        </w:fldChar>
      </w:r>
      <w:r w:rsidR="00042C31">
        <w:rPr>
          <w:szCs w:val="24"/>
        </w:rPr>
        <w:instrText xml:space="preserve"> ADDIN EN.CITE.DATA </w:instrText>
      </w:r>
      <w:r w:rsidR="00042C31">
        <w:rPr>
          <w:szCs w:val="24"/>
        </w:rPr>
      </w:r>
      <w:r w:rsidR="00042C31">
        <w:rPr>
          <w:szCs w:val="24"/>
        </w:rPr>
        <w:fldChar w:fldCharType="end"/>
      </w:r>
      <w:r>
        <w:rPr>
          <w:szCs w:val="24"/>
        </w:rPr>
      </w:r>
      <w:r>
        <w:rPr>
          <w:szCs w:val="24"/>
        </w:rPr>
        <w:fldChar w:fldCharType="separate"/>
      </w:r>
      <w:r w:rsidR="00042C31">
        <w:rPr>
          <w:noProof/>
          <w:szCs w:val="24"/>
        </w:rPr>
        <w:t>(Kudo and Daniels 1963; Cavalier-Smith 1989; Heinz et al. 2014)</w:t>
      </w:r>
      <w:r>
        <w:rPr>
          <w:szCs w:val="24"/>
        </w:rPr>
        <w:fldChar w:fldCharType="end"/>
      </w:r>
      <w:r>
        <w:rPr>
          <w:szCs w:val="24"/>
        </w:rPr>
        <w:t xml:space="preserve">. </w:t>
      </w:r>
    </w:p>
    <w:p w14:paraId="446AB3E8" w14:textId="77777777" w:rsidR="00FF05FE" w:rsidRDefault="00FF05FE" w:rsidP="00FF05FE">
      <w:pPr>
        <w:keepNext/>
        <w:spacing w:after="0" w:line="360" w:lineRule="auto"/>
        <w:jc w:val="both"/>
      </w:pPr>
      <w:r>
        <w:rPr>
          <w:noProof/>
          <w:szCs w:val="24"/>
        </w:rPr>
        <w:drawing>
          <wp:inline distT="0" distB="0" distL="0" distR="0" wp14:anchorId="124C6B1E" wp14:editId="53C6A2C6">
            <wp:extent cx="1716600" cy="1485590"/>
            <wp:effectExtent l="0" t="0" r="1079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1718310" cy="1487070"/>
                    </a:xfrm>
                    <a:prstGeom prst="rect">
                      <a:avLst/>
                    </a:prstGeom>
                  </pic:spPr>
                </pic:pic>
              </a:graphicData>
            </a:graphic>
          </wp:inline>
        </w:drawing>
      </w:r>
    </w:p>
    <w:p w14:paraId="371D9400" w14:textId="56ABDA91" w:rsidR="009C02F2" w:rsidRDefault="00FF05FE" w:rsidP="00FF05FE">
      <w:pPr>
        <w:pStyle w:val="Caption"/>
        <w:jc w:val="both"/>
        <w:rPr>
          <w:szCs w:val="24"/>
        </w:rPr>
      </w:pPr>
      <w:bookmarkStart w:id="15" w:name="_Ref386145272"/>
      <w:bookmarkStart w:id="16" w:name="_Toc386730783"/>
      <w:r>
        <w:t xml:space="preserve">Figure </w:t>
      </w:r>
      <w:r w:rsidR="00695DD6">
        <w:fldChar w:fldCharType="begin"/>
      </w:r>
      <w:r w:rsidR="00695DD6">
        <w:instrText xml:space="preserve"> STYLEREF 1 \s </w:instrText>
      </w:r>
      <w:r w:rsidR="00695DD6">
        <w:fldChar w:fldCharType="separate"/>
      </w:r>
      <w:r w:rsidR="00D90797">
        <w:rPr>
          <w:noProof/>
        </w:rPr>
        <w:t>1</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1</w:t>
      </w:r>
      <w:r w:rsidR="00695DD6">
        <w:fldChar w:fldCharType="end"/>
      </w:r>
      <w:bookmarkEnd w:id="15"/>
      <w:r w:rsidR="00816F3C">
        <w:t>: A schematic tree of life</w:t>
      </w:r>
      <w:r w:rsidR="002D0C46">
        <w:t xml:space="preserve"> shows the relative positions of some kingdoms according to the evolutionary time.</w:t>
      </w:r>
      <w:bookmarkEnd w:id="16"/>
      <w:r w:rsidR="002D0C46">
        <w:t xml:space="preserve"> </w:t>
      </w:r>
    </w:p>
    <w:p w14:paraId="0EBC09FE" w14:textId="1AF9449B" w:rsidR="005442EB" w:rsidRDefault="005442EB" w:rsidP="005442EB">
      <w:pPr>
        <w:spacing w:after="0" w:line="360" w:lineRule="auto"/>
        <w:jc w:val="both"/>
        <w:rPr>
          <w:szCs w:val="24"/>
        </w:rPr>
      </w:pPr>
      <w:r>
        <w:rPr>
          <w:szCs w:val="24"/>
        </w:rPr>
        <w:t xml:space="preserve">The first molecular phylogeny providing information about the position of microsporidia in the tree of life was based on the SSU rRNA and LSU rRNA of the microsporidium </w:t>
      </w:r>
      <w:r w:rsidRPr="005C01DA">
        <w:rPr>
          <w:i/>
          <w:szCs w:val="24"/>
        </w:rPr>
        <w:t>Vairimorpha necatrix</w:t>
      </w:r>
      <w:r>
        <w:rPr>
          <w:i/>
          <w:szCs w:val="24"/>
        </w:rPr>
        <w:t xml:space="preserve">. </w:t>
      </w:r>
      <w:r>
        <w:rPr>
          <w:szCs w:val="24"/>
        </w:rPr>
        <w:t xml:space="preserve">The resulting tree was in line with </w:t>
      </w:r>
      <w:r>
        <w:rPr>
          <w:szCs w:val="24"/>
        </w:rPr>
        <w:lastRenderedPageBreak/>
        <w:t xml:space="preserve">the Archezoa hypothesis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szCs w:val="24"/>
        </w:rPr>
        <w:t xml:space="preserve">. Since then, the placement of microsporidia as an early branching eukaryote has been further supported with the phylogeny of other genes such as </w:t>
      </w:r>
      <w:r w:rsidRPr="00AE623B">
        <w:rPr>
          <w:szCs w:val="24"/>
        </w:rPr>
        <w:t>isoleucyl aminoacyl-tRNA</w:t>
      </w:r>
      <w:r>
        <w:rPr>
          <w:szCs w:val="24"/>
        </w:rPr>
        <w:t xml:space="preserve"> synthetase, elongation factor-</w:t>
      </w:r>
      <w:r w:rsidRPr="00AE623B">
        <w:rPr>
          <w:szCs w:val="24"/>
        </w:rPr>
        <w:t>1alpha, and elongation factor-2</w:t>
      </w:r>
      <w:r>
        <w:rPr>
          <w:szCs w:val="24"/>
        </w:rPr>
        <w:t xml:space="preserve"> </w: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 </w:instrTex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(Brown and Doolittle 1995; Kamaishi et al. 1996)</w:t>
      </w:r>
      <w:r>
        <w:rPr>
          <w:szCs w:val="24"/>
        </w:rPr>
        <w:fldChar w:fldCharType="end"/>
      </w:r>
      <w:r>
        <w:rPr>
          <w:szCs w:val="24"/>
        </w:rPr>
        <w:t xml:space="preserve">. </w:t>
      </w:r>
    </w:p>
    <w:p w14:paraId="575D6006" w14:textId="086593E3" w:rsidR="0045172F" w:rsidRDefault="005442EB" w:rsidP="005442EB">
      <w:pPr>
        <w:spacing w:after="0" w:line="360" w:lineRule="auto"/>
        <w:jc w:val="both"/>
        <w:rPr>
          <w:szCs w:val="24"/>
        </w:rPr>
      </w:pPr>
      <w:r>
        <w:rPr>
          <w:szCs w:val="24"/>
        </w:rPr>
        <w:t xml:space="preserve">However, this </w:t>
      </w:r>
      <w:r w:rsidR="00407E04">
        <w:rPr>
          <w:szCs w:val="24"/>
        </w:rPr>
        <w:t>"Microsporidia-early"</w:t>
      </w:r>
      <w:r w:rsidRPr="00CB7B5B">
        <w:rPr>
          <w:szCs w:val="24"/>
        </w:rPr>
        <w:t xml:space="preserve"> hypothesis</w:t>
      </w:r>
      <w:r>
        <w:rPr>
          <w:szCs w:val="24"/>
        </w:rPr>
        <w:t xml:space="preserve"> was always doubted</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Pr>
          <w:szCs w:val="24"/>
        </w:rPr>
        <w:t xml:space="preserve">. </w:t>
      </w:r>
      <w:r w:rsidR="009039A4">
        <w:rPr>
          <w:szCs w:val="24"/>
        </w:rPr>
        <w:t xml:space="preserve">The presence of heat shock protein Hsp70 </w:t>
      </w:r>
      <w:r w:rsidR="000867AE">
        <w:rPr>
          <w:szCs w:val="24"/>
        </w:rPr>
        <w:t xml:space="preserve">gives insight about the mitochondrial origin of microsporidian ancestor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sidR="000867AE">
        <w:rPr>
          <w:szCs w:val="24"/>
        </w:rPr>
        <w:t xml:space="preserve">, which </w:t>
      </w:r>
      <w:r w:rsidR="00B25979">
        <w:rPr>
          <w:szCs w:val="24"/>
        </w:rPr>
        <w:t>neglect</w:t>
      </w:r>
      <w:r w:rsidR="008344A1">
        <w:rPr>
          <w:szCs w:val="24"/>
        </w:rPr>
        <w:t>s</w:t>
      </w:r>
      <w:r w:rsidR="000867AE">
        <w:rPr>
          <w:szCs w:val="24"/>
        </w:rPr>
        <w:t xml:space="preserve"> the </w:t>
      </w:r>
      <w:r w:rsidR="00B747E7">
        <w:rPr>
          <w:szCs w:val="24"/>
        </w:rPr>
        <w:t>A</w:t>
      </w:r>
      <w:r w:rsidR="00B25979">
        <w:rPr>
          <w:szCs w:val="24"/>
        </w:rPr>
        <w:t>rchezoa hypothesis.</w:t>
      </w:r>
      <w:r w:rsidR="00047EE5">
        <w:rPr>
          <w:szCs w:val="24"/>
        </w:rPr>
        <w:t xml:space="preserve"> </w:t>
      </w:r>
      <w:r w:rsidR="00952347">
        <w:rPr>
          <w:szCs w:val="24"/>
        </w:rPr>
        <w:t xml:space="preserve">In addition to that biological evidence, </w:t>
      </w:r>
      <w:r w:rsidR="009039A4">
        <w:rPr>
          <w:szCs w:val="24"/>
        </w:rPr>
        <w:t>t</w:t>
      </w:r>
      <w:r>
        <w:rPr>
          <w:szCs w:val="24"/>
        </w:rPr>
        <w:t xml:space="preserve">he </w:t>
      </w:r>
      <w:r w:rsidR="006547BC">
        <w:rPr>
          <w:szCs w:val="24"/>
        </w:rPr>
        <w:t>highly</w:t>
      </w:r>
      <w:r>
        <w:rPr>
          <w:szCs w:val="24"/>
        </w:rPr>
        <w:t xml:space="preserve"> divergent sequences of the microsporidia could </w:t>
      </w:r>
      <w:r w:rsidR="006D5565">
        <w:rPr>
          <w:szCs w:val="24"/>
        </w:rPr>
        <w:t>misplace</w:t>
      </w:r>
      <w:r>
        <w:rPr>
          <w:szCs w:val="24"/>
        </w:rPr>
        <w:t xml:space="preserve"> their deep position in the phylogenetic tree due </w:t>
      </w:r>
      <w:commentRangeStart w:id="17"/>
      <w:r>
        <w:rPr>
          <w:szCs w:val="24"/>
        </w:rPr>
        <w:t xml:space="preserve">to the effect of the long-branch attraction </w:t>
      </w:r>
      <w:commentRangeEnd w:id="17"/>
      <w:r>
        <w:rPr>
          <w:rStyle w:val="CommentReference"/>
        </w:rPr>
        <w:commentReference w:id="17"/>
      </w:r>
      <w:r>
        <w:rPr>
          <w:szCs w:val="24"/>
        </w:rPr>
        <w:fldChar w:fldCharType="begin"/>
      </w:r>
      <w:r w:rsidR="00A344C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Pr>
          <w:szCs w:val="24"/>
        </w:rPr>
        <w:fldChar w:fldCharType="separate"/>
      </w:r>
      <w:r w:rsidR="00A344C8">
        <w:rPr>
          <w:noProof/>
          <w:szCs w:val="24"/>
        </w:rPr>
        <w:t>(Corradi and Keeling 2009)</w:t>
      </w:r>
      <w:r>
        <w:rPr>
          <w:szCs w:val="24"/>
        </w:rPr>
        <w:fldChar w:fldCharType="end"/>
      </w:r>
      <w:r>
        <w:rPr>
          <w:szCs w:val="24"/>
        </w:rPr>
        <w:t>.</w:t>
      </w:r>
      <w:r w:rsidR="001401D6">
        <w:rPr>
          <w:szCs w:val="24"/>
        </w:rPr>
        <w:t xml:space="preserve"> </w:t>
      </w:r>
      <w:r w:rsidR="0045172F">
        <w:rPr>
          <w:szCs w:val="24"/>
        </w:rPr>
        <w:t>The l</w:t>
      </w:r>
      <w:r w:rsidR="001401D6">
        <w:rPr>
          <w:szCs w:val="24"/>
        </w:rPr>
        <w:t>ong-branch attraction</w:t>
      </w:r>
      <w:r w:rsidR="0045172F">
        <w:rPr>
          <w:szCs w:val="24"/>
        </w:rPr>
        <w:t xml:space="preserve"> </w:t>
      </w:r>
      <w:r w:rsidR="001401D6">
        <w:rPr>
          <w:szCs w:val="24"/>
        </w:rPr>
        <w:t xml:space="preserve">was firstly discussed by </w:t>
      </w:r>
      <w:r w:rsidR="001401D6">
        <w:rPr>
          <w:szCs w:val="24"/>
        </w:rPr>
        <w:fldChar w:fldCharType="begin"/>
      </w:r>
      <w:r w:rsidR="001401D6">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sidR="001401D6">
        <w:rPr>
          <w:szCs w:val="24"/>
        </w:rPr>
        <w:fldChar w:fldCharType="separate"/>
      </w:r>
      <w:r w:rsidR="001401D6">
        <w:rPr>
          <w:noProof/>
          <w:szCs w:val="24"/>
        </w:rPr>
        <w:t>(Felsenstein 1978)</w:t>
      </w:r>
      <w:r w:rsidR="001401D6">
        <w:rPr>
          <w:szCs w:val="24"/>
        </w:rPr>
        <w:fldChar w:fldCharType="end"/>
      </w:r>
      <w:r w:rsidR="0045172F">
        <w:rPr>
          <w:szCs w:val="24"/>
        </w:rPr>
        <w:t>, in which it</w:t>
      </w:r>
      <w:r w:rsidR="00B34548">
        <w:rPr>
          <w:szCs w:val="24"/>
        </w:rPr>
        <w:t xml:space="preserve"> </w:t>
      </w:r>
      <w:r w:rsidR="003D37B9">
        <w:rPr>
          <w:szCs w:val="24"/>
        </w:rPr>
        <w:t>affects</w:t>
      </w:r>
      <w:r w:rsidR="0045172F">
        <w:rPr>
          <w:szCs w:val="24"/>
        </w:rPr>
        <w:t xml:space="preserve"> the</w:t>
      </w:r>
      <w:r w:rsidR="003D37B9">
        <w:rPr>
          <w:szCs w:val="24"/>
        </w:rPr>
        <w:t xml:space="preserve"> </w:t>
      </w:r>
      <w:r w:rsidR="0045172F">
        <w:rPr>
          <w:szCs w:val="24"/>
        </w:rPr>
        <w:t xml:space="preserve">maximum parsimony tree reconstruction. </w:t>
      </w:r>
      <w:r w:rsidR="00BA5A3A">
        <w:rPr>
          <w:szCs w:val="24"/>
        </w:rPr>
        <w:t>Subsequently</w:t>
      </w:r>
      <w:r w:rsidR="0045172F">
        <w:rPr>
          <w:szCs w:val="24"/>
        </w:rPr>
        <w:t xml:space="preserve">, </w:t>
      </w:r>
      <w:r w:rsidR="004B64AF">
        <w:rPr>
          <w:szCs w:val="24"/>
        </w:rPr>
        <w:t>this artifact</w:t>
      </w:r>
      <w:r w:rsidR="0045172F">
        <w:rPr>
          <w:szCs w:val="24"/>
        </w:rPr>
        <w:t xml:space="preserve"> has been </w:t>
      </w:r>
      <w:r w:rsidR="00BA5A3A">
        <w:rPr>
          <w:szCs w:val="24"/>
        </w:rPr>
        <w:t>shown to affect all types of phylogenetic tree reconstruction methods, such as distance based approach and maximum likelihood</w:t>
      </w:r>
      <w:r w:rsidR="004F774A">
        <w:rPr>
          <w:szCs w:val="24"/>
        </w:rPr>
        <w:t xml:space="preserve"> </w:t>
      </w:r>
      <w:r w:rsidR="004F774A">
        <w:rPr>
          <w:szCs w:val="24"/>
        </w:rPr>
        <w:fldChar w:fldCharType="begin">
          <w:fldData xml:space="preserve">PEVuZE5vdGU+PENpdGU+PEF1dGhvcj5QaGlsaXBwZTwvQXV0aG9yPjxZZWFyPjIwMDA8L1llYXI+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</w:fldData>
        </w:fldChar>
      </w:r>
      <w:r w:rsidR="004F774A">
        <w:rPr>
          <w:szCs w:val="24"/>
        </w:rPr>
        <w:instrText xml:space="preserve"> ADDIN EN.CITE </w:instrText>
      </w:r>
      <w:r w:rsidR="004F774A">
        <w:rPr>
          <w:szCs w:val="24"/>
        </w:rPr>
        <w:fldChar w:fldCharType="begin">
          <w:fldData xml:space="preserve">PEVuZE5vdGU+PENpdGU+PEF1dGhvcj5QaGlsaXBwZTwvQXV0aG9yPjxZZWFyPjIwMDA8L1llYXI+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</w:fldData>
        </w:fldChar>
      </w:r>
      <w:r w:rsidR="004F774A">
        <w:rPr>
          <w:szCs w:val="24"/>
        </w:rPr>
        <w:instrText xml:space="preserve"> ADDIN EN.CITE.DATA </w:instrText>
      </w:r>
      <w:r w:rsidR="004F774A">
        <w:rPr>
          <w:szCs w:val="24"/>
        </w:rPr>
      </w:r>
      <w:r w:rsidR="004F774A">
        <w:rPr>
          <w:szCs w:val="24"/>
        </w:rPr>
        <w:fldChar w:fldCharType="end"/>
      </w:r>
      <w:r w:rsidR="004F774A">
        <w:rPr>
          <w:szCs w:val="24"/>
        </w:rPr>
      </w:r>
      <w:r w:rsidR="004F774A">
        <w:rPr>
          <w:szCs w:val="24"/>
        </w:rPr>
        <w:fldChar w:fldCharType="separate"/>
      </w:r>
      <w:r w:rsidR="004F774A">
        <w:rPr>
          <w:noProof/>
          <w:szCs w:val="24"/>
        </w:rPr>
        <w:t>(Philippe 2000; Kolaczkowski and Thornton 2009; Parks and Goldman 2014)</w:t>
      </w:r>
      <w:r w:rsidR="004F774A">
        <w:rPr>
          <w:szCs w:val="24"/>
        </w:rPr>
        <w:fldChar w:fldCharType="end"/>
      </w:r>
      <w:r w:rsidR="00BA5A3A">
        <w:rPr>
          <w:szCs w:val="24"/>
        </w:rPr>
        <w:t xml:space="preserve">. </w:t>
      </w:r>
      <w:r w:rsidR="0035320D">
        <w:rPr>
          <w:szCs w:val="24"/>
        </w:rPr>
        <w:t>The long-branch attraction demonstrates cases, where fa</w:t>
      </w:r>
      <w:r w:rsidR="006C191E">
        <w:rPr>
          <w:szCs w:val="24"/>
        </w:rPr>
        <w:t>st evolving taxa are grouped together in the inferred tree</w:t>
      </w:r>
      <w:r w:rsidR="0035320D">
        <w:rPr>
          <w:szCs w:val="24"/>
        </w:rPr>
        <w:t xml:space="preserve"> </w:t>
      </w:r>
      <w:r w:rsidR="006C191E">
        <w:rPr>
          <w:szCs w:val="24"/>
        </w:rPr>
        <w:t>although they are not evolutionarily related</w:t>
      </w:r>
      <w:r w:rsidR="001C39F0">
        <w:rPr>
          <w:szCs w:val="24"/>
        </w:rPr>
        <w:t>,</w:t>
      </w:r>
      <w:r w:rsidR="006C191E">
        <w:rPr>
          <w:szCs w:val="24"/>
        </w:rPr>
        <w:t xml:space="preserve"> </w:t>
      </w:r>
      <w:r w:rsidR="001C39F0">
        <w:rPr>
          <w:szCs w:val="24"/>
        </w:rPr>
        <w:t>which consequently</w:t>
      </w:r>
      <w:r w:rsidR="004F774A">
        <w:rPr>
          <w:szCs w:val="24"/>
        </w:rPr>
        <w:t xml:space="preserve"> leads to the bias in the conclusion based on the in</w:t>
      </w:r>
      <w:r w:rsidR="001231BB">
        <w:rPr>
          <w:szCs w:val="24"/>
        </w:rPr>
        <w:t xml:space="preserve">ference of the constructed </w:t>
      </w:r>
      <w:r w:rsidR="00522910">
        <w:rPr>
          <w:szCs w:val="24"/>
        </w:rPr>
        <w:t xml:space="preserve">phylogenetic </w:t>
      </w:r>
      <w:r w:rsidR="001231BB">
        <w:rPr>
          <w:szCs w:val="24"/>
        </w:rPr>
        <w:t xml:space="preserve">tree </w:t>
      </w:r>
      <w:r w:rsidR="00367C62">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sidR="00367C62">
        <w:rPr>
          <w:szCs w:val="24"/>
        </w:rPr>
        <w:instrText xml:space="preserve"> ADDIN EN.CITE </w:instrText>
      </w:r>
      <w:r w:rsidR="00367C62">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sidR="00367C62">
        <w:rPr>
          <w:szCs w:val="24"/>
        </w:rPr>
        <w:instrText xml:space="preserve"> ADDIN EN.CITE.DATA </w:instrText>
      </w:r>
      <w:r w:rsidR="00367C62">
        <w:rPr>
          <w:szCs w:val="24"/>
        </w:rPr>
      </w:r>
      <w:r w:rsidR="00367C62">
        <w:rPr>
          <w:szCs w:val="24"/>
        </w:rPr>
        <w:fldChar w:fldCharType="end"/>
      </w:r>
      <w:r w:rsidR="00367C62">
        <w:rPr>
          <w:szCs w:val="24"/>
        </w:rPr>
      </w:r>
      <w:r w:rsidR="00367C62">
        <w:rPr>
          <w:szCs w:val="24"/>
        </w:rPr>
        <w:fldChar w:fldCharType="separate"/>
      </w:r>
      <w:r w:rsidR="00367C62">
        <w:rPr>
          <w:noProof/>
          <w:szCs w:val="24"/>
        </w:rPr>
        <w:t>(Philippe et al. 2005; Kück et al. 2012; Li, Hua, et al. 2014)</w:t>
      </w:r>
      <w:r w:rsidR="00367C62">
        <w:rPr>
          <w:szCs w:val="24"/>
        </w:rPr>
        <w:fldChar w:fldCharType="end"/>
      </w:r>
      <w:r w:rsidR="00367C62">
        <w:rPr>
          <w:szCs w:val="24"/>
        </w:rPr>
        <w:t>.</w:t>
      </w:r>
    </w:p>
    <w:p w14:paraId="5D988BB5" w14:textId="3F973A47" w:rsidR="005442EB" w:rsidRDefault="005442EB" w:rsidP="005442EB">
      <w:pPr>
        <w:spacing w:after="0" w:line="360" w:lineRule="auto"/>
        <w:jc w:val="both"/>
        <w:rPr>
          <w:szCs w:val="24"/>
        </w:rPr>
      </w:pPr>
      <w:r>
        <w:rPr>
          <w:szCs w:val="24"/>
        </w:rPr>
        <w:t xml:space="preserve">In 1996, </w:t>
      </w:r>
      <w:r>
        <w:rPr>
          <w:szCs w:val="24"/>
        </w:rPr>
        <w:fldChar w:fldCharType="begin"/>
      </w:r>
      <w:r>
        <w:rPr>
          <w:szCs w:val="24"/>
        </w:rPr>
        <w:instrText xml:space="preserve"> ADDIN EN.CITE &lt;EndNote&gt;&lt;Cite&gt;&lt;Author&gt;Edlind&lt;/Author&gt;&lt;Year&gt;1996&lt;/Year&gt;&lt;RecNum&gt;316&lt;/RecNum&gt;&lt;DisplayText&gt;(Edlind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firstly suggested the fungal relationship of microsporidia based on the phylogenetic study of alpha- and beta-tubulins from several microsporidia species.</w:t>
      </w:r>
      <w:r w:rsidR="008A6E26">
        <w:rPr>
          <w:szCs w:val="24"/>
        </w:rPr>
        <w:t xml:space="preserve"> </w:t>
      </w:r>
      <w:r w:rsidR="008A6E26" w:rsidRPr="00B45F1A">
        <w:rPr>
          <w:szCs w:val="24"/>
        </w:rPr>
        <w:t>Thereafter,</w:t>
      </w:r>
      <w:r w:rsidRPr="00B45F1A">
        <w:rPr>
          <w:szCs w:val="24"/>
        </w:rPr>
        <w:t xml:space="preserve"> </w:t>
      </w:r>
      <w:r w:rsidR="008A6E26" w:rsidRPr="00B45F1A">
        <w:rPr>
          <w:szCs w:val="24"/>
        </w:rPr>
        <w:t>several f</w:t>
      </w:r>
      <w:r w:rsidRPr="00B45F1A">
        <w:rPr>
          <w:szCs w:val="24"/>
        </w:rPr>
        <w:t>urther evidence</w:t>
      </w:r>
      <w:r w:rsidR="00C07E4B" w:rsidRPr="00B45F1A">
        <w:rPr>
          <w:szCs w:val="24"/>
        </w:rPr>
        <w:t>s</w:t>
      </w:r>
      <w:r w:rsidRPr="00B45F1A">
        <w:rPr>
          <w:szCs w:val="24"/>
        </w:rPr>
        <w:t xml:space="preserve"> for this hypothesis </w:t>
      </w:r>
      <w:r w:rsidR="008A6E26" w:rsidRPr="00B45F1A">
        <w:rPr>
          <w:szCs w:val="24"/>
        </w:rPr>
        <w:t>have been carried out</w:t>
      </w:r>
      <w:r w:rsidR="004D5C05" w:rsidRPr="00B45F1A">
        <w:rPr>
          <w:szCs w:val="24"/>
        </w:rPr>
        <w:t xml:space="preserve"> by the </w:t>
      </w:r>
      <w:r w:rsidR="00220EB5" w:rsidRPr="00B45F1A">
        <w:rPr>
          <w:szCs w:val="24"/>
        </w:rPr>
        <w:t>phylogenetic analysis of</w:t>
      </w:r>
      <w:r w:rsidR="00B01896" w:rsidRPr="00B45F1A">
        <w:rPr>
          <w:szCs w:val="24"/>
        </w:rPr>
        <w:t xml:space="preserve"> other genes, such as</w:t>
      </w:r>
      <w:r w:rsidR="00A12D67" w:rsidRPr="00B45F1A">
        <w:rPr>
          <w:szCs w:val="24"/>
        </w:rPr>
        <w:t xml:space="preserve"> the mitochondrial</w:t>
      </w:r>
      <w:r w:rsidR="00220EB5" w:rsidRPr="00B45F1A">
        <w:rPr>
          <w:szCs w:val="24"/>
        </w:rPr>
        <w:t xml:space="preserve"> Hsp70 </w:t>
      </w:r>
      <w:r w:rsidR="00332179"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B45F1A">
        <w:rPr>
          <w:szCs w:val="24"/>
        </w:rPr>
        <w:instrText xml:space="preserve"> ADDIN EN.CITE </w:instrText>
      </w:r>
      <w:r w:rsidR="00332179"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B45F1A">
        <w:rPr>
          <w:szCs w:val="24"/>
        </w:rPr>
        <w:instrText xml:space="preserve"> ADDIN EN.CITE.DATA </w:instrText>
      </w:r>
      <w:r w:rsidR="00332179" w:rsidRPr="00B45F1A">
        <w:rPr>
          <w:szCs w:val="24"/>
        </w:rPr>
      </w:r>
      <w:r w:rsidR="00332179" w:rsidRPr="00B45F1A">
        <w:rPr>
          <w:szCs w:val="24"/>
        </w:rPr>
        <w:fldChar w:fldCharType="end"/>
      </w:r>
      <w:r w:rsidR="00332179" w:rsidRPr="00B45F1A">
        <w:rPr>
          <w:szCs w:val="24"/>
        </w:rPr>
      </w:r>
      <w:r w:rsidR="00332179" w:rsidRPr="00B45F1A">
        <w:rPr>
          <w:szCs w:val="24"/>
        </w:rPr>
        <w:fldChar w:fldCharType="separate"/>
      </w:r>
      <w:r w:rsidR="00332179" w:rsidRPr="00B45F1A">
        <w:rPr>
          <w:noProof/>
          <w:szCs w:val="24"/>
        </w:rPr>
        <w:t>(Germot, Philippe, and Guyader 1997; Hirt et al. 1997)</w:t>
      </w:r>
      <w:r w:rsidR="00332179" w:rsidRPr="00B45F1A">
        <w:rPr>
          <w:szCs w:val="24"/>
        </w:rPr>
        <w:fldChar w:fldCharType="end"/>
      </w:r>
      <w:r w:rsidR="00B01896" w:rsidRPr="00B45F1A">
        <w:rPr>
          <w:szCs w:val="24"/>
        </w:rPr>
        <w:t xml:space="preserve"> or</w:t>
      </w:r>
      <w:r w:rsidR="00E80104" w:rsidRPr="00B45F1A">
        <w:rPr>
          <w:szCs w:val="24"/>
        </w:rPr>
        <w:t xml:space="preserve"> </w:t>
      </w:r>
      <w:r w:rsidR="00332179" w:rsidRPr="00B45F1A">
        <w:rPr>
          <w:szCs w:val="24"/>
        </w:rPr>
        <w:t xml:space="preserve">the </w:t>
      </w:r>
      <w:commentRangeStart w:id="18"/>
      <w:commentRangeStart w:id="19"/>
      <w:r w:rsidRPr="00B45F1A">
        <w:rPr>
          <w:szCs w:val="24"/>
        </w:rPr>
        <w:t xml:space="preserve">largest </w:t>
      </w:r>
      <w:commentRangeEnd w:id="18"/>
      <w:r w:rsidRPr="00B45F1A">
        <w:rPr>
          <w:rStyle w:val="CommentReference"/>
        </w:rPr>
        <w:commentReference w:id="18"/>
      </w:r>
      <w:commentRangeEnd w:id="19"/>
      <w:r w:rsidRPr="00B45F1A">
        <w:rPr>
          <w:rStyle w:val="CommentReference"/>
        </w:rPr>
        <w:commentReference w:id="19"/>
      </w:r>
      <w:r w:rsidRPr="00B45F1A">
        <w:rPr>
          <w:szCs w:val="24"/>
        </w:rPr>
        <w:t xml:space="preserve">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00B01896" w:rsidRPr="00B45F1A">
        <w:rPr>
          <w:szCs w:val="24"/>
        </w:rPr>
        <w:t xml:space="preserve">. Other multiple gene approaches </w:t>
      </w:r>
      <w:r w:rsidR="00B01896" w:rsidRPr="00B45F1A">
        <w:rPr>
          <w:szCs w:val="24"/>
        </w:rPr>
        <w:lastRenderedPageBreak/>
        <w:t>also supported the fungal relationship of microsporidia, including the study of</w:t>
      </w:r>
      <w:r w:rsidR="00E80104" w:rsidRPr="00B45F1A">
        <w:rPr>
          <w:szCs w:val="24"/>
        </w:rPr>
        <w:t xml:space="preserve"> </w:t>
      </w:r>
      <w:r w:rsidRPr="00B45F1A">
        <w:rPr>
          <w:szCs w:val="24"/>
        </w:rPr>
        <w:t xml:space="preserve">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00960B03" w:rsidRPr="00B45F1A">
        <w:rPr>
          <w:szCs w:val="24"/>
        </w:rPr>
        <w:t xml:space="preserve">, or </w:t>
      </w:r>
      <w:r w:rsidRPr="00B45F1A">
        <w:rPr>
          <w:szCs w:val="24"/>
        </w:rPr>
        <w:t>the new</w:t>
      </w:r>
      <w:r w:rsidR="00960B03" w:rsidRPr="00B45F1A">
        <w:rPr>
          <w:szCs w:val="24"/>
        </w:rPr>
        <w:t>ly determined</w:t>
      </w:r>
      <w:r w:rsidRPr="00B45F1A">
        <w:rPr>
          <w:szCs w:val="24"/>
        </w:rPr>
        <w:t xml:space="preserve">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004E5BEC" w:rsidRPr="00B45F1A">
        <w:rPr>
          <w:szCs w:val="24"/>
        </w:rPr>
        <w:t xml:space="preserve">. </w:t>
      </w:r>
      <w:r w:rsidR="006353AC" w:rsidRPr="00B45F1A">
        <w:rPr>
          <w:szCs w:val="24"/>
        </w:rPr>
        <w:t>Previous</w:t>
      </w:r>
      <w:r w:rsidR="006D5565" w:rsidRPr="00B45F1A">
        <w:rPr>
          <w:szCs w:val="24"/>
        </w:rPr>
        <w:t xml:space="preserve"> studies </w:t>
      </w:r>
      <w:r w:rsidR="00080079" w:rsidRPr="00B45F1A">
        <w:rPr>
          <w:szCs w:val="24"/>
        </w:rPr>
        <w:t>proposed</w:t>
      </w:r>
      <w:r w:rsidR="00550BB5" w:rsidRPr="00B45F1A">
        <w:rPr>
          <w:szCs w:val="24"/>
        </w:rPr>
        <w:t xml:space="preserve"> different relationships between microsporidia and fungi. </w:t>
      </w:r>
      <w:r w:rsidR="00080079" w:rsidRPr="00B45F1A">
        <w:rPr>
          <w:szCs w:val="24"/>
        </w:rPr>
        <w:fldChar w:fldCharType="begin"/>
      </w:r>
      <w:r w:rsidR="00080079" w:rsidRPr="00B45F1A">
        <w:rPr>
          <w:szCs w:val="24"/>
        </w:rPr>
        <w:instrText xml:space="preserve"> ADDIN EN.CITE &lt;EndNote&gt;&lt;Cite&gt;&lt;Author&gt;Keeling&lt;/Author&gt;&lt;Year&gt;2000&lt;/Year&gt;&lt;RecNum&gt;194&lt;/RecNum&gt;&lt;DisplayText&gt;(Keeling,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00080079" w:rsidRPr="00B45F1A">
        <w:rPr>
          <w:szCs w:val="24"/>
        </w:rPr>
        <w:fldChar w:fldCharType="separate"/>
      </w:r>
      <w:r w:rsidR="00080079" w:rsidRPr="00B45F1A">
        <w:rPr>
          <w:noProof/>
          <w:szCs w:val="24"/>
        </w:rPr>
        <w:t>(Keeling, Luker, and Palmer 2000)</w:t>
      </w:r>
      <w:r w:rsidR="00080079" w:rsidRPr="00B45F1A">
        <w:rPr>
          <w:szCs w:val="24"/>
        </w:rPr>
        <w:fldChar w:fldCharType="end"/>
      </w:r>
      <w:r w:rsidR="00080079" w:rsidRPr="00B45F1A">
        <w:rPr>
          <w:szCs w:val="24"/>
        </w:rPr>
        <w:t xml:space="preserve"> branched microsporidia based on the beta-tubulin phylogeny either with </w:t>
      </w:r>
      <w:r w:rsidR="005F0285" w:rsidRPr="00B45F1A">
        <w:rPr>
          <w:szCs w:val="24"/>
        </w:rPr>
        <w:t>a</w:t>
      </w:r>
      <w:r w:rsidR="00080079" w:rsidRPr="00B45F1A">
        <w:rPr>
          <w:szCs w:val="24"/>
        </w:rPr>
        <w:t xml:space="preserve">scomycetes or </w:t>
      </w:r>
      <w:r w:rsidR="005F0285" w:rsidRPr="00B45F1A">
        <w:rPr>
          <w:szCs w:val="24"/>
        </w:rPr>
        <w:t>z</w:t>
      </w:r>
      <w:r w:rsidR="00080079" w:rsidRPr="00B45F1A">
        <w:rPr>
          <w:szCs w:val="24"/>
        </w:rPr>
        <w:t>ygomycetes but not as a sister group of fungi.</w:t>
      </w:r>
      <w:r w:rsidR="005F0285" w:rsidRPr="00B45F1A">
        <w:rPr>
          <w:szCs w:val="24"/>
        </w:rPr>
        <w:t xml:space="preserve"> The close relationship between microsporidia and zygomycetes was however not resolved according to the analysis sugar transporters and the RNA helicases by </w:t>
      </w:r>
      <w:r w:rsidR="005F0285" w:rsidRPr="00B45F1A">
        <w:rPr>
          <w:szCs w:val="24"/>
        </w:rPr>
        <w:fldChar w:fldCharType="begin"/>
      </w:r>
      <w:r w:rsidR="005F0285"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5F0285" w:rsidRPr="00B45F1A">
        <w:rPr>
          <w:szCs w:val="24"/>
        </w:rPr>
        <w:fldChar w:fldCharType="separate"/>
      </w:r>
      <w:r w:rsidR="005F0285" w:rsidRPr="00B45F1A">
        <w:rPr>
          <w:noProof/>
          <w:szCs w:val="24"/>
        </w:rPr>
        <w:t>(Koestler and Ebersberger 2011)</w:t>
      </w:r>
      <w:r w:rsidR="005F0285" w:rsidRPr="00B45F1A">
        <w:rPr>
          <w:szCs w:val="24"/>
        </w:rPr>
        <w:fldChar w:fldCharType="end"/>
      </w:r>
      <w:r w:rsidR="005F0285" w:rsidRPr="00B45F1A">
        <w:rPr>
          <w:szCs w:val="24"/>
        </w:rPr>
        <w:t>.</w:t>
      </w:r>
      <w:r w:rsidR="00A46686" w:rsidRPr="00B45F1A">
        <w:rPr>
          <w:szCs w:val="24"/>
        </w:rPr>
        <w:t xml:space="preserve"> </w:t>
      </w:r>
      <w:r w:rsidR="00205071" w:rsidRPr="00B45F1A">
        <w:rPr>
          <w:szCs w:val="24"/>
        </w:rPr>
        <w:t xml:space="preserve">Another study </w:t>
      </w:r>
      <w:r w:rsidR="00205071" w:rsidRPr="00B45F1A">
        <w:rPr>
          <w:szCs w:val="24"/>
        </w:rPr>
        <w:fldChar w:fldCharType="begin"/>
      </w:r>
      <w:r w:rsidR="00205071" w:rsidRPr="00B45F1A">
        <w:rPr>
          <w:szCs w:val="24"/>
        </w:rPr>
        <w:instrText xml:space="preserve"> ADDIN EN.CITE &lt;EndNote&gt;&lt;Cite&gt;&lt;Author&gt;James&lt;/Author&gt;&lt;Year&gt;2013&lt;/Year&gt;&lt;RecNum&gt;268&lt;/RecNum&gt;&lt;DisplayText&gt;(James et al. 2013)&lt;/DisplayText&gt;&lt;record&gt;&lt;rec-number&gt;268&lt;/rec-number&gt;&lt;foreign-keys&gt;&lt;key app="EN" db-id="zvzepeve9vwad9e0r2nxazrm0x0w25x9w9er" timestamp="1522917510"&gt;268&lt;/key&gt;&lt;/foreign-keys&gt;&lt;ref-type name="Journal Article"&gt;17&lt;/ref-type&gt;&lt;contributors&gt;&lt;authors&gt;&lt;author&gt;James, Timothy Y&lt;/author&gt;&lt;author&gt;Pelin, Adrian&lt;/author&gt;&lt;author&gt;Bonen, Linda&lt;/author&gt;&lt;author&gt;Ahrendt, Steven&lt;/author&gt;&lt;author&gt;Sain, Divya&lt;/author&gt;&lt;author&gt;Corradi, Nicolas&lt;/author&gt;&lt;author&gt;Stajich, Jason E&lt;/author&gt;&lt;/authors&gt;&lt;/contributors&gt;&lt;titles&gt;&lt;title&gt;Shared signatures of parasitism and phylogenomics unite Cryptomycota and microsporidia.&lt;/title&gt;&lt;secondary-title&gt;Current biology : CB&lt;/secondary-title&gt;&lt;/titles&gt;&lt;periodical&gt;&lt;full-title&gt;Current biology : CB&lt;/full-title&gt;&lt;/periodical&gt;&lt;pages&gt;1548-53&lt;/pages&gt;&lt;volume&gt;23&lt;/volume&gt;&lt;keywords&gt;&lt;keyword&gt;Microsporidia&lt;/keyword&gt;&lt;keyword&gt;Phylogeny&lt;/keyword&gt;&lt;keyword&gt;Molecular Sequence Data&lt;/keyword&gt;&lt;keyword&gt;Sequence Analysis, DNA&lt;/keyword&gt;&lt;keyword&gt;Evolution, Molecular&lt;/keyword&gt;&lt;keyword&gt;Microsporidia: genetics&lt;/keyword&gt;&lt;keyword&gt;Cell Wall&lt;/keyword&gt;&lt;keyword&gt;Cell Wall: physiology&lt;/keyword&gt;&lt;keyword&gt;Chytridiomycota&lt;/keyword&gt;&lt;keyword&gt;Chytridiomycota: classification&lt;/keyword&gt;&lt;keyword&gt;Chytridiomycota: genetics&lt;/keyword&gt;&lt;keyword&gt;Chytridiomycota: physiology&lt;/keyword&gt;&lt;keyword&gt;DNA, Fungal&lt;/keyword&gt;&lt;keyword&gt;DNA, Fungal: genetics&lt;/keyword&gt;&lt;keyword&gt;DNA, Fungal: metabolism&lt;/keyword&gt;&lt;keyword&gt;Genome, Fungal&lt;/keyword&gt;&lt;keyword&gt;Microsporidia: classification&lt;/keyword&gt;&lt;keyword&gt;Microsporidia: physiology&lt;/keyword&gt;&lt;keyword&gt;Reverse Transcriptase Polymerase Chain Reaction&lt;/keyword&gt;&lt;/keywords&gt;&lt;dates&gt;&lt;year&gt;2013&lt;/year&gt;&lt;pub-dates&gt;&lt;date&gt;August 2013&lt;/date&gt;&lt;/pub-dates&gt;&lt;/dates&gt;&lt;urls&gt;&lt;/urls&gt;&lt;electronic-resource-num&gt;10.1016/j.cub.2013.06.057&lt;/electronic-resource-num&gt;&lt;/record&gt;&lt;/Cite&gt;&lt;/EndNote&gt;</w:instrText>
      </w:r>
      <w:r w:rsidR="00205071" w:rsidRPr="00B45F1A">
        <w:rPr>
          <w:szCs w:val="24"/>
        </w:rPr>
        <w:fldChar w:fldCharType="separate"/>
      </w:r>
      <w:r w:rsidR="00205071" w:rsidRPr="00B45F1A">
        <w:rPr>
          <w:noProof/>
          <w:szCs w:val="24"/>
        </w:rPr>
        <w:t>(James et al. 2013)</w:t>
      </w:r>
      <w:r w:rsidR="00205071" w:rsidRPr="00B45F1A">
        <w:rPr>
          <w:szCs w:val="24"/>
        </w:rPr>
        <w:fldChar w:fldCharType="end"/>
      </w:r>
      <w:r w:rsidR="00760512" w:rsidRPr="00B45F1A">
        <w:rPr>
          <w:szCs w:val="24"/>
        </w:rPr>
        <w:t xml:space="preserve"> placed microsporidia together with cry</w:t>
      </w:r>
      <w:r w:rsidR="00A34462" w:rsidRPr="00B45F1A">
        <w:rPr>
          <w:szCs w:val="24"/>
        </w:rPr>
        <w:t>p</w:t>
      </w:r>
      <w:r w:rsidR="00760512" w:rsidRPr="00B45F1A">
        <w:rPr>
          <w:szCs w:val="24"/>
        </w:rPr>
        <w:t xml:space="preserve">tomycota. </w:t>
      </w:r>
      <w:r w:rsidR="00E97367" w:rsidRPr="00B45F1A">
        <w:rPr>
          <w:szCs w:val="24"/>
        </w:rPr>
        <w:t xml:space="preserve">Excluding cryptomycota from the taxa sampling, </w:t>
      </w:r>
      <w:r w:rsidR="00E97367" w:rsidRPr="00B45F1A">
        <w:rPr>
          <w:szCs w:val="24"/>
        </w:rPr>
        <w:fldChar w:fldCharType="begin"/>
      </w:r>
      <w:r w:rsidR="00E97367" w:rsidRPr="00B45F1A">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97367" w:rsidRPr="00B45F1A">
        <w:rPr>
          <w:szCs w:val="24"/>
        </w:rPr>
        <w:fldChar w:fldCharType="separate"/>
      </w:r>
      <w:r w:rsidR="00E97367" w:rsidRPr="00B45F1A">
        <w:rPr>
          <w:noProof/>
          <w:szCs w:val="24"/>
        </w:rPr>
        <w:t>(Capella-Gutiérrez, Marcet-Houben, and Gabaldón 2012)</w:t>
      </w:r>
      <w:r w:rsidR="00E97367" w:rsidRPr="00B45F1A">
        <w:rPr>
          <w:szCs w:val="24"/>
        </w:rPr>
        <w:fldChar w:fldCharType="end"/>
      </w:r>
      <w:r w:rsidR="00E97367" w:rsidRPr="00B45F1A">
        <w:rPr>
          <w:szCs w:val="24"/>
        </w:rPr>
        <w:t xml:space="preserve"> </w:t>
      </w:r>
      <w:r w:rsidR="00CC4FB6" w:rsidRPr="00B45F1A">
        <w:rPr>
          <w:szCs w:val="24"/>
        </w:rPr>
        <w:t>suggested microsporidia as the sister group of fungi</w:t>
      </w:r>
      <w:r w:rsidR="00474B77" w:rsidRPr="00B45F1A">
        <w:rPr>
          <w:szCs w:val="24"/>
        </w:rPr>
        <w:t xml:space="preserve"> by </w:t>
      </w:r>
      <w:r w:rsidR="00B056F5" w:rsidRPr="00B45F1A">
        <w:rPr>
          <w:szCs w:val="24"/>
        </w:rPr>
        <w:t xml:space="preserve">analyzing the phylogeny of </w:t>
      </w:r>
      <w:r w:rsidR="004E0C0E" w:rsidRPr="00B45F1A">
        <w:rPr>
          <w:szCs w:val="24"/>
        </w:rPr>
        <w:t xml:space="preserve">53 </w:t>
      </w:r>
      <w:r w:rsidR="00A349B7" w:rsidRPr="00B45F1A">
        <w:rPr>
          <w:szCs w:val="24"/>
        </w:rPr>
        <w:t>protein families</w:t>
      </w:r>
      <w:r w:rsidR="00CC4FB6" w:rsidRPr="00B45F1A">
        <w:rPr>
          <w:szCs w:val="24"/>
        </w:rPr>
        <w:t>.</w:t>
      </w:r>
    </w:p>
    <w:p w14:paraId="51AB154E" w14:textId="3FF52D92" w:rsidR="00A04801" w:rsidRPr="000466EA" w:rsidRDefault="005442EB" w:rsidP="000466EA">
      <w:pPr>
        <w:spacing w:after="0" w:line="360" w:lineRule="auto"/>
        <w:jc w:val="both"/>
        <w:rPr>
          <w:szCs w:val="24"/>
        </w:rPr>
      </w:pPr>
      <w:r>
        <w:rPr>
          <w:szCs w:val="24"/>
        </w:rPr>
        <w:t xml:space="preserve">After more than 100 years from the report of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were eventually re-classified as fungi, by placing them either within or in the earliest branch of the fungal clade </w:t>
      </w:r>
      <w:r>
        <w:rPr>
          <w:szCs w:val="24"/>
        </w:rPr>
        <w:fldChar w:fldCharType="begin"/>
      </w:r>
      <w:r>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Pr>
          <w:szCs w:val="24"/>
        </w:rPr>
        <w:fldChar w:fldCharType="separate"/>
      </w:r>
      <w:r>
        <w:rPr>
          <w:noProof/>
          <w:szCs w:val="24"/>
        </w:rPr>
        <w:t>(Cavalier-Smith 2004)</w:t>
      </w:r>
      <w:r>
        <w:rPr>
          <w:szCs w:val="24"/>
        </w:rPr>
        <w:fldChar w:fldCharType="end"/>
      </w:r>
      <w:r>
        <w:rPr>
          <w:szCs w:val="24"/>
        </w:rPr>
        <w:t xml:space="preserve">. </w:t>
      </w:r>
      <w:r w:rsidRPr="00B45F1A">
        <w:rPr>
          <w:szCs w:val="24"/>
        </w:rPr>
        <w:t xml:space="preserve">However, their exact phylogenetic position stays unresolved </w:t>
      </w:r>
      <w:r w:rsidRPr="00B45F1A">
        <w:rPr>
          <w:szCs w:val="24"/>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sidRPr="00B45F1A">
        <w:rPr>
          <w:szCs w:val="24"/>
        </w:rPr>
        <w:instrText xml:space="preserve"> ADDIN EN.CITE </w:instrText>
      </w:r>
      <w:r w:rsidR="00E01E2A" w:rsidRPr="00B45F1A">
        <w:rPr>
          <w:szCs w:val="24"/>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sidRPr="00B45F1A">
        <w:rPr>
          <w:szCs w:val="24"/>
        </w:rPr>
        <w:instrText xml:space="preserve"> ADDIN EN.CITE.DATA </w:instrText>
      </w:r>
      <w:r w:rsidR="00E01E2A" w:rsidRPr="00B45F1A">
        <w:rPr>
          <w:szCs w:val="24"/>
        </w:rPr>
      </w:r>
      <w:r w:rsidR="00E01E2A" w:rsidRPr="00B45F1A">
        <w:rPr>
          <w:szCs w:val="24"/>
        </w:rPr>
        <w:fldChar w:fldCharType="end"/>
      </w:r>
      <w:r w:rsidRPr="00B45F1A">
        <w:rPr>
          <w:szCs w:val="24"/>
        </w:rPr>
      </w:r>
      <w:r w:rsidRPr="00B45F1A">
        <w:rPr>
          <w:szCs w:val="24"/>
        </w:rPr>
        <w:fldChar w:fldCharType="separate"/>
      </w:r>
      <w:r w:rsidR="00E01E2A" w:rsidRPr="00B45F1A">
        <w:rPr>
          <w:noProof/>
          <w:szCs w:val="24"/>
        </w:rPr>
        <w:t>(Tanabe, Watanabe, and Sugiyama 2002; McLaughlin et al. 2009; Stentiford et al. 2016)</w:t>
      </w:r>
      <w:r w:rsidRPr="00B45F1A">
        <w:rPr>
          <w:szCs w:val="24"/>
        </w:rPr>
        <w:fldChar w:fldCharType="end"/>
      </w:r>
      <w:r w:rsidRPr="00B45F1A">
        <w:rPr>
          <w:szCs w:val="24"/>
        </w:rPr>
        <w:t xml:space="preserve">. This uncertainty is mostly due to the poor taxon sampling of the previous studies, as well as the </w:t>
      </w:r>
      <w:r w:rsidR="00CF6404" w:rsidRPr="00B45F1A">
        <w:rPr>
          <w:szCs w:val="24"/>
        </w:rPr>
        <w:t>artifact of the phylogenetic analyses based on a</w:t>
      </w:r>
      <w:r w:rsidRPr="00B45F1A">
        <w:rPr>
          <w:szCs w:val="24"/>
        </w:rPr>
        <w:t xml:space="preserve"> single gene</w:t>
      </w:r>
      <w:r w:rsidR="0032240C" w:rsidRPr="00B45F1A">
        <w:rPr>
          <w:szCs w:val="24"/>
        </w:rPr>
        <w:t xml:space="preserve"> </w:t>
      </w:r>
      <w:r w:rsidR="0032240C" w:rsidRPr="00B45F1A">
        <w:rPr>
          <w:szCs w:val="24"/>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B45F1A">
        <w:rPr>
          <w:szCs w:val="24"/>
        </w:rPr>
        <w:instrText xml:space="preserve"> ADDIN EN.CITE </w:instrText>
      </w:r>
      <w:r w:rsidR="0022536E" w:rsidRPr="00B45F1A">
        <w:rPr>
          <w:szCs w:val="24"/>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B45F1A">
        <w:rPr>
          <w:szCs w:val="24"/>
        </w:rPr>
        <w:instrText xml:space="preserve"> ADDIN EN.CITE.DATA </w:instrText>
      </w:r>
      <w:r w:rsidR="0022536E" w:rsidRPr="00B45F1A">
        <w:rPr>
          <w:szCs w:val="24"/>
        </w:rPr>
      </w:r>
      <w:r w:rsidR="0022536E" w:rsidRPr="00B45F1A">
        <w:rPr>
          <w:szCs w:val="24"/>
        </w:rPr>
        <w:fldChar w:fldCharType="end"/>
      </w:r>
      <w:r w:rsidR="0032240C" w:rsidRPr="00B45F1A">
        <w:rPr>
          <w:szCs w:val="24"/>
        </w:rPr>
      </w:r>
      <w:r w:rsidR="0032240C" w:rsidRPr="00B45F1A">
        <w:rPr>
          <w:szCs w:val="24"/>
        </w:rPr>
        <w:fldChar w:fldCharType="separate"/>
      </w:r>
      <w:r w:rsidR="0022536E" w:rsidRPr="00B45F1A">
        <w:rPr>
          <w:noProof/>
          <w:szCs w:val="24"/>
        </w:rPr>
        <w:t>(Keeling and Fast 2002; Tanabe, Watanabe, and Sugiyama 2002; Thomarat, Vivarès, and Gouy 2004)</w:t>
      </w:r>
      <w:r w:rsidR="0032240C" w:rsidRPr="00B45F1A">
        <w:rPr>
          <w:szCs w:val="24"/>
        </w:rPr>
        <w:fldChar w:fldCharType="end"/>
      </w:r>
      <w:r w:rsidR="006E5831" w:rsidRPr="00B45F1A">
        <w:rPr>
          <w:szCs w:val="24"/>
        </w:rPr>
        <w:t xml:space="preserve">. The multiple genes approach of </w:t>
      </w:r>
      <w:r w:rsidR="0032240C" w:rsidRPr="00B45F1A">
        <w:rPr>
          <w:szCs w:val="24"/>
        </w:rPr>
        <w:fldChar w:fldCharType="begin"/>
      </w:r>
      <w:r w:rsidR="0032240C" w:rsidRPr="00B45F1A">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32240C" w:rsidRPr="00B45F1A">
        <w:rPr>
          <w:szCs w:val="24"/>
        </w:rPr>
        <w:fldChar w:fldCharType="separate"/>
      </w:r>
      <w:r w:rsidR="0032240C" w:rsidRPr="00B45F1A">
        <w:rPr>
          <w:noProof/>
          <w:szCs w:val="24"/>
        </w:rPr>
        <w:t>(Capella-Gutiérrez, Marcet-Houben, and Gabaldón 2012)</w:t>
      </w:r>
      <w:r w:rsidR="0032240C" w:rsidRPr="00B45F1A">
        <w:rPr>
          <w:szCs w:val="24"/>
        </w:rPr>
        <w:fldChar w:fldCharType="end"/>
      </w:r>
      <w:r w:rsidR="006E5831" w:rsidRPr="00B45F1A">
        <w:rPr>
          <w:szCs w:val="24"/>
        </w:rPr>
        <w:t xml:space="preserve"> was nonetheless not convinced enough to conclude the fungal sister clade hypothesis</w:t>
      </w:r>
      <w:r w:rsidR="009A7391" w:rsidRPr="00B45F1A">
        <w:rPr>
          <w:szCs w:val="24"/>
        </w:rPr>
        <w:t xml:space="preserve"> of microsporidia. </w:t>
      </w:r>
      <w:r w:rsidR="0051721B" w:rsidRPr="00B45F1A">
        <w:rPr>
          <w:szCs w:val="24"/>
        </w:rPr>
        <w:t xml:space="preserve">Although they increased the taxon sampling with six microsporidia, </w:t>
      </w:r>
      <w:r w:rsidR="00211F6E" w:rsidRPr="00B45F1A">
        <w:rPr>
          <w:szCs w:val="24"/>
        </w:rPr>
        <w:t>twelve</w:t>
      </w:r>
      <w:r w:rsidR="0051721B" w:rsidRPr="00B45F1A">
        <w:rPr>
          <w:szCs w:val="24"/>
        </w:rPr>
        <w:t xml:space="preserve"> representative </w:t>
      </w:r>
      <w:r w:rsidR="00211F6E" w:rsidRPr="00B45F1A">
        <w:rPr>
          <w:szCs w:val="24"/>
        </w:rPr>
        <w:t>species</w:t>
      </w:r>
      <w:r w:rsidR="0051721B" w:rsidRPr="00B45F1A">
        <w:rPr>
          <w:szCs w:val="24"/>
        </w:rPr>
        <w:t xml:space="preserve"> from </w:t>
      </w:r>
      <w:r w:rsidR="00D226FA" w:rsidRPr="00B45F1A">
        <w:rPr>
          <w:szCs w:val="24"/>
        </w:rPr>
        <w:t>six</w:t>
      </w:r>
      <w:r w:rsidR="0051721B" w:rsidRPr="00B45F1A">
        <w:rPr>
          <w:szCs w:val="24"/>
        </w:rPr>
        <w:t xml:space="preserve"> different </w:t>
      </w:r>
      <w:r w:rsidR="00211F6E" w:rsidRPr="00B45F1A">
        <w:rPr>
          <w:szCs w:val="24"/>
        </w:rPr>
        <w:t xml:space="preserve">fungal </w:t>
      </w:r>
      <w:r w:rsidR="0051721B" w:rsidRPr="00B45F1A">
        <w:rPr>
          <w:szCs w:val="24"/>
        </w:rPr>
        <w:t xml:space="preserve">phyla, and an </w:t>
      </w:r>
      <w:r w:rsidR="001E59CC" w:rsidRPr="00B45F1A">
        <w:rPr>
          <w:szCs w:val="24"/>
        </w:rPr>
        <w:t>outgroup</w:t>
      </w:r>
      <w:r w:rsidR="0051721B" w:rsidRPr="00B45F1A">
        <w:rPr>
          <w:szCs w:val="24"/>
        </w:rPr>
        <w:t xml:space="preserve"> containing two animals together with </w:t>
      </w:r>
      <w:r w:rsidR="0051721B" w:rsidRPr="00B45F1A">
        <w:rPr>
          <w:i/>
          <w:szCs w:val="24"/>
        </w:rPr>
        <w:t>Monosiga brevicollis</w:t>
      </w:r>
      <w:r w:rsidR="0051721B" w:rsidRPr="00B45F1A">
        <w:rPr>
          <w:szCs w:val="24"/>
        </w:rPr>
        <w:t xml:space="preserve"> and </w:t>
      </w:r>
      <w:r w:rsidR="0051721B" w:rsidRPr="00B45F1A">
        <w:rPr>
          <w:i/>
          <w:szCs w:val="24"/>
        </w:rPr>
        <w:t xml:space="preserve">Capsaspora </w:t>
      </w:r>
      <w:r w:rsidR="0051721B" w:rsidRPr="00B45F1A">
        <w:rPr>
          <w:i/>
          <w:szCs w:val="24"/>
        </w:rPr>
        <w:lastRenderedPageBreak/>
        <w:t>owczarzaki</w:t>
      </w:r>
      <w:r w:rsidR="009A7391" w:rsidRPr="00B45F1A">
        <w:rPr>
          <w:szCs w:val="24"/>
        </w:rPr>
        <w:t xml:space="preserve">, it is not sufficient to </w:t>
      </w:r>
      <w:r w:rsidR="000037BF" w:rsidRPr="00B45F1A">
        <w:rPr>
          <w:szCs w:val="24"/>
        </w:rPr>
        <w:t>root the species tree using</w:t>
      </w:r>
      <w:r w:rsidR="009A7391" w:rsidRPr="00B45F1A">
        <w:rPr>
          <w:szCs w:val="24"/>
        </w:rPr>
        <w:t xml:space="preserve"> </w:t>
      </w:r>
      <w:r w:rsidR="0051721B" w:rsidRPr="00B45F1A">
        <w:rPr>
          <w:szCs w:val="24"/>
        </w:rPr>
        <w:t xml:space="preserve">the </w:t>
      </w:r>
      <w:r w:rsidR="001E59CC" w:rsidRPr="00B45F1A">
        <w:rPr>
          <w:szCs w:val="24"/>
        </w:rPr>
        <w:t>outgroup</w:t>
      </w:r>
      <w:r w:rsidR="009A7391" w:rsidRPr="00B45F1A">
        <w:rPr>
          <w:szCs w:val="24"/>
        </w:rPr>
        <w:t xml:space="preserve"> unless </w:t>
      </w:r>
      <w:r w:rsidR="008B1324" w:rsidRPr="00B45F1A">
        <w:rPr>
          <w:szCs w:val="24"/>
        </w:rPr>
        <w:t>the fungal relationship of microsporidia is definitely confirmed.</w:t>
      </w:r>
    </w:p>
    <w:p w14:paraId="2B5CD1DF" w14:textId="7A2FE2B2" w:rsidR="00F72D39" w:rsidRPr="002F3773" w:rsidRDefault="00F72D39" w:rsidP="00324278">
      <w:pPr>
        <w:pStyle w:val="Heading2"/>
        <w:jc w:val="both"/>
      </w:pPr>
      <w:bookmarkStart w:id="20" w:name="_Toc384627477"/>
      <w:bookmarkStart w:id="21" w:name="_Ref384630816"/>
      <w:bookmarkStart w:id="22" w:name="_Toc386731467"/>
      <w:r w:rsidRPr="002F3773">
        <w:t xml:space="preserve">The reduction of microsporidian genomes and </w:t>
      </w:r>
      <w:r w:rsidR="006135E9" w:rsidRPr="002F3773">
        <w:t>metabolism</w:t>
      </w:r>
      <w:bookmarkEnd w:id="20"/>
      <w:bookmarkEnd w:id="21"/>
      <w:bookmarkEnd w:id="22"/>
    </w:p>
    <w:p w14:paraId="2F411A6D" w14:textId="6D27C4A5" w:rsidR="00E85049" w:rsidRDefault="00EC3A9D" w:rsidP="00324278">
      <w:pPr>
        <w:tabs>
          <w:tab w:val="left" w:pos="3964"/>
        </w:tabs>
        <w:spacing w:after="0" w:line="360" w:lineRule="auto"/>
        <w:jc w:val="both"/>
        <w:rPr>
          <w:szCs w:val="24"/>
        </w:rPr>
      </w:pPr>
      <w:r>
        <w:rPr>
          <w:szCs w:val="24"/>
        </w:rPr>
        <w:t>Microsporidia in general have very small genomes ranging in size</w:t>
      </w:r>
      <w:r w:rsidRPr="00076E91">
        <w:rPr>
          <w:szCs w:val="24"/>
        </w:rPr>
        <w:t xml:space="preserve"> </w:t>
      </w:r>
      <w:r>
        <w:rPr>
          <w:szCs w:val="24"/>
        </w:rPr>
        <w:t>between</w:t>
      </w:r>
      <w:r w:rsidR="001F3B6A" w:rsidRPr="00076E91">
        <w:rPr>
          <w:szCs w:val="24"/>
        </w:rPr>
        <w:t xml:space="preserve">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w:t>
      </w:r>
      <w:r>
        <w:rPr>
          <w:szCs w:val="24"/>
        </w:rPr>
        <w:t xml:space="preserve">for </w:t>
      </w:r>
      <w:r w:rsidR="00D80A6A" w:rsidRPr="00D80A6A">
        <w:rPr>
          <w:i/>
          <w:szCs w:val="24"/>
        </w:rPr>
        <w:t>Encephalitozoon intestinalis</w:t>
      </w:r>
      <w:r>
        <w:rPr>
          <w:szCs w:val="24"/>
        </w:rPr>
        <w:t xml:space="preserve"> up </w:t>
      </w:r>
      <w:r w:rsidR="001F3B6A" w:rsidRPr="00076E91">
        <w:rPr>
          <w:szCs w:val="24"/>
        </w:rPr>
        <w:t xml:space="preserve">to </w:t>
      </w:r>
      <w:r w:rsidR="001956FF" w:rsidRPr="00076E91">
        <w:rPr>
          <w:szCs w:val="24"/>
        </w:rPr>
        <w:t>23 Mb</w:t>
      </w:r>
      <w:r w:rsidR="002A5B9A" w:rsidRPr="00076E91">
        <w:rPr>
          <w:szCs w:val="24"/>
        </w:rPr>
        <w:t>p</w:t>
      </w:r>
      <w:r w:rsidR="00121447">
        <w:rPr>
          <w:szCs w:val="24"/>
        </w:rPr>
        <w:t xml:space="preserve"> </w:t>
      </w:r>
      <w:r>
        <w:rPr>
          <w:szCs w:val="24"/>
        </w:rPr>
        <w:t xml:space="preserve">for </w:t>
      </w:r>
      <w:r w:rsidR="000D16A3" w:rsidRPr="000D16A3">
        <w:rPr>
          <w:i/>
          <w:szCs w:val="24"/>
        </w:rPr>
        <w:t>Anncaliia algerae</w:t>
      </w:r>
      <w:r>
        <w:rPr>
          <w:szCs w:val="24"/>
        </w:rPr>
        <w:t xml:space="preserve"> </w: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 </w:instrTex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EN.CITE.DATA </w:instrText>
      </w:r>
      <w:r w:rsidR="00D80A6A">
        <w:rPr>
          <w:szCs w:val="24"/>
        </w:rPr>
      </w:r>
      <w:r w:rsidR="00D80A6A">
        <w:rPr>
          <w:szCs w:val="24"/>
        </w:rPr>
        <w:fldChar w:fldCharType="end"/>
      </w:r>
      <w:r w:rsidR="00D80A6A">
        <w:rPr>
          <w:szCs w:val="24"/>
        </w:rPr>
      </w:r>
      <w:r w:rsidR="00D80A6A">
        <w:rPr>
          <w:szCs w:val="24"/>
        </w:rPr>
        <w:fldChar w:fldCharType="separate"/>
      </w:r>
      <w:r w:rsidR="00D80A6A">
        <w:rPr>
          <w:noProof/>
          <w:szCs w:val="24"/>
        </w:rPr>
        <w:t>(Belkorchia et al. 2008; Corradi et al. 2010)</w:t>
      </w:r>
      <w:r w:rsidR="00D80A6A">
        <w:rPr>
          <w:szCs w:val="24"/>
        </w:rPr>
        <w:fldChar w:fldCharType="end"/>
      </w:r>
      <w:r w:rsidR="00F7283D" w:rsidRPr="00076E91">
        <w:rPr>
          <w:szCs w:val="24"/>
        </w:rPr>
        <w:t>.</w:t>
      </w:r>
      <w:r w:rsidR="008617D3">
        <w:rPr>
          <w:szCs w:val="24"/>
        </w:rPr>
        <w:t xml:space="preserve"> </w:t>
      </w:r>
      <w:commentRangeStart w:id="23"/>
      <w:r w:rsidR="0037131F">
        <w:rPr>
          <w:szCs w:val="24"/>
        </w:rPr>
        <w:t xml:space="preserve">They range among </w:t>
      </w:r>
      <w:commentRangeEnd w:id="23"/>
      <w:r w:rsidR="00640582">
        <w:rPr>
          <w:rStyle w:val="CommentReference"/>
        </w:rPr>
        <w:commentReference w:id="23"/>
      </w:r>
      <w:r w:rsidR="0037131F">
        <w:rPr>
          <w:szCs w:val="24"/>
        </w:rPr>
        <w:t>the smallest eukaryotic genomes</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076E91">
        <w:rPr>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known as the smallest </w:t>
      </w:r>
      <w:r w:rsidR="00E606CE">
        <w:rPr>
          <w:szCs w:val="24"/>
        </w:rPr>
        <w:t>eukaryotic genome, which</w:t>
      </w:r>
      <w:r w:rsidR="008617D3" w:rsidRPr="00076E91">
        <w:rPr>
          <w:szCs w:val="24"/>
        </w:rPr>
        <w:t xml:space="preserve"> is 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F7283D" w:rsidRPr="00076E91">
        <w:rPr>
          <w:szCs w:val="24"/>
        </w:rPr>
        <w:t xml:space="preserve">Although </w:t>
      </w:r>
      <w:r>
        <w:rPr>
          <w:szCs w:val="24"/>
        </w:rPr>
        <w:t>microsporidia</w:t>
      </w:r>
      <w:r w:rsidR="00D232B0">
        <w:rPr>
          <w:szCs w:val="24"/>
        </w:rPr>
        <w:t>n genomes</w:t>
      </w:r>
      <w:r w:rsidRPr="00076E91">
        <w:rPr>
          <w:szCs w:val="24"/>
        </w:rPr>
        <w:t xml:space="preserve"> </w:t>
      </w:r>
      <w:r>
        <w:rPr>
          <w:szCs w:val="24"/>
        </w:rPr>
        <w:t>clearly show</w:t>
      </w:r>
      <w:r w:rsidRPr="00076E91">
        <w:rPr>
          <w:szCs w:val="24"/>
        </w:rPr>
        <w:t xml:space="preserve"> </w:t>
      </w:r>
      <w:r w:rsidR="00234D0C" w:rsidRPr="00076E91">
        <w:rPr>
          <w:szCs w:val="24"/>
        </w:rPr>
        <w:t>eukaryotic characteristics such as</w:t>
      </w:r>
      <w:r w:rsidR="00F7283D"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3B2815">
        <w:rPr>
          <w:szCs w:val="24"/>
        </w:rPr>
        <w:t xml:space="preserve"> </w: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 </w:instrTex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EN.CITE.DATA </w:instrText>
      </w:r>
      <w:r w:rsidR="003B2815">
        <w:rPr>
          <w:szCs w:val="24"/>
        </w:rPr>
      </w:r>
      <w:r w:rsidR="003B2815">
        <w:rPr>
          <w:szCs w:val="24"/>
        </w:rPr>
        <w:fldChar w:fldCharType="end"/>
      </w:r>
      <w:r w:rsidR="003B2815">
        <w:rPr>
          <w:szCs w:val="24"/>
        </w:rPr>
      </w:r>
      <w:r w:rsidR="003B2815">
        <w:rPr>
          <w:szCs w:val="24"/>
        </w:rPr>
        <w:fldChar w:fldCharType="separate"/>
      </w:r>
      <w:r w:rsidR="003B2815">
        <w:rPr>
          <w:noProof/>
          <w:szCs w:val="24"/>
        </w:rPr>
        <w:t>(Williams and Keeling 2011; Wiredu Boakye et al. 2017)</w:t>
      </w:r>
      <w:r w:rsidR="003B2815">
        <w:rPr>
          <w:szCs w:val="24"/>
        </w:rPr>
        <w:fldChar w:fldCharType="end"/>
      </w:r>
      <w:r w:rsidR="0046049F">
        <w:rPr>
          <w:szCs w:val="24"/>
        </w:rPr>
        <w:t xml:space="preserve">. </w:t>
      </w:r>
    </w:p>
    <w:p w14:paraId="40D4004A" w14:textId="17DA8D26" w:rsidR="009E32F9" w:rsidRDefault="009E32F9" w:rsidP="00324278">
      <w:pPr>
        <w:tabs>
          <w:tab w:val="left" w:pos="3964"/>
        </w:tabs>
        <w:spacing w:after="0" w:line="360" w:lineRule="auto"/>
        <w:jc w:val="both"/>
        <w:rPr>
          <w:szCs w:val="24"/>
        </w:rPr>
      </w:pPr>
      <w:r>
        <w:rPr>
          <w:szCs w:val="24"/>
        </w:rPr>
        <w:t xml:space="preserve">Microsporidia have only between 1,700 to </w:t>
      </w:r>
      <w:r w:rsidRPr="00076E91">
        <w:rPr>
          <w:szCs w:val="24"/>
        </w:rPr>
        <w:t>3,</w:t>
      </w:r>
      <w:r>
        <w:rPr>
          <w:szCs w:val="24"/>
        </w:rPr>
        <w:t>300</w:t>
      </w:r>
      <w:r w:rsidRPr="00076E91">
        <w:rPr>
          <w:szCs w:val="24"/>
        </w:rPr>
        <w:t xml:space="preserve"> protein coding genes, which are thought to be essential for their parasitic survival</w:t>
      </w:r>
      <w:r>
        <w:rPr>
          <w:szCs w:val="24"/>
        </w:rPr>
        <w:t xml:space="preserv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Those</w:t>
      </w:r>
      <w:r w:rsidRPr="00076E91">
        <w:rPr>
          <w:szCs w:val="24"/>
        </w:rPr>
        <w:t xml:space="preserve"> genes are </w:t>
      </w:r>
      <w:r>
        <w:rPr>
          <w:szCs w:val="24"/>
        </w:rPr>
        <w:t xml:space="preserve">mostly shorter than their orthologs from other organisms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by short intergenic spaces, have few introns and repeat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sidR="002E4113">
        <w:rPr>
          <w:szCs w:val="24"/>
        </w:rPr>
        <w:t xml:space="preserve"> as </w:t>
      </w:r>
      <w:r w:rsidR="005632D2">
        <w:rPr>
          <w:szCs w:val="24"/>
        </w:rPr>
        <w:t xml:space="preserve">well as lack minisatellite and transposable elements </w:t>
      </w:r>
      <w:r w:rsidR="00A45282">
        <w:rPr>
          <w:szCs w:val="24"/>
        </w:rPr>
        <w:fldChar w:fldCharType="begin"/>
      </w:r>
      <w:r w:rsidR="00A45282">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45282">
        <w:rPr>
          <w:szCs w:val="24"/>
        </w:rPr>
        <w:fldChar w:fldCharType="separate"/>
      </w:r>
      <w:r w:rsidR="00A45282">
        <w:rPr>
          <w:noProof/>
          <w:szCs w:val="24"/>
        </w:rPr>
        <w:t>(Agnew et al. 2003)</w:t>
      </w:r>
      <w:r w:rsidR="00A45282">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Pr="00984FA9">
        <w:rPr>
          <w:szCs w:val="24"/>
        </w:rPr>
        <w:t xml:space="preserve"> </w:t>
      </w:r>
    </w:p>
    <w:p w14:paraId="5D0A6EF4" w14:textId="3058EFE2" w:rsidR="004938BA" w:rsidRDefault="000A1E48" w:rsidP="00324278">
      <w:pPr>
        <w:tabs>
          <w:tab w:val="left" w:pos="3964"/>
        </w:tabs>
        <w:spacing w:after="0" w:line="360" w:lineRule="auto"/>
        <w:jc w:val="both"/>
        <w:rPr>
          <w:szCs w:val="24"/>
        </w:rPr>
      </w:pPr>
      <w:r>
        <w:rPr>
          <w:szCs w:val="24"/>
        </w:rPr>
        <w:t xml:space="preserve">Although being </w:t>
      </w:r>
      <w:r w:rsidR="00BE4446">
        <w:rPr>
          <w:szCs w:val="24"/>
        </w:rPr>
        <w:t xml:space="preserve">originally classified as the early branching eukaryotes, </w:t>
      </w:r>
      <w:r w:rsidR="003B4CF8">
        <w:rPr>
          <w:szCs w:val="24"/>
        </w:rPr>
        <w:t xml:space="preserve">the </w:t>
      </w:r>
      <w:r w:rsidR="00DA5DFF">
        <w:rPr>
          <w:szCs w:val="24"/>
        </w:rPr>
        <w:t>variability in</w:t>
      </w:r>
      <w:r w:rsidR="003B4CF8">
        <w:rPr>
          <w:szCs w:val="24"/>
        </w:rPr>
        <w:t xml:space="preserve"> genome</w:t>
      </w:r>
      <w:r w:rsidR="00DA5DFF">
        <w:rPr>
          <w:szCs w:val="24"/>
        </w:rPr>
        <w:t xml:space="preserve"> size</w:t>
      </w:r>
      <w:r w:rsidR="003B4CF8">
        <w:rPr>
          <w:szCs w:val="24"/>
        </w:rPr>
        <w:t xml:space="preserve"> </w:t>
      </w:r>
      <w:r w:rsidR="002E4113">
        <w:rPr>
          <w:szCs w:val="24"/>
        </w:rPr>
        <w:t xml:space="preserve">along with </w:t>
      </w:r>
      <w:r w:rsidR="00DA5DFF">
        <w:rPr>
          <w:szCs w:val="24"/>
        </w:rPr>
        <w:t xml:space="preserve">the number of genes in microsporidia is </w:t>
      </w:r>
      <w:r w:rsidR="0043530C">
        <w:rPr>
          <w:szCs w:val="24"/>
        </w:rPr>
        <w:t xml:space="preserve">thought to be </w:t>
      </w:r>
      <w:r w:rsidR="00DA5DFF">
        <w:rPr>
          <w:szCs w:val="24"/>
        </w:rPr>
        <w:t>the result of a c</w:t>
      </w:r>
      <w:r w:rsidR="005A7DBF">
        <w:rPr>
          <w:szCs w:val="24"/>
        </w:rPr>
        <w:t xml:space="preserve">omplex evolutionary process </w:t>
      </w:r>
      <w:r w:rsidR="005B1403">
        <w:rPr>
          <w:szCs w:val="24"/>
        </w:rPr>
        <w:t>including both reduction and expansion d</w:t>
      </w:r>
      <w:r w:rsidR="007621AB">
        <w:rPr>
          <w:szCs w:val="24"/>
        </w:rPr>
        <w:t>uring the adaptation to their</w:t>
      </w:r>
      <w:r w:rsidR="00EB0B4B">
        <w:rPr>
          <w:szCs w:val="24"/>
        </w:rPr>
        <w:t xml:space="preserve"> obligate intracellular</w:t>
      </w:r>
      <w:r w:rsidR="007621AB">
        <w:rPr>
          <w:szCs w:val="24"/>
        </w:rPr>
        <w:t xml:space="preserve"> parasitic lifestyle </w:t>
      </w:r>
      <w:r w:rsidR="00B22DA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 </w:instrText>
      </w:r>
      <w:r w:rsidR="0043530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EN.CITE.DATA </w:instrText>
      </w:r>
      <w:r w:rsidR="0043530C">
        <w:rPr>
          <w:szCs w:val="24"/>
        </w:rPr>
      </w:r>
      <w:r w:rsidR="0043530C">
        <w:rPr>
          <w:szCs w:val="24"/>
        </w:rPr>
        <w:fldChar w:fldCharType="end"/>
      </w:r>
      <w:r w:rsidR="00B22DAC">
        <w:rPr>
          <w:szCs w:val="24"/>
        </w:rPr>
      </w:r>
      <w:r w:rsidR="00B22DAC">
        <w:rPr>
          <w:szCs w:val="24"/>
        </w:rPr>
        <w:fldChar w:fldCharType="separate"/>
      </w:r>
      <w:r w:rsidR="0043530C">
        <w:rPr>
          <w:noProof/>
          <w:szCs w:val="24"/>
        </w:rPr>
        <w:t>(Agnew et al. 2003; Williams 2009; Nakjang et al. 2013)</w:t>
      </w:r>
      <w:r w:rsidR="00B22DAC">
        <w:rPr>
          <w:szCs w:val="24"/>
        </w:rPr>
        <w:fldChar w:fldCharType="end"/>
      </w:r>
      <w:r w:rsidR="00F334C5">
        <w:rPr>
          <w:szCs w:val="24"/>
        </w:rPr>
        <w:t>.</w:t>
      </w:r>
    </w:p>
    <w:p w14:paraId="026E7CBC" w14:textId="20200DD2" w:rsidR="00FD3651" w:rsidRDefault="00446C57" w:rsidP="00324278">
      <w:pPr>
        <w:spacing w:after="0" w:line="360" w:lineRule="auto"/>
        <w:jc w:val="both"/>
        <w:rPr>
          <w:szCs w:val="24"/>
        </w:rPr>
      </w:pPr>
      <w:r>
        <w:rPr>
          <w:szCs w:val="24"/>
        </w:rPr>
        <w:lastRenderedPageBreak/>
        <w:t xml:space="preserve">Due to the lack of mitochondria and genes for many biosynthesis pathways, </w:t>
      </w:r>
      <w:r w:rsidR="00360BBF">
        <w:rPr>
          <w:szCs w:val="24"/>
        </w:rPr>
        <w:t xml:space="preserve">Microsporidia </w:t>
      </w:r>
      <w:r w:rsidR="006F3550">
        <w:rPr>
          <w:szCs w:val="24"/>
        </w:rPr>
        <w:t xml:space="preserve">strongly depend on their host for nutrients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D234D5">
        <w:rPr>
          <w:szCs w:val="24"/>
        </w:rPr>
        <w:t>a</w:t>
      </w:r>
      <w:r w:rsidR="00D234D5" w:rsidRPr="00D234D5">
        <w:rPr>
          <w:szCs w:val="24"/>
        </w:rPr>
        <w:t xml:space="preserve">denosine triphosphate </w:t>
      </w:r>
      <w:r w:rsidR="00D234D5">
        <w:rPr>
          <w:szCs w:val="24"/>
        </w:rPr>
        <w:t>(</w:t>
      </w:r>
      <w:r w:rsidR="009D1781">
        <w:rPr>
          <w:szCs w:val="24"/>
        </w:rPr>
        <w:t>ATP</w:t>
      </w:r>
      <w:r w:rsidR="00D234D5">
        <w:rPr>
          <w:szCs w:val="24"/>
        </w:rPr>
        <w:t>)</w:t>
      </w:r>
      <w:r w:rsidR="00AC78D5">
        <w:rPr>
          <w:szCs w:val="24"/>
        </w:rPr>
        <w:t xml:space="preserve"> through glycolysis instead of the more efficient </w:t>
      </w:r>
      <w:r w:rsidR="00A73DD3">
        <w:rPr>
          <w:szCs w:val="24"/>
        </w:rPr>
        <w:t>Krebs</w:t>
      </w:r>
      <w:r w:rsidR="00AC78D5">
        <w:rPr>
          <w:szCs w:val="24"/>
        </w:rPr>
        <w:t xml:space="preserve"> c</w:t>
      </w:r>
      <w:r w:rsidR="009D1781">
        <w:rPr>
          <w:szCs w:val="24"/>
        </w:rPr>
        <w:t xml:space="preserve">ycle, or use </w:t>
      </w:r>
      <w:r w:rsidR="008B74D2">
        <w:rPr>
          <w:szCs w:val="24"/>
        </w:rPr>
        <w:t xml:space="preserve">ATP </w:t>
      </w:r>
      <w:r w:rsidR="00AC78D5">
        <w:rPr>
          <w:szCs w:val="24"/>
        </w:rPr>
        <w:t>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E92092">
        <w:rPr>
          <w:szCs w:val="24"/>
        </w:rPr>
        <w:t xml:space="preserve">According to </w: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 </w:instrTex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EN.CITE.DATA </w:instrText>
      </w:r>
      <w:r w:rsidR="00E92092">
        <w:rPr>
          <w:szCs w:val="24"/>
        </w:rPr>
      </w:r>
      <w:r w:rsidR="00E92092">
        <w:rPr>
          <w:szCs w:val="24"/>
        </w:rPr>
        <w:fldChar w:fldCharType="end"/>
      </w:r>
      <w:r w:rsidR="00E92092">
        <w:rPr>
          <w:szCs w:val="24"/>
        </w:rPr>
      </w:r>
      <w:r w:rsidR="00E92092">
        <w:rPr>
          <w:szCs w:val="24"/>
        </w:rPr>
        <w:fldChar w:fldCharType="separate"/>
      </w:r>
      <w:r w:rsidR="00E92092">
        <w:rPr>
          <w:noProof/>
          <w:szCs w:val="24"/>
        </w:rPr>
        <w:t>(Heinz et al. 2014; Dean, Hirt, and Embley 2016)</w:t>
      </w:r>
      <w:r w:rsidR="00E92092">
        <w:rPr>
          <w:szCs w:val="24"/>
        </w:rPr>
        <w:fldChar w:fldCharType="end"/>
      </w:r>
      <w:r w:rsidR="00E92092">
        <w:rPr>
          <w:szCs w:val="24"/>
        </w:rPr>
        <w:t xml:space="preserve">, microsporidia are thought to be incapable to </w:t>
      </w:r>
      <w:r w:rsidR="00E92092" w:rsidRPr="00623ECF">
        <w:rPr>
          <w:i/>
          <w:szCs w:val="24"/>
        </w:rPr>
        <w:t>de</w:t>
      </w:r>
      <w:r w:rsidR="00E92092">
        <w:rPr>
          <w:i/>
          <w:szCs w:val="24"/>
        </w:rPr>
        <w:t xml:space="preserve"> </w:t>
      </w:r>
      <w:r w:rsidR="00E92092" w:rsidRPr="00623ECF">
        <w:rPr>
          <w:i/>
          <w:szCs w:val="24"/>
        </w:rPr>
        <w:t>novo</w:t>
      </w:r>
      <w:r w:rsidR="00E92092">
        <w:rPr>
          <w:szCs w:val="24"/>
        </w:rPr>
        <w:t xml:space="preserve"> synthesize purine and pyrimidine due to the absence of several enzymes that are required to produce essential initial substrates for these pathways. Those missing enzymes are, in particularly, ribose-phosphate </w:t>
      </w:r>
      <w:r w:rsidR="00E92092" w:rsidRPr="00076E91">
        <w:rPr>
          <w:szCs w:val="24"/>
        </w:rPr>
        <w:t>pyrophosphokinase</w:t>
      </w:r>
      <w:r w:rsidR="00E92092">
        <w:rPr>
          <w:szCs w:val="24"/>
        </w:rPr>
        <w:t xml:space="preserve"> that create phosphoribosyl pyrophosphate (PRPP), IMP cyclohydrolase that synthesize inosine monophosphate IMP and UMP synthetase that create UMP from PRPP. Microsporidia must, therefore, import nucleotides from the host using their nucleotide transport proteins NTTs.</w:t>
      </w:r>
    </w:p>
    <w:p w14:paraId="726B37B3" w14:textId="5FC1B414" w:rsidR="000B6719" w:rsidRPr="00076E91" w:rsidRDefault="000B6719" w:rsidP="00324278">
      <w:pPr>
        <w:pStyle w:val="Heading2"/>
        <w:jc w:val="both"/>
      </w:pPr>
      <w:bookmarkStart w:id="24" w:name="_Toc384627479"/>
      <w:bookmarkStart w:id="25" w:name="_Toc386731468"/>
      <w:commentRangeStart w:id="26"/>
      <w:commentRangeStart w:id="27"/>
      <w:r w:rsidRPr="00827DF0">
        <w:rPr>
          <w:strike/>
        </w:rPr>
        <w:t xml:space="preserve">Potential </w:t>
      </w:r>
      <w:r w:rsidR="00C777F8" w:rsidRPr="00827DF0">
        <w:rPr>
          <w:strike/>
        </w:rPr>
        <w:t>research</w:t>
      </w:r>
      <w:r w:rsidRPr="00827DF0">
        <w:rPr>
          <w:strike/>
        </w:rPr>
        <w:t xml:space="preserve"> of microsporidia</w:t>
      </w:r>
      <w:bookmarkEnd w:id="24"/>
      <w:commentRangeEnd w:id="26"/>
      <w:r w:rsidR="00FF60F4" w:rsidRPr="00827DF0">
        <w:rPr>
          <w:rStyle w:val="CommentReference"/>
          <w:rFonts w:eastAsiaTheme="minorHAnsi" w:cstheme="minorBidi"/>
          <w:b w:val="0"/>
          <w:bCs w:val="0"/>
          <w:strike/>
          <w:color w:val="auto"/>
        </w:rPr>
        <w:commentReference w:id="26"/>
      </w:r>
      <w:commentRangeEnd w:id="27"/>
      <w:r w:rsidR="00865BB3">
        <w:t xml:space="preserve"> The threat of microsporidiosis requires a deeper understanding about microsporidia</w:t>
      </w:r>
      <w:r w:rsidR="001E0205">
        <w:rPr>
          <w:rStyle w:val="CommentReference"/>
          <w:rFonts w:eastAsiaTheme="minorHAnsi" w:cstheme="minorBidi"/>
          <w:b w:val="0"/>
          <w:bCs w:val="0"/>
          <w:color w:val="auto"/>
        </w:rPr>
        <w:commentReference w:id="27"/>
      </w:r>
      <w:bookmarkEnd w:id="25"/>
    </w:p>
    <w:p w14:paraId="7B08341F" w14:textId="02E8CF4D" w:rsidR="00670E7A" w:rsidRDefault="00FA0EAB" w:rsidP="00692714">
      <w:pPr>
        <w:spacing w:after="0" w:line="360" w:lineRule="auto"/>
        <w:jc w:val="both"/>
        <w:rPr>
          <w:szCs w:val="24"/>
        </w:rPr>
      </w:pPr>
      <w:r>
        <w:rPr>
          <w:szCs w:val="24"/>
        </w:rPr>
        <w:t>Microsporidia is opportunistic pathogen</w:t>
      </w:r>
      <w:r w:rsidR="005F7E60">
        <w:rPr>
          <w:szCs w:val="24"/>
        </w:rPr>
        <w:t>s</w:t>
      </w:r>
      <w:r>
        <w:rPr>
          <w:szCs w:val="24"/>
        </w:rPr>
        <w:t xml:space="preserve"> that infect not only AIDS patients but also healthy people</w:t>
      </w:r>
      <w:r w:rsidR="005F7E60">
        <w:rPr>
          <w:szCs w:val="24"/>
        </w:rPr>
        <w:t xml:space="preserve">, both children and elderly individuals </w:t>
      </w:r>
      <w:r w:rsidR="005F7E60">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sidR="003C5B71">
        <w:rPr>
          <w:szCs w:val="24"/>
        </w:rPr>
        <w:instrText xml:space="preserve"> ADDIN EN.CITE </w:instrText>
      </w:r>
      <w:r w:rsidR="003C5B71">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sidR="003C5B71">
        <w:rPr>
          <w:szCs w:val="24"/>
        </w:rPr>
        <w:instrText xml:space="preserve"> ADDIN EN.CITE.DATA </w:instrText>
      </w:r>
      <w:r w:rsidR="003C5B71">
        <w:rPr>
          <w:szCs w:val="24"/>
        </w:rPr>
      </w:r>
      <w:r w:rsidR="003C5B71">
        <w:rPr>
          <w:szCs w:val="24"/>
        </w:rPr>
        <w:fldChar w:fldCharType="end"/>
      </w:r>
      <w:r w:rsidR="005F7E60">
        <w:rPr>
          <w:szCs w:val="24"/>
        </w:rPr>
      </w:r>
      <w:r w:rsidR="005F7E60">
        <w:rPr>
          <w:szCs w:val="24"/>
        </w:rPr>
        <w:fldChar w:fldCharType="separate"/>
      </w:r>
      <w:r w:rsidR="003C5B71">
        <w:rPr>
          <w:noProof/>
          <w:szCs w:val="24"/>
        </w:rPr>
        <w:t>(Didier and Weiss 2011; Li, Li, et al. 2014; Stentiford et al. 2016)</w:t>
      </w:r>
      <w:r w:rsidR="005F7E60">
        <w:rPr>
          <w:szCs w:val="24"/>
        </w:rPr>
        <w:fldChar w:fldCharType="end"/>
      </w:r>
      <w:r w:rsidR="00345B0D">
        <w:rPr>
          <w:szCs w:val="24"/>
        </w:rPr>
        <w:t xml:space="preserve">. </w:t>
      </w:r>
      <w:r w:rsidR="005F7E60">
        <w:rPr>
          <w:szCs w:val="24"/>
        </w:rPr>
        <w:t>S</w:t>
      </w:r>
      <w:r w:rsidR="005F7E60" w:rsidRPr="006A2E88">
        <w:rPr>
          <w:szCs w:val="24"/>
        </w:rPr>
        <w:t>elf-limited diarrhea</w:t>
      </w:r>
      <w:r w:rsidR="005F7E60">
        <w:rPr>
          <w:szCs w:val="24"/>
        </w:rPr>
        <w:t xml:space="preserve"> has been reported in approximate 40% of people travelling from the industrialized countries to the developing nations </w:t>
      </w:r>
      <w:r w:rsidR="005F7E60">
        <w:rPr>
          <w:szCs w:val="24"/>
        </w:rPr>
        <w:fldChar w:fldCharType="begin"/>
      </w:r>
      <w:r w:rsidR="005F7E60">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5F7E60">
        <w:rPr>
          <w:szCs w:val="24"/>
        </w:rPr>
        <w:fldChar w:fldCharType="separate"/>
      </w:r>
      <w:r w:rsidR="005F7E60">
        <w:rPr>
          <w:noProof/>
          <w:szCs w:val="24"/>
        </w:rPr>
        <w:t>(Rogelio et al. 2006)</w:t>
      </w:r>
      <w:r w:rsidR="005F7E60">
        <w:rPr>
          <w:szCs w:val="24"/>
        </w:rPr>
        <w:fldChar w:fldCharType="end"/>
      </w:r>
      <w:r w:rsidR="005F7E60">
        <w:rPr>
          <w:szCs w:val="24"/>
        </w:rPr>
        <w:t>.</w:t>
      </w:r>
      <w:r w:rsidR="00AD3471">
        <w:rPr>
          <w:szCs w:val="24"/>
        </w:rPr>
        <w:t xml:space="preserve"> </w:t>
      </w:r>
      <w:r w:rsidR="00527A2B">
        <w:rPr>
          <w:szCs w:val="24"/>
        </w:rPr>
        <w:t xml:space="preserve">17% of HIV-negative elderly patients in the study of </w:t>
      </w:r>
      <w:r w:rsidR="00527A2B">
        <w:rPr>
          <w:szCs w:val="24"/>
        </w:rPr>
        <w:fldChar w:fldCharType="begin"/>
      </w:r>
      <w:r w:rsidR="00527A2B">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527A2B">
        <w:rPr>
          <w:szCs w:val="24"/>
        </w:rPr>
        <w:fldChar w:fldCharType="separate"/>
      </w:r>
      <w:r w:rsidR="00527A2B">
        <w:rPr>
          <w:noProof/>
          <w:szCs w:val="24"/>
        </w:rPr>
        <w:t>(Lores et al. 2002)</w:t>
      </w:r>
      <w:r w:rsidR="00527A2B">
        <w:rPr>
          <w:szCs w:val="24"/>
        </w:rPr>
        <w:fldChar w:fldCharType="end"/>
      </w:r>
      <w:r w:rsidR="00527A2B">
        <w:rPr>
          <w:szCs w:val="24"/>
        </w:rPr>
        <w:t xml:space="preserve"> suffered from i</w:t>
      </w:r>
      <w:r w:rsidR="00527A2B" w:rsidRPr="00527A2B">
        <w:rPr>
          <w:szCs w:val="24"/>
        </w:rPr>
        <w:t>ntestinal microsporidiosi</w:t>
      </w:r>
      <w:r w:rsidR="00527A2B">
        <w:rPr>
          <w:szCs w:val="24"/>
        </w:rPr>
        <w:t xml:space="preserve">s caused by </w:t>
      </w:r>
      <w:r w:rsidR="00527A2B" w:rsidRPr="00527A2B">
        <w:rPr>
          <w:i/>
          <w:szCs w:val="24"/>
        </w:rPr>
        <w:t>E.bieneusi</w:t>
      </w:r>
      <w:r w:rsidR="00527A2B">
        <w:rPr>
          <w:szCs w:val="24"/>
        </w:rPr>
        <w:t xml:space="preserve">. </w:t>
      </w:r>
      <w:r w:rsidR="00865BB3">
        <w:rPr>
          <w:szCs w:val="24"/>
        </w:rPr>
        <w:t>This disease was</w:t>
      </w:r>
      <w:r w:rsidR="00BC3C15">
        <w:rPr>
          <w:szCs w:val="24"/>
        </w:rPr>
        <w:t xml:space="preserve"> also detected in</w:t>
      </w:r>
      <w:r w:rsidR="00C930B2">
        <w:rPr>
          <w:szCs w:val="24"/>
        </w:rPr>
        <w:t xml:space="preserve"> up to 22.5%</w:t>
      </w:r>
      <w:r w:rsidR="000F6223">
        <w:rPr>
          <w:szCs w:val="24"/>
        </w:rPr>
        <w:t xml:space="preserve"> healthy</w:t>
      </w:r>
      <w:r w:rsidR="00BC3C15">
        <w:rPr>
          <w:szCs w:val="24"/>
        </w:rPr>
        <w:t xml:space="preserve"> children in Africa and Asia </w:t>
      </w:r>
      <w:r w:rsidR="000F6223">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 </w:instrText>
      </w:r>
      <w:r w:rsidR="00C930B2">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EN.CITE.DATA </w:instrText>
      </w:r>
      <w:r w:rsidR="00C930B2">
        <w:rPr>
          <w:szCs w:val="24"/>
        </w:rPr>
      </w:r>
      <w:r w:rsidR="00C930B2">
        <w:rPr>
          <w:szCs w:val="24"/>
        </w:rPr>
        <w:fldChar w:fldCharType="end"/>
      </w:r>
      <w:r w:rsidR="000F6223">
        <w:rPr>
          <w:szCs w:val="24"/>
        </w:rPr>
      </w:r>
      <w:r w:rsidR="000F6223">
        <w:rPr>
          <w:szCs w:val="24"/>
        </w:rPr>
        <w:fldChar w:fldCharType="separate"/>
      </w:r>
      <w:r w:rsidR="00C930B2">
        <w:rPr>
          <w:noProof/>
          <w:szCs w:val="24"/>
        </w:rPr>
        <w:t>(Bretagne et al. 1993; Mungthin et al. 2001; Mathis, Weber, and Deplazes 2005; Matos, Lobo, and Xiao 2012)</w:t>
      </w:r>
      <w:r w:rsidR="000F6223">
        <w:rPr>
          <w:szCs w:val="24"/>
        </w:rPr>
        <w:fldChar w:fldCharType="end"/>
      </w:r>
      <w:r w:rsidR="00B52F2B">
        <w:rPr>
          <w:szCs w:val="24"/>
        </w:rPr>
        <w:t xml:space="preserve">. </w:t>
      </w:r>
      <w:r w:rsidR="00170F78">
        <w:rPr>
          <w:szCs w:val="24"/>
        </w:rPr>
        <w:t xml:space="preserve">Especially, microsporidia can cause asymptomatic infections in both immunocompetent and immunocompromised patients </w: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 </w:instrTex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EN.CITE.DATA </w:instrText>
      </w:r>
      <w:r w:rsidR="00170F78">
        <w:rPr>
          <w:szCs w:val="24"/>
        </w:rPr>
      </w:r>
      <w:r w:rsidR="00170F78">
        <w:rPr>
          <w:szCs w:val="24"/>
        </w:rPr>
        <w:fldChar w:fldCharType="end"/>
      </w:r>
      <w:r w:rsidR="00170F78">
        <w:rPr>
          <w:szCs w:val="24"/>
        </w:rPr>
      </w:r>
      <w:r w:rsidR="00170F78">
        <w:rPr>
          <w:szCs w:val="24"/>
        </w:rPr>
        <w:fldChar w:fldCharType="separate"/>
      </w:r>
      <w:r w:rsidR="00170F78">
        <w:rPr>
          <w:noProof/>
          <w:szCs w:val="24"/>
        </w:rPr>
        <w:t xml:space="preserve">(Matos, Lobo, </w:t>
      </w:r>
      <w:r w:rsidR="00170F78">
        <w:rPr>
          <w:noProof/>
          <w:szCs w:val="24"/>
        </w:rPr>
        <w:lastRenderedPageBreak/>
        <w:t>and Xiao 2012; Stentiford et al. 2016)</w:t>
      </w:r>
      <w:r w:rsidR="00170F78">
        <w:rPr>
          <w:szCs w:val="24"/>
        </w:rPr>
        <w:fldChar w:fldCharType="end"/>
      </w:r>
      <w:r w:rsidR="00170F78">
        <w:rPr>
          <w:szCs w:val="24"/>
        </w:rPr>
        <w:t xml:space="preserve">, </w:t>
      </w:r>
      <w:r w:rsidR="00A26214">
        <w:rPr>
          <w:szCs w:val="24"/>
        </w:rPr>
        <w:t xml:space="preserve">which consequently make difficulty for </w:t>
      </w:r>
      <w:r w:rsidR="00670E7A">
        <w:rPr>
          <w:szCs w:val="24"/>
        </w:rPr>
        <w:t xml:space="preserve">early detection and treatment. </w:t>
      </w:r>
    </w:p>
    <w:p w14:paraId="4F118EE3" w14:textId="11A52C56" w:rsidR="007D79B8" w:rsidRDefault="00B8023F" w:rsidP="00692714">
      <w:pPr>
        <w:spacing w:after="0" w:line="360" w:lineRule="auto"/>
        <w:jc w:val="both"/>
        <w:rPr>
          <w:szCs w:val="24"/>
        </w:rPr>
      </w:pPr>
      <w:r>
        <w:rPr>
          <w:szCs w:val="24"/>
        </w:rPr>
        <w:t>Furthermore, m</w:t>
      </w:r>
      <w:r w:rsidR="009A21CE">
        <w:rPr>
          <w:szCs w:val="24"/>
        </w:rPr>
        <w:t>icrosporidiosis can</w:t>
      </w:r>
      <w:r>
        <w:rPr>
          <w:szCs w:val="24"/>
        </w:rPr>
        <w:t xml:space="preserve"> </w:t>
      </w:r>
      <w:r w:rsidR="009A21CE">
        <w:rPr>
          <w:szCs w:val="24"/>
        </w:rPr>
        <w:t xml:space="preserve">harm the human </w:t>
      </w:r>
      <w:r w:rsidR="008F72F8">
        <w:rPr>
          <w:szCs w:val="24"/>
        </w:rPr>
        <w:t>food chain</w:t>
      </w:r>
      <w:r w:rsidR="001B4AA8">
        <w:rPr>
          <w:szCs w:val="24"/>
        </w:rPr>
        <w:t xml:space="preserve"> through foodborne and</w:t>
      </w:r>
      <w:r w:rsidR="008F72F8">
        <w:rPr>
          <w:szCs w:val="24"/>
        </w:rPr>
        <w:t xml:space="preserve"> water</w:t>
      </w:r>
      <w:r w:rsidR="001B4AA8">
        <w:rPr>
          <w:szCs w:val="24"/>
        </w:rPr>
        <w:t>borne routes</w:t>
      </w:r>
      <w:r w:rsidR="005D41F9">
        <w:rPr>
          <w:szCs w:val="24"/>
        </w:rPr>
        <w:t xml:space="preserve"> </w:t>
      </w:r>
      <w:r w:rsidR="005D41F9">
        <w:rPr>
          <w:szCs w:val="24"/>
        </w:rPr>
        <w:fldChar w:fldCharType="begin"/>
      </w:r>
      <w:r w:rsidR="005D41F9">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5D41F9">
        <w:rPr>
          <w:szCs w:val="24"/>
        </w:rPr>
        <w:fldChar w:fldCharType="separate"/>
      </w:r>
      <w:r w:rsidR="005D41F9">
        <w:rPr>
          <w:noProof/>
          <w:szCs w:val="24"/>
        </w:rPr>
        <w:t>(Stentiford et al. 2016)</w:t>
      </w:r>
      <w:r w:rsidR="005D41F9">
        <w:rPr>
          <w:szCs w:val="24"/>
        </w:rPr>
        <w:fldChar w:fldCharType="end"/>
      </w:r>
      <w:r w:rsidR="005D41F9">
        <w:rPr>
          <w:szCs w:val="24"/>
        </w:rPr>
        <w:t>.</w:t>
      </w:r>
      <w:r w:rsidR="003F719C">
        <w:rPr>
          <w:szCs w:val="24"/>
        </w:rPr>
        <w:t xml:space="preserve"> From the summary of that study, pathogens transmitted via food and water caused many deaths, notably in children under 15 year olds</w:t>
      </w:r>
      <w:r w:rsidR="00692714">
        <w:rPr>
          <w:szCs w:val="24"/>
        </w:rPr>
        <w:t xml:space="preserve"> </w:t>
      </w:r>
      <w:r w:rsidR="00A05B78">
        <w:rPr>
          <w:szCs w:val="24"/>
        </w:rPr>
        <w:t xml:space="preserve">in low-income countries </w:t>
      </w:r>
      <w:r w:rsidR="00692714">
        <w:rPr>
          <w:szCs w:val="24"/>
        </w:rPr>
        <w:t>where</w:t>
      </w:r>
      <w:r w:rsidR="003F719C">
        <w:rPr>
          <w:szCs w:val="24"/>
        </w:rPr>
        <w:t xml:space="preserve"> </w:t>
      </w:r>
      <w:r w:rsidR="00692714">
        <w:rPr>
          <w:szCs w:val="24"/>
        </w:rPr>
        <w:t>40% of the cases were largely due to infectious diseases, and elderly people over 70</w:t>
      </w:r>
      <w:r w:rsidR="00A05B78">
        <w:rPr>
          <w:szCs w:val="24"/>
        </w:rPr>
        <w:t xml:space="preserve"> in high-income countries</w:t>
      </w:r>
      <w:r w:rsidR="00692714">
        <w:rPr>
          <w:szCs w:val="24"/>
        </w:rPr>
        <w:t>, in which 70% of deaths were the result of chronic conditions.</w:t>
      </w:r>
      <w:r w:rsidR="00670E7A">
        <w:rPr>
          <w:szCs w:val="24"/>
        </w:rPr>
        <w:t xml:space="preserve"> </w:t>
      </w:r>
      <w:r w:rsidR="00A34959">
        <w:rPr>
          <w:szCs w:val="24"/>
        </w:rPr>
        <w:t xml:space="preserve">Hence, microsporidia are </w:t>
      </w:r>
      <w:r w:rsidR="00670E7A">
        <w:rPr>
          <w:szCs w:val="24"/>
        </w:rPr>
        <w:t>becoming emergent pathogens that affect crop production as well as life stock, and thus play a relevant role when it comes to securing human food supply</w:t>
      </w:r>
      <w:r w:rsidR="00D1585B">
        <w:rPr>
          <w:szCs w:val="24"/>
        </w:rPr>
        <w:t xml:space="preserve"> </w:t>
      </w:r>
      <w:r w:rsidR="00D1585B">
        <w:rPr>
          <w:szCs w:val="24"/>
        </w:rPr>
        <w:fldChar w:fldCharType="begin"/>
      </w:r>
      <w:r w:rsidR="00D1585B">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1585B">
        <w:rPr>
          <w:szCs w:val="24"/>
        </w:rPr>
        <w:fldChar w:fldCharType="separate"/>
      </w:r>
      <w:r w:rsidR="00D1585B">
        <w:rPr>
          <w:noProof/>
          <w:szCs w:val="24"/>
        </w:rPr>
        <w:t>(Stentiford et al. 2016)</w:t>
      </w:r>
      <w:r w:rsidR="00D1585B">
        <w:rPr>
          <w:szCs w:val="24"/>
        </w:rPr>
        <w:fldChar w:fldCharType="end"/>
      </w:r>
      <w:r w:rsidR="00670E7A">
        <w:rPr>
          <w:szCs w:val="24"/>
        </w:rPr>
        <w:t>.</w:t>
      </w:r>
    </w:p>
    <w:p w14:paraId="6F82683F" w14:textId="36049C4A" w:rsidR="00C03825" w:rsidRDefault="00A0183A" w:rsidP="00324278">
      <w:pPr>
        <w:spacing w:after="0" w:line="360" w:lineRule="auto"/>
        <w:jc w:val="both"/>
        <w:rPr>
          <w:color w:val="FF0000"/>
          <w:szCs w:val="24"/>
        </w:rPr>
      </w:pPr>
      <w:r>
        <w:rPr>
          <w:szCs w:val="24"/>
        </w:rPr>
        <w:t xml:space="preserve">As microsporidiosis being considered as life-threatening infectious diseases that involve in almost any organ system of both immunocompetent and immunocompromised people </w:t>
      </w:r>
      <w:r>
        <w:rPr>
          <w:szCs w:val="24"/>
        </w:rPr>
        <w:fldChar w:fldCharType="begin"/>
      </w:r>
      <w:r w:rsidR="006F39B7">
        <w:rPr>
          <w:szCs w:val="24"/>
        </w:rPr>
        <w:instrText xml:space="preserve"> ADDIN EN.CITE &lt;EndNote&gt;&lt;Cite&gt;&lt;Author&gt;Ramanan&lt;/Author&gt;&lt;Year&gt;2014&lt;/Year&gt;&lt;RecNum&gt;394&lt;/RecNum&gt;&lt;DisplayText&gt;(Didier and Weiss 2008;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10:38:18&lt;/access-date&gt;&lt;/record&gt;&lt;/Cite&gt;&lt;Cite&gt;&lt;Author&gt;Didier&lt;/Author&gt;&lt;Year&gt;2008&lt;/Year&gt;&lt;RecNum&gt;361&lt;/RecNum&gt;&lt;record&gt;&lt;rec-number&gt;361&lt;/rec-number&gt;&lt;foreign-keys&gt;&lt;key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EndNote&gt;</w:instrText>
      </w:r>
      <w:r>
        <w:rPr>
          <w:szCs w:val="24"/>
        </w:rPr>
        <w:fldChar w:fldCharType="separate"/>
      </w:r>
      <w:r w:rsidR="006F39B7">
        <w:rPr>
          <w:noProof/>
          <w:szCs w:val="24"/>
        </w:rPr>
        <w:t>(Didier and Weiss 2008; Ramanan and Pritt 2014)</w:t>
      </w:r>
      <w:r>
        <w:rPr>
          <w:szCs w:val="24"/>
        </w:rPr>
        <w:fldChar w:fldCharType="end"/>
      </w:r>
      <w:r>
        <w:rPr>
          <w:szCs w:val="24"/>
        </w:rPr>
        <w:t xml:space="preserve">, </w:t>
      </w:r>
      <w:r w:rsidR="006F39B7">
        <w:rPr>
          <w:szCs w:val="24"/>
        </w:rPr>
        <w:t>it require</w:t>
      </w:r>
      <w:r w:rsidR="0089465A">
        <w:rPr>
          <w:szCs w:val="24"/>
        </w:rPr>
        <w:t>s a deep</w:t>
      </w:r>
      <w:r w:rsidR="006F39B7">
        <w:rPr>
          <w:szCs w:val="24"/>
        </w:rPr>
        <w:t xml:space="preserve"> understanding of</w:t>
      </w:r>
      <w:r w:rsidR="0063577C">
        <w:rPr>
          <w:szCs w:val="24"/>
        </w:rPr>
        <w:t xml:space="preserve"> the parasitic lifestyle </w:t>
      </w:r>
      <w:r w:rsidR="006F39B7">
        <w:rPr>
          <w:szCs w:val="24"/>
        </w:rPr>
        <w:t>a</w:t>
      </w:r>
      <w:r w:rsidR="0063577C">
        <w:rPr>
          <w:szCs w:val="24"/>
        </w:rPr>
        <w:t>nd the pathobiology</w:t>
      </w:r>
      <w:r w:rsidR="006F39B7">
        <w:rPr>
          <w:szCs w:val="24"/>
        </w:rPr>
        <w:t xml:space="preserve"> of the parasites microsporidia</w:t>
      </w:r>
      <w:r w:rsidR="0063577C">
        <w:rPr>
          <w:szCs w:val="24"/>
        </w:rPr>
        <w:t xml:space="preserve"> </w:t>
      </w:r>
      <w:r w:rsidR="0063577C">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 </w:instrText>
      </w:r>
      <w:r w:rsidR="004408D6">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EN.CITE.DATA </w:instrText>
      </w:r>
      <w:r w:rsidR="004408D6">
        <w:rPr>
          <w:szCs w:val="24"/>
        </w:rPr>
      </w:r>
      <w:r w:rsidR="004408D6">
        <w:rPr>
          <w:szCs w:val="24"/>
        </w:rPr>
        <w:fldChar w:fldCharType="end"/>
      </w:r>
      <w:r w:rsidR="0063577C">
        <w:rPr>
          <w:szCs w:val="24"/>
        </w:rPr>
      </w:r>
      <w:r w:rsidR="0063577C">
        <w:rPr>
          <w:szCs w:val="24"/>
        </w:rPr>
        <w:fldChar w:fldCharType="separate"/>
      </w:r>
      <w:r w:rsidR="0063577C">
        <w:rPr>
          <w:noProof/>
          <w:szCs w:val="24"/>
        </w:rPr>
        <w:t>(Kaya and M. 2012; Bjørnson and Oi 2014)</w:t>
      </w:r>
      <w:r w:rsidR="0063577C">
        <w:rPr>
          <w:szCs w:val="24"/>
        </w:rPr>
        <w:fldChar w:fldCharType="end"/>
      </w:r>
      <w:r w:rsidR="0063577C">
        <w:rPr>
          <w:szCs w:val="24"/>
        </w:rPr>
        <w:t>. However, the</w:t>
      </w:r>
      <w:r w:rsidR="0003192E">
        <w:rPr>
          <w:szCs w:val="24"/>
        </w:rPr>
        <w:t xml:space="preserve"> knowledge about both</w:t>
      </w:r>
      <w:r w:rsidR="00EF7E7C">
        <w:rPr>
          <w:szCs w:val="24"/>
        </w:rPr>
        <w:t xml:space="preserve"> </w:t>
      </w:r>
      <w:r w:rsidR="004454D4">
        <w:rPr>
          <w:szCs w:val="24"/>
        </w:rPr>
        <w:t xml:space="preserve">the particularities of </w:t>
      </w:r>
      <w:r w:rsidR="005F024D">
        <w:rPr>
          <w:szCs w:val="24"/>
        </w:rPr>
        <w:t>microsporidia</w:t>
      </w:r>
      <w:r w:rsidR="004454D4">
        <w:rPr>
          <w:szCs w:val="24"/>
        </w:rPr>
        <w:t>n</w:t>
      </w:r>
      <w:r w:rsidR="0003192E">
        <w:rPr>
          <w:szCs w:val="24"/>
        </w:rPr>
        <w:t xml:space="preserve"> evolution and </w:t>
      </w:r>
      <w:r w:rsidR="004454D4">
        <w:rPr>
          <w:szCs w:val="24"/>
        </w:rPr>
        <w:t xml:space="preserve">of </w:t>
      </w:r>
      <w:r w:rsidR="0003192E">
        <w:rPr>
          <w:szCs w:val="24"/>
        </w:rPr>
        <w:t xml:space="preserve">their metabolism </w:t>
      </w:r>
      <w:r w:rsidR="00C03825">
        <w:rPr>
          <w:szCs w:val="24"/>
        </w:rPr>
        <w:t>is</w:t>
      </w:r>
      <w:r w:rsidR="0003192E">
        <w:rPr>
          <w:szCs w:val="24"/>
        </w:rPr>
        <w:t xml:space="preserve"> </w:t>
      </w:r>
      <w:r w:rsidR="004454D4">
        <w:rPr>
          <w:szCs w:val="24"/>
        </w:rPr>
        <w:t xml:space="preserve">still </w:t>
      </w:r>
      <w:r w:rsidR="0003192E">
        <w:rPr>
          <w:szCs w:val="24"/>
        </w:rPr>
        <w:t>considerably poorly understood</w:t>
      </w:r>
      <w:r w:rsidR="00C5501E">
        <w:rPr>
          <w:szCs w:val="24"/>
        </w:rPr>
        <w:t xml:space="preserve"> </w: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 </w:instrTex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EN.CITE.DATA </w:instrText>
      </w:r>
      <w:r w:rsidR="00C5501E">
        <w:rPr>
          <w:szCs w:val="24"/>
        </w:rPr>
      </w:r>
      <w:r w:rsidR="00C5501E">
        <w:rPr>
          <w:szCs w:val="24"/>
        </w:rPr>
        <w:fldChar w:fldCharType="end"/>
      </w:r>
      <w:r w:rsidR="00C5501E">
        <w:rPr>
          <w:szCs w:val="24"/>
        </w:rPr>
      </w:r>
      <w:r w:rsidR="00C5501E">
        <w:rPr>
          <w:szCs w:val="24"/>
        </w:rPr>
        <w:fldChar w:fldCharType="separate"/>
      </w:r>
      <w:r w:rsidR="00C5501E">
        <w:rPr>
          <w:noProof/>
          <w:szCs w:val="24"/>
        </w:rPr>
        <w:t>(Heinz et al. 2012; Nakjang et al. 2013)</w:t>
      </w:r>
      <w:r w:rsidR="00C5501E">
        <w:rPr>
          <w:szCs w:val="24"/>
        </w:rPr>
        <w:fldChar w:fldCharType="end"/>
      </w:r>
      <w:r w:rsidR="0003192E">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E52F57">
        <w:rPr>
          <w:szCs w:val="24"/>
        </w:rPr>
        <w:t xml:space="preserve">, the purified samples can contain only the microsporidian spores </w:t>
      </w:r>
      <w:r w:rsidR="00E52F57">
        <w:rPr>
          <w:szCs w:val="24"/>
        </w:rPr>
        <w:fldChar w:fldCharType="begin"/>
      </w:r>
      <w:r w:rsidR="00E52F57">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E52F57">
        <w:rPr>
          <w:szCs w:val="24"/>
        </w:rPr>
        <w:fldChar w:fldCharType="separate"/>
      </w:r>
      <w:r w:rsidR="00E52F57">
        <w:rPr>
          <w:noProof/>
          <w:szCs w:val="24"/>
        </w:rPr>
        <w:t>(Méténier and Vivarès 2001)</w:t>
      </w:r>
      <w:r w:rsidR="00E52F57">
        <w:rPr>
          <w:szCs w:val="24"/>
        </w:rPr>
        <w:fldChar w:fldCharType="end"/>
      </w:r>
      <w:r w:rsidR="005449F4">
        <w:rPr>
          <w:szCs w:val="24"/>
        </w:rPr>
        <w:t xml:space="preserve">. </w:t>
      </w:r>
      <w:r w:rsidR="00E52F57">
        <w:rPr>
          <w:szCs w:val="24"/>
        </w:rPr>
        <w:t xml:space="preserve">Nevertheless, the physiology of the sporal stage is thought to be different from the developmental stages inside the host cell </w:t>
      </w:r>
      <w:r w:rsidR="00E52F57">
        <w:rPr>
          <w:szCs w:val="24"/>
        </w:rPr>
        <w:fldChar w:fldCharType="begin"/>
      </w:r>
      <w:r w:rsidR="00E52F57">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E52F57">
        <w:rPr>
          <w:szCs w:val="24"/>
        </w:rPr>
        <w:fldChar w:fldCharType="separate"/>
      </w:r>
      <w:r w:rsidR="00E52F57">
        <w:rPr>
          <w:noProof/>
          <w:szCs w:val="24"/>
        </w:rPr>
        <w:t>(Dolgikh, Sokolova, and Issi 1997)</w:t>
      </w:r>
      <w:r w:rsidR="00E52F57">
        <w:rPr>
          <w:szCs w:val="24"/>
        </w:rPr>
        <w:fldChar w:fldCharType="end"/>
      </w:r>
      <w:r w:rsidR="00E52F57">
        <w:rPr>
          <w:szCs w:val="24"/>
        </w:rPr>
        <w:t xml:space="preserve">. </w:t>
      </w:r>
      <w:r w:rsidR="005449F4">
        <w:rPr>
          <w:szCs w:val="24"/>
        </w:rPr>
        <w:t xml:space="preserve">This has, so far, prevented the establishment of a microsporidian model system. At the same time, </w:t>
      </w:r>
      <w:r w:rsidR="004454D4">
        <w:rPr>
          <w:szCs w:val="24"/>
        </w:rPr>
        <w:t xml:space="preserve">the tremendous evolutionary rates of microsporidian </w:t>
      </w:r>
      <w:r w:rsidR="005449F4">
        <w:rPr>
          <w:szCs w:val="24"/>
        </w:rPr>
        <w:t>proteins</w:t>
      </w:r>
      <w:r w:rsidR="004454D4">
        <w:rPr>
          <w:szCs w:val="24"/>
        </w:rPr>
        <w:t>, which are among the highest in the eukaryotic domain</w:t>
      </w:r>
      <w:r w:rsidR="009809AC">
        <w:rPr>
          <w:szCs w:val="24"/>
        </w:rPr>
        <w:t xml:space="preserve"> </w:t>
      </w:r>
      <w:r w:rsidR="009809AC">
        <w:rPr>
          <w:szCs w:val="24"/>
        </w:rPr>
        <w:fldChar w:fldCharType="begin"/>
      </w:r>
      <w:r w:rsidR="009809A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9809AC">
        <w:rPr>
          <w:szCs w:val="24"/>
        </w:rPr>
        <w:fldChar w:fldCharType="separate"/>
      </w:r>
      <w:r w:rsidR="009809AC">
        <w:rPr>
          <w:noProof/>
          <w:szCs w:val="24"/>
        </w:rPr>
        <w:t>(Slamovits et al. 2004)</w:t>
      </w:r>
      <w:r w:rsidR="009809AC">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lastRenderedPageBreak/>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78780C74" w14:textId="77777777" w:rsidR="00F75D21" w:rsidRPr="00606C6E" w:rsidRDefault="00F75D21" w:rsidP="00324278">
      <w:pPr>
        <w:spacing w:after="0" w:line="360" w:lineRule="auto"/>
        <w:jc w:val="both"/>
        <w:rPr>
          <w:color w:val="FF0000"/>
          <w:szCs w:val="24"/>
        </w:rPr>
      </w:pPr>
    </w:p>
    <w:p w14:paraId="0CCD56B7" w14:textId="35A204B7" w:rsidR="00231D1C" w:rsidRDefault="00CA6B2F" w:rsidP="00631259">
      <w:pPr>
        <w:spacing w:after="0" w:line="360" w:lineRule="auto"/>
        <w:jc w:val="both"/>
        <w:rPr>
          <w:szCs w:val="24"/>
        </w:rPr>
      </w:pPr>
      <w:r w:rsidRPr="00A17841">
        <w:t xml:space="preserve">To put any evolutionary analysis on microsporidia on a solid basis, we first pursued a phylogenomics approach to establish a robust phylogeny of microsporidia and their placement in the eukaryotic tree of life. </w:t>
      </w:r>
      <w:r w:rsidR="00C15F1E">
        <w:t>In C</w:t>
      </w:r>
      <w:r w:rsidR="00AA2783">
        <w:t xml:space="preserve">hapter 2, "The evolutionary history of microsporidian proteins and the origin of microsporidia", </w:t>
      </w:r>
      <w:r w:rsidRPr="00A17841">
        <w:t>we traced the evolution of proteins within the microsporidian lineage and inferred the gene set of the last common ancestor</w:t>
      </w:r>
      <w:r w:rsidR="009C4486">
        <w:t xml:space="preserve"> (LCA)</w:t>
      </w:r>
      <w:r w:rsidRPr="00A17841">
        <w:t xml:space="preserve"> of the contemporary microsporidia.</w:t>
      </w:r>
      <w:r w:rsidR="00AA2783">
        <w:t xml:space="preserve"> </w:t>
      </w:r>
      <w:r w:rsidR="003F6801">
        <w:t>The core genes of</w:t>
      </w:r>
      <w:r w:rsidR="004F5553">
        <w:t xml:space="preserve"> microsporidia</w:t>
      </w:r>
      <w:r w:rsidR="00F344F9">
        <w:t xml:space="preserve"> were </w:t>
      </w:r>
      <w:r w:rsidR="001F5B5B">
        <w:t>hypothesized</w:t>
      </w:r>
      <w:r w:rsidR="00F344F9">
        <w:t xml:space="preserve"> to </w:t>
      </w:r>
      <w:r w:rsidR="003F6801">
        <w:t>be very essential and ancestral that should be retained in all organisms</w:t>
      </w:r>
      <w:r w:rsidR="007C510B">
        <w:t xml:space="preserve"> </w:t>
      </w:r>
      <w:r w:rsidR="00305638">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05638">
        <w:instrText xml:space="preserve"> ADDIN EN.CITE </w:instrText>
      </w:r>
      <w:r w:rsidR="00305638">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05638">
        <w:instrText xml:space="preserve"> ADDIN EN.CITE.DATA </w:instrText>
      </w:r>
      <w:r w:rsidR="00305638">
        <w:fldChar w:fldCharType="end"/>
      </w:r>
      <w:r w:rsidR="00305638">
        <w:fldChar w:fldCharType="separate"/>
      </w:r>
      <w:r w:rsidR="00305638">
        <w:rPr>
          <w:noProof/>
        </w:rPr>
        <w:t>(Nakjang et al. 2013)</w:t>
      </w:r>
      <w:r w:rsidR="00305638">
        <w:fldChar w:fldCharType="end"/>
      </w:r>
      <w:r w:rsidR="003F6801">
        <w:t>.</w:t>
      </w:r>
      <w:r w:rsidR="001F5B5B">
        <w:t xml:space="preserve"> We </w:t>
      </w:r>
      <w:r w:rsidR="002856BB">
        <w:t>examined</w:t>
      </w:r>
      <w:r w:rsidR="001F5B5B">
        <w:t xml:space="preserve"> that assumption</w:t>
      </w:r>
      <w:r w:rsidR="003F6801">
        <w:t xml:space="preserve"> </w:t>
      </w:r>
      <w:r w:rsidR="001F5B5B">
        <w:t xml:space="preserve">by </w:t>
      </w:r>
      <w:r w:rsidR="002856BB">
        <w:t>investigating</w:t>
      </w:r>
      <w:r w:rsidR="001F5B5B">
        <w:t xml:space="preserve"> the phylogenetic profiles of the microsporidian LCA set</w:t>
      </w:r>
      <w:r w:rsidR="00AB70B5">
        <w:t xml:space="preserve"> </w:t>
      </w:r>
      <w:r w:rsidR="007350B7">
        <w:t>through an extensive set of taxa in the tree of life</w:t>
      </w:r>
      <w:r w:rsidR="001F5B5B">
        <w:t xml:space="preserve">.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w:t>
      </w:r>
      <w:r w:rsidR="00FE3261">
        <w:rPr>
          <w:szCs w:val="24"/>
        </w:rPr>
        <w:t xml:space="preserve"> </w:t>
      </w:r>
      <w:r w:rsidR="00497605">
        <w:rPr>
          <w:szCs w:val="24"/>
        </w:rPr>
        <w:t xml:space="preserve">In addition to the </w:t>
      </w:r>
      <w:r w:rsidR="00243A43">
        <w:rPr>
          <w:szCs w:val="24"/>
        </w:rPr>
        <w:t>distribution</w:t>
      </w:r>
      <w:r w:rsidR="00AC4F31">
        <w:rPr>
          <w:szCs w:val="24"/>
        </w:rPr>
        <w:t xml:space="preserve"> of the microsporidian LCA proteins</w:t>
      </w:r>
      <w:r w:rsidR="00243A43">
        <w:rPr>
          <w:szCs w:val="24"/>
        </w:rPr>
        <w:t xml:space="preserve"> through time and taxa</w:t>
      </w:r>
      <w:r w:rsidR="00AC4F31">
        <w:rPr>
          <w:szCs w:val="24"/>
        </w:rPr>
        <w:t xml:space="preserve">, we also want to get insights into their functionality. </w:t>
      </w:r>
      <w:r w:rsidR="002872D4">
        <w:rPr>
          <w:szCs w:val="24"/>
        </w:rPr>
        <w:t>W</w:t>
      </w:r>
      <w:r w:rsidR="00CF4581">
        <w:rPr>
          <w:szCs w:val="24"/>
        </w:rPr>
        <w:t>e</w:t>
      </w:r>
      <w:r w:rsidR="002872D4">
        <w:rPr>
          <w:szCs w:val="24"/>
        </w:rPr>
        <w:t xml:space="preserve"> therefore</w:t>
      </w:r>
      <w:r w:rsidR="00CF4581">
        <w:rPr>
          <w:szCs w:val="24"/>
        </w:rPr>
        <w:t xml:space="preserv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 xml:space="preserve">utilize both evolutionary relationship and domain </w:t>
      </w:r>
      <w:r w:rsidR="008D0692">
        <w:rPr>
          <w:szCs w:val="24"/>
        </w:rPr>
        <w:t xml:space="preserve">similarity </w:t>
      </w:r>
      <w:r w:rsidR="003E166E">
        <w:rPr>
          <w:szCs w:val="24"/>
        </w:rPr>
        <w:t xml:space="preserve">information to transfer </w:t>
      </w:r>
      <w:r w:rsidR="004115B6">
        <w:rPr>
          <w:szCs w:val="24"/>
        </w:rPr>
        <w:t xml:space="preserve">functional </w:t>
      </w:r>
      <w:r w:rsidR="003E166E">
        <w:rPr>
          <w:szCs w:val="24"/>
        </w:rPr>
        <w:t>annotations</w:t>
      </w:r>
      <w:r w:rsidR="004115B6">
        <w:rPr>
          <w:szCs w:val="24"/>
        </w:rPr>
        <w:t xml:space="preserve"> from one protein to another</w:t>
      </w:r>
      <w:r w:rsidR="003F390E">
        <w:rPr>
          <w:szCs w:val="24"/>
        </w:rPr>
        <w:t xml:space="preserve">. This approach is </w:t>
      </w:r>
      <w:r w:rsidR="005F1DA0">
        <w:rPr>
          <w:szCs w:val="24"/>
        </w:rPr>
        <w:lastRenderedPageBreak/>
        <w:t>described</w:t>
      </w:r>
      <w:r w:rsidR="00F95188">
        <w:rPr>
          <w:szCs w:val="24"/>
        </w:rPr>
        <w:t xml:space="preserve"> in detail and compared with other state-of-the-art methods</w:t>
      </w:r>
      <w:r w:rsidR="005F1DA0">
        <w:rPr>
          <w:szCs w:val="24"/>
        </w:rPr>
        <w:t xml:space="preserve"> in Chapter 4</w:t>
      </w:r>
      <w:r w:rsidR="003F390E">
        <w:rPr>
          <w:szCs w:val="24"/>
        </w:rPr>
        <w:t>,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5578B1">
        <w:rPr>
          <w:szCs w:val="24"/>
        </w:rPr>
        <w:t xml:space="preserve"> 5</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043E34E" w14:textId="77777777" w:rsidR="003F708E" w:rsidRPr="00076E91" w:rsidRDefault="003F708E" w:rsidP="00324278">
      <w:pPr>
        <w:spacing w:after="0" w:line="360" w:lineRule="auto"/>
        <w:jc w:val="both"/>
        <w:rPr>
          <w:szCs w:val="24"/>
        </w:rPr>
        <w:sectPr w:rsidR="003F708E" w:rsidRPr="00076E91" w:rsidSect="00531770">
          <w:footerReference w:type="default" r:id="rId17"/>
          <w:footnotePr>
            <w:pos w:val="beneathText"/>
          </w:footnotePr>
          <w:endnotePr>
            <w:numFmt w:val="decimal"/>
          </w:endnotePr>
          <w:pgSz w:w="11906" w:h="16838"/>
          <w:pgMar w:top="1418" w:right="1814" w:bottom="1418" w:left="1814" w:header="709" w:footer="709" w:gutter="0"/>
          <w:pgNumType w:start="1"/>
          <w:cols w:space="708"/>
          <w:docGrid w:linePitch="360"/>
        </w:sectPr>
      </w:pPr>
    </w:p>
    <w:p w14:paraId="5F400FBD" w14:textId="06AD123E" w:rsidR="00F32A99" w:rsidRDefault="00996B2B" w:rsidP="00324278">
      <w:pPr>
        <w:pStyle w:val="Heading1"/>
        <w:jc w:val="both"/>
      </w:pPr>
      <w:bookmarkStart w:id="28" w:name="_Toc386731469"/>
      <w:r>
        <w:lastRenderedPageBreak/>
        <w:t>The evolutionary</w:t>
      </w:r>
      <w:r w:rsidR="00F26C27">
        <w:t xml:space="preserve"> history</w:t>
      </w:r>
      <w:r>
        <w:t xml:space="preserve"> of microsporidian proteins and the</w:t>
      </w:r>
      <w:r w:rsidR="00D766BF">
        <w:t xml:space="preserve"> origin of microsporidia</w:t>
      </w:r>
      <w:bookmarkEnd w:id="28"/>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29" w:name="_Toc386731470"/>
      <w:commentRangeStart w:id="30"/>
      <w:r w:rsidRPr="00A7099E">
        <w:t>Introduction</w:t>
      </w:r>
      <w:commentRangeEnd w:id="30"/>
      <w:r w:rsidR="004115B6">
        <w:rPr>
          <w:rStyle w:val="CommentReference"/>
          <w:rFonts w:eastAsiaTheme="minorHAnsi" w:cstheme="minorBidi"/>
          <w:b w:val="0"/>
          <w:bCs w:val="0"/>
          <w:color w:val="auto"/>
        </w:rPr>
        <w:commentReference w:id="30"/>
      </w:r>
      <w:bookmarkEnd w:id="29"/>
    </w:p>
    <w:p w14:paraId="70EC40E2" w14:textId="77777777" w:rsidR="009E4958" w:rsidRDefault="009E4958" w:rsidP="009E4958">
      <w:pPr>
        <w:pStyle w:val="Heading3"/>
      </w:pPr>
      <w:bookmarkStart w:id="31" w:name="_Toc385094318"/>
      <w:bookmarkStart w:id="32" w:name="_Toc386731471"/>
      <w:r>
        <w:t>Phylogenetic tree</w:t>
      </w:r>
      <w:bookmarkEnd w:id="31"/>
      <w:bookmarkEnd w:id="32"/>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18">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799DA16C" w:rsidR="00E5453E" w:rsidRDefault="00E5453E" w:rsidP="00E5453E">
      <w:pPr>
        <w:pStyle w:val="Caption"/>
        <w:jc w:val="both"/>
        <w:rPr>
          <w:szCs w:val="24"/>
        </w:rPr>
      </w:pPr>
      <w:bookmarkStart w:id="33" w:name="_Ref385665794"/>
      <w:bookmarkStart w:id="34" w:name="_Toc386730784"/>
      <w:r>
        <w:t xml:space="preserve">Figure </w:t>
      </w:r>
      <w:r w:rsidR="00695DD6">
        <w:fldChar w:fldCharType="begin"/>
      </w:r>
      <w:r w:rsidR="00695DD6">
        <w:instrText xml:space="preserve"> STYLEREF 1 \s </w:instrText>
      </w:r>
      <w:r w:rsidR="00695DD6">
        <w:fldChar w:fldCharType="separate"/>
      </w:r>
      <w:r w:rsidR="00D90797">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1</w:t>
      </w:r>
      <w:r w:rsidR="00695DD6">
        <w:fldChar w:fldCharType="end"/>
      </w:r>
      <w:bookmarkEnd w:id="33"/>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34"/>
    </w:p>
    <w:p w14:paraId="663871AD" w14:textId="513EBB3A" w:rsidR="005872FF"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D90797">
        <w:t xml:space="preserve">Figure </w:t>
      </w:r>
      <w:r w:rsidR="00D90797">
        <w:rPr>
          <w:noProof/>
        </w:rPr>
        <w:t>2</w:t>
      </w:r>
      <w:r w:rsidR="00D90797">
        <w:noBreakHyphen/>
      </w:r>
      <w:r w:rsidR="00D90797">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3C96920F" w14:textId="01734EED" w:rsidR="004151AA" w:rsidRDefault="004151AA" w:rsidP="009E4958">
      <w:pPr>
        <w:spacing w:after="0" w:line="360" w:lineRule="auto"/>
        <w:jc w:val="both"/>
        <w:rPr>
          <w:szCs w:val="24"/>
        </w:rPr>
      </w:pPr>
    </w:p>
    <w:p w14:paraId="44C308CE" w14:textId="77777777" w:rsidR="009E4958" w:rsidRDefault="009E4958" w:rsidP="009E4958">
      <w:pPr>
        <w:pStyle w:val="Heading3"/>
      </w:pPr>
      <w:bookmarkStart w:id="35" w:name="_Toc385094319"/>
      <w:bookmarkStart w:id="36" w:name="_Toc386731472"/>
      <w:r>
        <w:t>Orthology prediction</w:t>
      </w:r>
      <w:bookmarkEnd w:id="35"/>
      <w:bookmarkEnd w:id="36"/>
    </w:p>
    <w:p w14:paraId="09359C68" w14:textId="77777777" w:rsidR="009E4958" w:rsidRDefault="009E4958" w:rsidP="009E4958">
      <w:pPr>
        <w:spacing w:after="0" w:line="360" w:lineRule="auto"/>
        <w:jc w:val="both"/>
        <w:rPr>
          <w:szCs w:val="24"/>
        </w:rPr>
      </w:pPr>
      <w:r>
        <w:rPr>
          <w:szCs w:val="24"/>
        </w:rPr>
        <w:t xml:space="preserve">Homologous genes, genes that are shared a common ancestor, can be divided into orthologs and paralogs. In which, orthologs are genes that derived from a speciation event, while paralogs are the results of from a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w:t>
      </w:r>
    </w:p>
    <w:p w14:paraId="68BE05E4" w14:textId="50C30441" w:rsidR="009E4958" w:rsidRDefault="009E4958" w:rsidP="009E4958">
      <w:pPr>
        <w:spacing w:after="0" w:line="360" w:lineRule="auto"/>
        <w:jc w:val="both"/>
        <w:rPr>
          <w:szCs w:val="24"/>
        </w:rPr>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w:t>
      </w:r>
      <w:r w:rsidR="000D1502">
        <w:rPr>
          <w:szCs w:val="24"/>
        </w:rPr>
        <w:t>methods</w:t>
      </w:r>
      <w:r>
        <w:rPr>
          <w:szCs w:val="24"/>
        </w:rPr>
        <w:t xml:space="preserve">,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xml:space="preserve">. </w:t>
      </w:r>
      <w:r w:rsidR="00DF472B">
        <w:rPr>
          <w:szCs w:val="24"/>
        </w:rPr>
        <w:t>In out study</w:t>
      </w:r>
      <w:r w:rsidR="0062227C">
        <w:rPr>
          <w:szCs w:val="24"/>
        </w:rPr>
        <w:t xml:space="preserve">, we used </w:t>
      </w:r>
      <w:r w:rsidR="005C3358">
        <w:rPr>
          <w:szCs w:val="24"/>
        </w:rPr>
        <w:t>the latter</w:t>
      </w:r>
      <w:r w:rsidR="00A806A4">
        <w:rPr>
          <w:szCs w:val="24"/>
        </w:rPr>
        <w:t xml:space="preserve"> approaches </w:t>
      </w:r>
      <w:r w:rsidR="005C3358">
        <w:rPr>
          <w:szCs w:val="24"/>
        </w:rPr>
        <w:t>for the orthology predictions</w:t>
      </w:r>
      <w:r w:rsidR="00A806A4">
        <w:rPr>
          <w:szCs w:val="24"/>
        </w:rPr>
        <w:t>.</w:t>
      </w:r>
    </w:p>
    <w:p w14:paraId="0EB48D23" w14:textId="77891034" w:rsidR="00EA04B0" w:rsidRDefault="001F79D2" w:rsidP="00E46024">
      <w:pPr>
        <w:pStyle w:val="Heading3"/>
      </w:pPr>
      <w:bookmarkStart w:id="37" w:name="_Toc386731473"/>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37"/>
    </w:p>
    <w:p w14:paraId="6EB69B3B" w14:textId="61B91879"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 xml:space="preserve">from the </w:t>
      </w:r>
      <w:r w:rsidR="007402AE">
        <w:rPr>
          <w:szCs w:val="24"/>
        </w:rPr>
        <w:lastRenderedPageBreak/>
        <w:t>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25F0FB65"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p>
    <w:p w14:paraId="3E12A933" w14:textId="74E909C2" w:rsidR="007D7C63" w:rsidRDefault="00F93AF1" w:rsidP="00324278">
      <w:pPr>
        <w:spacing w:after="0" w:line="360" w:lineRule="auto"/>
        <w:jc w:val="both"/>
        <w:rPr>
          <w:szCs w:val="24"/>
        </w:rPr>
      </w:pPr>
      <w:r>
        <w:rPr>
          <w:szCs w:val="24"/>
        </w:rPr>
        <w:t>Throughout this study</w:t>
      </w:r>
      <w:r w:rsidR="00813662">
        <w:rPr>
          <w:szCs w:val="24"/>
        </w:rPr>
        <w:t xml:space="preserve">, we </w:t>
      </w:r>
      <w:r w:rsidR="00914697">
        <w:rPr>
          <w:szCs w:val="24"/>
        </w:rPr>
        <w:t xml:space="preserve">analyzed the sequences in </w:t>
      </w:r>
      <w:r w:rsidR="00383F20">
        <w:rPr>
          <w:szCs w:val="24"/>
        </w:rPr>
        <w:t xml:space="preserve">the </w:t>
      </w:r>
      <w:r w:rsidR="00914697">
        <w:rPr>
          <w:szCs w:val="24"/>
        </w:rPr>
        <w:t>amino acid level</w:t>
      </w:r>
      <w:r w:rsidR="00813662">
        <w:rPr>
          <w:szCs w:val="24"/>
        </w:rPr>
        <w:t>. Therefore</w:t>
      </w:r>
      <w:r w:rsidR="005758A0">
        <w:rPr>
          <w:szCs w:val="24"/>
        </w:rPr>
        <w:t>,</w:t>
      </w:r>
      <w:r w:rsidR="00813662">
        <w:rPr>
          <w:szCs w:val="24"/>
        </w:rPr>
        <w:t xml:space="preserve"> we </w:t>
      </w:r>
      <w:r w:rsidR="00914697">
        <w:rPr>
          <w:szCs w:val="24"/>
        </w:rPr>
        <w:t xml:space="preserve">treated the term </w:t>
      </w:r>
      <w:r w:rsidR="00914697" w:rsidRPr="00914697">
        <w:rPr>
          <w:i/>
          <w:szCs w:val="24"/>
        </w:rPr>
        <w:t>protein</w:t>
      </w:r>
      <w:r w:rsidR="00914697">
        <w:rPr>
          <w:szCs w:val="24"/>
        </w:rPr>
        <w:t xml:space="preserve"> and </w:t>
      </w:r>
      <w:r w:rsidR="00914697" w:rsidRPr="00914697">
        <w:rPr>
          <w:i/>
          <w:szCs w:val="24"/>
        </w:rPr>
        <w:t>gene</w:t>
      </w:r>
      <w:r w:rsidR="00914697">
        <w:rPr>
          <w:szCs w:val="24"/>
        </w:rPr>
        <w:t xml:space="preserve"> as synonym. </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38" w:name="_Toc386731474"/>
      <w:r w:rsidRPr="00A7099E">
        <w:t>Methods</w:t>
      </w:r>
      <w:bookmarkEnd w:id="38"/>
    </w:p>
    <w:p w14:paraId="57E25CB8" w14:textId="3D834359" w:rsidR="00E612B8" w:rsidRDefault="00E612B8" w:rsidP="00DB3CE4">
      <w:pPr>
        <w:pStyle w:val="Heading3"/>
        <w:jc w:val="both"/>
      </w:pPr>
      <w:bookmarkStart w:id="39" w:name="_Ref386155502"/>
      <w:bookmarkStart w:id="40" w:name="_Toc386731475"/>
      <w:r>
        <w:t>Identification of homologous and orphan proteins within the microsporidia</w:t>
      </w:r>
      <w:r w:rsidR="00DB3CE4">
        <w:t>n</w:t>
      </w:r>
      <w:r>
        <w:t xml:space="preserve"> lineage</w:t>
      </w:r>
      <w:bookmarkEnd w:id="39"/>
      <w:bookmarkEnd w:id="40"/>
    </w:p>
    <w:p w14:paraId="2F6C1F1E" w14:textId="77777777" w:rsidR="002246AA" w:rsidRDefault="002246AA" w:rsidP="002246AA">
      <w:pPr>
        <w:spacing w:after="0" w:line="360" w:lineRule="auto"/>
        <w:jc w:val="both"/>
        <w:rPr>
          <w:szCs w:val="24"/>
        </w:rPr>
      </w:pPr>
      <w:r>
        <w:rPr>
          <w:szCs w:val="24"/>
        </w:rPr>
        <w:t xml:space="preserve">In the scope of this study, we used a microsporidian data set comprising eleven species downloaded from the genome portal of the JGI database of Join Genome Institute </w:t>
      </w:r>
      <w:r>
        <w:rPr>
          <w:szCs w:val="24"/>
        </w:rPr>
        <w:fldChar w:fldCharType="begin"/>
      </w:r>
      <w:r>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Pr>
          <w:szCs w:val="24"/>
        </w:rPr>
        <w:fldChar w:fldCharType="separate"/>
      </w:r>
      <w:r>
        <w:rPr>
          <w:noProof/>
          <w:szCs w:val="24"/>
        </w:rPr>
        <w:t>(Nordberg et al. 2014)</w:t>
      </w:r>
      <w:r>
        <w:rPr>
          <w:szCs w:val="24"/>
        </w:rPr>
        <w:fldChar w:fldCharType="end"/>
      </w:r>
      <w:r>
        <w:rPr>
          <w:szCs w:val="24"/>
        </w:rPr>
        <w:t xml:space="preserve"> and the MicrosporidiaDB </w:t>
      </w:r>
      <w:r>
        <w:fldChar w:fldCharType="begin"/>
      </w:r>
      <w:r>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fldChar w:fldCharType="separate"/>
      </w:r>
      <w:r>
        <w:rPr>
          <w:noProof/>
        </w:rPr>
        <w:t>(Aurrecoechea et al. 2011)</w:t>
      </w:r>
      <w:r>
        <w:fldChar w:fldCharType="end"/>
      </w:r>
      <w:r>
        <w:rPr>
          <w:szCs w:val="24"/>
        </w:rPr>
        <w:t xml:space="preserve"> from the microsporidia genome sequencing project of the Broad Institute </w:t>
      </w:r>
      <w:r>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Pr>
          <w:szCs w:val="24"/>
        </w:rPr>
        <w:instrText xml:space="preserve"> ADDIN EN.CITE </w:instrText>
      </w:r>
      <w:r>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(Cuomo et al. 2012; Pombert et al. 2013; Bakowski et al. 2014; Desjardins et al. 2015)</w:t>
      </w:r>
      <w:r>
        <w:rPr>
          <w:szCs w:val="24"/>
        </w:rPr>
        <w:fldChar w:fldCharType="end"/>
      </w:r>
      <w:r>
        <w:rPr>
          <w:szCs w:val="24"/>
        </w:rPr>
        <w:t xml:space="preserve">. The species name, strain name, number of proteins as well as the source database of those eleven microsporidia can be found in </w:t>
      </w:r>
      <w:r w:rsidRPr="0096265A">
        <w:rPr>
          <w:szCs w:val="24"/>
        </w:rPr>
        <w:fldChar w:fldCharType="begin"/>
      </w:r>
      <w:r w:rsidRPr="0096265A">
        <w:rPr>
          <w:szCs w:val="24"/>
        </w:rPr>
        <w:instrText xml:space="preserve"> REF _Ref381275723 \h </w:instrText>
      </w:r>
      <w:r w:rsidRPr="0096265A">
        <w:rPr>
          <w:szCs w:val="24"/>
        </w:rPr>
      </w:r>
      <w:r w:rsidRPr="0096265A">
        <w:rPr>
          <w:szCs w:val="24"/>
        </w:rPr>
        <w:fldChar w:fldCharType="separate"/>
      </w:r>
      <w:r w:rsidR="00D90797" w:rsidRPr="00076E91">
        <w:t xml:space="preserve">Table </w:t>
      </w:r>
      <w:r w:rsidR="00D90797">
        <w:rPr>
          <w:noProof/>
        </w:rPr>
        <w:t>2</w:t>
      </w:r>
      <w:r w:rsidR="00D90797">
        <w:noBreakHyphen/>
      </w:r>
      <w:r w:rsidR="00D90797">
        <w:rPr>
          <w:noProof/>
        </w:rPr>
        <w:t>1</w:t>
      </w:r>
      <w:r w:rsidRPr="0096265A">
        <w:rPr>
          <w:szCs w:val="24"/>
        </w:rPr>
        <w:fldChar w:fldCharType="end"/>
      </w:r>
      <w:r w:rsidRPr="0096265A">
        <w:rPr>
          <w:szCs w:val="24"/>
        </w:rPr>
        <w:t>.</w:t>
      </w:r>
    </w:p>
    <w:p w14:paraId="61F2827C" w14:textId="30C27614" w:rsidR="002246AA" w:rsidRPr="00076E91" w:rsidRDefault="002246AA" w:rsidP="002246AA">
      <w:pPr>
        <w:pStyle w:val="Caption"/>
        <w:keepNext/>
        <w:spacing w:after="0" w:line="360" w:lineRule="auto"/>
        <w:jc w:val="both"/>
      </w:pPr>
      <w:bookmarkStart w:id="41" w:name="_Ref381275723"/>
      <w:bookmarkStart w:id="42" w:name="_Toc386730840"/>
      <w:r w:rsidRPr="00076E91">
        <w:t xml:space="preserve">Table </w:t>
      </w:r>
      <w:r w:rsidR="00C52ED2">
        <w:fldChar w:fldCharType="begin"/>
      </w:r>
      <w:r w:rsidR="00C52ED2">
        <w:instrText xml:space="preserve"> STYLEREF 1 \s </w:instrText>
      </w:r>
      <w:r w:rsidR="00C52ED2">
        <w:fldChar w:fldCharType="separate"/>
      </w:r>
      <w:r w:rsidR="00D90797">
        <w:rPr>
          <w:noProof/>
        </w:rPr>
        <w:t>2</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D90797">
        <w:rPr>
          <w:noProof/>
        </w:rPr>
        <w:t>1</w:t>
      </w:r>
      <w:r w:rsidR="00C52ED2">
        <w:fldChar w:fldCharType="end"/>
      </w:r>
      <w:bookmarkEnd w:id="41"/>
      <w:r w:rsidRPr="00076E91">
        <w:t xml:space="preserve">: </w:t>
      </w:r>
      <w:r>
        <w:t>The microsporidia data set</w:t>
      </w:r>
      <w:r w:rsidRPr="00076E91">
        <w:t xml:space="preserve"> </w:t>
      </w:r>
      <w:r>
        <w:t>that was used for the estimation of the microsporidia last common ancestor protein set. The columns denote species name, strain, number of protein and the source, where their proteomes were downloaded.</w:t>
      </w:r>
      <w:bookmarkEnd w:id="42"/>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lastRenderedPageBreak/>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6EF01B61" w14:textId="557F39E3" w:rsidR="00E612B8" w:rsidRDefault="00EE6039" w:rsidP="00F43EBC">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homologous 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l-against-all BLASTP 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33EE8060" w14:textId="054BABC8" w:rsidR="00280B87" w:rsidRPr="00A73C47" w:rsidRDefault="00B54B29" w:rsidP="00F43EBC">
      <w:pPr>
        <w:spacing w:after="0" w:line="360" w:lineRule="auto"/>
        <w:jc w:val="both"/>
        <w:rPr>
          <w:szCs w:val="24"/>
        </w:rPr>
      </w:pPr>
      <w:r>
        <w:t>W</w:t>
      </w:r>
      <w:r w:rsidR="00C0353C">
        <w:t>e</w:t>
      </w:r>
      <w:r>
        <w:t xml:space="preserve"> </w:t>
      </w:r>
      <w:r w:rsidR="003F3750">
        <w:t>further</w:t>
      </w:r>
      <w:r w:rsidR="00C0353C">
        <w:t xml:space="preserve"> characterized </w:t>
      </w:r>
      <w:r w:rsidR="00F312BF">
        <w:t>the microsporidian homologous and non-homologous proteins</w:t>
      </w:r>
      <w:r w:rsidR="00C878B5">
        <w:t xml:space="preserve"> to gain more</w:t>
      </w:r>
      <w:r w:rsidR="00C0353C">
        <w:t xml:space="preserve"> detail.</w:t>
      </w:r>
      <w:r w:rsidR="00E91FF8">
        <w:rPr>
          <w:szCs w:val="24"/>
        </w:rPr>
        <w:t xml:space="preserve"> F</w:t>
      </w:r>
      <w:r w:rsidR="008C4321">
        <w:rPr>
          <w:szCs w:val="24"/>
        </w:rPr>
        <w:t>irst, we compare the length distributions of those two</w:t>
      </w:r>
      <w:r w:rsidR="00C878B5">
        <w:rPr>
          <w:szCs w:val="24"/>
        </w:rPr>
        <w:t xml:space="preserve"> gene</w:t>
      </w:r>
      <w:r w:rsidR="008C4321">
        <w:rPr>
          <w:szCs w:val="24"/>
        </w:rPr>
        <w:t xml:space="preserve"> categories with</w:t>
      </w:r>
      <w:r w:rsidR="00280B87">
        <w:rPr>
          <w:szCs w:val="24"/>
        </w:rPr>
        <w:t xml:space="preserve"> the nonparametric U-test</w:t>
      </w:r>
      <w:r w:rsidR="00280B87" w:rsidRPr="00076E91">
        <w:rPr>
          <w:szCs w:val="24"/>
        </w:rPr>
        <w:t xml:space="preserve"> Wilcoxon-Mann-Whitney</w:t>
      </w:r>
      <w:r w:rsidR="00280B87">
        <w:rPr>
          <w:szCs w:val="24"/>
        </w:rPr>
        <w:t xml:space="preserve"> </w:t>
      </w:r>
      <w:r w:rsidR="00280B87">
        <w:rPr>
          <w:szCs w:val="24"/>
        </w:rPr>
        <w:fldChar w:fldCharType="begin"/>
      </w:r>
      <w:r w:rsidR="00280B87">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280B87">
        <w:rPr>
          <w:szCs w:val="24"/>
        </w:rPr>
        <w:fldChar w:fldCharType="separate"/>
      </w:r>
      <w:r w:rsidR="00280B87">
        <w:rPr>
          <w:noProof/>
          <w:szCs w:val="24"/>
        </w:rPr>
        <w:t>(Mann and Whitney 1947)</w:t>
      </w:r>
      <w:r w:rsidR="00280B87">
        <w:rPr>
          <w:szCs w:val="24"/>
        </w:rPr>
        <w:fldChar w:fldCharType="end"/>
      </w:r>
      <w:r w:rsidR="00280B87" w:rsidRPr="00076E91">
        <w:rPr>
          <w:szCs w:val="24"/>
        </w:rPr>
        <w:t>.</w:t>
      </w:r>
      <w:r w:rsidR="008C4321">
        <w:rPr>
          <w:szCs w:val="24"/>
        </w:rPr>
        <w:t xml:space="preserve"> Then,</w:t>
      </w:r>
      <w:r w:rsidR="00280B87">
        <w:rPr>
          <w:szCs w:val="24"/>
        </w:rPr>
        <w:t xml:space="preserve"> we performed a protein family</w:t>
      </w:r>
      <w:r w:rsidR="00DC0EBF">
        <w:rPr>
          <w:szCs w:val="24"/>
        </w:rPr>
        <w:t xml:space="preserve"> (</w:t>
      </w:r>
      <w:r w:rsidR="00E576EF">
        <w:rPr>
          <w:szCs w:val="24"/>
        </w:rPr>
        <w:t>Pfam</w:t>
      </w:r>
      <w:r w:rsidR="00DC0EBF">
        <w:rPr>
          <w:szCs w:val="24"/>
        </w:rPr>
        <w:t>)</w:t>
      </w:r>
      <w:r w:rsidR="00280B87">
        <w:rPr>
          <w:szCs w:val="24"/>
        </w:rPr>
        <w:t xml:space="preserve"> domain annotation analysis for the orphan and orthologous proteins in each microsporidia species.</w:t>
      </w:r>
      <w:r w:rsidR="00DC0EBF">
        <w:rPr>
          <w:szCs w:val="24"/>
        </w:rPr>
        <w:t xml:space="preserve"> To this end, we use hmmscan from the HMMER package</w:t>
      </w:r>
      <w:r w:rsidR="009155CE">
        <w:rPr>
          <w:szCs w:val="24"/>
        </w:rPr>
        <w:t xml:space="preserve"> v</w:t>
      </w:r>
      <w:r w:rsidR="00360F83">
        <w:rPr>
          <w:szCs w:val="24"/>
        </w:rPr>
        <w:t>3.1b2</w:t>
      </w:r>
      <w:r w:rsidR="00DC0EBF">
        <w:rPr>
          <w:szCs w:val="24"/>
        </w:rPr>
        <w:t xml:space="preserve"> </w:t>
      </w:r>
      <w:r w:rsidR="00DC0EBF">
        <w:rPr>
          <w:szCs w:val="24"/>
        </w:rPr>
        <w:fldChar w:fldCharType="begin"/>
      </w:r>
      <w:r w:rsidR="00DC0EBF">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DC0EBF">
        <w:rPr>
          <w:szCs w:val="24"/>
        </w:rPr>
        <w:fldChar w:fldCharType="separate"/>
      </w:r>
      <w:r w:rsidR="00DC0EBF">
        <w:rPr>
          <w:noProof/>
          <w:szCs w:val="24"/>
        </w:rPr>
        <w:t>(Eddy 1998)</w:t>
      </w:r>
      <w:r w:rsidR="00DC0EBF">
        <w:rPr>
          <w:szCs w:val="24"/>
        </w:rPr>
        <w:fldChar w:fldCharType="end"/>
      </w:r>
      <w:r w:rsidR="00DC0EBF">
        <w:rPr>
          <w:szCs w:val="24"/>
        </w:rPr>
        <w:t xml:space="preserve"> </w:t>
      </w:r>
      <w:r w:rsidR="00DC0EBF">
        <w:t>in combination with the profile hidden Markov models from the Pfam-A database</w:t>
      </w:r>
      <w:r w:rsidR="00E04809">
        <w:t xml:space="preserve"> </w:t>
      </w:r>
      <w:r w:rsidR="00E04809">
        <w:fldChar w:fldCharType="begin"/>
      </w:r>
      <w:r w:rsidR="00E04809">
        <w:instrText xml:space="preserve"> ADDIN EN.CITE &lt;EndNote&gt;&lt;Cite&gt;&lt;Author&gt;Finn&lt;/Author&gt;&lt;Year&gt;2008&lt;/Year&gt;&lt;RecNum&gt;358&lt;/RecNum&gt;&lt;DisplayText&gt;(Finn et al. 2008)&lt;/DisplayText&gt;&lt;record&gt;&lt;rec-number&gt;358&lt;/rec-number&gt;&lt;foreign-keys&gt;&lt;key app="EN" db-id="zvzepeve9vwad9e0r2nxazrm0x0w25x9w9er" timestamp="1522917510"&gt;358&lt;/key&gt;&lt;/foreign-keys&gt;&lt;ref-type name="Journal Article"&gt;17&lt;/ref-type&gt;&lt;contributors&gt;&lt;authors&gt;&lt;author&gt;Finn, Robert D.&lt;/author&gt;&lt;author&gt;Tate, John&lt;/author&gt;&lt;author&gt;Mistry, Jaina&lt;/author&gt;&lt;author&gt;Coggill, Penny C.&lt;/author&gt;&lt;author&gt;Sammut, Stephen John&lt;/author&gt;&lt;author&gt;Hotz, Hans-Rudolf&lt;/author&gt;&lt;author&gt;Ceric, Goran&lt;/author&gt;&lt;author&gt;Forslund, Kristoffer&lt;/author&gt;&lt;author&gt;Eddy, Sean R.&lt;/author&gt;&lt;author&gt;Sonnhammer, Erik L. L.&lt;/author&gt;&lt;author&gt;Bateman, Alex&lt;/author&gt;&lt;/authors&gt;&lt;/contributors&gt;&lt;titles&gt;&lt;title&gt;The Pfam protein families database&lt;/title&gt;&lt;secondary-title&gt;Nucleic Acids Research&lt;/secondary-title&gt;&lt;/titles&gt;&lt;periodical&gt;&lt;full-title&gt;Nucleic Acids Research&lt;/full-title&gt;&lt;/periodical&gt;&lt;pages&gt;D281-D288&lt;/pages&gt;&lt;volume&gt;36&lt;/volume&gt;&lt;dates&gt;&lt;year&gt;2008&lt;/year&gt;&lt;pub-dates&gt;&lt;date&gt;2008-1&lt;/date&gt;&lt;/pub-dates&gt;&lt;/dates&gt;&lt;isbn&gt;0305-1048&lt;/isbn&gt;&lt;urls&gt;&lt;/urls&gt;&lt;electronic-resource-num&gt;10.1093/nar/gkm960&lt;/electronic-resource-num&gt;&lt;remote-database-name&gt;PubMed Central&lt;/remote-database-name&gt;&lt;access-date&gt;2018-03-30 21:22:51&lt;/access-date&gt;&lt;/record&gt;&lt;/Cite&gt;&lt;/EndNote&gt;</w:instrText>
      </w:r>
      <w:r w:rsidR="00E04809">
        <w:fldChar w:fldCharType="separate"/>
      </w:r>
      <w:r w:rsidR="00E04809">
        <w:rPr>
          <w:noProof/>
        </w:rPr>
        <w:t>(Finn et al. 2008)</w:t>
      </w:r>
      <w:r w:rsidR="00E04809">
        <w:fldChar w:fldCharType="end"/>
      </w:r>
      <w:r w:rsidR="00DC0EBF">
        <w:rPr>
          <w:szCs w:val="24"/>
        </w:rPr>
        <w:t>.</w:t>
      </w:r>
      <w:r w:rsidR="00E576EF">
        <w:rPr>
          <w:szCs w:val="24"/>
        </w:rPr>
        <w:t xml:space="preserve"> </w:t>
      </w:r>
      <w:r w:rsidR="00E576EF" w:rsidRPr="00E576EF">
        <w:rPr>
          <w:szCs w:val="24"/>
        </w:rPr>
        <w:t>Pfam domains represent, in general, evolutionarily conserved sub-sequences in a protein, of which a considerable fraction has been associated with a particular function</w:t>
      </w:r>
      <w:r w:rsidR="00280B87">
        <w:rPr>
          <w:szCs w:val="24"/>
        </w:rPr>
        <w:t xml:space="preserve"> </w:t>
      </w:r>
      <w:r w:rsidR="00280B87">
        <w:rPr>
          <w:szCs w:val="24"/>
        </w:rPr>
        <w:fldChar w:fldCharType="begin"/>
      </w:r>
      <w:r w:rsidR="00280B8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80B87">
        <w:rPr>
          <w:szCs w:val="24"/>
        </w:rPr>
        <w:fldChar w:fldCharType="separate"/>
      </w:r>
      <w:r w:rsidR="00280B87">
        <w:rPr>
          <w:noProof/>
          <w:szCs w:val="24"/>
        </w:rPr>
        <w:t>(Finn et al. 2014)</w:t>
      </w:r>
      <w:r w:rsidR="00280B87">
        <w:rPr>
          <w:szCs w:val="24"/>
        </w:rPr>
        <w:fldChar w:fldCharType="end"/>
      </w:r>
      <w:r w:rsidR="00280B87">
        <w:rPr>
          <w:szCs w:val="24"/>
        </w:rPr>
        <w:t>.</w:t>
      </w:r>
    </w:p>
    <w:p w14:paraId="0DA1E500" w14:textId="23BBE75C" w:rsidR="00E612B8" w:rsidRDefault="00D22520" w:rsidP="00E612B8">
      <w:pPr>
        <w:pStyle w:val="Heading3"/>
      </w:pPr>
      <w:bookmarkStart w:id="43" w:name="_Ref386159633"/>
      <w:bookmarkStart w:id="44" w:name="_Toc386731476"/>
      <w:r>
        <w:t>M</w:t>
      </w:r>
      <w:r w:rsidR="00E612B8">
        <w:t xml:space="preserve">icrosporidian LCA protein set </w:t>
      </w:r>
      <w:r>
        <w:t>estimation</w:t>
      </w:r>
      <w:bookmarkEnd w:id="43"/>
      <w:bookmarkEnd w:id="44"/>
    </w:p>
    <w:p w14:paraId="7457976A" w14:textId="7D8EC984" w:rsidR="00C9562B" w:rsidRDefault="00C9562B" w:rsidP="00C9562B">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lastRenderedPageBreak/>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other taxa to use as the non-microsporidian group for the phylogenetic analysis. </w:t>
      </w:r>
      <w:r w:rsidR="00727371">
        <w:t>The sources for those proteomes are JGI (</w:t>
      </w:r>
      <w:r w:rsidR="00727371" w:rsidRPr="0092384A">
        <w:t>https://jgi.doe.gov</w:t>
      </w:r>
      <w:r w:rsidR="00727371">
        <w:t>), Broad Institute (</w:t>
      </w:r>
      <w:r w:rsidR="00727371" w:rsidRPr="00F265E6">
        <w:t>https://www.broadinstitute.org</w:t>
      </w:r>
      <w:r w:rsidR="00727371">
        <w:t>), UniProt (</w:t>
      </w:r>
      <w:r w:rsidR="00727371" w:rsidRPr="00782768">
        <w:t>http://www.uniprot.org</w:t>
      </w:r>
      <w:r w:rsidR="00727371">
        <w:t>), Ensembl (</w:t>
      </w:r>
      <w:r w:rsidR="00727371" w:rsidRPr="004830C1">
        <w:t>https://www.ensembl.org/index.html</w:t>
      </w:r>
      <w:r w:rsidR="00727371">
        <w:t>), NCBI (</w:t>
      </w:r>
      <w:r w:rsidR="00727371" w:rsidRPr="000329B1">
        <w:t>https://www.ncbi.nlm.nih.gov</w:t>
      </w:r>
      <w:r w:rsidR="00727371">
        <w:t xml:space="preserve">), Candida Genome Database (CGD, </w:t>
      </w:r>
      <w:r w:rsidR="00727371" w:rsidRPr="00116F47">
        <w:t>http://www.candidagenome.org</w:t>
      </w:r>
      <w:r w:rsidR="00727371">
        <w:t>), PlasmoDB (</w:t>
      </w:r>
      <w:r w:rsidR="00727371" w:rsidRPr="00116F47">
        <w:t>http://plasmodb.org/plasmo/</w:t>
      </w:r>
      <w:r w:rsidR="00727371">
        <w:t>) and Sanger Institute (</w:t>
      </w:r>
      <w:r w:rsidR="00727371" w:rsidRPr="009F1D7C">
        <w:t>http://www.sanger.ac.uk/science/data</w:t>
      </w:r>
      <w:r w:rsidR="00727371">
        <w:t xml:space="preserve">). </w:t>
      </w:r>
      <w:r w:rsidRPr="009F4437">
        <w:rPr>
          <w:szCs w:val="24"/>
        </w:rPr>
        <w:t xml:space="preserve">We provide the information about the taxon names together with their NCBI taxonomy IDs, phylum and 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D90797">
        <w:t xml:space="preserve">Table </w:t>
      </w:r>
      <w:r w:rsidR="00D90797">
        <w:rPr>
          <w:noProof/>
        </w:rPr>
        <w:t>2</w:t>
      </w:r>
      <w:r w:rsidR="00D90797">
        <w:noBreakHyphen/>
      </w:r>
      <w:r w:rsidR="00D90797">
        <w:rPr>
          <w:noProof/>
        </w:rPr>
        <w:t>2</w:t>
      </w:r>
      <w:r w:rsidRPr="009F4437">
        <w:rPr>
          <w:szCs w:val="24"/>
        </w:rPr>
        <w:fldChar w:fldCharType="end"/>
      </w:r>
      <w:r w:rsidRPr="009F4437">
        <w:rPr>
          <w:szCs w:val="24"/>
        </w:rPr>
        <w:t>.</w:t>
      </w:r>
    </w:p>
    <w:p w14:paraId="1F613F47" w14:textId="25C712CE" w:rsidR="00127297" w:rsidRDefault="00127297" w:rsidP="00127297">
      <w:pPr>
        <w:pStyle w:val="Caption"/>
        <w:keepNext/>
      </w:pPr>
      <w:bookmarkStart w:id="45" w:name="_Ref384422965"/>
      <w:bookmarkStart w:id="46" w:name="_Toc386730841"/>
      <w:r>
        <w:t xml:space="preserve">Table </w:t>
      </w:r>
      <w:r w:rsidR="00C52ED2">
        <w:fldChar w:fldCharType="begin"/>
      </w:r>
      <w:r w:rsidR="00C52ED2">
        <w:instrText xml:space="preserve"> STYLEREF 1 \s </w:instrText>
      </w:r>
      <w:r w:rsidR="00C52ED2">
        <w:fldChar w:fldCharType="separate"/>
      </w:r>
      <w:r w:rsidR="00D90797">
        <w:rPr>
          <w:noProof/>
        </w:rPr>
        <w:t>2</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D90797">
        <w:rPr>
          <w:noProof/>
        </w:rPr>
        <w:t>2</w:t>
      </w:r>
      <w:r w:rsidR="00C52ED2">
        <w:fldChar w:fldCharType="end"/>
      </w:r>
      <w:bookmarkEnd w:id="45"/>
      <w:r>
        <w:t xml:space="preserve">: </w:t>
      </w:r>
      <w:r w:rsidRPr="00076E91">
        <w:t>24 taxa used for extent the initial homologous groups</w:t>
      </w:r>
      <w:r>
        <w:t xml:space="preserve"> including 17 non-microsporidia species used in the phylogenetic study </w:t>
      </w:r>
      <w:r w:rsidRPr="002A7762">
        <w:t>of</w:t>
      </w:r>
      <w:r>
        <w:t xml:space="preserve"> </w:t>
      </w:r>
      <w:r>
        <w:fldChar w:fldCharType="begin"/>
      </w:r>
      <w: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fldChar w:fldCharType="separate"/>
      </w:r>
      <w:r>
        <w:rPr>
          <w:noProof/>
        </w:rPr>
        <w:t>(Capella-Gutiérrez, Marcet-Houben, and Gabaldón 2012)</w:t>
      </w:r>
      <w:r>
        <w:fldChar w:fldCharType="end"/>
      </w:r>
      <w:r w:rsidRPr="002A7762">
        <w:t xml:space="preserve"> </w:t>
      </w:r>
      <w:r>
        <w:t>and other 7 outgroup taxa (highlighted in red). Columns indicate NCBI taxonomy ID, taxon name, phylum, kingdom and the source where the proteomes were downloaded.</w:t>
      </w:r>
      <w:bookmarkEnd w:id="46"/>
      <w:r>
        <w:t xml:space="preserve"> </w:t>
      </w:r>
    </w:p>
    <w:tbl>
      <w:tblPr>
        <w:tblStyle w:val="TableGrid"/>
        <w:tblW w:w="5000" w:type="pct"/>
        <w:tblLayout w:type="fixed"/>
        <w:tblLook w:val="04A0" w:firstRow="1" w:lastRow="0" w:firstColumn="1" w:lastColumn="0" w:noHBand="0" w:noVBand="1"/>
      </w:tblPr>
      <w:tblGrid>
        <w:gridCol w:w="959"/>
        <w:gridCol w:w="2771"/>
        <w:gridCol w:w="2081"/>
        <w:gridCol w:w="1427"/>
        <w:gridCol w:w="1482"/>
      </w:tblGrid>
      <w:tr w:rsidR="00127297" w:rsidRPr="00893F92" w14:paraId="75D56C7B" w14:textId="77777777" w:rsidTr="003671FB">
        <w:trPr>
          <w:trHeight w:val="300"/>
        </w:trPr>
        <w:tc>
          <w:tcPr>
            <w:tcW w:w="550" w:type="pct"/>
            <w:noWrap/>
            <w:hideMark/>
          </w:tcPr>
          <w:p w14:paraId="70C55624" w14:textId="77777777" w:rsidR="00127297" w:rsidRPr="00893F92" w:rsidRDefault="00127297" w:rsidP="003671FB">
            <w:pPr>
              <w:spacing w:line="360" w:lineRule="auto"/>
              <w:rPr>
                <w:sz w:val="20"/>
                <w:szCs w:val="20"/>
              </w:rPr>
            </w:pPr>
            <w:r w:rsidRPr="00893F92">
              <w:rPr>
                <w:sz w:val="20"/>
                <w:szCs w:val="20"/>
              </w:rPr>
              <w:t>ID</w:t>
            </w:r>
          </w:p>
        </w:tc>
        <w:tc>
          <w:tcPr>
            <w:tcW w:w="1589" w:type="pct"/>
            <w:noWrap/>
            <w:hideMark/>
          </w:tcPr>
          <w:p w14:paraId="5D868AA1" w14:textId="77777777" w:rsidR="00127297" w:rsidRPr="00893F92" w:rsidRDefault="00127297" w:rsidP="003671FB">
            <w:pPr>
              <w:spacing w:line="360" w:lineRule="auto"/>
              <w:rPr>
                <w:sz w:val="20"/>
                <w:szCs w:val="20"/>
              </w:rPr>
            </w:pPr>
            <w:r w:rsidRPr="00893F92">
              <w:rPr>
                <w:sz w:val="20"/>
                <w:szCs w:val="20"/>
              </w:rPr>
              <w:t>Taxon name</w:t>
            </w:r>
          </w:p>
        </w:tc>
        <w:tc>
          <w:tcPr>
            <w:tcW w:w="1193" w:type="pct"/>
            <w:noWrap/>
            <w:hideMark/>
          </w:tcPr>
          <w:p w14:paraId="0D811D88" w14:textId="77777777" w:rsidR="00127297" w:rsidRPr="00893F92" w:rsidRDefault="00127297" w:rsidP="003671FB">
            <w:pPr>
              <w:spacing w:line="360" w:lineRule="auto"/>
              <w:rPr>
                <w:sz w:val="20"/>
                <w:szCs w:val="20"/>
              </w:rPr>
            </w:pPr>
            <w:r w:rsidRPr="00893F92">
              <w:rPr>
                <w:sz w:val="20"/>
                <w:szCs w:val="20"/>
              </w:rPr>
              <w:t>Phylum</w:t>
            </w:r>
          </w:p>
        </w:tc>
        <w:tc>
          <w:tcPr>
            <w:tcW w:w="818" w:type="pct"/>
            <w:noWrap/>
            <w:hideMark/>
          </w:tcPr>
          <w:p w14:paraId="2D56921F" w14:textId="77777777" w:rsidR="00127297" w:rsidRPr="00893F92" w:rsidRDefault="00127297" w:rsidP="003671FB">
            <w:pPr>
              <w:spacing w:line="360" w:lineRule="auto"/>
              <w:rPr>
                <w:sz w:val="20"/>
                <w:szCs w:val="20"/>
              </w:rPr>
            </w:pPr>
            <w:r w:rsidRPr="00893F92">
              <w:rPr>
                <w:sz w:val="20"/>
                <w:szCs w:val="20"/>
              </w:rPr>
              <w:t>Kingdom</w:t>
            </w:r>
          </w:p>
        </w:tc>
        <w:tc>
          <w:tcPr>
            <w:tcW w:w="850" w:type="pct"/>
          </w:tcPr>
          <w:p w14:paraId="6D306D13" w14:textId="77777777" w:rsidR="00127297" w:rsidRPr="00893F92" w:rsidRDefault="00127297" w:rsidP="003671FB">
            <w:pPr>
              <w:spacing w:line="360" w:lineRule="auto"/>
              <w:rPr>
                <w:sz w:val="20"/>
                <w:szCs w:val="20"/>
              </w:rPr>
            </w:pPr>
            <w:r w:rsidRPr="00893F92">
              <w:rPr>
                <w:sz w:val="20"/>
                <w:szCs w:val="20"/>
              </w:rPr>
              <w:t>Source</w:t>
            </w:r>
          </w:p>
        </w:tc>
      </w:tr>
      <w:tr w:rsidR="00127297" w:rsidRPr="00893F92" w14:paraId="5DF4A8AA" w14:textId="77777777" w:rsidTr="003671FB">
        <w:trPr>
          <w:trHeight w:val="300"/>
        </w:trPr>
        <w:tc>
          <w:tcPr>
            <w:tcW w:w="550" w:type="pct"/>
            <w:noWrap/>
            <w:hideMark/>
          </w:tcPr>
          <w:p w14:paraId="17AFB12F" w14:textId="77777777" w:rsidR="00127297" w:rsidRPr="00893F92" w:rsidRDefault="00127297" w:rsidP="003671FB">
            <w:pPr>
              <w:spacing w:line="360" w:lineRule="auto"/>
              <w:rPr>
                <w:sz w:val="20"/>
                <w:szCs w:val="20"/>
              </w:rPr>
            </w:pPr>
            <w:r w:rsidRPr="00893F92">
              <w:rPr>
                <w:sz w:val="20"/>
                <w:szCs w:val="20"/>
              </w:rPr>
              <w:t>4932</w:t>
            </w:r>
          </w:p>
        </w:tc>
        <w:tc>
          <w:tcPr>
            <w:tcW w:w="1589" w:type="pct"/>
            <w:noWrap/>
            <w:hideMark/>
          </w:tcPr>
          <w:p w14:paraId="4A2D0D59" w14:textId="77777777" w:rsidR="00127297" w:rsidRPr="00893F92" w:rsidRDefault="00127297" w:rsidP="003671FB">
            <w:pPr>
              <w:spacing w:line="360" w:lineRule="auto"/>
              <w:rPr>
                <w:i/>
                <w:sz w:val="20"/>
                <w:szCs w:val="20"/>
              </w:rPr>
            </w:pPr>
            <w:r w:rsidRPr="00893F92">
              <w:rPr>
                <w:i/>
                <w:sz w:val="20"/>
                <w:szCs w:val="20"/>
              </w:rPr>
              <w:t>Saccharomyces cerevisiae</w:t>
            </w:r>
          </w:p>
        </w:tc>
        <w:tc>
          <w:tcPr>
            <w:tcW w:w="1193" w:type="pct"/>
            <w:noWrap/>
            <w:hideMark/>
          </w:tcPr>
          <w:p w14:paraId="3D65EECB"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0A86A4F6"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6A732238" w14:textId="77777777" w:rsidR="00127297" w:rsidRPr="00893F92" w:rsidRDefault="00127297" w:rsidP="003671FB">
            <w:pPr>
              <w:spacing w:line="360" w:lineRule="auto"/>
              <w:rPr>
                <w:sz w:val="20"/>
                <w:szCs w:val="20"/>
                <w:lang w:val="de-DE"/>
              </w:rPr>
            </w:pPr>
            <w:r w:rsidRPr="00893F92">
              <w:rPr>
                <w:sz w:val="20"/>
                <w:szCs w:val="20"/>
              </w:rPr>
              <w:t>Ensembl</w:t>
            </w:r>
          </w:p>
        </w:tc>
      </w:tr>
      <w:tr w:rsidR="00127297" w:rsidRPr="00893F92" w14:paraId="5E9C36F7" w14:textId="77777777" w:rsidTr="003671FB">
        <w:trPr>
          <w:trHeight w:val="300"/>
        </w:trPr>
        <w:tc>
          <w:tcPr>
            <w:tcW w:w="550" w:type="pct"/>
            <w:noWrap/>
            <w:hideMark/>
          </w:tcPr>
          <w:p w14:paraId="0DF7784C" w14:textId="77777777" w:rsidR="00127297" w:rsidRPr="00893F92" w:rsidRDefault="00127297" w:rsidP="003671FB">
            <w:pPr>
              <w:spacing w:line="360" w:lineRule="auto"/>
              <w:rPr>
                <w:sz w:val="20"/>
                <w:szCs w:val="20"/>
              </w:rPr>
            </w:pPr>
            <w:r w:rsidRPr="00893F92">
              <w:rPr>
                <w:sz w:val="20"/>
                <w:szCs w:val="20"/>
              </w:rPr>
              <w:t>5476</w:t>
            </w:r>
          </w:p>
        </w:tc>
        <w:tc>
          <w:tcPr>
            <w:tcW w:w="1589" w:type="pct"/>
            <w:noWrap/>
            <w:hideMark/>
          </w:tcPr>
          <w:p w14:paraId="69CEBCB8" w14:textId="77777777" w:rsidR="00127297" w:rsidRPr="00893F92" w:rsidRDefault="00127297" w:rsidP="003671FB">
            <w:pPr>
              <w:spacing w:line="360" w:lineRule="auto"/>
              <w:rPr>
                <w:i/>
                <w:sz w:val="20"/>
                <w:szCs w:val="20"/>
              </w:rPr>
            </w:pPr>
            <w:r w:rsidRPr="00893F92">
              <w:rPr>
                <w:i/>
                <w:sz w:val="20"/>
                <w:szCs w:val="20"/>
              </w:rPr>
              <w:t>Candida albicans</w:t>
            </w:r>
          </w:p>
        </w:tc>
        <w:tc>
          <w:tcPr>
            <w:tcW w:w="1193" w:type="pct"/>
            <w:noWrap/>
            <w:hideMark/>
          </w:tcPr>
          <w:p w14:paraId="3B2AD921"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75D88B3F"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0F62DBF0" w14:textId="77777777" w:rsidR="00127297" w:rsidRPr="00893F92" w:rsidRDefault="00127297" w:rsidP="003671FB">
            <w:pPr>
              <w:spacing w:line="360" w:lineRule="auto"/>
              <w:rPr>
                <w:sz w:val="20"/>
                <w:szCs w:val="20"/>
              </w:rPr>
            </w:pPr>
            <w:r w:rsidRPr="00893F92">
              <w:rPr>
                <w:sz w:val="20"/>
                <w:szCs w:val="20"/>
              </w:rPr>
              <w:t>CGD</w:t>
            </w:r>
          </w:p>
        </w:tc>
      </w:tr>
      <w:tr w:rsidR="00127297" w:rsidRPr="00893F92" w14:paraId="7655C449" w14:textId="77777777" w:rsidTr="003671FB">
        <w:trPr>
          <w:trHeight w:val="300"/>
        </w:trPr>
        <w:tc>
          <w:tcPr>
            <w:tcW w:w="550" w:type="pct"/>
            <w:noWrap/>
            <w:hideMark/>
          </w:tcPr>
          <w:p w14:paraId="29F58516" w14:textId="77777777" w:rsidR="00127297" w:rsidRPr="00893F92" w:rsidRDefault="00127297" w:rsidP="003671FB">
            <w:pPr>
              <w:spacing w:line="360" w:lineRule="auto"/>
              <w:rPr>
                <w:sz w:val="20"/>
                <w:szCs w:val="20"/>
              </w:rPr>
            </w:pPr>
            <w:r w:rsidRPr="00893F92">
              <w:rPr>
                <w:sz w:val="20"/>
                <w:szCs w:val="20"/>
              </w:rPr>
              <w:t>5141</w:t>
            </w:r>
          </w:p>
        </w:tc>
        <w:tc>
          <w:tcPr>
            <w:tcW w:w="1589" w:type="pct"/>
            <w:noWrap/>
            <w:hideMark/>
          </w:tcPr>
          <w:p w14:paraId="4AFF7149" w14:textId="77777777" w:rsidR="00127297" w:rsidRPr="00893F92" w:rsidRDefault="00127297" w:rsidP="003671FB">
            <w:pPr>
              <w:spacing w:line="360" w:lineRule="auto"/>
              <w:rPr>
                <w:i/>
                <w:sz w:val="20"/>
                <w:szCs w:val="20"/>
              </w:rPr>
            </w:pPr>
            <w:r w:rsidRPr="00893F92">
              <w:rPr>
                <w:i/>
                <w:sz w:val="20"/>
                <w:szCs w:val="20"/>
              </w:rPr>
              <w:t>Neurospora crassa</w:t>
            </w:r>
          </w:p>
        </w:tc>
        <w:tc>
          <w:tcPr>
            <w:tcW w:w="1193" w:type="pct"/>
            <w:noWrap/>
            <w:hideMark/>
          </w:tcPr>
          <w:p w14:paraId="44A9E49F"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44B47F34"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5B80C6C1"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76645086" w14:textId="77777777" w:rsidTr="003671FB">
        <w:trPr>
          <w:trHeight w:val="300"/>
        </w:trPr>
        <w:tc>
          <w:tcPr>
            <w:tcW w:w="550" w:type="pct"/>
            <w:noWrap/>
            <w:hideMark/>
          </w:tcPr>
          <w:p w14:paraId="53580D1E" w14:textId="77777777" w:rsidR="00127297" w:rsidRPr="00893F92" w:rsidRDefault="00127297" w:rsidP="003671FB">
            <w:pPr>
              <w:spacing w:line="360" w:lineRule="auto"/>
              <w:rPr>
                <w:sz w:val="20"/>
                <w:szCs w:val="20"/>
              </w:rPr>
            </w:pPr>
            <w:r w:rsidRPr="00893F92">
              <w:rPr>
                <w:sz w:val="20"/>
                <w:szCs w:val="20"/>
              </w:rPr>
              <w:t>162425</w:t>
            </w:r>
          </w:p>
        </w:tc>
        <w:tc>
          <w:tcPr>
            <w:tcW w:w="1589" w:type="pct"/>
            <w:noWrap/>
            <w:hideMark/>
          </w:tcPr>
          <w:p w14:paraId="73FC279D" w14:textId="77777777" w:rsidR="00127297" w:rsidRPr="00893F92" w:rsidRDefault="00127297" w:rsidP="003671FB">
            <w:pPr>
              <w:spacing w:line="360" w:lineRule="auto"/>
              <w:rPr>
                <w:i/>
                <w:sz w:val="20"/>
                <w:szCs w:val="20"/>
              </w:rPr>
            </w:pPr>
            <w:r w:rsidRPr="00893F92">
              <w:rPr>
                <w:i/>
                <w:sz w:val="20"/>
                <w:szCs w:val="20"/>
              </w:rPr>
              <w:t>Aspergillus nidulans</w:t>
            </w:r>
          </w:p>
        </w:tc>
        <w:tc>
          <w:tcPr>
            <w:tcW w:w="1193" w:type="pct"/>
            <w:noWrap/>
            <w:hideMark/>
          </w:tcPr>
          <w:p w14:paraId="2B88AB92"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352ACB7E"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5CD773E"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5D9D17C4" w14:textId="77777777" w:rsidTr="003671FB">
        <w:trPr>
          <w:trHeight w:val="300"/>
        </w:trPr>
        <w:tc>
          <w:tcPr>
            <w:tcW w:w="550" w:type="pct"/>
            <w:noWrap/>
            <w:hideMark/>
          </w:tcPr>
          <w:p w14:paraId="01721E11" w14:textId="77777777" w:rsidR="00127297" w:rsidRPr="00893F92" w:rsidRDefault="00127297" w:rsidP="003671FB">
            <w:pPr>
              <w:spacing w:line="360" w:lineRule="auto"/>
              <w:rPr>
                <w:sz w:val="20"/>
                <w:szCs w:val="20"/>
              </w:rPr>
            </w:pPr>
            <w:r w:rsidRPr="00893F92">
              <w:rPr>
                <w:sz w:val="20"/>
                <w:szCs w:val="20"/>
              </w:rPr>
              <w:t>4896</w:t>
            </w:r>
          </w:p>
        </w:tc>
        <w:tc>
          <w:tcPr>
            <w:tcW w:w="1589" w:type="pct"/>
            <w:noWrap/>
            <w:hideMark/>
          </w:tcPr>
          <w:p w14:paraId="11F82F8C" w14:textId="77777777" w:rsidR="00127297" w:rsidRPr="00893F92" w:rsidRDefault="00127297" w:rsidP="003671FB">
            <w:pPr>
              <w:spacing w:line="360" w:lineRule="auto"/>
              <w:rPr>
                <w:i/>
                <w:sz w:val="20"/>
                <w:szCs w:val="20"/>
              </w:rPr>
            </w:pPr>
            <w:r w:rsidRPr="00893F92">
              <w:rPr>
                <w:i/>
                <w:sz w:val="20"/>
                <w:szCs w:val="20"/>
              </w:rPr>
              <w:t>Schizosaccharomyces pombe</w:t>
            </w:r>
          </w:p>
        </w:tc>
        <w:tc>
          <w:tcPr>
            <w:tcW w:w="1193" w:type="pct"/>
            <w:noWrap/>
            <w:hideMark/>
          </w:tcPr>
          <w:p w14:paraId="7944B844"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5C5E0D10"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F2806E4"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0CAE13E7" w14:textId="77777777" w:rsidTr="003671FB">
        <w:trPr>
          <w:trHeight w:val="300"/>
        </w:trPr>
        <w:tc>
          <w:tcPr>
            <w:tcW w:w="550" w:type="pct"/>
            <w:noWrap/>
            <w:hideMark/>
          </w:tcPr>
          <w:p w14:paraId="6EA5AA38" w14:textId="77777777" w:rsidR="00127297" w:rsidRPr="00893F92" w:rsidRDefault="00127297" w:rsidP="003671FB">
            <w:pPr>
              <w:spacing w:line="360" w:lineRule="auto"/>
              <w:rPr>
                <w:sz w:val="20"/>
                <w:szCs w:val="20"/>
              </w:rPr>
            </w:pPr>
            <w:r w:rsidRPr="00893F92">
              <w:rPr>
                <w:sz w:val="20"/>
                <w:szCs w:val="20"/>
              </w:rPr>
              <w:t>29883</w:t>
            </w:r>
          </w:p>
        </w:tc>
        <w:tc>
          <w:tcPr>
            <w:tcW w:w="1589" w:type="pct"/>
            <w:noWrap/>
            <w:hideMark/>
          </w:tcPr>
          <w:p w14:paraId="64801563" w14:textId="77777777" w:rsidR="00127297" w:rsidRPr="00893F92" w:rsidRDefault="00127297" w:rsidP="003671FB">
            <w:pPr>
              <w:spacing w:line="360" w:lineRule="auto"/>
              <w:rPr>
                <w:i/>
                <w:sz w:val="20"/>
                <w:szCs w:val="20"/>
              </w:rPr>
            </w:pPr>
            <w:r w:rsidRPr="00893F92">
              <w:rPr>
                <w:i/>
                <w:sz w:val="20"/>
                <w:szCs w:val="20"/>
              </w:rPr>
              <w:t>Laccaria bicolor</w:t>
            </w:r>
          </w:p>
        </w:tc>
        <w:tc>
          <w:tcPr>
            <w:tcW w:w="1193" w:type="pct"/>
            <w:noWrap/>
            <w:hideMark/>
          </w:tcPr>
          <w:p w14:paraId="20C1584D" w14:textId="77777777" w:rsidR="00127297" w:rsidRPr="00893F92" w:rsidRDefault="00127297" w:rsidP="003671FB">
            <w:pPr>
              <w:spacing w:line="360" w:lineRule="auto"/>
              <w:rPr>
                <w:sz w:val="20"/>
                <w:szCs w:val="20"/>
              </w:rPr>
            </w:pPr>
            <w:r w:rsidRPr="00893F92">
              <w:rPr>
                <w:sz w:val="20"/>
                <w:szCs w:val="20"/>
              </w:rPr>
              <w:t>Basidiomycota</w:t>
            </w:r>
          </w:p>
        </w:tc>
        <w:tc>
          <w:tcPr>
            <w:tcW w:w="818" w:type="pct"/>
            <w:noWrap/>
            <w:hideMark/>
          </w:tcPr>
          <w:p w14:paraId="34653394"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297871AF"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67B2F8CD" w14:textId="77777777" w:rsidTr="003671FB">
        <w:trPr>
          <w:trHeight w:val="300"/>
        </w:trPr>
        <w:tc>
          <w:tcPr>
            <w:tcW w:w="550" w:type="pct"/>
            <w:noWrap/>
            <w:hideMark/>
          </w:tcPr>
          <w:p w14:paraId="0D3E49C8" w14:textId="77777777" w:rsidR="00127297" w:rsidRPr="00893F92" w:rsidRDefault="00127297" w:rsidP="003671FB">
            <w:pPr>
              <w:spacing w:line="360" w:lineRule="auto"/>
              <w:rPr>
                <w:sz w:val="20"/>
                <w:szCs w:val="20"/>
              </w:rPr>
            </w:pPr>
            <w:r w:rsidRPr="00893F92">
              <w:rPr>
                <w:sz w:val="20"/>
                <w:szCs w:val="20"/>
              </w:rPr>
              <w:t>5297</w:t>
            </w:r>
          </w:p>
        </w:tc>
        <w:tc>
          <w:tcPr>
            <w:tcW w:w="1589" w:type="pct"/>
            <w:noWrap/>
            <w:hideMark/>
          </w:tcPr>
          <w:p w14:paraId="29A12E5D" w14:textId="77777777" w:rsidR="00127297" w:rsidRPr="00893F92" w:rsidRDefault="00127297" w:rsidP="003671FB">
            <w:pPr>
              <w:spacing w:line="360" w:lineRule="auto"/>
              <w:rPr>
                <w:i/>
                <w:sz w:val="20"/>
                <w:szCs w:val="20"/>
              </w:rPr>
            </w:pPr>
            <w:r w:rsidRPr="00893F92">
              <w:rPr>
                <w:i/>
                <w:sz w:val="20"/>
                <w:szCs w:val="20"/>
              </w:rPr>
              <w:t>Puccinia graminis</w:t>
            </w:r>
          </w:p>
        </w:tc>
        <w:tc>
          <w:tcPr>
            <w:tcW w:w="1193" w:type="pct"/>
            <w:noWrap/>
            <w:hideMark/>
          </w:tcPr>
          <w:p w14:paraId="277C5BCF" w14:textId="77777777" w:rsidR="00127297" w:rsidRPr="00893F92" w:rsidRDefault="00127297" w:rsidP="003671FB">
            <w:pPr>
              <w:spacing w:line="360" w:lineRule="auto"/>
              <w:rPr>
                <w:sz w:val="20"/>
                <w:szCs w:val="20"/>
              </w:rPr>
            </w:pPr>
            <w:r w:rsidRPr="00893F92">
              <w:rPr>
                <w:sz w:val="20"/>
                <w:szCs w:val="20"/>
              </w:rPr>
              <w:t>Basidiomycota</w:t>
            </w:r>
          </w:p>
        </w:tc>
        <w:tc>
          <w:tcPr>
            <w:tcW w:w="818" w:type="pct"/>
            <w:noWrap/>
            <w:hideMark/>
          </w:tcPr>
          <w:p w14:paraId="68DAEC9D"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31B429C3" w14:textId="77777777" w:rsidR="00127297" w:rsidRPr="00893F92" w:rsidRDefault="00127297" w:rsidP="003671FB">
            <w:pPr>
              <w:spacing w:line="360" w:lineRule="auto"/>
              <w:rPr>
                <w:sz w:val="20"/>
                <w:szCs w:val="20"/>
              </w:rPr>
            </w:pPr>
            <w:r w:rsidRPr="00893F92">
              <w:rPr>
                <w:sz w:val="20"/>
                <w:szCs w:val="20"/>
              </w:rPr>
              <w:t>Broad</w:t>
            </w:r>
          </w:p>
        </w:tc>
      </w:tr>
      <w:tr w:rsidR="00127297" w:rsidRPr="00893F92" w14:paraId="4127DA8E" w14:textId="77777777" w:rsidTr="003671FB">
        <w:trPr>
          <w:trHeight w:val="300"/>
        </w:trPr>
        <w:tc>
          <w:tcPr>
            <w:tcW w:w="550" w:type="pct"/>
            <w:noWrap/>
            <w:hideMark/>
          </w:tcPr>
          <w:p w14:paraId="57FFBDF1" w14:textId="77777777" w:rsidR="00127297" w:rsidRPr="00893F92" w:rsidRDefault="00127297" w:rsidP="003671FB">
            <w:pPr>
              <w:spacing w:line="360" w:lineRule="auto"/>
              <w:rPr>
                <w:sz w:val="20"/>
                <w:szCs w:val="20"/>
              </w:rPr>
            </w:pPr>
            <w:r w:rsidRPr="00893F92">
              <w:rPr>
                <w:sz w:val="20"/>
                <w:szCs w:val="20"/>
              </w:rPr>
              <w:t>36080</w:t>
            </w:r>
          </w:p>
        </w:tc>
        <w:tc>
          <w:tcPr>
            <w:tcW w:w="1589" w:type="pct"/>
            <w:noWrap/>
            <w:hideMark/>
          </w:tcPr>
          <w:p w14:paraId="0926AEDB" w14:textId="77777777" w:rsidR="00127297" w:rsidRPr="00893F92" w:rsidRDefault="00127297" w:rsidP="003671FB">
            <w:pPr>
              <w:spacing w:line="360" w:lineRule="auto"/>
              <w:rPr>
                <w:i/>
                <w:sz w:val="20"/>
                <w:szCs w:val="20"/>
              </w:rPr>
            </w:pPr>
            <w:r w:rsidRPr="00893F92">
              <w:rPr>
                <w:i/>
                <w:sz w:val="20"/>
                <w:szCs w:val="20"/>
              </w:rPr>
              <w:t>Mucor circinelloides</w:t>
            </w:r>
          </w:p>
        </w:tc>
        <w:tc>
          <w:tcPr>
            <w:tcW w:w="1193" w:type="pct"/>
            <w:noWrap/>
            <w:hideMark/>
          </w:tcPr>
          <w:p w14:paraId="2C0EB50B"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4B442449"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030F4B1"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0CD01A0A" w14:textId="77777777" w:rsidTr="003671FB">
        <w:trPr>
          <w:trHeight w:val="300"/>
        </w:trPr>
        <w:tc>
          <w:tcPr>
            <w:tcW w:w="550" w:type="pct"/>
            <w:noWrap/>
            <w:hideMark/>
          </w:tcPr>
          <w:p w14:paraId="30F85287" w14:textId="77777777" w:rsidR="00127297" w:rsidRPr="00893F92" w:rsidRDefault="00127297" w:rsidP="003671FB">
            <w:pPr>
              <w:spacing w:line="360" w:lineRule="auto"/>
              <w:rPr>
                <w:sz w:val="20"/>
                <w:szCs w:val="20"/>
              </w:rPr>
            </w:pPr>
            <w:r w:rsidRPr="00893F92">
              <w:rPr>
                <w:sz w:val="20"/>
                <w:szCs w:val="20"/>
              </w:rPr>
              <w:t>64495</w:t>
            </w:r>
          </w:p>
        </w:tc>
        <w:tc>
          <w:tcPr>
            <w:tcW w:w="1589" w:type="pct"/>
            <w:noWrap/>
            <w:hideMark/>
          </w:tcPr>
          <w:p w14:paraId="4182CFD2" w14:textId="77777777" w:rsidR="00127297" w:rsidRPr="00893F92" w:rsidRDefault="00127297" w:rsidP="003671FB">
            <w:pPr>
              <w:spacing w:line="360" w:lineRule="auto"/>
              <w:rPr>
                <w:i/>
                <w:sz w:val="20"/>
                <w:szCs w:val="20"/>
              </w:rPr>
            </w:pPr>
            <w:r w:rsidRPr="00893F92">
              <w:rPr>
                <w:i/>
                <w:sz w:val="20"/>
                <w:szCs w:val="20"/>
              </w:rPr>
              <w:t>Rhizopus oryzae</w:t>
            </w:r>
          </w:p>
        </w:tc>
        <w:tc>
          <w:tcPr>
            <w:tcW w:w="1193" w:type="pct"/>
            <w:noWrap/>
            <w:hideMark/>
          </w:tcPr>
          <w:p w14:paraId="526B8FC4"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0377424D"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1372D43"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11C0594D" w14:textId="77777777" w:rsidTr="003671FB">
        <w:trPr>
          <w:trHeight w:val="300"/>
        </w:trPr>
        <w:tc>
          <w:tcPr>
            <w:tcW w:w="550" w:type="pct"/>
            <w:noWrap/>
            <w:hideMark/>
          </w:tcPr>
          <w:p w14:paraId="2683BC0A" w14:textId="77777777" w:rsidR="00127297" w:rsidRPr="00893F92" w:rsidRDefault="00127297" w:rsidP="003671FB">
            <w:pPr>
              <w:spacing w:line="360" w:lineRule="auto"/>
              <w:rPr>
                <w:sz w:val="20"/>
                <w:szCs w:val="20"/>
              </w:rPr>
            </w:pPr>
            <w:r w:rsidRPr="00893F92">
              <w:rPr>
                <w:sz w:val="20"/>
                <w:szCs w:val="20"/>
              </w:rPr>
              <w:t>4837</w:t>
            </w:r>
          </w:p>
        </w:tc>
        <w:tc>
          <w:tcPr>
            <w:tcW w:w="1589" w:type="pct"/>
            <w:noWrap/>
            <w:hideMark/>
          </w:tcPr>
          <w:p w14:paraId="26D18D46" w14:textId="77777777" w:rsidR="00127297" w:rsidRPr="00893F92" w:rsidRDefault="00127297" w:rsidP="003671FB">
            <w:pPr>
              <w:spacing w:line="360" w:lineRule="auto"/>
              <w:rPr>
                <w:i/>
                <w:sz w:val="20"/>
                <w:szCs w:val="20"/>
              </w:rPr>
            </w:pPr>
            <w:r w:rsidRPr="00893F92">
              <w:rPr>
                <w:i/>
                <w:sz w:val="20"/>
                <w:szCs w:val="20"/>
              </w:rPr>
              <w:t>Phycomyces blakesleeanus</w:t>
            </w:r>
          </w:p>
        </w:tc>
        <w:tc>
          <w:tcPr>
            <w:tcW w:w="1193" w:type="pct"/>
            <w:noWrap/>
            <w:hideMark/>
          </w:tcPr>
          <w:p w14:paraId="50256E67"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47093332"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6FDCD78"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11C0B77C" w14:textId="77777777" w:rsidTr="003671FB">
        <w:trPr>
          <w:trHeight w:val="300"/>
        </w:trPr>
        <w:tc>
          <w:tcPr>
            <w:tcW w:w="550" w:type="pct"/>
            <w:noWrap/>
            <w:hideMark/>
          </w:tcPr>
          <w:p w14:paraId="1B2E973F" w14:textId="77777777" w:rsidR="00127297" w:rsidRPr="00893F92" w:rsidRDefault="00127297" w:rsidP="003671FB">
            <w:pPr>
              <w:spacing w:line="360" w:lineRule="auto"/>
              <w:rPr>
                <w:sz w:val="20"/>
                <w:szCs w:val="20"/>
              </w:rPr>
            </w:pPr>
            <w:r w:rsidRPr="00893F92">
              <w:rPr>
                <w:sz w:val="20"/>
                <w:szCs w:val="20"/>
              </w:rPr>
              <w:t>109871</w:t>
            </w:r>
          </w:p>
        </w:tc>
        <w:tc>
          <w:tcPr>
            <w:tcW w:w="1589" w:type="pct"/>
            <w:noWrap/>
            <w:hideMark/>
          </w:tcPr>
          <w:p w14:paraId="656D0F2C" w14:textId="77777777" w:rsidR="00127297" w:rsidRPr="00893F92" w:rsidRDefault="00127297" w:rsidP="003671FB">
            <w:pPr>
              <w:spacing w:line="360" w:lineRule="auto"/>
              <w:rPr>
                <w:i/>
                <w:sz w:val="20"/>
                <w:szCs w:val="20"/>
              </w:rPr>
            </w:pPr>
            <w:r w:rsidRPr="00893F92">
              <w:rPr>
                <w:i/>
                <w:sz w:val="20"/>
                <w:szCs w:val="20"/>
              </w:rPr>
              <w:t>Batrachochytrium dendrobatidis</w:t>
            </w:r>
          </w:p>
        </w:tc>
        <w:tc>
          <w:tcPr>
            <w:tcW w:w="1193" w:type="pct"/>
            <w:noWrap/>
            <w:hideMark/>
          </w:tcPr>
          <w:p w14:paraId="23EBE92C" w14:textId="77777777" w:rsidR="00127297" w:rsidRPr="00893F92" w:rsidRDefault="00127297" w:rsidP="003671FB">
            <w:pPr>
              <w:spacing w:line="360" w:lineRule="auto"/>
              <w:rPr>
                <w:sz w:val="20"/>
                <w:szCs w:val="20"/>
              </w:rPr>
            </w:pPr>
            <w:r w:rsidRPr="00893F92">
              <w:rPr>
                <w:sz w:val="20"/>
                <w:szCs w:val="20"/>
              </w:rPr>
              <w:t>Chytridiomycota</w:t>
            </w:r>
          </w:p>
        </w:tc>
        <w:tc>
          <w:tcPr>
            <w:tcW w:w="818" w:type="pct"/>
            <w:noWrap/>
            <w:hideMark/>
          </w:tcPr>
          <w:p w14:paraId="2C5CFCD3"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065BFB34"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5647AB47" w14:textId="77777777" w:rsidTr="003671FB">
        <w:trPr>
          <w:trHeight w:val="300"/>
        </w:trPr>
        <w:tc>
          <w:tcPr>
            <w:tcW w:w="550" w:type="pct"/>
            <w:noWrap/>
            <w:hideMark/>
          </w:tcPr>
          <w:p w14:paraId="294BCF5D" w14:textId="77777777" w:rsidR="00127297" w:rsidRPr="00893F92" w:rsidRDefault="00127297" w:rsidP="003671FB">
            <w:pPr>
              <w:spacing w:line="360" w:lineRule="auto"/>
              <w:rPr>
                <w:sz w:val="20"/>
                <w:szCs w:val="20"/>
              </w:rPr>
            </w:pPr>
            <w:r w:rsidRPr="00893F92">
              <w:rPr>
                <w:sz w:val="20"/>
                <w:szCs w:val="20"/>
              </w:rPr>
              <w:t>109760</w:t>
            </w:r>
          </w:p>
        </w:tc>
        <w:tc>
          <w:tcPr>
            <w:tcW w:w="1589" w:type="pct"/>
            <w:noWrap/>
            <w:hideMark/>
          </w:tcPr>
          <w:p w14:paraId="5C5EE8EB" w14:textId="77777777" w:rsidR="00127297" w:rsidRPr="00893F92" w:rsidRDefault="00127297" w:rsidP="003671FB">
            <w:pPr>
              <w:spacing w:line="360" w:lineRule="auto"/>
              <w:rPr>
                <w:i/>
                <w:sz w:val="20"/>
                <w:szCs w:val="20"/>
              </w:rPr>
            </w:pPr>
            <w:r w:rsidRPr="00893F92">
              <w:rPr>
                <w:i/>
                <w:sz w:val="20"/>
                <w:szCs w:val="20"/>
              </w:rPr>
              <w:t>Spizellomyces punctatus</w:t>
            </w:r>
          </w:p>
        </w:tc>
        <w:tc>
          <w:tcPr>
            <w:tcW w:w="1193" w:type="pct"/>
            <w:noWrap/>
            <w:hideMark/>
          </w:tcPr>
          <w:p w14:paraId="401A59CF" w14:textId="77777777" w:rsidR="00127297" w:rsidRPr="00893F92" w:rsidRDefault="00127297" w:rsidP="003671FB">
            <w:pPr>
              <w:spacing w:line="360" w:lineRule="auto"/>
              <w:rPr>
                <w:sz w:val="20"/>
                <w:szCs w:val="20"/>
              </w:rPr>
            </w:pPr>
            <w:r w:rsidRPr="00893F92">
              <w:rPr>
                <w:sz w:val="20"/>
                <w:szCs w:val="20"/>
              </w:rPr>
              <w:t>Chytridiomycota</w:t>
            </w:r>
          </w:p>
        </w:tc>
        <w:tc>
          <w:tcPr>
            <w:tcW w:w="818" w:type="pct"/>
            <w:noWrap/>
            <w:hideMark/>
          </w:tcPr>
          <w:p w14:paraId="4DF43D41"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2DDEC566"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02A457DA" w14:textId="77777777" w:rsidTr="003671FB">
        <w:trPr>
          <w:trHeight w:val="320"/>
        </w:trPr>
        <w:tc>
          <w:tcPr>
            <w:tcW w:w="550" w:type="pct"/>
            <w:noWrap/>
            <w:hideMark/>
          </w:tcPr>
          <w:p w14:paraId="168298BD" w14:textId="77777777" w:rsidR="00127297" w:rsidRPr="00893F92" w:rsidRDefault="00127297" w:rsidP="003671FB">
            <w:pPr>
              <w:spacing w:line="360" w:lineRule="auto"/>
              <w:rPr>
                <w:sz w:val="20"/>
                <w:szCs w:val="20"/>
              </w:rPr>
            </w:pPr>
            <w:r w:rsidRPr="00893F92">
              <w:rPr>
                <w:sz w:val="20"/>
                <w:szCs w:val="20"/>
              </w:rPr>
              <w:t>281847</w:t>
            </w:r>
          </w:p>
        </w:tc>
        <w:tc>
          <w:tcPr>
            <w:tcW w:w="1589" w:type="pct"/>
            <w:noWrap/>
            <w:hideMark/>
          </w:tcPr>
          <w:p w14:paraId="2B2A4B40" w14:textId="77777777" w:rsidR="00127297" w:rsidRPr="00893F92" w:rsidRDefault="00127297" w:rsidP="003671FB">
            <w:pPr>
              <w:spacing w:line="360" w:lineRule="auto"/>
              <w:rPr>
                <w:bCs/>
                <w:i/>
                <w:sz w:val="20"/>
                <w:szCs w:val="20"/>
              </w:rPr>
            </w:pPr>
            <w:r w:rsidRPr="00893F92">
              <w:rPr>
                <w:bCs/>
                <w:i/>
                <w:sz w:val="20"/>
                <w:szCs w:val="20"/>
              </w:rPr>
              <w:t>Rozella allomycis</w:t>
            </w:r>
          </w:p>
        </w:tc>
        <w:tc>
          <w:tcPr>
            <w:tcW w:w="1193" w:type="pct"/>
            <w:noWrap/>
            <w:hideMark/>
          </w:tcPr>
          <w:p w14:paraId="10959FC2" w14:textId="77777777" w:rsidR="00127297" w:rsidRPr="00893F92" w:rsidRDefault="00127297" w:rsidP="003671FB">
            <w:pPr>
              <w:spacing w:line="360" w:lineRule="auto"/>
              <w:rPr>
                <w:sz w:val="20"/>
                <w:szCs w:val="20"/>
              </w:rPr>
            </w:pPr>
            <w:r w:rsidRPr="00893F92">
              <w:rPr>
                <w:sz w:val="20"/>
                <w:szCs w:val="20"/>
              </w:rPr>
              <w:t>Cryptomycota</w:t>
            </w:r>
          </w:p>
        </w:tc>
        <w:tc>
          <w:tcPr>
            <w:tcW w:w="818" w:type="pct"/>
            <w:noWrap/>
            <w:hideMark/>
          </w:tcPr>
          <w:p w14:paraId="571E9038"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A8F9DC4"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57A456B8" w14:textId="77777777" w:rsidTr="003671FB">
        <w:trPr>
          <w:trHeight w:val="300"/>
        </w:trPr>
        <w:tc>
          <w:tcPr>
            <w:tcW w:w="550" w:type="pct"/>
            <w:noWrap/>
            <w:hideMark/>
          </w:tcPr>
          <w:p w14:paraId="75CAEC08" w14:textId="77777777" w:rsidR="00127297" w:rsidRPr="00893F92" w:rsidRDefault="00127297" w:rsidP="003671FB">
            <w:pPr>
              <w:spacing w:line="360" w:lineRule="auto"/>
              <w:rPr>
                <w:sz w:val="20"/>
                <w:szCs w:val="20"/>
              </w:rPr>
            </w:pPr>
            <w:r w:rsidRPr="00893F92">
              <w:rPr>
                <w:sz w:val="20"/>
                <w:szCs w:val="20"/>
              </w:rPr>
              <w:t>45351</w:t>
            </w:r>
          </w:p>
        </w:tc>
        <w:tc>
          <w:tcPr>
            <w:tcW w:w="1589" w:type="pct"/>
            <w:noWrap/>
            <w:hideMark/>
          </w:tcPr>
          <w:p w14:paraId="04CDE4B3" w14:textId="77777777" w:rsidR="00127297" w:rsidRPr="00893F92" w:rsidRDefault="00127297" w:rsidP="003671FB">
            <w:pPr>
              <w:spacing w:line="360" w:lineRule="auto"/>
              <w:rPr>
                <w:i/>
                <w:sz w:val="20"/>
                <w:szCs w:val="20"/>
              </w:rPr>
            </w:pPr>
            <w:r w:rsidRPr="00893F92">
              <w:rPr>
                <w:i/>
                <w:sz w:val="20"/>
                <w:szCs w:val="20"/>
              </w:rPr>
              <w:t>Nematostella vectensis</w:t>
            </w:r>
          </w:p>
        </w:tc>
        <w:tc>
          <w:tcPr>
            <w:tcW w:w="1193" w:type="pct"/>
            <w:noWrap/>
            <w:hideMark/>
          </w:tcPr>
          <w:p w14:paraId="69CB5FE5" w14:textId="77777777" w:rsidR="00127297" w:rsidRPr="00893F92" w:rsidRDefault="00127297" w:rsidP="003671FB">
            <w:pPr>
              <w:spacing w:line="360" w:lineRule="auto"/>
              <w:rPr>
                <w:sz w:val="20"/>
                <w:szCs w:val="20"/>
              </w:rPr>
            </w:pPr>
            <w:r w:rsidRPr="00893F92">
              <w:rPr>
                <w:sz w:val="20"/>
                <w:szCs w:val="20"/>
              </w:rPr>
              <w:t>Cnidaria</w:t>
            </w:r>
          </w:p>
        </w:tc>
        <w:tc>
          <w:tcPr>
            <w:tcW w:w="818" w:type="pct"/>
            <w:noWrap/>
            <w:hideMark/>
          </w:tcPr>
          <w:p w14:paraId="3A2ACF39" w14:textId="77777777" w:rsidR="00127297" w:rsidRPr="00893F92" w:rsidRDefault="00127297" w:rsidP="003671FB">
            <w:pPr>
              <w:spacing w:line="360" w:lineRule="auto"/>
              <w:rPr>
                <w:sz w:val="20"/>
                <w:szCs w:val="20"/>
              </w:rPr>
            </w:pPr>
            <w:r w:rsidRPr="00893F92">
              <w:rPr>
                <w:sz w:val="20"/>
                <w:szCs w:val="20"/>
              </w:rPr>
              <w:t>Metazoa</w:t>
            </w:r>
          </w:p>
        </w:tc>
        <w:tc>
          <w:tcPr>
            <w:tcW w:w="850" w:type="pct"/>
          </w:tcPr>
          <w:p w14:paraId="175CA14A"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27429FE5" w14:textId="77777777" w:rsidTr="003671FB">
        <w:trPr>
          <w:trHeight w:val="300"/>
        </w:trPr>
        <w:tc>
          <w:tcPr>
            <w:tcW w:w="550" w:type="pct"/>
            <w:noWrap/>
            <w:hideMark/>
          </w:tcPr>
          <w:p w14:paraId="569FAB95" w14:textId="77777777" w:rsidR="00127297" w:rsidRPr="00893F92" w:rsidRDefault="00127297" w:rsidP="003671FB">
            <w:pPr>
              <w:spacing w:line="360" w:lineRule="auto"/>
              <w:rPr>
                <w:sz w:val="20"/>
                <w:szCs w:val="20"/>
              </w:rPr>
            </w:pPr>
            <w:r w:rsidRPr="00893F92">
              <w:rPr>
                <w:sz w:val="20"/>
                <w:szCs w:val="20"/>
              </w:rPr>
              <w:t>400682</w:t>
            </w:r>
          </w:p>
        </w:tc>
        <w:tc>
          <w:tcPr>
            <w:tcW w:w="1589" w:type="pct"/>
            <w:noWrap/>
            <w:hideMark/>
          </w:tcPr>
          <w:p w14:paraId="46864BB2" w14:textId="77777777" w:rsidR="00127297" w:rsidRPr="00893F92" w:rsidRDefault="00127297" w:rsidP="003671FB">
            <w:pPr>
              <w:spacing w:line="360" w:lineRule="auto"/>
              <w:rPr>
                <w:i/>
                <w:sz w:val="20"/>
                <w:szCs w:val="20"/>
              </w:rPr>
            </w:pPr>
            <w:r w:rsidRPr="00893F92">
              <w:rPr>
                <w:i/>
                <w:sz w:val="20"/>
                <w:szCs w:val="20"/>
              </w:rPr>
              <w:t>Amphimedon queenslandica</w:t>
            </w:r>
          </w:p>
        </w:tc>
        <w:tc>
          <w:tcPr>
            <w:tcW w:w="1193" w:type="pct"/>
            <w:noWrap/>
            <w:hideMark/>
          </w:tcPr>
          <w:p w14:paraId="2912B9F7" w14:textId="77777777" w:rsidR="00127297" w:rsidRPr="00893F92" w:rsidRDefault="00127297" w:rsidP="003671FB">
            <w:pPr>
              <w:spacing w:line="360" w:lineRule="auto"/>
              <w:rPr>
                <w:sz w:val="20"/>
                <w:szCs w:val="20"/>
              </w:rPr>
            </w:pPr>
            <w:r w:rsidRPr="00893F92">
              <w:rPr>
                <w:sz w:val="20"/>
                <w:szCs w:val="20"/>
              </w:rPr>
              <w:t>Porifera</w:t>
            </w:r>
          </w:p>
        </w:tc>
        <w:tc>
          <w:tcPr>
            <w:tcW w:w="818" w:type="pct"/>
            <w:noWrap/>
            <w:hideMark/>
          </w:tcPr>
          <w:p w14:paraId="4E750B73" w14:textId="77777777" w:rsidR="00127297" w:rsidRPr="00893F92" w:rsidRDefault="00127297" w:rsidP="003671FB">
            <w:pPr>
              <w:spacing w:line="360" w:lineRule="auto"/>
              <w:rPr>
                <w:sz w:val="20"/>
                <w:szCs w:val="20"/>
              </w:rPr>
            </w:pPr>
            <w:r w:rsidRPr="00893F92">
              <w:rPr>
                <w:sz w:val="20"/>
                <w:szCs w:val="20"/>
              </w:rPr>
              <w:t>Metazoa</w:t>
            </w:r>
          </w:p>
        </w:tc>
        <w:tc>
          <w:tcPr>
            <w:tcW w:w="850" w:type="pct"/>
          </w:tcPr>
          <w:p w14:paraId="7B4528FE"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366BE144" w14:textId="77777777" w:rsidTr="003671FB">
        <w:trPr>
          <w:trHeight w:val="300"/>
        </w:trPr>
        <w:tc>
          <w:tcPr>
            <w:tcW w:w="550" w:type="pct"/>
            <w:noWrap/>
            <w:hideMark/>
          </w:tcPr>
          <w:p w14:paraId="41FCE557" w14:textId="77777777" w:rsidR="00127297" w:rsidRPr="00893F92" w:rsidRDefault="00127297" w:rsidP="003671FB">
            <w:pPr>
              <w:spacing w:line="360" w:lineRule="auto"/>
              <w:rPr>
                <w:sz w:val="20"/>
                <w:szCs w:val="20"/>
              </w:rPr>
            </w:pPr>
            <w:r w:rsidRPr="00893F92">
              <w:rPr>
                <w:sz w:val="20"/>
                <w:szCs w:val="20"/>
              </w:rPr>
              <w:lastRenderedPageBreak/>
              <w:t>81824</w:t>
            </w:r>
          </w:p>
        </w:tc>
        <w:tc>
          <w:tcPr>
            <w:tcW w:w="1589" w:type="pct"/>
            <w:noWrap/>
            <w:hideMark/>
          </w:tcPr>
          <w:p w14:paraId="1DF70995" w14:textId="77777777" w:rsidR="00127297" w:rsidRPr="00893F92" w:rsidRDefault="00127297" w:rsidP="003671FB">
            <w:pPr>
              <w:spacing w:line="360" w:lineRule="auto"/>
              <w:rPr>
                <w:i/>
                <w:sz w:val="20"/>
                <w:szCs w:val="20"/>
              </w:rPr>
            </w:pPr>
            <w:r w:rsidRPr="00893F92">
              <w:rPr>
                <w:i/>
                <w:sz w:val="20"/>
                <w:szCs w:val="20"/>
              </w:rPr>
              <w:t>Monosiga brevicollis</w:t>
            </w:r>
          </w:p>
        </w:tc>
        <w:tc>
          <w:tcPr>
            <w:tcW w:w="1193" w:type="pct"/>
            <w:noWrap/>
            <w:hideMark/>
          </w:tcPr>
          <w:p w14:paraId="29375DD7" w14:textId="77777777" w:rsidR="00127297" w:rsidRPr="00893F92" w:rsidRDefault="00127297" w:rsidP="003671FB">
            <w:pPr>
              <w:spacing w:line="360" w:lineRule="auto"/>
              <w:rPr>
                <w:sz w:val="20"/>
                <w:szCs w:val="20"/>
              </w:rPr>
            </w:pPr>
            <w:r w:rsidRPr="00893F92">
              <w:rPr>
                <w:i/>
                <w:sz w:val="20"/>
                <w:szCs w:val="20"/>
              </w:rPr>
              <w:t>Monosiga</w:t>
            </w:r>
            <w:r w:rsidRPr="00893F92">
              <w:rPr>
                <w:sz w:val="20"/>
                <w:szCs w:val="20"/>
              </w:rPr>
              <w:t xml:space="preserve"> (genus)</w:t>
            </w:r>
          </w:p>
        </w:tc>
        <w:tc>
          <w:tcPr>
            <w:tcW w:w="818" w:type="pct"/>
            <w:noWrap/>
            <w:hideMark/>
          </w:tcPr>
          <w:p w14:paraId="4C17CA3C" w14:textId="77777777" w:rsidR="00127297" w:rsidRPr="00893F92" w:rsidRDefault="00127297" w:rsidP="003671FB">
            <w:pPr>
              <w:spacing w:line="360" w:lineRule="auto"/>
              <w:rPr>
                <w:sz w:val="20"/>
                <w:szCs w:val="20"/>
              </w:rPr>
            </w:pPr>
            <w:r w:rsidRPr="00893F92">
              <w:rPr>
                <w:sz w:val="20"/>
                <w:szCs w:val="20"/>
              </w:rPr>
              <w:t>NA</w:t>
            </w:r>
          </w:p>
        </w:tc>
        <w:tc>
          <w:tcPr>
            <w:tcW w:w="850" w:type="pct"/>
          </w:tcPr>
          <w:p w14:paraId="47B6446D"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1CFD79B5" w14:textId="77777777" w:rsidTr="003671FB">
        <w:trPr>
          <w:trHeight w:val="300"/>
        </w:trPr>
        <w:tc>
          <w:tcPr>
            <w:tcW w:w="550" w:type="pct"/>
            <w:noWrap/>
            <w:hideMark/>
          </w:tcPr>
          <w:p w14:paraId="63ADB51C" w14:textId="77777777" w:rsidR="00127297" w:rsidRPr="00893F92" w:rsidRDefault="00127297" w:rsidP="003671FB">
            <w:pPr>
              <w:spacing w:line="360" w:lineRule="auto"/>
              <w:rPr>
                <w:sz w:val="20"/>
                <w:szCs w:val="20"/>
              </w:rPr>
            </w:pPr>
            <w:r w:rsidRPr="00893F92">
              <w:rPr>
                <w:sz w:val="20"/>
                <w:szCs w:val="20"/>
              </w:rPr>
              <w:t>192875</w:t>
            </w:r>
          </w:p>
        </w:tc>
        <w:tc>
          <w:tcPr>
            <w:tcW w:w="1589" w:type="pct"/>
            <w:noWrap/>
            <w:hideMark/>
          </w:tcPr>
          <w:p w14:paraId="1A09D0FC" w14:textId="77777777" w:rsidR="00127297" w:rsidRPr="00893F92" w:rsidRDefault="00127297" w:rsidP="003671FB">
            <w:pPr>
              <w:spacing w:line="360" w:lineRule="auto"/>
              <w:rPr>
                <w:i/>
                <w:sz w:val="20"/>
                <w:szCs w:val="20"/>
              </w:rPr>
            </w:pPr>
            <w:r w:rsidRPr="00893F92">
              <w:rPr>
                <w:i/>
                <w:sz w:val="20"/>
                <w:szCs w:val="20"/>
              </w:rPr>
              <w:t>Capsaspora owczarzaki</w:t>
            </w:r>
          </w:p>
        </w:tc>
        <w:tc>
          <w:tcPr>
            <w:tcW w:w="1193" w:type="pct"/>
            <w:noWrap/>
            <w:hideMark/>
          </w:tcPr>
          <w:p w14:paraId="05A316E9" w14:textId="77777777" w:rsidR="00127297" w:rsidRPr="00893F92" w:rsidRDefault="00127297" w:rsidP="003671FB">
            <w:pPr>
              <w:spacing w:line="360" w:lineRule="auto"/>
              <w:rPr>
                <w:sz w:val="20"/>
                <w:szCs w:val="20"/>
              </w:rPr>
            </w:pPr>
            <w:r w:rsidRPr="00893F92">
              <w:rPr>
                <w:i/>
                <w:sz w:val="20"/>
                <w:szCs w:val="20"/>
              </w:rPr>
              <w:t>Capsaspora</w:t>
            </w:r>
            <w:r w:rsidRPr="00893F92">
              <w:rPr>
                <w:sz w:val="20"/>
                <w:szCs w:val="20"/>
              </w:rPr>
              <w:t xml:space="preserve"> (genus)</w:t>
            </w:r>
          </w:p>
        </w:tc>
        <w:tc>
          <w:tcPr>
            <w:tcW w:w="818" w:type="pct"/>
            <w:noWrap/>
            <w:hideMark/>
          </w:tcPr>
          <w:p w14:paraId="5CB2A76F" w14:textId="77777777" w:rsidR="00127297" w:rsidRPr="00893F92" w:rsidRDefault="00127297" w:rsidP="003671FB">
            <w:pPr>
              <w:spacing w:line="360" w:lineRule="auto"/>
              <w:rPr>
                <w:sz w:val="20"/>
                <w:szCs w:val="20"/>
              </w:rPr>
            </w:pPr>
            <w:r w:rsidRPr="00893F92">
              <w:rPr>
                <w:sz w:val="20"/>
                <w:szCs w:val="20"/>
              </w:rPr>
              <w:t>NA</w:t>
            </w:r>
          </w:p>
        </w:tc>
        <w:tc>
          <w:tcPr>
            <w:tcW w:w="850" w:type="pct"/>
          </w:tcPr>
          <w:p w14:paraId="4CCE2F68"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54ABA764" w14:textId="77777777" w:rsidTr="003671FB">
        <w:trPr>
          <w:trHeight w:val="300"/>
        </w:trPr>
        <w:tc>
          <w:tcPr>
            <w:tcW w:w="550" w:type="pct"/>
            <w:noWrap/>
            <w:hideMark/>
          </w:tcPr>
          <w:p w14:paraId="4332CED3" w14:textId="77777777" w:rsidR="00127297" w:rsidRPr="00893F92" w:rsidRDefault="00127297" w:rsidP="003671FB">
            <w:pPr>
              <w:spacing w:line="360" w:lineRule="auto"/>
              <w:rPr>
                <w:color w:val="FF0000"/>
                <w:sz w:val="20"/>
                <w:szCs w:val="20"/>
              </w:rPr>
            </w:pPr>
            <w:r w:rsidRPr="00893F92">
              <w:rPr>
                <w:color w:val="FF0000"/>
                <w:sz w:val="20"/>
                <w:szCs w:val="20"/>
              </w:rPr>
              <w:t>5833</w:t>
            </w:r>
          </w:p>
        </w:tc>
        <w:tc>
          <w:tcPr>
            <w:tcW w:w="1589" w:type="pct"/>
            <w:noWrap/>
            <w:hideMark/>
          </w:tcPr>
          <w:p w14:paraId="0F3545BA" w14:textId="77777777" w:rsidR="00127297" w:rsidRPr="00893F92" w:rsidRDefault="00127297" w:rsidP="003671FB">
            <w:pPr>
              <w:spacing w:line="360" w:lineRule="auto"/>
              <w:rPr>
                <w:i/>
                <w:color w:val="FF0000"/>
                <w:sz w:val="20"/>
                <w:szCs w:val="20"/>
              </w:rPr>
            </w:pPr>
            <w:r w:rsidRPr="00893F92">
              <w:rPr>
                <w:i/>
                <w:color w:val="FF0000"/>
                <w:sz w:val="20"/>
                <w:szCs w:val="20"/>
              </w:rPr>
              <w:t>Plasmodium falciparum</w:t>
            </w:r>
          </w:p>
        </w:tc>
        <w:tc>
          <w:tcPr>
            <w:tcW w:w="1193" w:type="pct"/>
            <w:noWrap/>
            <w:hideMark/>
          </w:tcPr>
          <w:p w14:paraId="09C0B894" w14:textId="77777777" w:rsidR="00127297" w:rsidRPr="00893F92" w:rsidRDefault="00127297" w:rsidP="003671FB">
            <w:pPr>
              <w:spacing w:line="360" w:lineRule="auto"/>
              <w:rPr>
                <w:color w:val="FF0000"/>
                <w:sz w:val="20"/>
                <w:szCs w:val="20"/>
              </w:rPr>
            </w:pPr>
            <w:r w:rsidRPr="00893F92">
              <w:rPr>
                <w:color w:val="FF0000"/>
                <w:sz w:val="20"/>
                <w:szCs w:val="20"/>
              </w:rPr>
              <w:t>Apicomplexa</w:t>
            </w:r>
          </w:p>
        </w:tc>
        <w:tc>
          <w:tcPr>
            <w:tcW w:w="818" w:type="pct"/>
            <w:noWrap/>
            <w:hideMark/>
          </w:tcPr>
          <w:p w14:paraId="4175CE99"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5F838C56" w14:textId="77777777" w:rsidR="00127297" w:rsidRPr="00893F92" w:rsidRDefault="00127297" w:rsidP="003671FB">
            <w:pPr>
              <w:spacing w:line="360" w:lineRule="auto"/>
              <w:rPr>
                <w:color w:val="FF0000"/>
                <w:sz w:val="20"/>
                <w:szCs w:val="20"/>
              </w:rPr>
            </w:pPr>
            <w:r w:rsidRPr="00893F92">
              <w:rPr>
                <w:color w:val="FF0000"/>
                <w:sz w:val="20"/>
                <w:szCs w:val="20"/>
              </w:rPr>
              <w:t>plasmodb.org</w:t>
            </w:r>
          </w:p>
        </w:tc>
      </w:tr>
      <w:tr w:rsidR="00127297" w:rsidRPr="00893F92" w14:paraId="755A68CB" w14:textId="77777777" w:rsidTr="003671FB">
        <w:trPr>
          <w:trHeight w:val="300"/>
        </w:trPr>
        <w:tc>
          <w:tcPr>
            <w:tcW w:w="550" w:type="pct"/>
            <w:noWrap/>
            <w:hideMark/>
          </w:tcPr>
          <w:p w14:paraId="58419399" w14:textId="77777777" w:rsidR="00127297" w:rsidRPr="00893F92" w:rsidRDefault="00127297" w:rsidP="003671FB">
            <w:pPr>
              <w:spacing w:line="360" w:lineRule="auto"/>
              <w:rPr>
                <w:color w:val="FF0000"/>
                <w:sz w:val="20"/>
                <w:szCs w:val="20"/>
              </w:rPr>
            </w:pPr>
            <w:r w:rsidRPr="00893F92">
              <w:rPr>
                <w:color w:val="FF0000"/>
                <w:sz w:val="20"/>
                <w:szCs w:val="20"/>
              </w:rPr>
              <w:t>237895</w:t>
            </w:r>
          </w:p>
        </w:tc>
        <w:tc>
          <w:tcPr>
            <w:tcW w:w="1589" w:type="pct"/>
            <w:noWrap/>
            <w:hideMark/>
          </w:tcPr>
          <w:p w14:paraId="66C8407A" w14:textId="77777777" w:rsidR="00127297" w:rsidRPr="00893F92" w:rsidRDefault="00127297" w:rsidP="003671FB">
            <w:pPr>
              <w:spacing w:line="360" w:lineRule="auto"/>
              <w:rPr>
                <w:i/>
                <w:color w:val="FF0000"/>
                <w:sz w:val="20"/>
                <w:szCs w:val="20"/>
              </w:rPr>
            </w:pPr>
            <w:r w:rsidRPr="00893F92">
              <w:rPr>
                <w:i/>
                <w:color w:val="FF0000"/>
                <w:sz w:val="20"/>
                <w:szCs w:val="20"/>
              </w:rPr>
              <w:t>Cryptosporidium hominis</w:t>
            </w:r>
          </w:p>
        </w:tc>
        <w:tc>
          <w:tcPr>
            <w:tcW w:w="1193" w:type="pct"/>
            <w:noWrap/>
            <w:hideMark/>
          </w:tcPr>
          <w:p w14:paraId="2B5E77BE" w14:textId="77777777" w:rsidR="00127297" w:rsidRPr="00893F92" w:rsidRDefault="00127297" w:rsidP="003671FB">
            <w:pPr>
              <w:spacing w:line="360" w:lineRule="auto"/>
              <w:rPr>
                <w:color w:val="FF0000"/>
                <w:sz w:val="20"/>
                <w:szCs w:val="20"/>
              </w:rPr>
            </w:pPr>
            <w:r w:rsidRPr="00893F92">
              <w:rPr>
                <w:color w:val="FF0000"/>
                <w:sz w:val="20"/>
                <w:szCs w:val="20"/>
              </w:rPr>
              <w:t>Apicomplexa</w:t>
            </w:r>
          </w:p>
        </w:tc>
        <w:tc>
          <w:tcPr>
            <w:tcW w:w="818" w:type="pct"/>
            <w:noWrap/>
            <w:hideMark/>
          </w:tcPr>
          <w:p w14:paraId="62246B52"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2A360494" w14:textId="77777777" w:rsidR="00127297" w:rsidRPr="00893F92" w:rsidRDefault="00127297" w:rsidP="003671FB">
            <w:pPr>
              <w:spacing w:line="360" w:lineRule="auto"/>
              <w:rPr>
                <w:color w:val="FF0000"/>
                <w:sz w:val="20"/>
                <w:szCs w:val="20"/>
              </w:rPr>
            </w:pPr>
            <w:r w:rsidRPr="00893F92">
              <w:rPr>
                <w:color w:val="FF0000"/>
                <w:sz w:val="20"/>
                <w:szCs w:val="20"/>
              </w:rPr>
              <w:t>NCBI</w:t>
            </w:r>
          </w:p>
        </w:tc>
      </w:tr>
      <w:tr w:rsidR="00127297" w:rsidRPr="00893F92" w14:paraId="3AE67AFC" w14:textId="77777777" w:rsidTr="003671FB">
        <w:trPr>
          <w:trHeight w:val="300"/>
        </w:trPr>
        <w:tc>
          <w:tcPr>
            <w:tcW w:w="550" w:type="pct"/>
            <w:noWrap/>
            <w:hideMark/>
          </w:tcPr>
          <w:p w14:paraId="28733B71" w14:textId="77777777" w:rsidR="00127297" w:rsidRPr="00893F92" w:rsidRDefault="00127297" w:rsidP="003671FB">
            <w:pPr>
              <w:spacing w:line="360" w:lineRule="auto"/>
              <w:rPr>
                <w:color w:val="FF0000"/>
                <w:sz w:val="20"/>
                <w:szCs w:val="20"/>
              </w:rPr>
            </w:pPr>
            <w:r w:rsidRPr="00893F92">
              <w:rPr>
                <w:color w:val="FF0000"/>
                <w:sz w:val="20"/>
                <w:szCs w:val="20"/>
              </w:rPr>
              <w:t>5691</w:t>
            </w:r>
          </w:p>
        </w:tc>
        <w:tc>
          <w:tcPr>
            <w:tcW w:w="1589" w:type="pct"/>
            <w:noWrap/>
            <w:hideMark/>
          </w:tcPr>
          <w:p w14:paraId="67BC3617" w14:textId="77777777" w:rsidR="00127297" w:rsidRPr="00893F92" w:rsidRDefault="00127297" w:rsidP="003671FB">
            <w:pPr>
              <w:spacing w:line="360" w:lineRule="auto"/>
              <w:rPr>
                <w:i/>
                <w:color w:val="FF0000"/>
                <w:sz w:val="20"/>
                <w:szCs w:val="20"/>
              </w:rPr>
            </w:pPr>
            <w:r w:rsidRPr="00893F92">
              <w:rPr>
                <w:i/>
                <w:color w:val="FF0000"/>
                <w:sz w:val="20"/>
                <w:szCs w:val="20"/>
              </w:rPr>
              <w:t>Trypanosoma brucei</w:t>
            </w:r>
          </w:p>
        </w:tc>
        <w:tc>
          <w:tcPr>
            <w:tcW w:w="1193" w:type="pct"/>
            <w:noWrap/>
            <w:hideMark/>
          </w:tcPr>
          <w:p w14:paraId="3A73FA9B" w14:textId="77777777" w:rsidR="00127297" w:rsidRPr="00893F92" w:rsidRDefault="00127297" w:rsidP="003671FB">
            <w:pPr>
              <w:spacing w:line="360" w:lineRule="auto"/>
              <w:rPr>
                <w:color w:val="FF0000"/>
                <w:sz w:val="20"/>
                <w:szCs w:val="20"/>
              </w:rPr>
            </w:pPr>
            <w:r w:rsidRPr="00893F92">
              <w:rPr>
                <w:i/>
                <w:color w:val="FF0000"/>
                <w:sz w:val="20"/>
                <w:szCs w:val="20"/>
              </w:rPr>
              <w:t>Trypanosoma</w:t>
            </w:r>
            <w:r w:rsidRPr="00893F92">
              <w:rPr>
                <w:color w:val="FF0000"/>
                <w:sz w:val="20"/>
                <w:szCs w:val="20"/>
              </w:rPr>
              <w:t xml:space="preserve"> (genus)</w:t>
            </w:r>
          </w:p>
        </w:tc>
        <w:tc>
          <w:tcPr>
            <w:tcW w:w="818" w:type="pct"/>
            <w:noWrap/>
            <w:hideMark/>
          </w:tcPr>
          <w:p w14:paraId="0E61D584"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5A48EE30" w14:textId="5D757760" w:rsidR="00127297" w:rsidRPr="00893F92" w:rsidRDefault="00127297" w:rsidP="003671FB">
            <w:pPr>
              <w:spacing w:line="360" w:lineRule="auto"/>
              <w:rPr>
                <w:color w:val="FF0000"/>
                <w:sz w:val="20"/>
                <w:szCs w:val="20"/>
              </w:rPr>
            </w:pPr>
            <w:r w:rsidRPr="00893F92">
              <w:rPr>
                <w:color w:val="FF0000"/>
                <w:sz w:val="20"/>
                <w:szCs w:val="20"/>
              </w:rPr>
              <w:t>Sanger</w:t>
            </w:r>
            <w:r w:rsidR="007B1E02">
              <w:rPr>
                <w:color w:val="FF0000"/>
                <w:sz w:val="20"/>
                <w:szCs w:val="20"/>
              </w:rPr>
              <w:t xml:space="preserve"> Inst</w:t>
            </w:r>
          </w:p>
        </w:tc>
      </w:tr>
      <w:tr w:rsidR="00127297" w:rsidRPr="00893F92" w14:paraId="10734B35" w14:textId="77777777" w:rsidTr="003671FB">
        <w:trPr>
          <w:trHeight w:val="300"/>
        </w:trPr>
        <w:tc>
          <w:tcPr>
            <w:tcW w:w="550" w:type="pct"/>
            <w:noWrap/>
            <w:hideMark/>
          </w:tcPr>
          <w:p w14:paraId="3708DD54" w14:textId="77777777" w:rsidR="00127297" w:rsidRPr="00893F92" w:rsidRDefault="00127297" w:rsidP="003671FB">
            <w:pPr>
              <w:spacing w:line="360" w:lineRule="auto"/>
              <w:rPr>
                <w:color w:val="FF0000"/>
                <w:sz w:val="20"/>
                <w:szCs w:val="20"/>
              </w:rPr>
            </w:pPr>
            <w:r w:rsidRPr="00893F92">
              <w:rPr>
                <w:color w:val="FF0000"/>
                <w:sz w:val="20"/>
                <w:szCs w:val="20"/>
              </w:rPr>
              <w:t>5762</w:t>
            </w:r>
          </w:p>
        </w:tc>
        <w:tc>
          <w:tcPr>
            <w:tcW w:w="1589" w:type="pct"/>
            <w:noWrap/>
            <w:hideMark/>
          </w:tcPr>
          <w:p w14:paraId="6A1FB9CD" w14:textId="77777777" w:rsidR="00127297" w:rsidRPr="00893F92" w:rsidRDefault="00127297" w:rsidP="003671FB">
            <w:pPr>
              <w:spacing w:line="360" w:lineRule="auto"/>
              <w:rPr>
                <w:i/>
                <w:color w:val="FF0000"/>
                <w:sz w:val="20"/>
                <w:szCs w:val="20"/>
              </w:rPr>
            </w:pPr>
            <w:r w:rsidRPr="00893F92">
              <w:rPr>
                <w:i/>
                <w:color w:val="FF0000"/>
                <w:sz w:val="20"/>
                <w:szCs w:val="20"/>
              </w:rPr>
              <w:t>Naegleria gruberi</w:t>
            </w:r>
          </w:p>
        </w:tc>
        <w:tc>
          <w:tcPr>
            <w:tcW w:w="1193" w:type="pct"/>
            <w:noWrap/>
            <w:hideMark/>
          </w:tcPr>
          <w:p w14:paraId="5E27E8F4" w14:textId="77777777" w:rsidR="00127297" w:rsidRPr="00893F92" w:rsidRDefault="00127297" w:rsidP="003671FB">
            <w:pPr>
              <w:spacing w:line="360" w:lineRule="auto"/>
              <w:rPr>
                <w:color w:val="FF0000"/>
                <w:sz w:val="20"/>
                <w:szCs w:val="20"/>
              </w:rPr>
            </w:pPr>
            <w:r w:rsidRPr="00893F92">
              <w:rPr>
                <w:i/>
                <w:color w:val="FF0000"/>
                <w:sz w:val="20"/>
                <w:szCs w:val="20"/>
              </w:rPr>
              <w:t>Naegleria</w:t>
            </w:r>
            <w:r w:rsidRPr="00893F92">
              <w:rPr>
                <w:color w:val="FF0000"/>
                <w:sz w:val="20"/>
                <w:szCs w:val="20"/>
              </w:rPr>
              <w:t xml:space="preserve"> (genus)</w:t>
            </w:r>
          </w:p>
        </w:tc>
        <w:tc>
          <w:tcPr>
            <w:tcW w:w="818" w:type="pct"/>
            <w:noWrap/>
            <w:hideMark/>
          </w:tcPr>
          <w:p w14:paraId="3C20BFAB"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4F65D398" w14:textId="77777777" w:rsidR="00127297" w:rsidRPr="00893F92" w:rsidRDefault="00127297" w:rsidP="003671FB">
            <w:pPr>
              <w:spacing w:line="360" w:lineRule="auto"/>
              <w:rPr>
                <w:color w:val="FF0000"/>
                <w:sz w:val="20"/>
                <w:szCs w:val="20"/>
              </w:rPr>
            </w:pPr>
            <w:r w:rsidRPr="00893F92">
              <w:rPr>
                <w:color w:val="FF0000"/>
                <w:sz w:val="20"/>
                <w:szCs w:val="20"/>
              </w:rPr>
              <w:t>JGI</w:t>
            </w:r>
          </w:p>
        </w:tc>
      </w:tr>
      <w:tr w:rsidR="00127297" w:rsidRPr="00893F92" w14:paraId="0A464093" w14:textId="77777777" w:rsidTr="003671FB">
        <w:trPr>
          <w:trHeight w:val="300"/>
        </w:trPr>
        <w:tc>
          <w:tcPr>
            <w:tcW w:w="550" w:type="pct"/>
            <w:noWrap/>
            <w:hideMark/>
          </w:tcPr>
          <w:p w14:paraId="3218F3B1" w14:textId="77777777" w:rsidR="00127297" w:rsidRPr="00893F92" w:rsidRDefault="00127297" w:rsidP="003671FB">
            <w:pPr>
              <w:spacing w:line="360" w:lineRule="auto"/>
              <w:rPr>
                <w:color w:val="FF0000"/>
                <w:sz w:val="20"/>
                <w:szCs w:val="20"/>
              </w:rPr>
            </w:pPr>
            <w:r w:rsidRPr="00893F92">
              <w:rPr>
                <w:color w:val="FF0000"/>
                <w:sz w:val="20"/>
                <w:szCs w:val="20"/>
              </w:rPr>
              <w:t>3702</w:t>
            </w:r>
          </w:p>
        </w:tc>
        <w:tc>
          <w:tcPr>
            <w:tcW w:w="1589" w:type="pct"/>
            <w:noWrap/>
            <w:hideMark/>
          </w:tcPr>
          <w:p w14:paraId="02499310" w14:textId="77777777" w:rsidR="00127297" w:rsidRPr="00893F92" w:rsidRDefault="00127297" w:rsidP="003671FB">
            <w:pPr>
              <w:spacing w:line="360" w:lineRule="auto"/>
              <w:rPr>
                <w:i/>
                <w:color w:val="FF0000"/>
                <w:sz w:val="20"/>
                <w:szCs w:val="20"/>
              </w:rPr>
            </w:pPr>
            <w:r w:rsidRPr="00893F92">
              <w:rPr>
                <w:i/>
                <w:color w:val="FF0000"/>
                <w:sz w:val="20"/>
                <w:szCs w:val="20"/>
              </w:rPr>
              <w:t>Arabidopsis thaliana</w:t>
            </w:r>
          </w:p>
        </w:tc>
        <w:tc>
          <w:tcPr>
            <w:tcW w:w="1193" w:type="pct"/>
            <w:noWrap/>
            <w:hideMark/>
          </w:tcPr>
          <w:p w14:paraId="5B9B8468" w14:textId="77777777" w:rsidR="00127297" w:rsidRPr="00893F92" w:rsidRDefault="00127297" w:rsidP="003671FB">
            <w:pPr>
              <w:spacing w:line="360" w:lineRule="auto"/>
              <w:rPr>
                <w:color w:val="FF0000"/>
                <w:sz w:val="20"/>
                <w:szCs w:val="20"/>
              </w:rPr>
            </w:pPr>
            <w:r w:rsidRPr="00893F92">
              <w:rPr>
                <w:color w:val="FF0000"/>
                <w:sz w:val="20"/>
                <w:szCs w:val="20"/>
              </w:rPr>
              <w:t>Streptophyta</w:t>
            </w:r>
          </w:p>
        </w:tc>
        <w:tc>
          <w:tcPr>
            <w:tcW w:w="818" w:type="pct"/>
            <w:noWrap/>
            <w:hideMark/>
          </w:tcPr>
          <w:p w14:paraId="78338171" w14:textId="77777777" w:rsidR="00127297" w:rsidRPr="00893F92" w:rsidRDefault="00127297" w:rsidP="003671FB">
            <w:pPr>
              <w:spacing w:line="360" w:lineRule="auto"/>
              <w:rPr>
                <w:color w:val="FF0000"/>
                <w:sz w:val="20"/>
                <w:szCs w:val="20"/>
              </w:rPr>
            </w:pPr>
            <w:r w:rsidRPr="00893F92">
              <w:rPr>
                <w:color w:val="FF0000"/>
                <w:sz w:val="20"/>
                <w:szCs w:val="20"/>
              </w:rPr>
              <w:t>Viridiplantae</w:t>
            </w:r>
          </w:p>
        </w:tc>
        <w:tc>
          <w:tcPr>
            <w:tcW w:w="850" w:type="pct"/>
          </w:tcPr>
          <w:p w14:paraId="6AF9BFF6" w14:textId="77777777" w:rsidR="00127297" w:rsidRPr="00893F92" w:rsidRDefault="00127297" w:rsidP="003671FB">
            <w:pPr>
              <w:spacing w:line="360" w:lineRule="auto"/>
              <w:rPr>
                <w:color w:val="FF0000"/>
                <w:sz w:val="20"/>
                <w:szCs w:val="20"/>
              </w:rPr>
            </w:pPr>
            <w:r w:rsidRPr="00893F92">
              <w:rPr>
                <w:color w:val="FF0000"/>
                <w:sz w:val="20"/>
                <w:szCs w:val="20"/>
              </w:rPr>
              <w:t>UniProt</w:t>
            </w:r>
          </w:p>
        </w:tc>
      </w:tr>
      <w:tr w:rsidR="00127297" w:rsidRPr="00893F92" w14:paraId="6D663968" w14:textId="77777777" w:rsidTr="003671FB">
        <w:trPr>
          <w:trHeight w:val="300"/>
        </w:trPr>
        <w:tc>
          <w:tcPr>
            <w:tcW w:w="550" w:type="pct"/>
            <w:noWrap/>
            <w:hideMark/>
          </w:tcPr>
          <w:p w14:paraId="4427F2C9" w14:textId="77777777" w:rsidR="00127297" w:rsidRPr="00893F92" w:rsidRDefault="00127297" w:rsidP="003671FB">
            <w:pPr>
              <w:spacing w:line="360" w:lineRule="auto"/>
              <w:rPr>
                <w:color w:val="FF0000"/>
                <w:sz w:val="20"/>
                <w:szCs w:val="20"/>
              </w:rPr>
            </w:pPr>
            <w:r w:rsidRPr="00893F92">
              <w:rPr>
                <w:color w:val="FF0000"/>
                <w:sz w:val="20"/>
                <w:szCs w:val="20"/>
              </w:rPr>
              <w:t>3055</w:t>
            </w:r>
          </w:p>
        </w:tc>
        <w:tc>
          <w:tcPr>
            <w:tcW w:w="1589" w:type="pct"/>
            <w:noWrap/>
            <w:hideMark/>
          </w:tcPr>
          <w:p w14:paraId="4B99E960" w14:textId="77777777" w:rsidR="00127297" w:rsidRPr="00893F92" w:rsidRDefault="00127297" w:rsidP="003671FB">
            <w:pPr>
              <w:spacing w:line="360" w:lineRule="auto"/>
              <w:rPr>
                <w:i/>
                <w:color w:val="FF0000"/>
                <w:sz w:val="20"/>
                <w:szCs w:val="20"/>
              </w:rPr>
            </w:pPr>
            <w:r w:rsidRPr="00893F92">
              <w:rPr>
                <w:i/>
                <w:color w:val="FF0000"/>
                <w:sz w:val="20"/>
                <w:szCs w:val="20"/>
              </w:rPr>
              <w:t>Chlamydomonas reinhardtii</w:t>
            </w:r>
          </w:p>
        </w:tc>
        <w:tc>
          <w:tcPr>
            <w:tcW w:w="1193" w:type="pct"/>
            <w:noWrap/>
            <w:hideMark/>
          </w:tcPr>
          <w:p w14:paraId="6A9AF857" w14:textId="77777777" w:rsidR="00127297" w:rsidRPr="00893F92" w:rsidRDefault="00127297" w:rsidP="003671FB">
            <w:pPr>
              <w:spacing w:line="360" w:lineRule="auto"/>
              <w:rPr>
                <w:color w:val="FF0000"/>
                <w:sz w:val="20"/>
                <w:szCs w:val="20"/>
              </w:rPr>
            </w:pPr>
            <w:r w:rsidRPr="00893F92">
              <w:rPr>
                <w:color w:val="FF0000"/>
                <w:sz w:val="20"/>
                <w:szCs w:val="20"/>
              </w:rPr>
              <w:t>Chlorophyta</w:t>
            </w:r>
          </w:p>
        </w:tc>
        <w:tc>
          <w:tcPr>
            <w:tcW w:w="818" w:type="pct"/>
            <w:noWrap/>
            <w:hideMark/>
          </w:tcPr>
          <w:p w14:paraId="56361418" w14:textId="77777777" w:rsidR="00127297" w:rsidRPr="00893F92" w:rsidRDefault="00127297" w:rsidP="003671FB">
            <w:pPr>
              <w:spacing w:line="360" w:lineRule="auto"/>
              <w:rPr>
                <w:color w:val="FF0000"/>
                <w:sz w:val="20"/>
                <w:szCs w:val="20"/>
              </w:rPr>
            </w:pPr>
            <w:r w:rsidRPr="00893F92">
              <w:rPr>
                <w:color w:val="FF0000"/>
                <w:sz w:val="20"/>
                <w:szCs w:val="20"/>
              </w:rPr>
              <w:t>Viridiplantae</w:t>
            </w:r>
          </w:p>
        </w:tc>
        <w:tc>
          <w:tcPr>
            <w:tcW w:w="850" w:type="pct"/>
          </w:tcPr>
          <w:p w14:paraId="73ADCB89" w14:textId="77777777" w:rsidR="00127297" w:rsidRPr="00893F92" w:rsidRDefault="00127297" w:rsidP="003671FB">
            <w:pPr>
              <w:spacing w:line="360" w:lineRule="auto"/>
              <w:rPr>
                <w:color w:val="FF0000"/>
                <w:sz w:val="20"/>
                <w:szCs w:val="20"/>
              </w:rPr>
            </w:pPr>
            <w:r w:rsidRPr="00893F92">
              <w:rPr>
                <w:color w:val="FF0000"/>
                <w:sz w:val="20"/>
                <w:szCs w:val="20"/>
              </w:rPr>
              <w:t>JGI</w:t>
            </w:r>
          </w:p>
        </w:tc>
      </w:tr>
      <w:tr w:rsidR="00127297" w:rsidRPr="00893F92" w14:paraId="5198C7C9" w14:textId="77777777" w:rsidTr="003671FB">
        <w:trPr>
          <w:trHeight w:val="300"/>
        </w:trPr>
        <w:tc>
          <w:tcPr>
            <w:tcW w:w="550" w:type="pct"/>
            <w:noWrap/>
            <w:hideMark/>
          </w:tcPr>
          <w:p w14:paraId="05B547B1" w14:textId="77777777" w:rsidR="00127297" w:rsidRPr="00893F92" w:rsidRDefault="00127297" w:rsidP="003671FB">
            <w:pPr>
              <w:spacing w:line="360" w:lineRule="auto"/>
              <w:rPr>
                <w:color w:val="FF0000"/>
                <w:sz w:val="20"/>
                <w:szCs w:val="20"/>
              </w:rPr>
            </w:pPr>
            <w:r w:rsidRPr="00893F92">
              <w:rPr>
                <w:color w:val="FF0000"/>
                <w:sz w:val="20"/>
                <w:szCs w:val="20"/>
              </w:rPr>
              <w:t>67593</w:t>
            </w:r>
          </w:p>
        </w:tc>
        <w:tc>
          <w:tcPr>
            <w:tcW w:w="1589" w:type="pct"/>
            <w:noWrap/>
            <w:hideMark/>
          </w:tcPr>
          <w:p w14:paraId="168BFCFD" w14:textId="77777777" w:rsidR="00127297" w:rsidRPr="00893F92" w:rsidRDefault="00127297" w:rsidP="003671FB">
            <w:pPr>
              <w:spacing w:line="360" w:lineRule="auto"/>
              <w:rPr>
                <w:i/>
                <w:color w:val="FF0000"/>
                <w:sz w:val="20"/>
                <w:szCs w:val="20"/>
              </w:rPr>
            </w:pPr>
            <w:r w:rsidRPr="00893F92">
              <w:rPr>
                <w:i/>
                <w:color w:val="FF0000"/>
                <w:sz w:val="20"/>
                <w:szCs w:val="20"/>
              </w:rPr>
              <w:t>Phytophthora sojae</w:t>
            </w:r>
          </w:p>
        </w:tc>
        <w:tc>
          <w:tcPr>
            <w:tcW w:w="1193" w:type="pct"/>
            <w:noWrap/>
            <w:hideMark/>
          </w:tcPr>
          <w:p w14:paraId="1375256B" w14:textId="77777777" w:rsidR="00127297" w:rsidRPr="00893F92" w:rsidRDefault="00127297" w:rsidP="003671FB">
            <w:pPr>
              <w:spacing w:line="360" w:lineRule="auto"/>
              <w:rPr>
                <w:color w:val="FF0000"/>
                <w:sz w:val="20"/>
                <w:szCs w:val="20"/>
              </w:rPr>
            </w:pPr>
            <w:r w:rsidRPr="00893F92">
              <w:rPr>
                <w:i/>
                <w:color w:val="FF0000"/>
                <w:sz w:val="20"/>
                <w:szCs w:val="20"/>
              </w:rPr>
              <w:t>Phytophthora</w:t>
            </w:r>
            <w:r w:rsidRPr="00893F92">
              <w:rPr>
                <w:color w:val="FF0000"/>
                <w:sz w:val="20"/>
                <w:szCs w:val="20"/>
              </w:rPr>
              <w:t xml:space="preserve"> (genus)</w:t>
            </w:r>
          </w:p>
        </w:tc>
        <w:tc>
          <w:tcPr>
            <w:tcW w:w="818" w:type="pct"/>
            <w:noWrap/>
            <w:hideMark/>
          </w:tcPr>
          <w:p w14:paraId="1029337F"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17A93667" w14:textId="77777777" w:rsidR="00127297" w:rsidRPr="00893F92" w:rsidRDefault="00127297" w:rsidP="003671FB">
            <w:pPr>
              <w:spacing w:line="360" w:lineRule="auto"/>
              <w:rPr>
                <w:color w:val="FF0000"/>
                <w:sz w:val="20"/>
                <w:szCs w:val="20"/>
              </w:rPr>
            </w:pPr>
            <w:r w:rsidRPr="00893F92">
              <w:rPr>
                <w:color w:val="FF0000"/>
                <w:sz w:val="20"/>
                <w:szCs w:val="20"/>
              </w:rPr>
              <w:t>JGI</w:t>
            </w:r>
          </w:p>
        </w:tc>
      </w:tr>
    </w:tbl>
    <w:p w14:paraId="03775B37" w14:textId="43D242C0" w:rsidR="00E612B8" w:rsidRDefault="00E612B8" w:rsidP="00E612B8"/>
    <w:p w14:paraId="61059589" w14:textId="3F1B6D5C" w:rsidR="00314EC1" w:rsidRDefault="00314EC1" w:rsidP="00763B70">
      <w:pPr>
        <w:spacing w:after="0" w:line="360" w:lineRule="auto"/>
        <w:jc w:val="both"/>
      </w:pPr>
      <w:r>
        <w:rPr>
          <w:szCs w:val="24"/>
        </w:rPr>
        <w:t xml:space="preserve">We extended the </w:t>
      </w:r>
      <w:r w:rsidRPr="00076E91">
        <w:rPr>
          <w:szCs w:val="24"/>
        </w:rPr>
        <w:t xml:space="preserve">homologous groups </w:t>
      </w:r>
      <w:r>
        <w:rPr>
          <w:szCs w:val="24"/>
        </w:rPr>
        <w:t xml:space="preserve">retrieved from OrthoMCL </w:t>
      </w:r>
      <w:r w:rsidR="003258D0">
        <w:rPr>
          <w:szCs w:val="24"/>
        </w:rPr>
        <w:t xml:space="preserve">in </w:t>
      </w:r>
      <w:r w:rsidR="003258D0">
        <w:rPr>
          <w:szCs w:val="24"/>
        </w:rPr>
        <w:fldChar w:fldCharType="begin"/>
      </w:r>
      <w:r w:rsidR="003258D0">
        <w:rPr>
          <w:szCs w:val="24"/>
        </w:rPr>
        <w:instrText xml:space="preserve"> REF _Ref386155502 \r \h </w:instrText>
      </w:r>
      <w:r w:rsidR="003258D0">
        <w:rPr>
          <w:szCs w:val="24"/>
        </w:rPr>
      </w:r>
      <w:r w:rsidR="003258D0">
        <w:rPr>
          <w:szCs w:val="24"/>
        </w:rPr>
        <w:fldChar w:fldCharType="separate"/>
      </w:r>
      <w:r w:rsidR="00D90797">
        <w:rPr>
          <w:szCs w:val="24"/>
        </w:rPr>
        <w:t>2.2.1</w:t>
      </w:r>
      <w:r w:rsidR="003258D0">
        <w:rPr>
          <w:szCs w:val="24"/>
        </w:rPr>
        <w:fldChar w:fldCharType="end"/>
      </w:r>
      <w:r w:rsidR="003258D0">
        <w:rPr>
          <w:szCs w:val="24"/>
        </w:rPr>
        <w:t xml:space="preserve"> </w:t>
      </w:r>
      <w:r>
        <w:rPr>
          <w:szCs w:val="24"/>
        </w:rPr>
        <w:t>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sidR="00F2727C">
        <w:rPr>
          <w:szCs w:val="24"/>
        </w:rPr>
        <w:t xml:space="preserve">the </w:t>
      </w:r>
      <w:r w:rsidRPr="00076E91">
        <w:rPr>
          <w:szCs w:val="24"/>
        </w:rPr>
        <w:t xml:space="preserve">other 24 search taxa </w:t>
      </w:r>
      <w:r w:rsidR="00CF61BF">
        <w:rPr>
          <w:szCs w:val="24"/>
        </w:rPr>
        <w:t>in</w:t>
      </w:r>
      <w:r>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D90797">
        <w:t xml:space="preserve">Table </w:t>
      </w:r>
      <w:r w:rsidR="00D90797">
        <w:rPr>
          <w:noProof/>
        </w:rPr>
        <w:t>2</w:t>
      </w:r>
      <w:r w:rsidR="00D90797">
        <w:noBreakHyphen/>
      </w:r>
      <w:r w:rsidR="00D90797">
        <w:rPr>
          <w:noProof/>
        </w:rPr>
        <w:t>2</w:t>
      </w:r>
      <w:r>
        <w:rPr>
          <w:szCs w:val="24"/>
        </w:rPr>
        <w:fldChar w:fldCharType="end"/>
      </w:r>
      <w:r>
        <w:rPr>
          <w:szCs w:val="24"/>
        </w:rPr>
        <w:t xml:space="preserve"> with </w:t>
      </w:r>
      <w:commentRangeStart w:id="47"/>
      <w:commentRangeStart w:id="48"/>
      <w:r w:rsidRPr="00076E91">
        <w:rPr>
          <w:szCs w:val="24"/>
        </w:rPr>
        <w:t>HaMStR</w:t>
      </w:r>
      <w:r>
        <w:rPr>
          <w:szCs w:val="24"/>
        </w:rPr>
        <w:t xml:space="preserve"> </w:t>
      </w:r>
      <w:commentRangeEnd w:id="47"/>
      <w:r>
        <w:rPr>
          <w:rStyle w:val="CommentReference"/>
        </w:rPr>
        <w:commentReference w:id="47"/>
      </w:r>
      <w:commentRangeEnd w:id="48"/>
      <w:r>
        <w:rPr>
          <w:rStyle w:val="CommentReference"/>
        </w:rPr>
        <w:commentReference w:id="48"/>
      </w:r>
      <w:r>
        <w:rPr>
          <w:szCs w:val="24"/>
        </w:rPr>
        <w:t xml:space="preserve">v13.2.9 from </w:t>
      </w:r>
      <w:r w:rsidRPr="00DC614C">
        <w:rPr>
          <w:szCs w:val="24"/>
        </w:rPr>
        <w:t>https://github.</w:t>
      </w:r>
      <w:r>
        <w:rPr>
          <w:szCs w:val="24"/>
        </w:rPr>
        <w:t xml:space="preserve">com/BIONF/HaMStR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w:t>
      </w:r>
      <w:r w:rsidRPr="00076E91">
        <w:rPr>
          <w:szCs w:val="24"/>
        </w:rPr>
        <w:t xml:space="preserve"> </w:t>
      </w:r>
      <w:r>
        <w:rPr>
          <w:szCs w:val="24"/>
        </w:rPr>
        <w:t>To this end, we used each orthologous group predicted by OrthoMCL as training data for a corresponding profile h</w:t>
      </w:r>
      <w:r w:rsidRPr="00076E91">
        <w:rPr>
          <w:szCs w:val="24"/>
        </w:rPr>
        <w:t>idden</w:t>
      </w:r>
      <w:r>
        <w:rPr>
          <w:szCs w:val="24"/>
        </w:rPr>
        <w:t xml:space="preserve"> Markov model (HMM)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HaMStR then used these HMM</w:t>
      </w:r>
      <w:r w:rsidR="00B855A6">
        <w:rPr>
          <w:szCs w:val="24"/>
        </w:rPr>
        <w:t xml:space="preserve"> profile</w:t>
      </w:r>
      <w:r>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Pr>
          <w:szCs w:val="24"/>
        </w:rPr>
        <w:fldChar w:fldCharType="begin"/>
      </w:r>
      <w:r>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Pr>
          <w:szCs w:val="24"/>
        </w:rPr>
        <w:fldChar w:fldCharType="separate"/>
      </w:r>
      <w:r>
        <w:rPr>
          <w:noProof/>
          <w:szCs w:val="24"/>
        </w:rPr>
        <w:t>(Altschul et al. 1990)</w:t>
      </w:r>
      <w:r>
        <w:rPr>
          <w:szCs w:val="24"/>
        </w:rPr>
        <w:fldChar w:fldCharType="end"/>
      </w:r>
      <w:r>
        <w:rPr>
          <w:szCs w:val="24"/>
        </w:rPr>
        <w:t xml:space="preserve"> criteria. In the reverse BLAST search, the candidate protein was searched against the proteomes</w:t>
      </w:r>
      <w:r w:rsidRPr="00076E91">
        <w:rPr>
          <w:szCs w:val="24"/>
        </w:rPr>
        <w:t xml:space="preserve"> of </w:t>
      </w:r>
      <w:r>
        <w:rPr>
          <w:szCs w:val="24"/>
        </w:rPr>
        <w:t xml:space="preserve">the </w:t>
      </w:r>
      <w:r w:rsidRPr="00076E91">
        <w:rPr>
          <w:szCs w:val="24"/>
        </w:rPr>
        <w:t xml:space="preserve">seed </w:t>
      </w:r>
      <w:r>
        <w:rPr>
          <w:szCs w:val="24"/>
        </w:rPr>
        <w:t>species in the original orthologous group</w:t>
      </w:r>
      <w:r w:rsidRPr="00076E91">
        <w:rPr>
          <w:szCs w:val="24"/>
        </w:rPr>
        <w:t>.</w:t>
      </w:r>
      <w:r>
        <w:rPr>
          <w:szCs w:val="24"/>
        </w:rPr>
        <w:t xml:space="preserve"> By default, the candidate protein will be confirmed as a new ortholog, if the best hit from the reverse BLAST search is the same as the seed sequence. As microsporidia genes tend to evolve quickly </w:t>
      </w:r>
      <w:r>
        <w:rPr>
          <w:szCs w:val="24"/>
        </w:rPr>
        <w:fldChar w:fldCharType="begin"/>
      </w:r>
      <w:r>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Pr>
          <w:szCs w:val="24"/>
        </w:rPr>
        <w:fldChar w:fldCharType="separate"/>
      </w:r>
      <w:r>
        <w:rPr>
          <w:noProof/>
          <w:szCs w:val="24"/>
        </w:rPr>
        <w:t>(Lee et al. 2008)</w:t>
      </w:r>
      <w:r>
        <w:rPr>
          <w:szCs w:val="24"/>
        </w:rPr>
        <w:fldChar w:fldCharType="end"/>
      </w:r>
      <w:r>
        <w:rPr>
          <w:szCs w:val="24"/>
        </w:rPr>
        <w:t xml:space="preserve">, the BLAST search could be false to return the seed sequence as its best hit. We therefore run HaMStR with the options </w:t>
      </w:r>
      <w:r w:rsidRPr="00242AC3">
        <w:rPr>
          <w:rFonts w:ascii="Courier New" w:hAnsi="Courier New" w:cs="Courier New"/>
          <w:i/>
          <w:szCs w:val="24"/>
        </w:rPr>
        <w:t>-checkCoorthologsRef</w:t>
      </w:r>
      <w:r>
        <w:rPr>
          <w:szCs w:val="24"/>
        </w:rPr>
        <w:t xml:space="preserve"> to increased the sensitivity of the prediction by accepting the seed protein to be co-orthologous to the best reverse BLAST hit. Besides, we used other options to increase the specificity of HaMStR, including </w:t>
      </w:r>
      <w:r w:rsidRPr="000B396E">
        <w:rPr>
          <w:rFonts w:ascii="Courier New" w:hAnsi="Courier New" w:cs="Courier New"/>
          <w:i/>
          <w:szCs w:val="24"/>
        </w:rPr>
        <w:t>-hit_limit = 10</w:t>
      </w:r>
      <w:r>
        <w:rPr>
          <w:szCs w:val="24"/>
        </w:rPr>
        <w:t xml:space="preserve"> to take only the first ten hits from the HMM search, </w:t>
      </w:r>
      <w:r w:rsidRPr="000B396E">
        <w:rPr>
          <w:rFonts w:ascii="Courier New" w:hAnsi="Courier New" w:cs="Courier New"/>
          <w:i/>
          <w:szCs w:val="24"/>
        </w:rPr>
        <w:t>-strict</w:t>
      </w:r>
      <w:r>
        <w:rPr>
          <w:szCs w:val="24"/>
        </w:rPr>
        <w:t xml:space="preserve"> to force the candidate protein </w:t>
      </w:r>
      <w:r>
        <w:rPr>
          <w:szCs w:val="24"/>
        </w:rPr>
        <w:lastRenderedPageBreak/>
        <w:t xml:space="preserve">has to be orthologous with all seed proteins in the original group, and </w:t>
      </w:r>
      <w:r w:rsidRPr="000B396E">
        <w:rPr>
          <w:rFonts w:ascii="Courier New" w:hAnsi="Courier New" w:cs="Courier New"/>
          <w:i/>
          <w:szCs w:val="24"/>
        </w:rPr>
        <w:t>-representative</w:t>
      </w:r>
      <w:r>
        <w:rPr>
          <w:szCs w:val="24"/>
        </w:rPr>
        <w:t xml:space="preserve"> to select only one ortholog for each search species.</w:t>
      </w:r>
    </w:p>
    <w:p w14:paraId="314A3793" w14:textId="77777777" w:rsidR="00D3179E" w:rsidRDefault="00D3179E" w:rsidP="00E4039D">
      <w:pPr>
        <w:spacing w:after="0" w:line="360" w:lineRule="auto"/>
        <w:jc w:val="both"/>
        <w:rPr>
          <w:szCs w:val="24"/>
        </w:rPr>
      </w:pPr>
    </w:p>
    <w:p w14:paraId="14F30B53" w14:textId="0C37D3E0" w:rsidR="00E612B8" w:rsidRDefault="00DB1F0E" w:rsidP="00E4039D">
      <w:pPr>
        <w:spacing w:after="0" w:line="360" w:lineRule="auto"/>
        <w:jc w:val="both"/>
        <w:rPr>
          <w:szCs w:val="24"/>
        </w:rPr>
      </w:pPr>
      <w:r>
        <w:rPr>
          <w:szCs w:val="24"/>
        </w:rPr>
        <w:t>Afterward, w</w:t>
      </w:r>
      <w:r w:rsidR="000471BF">
        <w:rPr>
          <w:szCs w:val="24"/>
        </w:rPr>
        <w:t>e</w:t>
      </w:r>
      <w:r w:rsidR="00D3179E">
        <w:rPr>
          <w:szCs w:val="24"/>
        </w:rPr>
        <w:t xml:space="preserve"> then</w:t>
      </w:r>
      <w:r w:rsidR="000471BF">
        <w:rPr>
          <w:szCs w:val="24"/>
        </w:rPr>
        <w:t xml:space="preserve"> identified</w:t>
      </w:r>
      <w:r w:rsidR="000471BF" w:rsidRPr="00076E91">
        <w:rPr>
          <w:szCs w:val="24"/>
        </w:rPr>
        <w:t xml:space="preserve"> a core gene set</w:t>
      </w:r>
      <w:r w:rsidR="000471BF">
        <w:rPr>
          <w:szCs w:val="24"/>
        </w:rPr>
        <w:t xml:space="preserve"> from the extended orthologous groups to reconstruct the maximum likelihood tree of the 35 selected taxa</w:t>
      </w:r>
      <w:r w:rsidR="007C2368">
        <w:rPr>
          <w:szCs w:val="24"/>
        </w:rPr>
        <w:t xml:space="preserve"> </w:t>
      </w:r>
      <w:r w:rsidR="00102FA0">
        <w:rPr>
          <w:szCs w:val="24"/>
        </w:rPr>
        <w:t xml:space="preserve">in </w:t>
      </w:r>
      <w:r w:rsidR="00102FA0">
        <w:rPr>
          <w:szCs w:val="24"/>
        </w:rPr>
        <w:fldChar w:fldCharType="begin"/>
      </w:r>
      <w:r w:rsidR="00102FA0">
        <w:rPr>
          <w:szCs w:val="24"/>
        </w:rPr>
        <w:instrText xml:space="preserve"> REF _Ref381275723 \h </w:instrText>
      </w:r>
      <w:r w:rsidR="00102FA0">
        <w:rPr>
          <w:szCs w:val="24"/>
        </w:rPr>
      </w:r>
      <w:r w:rsidR="00102FA0">
        <w:rPr>
          <w:szCs w:val="24"/>
        </w:rPr>
        <w:fldChar w:fldCharType="separate"/>
      </w:r>
      <w:r w:rsidR="00D90797" w:rsidRPr="00076E91">
        <w:t xml:space="preserve">Table </w:t>
      </w:r>
      <w:r w:rsidR="00D90797">
        <w:rPr>
          <w:noProof/>
        </w:rPr>
        <w:t>2</w:t>
      </w:r>
      <w:r w:rsidR="00D90797">
        <w:noBreakHyphen/>
      </w:r>
      <w:r w:rsidR="00D90797">
        <w:rPr>
          <w:noProof/>
        </w:rPr>
        <w:t>1</w:t>
      </w:r>
      <w:r w:rsidR="00102FA0">
        <w:rPr>
          <w:szCs w:val="24"/>
        </w:rPr>
        <w:fldChar w:fldCharType="end"/>
      </w:r>
      <w:r w:rsidR="00102FA0">
        <w:rPr>
          <w:szCs w:val="24"/>
        </w:rPr>
        <w:t xml:space="preserve"> and </w:t>
      </w:r>
      <w:r w:rsidR="00102FA0">
        <w:rPr>
          <w:szCs w:val="24"/>
        </w:rPr>
        <w:fldChar w:fldCharType="begin"/>
      </w:r>
      <w:r w:rsidR="00102FA0">
        <w:rPr>
          <w:szCs w:val="24"/>
        </w:rPr>
        <w:instrText xml:space="preserve"> REF _Ref384422965 \h </w:instrText>
      </w:r>
      <w:r w:rsidR="00102FA0">
        <w:rPr>
          <w:szCs w:val="24"/>
        </w:rPr>
      </w:r>
      <w:r w:rsidR="00102FA0">
        <w:rPr>
          <w:szCs w:val="24"/>
        </w:rPr>
        <w:fldChar w:fldCharType="separate"/>
      </w:r>
      <w:r w:rsidR="00D90797">
        <w:t xml:space="preserve">Table </w:t>
      </w:r>
      <w:r w:rsidR="00D90797">
        <w:rPr>
          <w:noProof/>
        </w:rPr>
        <w:t>2</w:t>
      </w:r>
      <w:r w:rsidR="00D90797">
        <w:noBreakHyphen/>
      </w:r>
      <w:r w:rsidR="00D90797">
        <w:rPr>
          <w:noProof/>
        </w:rPr>
        <w:t>2</w:t>
      </w:r>
      <w:r w:rsidR="00102FA0">
        <w:rPr>
          <w:szCs w:val="24"/>
        </w:rPr>
        <w:fldChar w:fldCharType="end"/>
      </w:r>
      <w:r w:rsidR="000471BF">
        <w:rPr>
          <w:szCs w:val="24"/>
        </w:rPr>
        <w:t xml:space="preserve">. </w:t>
      </w:r>
      <w:r w:rsidR="00DF5B29">
        <w:rPr>
          <w:szCs w:val="24"/>
        </w:rPr>
        <w:t>C</w:t>
      </w:r>
      <w:r w:rsidR="000471BF">
        <w:rPr>
          <w:szCs w:val="24"/>
        </w:rPr>
        <w:t>ore genes</w:t>
      </w:r>
      <w:r w:rsidR="00DF5B29">
        <w:rPr>
          <w:szCs w:val="24"/>
        </w:rPr>
        <w:t xml:space="preserve"> were defined</w:t>
      </w:r>
      <w:r w:rsidR="000471BF">
        <w:rPr>
          <w:szCs w:val="24"/>
        </w:rPr>
        <w:t xml:space="preserve"> as orthologous groups that</w:t>
      </w:r>
      <w:r w:rsidR="000471BF" w:rsidRPr="00076E91">
        <w:rPr>
          <w:szCs w:val="24"/>
        </w:rPr>
        <w:t xml:space="preserve"> </w:t>
      </w:r>
      <w:r w:rsidR="000471BF">
        <w:rPr>
          <w:szCs w:val="24"/>
        </w:rPr>
        <w:t>contain</w:t>
      </w:r>
      <w:r w:rsidR="0087619D">
        <w:rPr>
          <w:szCs w:val="24"/>
        </w:rPr>
        <w:t xml:space="preserve"> one-to-one</w:t>
      </w:r>
      <w:r w:rsidR="000471BF" w:rsidRPr="00076E91">
        <w:rPr>
          <w:szCs w:val="24"/>
        </w:rPr>
        <w:t xml:space="preserve"> orthologs in all taxa. Firstly, we </w:t>
      </w:r>
      <w:r w:rsidR="000471BF">
        <w:rPr>
          <w:szCs w:val="24"/>
        </w:rPr>
        <w:t>aligned the sequences of individual orthologous groups of the core genes with the program</w:t>
      </w:r>
      <w:r w:rsidR="000471BF" w:rsidRPr="00076E91">
        <w:rPr>
          <w:szCs w:val="24"/>
        </w:rPr>
        <w:t xml:space="preserve"> ClustalW</w:t>
      </w:r>
      <w:r w:rsidR="007A3FBB">
        <w:rPr>
          <w:szCs w:val="24"/>
        </w:rPr>
        <w:t xml:space="preserve"> v2.1</w:t>
      </w:r>
      <w:r w:rsidR="000471BF">
        <w:rPr>
          <w:szCs w:val="24"/>
        </w:rPr>
        <w:t xml:space="preserve"> </w:t>
      </w:r>
      <w:r w:rsidR="000471BF">
        <w:rPr>
          <w:szCs w:val="24"/>
        </w:rPr>
        <w:fldChar w:fldCharType="begin"/>
      </w:r>
      <w:r w:rsidR="000471BF">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0471BF">
        <w:rPr>
          <w:szCs w:val="24"/>
        </w:rPr>
        <w:fldChar w:fldCharType="separate"/>
      </w:r>
      <w:r w:rsidR="000471BF">
        <w:rPr>
          <w:noProof/>
          <w:szCs w:val="24"/>
        </w:rPr>
        <w:t>(Larkin et al. 2007)</w:t>
      </w:r>
      <w:r w:rsidR="000471BF">
        <w:rPr>
          <w:szCs w:val="24"/>
        </w:rPr>
        <w:fldChar w:fldCharType="end"/>
      </w:r>
      <w:r w:rsidR="000471BF" w:rsidRPr="00076E91">
        <w:rPr>
          <w:szCs w:val="24"/>
        </w:rPr>
        <w:t xml:space="preserve">. </w:t>
      </w:r>
      <w:r w:rsidR="000471BF">
        <w:rPr>
          <w:szCs w:val="24"/>
        </w:rPr>
        <w:t>Secondly,</w:t>
      </w:r>
      <w:r w:rsidR="000471BF" w:rsidRPr="00076E91">
        <w:rPr>
          <w:szCs w:val="24"/>
        </w:rPr>
        <w:t xml:space="preserve"> </w:t>
      </w:r>
      <w:r w:rsidR="000471BF">
        <w:rPr>
          <w:szCs w:val="24"/>
        </w:rPr>
        <w:t>a super-alignment was generated by concatenating the individual alignments using a custom Perl script.</w:t>
      </w:r>
      <w:r w:rsidR="000471BF" w:rsidRPr="00076E91">
        <w:rPr>
          <w:szCs w:val="24"/>
        </w:rPr>
        <w:t xml:space="preserve"> </w:t>
      </w:r>
      <w:r w:rsidR="000471BF">
        <w:rPr>
          <w:szCs w:val="24"/>
        </w:rPr>
        <w:t>In order to eliminate the data that contain poor phylogenetic signals, we removed alignment columns that have at least 50% of gaps in the super-alignment.</w:t>
      </w:r>
      <w:r w:rsidR="00BA5FAE">
        <w:rPr>
          <w:szCs w:val="24"/>
        </w:rPr>
        <w:t xml:space="preserve"> </w:t>
      </w:r>
      <w:r w:rsidR="000471BF">
        <w:rPr>
          <w:szCs w:val="24"/>
        </w:rPr>
        <w:t>Then, w</w:t>
      </w:r>
      <w:r w:rsidR="000471BF" w:rsidRPr="00076E91">
        <w:rPr>
          <w:szCs w:val="24"/>
        </w:rPr>
        <w:t>e used ProtTest</w:t>
      </w:r>
      <w:r w:rsidR="000471BF">
        <w:rPr>
          <w:szCs w:val="24"/>
        </w:rPr>
        <w:t xml:space="preserve"> v3.4 </w:t>
      </w:r>
      <w:r w:rsidR="000471BF">
        <w:rPr>
          <w:szCs w:val="24"/>
        </w:rPr>
        <w:fldChar w:fldCharType="begin"/>
      </w:r>
      <w:r w:rsidR="000471BF">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0471BF">
        <w:rPr>
          <w:szCs w:val="24"/>
        </w:rPr>
        <w:fldChar w:fldCharType="separate"/>
      </w:r>
      <w:r w:rsidR="000471BF">
        <w:rPr>
          <w:noProof/>
          <w:szCs w:val="24"/>
        </w:rPr>
        <w:t>(Abascal, Zardoya, and Posada 2005)</w:t>
      </w:r>
      <w:r w:rsidR="000471BF">
        <w:rPr>
          <w:szCs w:val="24"/>
        </w:rPr>
        <w:fldChar w:fldCharType="end"/>
      </w:r>
      <w:r w:rsidR="000471BF" w:rsidRPr="00076E91">
        <w:rPr>
          <w:rStyle w:val="FootnoteReference"/>
          <w:szCs w:val="24"/>
        </w:rPr>
        <w:t xml:space="preserve"> </w:t>
      </w:r>
      <w:r w:rsidR="000471BF" w:rsidRPr="00076E91">
        <w:rPr>
          <w:szCs w:val="24"/>
        </w:rPr>
        <w:t>to find the best fitting model for the tree reconstruction procedure</w:t>
      </w:r>
      <w:r w:rsidR="000471BF">
        <w:rPr>
          <w:szCs w:val="24"/>
        </w:rPr>
        <w:t xml:space="preserve"> using the de-gapped super-alignment.</w:t>
      </w:r>
      <w:r w:rsidR="000471BF" w:rsidRPr="00076E91">
        <w:rPr>
          <w:szCs w:val="24"/>
        </w:rPr>
        <w:t xml:space="preserve"> </w:t>
      </w:r>
      <w:r w:rsidR="000471BF" w:rsidRPr="00E4039D">
        <w:rPr>
          <w:szCs w:val="24"/>
        </w:rPr>
        <w:t xml:space="preserve">Based on the best model parameters obtained from ProtTest, we reconstructed 100 bootstrap trees from the processed super-alignment using the tool RAxML v8.1.9 </w:t>
      </w:r>
      <w:r w:rsidR="000471BF" w:rsidRPr="00E4039D">
        <w:rPr>
          <w:szCs w:val="24"/>
        </w:rPr>
        <w:fldChar w:fldCharType="begin"/>
      </w:r>
      <w:r w:rsidR="000471BF"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0471BF" w:rsidRPr="00E4039D">
        <w:rPr>
          <w:szCs w:val="24"/>
        </w:rPr>
        <w:fldChar w:fldCharType="separate"/>
      </w:r>
      <w:r w:rsidR="000471BF" w:rsidRPr="00E4039D">
        <w:rPr>
          <w:noProof/>
          <w:szCs w:val="24"/>
        </w:rPr>
        <w:t>(Stamatakis 2014)</w:t>
      </w:r>
      <w:r w:rsidR="000471BF" w:rsidRPr="00E4039D">
        <w:rPr>
          <w:szCs w:val="24"/>
        </w:rPr>
        <w:fldChar w:fldCharType="end"/>
      </w:r>
      <w:r w:rsidR="000471BF" w:rsidRPr="00E4039D">
        <w:rPr>
          <w:szCs w:val="24"/>
        </w:rPr>
        <w:t xml:space="preserve"> with the increasing of the random seeds (parameter </w:t>
      </w:r>
      <w:r w:rsidR="000471BF" w:rsidRPr="00E4039D">
        <w:rPr>
          <w:rFonts w:ascii="Courier New" w:hAnsi="Courier New" w:cs="Courier New"/>
          <w:i/>
          <w:szCs w:val="24"/>
        </w:rPr>
        <w:t>-p</w:t>
      </w:r>
      <w:r w:rsidR="000471BF" w:rsidRPr="00E4039D">
        <w:rPr>
          <w:szCs w:val="24"/>
        </w:rPr>
        <w:t xml:space="preserve"> and </w:t>
      </w:r>
      <w:r w:rsidR="000471BF" w:rsidRPr="00E4039D">
        <w:rPr>
          <w:rFonts w:ascii="Courier New" w:hAnsi="Courier New" w:cs="Courier New"/>
          <w:i/>
          <w:szCs w:val="24"/>
        </w:rPr>
        <w:t>-b</w:t>
      </w:r>
      <w:r w:rsidR="000471BF" w:rsidRPr="00E4039D">
        <w:rPr>
          <w:szCs w:val="24"/>
        </w:rPr>
        <w:t xml:space="preserve">) from 5 to 500 by a stepwise of 5. The consensus tree from those 100 </w:t>
      </w:r>
      <w:r w:rsidR="001458DE">
        <w:rPr>
          <w:szCs w:val="24"/>
        </w:rPr>
        <w:t xml:space="preserve">individual </w:t>
      </w:r>
      <w:r w:rsidR="000471BF" w:rsidRPr="00E4039D">
        <w:rPr>
          <w:szCs w:val="24"/>
        </w:rPr>
        <w:t xml:space="preserve">maximum likelihood trees was created by TREE-PUZZLE v5.3.rc16 </w:t>
      </w:r>
      <w:r w:rsidR="000471BF" w:rsidRPr="00E4039D">
        <w:rPr>
          <w:szCs w:val="24"/>
        </w:rPr>
        <w:fldChar w:fldCharType="begin"/>
      </w:r>
      <w:r w:rsidR="000471BF"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000471BF" w:rsidRPr="00E4039D">
        <w:rPr>
          <w:szCs w:val="24"/>
        </w:rPr>
        <w:fldChar w:fldCharType="separate"/>
      </w:r>
      <w:r w:rsidR="000471BF" w:rsidRPr="00E4039D">
        <w:rPr>
          <w:noProof/>
          <w:szCs w:val="24"/>
        </w:rPr>
        <w:t>(Schmidt et al. 2003)</w:t>
      </w:r>
      <w:r w:rsidR="000471BF" w:rsidRPr="00E4039D">
        <w:rPr>
          <w:szCs w:val="24"/>
        </w:rPr>
        <w:fldChar w:fldCharType="end"/>
      </w:r>
      <w:r w:rsidR="000471BF" w:rsidRPr="00E4039D">
        <w:rPr>
          <w:szCs w:val="24"/>
        </w:rPr>
        <w:t xml:space="preserve">. Lastly, we added the bootstrap supported values into the consensus tree with RAxML v8.1.9 using the parameter </w:t>
      </w:r>
      <w:r w:rsidR="000471BF" w:rsidRPr="00E4039D">
        <w:rPr>
          <w:rFonts w:ascii="Courier New" w:hAnsi="Courier New" w:cs="Courier New"/>
          <w:i/>
          <w:szCs w:val="24"/>
        </w:rPr>
        <w:t>-p b</w:t>
      </w:r>
      <w:r w:rsidR="000471BF" w:rsidRPr="00E4039D">
        <w:rPr>
          <w:szCs w:val="24"/>
        </w:rPr>
        <w:t>. The final tree was rooted using the taxon group outside of the opisthokonts.</w:t>
      </w:r>
    </w:p>
    <w:p w14:paraId="19F7FA38" w14:textId="77777777"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Pr>
          <w:szCs w:val="24"/>
        </w:rPr>
        <w:t xml:space="preserve">To assign a microsporidian </w:t>
      </w:r>
      <w:commentRangeStart w:id="49"/>
      <w:commentRangeStart w:id="50"/>
      <w:r>
        <w:rPr>
          <w:szCs w:val="24"/>
        </w:rPr>
        <w:t xml:space="preserve">protein </w:t>
      </w:r>
      <w:commentRangeEnd w:id="49"/>
      <w:r>
        <w:rPr>
          <w:rStyle w:val="CommentReference"/>
        </w:rPr>
        <w:commentReference w:id="49"/>
      </w:r>
      <w:commentRangeEnd w:id="50"/>
      <w:r>
        <w:rPr>
          <w:rStyle w:val="CommentReference"/>
        </w:rPr>
        <w:commentReference w:id="50"/>
      </w:r>
      <w:r>
        <w:rPr>
          <w:szCs w:val="24"/>
        </w:rPr>
        <w:t>to the LCA set, we required at least one of the two following conditions to be met (</w:t>
      </w:r>
      <w:r>
        <w:rPr>
          <w:szCs w:val="24"/>
        </w:rPr>
        <w:fldChar w:fldCharType="begin"/>
      </w:r>
      <w:r>
        <w:rPr>
          <w:szCs w:val="24"/>
        </w:rPr>
        <w:instrText xml:space="preserve"> REF _Ref385263048 \h </w:instrText>
      </w:r>
      <w:r>
        <w:rPr>
          <w:szCs w:val="24"/>
        </w:rPr>
      </w:r>
      <w:r>
        <w:rPr>
          <w:szCs w:val="24"/>
        </w:rPr>
        <w:fldChar w:fldCharType="separate"/>
      </w:r>
      <w:r w:rsidR="00D90797">
        <w:t xml:space="preserve">Figure </w:t>
      </w:r>
      <w:r w:rsidR="00D90797">
        <w:rPr>
          <w:noProof/>
        </w:rPr>
        <w:t>2</w:t>
      </w:r>
      <w:r w:rsidR="00D90797">
        <w:noBreakHyphen/>
      </w:r>
      <w:r w:rsidR="00D90797">
        <w:rPr>
          <w:noProof/>
        </w:rPr>
        <w:t>2</w:t>
      </w:r>
      <w:r>
        <w:rPr>
          <w:szCs w:val="24"/>
        </w:rPr>
        <w:fldChar w:fldCharType="end"/>
      </w:r>
      <w:r>
        <w:rPr>
          <w:szCs w:val="24"/>
        </w:rPr>
        <w:t>).</w:t>
      </w:r>
      <w:r w:rsidRPr="00076E91">
        <w:rPr>
          <w:szCs w:val="24"/>
        </w:rPr>
        <w:t xml:space="preserve"> </w:t>
      </w:r>
      <w:r>
        <w:rPr>
          <w:szCs w:val="24"/>
        </w:rPr>
        <w:t xml:space="preserve">(1) a protein must be represented by an ortholog in the earliest branching microsporidian lineage plus at least in one </w:t>
      </w:r>
      <w:r>
        <w:rPr>
          <w:szCs w:val="24"/>
        </w:rPr>
        <w:lastRenderedPageBreak/>
        <w:t xml:space="preserve">other microsporidian lineage. </w:t>
      </w:r>
      <w:r w:rsidRPr="00076E91">
        <w:rPr>
          <w:szCs w:val="24"/>
        </w:rPr>
        <w:t xml:space="preserve">(2) </w:t>
      </w:r>
      <w:r>
        <w:rPr>
          <w:szCs w:val="24"/>
        </w:rPr>
        <w:t xml:space="preserve">a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Pr="00076E91">
        <w:rPr>
          <w:szCs w:val="24"/>
        </w:rPr>
        <w:t>.</w:t>
      </w:r>
      <w:r>
        <w:rPr>
          <w:szCs w:val="24"/>
        </w:rPr>
        <w:t xml:space="preserve"> The LCA set inference was done with a custom Perl script.</w:t>
      </w:r>
    </w:p>
    <w:p w14:paraId="5946EB9E" w14:textId="77777777" w:rsidR="007F592A" w:rsidRDefault="007F592A" w:rsidP="007F592A">
      <w:pPr>
        <w:keepNext/>
        <w:spacing w:after="0" w:line="360" w:lineRule="auto"/>
        <w:jc w:val="both"/>
      </w:pPr>
      <w:r>
        <w:rPr>
          <w:noProof/>
          <w:szCs w:val="24"/>
        </w:rPr>
        <w:drawing>
          <wp:inline distT="0" distB="0" distL="0" distR="0" wp14:anchorId="2D6A1A22" wp14:editId="5A796191">
            <wp:extent cx="4344748" cy="248658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19">
                      <a:extLst>
                        <a:ext uri="{28A0092B-C50C-407E-A947-70E740481C1C}">
                          <a14:useLocalDpi xmlns:a14="http://schemas.microsoft.com/office/drawing/2010/main" val="0"/>
                        </a:ext>
                      </a:extLst>
                    </a:blip>
                    <a:stretch>
                      <a:fillRect/>
                    </a:stretch>
                  </pic:blipFill>
                  <pic:spPr>
                    <a:xfrm>
                      <a:off x="0" y="0"/>
                      <a:ext cx="4344748" cy="2486581"/>
                    </a:xfrm>
                    <a:prstGeom prst="rect">
                      <a:avLst/>
                    </a:prstGeom>
                  </pic:spPr>
                </pic:pic>
              </a:graphicData>
            </a:graphic>
          </wp:inline>
        </w:drawing>
      </w:r>
    </w:p>
    <w:p w14:paraId="4B230808" w14:textId="0A25B664" w:rsidR="007F592A" w:rsidRPr="004C7755" w:rsidRDefault="007F592A" w:rsidP="004C7755">
      <w:pPr>
        <w:pStyle w:val="Caption"/>
        <w:jc w:val="both"/>
      </w:pPr>
      <w:bookmarkStart w:id="51" w:name="_Ref385263048"/>
      <w:bookmarkStart w:id="52" w:name="_Toc385094389"/>
      <w:bookmarkStart w:id="53" w:name="_Toc386730785"/>
      <w:r>
        <w:t xml:space="preserve">Figure </w:t>
      </w:r>
      <w:r w:rsidR="00695DD6">
        <w:fldChar w:fldCharType="begin"/>
      </w:r>
      <w:r w:rsidR="00695DD6">
        <w:instrText xml:space="preserve"> STYLEREF 1 \s </w:instrText>
      </w:r>
      <w:r w:rsidR="00695DD6">
        <w:fldChar w:fldCharType="separate"/>
      </w:r>
      <w:r w:rsidR="00D90797">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2</w:t>
      </w:r>
      <w:r w:rsidR="00695DD6">
        <w:fldChar w:fldCharType="end"/>
      </w:r>
      <w:bookmarkEnd w:id="51"/>
      <w:r>
        <w:t xml:space="preserve">: Dendrogram tree demonstrates the microsporidian phylogeny. The tree topology is derived from </w:t>
      </w:r>
      <w:r>
        <w:fldChar w:fldCharType="begin"/>
      </w:r>
      <w:r>
        <w:instrText xml:space="preserve"> REF _Ref381357941 \h </w:instrText>
      </w:r>
      <w:r>
        <w:fldChar w:fldCharType="separate"/>
      </w:r>
      <w:r w:rsidR="00D90797" w:rsidRPr="00076E91">
        <w:t xml:space="preserve">Figure </w:t>
      </w:r>
      <w:r w:rsidR="00D90797">
        <w:rPr>
          <w:noProof/>
        </w:rPr>
        <w:t>2</w:t>
      </w:r>
      <w:r w:rsidR="00D90797">
        <w:noBreakHyphen/>
      </w:r>
      <w:r w:rsidR="00D90797">
        <w:rPr>
          <w:noProof/>
        </w:rPr>
        <w:t>7</w:t>
      </w:r>
      <w:r>
        <w:fldChar w:fldCharType="end"/>
      </w:r>
      <w:r>
        <w:t>.</w:t>
      </w:r>
      <w:bookmarkEnd w:id="52"/>
      <w:r>
        <w:t xml:space="preserve"> This tree gives the basic for identifying the microsporidian LCA ancestor proteins using the principle of minimum evolution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t>.</w:t>
      </w:r>
      <w:bookmarkEnd w:id="53"/>
    </w:p>
    <w:p w14:paraId="1F28B0CC" w14:textId="7CBF9C6F" w:rsidR="00761E4D" w:rsidRDefault="00761E4D" w:rsidP="00855523">
      <w:pPr>
        <w:pStyle w:val="Heading3"/>
      </w:pPr>
      <w:bookmarkStart w:id="54" w:name="_Toc386731477"/>
      <w:r>
        <w:t>Phylogeny of fungal diversity</w:t>
      </w:r>
      <w:bookmarkEnd w:id="54"/>
    </w:p>
    <w:p w14:paraId="416745F0" w14:textId="15386F49" w:rsidR="00274976" w:rsidRDefault="00761E4D" w:rsidP="00F51729">
      <w:pPr>
        <w:spacing w:after="0" w:line="360" w:lineRule="auto"/>
        <w:jc w:val="both"/>
      </w:pPr>
      <w:r>
        <w:t xml:space="preserve">We expended the </w:t>
      </w:r>
      <w:r w:rsidR="00855523">
        <w:t xml:space="preserve">phylogeny analysis in the previous step with a comprehensive set of fungal species in order to investigate the relationship of microsporidian and fungi. This taxon set contains </w:t>
      </w:r>
      <w:r w:rsidR="00274976" w:rsidRPr="00274976">
        <w:t xml:space="preserve">48 fungi </w:t>
      </w:r>
      <w:r w:rsidR="00855523">
        <w:t>of</w:t>
      </w:r>
      <w:r w:rsidR="00274976" w:rsidRPr="00274976">
        <w:t xml:space="preserve"> Ascomycota, Basidiomycota, Blastocladiomycota, Chytridiomycota, Entomophthoromycota, Glomeromycota, Neocallimastigomycota, Kickxellales, Mortierellales and Mucorales, together with 11 microsporidia and 13 other taxa</w:t>
      </w:r>
      <w:r w:rsidR="00855523">
        <w:t xml:space="preserve"> as outgroup. </w:t>
      </w:r>
      <w:r w:rsidR="00F60069">
        <w:t xml:space="preserve">The list of taxon names, their NCBI taxonomy identifiers, systematic ranks and sources for their proteomes are provided in table </w:t>
      </w:r>
      <w:r w:rsidR="00F60069">
        <w:fldChar w:fldCharType="begin"/>
      </w:r>
      <w:r w:rsidR="00F60069">
        <w:instrText xml:space="preserve"> REF _Ref386346463 \h </w:instrText>
      </w:r>
      <w:r w:rsidR="00F60069">
        <w:fldChar w:fldCharType="separate"/>
      </w:r>
      <w:r w:rsidR="00D90797">
        <w:t xml:space="preserve">Table </w:t>
      </w:r>
      <w:r w:rsidR="00D90797">
        <w:rPr>
          <w:noProof/>
        </w:rPr>
        <w:t>A</w:t>
      </w:r>
      <w:r w:rsidR="00D90797">
        <w:noBreakHyphen/>
      </w:r>
      <w:r w:rsidR="00D90797">
        <w:rPr>
          <w:noProof/>
        </w:rPr>
        <w:t>2</w:t>
      </w:r>
      <w:r w:rsidR="00F60069">
        <w:fldChar w:fldCharType="end"/>
      </w:r>
      <w:r w:rsidR="004448E8">
        <w:t xml:space="preserve"> in Appendix.</w:t>
      </w:r>
      <w:r w:rsidR="00E87CD6">
        <w:t xml:space="preserve"> </w:t>
      </w:r>
      <w:r w:rsidR="006D327D">
        <w:t xml:space="preserve">We performed ortholog search with HaMStR for the core gene set identified in </w:t>
      </w:r>
      <w:r w:rsidR="006D327D">
        <w:fldChar w:fldCharType="begin"/>
      </w:r>
      <w:r w:rsidR="006D327D">
        <w:instrText xml:space="preserve"> REF _Ref386159633 \n \h </w:instrText>
      </w:r>
      <w:r w:rsidR="006D327D">
        <w:fldChar w:fldCharType="separate"/>
      </w:r>
      <w:r w:rsidR="00D90797">
        <w:t>2.2.2</w:t>
      </w:r>
      <w:r w:rsidR="006D327D">
        <w:fldChar w:fldCharType="end"/>
      </w:r>
      <w:r w:rsidR="006D327D">
        <w:t xml:space="preserve"> in the selected taxon set. The orthology inference and phylogenetic tree reconstruction procedure are the same as described in </w:t>
      </w:r>
      <w:r w:rsidR="00933541">
        <w:fldChar w:fldCharType="begin"/>
      </w:r>
      <w:r w:rsidR="00933541">
        <w:instrText xml:space="preserve"> REF _Ref386159633 \n \h </w:instrText>
      </w:r>
      <w:r w:rsidR="00933541">
        <w:fldChar w:fldCharType="separate"/>
      </w:r>
      <w:r w:rsidR="00D90797">
        <w:t>2.2.2</w:t>
      </w:r>
      <w:r w:rsidR="00933541">
        <w:fldChar w:fldCharType="end"/>
      </w:r>
      <w:r w:rsidR="006D327D">
        <w:t>.</w:t>
      </w:r>
    </w:p>
    <w:p w14:paraId="4F75CD4F" w14:textId="6C1331CA" w:rsidR="001B31EF" w:rsidRDefault="001B31EF" w:rsidP="00F51729">
      <w:pPr>
        <w:spacing w:after="0" w:line="360" w:lineRule="auto"/>
        <w:jc w:val="both"/>
      </w:pPr>
      <w:r>
        <w:t xml:space="preserve">We </w:t>
      </w:r>
      <w:r w:rsidR="001D0983">
        <w:t xml:space="preserve">additionally </w:t>
      </w:r>
      <w:r w:rsidR="0018559B">
        <w:t>compared</w:t>
      </w:r>
      <w:r w:rsidR="00B71230">
        <w:t xml:space="preserve"> the </w:t>
      </w:r>
      <w:r w:rsidR="001F497A">
        <w:t xml:space="preserve">acquired </w:t>
      </w:r>
      <w:r w:rsidR="00B71230">
        <w:t>tree</w:t>
      </w:r>
      <w:r w:rsidR="001F497A">
        <w:t xml:space="preserve"> </w:t>
      </w:r>
      <w:r w:rsidR="00B71230">
        <w:t xml:space="preserve">topology with </w:t>
      </w:r>
      <w:r w:rsidR="005E3DE9">
        <w:t>some existing</w:t>
      </w:r>
      <w:r w:rsidR="00B71230">
        <w:t xml:space="preserve"> hypotheses about microsporidian origins. </w:t>
      </w:r>
      <w:r w:rsidR="005E3DE9">
        <w:t>We used Beth (</w:t>
      </w:r>
      <w:commentRangeStart w:id="55"/>
      <w:r w:rsidR="005E3DE9">
        <w:t>Ben Haladik, 2016</w:t>
      </w:r>
      <w:commentRangeEnd w:id="55"/>
      <w:r w:rsidR="005E3DE9">
        <w:rPr>
          <w:rStyle w:val="CommentReference"/>
        </w:rPr>
        <w:commentReference w:id="55"/>
      </w:r>
      <w:r w:rsidR="005E3DE9">
        <w:t xml:space="preserve">) to </w:t>
      </w:r>
      <w:r w:rsidR="005E3DE9">
        <w:lastRenderedPageBreak/>
        <w:t>place microsporidian clade in different positions i</w:t>
      </w:r>
      <w:r w:rsidR="00765B52">
        <w:t>n the reconstructed tree.</w:t>
      </w:r>
      <w:r w:rsidR="005E3DE9">
        <w:t xml:space="preserve"> </w:t>
      </w:r>
      <w:r w:rsidR="002E2793">
        <w:t>In one case, it is set</w:t>
      </w:r>
      <w:r w:rsidR="00765B52">
        <w:t xml:space="preserve"> as</w:t>
      </w:r>
      <w:r w:rsidR="002E2793">
        <w:t xml:space="preserve"> the </w:t>
      </w:r>
      <w:r w:rsidR="00110797">
        <w:t>earliest clade</w:t>
      </w:r>
      <w:r w:rsidR="002E2793">
        <w:t xml:space="preserve"> of all eukaryote. In other cases, microsporidia were grouped together with </w:t>
      </w:r>
      <w:r w:rsidR="006A4F62">
        <w:t>Ascomycota, Zygomycota or Cry</w:t>
      </w:r>
      <w:r w:rsidR="007F6D2C">
        <w:t>p</w:t>
      </w:r>
      <w:r w:rsidR="006A4F62">
        <w:t xml:space="preserve">tomycota. </w:t>
      </w:r>
      <w:r w:rsidR="00AC6386">
        <w:t>We used CONSEL</w:t>
      </w:r>
      <w:r w:rsidR="004743D7">
        <w:t xml:space="preserve"> v0.20</w:t>
      </w:r>
      <w:r w:rsidR="00111C43">
        <w:t xml:space="preserve"> </w:t>
      </w:r>
      <w:r w:rsidR="00EB5CD0">
        <w:fldChar w:fldCharType="begin"/>
      </w:r>
      <w:r w:rsidR="00EB5CD0">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rsidR="00EB5CD0">
        <w:fldChar w:fldCharType="separate"/>
      </w:r>
      <w:r w:rsidR="00EB5CD0">
        <w:rPr>
          <w:noProof/>
        </w:rPr>
        <w:t>(Shimodaira and Hasegawa 2001)</w:t>
      </w:r>
      <w:r w:rsidR="00EB5CD0">
        <w:fldChar w:fldCharType="end"/>
      </w:r>
      <w:r w:rsidR="00BE43F6">
        <w:t xml:space="preserve"> to perform </w:t>
      </w:r>
      <w:r w:rsidR="00F87CC4">
        <w:t>statistical</w:t>
      </w:r>
      <w:r w:rsidR="00BE43F6" w:rsidRPr="00BE43F6">
        <w:t xml:space="preserve"> test</w:t>
      </w:r>
      <w:r w:rsidR="00F87CC4">
        <w:t>s</w:t>
      </w:r>
      <w:r w:rsidR="008475B9">
        <w:t xml:space="preserve"> </w:t>
      </w:r>
      <w:r w:rsidR="00BE43F6">
        <w:t>for e</w:t>
      </w:r>
      <w:r w:rsidR="0023637C">
        <w:t xml:space="preserve">ach </w:t>
      </w:r>
      <w:r w:rsidR="00057B63">
        <w:t>alternative</w:t>
      </w:r>
      <w:r w:rsidR="0023637C">
        <w:t xml:space="preserve"> tree topology </w:t>
      </w:r>
      <w:r w:rsidR="003F1F27">
        <w:t xml:space="preserve">against the </w:t>
      </w:r>
      <w:r w:rsidR="00131677">
        <w:t>reconstructed topology</w:t>
      </w:r>
      <w:r w:rsidR="001A34D4">
        <w:t>. Those tests include</w:t>
      </w:r>
      <w:r w:rsidR="00F87CC4">
        <w:t xml:space="preserve"> the approximately unbiased test</w:t>
      </w:r>
      <w:r w:rsidR="006E0E65">
        <w:t xml:space="preserve"> </w:t>
      </w:r>
      <w:r w:rsidR="006E0E65">
        <w:fldChar w:fldCharType="begin"/>
      </w:r>
      <w:r w:rsidR="006E0E65">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rsidR="006E0E65">
        <w:fldChar w:fldCharType="separate"/>
      </w:r>
      <w:r w:rsidR="006E0E65">
        <w:rPr>
          <w:noProof/>
        </w:rPr>
        <w:t>(Shimodaira 2002)</w:t>
      </w:r>
      <w:r w:rsidR="006E0E65">
        <w:fldChar w:fldCharType="end"/>
      </w:r>
      <w:r w:rsidR="00F87CC4">
        <w:t xml:space="preserve">, bootstrap probability </w:t>
      </w:r>
      <w:r w:rsidR="006E2EF1">
        <w:t>of the selection</w:t>
      </w:r>
      <w:r w:rsidR="0061086F">
        <w:t xml:space="preserve"> </w:t>
      </w:r>
      <w:r w:rsidR="001A34D4">
        <w:fldChar w:fldCharType="begin"/>
      </w:r>
      <w:r w:rsidR="001A34D4">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rsidR="001A34D4">
        <w:fldChar w:fldCharType="separate"/>
      </w:r>
      <w:r w:rsidR="001A34D4">
        <w:rPr>
          <w:noProof/>
        </w:rPr>
        <w:t>(Felsenstein 1985)</w:t>
      </w:r>
      <w:r w:rsidR="001A34D4">
        <w:fldChar w:fldCharType="end"/>
      </w:r>
      <w:r w:rsidR="006E2EF1">
        <w:t>, Bayesian posterior probability</w:t>
      </w:r>
      <w:r w:rsidR="007A5C86">
        <w:t xml:space="preserve"> </w:t>
      </w:r>
      <w:r w:rsidR="007A5C86">
        <w:fldChar w:fldCharType="begin"/>
      </w:r>
      <w:r w:rsidR="007A5C86">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rsidR="007A5C86">
        <w:fldChar w:fldCharType="separate"/>
      </w:r>
      <w:r w:rsidR="007A5C86">
        <w:rPr>
          <w:noProof/>
        </w:rPr>
        <w:t>(Rannala and Yang 1996)</w:t>
      </w:r>
      <w:r w:rsidR="007A5C86">
        <w:fldChar w:fldCharType="end"/>
      </w:r>
      <w:r w:rsidR="006E2EF1">
        <w:t>, Kishino-Hasegawa test</w:t>
      </w:r>
      <w:r w:rsidR="00FF2C0B">
        <w:t xml:space="preserve"> </w:t>
      </w:r>
      <w:r w:rsidR="00FF2C0B">
        <w:fldChar w:fldCharType="begin"/>
      </w:r>
      <w:r w:rsidR="00FF2C0B">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rsidR="00FF2C0B">
        <w:fldChar w:fldCharType="separate"/>
      </w:r>
      <w:r w:rsidR="00FF2C0B">
        <w:rPr>
          <w:noProof/>
        </w:rPr>
        <w:t>(Kishino and Hasegawa 1989)</w:t>
      </w:r>
      <w:r w:rsidR="00FF2C0B">
        <w:fldChar w:fldCharType="end"/>
      </w:r>
      <w:r w:rsidR="006E2EF1">
        <w:t>, Shimodaira-Hasegawa test</w:t>
      </w:r>
      <w:r w:rsidR="00F87CC4">
        <w:t xml:space="preserve"> </w:t>
      </w:r>
      <w:r w:rsidR="00F87CC4">
        <w:fldChar w:fldCharType="begin"/>
      </w:r>
      <w:r w:rsidR="00F87CC4">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rsidR="00F87CC4">
        <w:fldChar w:fldCharType="separate"/>
      </w:r>
      <w:r w:rsidR="00F87CC4">
        <w:rPr>
          <w:noProof/>
        </w:rPr>
        <w:t>(Shimodaira and Hasegawa 1999)</w:t>
      </w:r>
      <w:r w:rsidR="00F87CC4">
        <w:fldChar w:fldCharType="end"/>
      </w:r>
      <w:r w:rsidR="006E2EF1">
        <w:t>, weighted Kishino-Hasegawa test and weighted Shimodaira-Hasegawa test.</w:t>
      </w:r>
    </w:p>
    <w:p w14:paraId="5776FA12" w14:textId="46FE66FD" w:rsidR="00E612B8" w:rsidRDefault="00E612B8" w:rsidP="00D56927">
      <w:pPr>
        <w:pStyle w:val="Heading3"/>
      </w:pPr>
      <w:bookmarkStart w:id="56" w:name="_Toc386731478"/>
      <w:r>
        <w:t>Phylogenetic profile analysis</w:t>
      </w:r>
      <w:bookmarkEnd w:id="56"/>
    </w:p>
    <w:p w14:paraId="02A24D3B" w14:textId="658FD8AC" w:rsidR="00AD1939" w:rsidRPr="00076E91" w:rsidRDefault="00BA076D" w:rsidP="00AD1939">
      <w:pPr>
        <w:spacing w:after="0" w:line="360" w:lineRule="auto"/>
        <w:jc w:val="both"/>
        <w:rPr>
          <w:szCs w:val="24"/>
        </w:rPr>
      </w:pPr>
      <w:r>
        <w:rPr>
          <w:szCs w:val="24"/>
        </w:rPr>
        <w:t>We</w:t>
      </w:r>
      <w:r w:rsidR="00AD1939">
        <w:rPr>
          <w:szCs w:val="24"/>
        </w:rPr>
        <w:t xml:space="preserve"> use</w:t>
      </w:r>
      <w:r>
        <w:rPr>
          <w:szCs w:val="24"/>
        </w:rPr>
        <w:t>d</w:t>
      </w:r>
      <w:r w:rsidR="00AD1939">
        <w:rPr>
          <w:szCs w:val="24"/>
        </w:rPr>
        <w:t xml:space="preserve"> 491 taxa across the tree of life including eukaryote, archaea and bacteria, which are </w:t>
      </w:r>
      <w:r w:rsidR="00AD1939" w:rsidRPr="00076E91">
        <w:rPr>
          <w:szCs w:val="24"/>
        </w:rPr>
        <w:t>grouped into 44 s</w:t>
      </w:r>
      <w:r w:rsidR="00AD1939">
        <w:rPr>
          <w:szCs w:val="24"/>
        </w:rPr>
        <w:t xml:space="preserve">uper taxa as </w:t>
      </w:r>
      <w:r w:rsidR="00333D48">
        <w:rPr>
          <w:szCs w:val="24"/>
        </w:rPr>
        <w:t>demonstrated</w:t>
      </w:r>
      <w:r w:rsidR="00AD1939">
        <w:rPr>
          <w:szCs w:val="24"/>
        </w:rPr>
        <w:t xml:space="preserve"> in the</w:t>
      </w:r>
      <w:r w:rsidR="00AD1939" w:rsidRPr="00076E91">
        <w:rPr>
          <w:szCs w:val="24"/>
        </w:rPr>
        <w:t xml:space="preserve"> schematic species tree in </w:t>
      </w:r>
      <w:r w:rsidR="00AD1939" w:rsidRPr="00076E91">
        <w:rPr>
          <w:szCs w:val="24"/>
        </w:rPr>
        <w:fldChar w:fldCharType="begin"/>
      </w:r>
      <w:r w:rsidR="00AD1939" w:rsidRPr="00076E91">
        <w:rPr>
          <w:szCs w:val="24"/>
        </w:rPr>
        <w:instrText xml:space="preserve"> REF _Ref381452921 \h </w:instrText>
      </w:r>
      <w:r w:rsidR="00AD1939" w:rsidRPr="00076E91">
        <w:rPr>
          <w:szCs w:val="24"/>
        </w:rPr>
      </w:r>
      <w:r w:rsidR="00AD1939" w:rsidRPr="00076E91">
        <w:rPr>
          <w:szCs w:val="24"/>
        </w:rPr>
        <w:fldChar w:fldCharType="separate"/>
      </w:r>
      <w:r w:rsidR="00D90797" w:rsidRPr="00076E91">
        <w:t xml:space="preserve">Figure </w:t>
      </w:r>
      <w:r w:rsidR="00D90797">
        <w:rPr>
          <w:noProof/>
        </w:rPr>
        <w:t>2</w:t>
      </w:r>
      <w:r w:rsidR="00D90797">
        <w:noBreakHyphen/>
      </w:r>
      <w:r w:rsidR="00D90797">
        <w:rPr>
          <w:noProof/>
        </w:rPr>
        <w:t>3</w:t>
      </w:r>
      <w:r w:rsidR="00AD1939" w:rsidRPr="00076E91">
        <w:rPr>
          <w:szCs w:val="24"/>
        </w:rPr>
        <w:fldChar w:fldCharType="end"/>
      </w:r>
      <w:r w:rsidR="00E52D93">
        <w:rPr>
          <w:szCs w:val="24"/>
        </w:rPr>
        <w:t xml:space="preserve"> to perform the phylogenetic analysis of the microsporidian LCA proteins</w:t>
      </w:r>
      <w:r w:rsidR="00AD1939" w:rsidRPr="00076E91">
        <w:rPr>
          <w:szCs w:val="24"/>
        </w:rPr>
        <w:t>. The</w:t>
      </w:r>
      <w:r w:rsidR="00AD1939">
        <w:rPr>
          <w:szCs w:val="24"/>
        </w:rPr>
        <w:t xml:space="preserve"> full</w:t>
      </w:r>
      <w:r w:rsidR="00AD1939" w:rsidRPr="00076E91">
        <w:rPr>
          <w:szCs w:val="24"/>
        </w:rPr>
        <w:t xml:space="preserve"> list of the taxa under this analysis is </w:t>
      </w:r>
      <w:r w:rsidR="00AD1939">
        <w:rPr>
          <w:szCs w:val="24"/>
        </w:rPr>
        <w:t>described</w:t>
      </w:r>
      <w:r w:rsidR="00AD1939" w:rsidRPr="00076E91">
        <w:rPr>
          <w:szCs w:val="24"/>
        </w:rPr>
        <w:t xml:space="preserve"> in</w:t>
      </w:r>
      <w:r w:rsidR="00AD1939">
        <w:rPr>
          <w:szCs w:val="24"/>
        </w:rPr>
        <w:t xml:space="preserve"> Appendix,</w:t>
      </w:r>
      <w:r w:rsidR="00AD1939" w:rsidRPr="00076E91">
        <w:rPr>
          <w:szCs w:val="24"/>
        </w:rPr>
        <w:t xml:space="preserve"> </w:t>
      </w:r>
      <w:r w:rsidR="00AD1939" w:rsidRPr="00076E91">
        <w:rPr>
          <w:szCs w:val="24"/>
        </w:rPr>
        <w:fldChar w:fldCharType="begin"/>
      </w:r>
      <w:r w:rsidR="00AD1939" w:rsidRPr="00076E91">
        <w:rPr>
          <w:szCs w:val="24"/>
        </w:rPr>
        <w:instrText xml:space="preserve"> REF _Ref381452965 \h </w:instrText>
      </w:r>
      <w:r w:rsidR="00AD1939" w:rsidRPr="00076E91">
        <w:rPr>
          <w:szCs w:val="24"/>
        </w:rPr>
      </w:r>
      <w:r w:rsidR="00AD1939" w:rsidRPr="00076E91">
        <w:rPr>
          <w:szCs w:val="24"/>
        </w:rPr>
        <w:fldChar w:fldCharType="separate"/>
      </w:r>
      <w:r w:rsidR="00D90797" w:rsidRPr="00076E91">
        <w:t xml:space="preserve">Table </w:t>
      </w:r>
      <w:r w:rsidR="00D90797">
        <w:rPr>
          <w:noProof/>
        </w:rPr>
        <w:t>A</w:t>
      </w:r>
      <w:r w:rsidR="00D90797">
        <w:noBreakHyphen/>
      </w:r>
      <w:r w:rsidR="00D90797">
        <w:rPr>
          <w:noProof/>
        </w:rPr>
        <w:t>1</w:t>
      </w:r>
      <w:r w:rsidR="00AD1939" w:rsidRPr="00076E91">
        <w:rPr>
          <w:szCs w:val="24"/>
        </w:rPr>
        <w:fldChar w:fldCharType="end"/>
      </w:r>
      <w:r w:rsidR="00AD1939" w:rsidRPr="00076E91">
        <w:rPr>
          <w:szCs w:val="24"/>
        </w:rPr>
        <w:t xml:space="preserve">. </w:t>
      </w:r>
      <w:r w:rsidR="00AD1939">
        <w:rPr>
          <w:szCs w:val="24"/>
        </w:rPr>
        <w:t>We used</w:t>
      </w:r>
      <w:r w:rsidR="000E08AA">
        <w:rPr>
          <w:szCs w:val="24"/>
        </w:rPr>
        <w:t xml:space="preserve"> HaMStR to search orthologs for</w:t>
      </w:r>
      <w:r w:rsidR="00AD1939" w:rsidRPr="00076E91">
        <w:rPr>
          <w:szCs w:val="24"/>
        </w:rPr>
        <w:t xml:space="preserve"> microsporidian LCA proteins</w:t>
      </w:r>
      <w:r w:rsidR="00AD1939">
        <w:rPr>
          <w:szCs w:val="24"/>
        </w:rPr>
        <w:t xml:space="preserve"> in the 480 non-microsporidia species. </w:t>
      </w:r>
      <w:r w:rsidR="008210C7">
        <w:rPr>
          <w:szCs w:val="24"/>
        </w:rPr>
        <w:t>We also use</w:t>
      </w:r>
      <w:r w:rsidR="000B7AF1">
        <w:rPr>
          <w:szCs w:val="24"/>
        </w:rPr>
        <w:t>d</w:t>
      </w:r>
      <w:r w:rsidR="008210C7">
        <w:rPr>
          <w:szCs w:val="24"/>
        </w:rPr>
        <w:t xml:space="preserve"> </w:t>
      </w:r>
      <w:r w:rsidR="008210C7" w:rsidRPr="00854905">
        <w:rPr>
          <w:rFonts w:ascii="Courier New" w:hAnsi="Courier New" w:cs="Courier New"/>
          <w:i/>
          <w:szCs w:val="24"/>
        </w:rPr>
        <w:t>-checkCoorthologsRef</w:t>
      </w:r>
      <w:r w:rsidR="008210C7">
        <w:rPr>
          <w:szCs w:val="24"/>
        </w:rPr>
        <w:t xml:space="preserve">, </w:t>
      </w:r>
      <w:r w:rsidR="008210C7" w:rsidRPr="00854905">
        <w:rPr>
          <w:rFonts w:ascii="Courier New" w:hAnsi="Courier New" w:cs="Courier New"/>
          <w:i/>
          <w:szCs w:val="24"/>
        </w:rPr>
        <w:t>-hit_limit = 10</w:t>
      </w:r>
      <w:r w:rsidR="00E76FFC">
        <w:rPr>
          <w:szCs w:val="24"/>
        </w:rPr>
        <w:t xml:space="preserve">, </w:t>
      </w:r>
      <w:r w:rsidR="003F6208" w:rsidRPr="00854905">
        <w:rPr>
          <w:rFonts w:ascii="Courier New" w:hAnsi="Courier New" w:cs="Courier New"/>
          <w:i/>
          <w:szCs w:val="24"/>
        </w:rPr>
        <w:t>-strict</w:t>
      </w:r>
      <w:r w:rsidR="00E76FFC" w:rsidRPr="00E76FFC">
        <w:rPr>
          <w:rFonts w:cs="Courier New"/>
          <w:szCs w:val="24"/>
        </w:rPr>
        <w:t xml:space="preserve"> and </w:t>
      </w:r>
      <w:r w:rsidR="00E76FFC">
        <w:rPr>
          <w:rFonts w:ascii="Courier New" w:hAnsi="Courier New" w:cs="Courier New"/>
          <w:i/>
          <w:szCs w:val="24"/>
        </w:rPr>
        <w:t>-representative</w:t>
      </w:r>
      <w:r w:rsidR="003F6208">
        <w:rPr>
          <w:szCs w:val="24"/>
        </w:rPr>
        <w:t xml:space="preserve"> </w:t>
      </w:r>
      <w:r w:rsidR="00E76FFC">
        <w:rPr>
          <w:szCs w:val="24"/>
        </w:rPr>
        <w:t xml:space="preserve">options </w:t>
      </w:r>
      <w:r w:rsidR="003F6208">
        <w:rPr>
          <w:szCs w:val="24"/>
        </w:rPr>
        <w:t xml:space="preserve">as described in </w:t>
      </w:r>
      <w:r w:rsidR="003F6208">
        <w:rPr>
          <w:szCs w:val="24"/>
        </w:rPr>
        <w:fldChar w:fldCharType="begin"/>
      </w:r>
      <w:r w:rsidR="003F6208">
        <w:rPr>
          <w:szCs w:val="24"/>
        </w:rPr>
        <w:instrText xml:space="preserve"> REF _Ref386159633 \r \h </w:instrText>
      </w:r>
      <w:r w:rsidR="003F6208">
        <w:rPr>
          <w:szCs w:val="24"/>
        </w:rPr>
      </w:r>
      <w:r w:rsidR="003F6208">
        <w:rPr>
          <w:szCs w:val="24"/>
        </w:rPr>
        <w:fldChar w:fldCharType="separate"/>
      </w:r>
      <w:r w:rsidR="00D90797">
        <w:rPr>
          <w:szCs w:val="24"/>
        </w:rPr>
        <w:t>2.2.2</w:t>
      </w:r>
      <w:r w:rsidR="003F6208">
        <w:rPr>
          <w:szCs w:val="24"/>
        </w:rPr>
        <w:fldChar w:fldCharType="end"/>
      </w:r>
      <w:r w:rsidR="003F6208">
        <w:rPr>
          <w:szCs w:val="24"/>
        </w:rPr>
        <w:t>.</w:t>
      </w:r>
    </w:p>
    <w:p w14:paraId="277981AA" w14:textId="77777777" w:rsidR="00AD1939" w:rsidRPr="00076E91" w:rsidRDefault="00AD1939" w:rsidP="00AD1939">
      <w:pPr>
        <w:keepNext/>
        <w:spacing w:after="0" w:line="360" w:lineRule="auto"/>
        <w:jc w:val="both"/>
        <w:rPr>
          <w:szCs w:val="24"/>
        </w:rPr>
      </w:pPr>
      <w:r w:rsidRPr="00076E91">
        <w:rPr>
          <w:noProof/>
          <w:szCs w:val="24"/>
        </w:rPr>
        <w:lastRenderedPageBreak/>
        <w:drawing>
          <wp:inline distT="0" distB="0" distL="0" distR="0" wp14:anchorId="02F79C22" wp14:editId="702D6DB6">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7B701732" w14:textId="7D5D939F" w:rsidR="00AD1939" w:rsidRPr="00C87C0D" w:rsidRDefault="00AD1939" w:rsidP="00AD1939">
      <w:pPr>
        <w:pStyle w:val="Caption"/>
        <w:spacing w:after="0" w:line="360" w:lineRule="auto"/>
        <w:jc w:val="both"/>
      </w:pPr>
      <w:bookmarkStart w:id="57" w:name="_Ref381452921"/>
      <w:bookmarkStart w:id="58" w:name="_Toc386730786"/>
      <w:r w:rsidRPr="00076E91">
        <w:t xml:space="preserve">Figure </w:t>
      </w:r>
      <w:r w:rsidR="00695DD6">
        <w:fldChar w:fldCharType="begin"/>
      </w:r>
      <w:r w:rsidR="00695DD6">
        <w:instrText xml:space="preserve"> STYLEREF 1 \s </w:instrText>
      </w:r>
      <w:r w:rsidR="00695DD6">
        <w:fldChar w:fldCharType="separate"/>
      </w:r>
      <w:r w:rsidR="00D90797">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3</w:t>
      </w:r>
      <w:r w:rsidR="00695DD6">
        <w:fldChar w:fldCharType="end"/>
      </w:r>
      <w:bookmarkEnd w:id="57"/>
      <w:r w:rsidRPr="00076E91">
        <w:t>:</w:t>
      </w:r>
      <w:r>
        <w:t xml:space="preserve"> </w:t>
      </w:r>
      <w:r w:rsidRPr="00076E91">
        <w:t xml:space="preserve">A cladogram depicts a species tree for all taxa used in the distribution analysis of microsporidian LCA proteins. The number in parenthesis next to the taxon names denotes the number of species in each </w:t>
      </w:r>
      <w:r>
        <w:t>(</w:t>
      </w:r>
      <w:r w:rsidRPr="00076E91">
        <w:t>super</w:t>
      </w:r>
      <w:r>
        <w:t>)</w:t>
      </w:r>
      <w:r w:rsidRPr="00076E91">
        <w:t>taxon.</w:t>
      </w:r>
      <w:bookmarkEnd w:id="58"/>
      <w:r w:rsidRPr="00076E91">
        <w:t xml:space="preserve"> </w:t>
      </w:r>
    </w:p>
    <w:p w14:paraId="5026E984" w14:textId="295937EB" w:rsidR="00AD1939" w:rsidRDefault="001F23AC" w:rsidP="00AD1939">
      <w:pPr>
        <w:spacing w:after="0" w:line="360" w:lineRule="auto"/>
        <w:jc w:val="both"/>
        <w:rPr>
          <w:szCs w:val="24"/>
        </w:rPr>
      </w:pPr>
      <w:r>
        <w:rPr>
          <w:szCs w:val="24"/>
        </w:rPr>
        <w:t>T</w:t>
      </w:r>
      <w:r w:rsidR="00AD1939" w:rsidRPr="00076E91">
        <w:rPr>
          <w:szCs w:val="24"/>
        </w:rPr>
        <w:t>o complement the orthology assignment, we calculated the feature architecture similarity</w:t>
      </w:r>
      <w:r w:rsidR="00AD1939">
        <w:rPr>
          <w:szCs w:val="24"/>
        </w:rPr>
        <w:t xml:space="preserve"> </w:t>
      </w:r>
      <w:r w:rsidR="00AD1939">
        <w:rPr>
          <w:szCs w:val="24"/>
        </w:rPr>
        <w:fldChar w:fldCharType="begin"/>
      </w:r>
      <w:r w:rsidR="00AD1939">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AD1939">
        <w:rPr>
          <w:szCs w:val="24"/>
        </w:rPr>
        <w:fldChar w:fldCharType="separate"/>
      </w:r>
      <w:r w:rsidR="00AD1939">
        <w:rPr>
          <w:noProof/>
          <w:szCs w:val="24"/>
        </w:rPr>
        <w:t>(Koestler, von Haeseler, and Ebersberger 2010)</w:t>
      </w:r>
      <w:r w:rsidR="00AD1939">
        <w:rPr>
          <w:szCs w:val="24"/>
        </w:rPr>
        <w:fldChar w:fldCharType="end"/>
      </w:r>
      <w:r w:rsidR="00AD1939" w:rsidRPr="00076E91">
        <w:rPr>
          <w:szCs w:val="24"/>
        </w:rPr>
        <w:t xml:space="preserve"> scores (FAS scores) for all pair</w:t>
      </w:r>
      <w:r w:rsidR="00AD1939">
        <w:rPr>
          <w:szCs w:val="24"/>
        </w:rPr>
        <w:t>wise proteins between</w:t>
      </w:r>
      <w:r w:rsidR="00AD1939" w:rsidRPr="00076E91">
        <w:rPr>
          <w:szCs w:val="24"/>
        </w:rPr>
        <w:t xml:space="preserve"> microsporidia seed and non-microsporidia</w:t>
      </w:r>
      <w:r w:rsidR="00AD1939">
        <w:rPr>
          <w:szCs w:val="24"/>
        </w:rPr>
        <w:t xml:space="preserve"> ortholog</w:t>
      </w:r>
      <w:r w:rsidR="00AD1939" w:rsidRPr="00076E91">
        <w:rPr>
          <w:szCs w:val="24"/>
        </w:rPr>
        <w:t xml:space="preserve">. </w:t>
      </w:r>
      <w:r w:rsidR="009471EB">
        <w:rPr>
          <w:szCs w:val="24"/>
        </w:rPr>
        <w:t>The f</w:t>
      </w:r>
      <w:r w:rsidR="00AD1939" w:rsidRPr="00076E91">
        <w:rPr>
          <w:szCs w:val="24"/>
        </w:rPr>
        <w:t xml:space="preserve">eature architecture of a protein is the arrangement of different types of protein domains such as PFAM </w:t>
      </w:r>
      <w:r w:rsidR="00AD1939">
        <w:rPr>
          <w:szCs w:val="24"/>
        </w:rPr>
        <w:fldChar w:fldCharType="begin"/>
      </w:r>
      <w:r w:rsidR="00AD1939">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AD1939">
        <w:rPr>
          <w:szCs w:val="24"/>
        </w:rPr>
        <w:fldChar w:fldCharType="separate"/>
      </w:r>
      <w:r w:rsidR="00AD1939">
        <w:rPr>
          <w:noProof/>
          <w:szCs w:val="24"/>
        </w:rPr>
        <w:t>(Finn et al. 2014)</w:t>
      </w:r>
      <w:r w:rsidR="00AD1939">
        <w:rPr>
          <w:szCs w:val="24"/>
        </w:rPr>
        <w:fldChar w:fldCharType="end"/>
      </w:r>
      <w:r w:rsidR="00AD1939" w:rsidRPr="00076E91">
        <w:rPr>
          <w:rStyle w:val="FootnoteReference"/>
          <w:szCs w:val="24"/>
        </w:rPr>
        <w:t xml:space="preserve"> </w:t>
      </w:r>
      <w:r w:rsidR="00AD1939" w:rsidRPr="00076E91">
        <w:rPr>
          <w:szCs w:val="24"/>
        </w:rPr>
        <w:t>or SMART</w:t>
      </w:r>
      <w:r w:rsidR="00AD1939">
        <w:rPr>
          <w:szCs w:val="24"/>
        </w:rPr>
        <w:t xml:space="preserve"> </w:t>
      </w:r>
      <w:r w:rsidR="00AD1939">
        <w:rPr>
          <w:szCs w:val="24"/>
        </w:rPr>
        <w:fldChar w:fldCharType="begin"/>
      </w:r>
      <w:r w:rsidR="00AD1939">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AD1939">
        <w:rPr>
          <w:szCs w:val="24"/>
        </w:rPr>
        <w:fldChar w:fldCharType="separate"/>
      </w:r>
      <w:r w:rsidR="00AD1939">
        <w:rPr>
          <w:noProof/>
          <w:szCs w:val="24"/>
        </w:rPr>
        <w:t>(Letunic, Doerks, and Bork 2012)</w:t>
      </w:r>
      <w:r w:rsidR="00AD1939">
        <w:rPr>
          <w:szCs w:val="24"/>
        </w:rPr>
        <w:fldChar w:fldCharType="end"/>
      </w:r>
      <w:r w:rsidR="00AD1939" w:rsidRPr="00076E91">
        <w:rPr>
          <w:szCs w:val="24"/>
        </w:rPr>
        <w:t xml:space="preserve"> domains, transmembrane domains, low complexity regions,</w:t>
      </w:r>
      <w:r w:rsidR="00AD1939">
        <w:rPr>
          <w:szCs w:val="24"/>
        </w:rPr>
        <w:t xml:space="preserve"> or</w:t>
      </w:r>
      <w:r w:rsidR="00AD1939" w:rsidRPr="00076E91">
        <w:rPr>
          <w:szCs w:val="24"/>
        </w:rPr>
        <w:t xml:space="preserve"> </w:t>
      </w:r>
      <w:r w:rsidR="00AD1939">
        <w:rPr>
          <w:szCs w:val="24"/>
        </w:rPr>
        <w:t>secondary structures</w:t>
      </w:r>
      <w:r w:rsidR="00AD1939" w:rsidRPr="00076E91">
        <w:rPr>
          <w:szCs w:val="24"/>
        </w:rPr>
        <w:t xml:space="preserve">. </w:t>
      </w:r>
      <w:r w:rsidR="00F61D10">
        <w:rPr>
          <w:szCs w:val="24"/>
        </w:rPr>
        <w:t>The c</w:t>
      </w:r>
      <w:r w:rsidR="00AD1939" w:rsidRPr="00076E91">
        <w:rPr>
          <w:szCs w:val="24"/>
        </w:rPr>
        <w:t>omparison of feature architecture between two proteins gives a FAS score between 0 and 1. The higher the FAS score, the</w:t>
      </w:r>
      <w:r w:rsidR="00995048">
        <w:rPr>
          <w:szCs w:val="24"/>
        </w:rPr>
        <w:t xml:space="preserve"> more similar those two</w:t>
      </w:r>
      <w:r w:rsidR="00AD1939" w:rsidRPr="00076E91">
        <w:rPr>
          <w:szCs w:val="24"/>
        </w:rPr>
        <w:t xml:space="preserve"> proteins are in term of functional equivalence.</w:t>
      </w:r>
    </w:p>
    <w:p w14:paraId="4C2D5A8C" w14:textId="7C365A63" w:rsidR="00AD1939" w:rsidRDefault="00564776" w:rsidP="00AD1939">
      <w:pPr>
        <w:spacing w:after="0" w:line="360" w:lineRule="auto"/>
        <w:jc w:val="both"/>
        <w:rPr>
          <w:szCs w:val="24"/>
        </w:rPr>
      </w:pPr>
      <w:r>
        <w:rPr>
          <w:szCs w:val="24"/>
        </w:rPr>
        <w:lastRenderedPageBreak/>
        <w:t>At the end, w</w:t>
      </w:r>
      <w:r w:rsidR="00AD1939">
        <w:rPr>
          <w:szCs w:val="24"/>
        </w:rPr>
        <w:t xml:space="preserve">e applied </w:t>
      </w:r>
      <w:r w:rsidR="00AD1939" w:rsidRPr="00076E91">
        <w:rPr>
          <w:szCs w:val="24"/>
        </w:rPr>
        <w:t>PhyloProfile</w:t>
      </w:r>
      <w:r w:rsidR="002C5D74">
        <w:rPr>
          <w:szCs w:val="24"/>
        </w:rPr>
        <w:t xml:space="preserve"> </w:t>
      </w:r>
      <w:r w:rsidR="008673AC">
        <w:rPr>
          <w:szCs w:val="24"/>
        </w:rPr>
        <w:fldChar w:fldCharType="begin"/>
      </w:r>
      <w:r w:rsidR="008673AC">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sidR="008673AC">
        <w:rPr>
          <w:szCs w:val="24"/>
        </w:rPr>
        <w:fldChar w:fldCharType="separate"/>
      </w:r>
      <w:r w:rsidR="008673AC">
        <w:rPr>
          <w:noProof/>
          <w:szCs w:val="24"/>
        </w:rPr>
        <w:t>(Tran, Greshake Tzovaras, and Ebersberger 2018)</w:t>
      </w:r>
      <w:r w:rsidR="008673AC">
        <w:rPr>
          <w:szCs w:val="24"/>
        </w:rPr>
        <w:fldChar w:fldCharType="end"/>
      </w:r>
      <w:r w:rsidR="00AD1939" w:rsidRPr="00076E91">
        <w:rPr>
          <w:szCs w:val="24"/>
        </w:rPr>
        <w:t xml:space="preserve"> </w:t>
      </w:r>
      <w:r w:rsidR="00AD1939">
        <w:rPr>
          <w:szCs w:val="24"/>
        </w:rPr>
        <w:t>to analyze the phylogenetic profiles of the microsporidia LCA proteins with FAS scores as the complementary information to the presence/absence of the orth</w:t>
      </w:r>
      <w:r w:rsidR="00C76908">
        <w:rPr>
          <w:szCs w:val="24"/>
        </w:rPr>
        <w:t>ologs across 491 selected taxa.</w:t>
      </w:r>
    </w:p>
    <w:p w14:paraId="47AC0513" w14:textId="77777777" w:rsidR="00D56927" w:rsidRDefault="00D56927" w:rsidP="00E612B8"/>
    <w:p w14:paraId="4761530D" w14:textId="57DFB421" w:rsidR="003E464A" w:rsidRDefault="007B20B9" w:rsidP="00A719B5">
      <w:pPr>
        <w:pStyle w:val="Heading2"/>
      </w:pPr>
      <w:bookmarkStart w:id="59" w:name="_Toc386731479"/>
      <w:r>
        <w:t>Results</w:t>
      </w:r>
      <w:bookmarkEnd w:id="59"/>
    </w:p>
    <w:p w14:paraId="7FF0E720" w14:textId="716D6AC9" w:rsidR="007B20B9" w:rsidRDefault="000E6189" w:rsidP="00DF2522">
      <w:pPr>
        <w:pStyle w:val="Heading3"/>
      </w:pPr>
      <w:bookmarkStart w:id="60" w:name="_Toc386731480"/>
      <w:r>
        <w:t>The evolutionary history of microsporidian proteins</w:t>
      </w:r>
      <w:bookmarkEnd w:id="60"/>
    </w:p>
    <w:p w14:paraId="24476951" w14:textId="4A88FFA2" w:rsidR="003671FB" w:rsidRDefault="003671FB" w:rsidP="003671FB">
      <w:pPr>
        <w:spacing w:after="0" w:line="360" w:lineRule="auto"/>
        <w:jc w:val="both"/>
        <w:rPr>
          <w:szCs w:val="24"/>
        </w:rPr>
      </w:pPr>
      <w:r>
        <w:rPr>
          <w:szCs w:val="24"/>
        </w:rPr>
        <w:t xml:space="preserve">Using OrthoMCL, we obtained </w:t>
      </w:r>
      <w:commentRangeStart w:id="61"/>
      <w:commentRangeStart w:id="62"/>
      <w:r>
        <w:rPr>
          <w:szCs w:val="24"/>
        </w:rPr>
        <w:t xml:space="preserve">2904 initial </w:t>
      </w:r>
      <w:del w:id="63" w:author="Ingo Ebersberger" w:date="2018-04-11T22:18:00Z">
        <w:r w:rsidDel="00606BA8">
          <w:rPr>
            <w:szCs w:val="24"/>
          </w:rPr>
          <w:delText xml:space="preserve">homologous </w:delText>
        </w:r>
      </w:del>
      <w:ins w:id="64" w:author="Ingo Ebersberger" w:date="2018-04-11T22:18:00Z">
        <w:r>
          <w:rPr>
            <w:szCs w:val="24"/>
          </w:rPr>
          <w:t>orthologous</w:t>
        </w:r>
      </w:ins>
      <w:r>
        <w:rPr>
          <w:szCs w:val="24"/>
        </w:rPr>
        <w:t xml:space="preserve"> (</w:t>
      </w:r>
      <w:commentRangeStart w:id="65"/>
      <w:r>
        <w:rPr>
          <w:szCs w:val="24"/>
        </w:rPr>
        <w:t>homologous</w:t>
      </w:r>
      <w:commentRangeEnd w:id="65"/>
      <w:r>
        <w:rPr>
          <w:rStyle w:val="CommentReference"/>
        </w:rPr>
        <w:commentReference w:id="65"/>
      </w:r>
      <w:r>
        <w:rPr>
          <w:szCs w:val="24"/>
        </w:rPr>
        <w:t>)</w:t>
      </w:r>
      <w:ins w:id="66" w:author="Ingo Ebersberger" w:date="2018-04-11T22:18:00Z">
        <w:r>
          <w:rPr>
            <w:szCs w:val="24"/>
          </w:rPr>
          <w:t xml:space="preserve"> </w:t>
        </w:r>
      </w:ins>
      <w:commentRangeEnd w:id="61"/>
      <w:ins w:id="67" w:author="Ingo Ebersberger" w:date="2018-04-11T22:19:00Z">
        <w:r>
          <w:rPr>
            <w:rStyle w:val="CommentReference"/>
          </w:rPr>
          <w:commentReference w:id="61"/>
        </w:r>
      </w:ins>
      <w:commentRangeEnd w:id="62"/>
      <w:r>
        <w:rPr>
          <w:rStyle w:val="CommentReference"/>
        </w:rPr>
        <w:commentReference w:id="62"/>
      </w:r>
      <w:r>
        <w:rPr>
          <w:szCs w:val="24"/>
        </w:rPr>
        <w:t>groups for eleven microsporidian species</w:t>
      </w:r>
      <w:r w:rsidR="00E90778">
        <w:rPr>
          <w:szCs w:val="24"/>
        </w:rPr>
        <w:t>.</w:t>
      </w:r>
    </w:p>
    <w:p w14:paraId="6BB6EAE4" w14:textId="39BC4D20" w:rsidR="00B73579" w:rsidRPr="00076E91" w:rsidRDefault="00B73579" w:rsidP="003671FB">
      <w:pPr>
        <w:spacing w:after="0" w:line="360" w:lineRule="auto"/>
        <w:jc w:val="both"/>
        <w:rPr>
          <w:szCs w:val="24"/>
        </w:rPr>
      </w:pPr>
      <w:r>
        <w:rPr>
          <w:szCs w:val="24"/>
        </w:rPr>
        <w:t xml:space="preserve">Based on the results of the ortholog search, we subsequently investigated the evolutionary history of the genes encoded in the contemporary microsporidian genomes. As a start, we distinguished two fractions, those genes with at least one ortholog in another species, and those genes for which </w:t>
      </w:r>
      <w:r w:rsidR="00AD22FA">
        <w:rPr>
          <w:szCs w:val="24"/>
        </w:rPr>
        <w:t>OrthoMCL</w:t>
      </w:r>
      <w:r>
        <w:rPr>
          <w:szCs w:val="24"/>
        </w:rPr>
        <w:t xml:space="preserve"> </w:t>
      </w:r>
      <w:r w:rsidR="00C47AA3">
        <w:rPr>
          <w:szCs w:val="24"/>
        </w:rPr>
        <w:t>could</w:t>
      </w:r>
      <w:r w:rsidR="00DA54D7">
        <w:rPr>
          <w:szCs w:val="24"/>
        </w:rPr>
        <w:t xml:space="preserve"> not</w:t>
      </w:r>
      <w:r w:rsidR="00C47AA3">
        <w:rPr>
          <w:szCs w:val="24"/>
        </w:rPr>
        <w:t xml:space="preserve"> detect</w:t>
      </w:r>
      <w:r>
        <w:rPr>
          <w:szCs w:val="24"/>
        </w:rPr>
        <w:t xml:space="preserve"> an orthologs. In the following, we refer </w:t>
      </w:r>
      <w:r w:rsidR="0014338C">
        <w:rPr>
          <w:szCs w:val="24"/>
        </w:rPr>
        <w:t xml:space="preserve">to these latter genes as </w:t>
      </w:r>
      <w:r w:rsidR="0014338C" w:rsidRPr="0014338C">
        <w:rPr>
          <w:i/>
          <w:szCs w:val="24"/>
        </w:rPr>
        <w:t>"orphans"</w:t>
      </w:r>
      <w:r>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D90797" w:rsidRPr="00076E91">
        <w:t xml:space="preserve">Figure </w:t>
      </w:r>
      <w:r w:rsidR="00D90797">
        <w:rPr>
          <w:noProof/>
        </w:rPr>
        <w:t>2</w:t>
      </w:r>
      <w:r w:rsidR="00D90797">
        <w:noBreakHyphen/>
      </w:r>
      <w:r w:rsidR="00D90797">
        <w:rPr>
          <w:noProof/>
        </w:rPr>
        <w:t>4</w:t>
      </w:r>
      <w:r w:rsidR="00AD22FA" w:rsidRPr="00B73579">
        <w:rPr>
          <w:szCs w:val="24"/>
          <w:highlight w:val="yellow"/>
        </w:rPr>
        <w:fldChar w:fldCharType="end"/>
      </w:r>
      <w:r>
        <w:rPr>
          <w:szCs w:val="24"/>
        </w:rPr>
        <w:t xml:space="preserve">), </w:t>
      </w:r>
      <w:r w:rsidRPr="00791A27">
        <w:rPr>
          <w:szCs w:val="24"/>
        </w:rPr>
        <w:t>where the fraction of orphans</w:t>
      </w:r>
      <w:r w:rsidR="00791A27" w:rsidRPr="00791A27">
        <w:rPr>
          <w:szCs w:val="24"/>
        </w:rPr>
        <w:t xml:space="preserve"> in most cases</w:t>
      </w:r>
      <w:r w:rsidRPr="00791A27">
        <w:rPr>
          <w:szCs w:val="24"/>
        </w:rPr>
        <w:t xml:space="preserve"> increases with the total number of genes annotated in a genome</w:t>
      </w:r>
      <w:r>
        <w:rPr>
          <w:szCs w:val="24"/>
        </w:rPr>
        <w:t xml:space="preserve">. The three species from the genus Encephalitozoon have with </w:t>
      </w:r>
      <w:r w:rsidR="009B77B2">
        <w:rPr>
          <w:szCs w:val="24"/>
        </w:rPr>
        <w:t>27</w:t>
      </w:r>
      <w:r>
        <w:rPr>
          <w:szCs w:val="24"/>
        </w:rPr>
        <w:t xml:space="preserve"> – </w:t>
      </w:r>
      <w:r w:rsidR="009B77B2">
        <w:rPr>
          <w:szCs w:val="24"/>
        </w:rPr>
        <w:t>40</w:t>
      </w:r>
      <w:r>
        <w:rPr>
          <w:szCs w:val="24"/>
        </w:rPr>
        <w:t xml:space="preserve"> the fewest orphans among all microsporidia </w:t>
      </w:r>
      <w:r w:rsidR="009B77B2">
        <w:rPr>
          <w:szCs w:val="24"/>
        </w:rPr>
        <w:t>analyzed</w:t>
      </w:r>
      <w:r>
        <w:rPr>
          <w:szCs w:val="24"/>
        </w:rPr>
        <w:t>. In these species, only 2% of the genes appear as orphans. In turn, orphans make up about 1/5</w:t>
      </w:r>
      <w:r w:rsidRPr="00513705">
        <w:rPr>
          <w:szCs w:val="24"/>
          <w:vertAlign w:val="superscript"/>
        </w:rPr>
        <w:t>th</w:t>
      </w:r>
      <w:r>
        <w:rPr>
          <w:szCs w:val="24"/>
        </w:rPr>
        <w:t xml:space="preserve"> of the annotated genes in </w:t>
      </w:r>
      <w:r w:rsidRPr="009B77B2">
        <w:rPr>
          <w:i/>
          <w:szCs w:val="24"/>
        </w:rPr>
        <w:t>N. ceranae</w:t>
      </w:r>
      <w:r>
        <w:rPr>
          <w:szCs w:val="24"/>
        </w:rPr>
        <w:t xml:space="preserve">, and almost half (49%) of the genes in the genome of </w:t>
      </w:r>
      <w:commentRangeStart w:id="68"/>
      <w:r w:rsidRPr="009B77B2">
        <w:rPr>
          <w:i/>
          <w:szCs w:val="24"/>
        </w:rPr>
        <w:t>E. aedis</w:t>
      </w:r>
      <w:r>
        <w:rPr>
          <w:szCs w:val="24"/>
        </w:rPr>
        <w:t xml:space="preserve">. </w:t>
      </w:r>
      <w:commentRangeEnd w:id="68"/>
      <w:r>
        <w:rPr>
          <w:rStyle w:val="CommentReference"/>
        </w:rPr>
        <w:commentReference w:id="68"/>
      </w:r>
    </w:p>
    <w:p w14:paraId="62A019DF" w14:textId="77777777" w:rsidR="003671FB" w:rsidRPr="00076E91" w:rsidRDefault="003671FB" w:rsidP="003671FB">
      <w:pPr>
        <w:keepNext/>
        <w:spacing w:after="0" w:line="360" w:lineRule="auto"/>
        <w:jc w:val="both"/>
        <w:rPr>
          <w:szCs w:val="24"/>
        </w:rPr>
      </w:pPr>
      <w:r w:rsidRPr="00076E91">
        <w:rPr>
          <w:noProof/>
          <w:szCs w:val="24"/>
        </w:rPr>
        <w:lastRenderedPageBreak/>
        <w:drawing>
          <wp:inline distT="0" distB="0" distL="0" distR="0" wp14:anchorId="24C95483" wp14:editId="4AE33BCA">
            <wp:extent cx="5386614" cy="3243399"/>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86614" cy="3243399"/>
                    </a:xfrm>
                    <a:prstGeom prst="rect">
                      <a:avLst/>
                    </a:prstGeom>
                    <a:noFill/>
                    <a:ln>
                      <a:noFill/>
                    </a:ln>
                  </pic:spPr>
                </pic:pic>
              </a:graphicData>
            </a:graphic>
          </wp:inline>
        </w:drawing>
      </w:r>
    </w:p>
    <w:p w14:paraId="330D6ADC" w14:textId="42DF502A" w:rsidR="003671FB" w:rsidRDefault="003671FB" w:rsidP="003671FB">
      <w:pPr>
        <w:pStyle w:val="Caption"/>
        <w:spacing w:after="0" w:line="360" w:lineRule="auto"/>
        <w:jc w:val="both"/>
      </w:pPr>
      <w:bookmarkStart w:id="69" w:name="_Ref384988866"/>
      <w:bookmarkStart w:id="70" w:name="_Toc385094390"/>
      <w:bookmarkStart w:id="71" w:name="_Toc386730787"/>
      <w:r w:rsidRPr="00076E91">
        <w:t xml:space="preserve">Figure </w:t>
      </w:r>
      <w:r w:rsidR="00695DD6">
        <w:fldChar w:fldCharType="begin"/>
      </w:r>
      <w:r w:rsidR="00695DD6">
        <w:instrText xml:space="preserve"> STYLEREF 1 \s </w:instrText>
      </w:r>
      <w:r w:rsidR="00695DD6">
        <w:fldChar w:fldCharType="separate"/>
      </w:r>
      <w:r w:rsidR="00D90797">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4</w:t>
      </w:r>
      <w:r w:rsidR="00695DD6">
        <w:fldChar w:fldCharType="end"/>
      </w:r>
      <w:bookmarkEnd w:id="69"/>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 </w:t>
      </w:r>
      <w:commentRangeStart w:id="72"/>
      <w:r w:rsidRPr="00076E91">
        <w:t>species</w:t>
      </w:r>
      <w:commentRangeEnd w:id="72"/>
      <w:r w:rsidR="00F53453">
        <w:rPr>
          <w:rStyle w:val="CommentReference"/>
          <w:b w:val="0"/>
          <w:bCs w:val="0"/>
          <w:color w:val="auto"/>
        </w:rPr>
        <w:commentReference w:id="72"/>
      </w:r>
      <w:r w:rsidRPr="00076E91">
        <w:t>.</w:t>
      </w:r>
      <w:bookmarkEnd w:id="70"/>
      <w:r w:rsidR="003749D3">
        <w:t xml:space="preserve"> Taxa are ordered by increasing genome size (</w:t>
      </w:r>
      <w:r w:rsidR="00E26DC0">
        <w:t>yellow</w:t>
      </w:r>
      <w:r w:rsidR="003749D3">
        <w:t>) from top to bottom.</w:t>
      </w:r>
      <w:bookmarkEnd w:id="71"/>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D90797" w:rsidRPr="00076E91">
        <w:t xml:space="preserve">Figure </w:t>
      </w:r>
      <w:r w:rsidR="00D90797">
        <w:rPr>
          <w:noProof/>
        </w:rPr>
        <w:t>2</w:t>
      </w:r>
      <w:r w:rsidR="00D90797">
        <w:noBreakHyphen/>
      </w:r>
      <w:r w:rsidR="00D90797">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63E5C9C0">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4087E5A1" w14:textId="5BFC6AAC" w:rsidR="00AB2C8D" w:rsidRDefault="00AB2C8D" w:rsidP="00073E83">
      <w:pPr>
        <w:pStyle w:val="Caption"/>
        <w:spacing w:after="0" w:line="360" w:lineRule="auto"/>
        <w:jc w:val="both"/>
      </w:pPr>
      <w:bookmarkStart w:id="73" w:name="_Ref386341383"/>
      <w:bookmarkStart w:id="74" w:name="_Toc384637960"/>
      <w:bookmarkStart w:id="75" w:name="_Toc386730788"/>
      <w:commentRangeStart w:id="76"/>
      <w:r w:rsidRPr="00076E91">
        <w:t xml:space="preserve">Figure </w:t>
      </w:r>
      <w:r w:rsidR="00695DD6">
        <w:fldChar w:fldCharType="begin"/>
      </w:r>
      <w:r w:rsidR="00695DD6">
        <w:instrText xml:space="preserve"> STYLEREF 1 \s </w:instrText>
      </w:r>
      <w:r w:rsidR="00695DD6">
        <w:fldChar w:fldCharType="separate"/>
      </w:r>
      <w:r w:rsidR="00D90797">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5</w:t>
      </w:r>
      <w:r w:rsidR="00695DD6">
        <w:fldChar w:fldCharType="end"/>
      </w:r>
      <w:bookmarkEnd w:id="73"/>
      <w:r w:rsidRPr="00076E91">
        <w:t xml:space="preserve">: </w:t>
      </w:r>
      <w:commentRangeEnd w:id="76"/>
      <w:r>
        <w:rPr>
          <w:rStyle w:val="CommentReference"/>
          <w:b w:val="0"/>
          <w:bCs w:val="0"/>
          <w:color w:val="auto"/>
        </w:rPr>
        <w:commentReference w:id="76"/>
      </w:r>
      <w:r w:rsidRPr="00076E91">
        <w:t>Length distribution of</w:t>
      </w:r>
      <w:r w:rsidR="00425604">
        <w:t xml:space="preserve"> </w:t>
      </w:r>
      <w:r w:rsidR="00425604" w:rsidRPr="00076E91">
        <w:t>orphan proteins (green)</w:t>
      </w:r>
      <w:r w:rsidR="00425604">
        <w:t xml:space="preserve"> and</w:t>
      </w:r>
      <w:r w:rsidRPr="00076E91">
        <w:t xml:space="preserve"> orthologous proteins (orange) in </w:t>
      </w:r>
      <w:r w:rsidR="00E1443D">
        <w:t>the</w:t>
      </w:r>
      <w:r w:rsidRPr="00076E91">
        <w:t xml:space="preserve"> microsporidia taxa.</w:t>
      </w:r>
      <w:bookmarkEnd w:id="74"/>
      <w:bookmarkEnd w:id="75"/>
    </w:p>
    <w:p w14:paraId="7D9522D8" w14:textId="77777777" w:rsidR="00073E83" w:rsidRPr="00073E83" w:rsidRDefault="00073E83" w:rsidP="00073E83"/>
    <w:p w14:paraId="7D201090" w14:textId="15C04002" w:rsidR="00AB2C8D" w:rsidRPr="00F9488D" w:rsidRDefault="00F53453" w:rsidP="00AB2C8D">
      <w:pPr>
        <w:spacing w:after="0" w:line="360" w:lineRule="auto"/>
        <w:jc w:val="both"/>
      </w:pPr>
      <w:r>
        <w:t xml:space="preserve">In the next step, we determined – again for each species separately - the presence of Pfam domains in the two gene sets. This revealed that the majority of genes with orthologs in other species do harbor at least one </w:t>
      </w:r>
      <w:r w:rsidR="00634706">
        <w:t xml:space="preserve">Pfam domain, and only between 25% </w:t>
      </w:r>
      <w:r>
        <w:t xml:space="preserve">and </w:t>
      </w:r>
      <w:r w:rsidR="00634706">
        <w:t>4</w:t>
      </w:r>
      <w:r>
        <w:t xml:space="preserve">0% of these genes lack a 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431B6C">
        <w:t xml:space="preserve"> </w:t>
      </w:r>
      <w:r w:rsidR="00431B6C">
        <w:fldChar w:fldCharType="begin"/>
      </w:r>
      <w:r w:rsidR="00431B6C">
        <w:instrText xml:space="preserve"> REF _Ref386343257 \h </w:instrText>
      </w:r>
      <w:r w:rsidR="00431B6C">
        <w:fldChar w:fldCharType="separate"/>
      </w:r>
      <w:r w:rsidR="00D90797" w:rsidRPr="00076E91">
        <w:t xml:space="preserve">Figure </w:t>
      </w:r>
      <w:r w:rsidR="00D90797">
        <w:rPr>
          <w:noProof/>
        </w:rPr>
        <w:t>2</w:t>
      </w:r>
      <w:r w:rsidR="00D90797">
        <w:noBreakHyphen/>
      </w:r>
      <w:r w:rsidR="00D90797">
        <w:rPr>
          <w:noProof/>
        </w:rPr>
        <w:t>6</w:t>
      </w:r>
      <w:r w:rsidR="00431B6C">
        <w:fldChar w:fldCharType="end"/>
      </w:r>
      <w:r>
        <w:t>). In summary, the microsporidian orphan proteins differ in part substantially with respect to protein length and Pfam content from their counterparts that have orthologs in other species.</w:t>
      </w: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16D7B1BF">
            <wp:extent cx="5400040" cy="2759871"/>
            <wp:effectExtent l="0" t="0" r="10160" b="889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0ABB1204" w14:textId="4B96E796" w:rsidR="00AB2C8D" w:rsidRDefault="00AB2C8D" w:rsidP="00724A98">
      <w:pPr>
        <w:pStyle w:val="Caption"/>
        <w:spacing w:after="0" w:line="360" w:lineRule="auto"/>
        <w:jc w:val="both"/>
      </w:pPr>
      <w:bookmarkStart w:id="77" w:name="_Ref386343257"/>
      <w:bookmarkStart w:id="78" w:name="_Toc384637961"/>
      <w:bookmarkStart w:id="79" w:name="_Toc386730789"/>
      <w:r w:rsidRPr="00076E91">
        <w:t xml:space="preserve">Figure </w:t>
      </w:r>
      <w:r w:rsidR="00695DD6">
        <w:fldChar w:fldCharType="begin"/>
      </w:r>
      <w:r w:rsidR="00695DD6">
        <w:instrText xml:space="preserve"> STYLEREF 1 \s </w:instrText>
      </w:r>
      <w:r w:rsidR="00695DD6">
        <w:fldChar w:fldCharType="separate"/>
      </w:r>
      <w:r w:rsidR="00D90797">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6</w:t>
      </w:r>
      <w:r w:rsidR="00695DD6">
        <w:fldChar w:fldCharType="end"/>
      </w:r>
      <w:bookmarkEnd w:id="77"/>
      <w:r w:rsidRPr="00076E91">
        <w:t>: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bookmarkEnd w:id="78"/>
      <w:bookmarkEnd w:id="79"/>
    </w:p>
    <w:p w14:paraId="3CA4F759" w14:textId="2FCF26DF" w:rsidR="00950DB8" w:rsidRDefault="00950DB8" w:rsidP="00DF2522">
      <w:pPr>
        <w:pStyle w:val="Heading3"/>
      </w:pPr>
      <w:bookmarkStart w:id="80" w:name="_Toc386731481"/>
      <w:r>
        <w:t xml:space="preserve">The microsporidian LCA protein </w:t>
      </w:r>
      <w:r w:rsidR="005F5E87">
        <w:t>set</w:t>
      </w:r>
      <w:bookmarkEnd w:id="80"/>
    </w:p>
    <w:p w14:paraId="448E5986" w14:textId="459A1154" w:rsidR="00022C02" w:rsidRDefault="00022C02" w:rsidP="00022C02">
      <w:pPr>
        <w:spacing w:after="0" w:line="360" w:lineRule="auto"/>
        <w:jc w:val="both"/>
        <w:rPr>
          <w:szCs w:val="24"/>
        </w:rPr>
      </w:pPr>
      <w:r>
        <w:rPr>
          <w:szCs w:val="24"/>
        </w:rPr>
        <w:t>We extended the initial groups by searching for orthologs in non-microsporidia species using HaMStR.</w:t>
      </w:r>
      <w:r>
        <w:rPr>
          <w:szCs w:val="24"/>
          <w:lang w:val="de-DE"/>
        </w:rPr>
        <w:t xml:space="preserve"> </w:t>
      </w:r>
      <w:r w:rsidR="00CE331B">
        <w:rPr>
          <w:szCs w:val="24"/>
        </w:rPr>
        <w:t>Out of 2904</w:t>
      </w:r>
      <w:r w:rsidRPr="00076E91">
        <w:rPr>
          <w:szCs w:val="24"/>
        </w:rPr>
        <w:t xml:space="preserve"> extended groups, we </w:t>
      </w:r>
      <w:r>
        <w:rPr>
          <w:szCs w:val="24"/>
        </w:rPr>
        <w:t>identified</w:t>
      </w:r>
      <w:r w:rsidRPr="00076E91">
        <w:rPr>
          <w:szCs w:val="24"/>
        </w:rPr>
        <w:t xml:space="preserve"> 80 </w:t>
      </w:r>
      <w:r>
        <w:rPr>
          <w:szCs w:val="24"/>
        </w:rPr>
        <w:t xml:space="preserve">one-to-one orthologous </w:t>
      </w:r>
      <w:r w:rsidRPr="00076E91">
        <w:rPr>
          <w:szCs w:val="24"/>
        </w:rPr>
        <w:t>groups</w:t>
      </w:r>
      <w:r>
        <w:rPr>
          <w:szCs w:val="24"/>
        </w:rPr>
        <w:t xml:space="preserve"> between</w:t>
      </w:r>
      <w:r w:rsidRPr="00076E91">
        <w:rPr>
          <w:szCs w:val="24"/>
        </w:rPr>
        <w:t xml:space="preserve"> 11 microsporidia</w:t>
      </w:r>
      <w:r>
        <w:rPr>
          <w:szCs w:val="24"/>
        </w:rPr>
        <w:t xml:space="preserve"> (</w:t>
      </w:r>
      <w:r>
        <w:rPr>
          <w:szCs w:val="24"/>
        </w:rPr>
        <w:fldChar w:fldCharType="begin"/>
      </w:r>
      <w:r>
        <w:rPr>
          <w:szCs w:val="24"/>
        </w:rPr>
        <w:instrText xml:space="preserve"> REF _Ref381275723 \h </w:instrText>
      </w:r>
      <w:r>
        <w:rPr>
          <w:szCs w:val="24"/>
        </w:rPr>
      </w:r>
      <w:r>
        <w:rPr>
          <w:szCs w:val="24"/>
        </w:rPr>
        <w:fldChar w:fldCharType="separate"/>
      </w:r>
      <w:r w:rsidR="00D90797" w:rsidRPr="00076E91">
        <w:t xml:space="preserve">Table </w:t>
      </w:r>
      <w:r w:rsidR="00D90797">
        <w:rPr>
          <w:noProof/>
        </w:rPr>
        <w:t>2</w:t>
      </w:r>
      <w:r w:rsidR="00D90797">
        <w:noBreakHyphen/>
      </w:r>
      <w:r w:rsidR="00D90797">
        <w:rPr>
          <w:noProof/>
        </w:rPr>
        <w:t>1</w:t>
      </w:r>
      <w:r>
        <w:rPr>
          <w:szCs w:val="24"/>
        </w:rPr>
        <w:fldChar w:fldCharType="end"/>
      </w:r>
      <w:r>
        <w:rPr>
          <w:szCs w:val="24"/>
        </w:rPr>
        <w:t xml:space="preserve"> in</w:t>
      </w:r>
      <w:r w:rsidR="00724A98">
        <w:rPr>
          <w:szCs w:val="24"/>
        </w:rPr>
        <w:t xml:space="preserve"> </w:t>
      </w:r>
      <w:r w:rsidR="00724A98">
        <w:rPr>
          <w:szCs w:val="24"/>
        </w:rPr>
        <w:fldChar w:fldCharType="begin"/>
      </w:r>
      <w:r w:rsidR="00724A98">
        <w:rPr>
          <w:szCs w:val="24"/>
        </w:rPr>
        <w:instrText xml:space="preserve"> REF _Ref386155502 \r \h </w:instrText>
      </w:r>
      <w:r w:rsidR="00724A98">
        <w:rPr>
          <w:szCs w:val="24"/>
        </w:rPr>
      </w:r>
      <w:r w:rsidR="00724A98">
        <w:rPr>
          <w:szCs w:val="24"/>
        </w:rPr>
        <w:fldChar w:fldCharType="separate"/>
      </w:r>
      <w:r w:rsidR="00D90797">
        <w:rPr>
          <w:szCs w:val="24"/>
        </w:rPr>
        <w:t>2.2.1</w:t>
      </w:r>
      <w:r w:rsidR="00724A98">
        <w:rPr>
          <w:szCs w:val="24"/>
        </w:rPr>
        <w:fldChar w:fldCharType="end"/>
      </w:r>
      <w:r>
        <w:rPr>
          <w:szCs w:val="24"/>
        </w:rPr>
        <w:t>)</w:t>
      </w:r>
      <w:r w:rsidRPr="00076E91">
        <w:rPr>
          <w:szCs w:val="24"/>
        </w:rPr>
        <w:t xml:space="preserve"> and 24 non-microsporidia taxa</w:t>
      </w:r>
      <w:r>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D90797">
        <w:t xml:space="preserve">Table </w:t>
      </w:r>
      <w:r w:rsidR="00D90797">
        <w:rPr>
          <w:noProof/>
        </w:rPr>
        <w:t>2</w:t>
      </w:r>
      <w:r w:rsidR="00D90797">
        <w:noBreakHyphen/>
      </w:r>
      <w:r w:rsidR="00D90797">
        <w:rPr>
          <w:noProof/>
        </w:rPr>
        <w:t>2</w:t>
      </w:r>
      <w:r>
        <w:rPr>
          <w:szCs w:val="24"/>
        </w:rPr>
        <w:fldChar w:fldCharType="end"/>
      </w:r>
      <w:r w:rsidR="00724A98">
        <w:rPr>
          <w:szCs w:val="24"/>
        </w:rPr>
        <w:t xml:space="preserve"> in </w:t>
      </w:r>
      <w:r w:rsidR="00724A98">
        <w:rPr>
          <w:szCs w:val="24"/>
        </w:rPr>
        <w:fldChar w:fldCharType="begin"/>
      </w:r>
      <w:r w:rsidR="00724A98">
        <w:rPr>
          <w:szCs w:val="24"/>
        </w:rPr>
        <w:instrText xml:space="preserve"> REF _Ref386159633 \r \h </w:instrText>
      </w:r>
      <w:r w:rsidR="00724A98">
        <w:rPr>
          <w:szCs w:val="24"/>
        </w:rPr>
      </w:r>
      <w:r w:rsidR="00724A98">
        <w:rPr>
          <w:szCs w:val="24"/>
        </w:rPr>
        <w:fldChar w:fldCharType="separate"/>
      </w:r>
      <w:r w:rsidR="00D90797">
        <w:rPr>
          <w:szCs w:val="24"/>
        </w:rPr>
        <w:t>2.2.2</w:t>
      </w:r>
      <w:r w:rsidR="00724A98">
        <w:rPr>
          <w:szCs w:val="24"/>
        </w:rPr>
        <w:fldChar w:fldCharType="end"/>
      </w:r>
      <w:r>
        <w:rPr>
          <w:szCs w:val="24"/>
        </w:rPr>
        <w:t>). Those 80 groups served as our core genes</w:t>
      </w:r>
      <w:r w:rsidRPr="00076E91">
        <w:rPr>
          <w:szCs w:val="24"/>
        </w:rPr>
        <w:t xml:space="preserve"> for t</w:t>
      </w:r>
      <w:r w:rsidR="003C55D4">
        <w:rPr>
          <w:szCs w:val="24"/>
        </w:rPr>
        <w:t>he species tree reconstruction.</w:t>
      </w:r>
    </w:p>
    <w:p w14:paraId="240D4CE3" w14:textId="77777777" w:rsidR="00022C02" w:rsidRPr="00076E91" w:rsidRDefault="00022C02" w:rsidP="00022C02">
      <w:pPr>
        <w:spacing w:after="0" w:line="360" w:lineRule="auto"/>
        <w:jc w:val="both"/>
        <w:rPr>
          <w:szCs w:val="24"/>
        </w:rPr>
      </w:pPr>
      <w:r w:rsidRPr="00076E91">
        <w:rPr>
          <w:szCs w:val="24"/>
        </w:rPr>
        <w:t xml:space="preserve">The super-alignment </w:t>
      </w:r>
      <w:r>
        <w:rPr>
          <w:szCs w:val="24"/>
        </w:rPr>
        <w:t xml:space="preserve">concatenated from 80 single alignments of the core gene set has the length of 86.424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for the reduced super-alignment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24">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7E7427C5" w:rsidR="00022C02" w:rsidRPr="00076E91" w:rsidRDefault="00022C02" w:rsidP="00022C02">
      <w:pPr>
        <w:pStyle w:val="Caption"/>
        <w:spacing w:after="0" w:line="360" w:lineRule="auto"/>
        <w:jc w:val="both"/>
      </w:pPr>
      <w:bookmarkStart w:id="81" w:name="_Ref381357941"/>
      <w:bookmarkStart w:id="82" w:name="_Toc386730790"/>
      <w:r w:rsidRPr="00076E91">
        <w:t xml:space="preserve">Figure </w:t>
      </w:r>
      <w:r w:rsidR="00695DD6">
        <w:fldChar w:fldCharType="begin"/>
      </w:r>
      <w:r w:rsidR="00695DD6">
        <w:instrText xml:space="preserve"> STYLEREF 1 \s </w:instrText>
      </w:r>
      <w:r w:rsidR="00695DD6">
        <w:fldChar w:fldCharType="separate"/>
      </w:r>
      <w:r w:rsidR="00D90797">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7</w:t>
      </w:r>
      <w:r w:rsidR="00695DD6">
        <w:fldChar w:fldCharType="end"/>
      </w:r>
      <w:bookmarkEnd w:id="81"/>
      <w:r w:rsidRPr="00076E91">
        <w:t xml:space="preserve">: Maximum likelihood tree over 35 species. The 11 microsporidia taxa are highlighted in red. Other non-microsporidia taxa include 13 Fungi (green), 2 Metazoa and </w:t>
      </w:r>
      <w:r w:rsidRPr="00994FF2">
        <w:rPr>
          <w:i/>
        </w:rPr>
        <w:t>M.brevicollis</w:t>
      </w:r>
      <w:r w:rsidRPr="00076E91">
        <w:t xml:space="preserve">, </w:t>
      </w:r>
      <w:r w:rsidRPr="00994FF2">
        <w:rPr>
          <w:i/>
        </w:rPr>
        <w:t>C.owczarzaki</w:t>
      </w:r>
      <w:r>
        <w:t xml:space="preserve"> (yellow) and 7 out</w:t>
      </w:r>
      <w:r w:rsidRPr="00076E91">
        <w:t xml:space="preserve">group species (purple). </w:t>
      </w:r>
      <w:r>
        <w:t>Internal n</w:t>
      </w:r>
      <w:r w:rsidRPr="00076E91">
        <w:t>ode labels denote the bootstrap support and only v</w:t>
      </w:r>
      <w:r>
        <w:t xml:space="preserve">alues less than </w:t>
      </w:r>
      <w:r w:rsidRPr="00076E91">
        <w:t>100 are shown.</w:t>
      </w:r>
      <w:r>
        <w:t xml:space="preserve"> The tree is rooted according to </w:t>
      </w:r>
      <w:r>
        <w:fldChar w:fldCharType="begin"/>
      </w:r>
      <w: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fldChar w:fldCharType="separate"/>
      </w:r>
      <w:r>
        <w:rPr>
          <w:noProof/>
        </w:rPr>
        <w:t>(Roger and Simpson 2009)</w:t>
      </w:r>
      <w:r>
        <w:fldChar w:fldCharType="end"/>
      </w:r>
      <w:r>
        <w:t>.</w:t>
      </w:r>
      <w:bookmarkEnd w:id="82"/>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D90797" w:rsidRPr="00076E91">
        <w:t xml:space="preserve">Figure </w:t>
      </w:r>
      <w:r w:rsidR="00D90797">
        <w:rPr>
          <w:noProof/>
        </w:rPr>
        <w:t>2</w:t>
      </w:r>
      <w:r w:rsidR="00D90797">
        <w:noBreakHyphen/>
      </w:r>
      <w:r w:rsidR="00D90797">
        <w:rPr>
          <w:noProof/>
        </w:rPr>
        <w:t>7</w:t>
      </w:r>
      <w:r>
        <w:rPr>
          <w:szCs w:val="24"/>
        </w:rPr>
        <w:fldChar w:fldCharType="end"/>
      </w:r>
      <w:r>
        <w:rPr>
          <w:szCs w:val="24"/>
        </w:rPr>
        <w:t xml:space="preserve">. The tree spans the full eukaryotic </w:t>
      </w:r>
      <w:commentRangeStart w:id="83"/>
      <w:r>
        <w:rPr>
          <w:szCs w:val="24"/>
        </w:rPr>
        <w:t xml:space="preserve">diversity and is overall well </w:t>
      </w:r>
      <w:commentRangeEnd w:id="83"/>
      <w:r>
        <w:rPr>
          <w:rStyle w:val="CommentReference"/>
        </w:rPr>
        <w:commentReference w:id="83"/>
      </w:r>
      <w:r>
        <w:rPr>
          <w:szCs w:val="24"/>
        </w:rPr>
        <w:t xml:space="preserve">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39130B22" w:rsidR="00C20502" w:rsidRDefault="002147F7" w:rsidP="002147F7">
      <w:pPr>
        <w:spacing w:after="0" w:line="360" w:lineRule="auto"/>
        <w:jc w:val="both"/>
        <w:rPr>
          <w:szCs w:val="24"/>
        </w:rPr>
      </w:pPr>
      <w:r>
        <w:rPr>
          <w:szCs w:val="24"/>
        </w:rPr>
        <w:t>Based on the species tree we f</w:t>
      </w:r>
      <w:r w:rsidRPr="00076E91">
        <w:rPr>
          <w:szCs w:val="24"/>
        </w:rPr>
        <w:t xml:space="preserve">iltered the </w:t>
      </w:r>
      <w:r>
        <w:rPr>
          <w:szCs w:val="24"/>
        </w:rPr>
        <w:t>extended homologous groups</w:t>
      </w:r>
      <w:r w:rsidRPr="00076E91">
        <w:rPr>
          <w:szCs w:val="24"/>
        </w:rPr>
        <w:t xml:space="preserve"> that did not match the parsimony criteria</w:t>
      </w:r>
      <w:r>
        <w:rPr>
          <w:szCs w:val="24"/>
        </w:rPr>
        <w:t xml:space="preserve"> as described in the method</w:t>
      </w:r>
      <w:r w:rsidR="00060C88">
        <w:rPr>
          <w:szCs w:val="24"/>
        </w:rPr>
        <w:t xml:space="preserve"> </w:t>
      </w:r>
      <w:r w:rsidR="00060C88">
        <w:rPr>
          <w:szCs w:val="24"/>
        </w:rPr>
        <w:fldChar w:fldCharType="begin"/>
      </w:r>
      <w:r w:rsidR="00060C88">
        <w:rPr>
          <w:szCs w:val="24"/>
        </w:rPr>
        <w:instrText xml:space="preserve"> REF _Ref386159633 \r \h </w:instrText>
      </w:r>
      <w:r w:rsidR="00060C88">
        <w:rPr>
          <w:szCs w:val="24"/>
        </w:rPr>
      </w:r>
      <w:r w:rsidR="00060C88">
        <w:rPr>
          <w:szCs w:val="24"/>
        </w:rPr>
        <w:fldChar w:fldCharType="separate"/>
      </w:r>
      <w:r w:rsidR="00D90797">
        <w:rPr>
          <w:szCs w:val="24"/>
        </w:rPr>
        <w:t>2.2.2</w:t>
      </w:r>
      <w:r w:rsidR="00060C88">
        <w:rPr>
          <w:szCs w:val="24"/>
        </w:rPr>
        <w:fldChar w:fldCharType="end"/>
      </w:r>
      <w:r>
        <w:rPr>
          <w:szCs w:val="24"/>
        </w:rPr>
        <w:t>. Finally, we yielded</w:t>
      </w:r>
      <w:r w:rsidRPr="00076E91">
        <w:rPr>
          <w:szCs w:val="24"/>
        </w:rPr>
        <w:t xml:space="preserve"> 1605 final orthologous groups</w:t>
      </w:r>
      <w:r>
        <w:rPr>
          <w:szCs w:val="24"/>
        </w:rPr>
        <w:t>, which</w:t>
      </w:r>
      <w:r w:rsidRPr="00076E91">
        <w:rPr>
          <w:szCs w:val="24"/>
        </w:rPr>
        <w:t xml:space="preserve"> </w:t>
      </w:r>
      <w:r>
        <w:rPr>
          <w:szCs w:val="24"/>
        </w:rPr>
        <w:t>re</w:t>
      </w:r>
      <w:r w:rsidRPr="00076E91">
        <w:rPr>
          <w:szCs w:val="24"/>
        </w:rPr>
        <w:t>present the set of microsporidian LCA proteins.</w:t>
      </w:r>
    </w:p>
    <w:p w14:paraId="2A9EF430" w14:textId="77777777" w:rsidR="005F5E87" w:rsidRDefault="005F5E87" w:rsidP="005F5E87">
      <w:pPr>
        <w:pStyle w:val="Heading3"/>
      </w:pPr>
      <w:bookmarkStart w:id="84" w:name="_Ref386544279"/>
      <w:bookmarkStart w:id="85" w:name="_Toc386731482"/>
      <w:r>
        <w:lastRenderedPageBreak/>
        <w:t>The origin of microsporidia</w:t>
      </w:r>
      <w:bookmarkEnd w:id="84"/>
      <w:bookmarkEnd w:id="85"/>
    </w:p>
    <w:p w14:paraId="7B879C0C" w14:textId="5E019012" w:rsidR="00AB2C8D" w:rsidRDefault="002A14A9" w:rsidP="00AB2C8D">
      <w:pPr>
        <w:spacing w:after="0" w:line="360" w:lineRule="auto"/>
        <w:jc w:val="both"/>
        <w:rPr>
          <w:szCs w:val="24"/>
        </w:rPr>
      </w:pPr>
      <w:r>
        <w:rPr>
          <w:szCs w:val="24"/>
        </w:rPr>
        <w:fldChar w:fldCharType="begin"/>
      </w:r>
      <w:r>
        <w:rPr>
          <w:szCs w:val="24"/>
        </w:rPr>
        <w:instrText xml:space="preserve"> REF _Ref386347213 \h </w:instrText>
      </w:r>
      <w:r>
        <w:rPr>
          <w:szCs w:val="24"/>
        </w:rPr>
      </w:r>
      <w:r>
        <w:rPr>
          <w:szCs w:val="24"/>
        </w:rPr>
        <w:fldChar w:fldCharType="separate"/>
      </w:r>
      <w:r w:rsidR="00D90797">
        <w:t xml:space="preserve">Figure </w:t>
      </w:r>
      <w:r w:rsidR="00D90797">
        <w:rPr>
          <w:noProof/>
        </w:rPr>
        <w:t>2</w:t>
      </w:r>
      <w:r w:rsidR="00D90797">
        <w:noBreakHyphen/>
      </w:r>
      <w:r w:rsidR="00D90797">
        <w:rPr>
          <w:noProof/>
        </w:rPr>
        <w:t>8</w:t>
      </w:r>
      <w:r>
        <w:rPr>
          <w:szCs w:val="24"/>
        </w:rPr>
        <w:fldChar w:fldCharType="end"/>
      </w:r>
      <w:r>
        <w:rPr>
          <w:szCs w:val="24"/>
        </w:rPr>
        <w:t xml:space="preserve"> shows t</w:t>
      </w:r>
      <w:r w:rsidR="00E33BE9">
        <w:rPr>
          <w:szCs w:val="24"/>
        </w:rPr>
        <w:t>he phylogenetic tree reconstructed based on t</w:t>
      </w:r>
      <w:r w:rsidR="00AB2C8D" w:rsidRPr="00076E91">
        <w:rPr>
          <w:szCs w:val="24"/>
        </w:rPr>
        <w:t xml:space="preserve">he </w:t>
      </w:r>
      <w:r w:rsidR="00E33BE9">
        <w:rPr>
          <w:szCs w:val="24"/>
        </w:rPr>
        <w:t>microsporidian core gene set</w:t>
      </w:r>
      <w:r w:rsidR="00AB2C8D">
        <w:rPr>
          <w:szCs w:val="24"/>
        </w:rPr>
        <w:t xml:space="preserve"> </w:t>
      </w:r>
      <w:r w:rsidR="00E33BE9">
        <w:rPr>
          <w:szCs w:val="24"/>
        </w:rPr>
        <w:t>and 48 fungi</w:t>
      </w:r>
      <w:r>
        <w:rPr>
          <w:szCs w:val="24"/>
        </w:rPr>
        <w:t xml:space="preserve"> in different phyla</w:t>
      </w:r>
      <w:r w:rsidR="00E33BE9">
        <w:rPr>
          <w:szCs w:val="24"/>
        </w:rPr>
        <w:t>.</w:t>
      </w:r>
    </w:p>
    <w:p w14:paraId="1C7A859A" w14:textId="77777777" w:rsidR="00AB2C8D" w:rsidRDefault="00AB2C8D" w:rsidP="00AB2C8D">
      <w:pPr>
        <w:keepNext/>
        <w:spacing w:after="0" w:line="360" w:lineRule="auto"/>
        <w:jc w:val="both"/>
      </w:pPr>
      <w:r>
        <w:rPr>
          <w:noProof/>
          <w:szCs w:val="24"/>
        </w:rPr>
        <w:drawing>
          <wp:inline distT="0" distB="0" distL="0" distR="0" wp14:anchorId="5D970395" wp14:editId="05715EAC">
            <wp:extent cx="5374549" cy="7133692"/>
            <wp:effectExtent l="0" t="0" r="1079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25">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2364278F" w14:textId="0FFE27B2" w:rsidR="00AB2C8D" w:rsidRPr="00076E91" w:rsidRDefault="00AB2C8D" w:rsidP="00AB2C8D">
      <w:pPr>
        <w:pStyle w:val="Caption"/>
        <w:jc w:val="both"/>
        <w:rPr>
          <w:szCs w:val="24"/>
        </w:rPr>
      </w:pPr>
      <w:bookmarkStart w:id="86" w:name="_Ref386347213"/>
      <w:bookmarkStart w:id="87" w:name="_Toc384637962"/>
      <w:bookmarkStart w:id="88" w:name="_Toc386730791"/>
      <w:r>
        <w:t xml:space="preserve">Figure </w:t>
      </w:r>
      <w:r w:rsidR="00695DD6">
        <w:fldChar w:fldCharType="begin"/>
      </w:r>
      <w:r w:rsidR="00695DD6">
        <w:instrText xml:space="preserve"> STYLEREF 1 \s </w:instrText>
      </w:r>
      <w:r w:rsidR="00695DD6">
        <w:fldChar w:fldCharType="separate"/>
      </w:r>
      <w:r w:rsidR="00D90797">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8</w:t>
      </w:r>
      <w:r w:rsidR="00695DD6">
        <w:fldChar w:fldCharType="end"/>
      </w:r>
      <w:bookmarkEnd w:id="86"/>
      <w:r>
        <w:t xml:space="preserve">: The maximum likelihood fungal tree generated based on the microsporidian core gene set. </w:t>
      </w:r>
      <w:commentRangeStart w:id="89"/>
      <w:r>
        <w:t xml:space="preserve">Fungal taxa </w:t>
      </w:r>
      <w:commentRangeEnd w:id="89"/>
      <w:r w:rsidR="007C0057">
        <w:rPr>
          <w:rStyle w:val="CommentReference"/>
          <w:b w:val="0"/>
          <w:bCs w:val="0"/>
          <w:color w:val="auto"/>
        </w:rPr>
        <w:commentReference w:id="89"/>
      </w:r>
      <w:r>
        <w:t>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87"/>
      <w:r w:rsidR="003B71EB">
        <w:t xml:space="preserve"> </w:t>
      </w:r>
      <w:r w:rsidR="00170A9C">
        <w:t xml:space="preserve">The tree is rooted according to </w:t>
      </w:r>
      <w:r w:rsidR="00170A9C">
        <w:fldChar w:fldCharType="begin"/>
      </w:r>
      <w:r w:rsidR="00170A9C">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170A9C">
        <w:rPr>
          <w:noProof/>
        </w:rPr>
        <w:t>(Roger and Simpson 2009)</w:t>
      </w:r>
      <w:r w:rsidR="00170A9C">
        <w:fldChar w:fldCharType="end"/>
      </w:r>
      <w:r w:rsidR="00170A9C">
        <w:t>.</w:t>
      </w:r>
      <w:bookmarkEnd w:id="88"/>
    </w:p>
    <w:p w14:paraId="61F7D3DC" w14:textId="7D00DEEC" w:rsidR="00AB2C8D" w:rsidRDefault="00E41CAB" w:rsidP="002147F7">
      <w:pPr>
        <w:spacing w:after="0" w:line="360" w:lineRule="auto"/>
        <w:jc w:val="both"/>
        <w:rPr>
          <w:szCs w:val="24"/>
        </w:rPr>
      </w:pPr>
      <w:r>
        <w:rPr>
          <w:szCs w:val="24"/>
        </w:rPr>
        <w:lastRenderedPageBreak/>
        <w:t xml:space="preserve">The tree was rooted using the bikont group according to </w:t>
      </w:r>
      <w:r>
        <w:rPr>
          <w:szCs w:val="24"/>
        </w:rPr>
        <w:fldChar w:fldCharType="begin"/>
      </w:r>
      <w:r>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Pr>
          <w:szCs w:val="24"/>
        </w:rPr>
        <w:fldChar w:fldCharType="separate"/>
      </w:r>
      <w:r>
        <w:rPr>
          <w:noProof/>
          <w:szCs w:val="24"/>
        </w:rPr>
        <w:t>(Roger and Simpson 2009)</w:t>
      </w:r>
      <w:r>
        <w:rPr>
          <w:szCs w:val="24"/>
        </w:rPr>
        <w:fldChar w:fldCharType="end"/>
      </w:r>
      <w:r>
        <w:rPr>
          <w:szCs w:val="24"/>
        </w:rPr>
        <w:t xml:space="preserve">. Similar to </w:t>
      </w:r>
      <w:r>
        <w:rPr>
          <w:szCs w:val="24"/>
        </w:rPr>
        <w:fldChar w:fldCharType="begin"/>
      </w:r>
      <w:r>
        <w:rPr>
          <w:szCs w:val="24"/>
        </w:rPr>
        <w:instrText xml:space="preserve"> REF _Ref381357941 \h </w:instrText>
      </w:r>
      <w:r>
        <w:rPr>
          <w:szCs w:val="24"/>
        </w:rPr>
      </w:r>
      <w:r>
        <w:rPr>
          <w:szCs w:val="24"/>
        </w:rPr>
        <w:fldChar w:fldCharType="separate"/>
      </w:r>
      <w:r w:rsidR="00D90797" w:rsidRPr="00076E91">
        <w:t xml:space="preserve">Figure </w:t>
      </w:r>
      <w:r w:rsidR="00D90797">
        <w:rPr>
          <w:noProof/>
        </w:rPr>
        <w:t>2</w:t>
      </w:r>
      <w:r w:rsidR="00D90797">
        <w:noBreakHyphen/>
      </w:r>
      <w:r w:rsidR="00D90797">
        <w:rPr>
          <w:noProof/>
        </w:rPr>
        <w:t>7</w:t>
      </w:r>
      <w:r>
        <w:rPr>
          <w:szCs w:val="24"/>
        </w:rPr>
        <w:fldChar w:fldCharType="end"/>
      </w:r>
      <w:r>
        <w:rPr>
          <w:szCs w:val="24"/>
        </w:rPr>
        <w:t>, microsporidia are placed next to the fungi as the sister clade.</w:t>
      </w:r>
    </w:p>
    <w:p w14:paraId="2793E5EB" w14:textId="4A845692" w:rsidR="002F4311" w:rsidRDefault="00031448" w:rsidP="002147F7">
      <w:pPr>
        <w:spacing w:after="0" w:line="360" w:lineRule="auto"/>
        <w:jc w:val="both"/>
      </w:pPr>
      <w:r w:rsidRPr="00B4627D">
        <w:rPr>
          <w:szCs w:val="24"/>
        </w:rPr>
        <w:t xml:space="preserve">The </w:t>
      </w:r>
      <w:r w:rsidR="00F24630">
        <w:t>statistical</w:t>
      </w:r>
      <w:r w:rsidR="00B4627D" w:rsidRPr="00B4627D">
        <w:t xml:space="preserve"> test</w:t>
      </w:r>
      <w:r w:rsidR="00B4627D">
        <w:t>s</w:t>
      </w:r>
      <w:r w:rsidR="00F24630">
        <w:t xml:space="preserve"> from CONSEL</w:t>
      </w:r>
      <w:r w:rsidR="00B4627D" w:rsidRPr="00B4627D">
        <w:t xml:space="preserve"> </w:t>
      </w:r>
      <w:r w:rsidR="00B4627D">
        <w:t>revealed significant differences</w:t>
      </w:r>
      <w:r w:rsidR="00D31AC3">
        <w:t xml:space="preserve"> </w:t>
      </w:r>
      <w:r w:rsidR="00B4627D">
        <w:t>between the</w:t>
      </w:r>
      <w:r w:rsidR="00E32B12">
        <w:t xml:space="preserve"> topology of the reconstructed tree in </w:t>
      </w:r>
      <w:r w:rsidR="009A2D1A">
        <w:fldChar w:fldCharType="begin"/>
      </w:r>
      <w:r w:rsidR="009A2D1A">
        <w:instrText xml:space="preserve"> REF _Ref386347213 \h </w:instrText>
      </w:r>
      <w:r w:rsidR="009A2D1A">
        <w:fldChar w:fldCharType="separate"/>
      </w:r>
      <w:r w:rsidR="00D90797">
        <w:t xml:space="preserve">Figure </w:t>
      </w:r>
      <w:r w:rsidR="00D90797">
        <w:rPr>
          <w:noProof/>
        </w:rPr>
        <w:t>2</w:t>
      </w:r>
      <w:r w:rsidR="00D90797">
        <w:noBreakHyphen/>
      </w:r>
      <w:r w:rsidR="00D90797">
        <w:rPr>
          <w:noProof/>
        </w:rPr>
        <w:t>8</w:t>
      </w:r>
      <w:r w:rsidR="009A2D1A">
        <w:fldChar w:fldCharType="end"/>
      </w:r>
      <w:r w:rsidR="009A2D1A">
        <w:t xml:space="preserve"> and the</w:t>
      </w:r>
      <w:r w:rsidR="00B4627D">
        <w:t xml:space="preserve"> </w:t>
      </w:r>
      <w:r w:rsidR="00E32B12">
        <w:t>alternative</w:t>
      </w:r>
      <w:r w:rsidR="00B4627D">
        <w:t xml:space="preserve"> topologies </w:t>
      </w:r>
      <w:r w:rsidR="00A13341">
        <w:t xml:space="preserve">that support other hypotheses of microsporidian </w:t>
      </w:r>
      <w:r w:rsidR="0017037C">
        <w:t xml:space="preserve">origin, with </w:t>
      </w:r>
      <w:r w:rsidR="009D0D1B">
        <w:t xml:space="preserve">the </w:t>
      </w:r>
      <w:r w:rsidR="00036607">
        <w:t>P-values were</w:t>
      </w:r>
      <w:r w:rsidR="0017037C">
        <w:t xml:space="preserve"> </w:t>
      </w:r>
      <w:r w:rsidR="00036607">
        <w:t>lower than</w:t>
      </w:r>
      <w:r w:rsidR="009D0D1B">
        <w:t xml:space="preserve"> 0.05 </w:t>
      </w:r>
      <w:r w:rsidR="002B25A1">
        <w:t xml:space="preserve">for all comparisons (see </w:t>
      </w:r>
      <w:r w:rsidR="00BD077F">
        <w:fldChar w:fldCharType="begin"/>
      </w:r>
      <w:r w:rsidR="00BD077F">
        <w:instrText xml:space="preserve"> REF _Ref386727020 \h </w:instrText>
      </w:r>
      <w:r w:rsidR="00BD077F">
        <w:fldChar w:fldCharType="separate"/>
      </w:r>
      <w:r w:rsidR="00D90797">
        <w:t xml:space="preserve">Table </w:t>
      </w:r>
      <w:r w:rsidR="00D90797">
        <w:rPr>
          <w:noProof/>
        </w:rPr>
        <w:t>2</w:t>
      </w:r>
      <w:r w:rsidR="00D90797">
        <w:noBreakHyphen/>
      </w:r>
      <w:r w:rsidR="00D90797">
        <w:rPr>
          <w:noProof/>
        </w:rPr>
        <w:t>3</w:t>
      </w:r>
      <w:r w:rsidR="00BD077F">
        <w:fldChar w:fldCharType="end"/>
      </w:r>
      <w:r w:rsidR="002B25A1">
        <w:t>)</w:t>
      </w:r>
      <w:r w:rsidR="007724C1">
        <w:t>.</w:t>
      </w:r>
    </w:p>
    <w:p w14:paraId="60344629" w14:textId="649A086E" w:rsidR="00C52ED2" w:rsidRDefault="00C52ED2" w:rsidP="00BB004E">
      <w:pPr>
        <w:pStyle w:val="Caption"/>
        <w:keepNext/>
        <w:jc w:val="both"/>
      </w:pPr>
      <w:bookmarkStart w:id="90" w:name="_Ref386727020"/>
      <w:bookmarkStart w:id="91" w:name="_Toc386730842"/>
      <w:r>
        <w:t xml:space="preserve">Table </w:t>
      </w:r>
      <w:r>
        <w:fldChar w:fldCharType="begin"/>
      </w:r>
      <w:r>
        <w:instrText xml:space="preserve"> STYLEREF 1 \s </w:instrText>
      </w:r>
      <w:r>
        <w:fldChar w:fldCharType="separate"/>
      </w:r>
      <w:r w:rsidR="00D90797">
        <w:rPr>
          <w:noProof/>
        </w:rPr>
        <w:t>2</w:t>
      </w:r>
      <w:r>
        <w:fldChar w:fldCharType="end"/>
      </w:r>
      <w:r>
        <w:noBreakHyphen/>
      </w:r>
      <w:r>
        <w:fldChar w:fldCharType="begin"/>
      </w:r>
      <w:r>
        <w:instrText xml:space="preserve"> SEQ Table \* ARABIC \s 1 </w:instrText>
      </w:r>
      <w:r>
        <w:fldChar w:fldCharType="separate"/>
      </w:r>
      <w:r w:rsidR="00D90797">
        <w:rPr>
          <w:noProof/>
        </w:rPr>
        <w:t>3</w:t>
      </w:r>
      <w:r>
        <w:fldChar w:fldCharType="end"/>
      </w:r>
      <w:bookmarkEnd w:id="90"/>
      <w:r w:rsidR="001915B2">
        <w:t>: Result of topology test</w:t>
      </w:r>
      <w:r w:rsidR="00FA3787">
        <w:t>s</w:t>
      </w:r>
      <w:r w:rsidR="001915B2">
        <w:t xml:space="preserve"> between</w:t>
      </w:r>
      <w:r>
        <w:t xml:space="preserve"> the alternative topologies against the reconstructed topology. </w:t>
      </w:r>
      <w:r w:rsidR="001915B2">
        <w:t xml:space="preserve">Eight </w:t>
      </w:r>
      <w:r w:rsidR="001808FD">
        <w:t xml:space="preserve">statistical tests implemented in CONSEL are </w:t>
      </w:r>
      <w:r w:rsidR="00606203">
        <w:t xml:space="preserve">unbiased test (au), bootstrap </w:t>
      </w:r>
      <w:r w:rsidR="00EE5378">
        <w:t>probabilities</w:t>
      </w:r>
      <w:r w:rsidR="00606203">
        <w:t xml:space="preserve"> (np</w:t>
      </w:r>
      <w:r w:rsidR="00EE5378">
        <w:t xml:space="preserve"> and bp</w:t>
      </w:r>
      <w:r w:rsidR="00606203">
        <w:t>), Bayesian posterior probability</w:t>
      </w:r>
      <w:r w:rsidR="00F34EC3">
        <w:t xml:space="preserve"> (</w:t>
      </w:r>
      <w:r w:rsidR="00EE5201">
        <w:t>pp</w:t>
      </w:r>
      <w:r w:rsidR="00F34EC3">
        <w:t>)</w:t>
      </w:r>
      <w:r w:rsidR="00606203">
        <w:t>, Kishino-Hasegawa test</w:t>
      </w:r>
      <w:r w:rsidR="00043734">
        <w:t xml:space="preserve"> (kh),</w:t>
      </w:r>
      <w:r w:rsidR="00606203">
        <w:t xml:space="preserve"> Shimodaira-Hasegawa test</w:t>
      </w:r>
      <w:r w:rsidR="00043734">
        <w:t xml:space="preserve"> (sh)</w:t>
      </w:r>
      <w:r w:rsidR="00606203">
        <w:t>, weighted Kishino-Hasegawa test</w:t>
      </w:r>
      <w:r w:rsidR="00043734">
        <w:t xml:space="preserve"> (wkh)</w:t>
      </w:r>
      <w:r w:rsidR="00606203">
        <w:t xml:space="preserve"> and weighted Shimodaira-Hasegawa test</w:t>
      </w:r>
      <w:r w:rsidR="00043734">
        <w:t xml:space="preserve"> (wsh)</w:t>
      </w:r>
      <w:r w:rsidR="00606203">
        <w:t>.</w:t>
      </w:r>
      <w:bookmarkEnd w:id="91"/>
    </w:p>
    <w:tbl>
      <w:tblPr>
        <w:tblStyle w:val="TableGrid"/>
        <w:tblW w:w="5000" w:type="pct"/>
        <w:tblLook w:val="04A0" w:firstRow="1" w:lastRow="0" w:firstColumn="1" w:lastColumn="0" w:noHBand="0" w:noVBand="1"/>
      </w:tblPr>
      <w:tblGrid>
        <w:gridCol w:w="2236"/>
        <w:gridCol w:w="914"/>
        <w:gridCol w:w="912"/>
        <w:gridCol w:w="666"/>
        <w:gridCol w:w="1027"/>
        <w:gridCol w:w="666"/>
        <w:gridCol w:w="666"/>
        <w:gridCol w:w="834"/>
        <w:gridCol w:w="799"/>
      </w:tblGrid>
      <w:tr w:rsidR="00C52ED2" w:rsidRPr="00BA1682" w14:paraId="124BAFF8" w14:textId="77777777" w:rsidTr="00C52ED2">
        <w:tc>
          <w:tcPr>
            <w:tcW w:w="1282" w:type="pct"/>
          </w:tcPr>
          <w:p w14:paraId="334E9CF9" w14:textId="001CBCFA" w:rsidR="00547CF1" w:rsidRPr="00BA1682" w:rsidRDefault="00090A9A" w:rsidP="002147F7">
            <w:pPr>
              <w:spacing w:line="360" w:lineRule="auto"/>
              <w:jc w:val="both"/>
              <w:rPr>
                <w:sz w:val="20"/>
                <w:szCs w:val="20"/>
              </w:rPr>
            </w:pPr>
            <w:r>
              <w:rPr>
                <w:sz w:val="20"/>
                <w:szCs w:val="20"/>
              </w:rPr>
              <w:t>Hypothesis</w:t>
            </w:r>
          </w:p>
        </w:tc>
        <w:tc>
          <w:tcPr>
            <w:tcW w:w="524" w:type="pct"/>
          </w:tcPr>
          <w:p w14:paraId="69E8C9B5" w14:textId="3765893D" w:rsidR="00547CF1" w:rsidRPr="00BA1682" w:rsidRDefault="00BA1682" w:rsidP="002147F7">
            <w:pPr>
              <w:spacing w:line="360" w:lineRule="auto"/>
              <w:jc w:val="both"/>
              <w:rPr>
                <w:sz w:val="20"/>
                <w:szCs w:val="20"/>
              </w:rPr>
            </w:pPr>
            <w:r w:rsidRPr="00BA1682">
              <w:rPr>
                <w:sz w:val="20"/>
                <w:szCs w:val="20"/>
              </w:rPr>
              <w:t>au</w:t>
            </w:r>
          </w:p>
        </w:tc>
        <w:tc>
          <w:tcPr>
            <w:tcW w:w="523" w:type="pct"/>
          </w:tcPr>
          <w:p w14:paraId="228F0903" w14:textId="4D4EBD61" w:rsidR="00547CF1" w:rsidRPr="00BA1682" w:rsidRDefault="00BA1682" w:rsidP="002147F7">
            <w:pPr>
              <w:spacing w:line="360" w:lineRule="auto"/>
              <w:jc w:val="both"/>
              <w:rPr>
                <w:sz w:val="20"/>
                <w:szCs w:val="20"/>
              </w:rPr>
            </w:pPr>
            <w:r w:rsidRPr="00BA1682">
              <w:rPr>
                <w:sz w:val="20"/>
                <w:szCs w:val="20"/>
              </w:rPr>
              <w:t>np</w:t>
            </w:r>
          </w:p>
        </w:tc>
        <w:tc>
          <w:tcPr>
            <w:tcW w:w="382" w:type="pct"/>
          </w:tcPr>
          <w:p w14:paraId="64596CEA" w14:textId="60C4125F" w:rsidR="00547CF1" w:rsidRPr="00BA1682" w:rsidRDefault="00BA1682" w:rsidP="002147F7">
            <w:pPr>
              <w:spacing w:line="360" w:lineRule="auto"/>
              <w:jc w:val="both"/>
              <w:rPr>
                <w:sz w:val="20"/>
                <w:szCs w:val="20"/>
              </w:rPr>
            </w:pPr>
            <w:r w:rsidRPr="00BA1682">
              <w:rPr>
                <w:sz w:val="20"/>
                <w:szCs w:val="20"/>
              </w:rPr>
              <w:t>bp</w:t>
            </w:r>
          </w:p>
        </w:tc>
        <w:tc>
          <w:tcPr>
            <w:tcW w:w="589" w:type="pct"/>
          </w:tcPr>
          <w:p w14:paraId="55B42905" w14:textId="22B38B65" w:rsidR="00547CF1" w:rsidRPr="00BA1682" w:rsidRDefault="00BA1682" w:rsidP="002147F7">
            <w:pPr>
              <w:spacing w:line="360" w:lineRule="auto"/>
              <w:jc w:val="both"/>
              <w:rPr>
                <w:sz w:val="20"/>
                <w:szCs w:val="20"/>
              </w:rPr>
            </w:pPr>
            <w:r w:rsidRPr="00BA1682">
              <w:rPr>
                <w:sz w:val="20"/>
                <w:szCs w:val="20"/>
              </w:rPr>
              <w:t>pp</w:t>
            </w:r>
          </w:p>
        </w:tc>
        <w:tc>
          <w:tcPr>
            <w:tcW w:w="382" w:type="pct"/>
          </w:tcPr>
          <w:p w14:paraId="7B9680C0" w14:textId="5CF76906" w:rsidR="00547CF1" w:rsidRPr="00BA1682" w:rsidRDefault="00BA1682" w:rsidP="002147F7">
            <w:pPr>
              <w:spacing w:line="360" w:lineRule="auto"/>
              <w:jc w:val="both"/>
              <w:rPr>
                <w:sz w:val="20"/>
                <w:szCs w:val="20"/>
              </w:rPr>
            </w:pPr>
            <w:r w:rsidRPr="00BA1682">
              <w:rPr>
                <w:sz w:val="20"/>
                <w:szCs w:val="20"/>
              </w:rPr>
              <w:t>kh</w:t>
            </w:r>
          </w:p>
        </w:tc>
        <w:tc>
          <w:tcPr>
            <w:tcW w:w="382" w:type="pct"/>
          </w:tcPr>
          <w:p w14:paraId="57D64115" w14:textId="1A84E206" w:rsidR="00547CF1" w:rsidRPr="00BA1682" w:rsidRDefault="00BA1682" w:rsidP="002147F7">
            <w:pPr>
              <w:spacing w:line="360" w:lineRule="auto"/>
              <w:jc w:val="both"/>
              <w:rPr>
                <w:sz w:val="20"/>
                <w:szCs w:val="20"/>
              </w:rPr>
            </w:pPr>
            <w:r w:rsidRPr="00BA1682">
              <w:rPr>
                <w:sz w:val="20"/>
                <w:szCs w:val="20"/>
              </w:rPr>
              <w:t>sh</w:t>
            </w:r>
          </w:p>
        </w:tc>
        <w:tc>
          <w:tcPr>
            <w:tcW w:w="478" w:type="pct"/>
          </w:tcPr>
          <w:p w14:paraId="518B9BDE" w14:textId="76DFC7A9" w:rsidR="00547CF1" w:rsidRPr="00BA1682" w:rsidRDefault="00BA1682" w:rsidP="002147F7">
            <w:pPr>
              <w:spacing w:line="360" w:lineRule="auto"/>
              <w:jc w:val="both"/>
              <w:rPr>
                <w:sz w:val="20"/>
                <w:szCs w:val="20"/>
              </w:rPr>
            </w:pPr>
            <w:r w:rsidRPr="00BA1682">
              <w:rPr>
                <w:sz w:val="20"/>
                <w:szCs w:val="20"/>
              </w:rPr>
              <w:t>wkh</w:t>
            </w:r>
          </w:p>
        </w:tc>
        <w:tc>
          <w:tcPr>
            <w:tcW w:w="458" w:type="pct"/>
          </w:tcPr>
          <w:p w14:paraId="73E77A4C" w14:textId="01FB832D" w:rsidR="00547CF1" w:rsidRPr="00BA1682" w:rsidRDefault="00BA1682" w:rsidP="002147F7">
            <w:pPr>
              <w:spacing w:line="360" w:lineRule="auto"/>
              <w:jc w:val="both"/>
              <w:rPr>
                <w:sz w:val="20"/>
                <w:szCs w:val="20"/>
              </w:rPr>
            </w:pPr>
            <w:r w:rsidRPr="00BA1682">
              <w:rPr>
                <w:sz w:val="20"/>
                <w:szCs w:val="20"/>
              </w:rPr>
              <w:t>wsh</w:t>
            </w:r>
          </w:p>
        </w:tc>
      </w:tr>
      <w:tr w:rsidR="00C52ED2" w:rsidRPr="00BA1682" w14:paraId="7F426508" w14:textId="77777777" w:rsidTr="00C52ED2">
        <w:tc>
          <w:tcPr>
            <w:tcW w:w="1282" w:type="pct"/>
          </w:tcPr>
          <w:p w14:paraId="7CAA8865" w14:textId="1E4CB732" w:rsidR="00547CF1" w:rsidRPr="00BA1682" w:rsidRDefault="00090A9A" w:rsidP="00090A9A">
            <w:pPr>
              <w:spacing w:line="360" w:lineRule="auto"/>
              <w:jc w:val="both"/>
              <w:rPr>
                <w:sz w:val="20"/>
                <w:szCs w:val="20"/>
              </w:rPr>
            </w:pPr>
            <w:r>
              <w:rPr>
                <w:sz w:val="20"/>
                <w:szCs w:val="20"/>
              </w:rPr>
              <w:t>Earliest e</w:t>
            </w:r>
            <w:r w:rsidR="00547CF1" w:rsidRPr="00BA1682">
              <w:rPr>
                <w:sz w:val="20"/>
                <w:szCs w:val="20"/>
              </w:rPr>
              <w:t>uk</w:t>
            </w:r>
            <w:r>
              <w:rPr>
                <w:sz w:val="20"/>
                <w:szCs w:val="20"/>
              </w:rPr>
              <w:t>aryote</w:t>
            </w:r>
          </w:p>
        </w:tc>
        <w:tc>
          <w:tcPr>
            <w:tcW w:w="524" w:type="pct"/>
          </w:tcPr>
          <w:p w14:paraId="353F7996" w14:textId="0F45B346" w:rsidR="00547CF1" w:rsidRPr="00BA1682" w:rsidRDefault="00BA1682" w:rsidP="002147F7">
            <w:pPr>
              <w:spacing w:line="360" w:lineRule="auto"/>
              <w:jc w:val="both"/>
              <w:rPr>
                <w:sz w:val="20"/>
                <w:szCs w:val="20"/>
              </w:rPr>
            </w:pPr>
            <w:r w:rsidRPr="00BA1682">
              <w:rPr>
                <w:sz w:val="20"/>
                <w:szCs w:val="20"/>
              </w:rPr>
              <w:t>1e-60</w:t>
            </w:r>
          </w:p>
        </w:tc>
        <w:tc>
          <w:tcPr>
            <w:tcW w:w="523" w:type="pct"/>
          </w:tcPr>
          <w:p w14:paraId="5F2842BC" w14:textId="6E2CF9D7" w:rsidR="00547CF1" w:rsidRPr="00BA1682" w:rsidRDefault="00BA1682" w:rsidP="002147F7">
            <w:pPr>
              <w:spacing w:line="360" w:lineRule="auto"/>
              <w:jc w:val="both"/>
              <w:rPr>
                <w:sz w:val="20"/>
                <w:szCs w:val="20"/>
              </w:rPr>
            </w:pPr>
            <w:r w:rsidRPr="00BA1682">
              <w:rPr>
                <w:sz w:val="20"/>
                <w:szCs w:val="20"/>
              </w:rPr>
              <w:t>1e-19</w:t>
            </w:r>
          </w:p>
        </w:tc>
        <w:tc>
          <w:tcPr>
            <w:tcW w:w="382" w:type="pct"/>
          </w:tcPr>
          <w:p w14:paraId="26951EEF" w14:textId="670227C0" w:rsidR="00547CF1" w:rsidRPr="00BA1682" w:rsidRDefault="003E0B56" w:rsidP="002147F7">
            <w:pPr>
              <w:spacing w:line="360" w:lineRule="auto"/>
              <w:jc w:val="both"/>
              <w:rPr>
                <w:sz w:val="20"/>
                <w:szCs w:val="20"/>
              </w:rPr>
            </w:pPr>
            <w:r>
              <w:rPr>
                <w:sz w:val="20"/>
                <w:szCs w:val="20"/>
              </w:rPr>
              <w:t>0.0</w:t>
            </w:r>
          </w:p>
        </w:tc>
        <w:tc>
          <w:tcPr>
            <w:tcW w:w="589" w:type="pct"/>
          </w:tcPr>
          <w:p w14:paraId="41D07B3C" w14:textId="4E799C99" w:rsidR="00547CF1" w:rsidRPr="00BA1682" w:rsidRDefault="00BA1682" w:rsidP="002147F7">
            <w:pPr>
              <w:spacing w:line="360" w:lineRule="auto"/>
              <w:jc w:val="both"/>
              <w:rPr>
                <w:sz w:val="20"/>
                <w:szCs w:val="20"/>
              </w:rPr>
            </w:pPr>
            <w:r w:rsidRPr="00BA1682">
              <w:rPr>
                <w:sz w:val="20"/>
                <w:szCs w:val="20"/>
              </w:rPr>
              <w:t>7e-192</w:t>
            </w:r>
          </w:p>
        </w:tc>
        <w:tc>
          <w:tcPr>
            <w:tcW w:w="382" w:type="pct"/>
          </w:tcPr>
          <w:p w14:paraId="7614806A" w14:textId="5E8A16DD" w:rsidR="00547CF1" w:rsidRPr="00BA1682" w:rsidRDefault="003E0B56" w:rsidP="002147F7">
            <w:pPr>
              <w:spacing w:line="360" w:lineRule="auto"/>
              <w:jc w:val="both"/>
              <w:rPr>
                <w:sz w:val="20"/>
                <w:szCs w:val="20"/>
              </w:rPr>
            </w:pPr>
            <w:r>
              <w:rPr>
                <w:sz w:val="20"/>
                <w:szCs w:val="20"/>
              </w:rPr>
              <w:t>0.0</w:t>
            </w:r>
          </w:p>
        </w:tc>
        <w:tc>
          <w:tcPr>
            <w:tcW w:w="382" w:type="pct"/>
          </w:tcPr>
          <w:p w14:paraId="0B8F57A0" w14:textId="0C2DF541" w:rsidR="00547CF1" w:rsidRPr="00BA1682" w:rsidRDefault="003E0B56" w:rsidP="002147F7">
            <w:pPr>
              <w:spacing w:line="360" w:lineRule="auto"/>
              <w:jc w:val="both"/>
              <w:rPr>
                <w:sz w:val="20"/>
                <w:szCs w:val="20"/>
              </w:rPr>
            </w:pPr>
            <w:r>
              <w:rPr>
                <w:sz w:val="20"/>
                <w:szCs w:val="20"/>
              </w:rPr>
              <w:t>0.0</w:t>
            </w:r>
          </w:p>
        </w:tc>
        <w:tc>
          <w:tcPr>
            <w:tcW w:w="478" w:type="pct"/>
          </w:tcPr>
          <w:p w14:paraId="15214502" w14:textId="412FAFBF" w:rsidR="00547CF1" w:rsidRPr="00BA1682" w:rsidRDefault="003E0B56" w:rsidP="002147F7">
            <w:pPr>
              <w:spacing w:line="360" w:lineRule="auto"/>
              <w:jc w:val="both"/>
              <w:rPr>
                <w:sz w:val="20"/>
                <w:szCs w:val="20"/>
              </w:rPr>
            </w:pPr>
            <w:r>
              <w:rPr>
                <w:sz w:val="20"/>
                <w:szCs w:val="20"/>
              </w:rPr>
              <w:t>0.0</w:t>
            </w:r>
          </w:p>
        </w:tc>
        <w:tc>
          <w:tcPr>
            <w:tcW w:w="458" w:type="pct"/>
          </w:tcPr>
          <w:p w14:paraId="386113D3" w14:textId="3B817FA1" w:rsidR="00547CF1" w:rsidRPr="00BA1682" w:rsidRDefault="003E0B56" w:rsidP="002147F7">
            <w:pPr>
              <w:spacing w:line="360" w:lineRule="auto"/>
              <w:jc w:val="both"/>
              <w:rPr>
                <w:sz w:val="20"/>
                <w:szCs w:val="20"/>
              </w:rPr>
            </w:pPr>
            <w:r>
              <w:rPr>
                <w:sz w:val="20"/>
                <w:szCs w:val="20"/>
              </w:rPr>
              <w:t>0.0</w:t>
            </w:r>
          </w:p>
        </w:tc>
      </w:tr>
      <w:tr w:rsidR="00C52ED2" w:rsidRPr="00BA1682" w14:paraId="2928C9F9" w14:textId="77777777" w:rsidTr="00C52ED2">
        <w:tc>
          <w:tcPr>
            <w:tcW w:w="1282" w:type="pct"/>
          </w:tcPr>
          <w:p w14:paraId="312AECE0" w14:textId="5627A3CF" w:rsidR="00547CF1" w:rsidRPr="00BA1682" w:rsidRDefault="00547CF1" w:rsidP="002147F7">
            <w:pPr>
              <w:spacing w:line="360" w:lineRule="auto"/>
              <w:jc w:val="both"/>
              <w:rPr>
                <w:sz w:val="20"/>
                <w:szCs w:val="20"/>
              </w:rPr>
            </w:pPr>
            <w:r w:rsidRPr="00BA1682">
              <w:rPr>
                <w:sz w:val="20"/>
                <w:szCs w:val="20"/>
              </w:rPr>
              <w:t>Ascomycota</w:t>
            </w:r>
          </w:p>
        </w:tc>
        <w:tc>
          <w:tcPr>
            <w:tcW w:w="524" w:type="pct"/>
          </w:tcPr>
          <w:p w14:paraId="56CE28B6" w14:textId="1A9678EE" w:rsidR="00547CF1" w:rsidRPr="00BA1682" w:rsidRDefault="00BA1682" w:rsidP="002147F7">
            <w:pPr>
              <w:spacing w:line="360" w:lineRule="auto"/>
              <w:jc w:val="both"/>
              <w:rPr>
                <w:sz w:val="20"/>
                <w:szCs w:val="20"/>
              </w:rPr>
            </w:pPr>
            <w:r>
              <w:rPr>
                <w:sz w:val="20"/>
                <w:szCs w:val="20"/>
              </w:rPr>
              <w:t>2e-36</w:t>
            </w:r>
          </w:p>
        </w:tc>
        <w:tc>
          <w:tcPr>
            <w:tcW w:w="523" w:type="pct"/>
          </w:tcPr>
          <w:p w14:paraId="3DFCB811" w14:textId="19A9F9E9" w:rsidR="00547CF1" w:rsidRPr="00BA1682" w:rsidRDefault="00BA1682" w:rsidP="002147F7">
            <w:pPr>
              <w:spacing w:line="360" w:lineRule="auto"/>
              <w:jc w:val="both"/>
              <w:rPr>
                <w:sz w:val="20"/>
                <w:szCs w:val="20"/>
              </w:rPr>
            </w:pPr>
            <w:r>
              <w:rPr>
                <w:sz w:val="20"/>
                <w:szCs w:val="20"/>
              </w:rPr>
              <w:t>2e-14</w:t>
            </w:r>
          </w:p>
        </w:tc>
        <w:tc>
          <w:tcPr>
            <w:tcW w:w="382" w:type="pct"/>
          </w:tcPr>
          <w:p w14:paraId="232E37DF" w14:textId="58BBF1C6" w:rsidR="00547CF1" w:rsidRPr="00BA1682" w:rsidRDefault="003E0B56" w:rsidP="002147F7">
            <w:pPr>
              <w:spacing w:line="360" w:lineRule="auto"/>
              <w:jc w:val="both"/>
              <w:rPr>
                <w:sz w:val="20"/>
                <w:szCs w:val="20"/>
              </w:rPr>
            </w:pPr>
            <w:r>
              <w:rPr>
                <w:sz w:val="20"/>
                <w:szCs w:val="20"/>
              </w:rPr>
              <w:t>0.0</w:t>
            </w:r>
          </w:p>
        </w:tc>
        <w:tc>
          <w:tcPr>
            <w:tcW w:w="589" w:type="pct"/>
          </w:tcPr>
          <w:p w14:paraId="3F223BBB" w14:textId="137B0299" w:rsidR="00547CF1" w:rsidRPr="00BA1682" w:rsidRDefault="003E0B56" w:rsidP="002147F7">
            <w:pPr>
              <w:spacing w:line="360" w:lineRule="auto"/>
              <w:jc w:val="both"/>
              <w:rPr>
                <w:sz w:val="20"/>
                <w:szCs w:val="20"/>
              </w:rPr>
            </w:pPr>
            <w:r>
              <w:rPr>
                <w:sz w:val="20"/>
                <w:szCs w:val="20"/>
              </w:rPr>
              <w:t>0.0</w:t>
            </w:r>
          </w:p>
        </w:tc>
        <w:tc>
          <w:tcPr>
            <w:tcW w:w="382" w:type="pct"/>
          </w:tcPr>
          <w:p w14:paraId="1F5A46FB" w14:textId="729C11D8" w:rsidR="00547CF1" w:rsidRPr="00BA1682" w:rsidRDefault="003E0B56" w:rsidP="002147F7">
            <w:pPr>
              <w:spacing w:line="360" w:lineRule="auto"/>
              <w:jc w:val="both"/>
              <w:rPr>
                <w:sz w:val="20"/>
                <w:szCs w:val="20"/>
              </w:rPr>
            </w:pPr>
            <w:r>
              <w:rPr>
                <w:sz w:val="20"/>
                <w:szCs w:val="20"/>
              </w:rPr>
              <w:t>0.0</w:t>
            </w:r>
          </w:p>
        </w:tc>
        <w:tc>
          <w:tcPr>
            <w:tcW w:w="382" w:type="pct"/>
          </w:tcPr>
          <w:p w14:paraId="6561E10D" w14:textId="5A26655A" w:rsidR="00547CF1" w:rsidRPr="00BA1682" w:rsidRDefault="003E0B56" w:rsidP="002147F7">
            <w:pPr>
              <w:spacing w:line="360" w:lineRule="auto"/>
              <w:jc w:val="both"/>
              <w:rPr>
                <w:sz w:val="20"/>
                <w:szCs w:val="20"/>
              </w:rPr>
            </w:pPr>
            <w:r>
              <w:rPr>
                <w:sz w:val="20"/>
                <w:szCs w:val="20"/>
              </w:rPr>
              <w:t>0.0</w:t>
            </w:r>
          </w:p>
        </w:tc>
        <w:tc>
          <w:tcPr>
            <w:tcW w:w="478" w:type="pct"/>
          </w:tcPr>
          <w:p w14:paraId="77038FB4" w14:textId="5D760A34" w:rsidR="00547CF1" w:rsidRPr="00BA1682" w:rsidRDefault="003E0B56" w:rsidP="002147F7">
            <w:pPr>
              <w:spacing w:line="360" w:lineRule="auto"/>
              <w:jc w:val="both"/>
              <w:rPr>
                <w:sz w:val="20"/>
                <w:szCs w:val="20"/>
              </w:rPr>
            </w:pPr>
            <w:r>
              <w:rPr>
                <w:sz w:val="20"/>
                <w:szCs w:val="20"/>
              </w:rPr>
              <w:t>0.0</w:t>
            </w:r>
          </w:p>
        </w:tc>
        <w:tc>
          <w:tcPr>
            <w:tcW w:w="458" w:type="pct"/>
          </w:tcPr>
          <w:p w14:paraId="5EACE061" w14:textId="7B45B018" w:rsidR="00547CF1" w:rsidRPr="00BA1682" w:rsidRDefault="003E0B56" w:rsidP="002147F7">
            <w:pPr>
              <w:spacing w:line="360" w:lineRule="auto"/>
              <w:jc w:val="both"/>
              <w:rPr>
                <w:sz w:val="20"/>
                <w:szCs w:val="20"/>
              </w:rPr>
            </w:pPr>
            <w:r>
              <w:rPr>
                <w:sz w:val="20"/>
                <w:szCs w:val="20"/>
              </w:rPr>
              <w:t>0.0</w:t>
            </w:r>
          </w:p>
        </w:tc>
      </w:tr>
      <w:tr w:rsidR="00C52ED2" w:rsidRPr="00BA1682" w14:paraId="25DB469B" w14:textId="77777777" w:rsidTr="00C52ED2">
        <w:tc>
          <w:tcPr>
            <w:tcW w:w="1282" w:type="pct"/>
          </w:tcPr>
          <w:p w14:paraId="1CD91C0B" w14:textId="49C42E2A" w:rsidR="00547CF1" w:rsidRPr="00BA1682" w:rsidRDefault="00547CF1" w:rsidP="002147F7">
            <w:pPr>
              <w:spacing w:line="360" w:lineRule="auto"/>
              <w:jc w:val="both"/>
              <w:rPr>
                <w:sz w:val="20"/>
                <w:szCs w:val="20"/>
              </w:rPr>
            </w:pPr>
            <w:r w:rsidRPr="00BA1682">
              <w:rPr>
                <w:sz w:val="20"/>
                <w:szCs w:val="20"/>
              </w:rPr>
              <w:t>Zygomycota</w:t>
            </w:r>
          </w:p>
        </w:tc>
        <w:tc>
          <w:tcPr>
            <w:tcW w:w="524" w:type="pct"/>
          </w:tcPr>
          <w:p w14:paraId="50158984" w14:textId="069F9E1C" w:rsidR="00547CF1" w:rsidRPr="00BA1682" w:rsidRDefault="003E0B56" w:rsidP="002147F7">
            <w:pPr>
              <w:spacing w:line="360" w:lineRule="auto"/>
              <w:jc w:val="both"/>
              <w:rPr>
                <w:sz w:val="20"/>
                <w:szCs w:val="20"/>
              </w:rPr>
            </w:pPr>
            <w:r>
              <w:rPr>
                <w:sz w:val="20"/>
                <w:szCs w:val="20"/>
              </w:rPr>
              <w:t>3e-31</w:t>
            </w:r>
          </w:p>
        </w:tc>
        <w:tc>
          <w:tcPr>
            <w:tcW w:w="523" w:type="pct"/>
          </w:tcPr>
          <w:p w14:paraId="65497DA5" w14:textId="34813EC3" w:rsidR="00547CF1" w:rsidRPr="00BA1682" w:rsidRDefault="003E0B56" w:rsidP="002147F7">
            <w:pPr>
              <w:spacing w:line="360" w:lineRule="auto"/>
              <w:jc w:val="both"/>
              <w:rPr>
                <w:sz w:val="20"/>
                <w:szCs w:val="20"/>
              </w:rPr>
            </w:pPr>
            <w:r>
              <w:rPr>
                <w:sz w:val="20"/>
                <w:szCs w:val="20"/>
              </w:rPr>
              <w:t>9e-14</w:t>
            </w:r>
          </w:p>
        </w:tc>
        <w:tc>
          <w:tcPr>
            <w:tcW w:w="382" w:type="pct"/>
          </w:tcPr>
          <w:p w14:paraId="4F6603F9" w14:textId="3D3730E4" w:rsidR="00547CF1" w:rsidRPr="00BA1682" w:rsidRDefault="003E0B56" w:rsidP="002147F7">
            <w:pPr>
              <w:spacing w:line="360" w:lineRule="auto"/>
              <w:jc w:val="both"/>
              <w:rPr>
                <w:sz w:val="20"/>
                <w:szCs w:val="20"/>
              </w:rPr>
            </w:pPr>
            <w:r>
              <w:rPr>
                <w:sz w:val="20"/>
                <w:szCs w:val="20"/>
              </w:rPr>
              <w:t>0.0</w:t>
            </w:r>
          </w:p>
        </w:tc>
        <w:tc>
          <w:tcPr>
            <w:tcW w:w="589" w:type="pct"/>
          </w:tcPr>
          <w:p w14:paraId="17B349EA" w14:textId="711F72F5" w:rsidR="00547CF1" w:rsidRPr="00BA1682" w:rsidRDefault="003E0B56" w:rsidP="002147F7">
            <w:pPr>
              <w:spacing w:line="360" w:lineRule="auto"/>
              <w:jc w:val="both"/>
              <w:rPr>
                <w:sz w:val="20"/>
                <w:szCs w:val="20"/>
              </w:rPr>
            </w:pPr>
            <w:r>
              <w:rPr>
                <w:sz w:val="20"/>
                <w:szCs w:val="20"/>
              </w:rPr>
              <w:t>0.0</w:t>
            </w:r>
          </w:p>
        </w:tc>
        <w:tc>
          <w:tcPr>
            <w:tcW w:w="382" w:type="pct"/>
          </w:tcPr>
          <w:p w14:paraId="54276368" w14:textId="68658B72" w:rsidR="00547CF1" w:rsidRPr="00BA1682" w:rsidRDefault="003E0B56" w:rsidP="002147F7">
            <w:pPr>
              <w:spacing w:line="360" w:lineRule="auto"/>
              <w:jc w:val="both"/>
              <w:rPr>
                <w:sz w:val="20"/>
                <w:szCs w:val="20"/>
              </w:rPr>
            </w:pPr>
            <w:r>
              <w:rPr>
                <w:sz w:val="20"/>
                <w:szCs w:val="20"/>
              </w:rPr>
              <w:t>0.0</w:t>
            </w:r>
          </w:p>
        </w:tc>
        <w:tc>
          <w:tcPr>
            <w:tcW w:w="382" w:type="pct"/>
          </w:tcPr>
          <w:p w14:paraId="061D7EFA" w14:textId="0E0B0404" w:rsidR="00547CF1" w:rsidRPr="00BA1682" w:rsidRDefault="003E0B56" w:rsidP="002147F7">
            <w:pPr>
              <w:spacing w:line="360" w:lineRule="auto"/>
              <w:jc w:val="both"/>
              <w:rPr>
                <w:sz w:val="20"/>
                <w:szCs w:val="20"/>
              </w:rPr>
            </w:pPr>
            <w:r>
              <w:rPr>
                <w:sz w:val="20"/>
                <w:szCs w:val="20"/>
              </w:rPr>
              <w:t>0.0</w:t>
            </w:r>
          </w:p>
        </w:tc>
        <w:tc>
          <w:tcPr>
            <w:tcW w:w="478" w:type="pct"/>
          </w:tcPr>
          <w:p w14:paraId="349CE967" w14:textId="1472423D" w:rsidR="00547CF1" w:rsidRPr="00BA1682" w:rsidRDefault="003E0B56" w:rsidP="002147F7">
            <w:pPr>
              <w:spacing w:line="360" w:lineRule="auto"/>
              <w:jc w:val="both"/>
              <w:rPr>
                <w:sz w:val="20"/>
                <w:szCs w:val="20"/>
              </w:rPr>
            </w:pPr>
            <w:r>
              <w:rPr>
                <w:sz w:val="20"/>
                <w:szCs w:val="20"/>
              </w:rPr>
              <w:t>0.0</w:t>
            </w:r>
          </w:p>
        </w:tc>
        <w:tc>
          <w:tcPr>
            <w:tcW w:w="458" w:type="pct"/>
          </w:tcPr>
          <w:p w14:paraId="02B2F12F" w14:textId="4DE8E929" w:rsidR="00547CF1" w:rsidRPr="00BA1682" w:rsidRDefault="003E0B56" w:rsidP="002147F7">
            <w:pPr>
              <w:spacing w:line="360" w:lineRule="auto"/>
              <w:jc w:val="both"/>
              <w:rPr>
                <w:sz w:val="20"/>
                <w:szCs w:val="20"/>
              </w:rPr>
            </w:pPr>
            <w:r>
              <w:rPr>
                <w:sz w:val="20"/>
                <w:szCs w:val="20"/>
              </w:rPr>
              <w:t>0.0</w:t>
            </w:r>
          </w:p>
        </w:tc>
      </w:tr>
      <w:tr w:rsidR="00C52ED2" w:rsidRPr="00BA1682" w14:paraId="4F2EC045" w14:textId="77777777" w:rsidTr="00C52ED2">
        <w:tc>
          <w:tcPr>
            <w:tcW w:w="1282" w:type="pct"/>
          </w:tcPr>
          <w:p w14:paraId="68307A6E" w14:textId="5D166D84" w:rsidR="00547CF1" w:rsidRPr="00BA1682" w:rsidRDefault="00547CF1" w:rsidP="002147F7">
            <w:pPr>
              <w:spacing w:line="360" w:lineRule="auto"/>
              <w:jc w:val="both"/>
              <w:rPr>
                <w:sz w:val="20"/>
                <w:szCs w:val="20"/>
              </w:rPr>
            </w:pPr>
            <w:r w:rsidRPr="00BA1682">
              <w:rPr>
                <w:sz w:val="20"/>
                <w:szCs w:val="20"/>
              </w:rPr>
              <w:t>Cryptomycota</w:t>
            </w:r>
          </w:p>
        </w:tc>
        <w:tc>
          <w:tcPr>
            <w:tcW w:w="524" w:type="pct"/>
          </w:tcPr>
          <w:p w14:paraId="26D5C1CD" w14:textId="5D518738" w:rsidR="00547CF1" w:rsidRPr="00BA1682" w:rsidRDefault="003E0B56" w:rsidP="002147F7">
            <w:pPr>
              <w:spacing w:line="360" w:lineRule="auto"/>
              <w:jc w:val="both"/>
              <w:rPr>
                <w:sz w:val="20"/>
                <w:szCs w:val="20"/>
              </w:rPr>
            </w:pPr>
            <w:r>
              <w:rPr>
                <w:sz w:val="20"/>
                <w:szCs w:val="20"/>
              </w:rPr>
              <w:t>1e-53</w:t>
            </w:r>
          </w:p>
        </w:tc>
        <w:tc>
          <w:tcPr>
            <w:tcW w:w="523" w:type="pct"/>
          </w:tcPr>
          <w:p w14:paraId="7178A844" w14:textId="4A5982F7" w:rsidR="00547CF1" w:rsidRPr="00BA1682" w:rsidRDefault="003E0B56" w:rsidP="002147F7">
            <w:pPr>
              <w:spacing w:line="360" w:lineRule="auto"/>
              <w:jc w:val="both"/>
              <w:rPr>
                <w:sz w:val="20"/>
                <w:szCs w:val="20"/>
              </w:rPr>
            </w:pPr>
            <w:r>
              <w:rPr>
                <w:sz w:val="20"/>
                <w:szCs w:val="20"/>
              </w:rPr>
              <w:t>8e-17</w:t>
            </w:r>
          </w:p>
        </w:tc>
        <w:tc>
          <w:tcPr>
            <w:tcW w:w="382" w:type="pct"/>
          </w:tcPr>
          <w:p w14:paraId="3CDC2DE4" w14:textId="095B6D41" w:rsidR="00547CF1" w:rsidRPr="00BA1682" w:rsidRDefault="003E0B56" w:rsidP="002147F7">
            <w:pPr>
              <w:spacing w:line="360" w:lineRule="auto"/>
              <w:jc w:val="both"/>
              <w:rPr>
                <w:sz w:val="20"/>
                <w:szCs w:val="20"/>
              </w:rPr>
            </w:pPr>
            <w:r>
              <w:rPr>
                <w:sz w:val="20"/>
                <w:szCs w:val="20"/>
              </w:rPr>
              <w:t>0.0</w:t>
            </w:r>
          </w:p>
        </w:tc>
        <w:tc>
          <w:tcPr>
            <w:tcW w:w="589" w:type="pct"/>
          </w:tcPr>
          <w:p w14:paraId="65D960F6" w14:textId="11EBB549" w:rsidR="00547CF1" w:rsidRPr="00BA1682" w:rsidRDefault="00BA1682" w:rsidP="002147F7">
            <w:pPr>
              <w:spacing w:line="360" w:lineRule="auto"/>
              <w:jc w:val="both"/>
              <w:rPr>
                <w:sz w:val="20"/>
                <w:szCs w:val="20"/>
              </w:rPr>
            </w:pPr>
            <w:r>
              <w:rPr>
                <w:sz w:val="20"/>
                <w:szCs w:val="20"/>
              </w:rPr>
              <w:t>7e-89</w:t>
            </w:r>
          </w:p>
        </w:tc>
        <w:tc>
          <w:tcPr>
            <w:tcW w:w="382" w:type="pct"/>
          </w:tcPr>
          <w:p w14:paraId="5F69B51A" w14:textId="1AA3778C" w:rsidR="00547CF1" w:rsidRPr="00BA1682" w:rsidRDefault="003E0B56" w:rsidP="002147F7">
            <w:pPr>
              <w:spacing w:line="360" w:lineRule="auto"/>
              <w:jc w:val="both"/>
              <w:rPr>
                <w:sz w:val="20"/>
                <w:szCs w:val="20"/>
              </w:rPr>
            </w:pPr>
            <w:r>
              <w:rPr>
                <w:sz w:val="20"/>
                <w:szCs w:val="20"/>
              </w:rPr>
              <w:t>0.0</w:t>
            </w:r>
          </w:p>
        </w:tc>
        <w:tc>
          <w:tcPr>
            <w:tcW w:w="382" w:type="pct"/>
          </w:tcPr>
          <w:p w14:paraId="75558A52" w14:textId="57A5CA85" w:rsidR="00547CF1" w:rsidRPr="00BA1682" w:rsidRDefault="003E0B56" w:rsidP="002147F7">
            <w:pPr>
              <w:spacing w:line="360" w:lineRule="auto"/>
              <w:jc w:val="both"/>
              <w:rPr>
                <w:sz w:val="20"/>
                <w:szCs w:val="20"/>
              </w:rPr>
            </w:pPr>
            <w:r>
              <w:rPr>
                <w:sz w:val="20"/>
                <w:szCs w:val="20"/>
              </w:rPr>
              <w:t>0.0</w:t>
            </w:r>
          </w:p>
        </w:tc>
        <w:tc>
          <w:tcPr>
            <w:tcW w:w="478" w:type="pct"/>
          </w:tcPr>
          <w:p w14:paraId="6DA870DC" w14:textId="7E63CD5D" w:rsidR="00547CF1" w:rsidRPr="00BA1682" w:rsidRDefault="003E0B56" w:rsidP="002147F7">
            <w:pPr>
              <w:spacing w:line="360" w:lineRule="auto"/>
              <w:jc w:val="both"/>
              <w:rPr>
                <w:sz w:val="20"/>
                <w:szCs w:val="20"/>
              </w:rPr>
            </w:pPr>
            <w:r>
              <w:rPr>
                <w:sz w:val="20"/>
                <w:szCs w:val="20"/>
              </w:rPr>
              <w:t>0.0</w:t>
            </w:r>
          </w:p>
        </w:tc>
        <w:tc>
          <w:tcPr>
            <w:tcW w:w="458" w:type="pct"/>
          </w:tcPr>
          <w:p w14:paraId="71FE9889" w14:textId="55CA5342" w:rsidR="00547CF1" w:rsidRPr="00BA1682" w:rsidRDefault="003E0B56" w:rsidP="002147F7">
            <w:pPr>
              <w:spacing w:line="360" w:lineRule="auto"/>
              <w:jc w:val="both"/>
              <w:rPr>
                <w:sz w:val="20"/>
                <w:szCs w:val="20"/>
              </w:rPr>
            </w:pPr>
            <w:r>
              <w:rPr>
                <w:sz w:val="20"/>
                <w:szCs w:val="20"/>
              </w:rPr>
              <w:t>0.0</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92" w:name="_Ref386466600"/>
      <w:bookmarkStart w:id="93" w:name="_Toc386731483"/>
      <w:r>
        <w:t>P</w:t>
      </w:r>
      <w:r w:rsidR="00950DB8">
        <w:t>hylogenetic profile</w:t>
      </w:r>
      <w:r w:rsidR="00E55D82">
        <w:t>s</w:t>
      </w:r>
      <w:r w:rsidR="00416038">
        <w:t xml:space="preserve"> of the microsporidian LCA set</w:t>
      </w:r>
      <w:bookmarkEnd w:id="92"/>
      <w:bookmarkEnd w:id="93"/>
    </w:p>
    <w:p w14:paraId="59A988E7" w14:textId="1ED8607D"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D90797" w:rsidRPr="00076E91">
        <w:t xml:space="preserve">Figure </w:t>
      </w:r>
      <w:r w:rsidR="00D90797">
        <w:rPr>
          <w:noProof/>
        </w:rPr>
        <w:t>2</w:t>
      </w:r>
      <w:r w:rsidR="00D90797">
        <w:noBreakHyphen/>
      </w:r>
      <w:r w:rsidR="00D90797">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26">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76297B0A" w:rsidR="00CF3C94" w:rsidRPr="00076E91" w:rsidRDefault="00CF3C94" w:rsidP="00CF3C94">
      <w:pPr>
        <w:pStyle w:val="Caption"/>
        <w:spacing w:after="0" w:line="360" w:lineRule="auto"/>
        <w:jc w:val="both"/>
      </w:pPr>
      <w:bookmarkStart w:id="94" w:name="_Ref381546097"/>
      <w:bookmarkStart w:id="95" w:name="_Toc386730792"/>
      <w:r w:rsidRPr="00076E91">
        <w:t xml:space="preserve">Figure </w:t>
      </w:r>
      <w:r w:rsidR="00695DD6">
        <w:fldChar w:fldCharType="begin"/>
      </w:r>
      <w:r w:rsidR="00695DD6">
        <w:instrText xml:space="preserve"> STYLEREF 1 \s </w:instrText>
      </w:r>
      <w:r w:rsidR="00695DD6">
        <w:fldChar w:fldCharType="separate"/>
      </w:r>
      <w:r w:rsidR="00D90797">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9</w:t>
      </w:r>
      <w:r w:rsidR="00695DD6">
        <w:fldChar w:fldCharType="end"/>
      </w:r>
      <w:bookmarkEnd w:id="94"/>
      <w:r w:rsidRPr="00076E91">
        <w:t>: The distribution of FAS scores for all orthologs of 1605 microsporidian LCA proteins.</w:t>
      </w:r>
      <w:bookmarkEnd w:id="95"/>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D90797" w:rsidRPr="00076E91">
        <w:t xml:space="preserve">Figure </w:t>
      </w:r>
      <w:r w:rsidR="00D90797">
        <w:rPr>
          <w:noProof/>
        </w:rPr>
        <w:t>2</w:t>
      </w:r>
      <w:r w:rsidR="00D90797">
        <w:noBreakHyphen/>
      </w:r>
      <w:r w:rsidR="00D90797">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27">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47D913D2" w:rsidR="00CF3C94" w:rsidRPr="00076E91" w:rsidRDefault="00CF3C94" w:rsidP="00CF3C94">
      <w:pPr>
        <w:pStyle w:val="Caption"/>
        <w:spacing w:after="0" w:line="360" w:lineRule="auto"/>
        <w:jc w:val="both"/>
      </w:pPr>
      <w:bookmarkStart w:id="96" w:name="_Ref381546185"/>
      <w:bookmarkStart w:id="97" w:name="_Toc386730793"/>
      <w:r w:rsidRPr="00076E91">
        <w:t xml:space="preserve">Figure </w:t>
      </w:r>
      <w:r w:rsidR="00695DD6">
        <w:fldChar w:fldCharType="begin"/>
      </w:r>
      <w:r w:rsidR="00695DD6">
        <w:instrText xml:space="preserve"> STYLEREF 1 \s </w:instrText>
      </w:r>
      <w:r w:rsidR="00695DD6">
        <w:fldChar w:fldCharType="separate"/>
      </w:r>
      <w:r w:rsidR="00D90797">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10</w:t>
      </w:r>
      <w:r w:rsidR="00695DD6">
        <w:fldChar w:fldCharType="end"/>
      </w:r>
      <w:bookmarkEnd w:id="96"/>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97"/>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D90797" w:rsidRPr="00076E91">
        <w:t xml:space="preserve">Figure </w:t>
      </w:r>
      <w:r w:rsidR="00D90797">
        <w:rPr>
          <w:noProof/>
        </w:rPr>
        <w:t>2</w:t>
      </w:r>
      <w:r w:rsidR="00D90797">
        <w:noBreakHyphen/>
      </w:r>
      <w:r w:rsidR="00D90797">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D90797" w:rsidRPr="00076E91">
        <w:t xml:space="preserve">Figure </w:t>
      </w:r>
      <w:r w:rsidR="00D90797">
        <w:rPr>
          <w:noProof/>
        </w:rPr>
        <w:t>2</w:t>
      </w:r>
      <w:r w:rsidR="00D90797">
        <w:noBreakHyphen/>
      </w:r>
      <w:r w:rsidR="00D90797">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5E981DED" w:rsidR="00CF3C94" w:rsidRPr="00076E91" w:rsidRDefault="00CF3C94" w:rsidP="00CF3C94">
      <w:pPr>
        <w:pStyle w:val="Caption"/>
        <w:spacing w:after="0" w:line="360" w:lineRule="auto"/>
        <w:jc w:val="both"/>
      </w:pPr>
      <w:bookmarkStart w:id="98" w:name="_Ref381546769"/>
      <w:bookmarkStart w:id="99" w:name="_Toc386730794"/>
      <w:r w:rsidRPr="00076E91">
        <w:t xml:space="preserve">Figure </w:t>
      </w:r>
      <w:r w:rsidR="00695DD6">
        <w:fldChar w:fldCharType="begin"/>
      </w:r>
      <w:r w:rsidR="00695DD6">
        <w:instrText xml:space="preserve"> STYLEREF 1 \s </w:instrText>
      </w:r>
      <w:r w:rsidR="00695DD6">
        <w:fldChar w:fldCharType="separate"/>
      </w:r>
      <w:r w:rsidR="00D90797">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11</w:t>
      </w:r>
      <w:r w:rsidR="00695DD6">
        <w:fldChar w:fldCharType="end"/>
      </w:r>
      <w:bookmarkEnd w:id="98"/>
      <w:r w:rsidRPr="00076E91">
        <w:t>: Gene age estimation of 1605 microsporidian LCA proteins. The fraction and corresponding absolute number of proteins for each estimated evolutionary age are written in each block. The colors denote the estimated ages for query proteins.</w:t>
      </w:r>
      <w:bookmarkEnd w:id="99"/>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D90797">
        <w:t xml:space="preserve">Table </w:t>
      </w:r>
      <w:r w:rsidR="00D90797">
        <w:rPr>
          <w:noProof/>
        </w:rPr>
        <w:t>2</w:t>
      </w:r>
      <w:r w:rsidR="00D90797">
        <w:noBreakHyphen/>
      </w:r>
      <w:r w:rsidR="00D90797">
        <w:rPr>
          <w:noProof/>
        </w:rPr>
        <w:t>4</w:t>
      </w:r>
      <w:r>
        <w:rPr>
          <w:szCs w:val="24"/>
        </w:rPr>
        <w:fldChar w:fldCharType="end"/>
      </w:r>
      <w:r>
        <w:rPr>
          <w:szCs w:val="24"/>
        </w:rPr>
        <w:t>).</w:t>
      </w:r>
    </w:p>
    <w:p w14:paraId="374BD2DD" w14:textId="1F95E379" w:rsidR="00FD5B0F" w:rsidRDefault="00FD5B0F" w:rsidP="00FD5B0F">
      <w:pPr>
        <w:pStyle w:val="Caption"/>
        <w:keepNext/>
        <w:jc w:val="both"/>
      </w:pPr>
      <w:bookmarkStart w:id="100" w:name="_Ref383866029"/>
      <w:bookmarkStart w:id="101" w:name="_Toc386730843"/>
      <w:r>
        <w:t xml:space="preserve">Table </w:t>
      </w:r>
      <w:r w:rsidR="00C52ED2">
        <w:fldChar w:fldCharType="begin"/>
      </w:r>
      <w:r w:rsidR="00C52ED2">
        <w:instrText xml:space="preserve"> STYLEREF 1 \s </w:instrText>
      </w:r>
      <w:r w:rsidR="00C52ED2">
        <w:fldChar w:fldCharType="separate"/>
      </w:r>
      <w:r w:rsidR="00D90797">
        <w:rPr>
          <w:noProof/>
        </w:rPr>
        <w:t>2</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D90797">
        <w:rPr>
          <w:noProof/>
        </w:rPr>
        <w:t>4</w:t>
      </w:r>
      <w:r w:rsidR="00C52ED2">
        <w:fldChar w:fldCharType="end"/>
      </w:r>
      <w:bookmarkEnd w:id="100"/>
      <w:r>
        <w:t>: Estimated microsporidia specific proteins by applying different FAS cutoffs.</w:t>
      </w:r>
      <w:bookmarkEnd w:id="101"/>
    </w:p>
    <w:tbl>
      <w:tblPr>
        <w:tblStyle w:val="TableGrid"/>
        <w:tblW w:w="5000" w:type="pct"/>
        <w:tblLayout w:type="fixed"/>
        <w:tblLook w:val="04A0" w:firstRow="1" w:lastRow="0" w:firstColumn="1" w:lastColumn="0" w:noHBand="0" w:noVBand="1"/>
      </w:tblPr>
      <w:tblGrid>
        <w:gridCol w:w="1386"/>
        <w:gridCol w:w="1842"/>
        <w:gridCol w:w="2975"/>
        <w:gridCol w:w="2517"/>
      </w:tblGrid>
      <w:tr w:rsidR="00FD5B0F" w14:paraId="4123A121" w14:textId="77777777" w:rsidTr="004F5553">
        <w:tc>
          <w:tcPr>
            <w:tcW w:w="795" w:type="pct"/>
          </w:tcPr>
          <w:p w14:paraId="72E541D2" w14:textId="77777777" w:rsidR="00FD5B0F" w:rsidRDefault="00FD5B0F" w:rsidP="004F5553">
            <w:pPr>
              <w:spacing w:line="360" w:lineRule="auto"/>
              <w:rPr>
                <w:szCs w:val="24"/>
              </w:rPr>
            </w:pPr>
            <w:r>
              <w:rPr>
                <w:szCs w:val="24"/>
              </w:rPr>
              <w:t>FAS cutoff</w:t>
            </w:r>
          </w:p>
        </w:tc>
        <w:tc>
          <w:tcPr>
            <w:tcW w:w="1056" w:type="pct"/>
          </w:tcPr>
          <w:p w14:paraId="601B17D0" w14:textId="77777777" w:rsidR="00FD5B0F" w:rsidRDefault="00FD5B0F" w:rsidP="004F5553">
            <w:pPr>
              <w:spacing w:line="360" w:lineRule="auto"/>
              <w:rPr>
                <w:szCs w:val="24"/>
              </w:rPr>
            </w:pPr>
            <w:r>
              <w:rPr>
                <w:szCs w:val="24"/>
              </w:rPr>
              <w:t>Microsporidia specific</w:t>
            </w:r>
          </w:p>
        </w:tc>
        <w:tc>
          <w:tcPr>
            <w:tcW w:w="1706" w:type="pct"/>
          </w:tcPr>
          <w:p w14:paraId="0A6D7097" w14:textId="77777777" w:rsidR="00FD5B0F" w:rsidRDefault="00FD5B0F" w:rsidP="004F5553">
            <w:pPr>
              <w:spacing w:line="360" w:lineRule="auto"/>
              <w:rPr>
                <w:szCs w:val="24"/>
              </w:rPr>
            </w:pPr>
            <w:r>
              <w:rPr>
                <w:szCs w:val="24"/>
              </w:rPr>
              <w:t>LCA between microsporidia and fungi</w:t>
            </w:r>
          </w:p>
        </w:tc>
        <w:tc>
          <w:tcPr>
            <w:tcW w:w="1443" w:type="pct"/>
          </w:tcPr>
          <w:p w14:paraId="23850528" w14:textId="77777777" w:rsidR="00FD5B0F" w:rsidRDefault="00FD5B0F" w:rsidP="004F5553">
            <w:pPr>
              <w:spacing w:line="360" w:lineRule="auto"/>
              <w:rPr>
                <w:szCs w:val="24"/>
              </w:rPr>
            </w:pPr>
            <w:r>
              <w:rPr>
                <w:szCs w:val="24"/>
              </w:rPr>
              <w:t>Last eukaryotic common ancestor</w:t>
            </w:r>
          </w:p>
        </w:tc>
      </w:tr>
      <w:tr w:rsidR="00FD5B0F" w14:paraId="7D62C63E" w14:textId="77777777" w:rsidTr="004F5553">
        <w:tc>
          <w:tcPr>
            <w:tcW w:w="795" w:type="pct"/>
          </w:tcPr>
          <w:p w14:paraId="0EE9416A" w14:textId="77777777" w:rsidR="00FD5B0F" w:rsidRDefault="00FD5B0F" w:rsidP="004F5553">
            <w:pPr>
              <w:spacing w:line="360" w:lineRule="auto"/>
              <w:rPr>
                <w:szCs w:val="24"/>
              </w:rPr>
            </w:pPr>
            <w:r>
              <w:rPr>
                <w:szCs w:val="24"/>
              </w:rPr>
              <w:t>0.5</w:t>
            </w:r>
          </w:p>
        </w:tc>
        <w:tc>
          <w:tcPr>
            <w:tcW w:w="1056" w:type="pct"/>
          </w:tcPr>
          <w:p w14:paraId="257F2B7E" w14:textId="77777777" w:rsidR="00FD5B0F" w:rsidRDefault="00FD5B0F" w:rsidP="004F5553">
            <w:pPr>
              <w:spacing w:line="360" w:lineRule="auto"/>
              <w:rPr>
                <w:szCs w:val="24"/>
              </w:rPr>
            </w:pPr>
            <w:r>
              <w:rPr>
                <w:szCs w:val="24"/>
              </w:rPr>
              <w:t>3%</w:t>
            </w:r>
          </w:p>
        </w:tc>
        <w:tc>
          <w:tcPr>
            <w:tcW w:w="1706" w:type="pct"/>
          </w:tcPr>
          <w:p w14:paraId="1AB44C27" w14:textId="77777777" w:rsidR="00FD5B0F" w:rsidRDefault="00FD5B0F" w:rsidP="004F5553">
            <w:pPr>
              <w:spacing w:line="360" w:lineRule="auto"/>
              <w:rPr>
                <w:szCs w:val="24"/>
              </w:rPr>
            </w:pPr>
            <w:r>
              <w:rPr>
                <w:szCs w:val="24"/>
              </w:rPr>
              <w:t>3%</w:t>
            </w:r>
          </w:p>
        </w:tc>
        <w:tc>
          <w:tcPr>
            <w:tcW w:w="1443" w:type="pct"/>
          </w:tcPr>
          <w:p w14:paraId="11DA43AC" w14:textId="77777777" w:rsidR="00FD5B0F" w:rsidRDefault="00FD5B0F" w:rsidP="004F5553">
            <w:pPr>
              <w:spacing w:line="360" w:lineRule="auto"/>
              <w:rPr>
                <w:szCs w:val="24"/>
              </w:rPr>
            </w:pPr>
            <w:r>
              <w:rPr>
                <w:szCs w:val="24"/>
              </w:rPr>
              <w:t>94%</w:t>
            </w:r>
          </w:p>
        </w:tc>
      </w:tr>
      <w:tr w:rsidR="00FD5B0F" w14:paraId="12AD0155" w14:textId="77777777" w:rsidTr="004F5553">
        <w:tc>
          <w:tcPr>
            <w:tcW w:w="795" w:type="pct"/>
          </w:tcPr>
          <w:p w14:paraId="515C3188" w14:textId="77777777" w:rsidR="00FD5B0F" w:rsidRDefault="00FD5B0F" w:rsidP="004F5553">
            <w:pPr>
              <w:spacing w:line="360" w:lineRule="auto"/>
              <w:rPr>
                <w:szCs w:val="24"/>
              </w:rPr>
            </w:pPr>
            <w:r>
              <w:rPr>
                <w:szCs w:val="24"/>
              </w:rPr>
              <w:t>0.75</w:t>
            </w:r>
          </w:p>
        </w:tc>
        <w:tc>
          <w:tcPr>
            <w:tcW w:w="1056" w:type="pct"/>
          </w:tcPr>
          <w:p w14:paraId="58E515BB" w14:textId="77777777" w:rsidR="00FD5B0F" w:rsidRDefault="00FD5B0F" w:rsidP="004F5553">
            <w:pPr>
              <w:spacing w:line="360" w:lineRule="auto"/>
              <w:rPr>
                <w:szCs w:val="24"/>
              </w:rPr>
            </w:pPr>
            <w:r>
              <w:rPr>
                <w:szCs w:val="24"/>
              </w:rPr>
              <w:t>4%</w:t>
            </w:r>
          </w:p>
        </w:tc>
        <w:tc>
          <w:tcPr>
            <w:tcW w:w="1706" w:type="pct"/>
          </w:tcPr>
          <w:p w14:paraId="677F9347" w14:textId="77777777" w:rsidR="00FD5B0F" w:rsidRDefault="00FD5B0F" w:rsidP="004F5553">
            <w:pPr>
              <w:spacing w:line="360" w:lineRule="auto"/>
              <w:rPr>
                <w:szCs w:val="24"/>
              </w:rPr>
            </w:pPr>
            <w:r>
              <w:rPr>
                <w:szCs w:val="24"/>
              </w:rPr>
              <w:t>3%</w:t>
            </w:r>
          </w:p>
        </w:tc>
        <w:tc>
          <w:tcPr>
            <w:tcW w:w="1443" w:type="pct"/>
          </w:tcPr>
          <w:p w14:paraId="2441FDA9" w14:textId="77777777" w:rsidR="00FD5B0F" w:rsidRDefault="00FD5B0F" w:rsidP="004F5553">
            <w:pPr>
              <w:spacing w:line="360" w:lineRule="auto"/>
              <w:rPr>
                <w:szCs w:val="24"/>
              </w:rPr>
            </w:pPr>
            <w:r>
              <w:rPr>
                <w:szCs w:val="24"/>
              </w:rPr>
              <w:t>93%</w:t>
            </w:r>
          </w:p>
        </w:tc>
      </w:tr>
      <w:tr w:rsidR="00FD5B0F" w14:paraId="3542AFA8" w14:textId="77777777" w:rsidTr="004F5553">
        <w:tc>
          <w:tcPr>
            <w:tcW w:w="795" w:type="pct"/>
          </w:tcPr>
          <w:p w14:paraId="1218D18E" w14:textId="77777777" w:rsidR="00FD5B0F" w:rsidRDefault="00FD5B0F" w:rsidP="004F5553">
            <w:pPr>
              <w:spacing w:line="360" w:lineRule="auto"/>
              <w:rPr>
                <w:szCs w:val="24"/>
              </w:rPr>
            </w:pPr>
            <w:r>
              <w:rPr>
                <w:szCs w:val="24"/>
              </w:rPr>
              <w:t>0.9</w:t>
            </w:r>
          </w:p>
        </w:tc>
        <w:tc>
          <w:tcPr>
            <w:tcW w:w="1056" w:type="pct"/>
          </w:tcPr>
          <w:p w14:paraId="5D2BE67D" w14:textId="77777777" w:rsidR="00FD5B0F" w:rsidRDefault="00FD5B0F" w:rsidP="004F5553">
            <w:pPr>
              <w:spacing w:line="360" w:lineRule="auto"/>
              <w:rPr>
                <w:szCs w:val="24"/>
              </w:rPr>
            </w:pPr>
            <w:r>
              <w:rPr>
                <w:szCs w:val="24"/>
              </w:rPr>
              <w:t>5%</w:t>
            </w:r>
          </w:p>
        </w:tc>
        <w:tc>
          <w:tcPr>
            <w:tcW w:w="1706" w:type="pct"/>
          </w:tcPr>
          <w:p w14:paraId="78362232" w14:textId="77777777" w:rsidR="00FD5B0F" w:rsidRDefault="00FD5B0F" w:rsidP="004F5553">
            <w:pPr>
              <w:spacing w:line="360" w:lineRule="auto"/>
              <w:rPr>
                <w:szCs w:val="24"/>
              </w:rPr>
            </w:pPr>
            <w:r>
              <w:rPr>
                <w:szCs w:val="24"/>
              </w:rPr>
              <w:t>3%</w:t>
            </w:r>
          </w:p>
        </w:tc>
        <w:tc>
          <w:tcPr>
            <w:tcW w:w="1443" w:type="pct"/>
          </w:tcPr>
          <w:p w14:paraId="4FCAE1BB" w14:textId="77777777" w:rsidR="00FD5B0F" w:rsidRDefault="00FD5B0F" w:rsidP="004F5553">
            <w:pPr>
              <w:spacing w:line="360" w:lineRule="auto"/>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D90797" w:rsidRPr="00076E91">
        <w:t xml:space="preserve">Table </w:t>
      </w:r>
      <w:r w:rsidR="00D90797">
        <w:rPr>
          <w:noProof/>
        </w:rPr>
        <w:t>2</w:t>
      </w:r>
      <w:r w:rsidR="00D90797">
        <w:noBreakHyphen/>
      </w:r>
      <w:r w:rsidR="00D90797">
        <w:rPr>
          <w:noProof/>
        </w:rPr>
        <w:t>5</w:t>
      </w:r>
      <w:r>
        <w:rPr>
          <w:szCs w:val="24"/>
        </w:rPr>
        <w:fldChar w:fldCharType="end"/>
      </w:r>
      <w:r>
        <w:rPr>
          <w:szCs w:val="24"/>
        </w:rPr>
        <w:t>).</w:t>
      </w:r>
    </w:p>
    <w:p w14:paraId="2E89498C" w14:textId="126C39FE" w:rsidR="00CF3C94" w:rsidRPr="00076E91" w:rsidRDefault="00CF3C94" w:rsidP="00CF3C94">
      <w:pPr>
        <w:pStyle w:val="Caption"/>
        <w:keepNext/>
        <w:spacing w:after="0" w:line="360" w:lineRule="auto"/>
        <w:jc w:val="both"/>
      </w:pPr>
      <w:bookmarkStart w:id="102" w:name="_Ref383849425"/>
      <w:bookmarkStart w:id="103" w:name="_Toc386730844"/>
      <w:r w:rsidRPr="00076E91">
        <w:t xml:space="preserve">Table </w:t>
      </w:r>
      <w:r w:rsidR="00C52ED2">
        <w:fldChar w:fldCharType="begin"/>
      </w:r>
      <w:r w:rsidR="00C52ED2">
        <w:instrText xml:space="preserve"> STYLEREF 1 \s </w:instrText>
      </w:r>
      <w:r w:rsidR="00C52ED2">
        <w:fldChar w:fldCharType="separate"/>
      </w:r>
      <w:r w:rsidR="00D90797">
        <w:rPr>
          <w:noProof/>
        </w:rPr>
        <w:t>2</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D90797">
        <w:rPr>
          <w:noProof/>
        </w:rPr>
        <w:t>5</w:t>
      </w:r>
      <w:r w:rsidR="00C52ED2">
        <w:fldChar w:fldCharType="end"/>
      </w:r>
      <w:bookmarkEnd w:id="102"/>
      <w:r w:rsidRPr="00076E91">
        <w:t>: KO annotation for 42 microsporidia specific proteins using BlastKOALA</w:t>
      </w:r>
      <w:bookmarkEnd w:id="103"/>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 xml:space="preserve">V-type H+-transporting ATPase 16kDa </w:t>
            </w:r>
            <w:r w:rsidRPr="00076E91">
              <w:rPr>
                <w:szCs w:val="24"/>
              </w:rPr>
              <w:lastRenderedPageBreak/>
              <w:t>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lastRenderedPageBreak/>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D90797">
        <w:t xml:space="preserve">Figure </w:t>
      </w:r>
      <w:r w:rsidR="00D90797">
        <w:rPr>
          <w:noProof/>
        </w:rPr>
        <w:t>2</w:t>
      </w:r>
      <w:r w:rsidR="00D90797">
        <w:noBreakHyphen/>
      </w:r>
      <w:r w:rsidR="00D90797">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D90797">
        <w:t xml:space="preserve">Table </w:t>
      </w:r>
      <w:r w:rsidR="00D90797">
        <w:rPr>
          <w:noProof/>
        </w:rPr>
        <w:t>A</w:t>
      </w:r>
      <w:r w:rsidR="00D90797">
        <w:noBreakHyphen/>
      </w:r>
      <w:r w:rsidR="00D90797">
        <w:rPr>
          <w:noProof/>
        </w:rPr>
        <w:t>5</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1AB328A4" w:rsidR="00950DB8" w:rsidRPr="00CF3C94" w:rsidRDefault="00CF3C94" w:rsidP="00CF3C94">
      <w:pPr>
        <w:pStyle w:val="Caption"/>
        <w:jc w:val="both"/>
        <w:rPr>
          <w:szCs w:val="24"/>
        </w:rPr>
      </w:pPr>
      <w:bookmarkStart w:id="104" w:name="_Ref384468516"/>
      <w:bookmarkStart w:id="105" w:name="_Toc386730795"/>
      <w:r>
        <w:t xml:space="preserve">Figure </w:t>
      </w:r>
      <w:r w:rsidR="00695DD6">
        <w:fldChar w:fldCharType="begin"/>
      </w:r>
      <w:r w:rsidR="00695DD6">
        <w:instrText xml:space="preserve"> STYLEREF 1 \s </w:instrText>
      </w:r>
      <w:r w:rsidR="00695DD6">
        <w:fldChar w:fldCharType="separate"/>
      </w:r>
      <w:r w:rsidR="00D90797">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12</w:t>
      </w:r>
      <w:r w:rsidR="00695DD6">
        <w:fldChar w:fldCharType="end"/>
      </w:r>
      <w:bookmarkEnd w:id="104"/>
      <w:r>
        <w:t>: GO annotation for microsporidia specific proteins.</w:t>
      </w:r>
      <w:bookmarkEnd w:id="105"/>
    </w:p>
    <w:p w14:paraId="3199A2E7" w14:textId="77777777" w:rsidR="002C6C02" w:rsidRDefault="002C6C02" w:rsidP="00E612B8"/>
    <w:p w14:paraId="5F1FB645" w14:textId="4AE83EF3" w:rsidR="00D212B9" w:rsidRDefault="00D212B9" w:rsidP="006A5853">
      <w:pPr>
        <w:pStyle w:val="Heading2"/>
      </w:pPr>
      <w:bookmarkStart w:id="106" w:name="_Toc386731484"/>
      <w:r>
        <w:t>Discussion</w:t>
      </w:r>
      <w:bookmarkEnd w:id="106"/>
    </w:p>
    <w:p w14:paraId="1BFE6764" w14:textId="10C6BB64" w:rsidR="00B05218" w:rsidRDefault="00B05218" w:rsidP="00B05218">
      <w:pPr>
        <w:pStyle w:val="Heading3"/>
      </w:pPr>
      <w:bookmarkStart w:id="107" w:name="_Toc386731485"/>
      <w:r>
        <w:t>The evolutionary history of microsporidian proteins</w:t>
      </w:r>
      <w:bookmarkEnd w:id="107"/>
    </w:p>
    <w:p w14:paraId="021B7FB4" w14:textId="21DCEDBB" w:rsidR="00FA4728" w:rsidRDefault="001E1A6C" w:rsidP="001E1A6C">
      <w:pPr>
        <w:spacing w:after="0" w:line="360" w:lineRule="auto"/>
        <w:jc w:val="both"/>
        <w:rPr>
          <w:szCs w:val="24"/>
        </w:rPr>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w:t>
      </w:r>
      <w:commentRangeStart w:id="108"/>
      <w:r w:rsidRPr="00B10B29">
        <w:rPr>
          <w:szCs w:val="24"/>
        </w:rPr>
        <w:t xml:space="preserve">orphan </w:t>
      </w:r>
      <w:commentRangeEnd w:id="108"/>
      <w:r w:rsidRPr="00B10B29">
        <w:rPr>
          <w:rStyle w:val="CommentReference"/>
        </w:rPr>
        <w:commentReference w:id="108"/>
      </w:r>
      <w:r w:rsidRPr="00B10B29">
        <w:rPr>
          <w:szCs w:val="24"/>
        </w:rPr>
        <w:t>proteins.</w:t>
      </w:r>
      <w:r w:rsidR="00080A10" w:rsidRPr="00B10B29">
        <w:rPr>
          <w:szCs w:val="24"/>
        </w:rPr>
        <w:t xml:space="preserve"> </w:t>
      </w:r>
      <w:r w:rsidR="006564C3">
        <w:rPr>
          <w:szCs w:val="24"/>
        </w:rPr>
        <w:t>Different portions of orphan genes</w:t>
      </w:r>
      <w:r w:rsidR="00AF5327">
        <w:rPr>
          <w:szCs w:val="24"/>
        </w:rPr>
        <w:t xml:space="preserve"> suggested an independent gain and loss </w:t>
      </w:r>
      <w:r w:rsidR="00C24161">
        <w:rPr>
          <w:szCs w:val="24"/>
        </w:rPr>
        <w:t xml:space="preserve">in </w:t>
      </w:r>
      <w:r w:rsidR="00C24161">
        <w:rPr>
          <w:szCs w:val="24"/>
        </w:rPr>
        <w:lastRenderedPageBreak/>
        <w:t>genomes of microsporidia species</w:t>
      </w:r>
      <w:r w:rsidR="00706262">
        <w:rPr>
          <w:szCs w:val="24"/>
        </w:rPr>
        <w:t>.</w:t>
      </w:r>
      <w:r w:rsidR="00885657">
        <w:rPr>
          <w:szCs w:val="24"/>
        </w:rPr>
        <w:t xml:space="preserve"> Thus, it </w:t>
      </w:r>
      <w:r w:rsidR="004A630F">
        <w:rPr>
          <w:szCs w:val="24"/>
        </w:rPr>
        <w:t>declines</w:t>
      </w:r>
      <w:r w:rsidR="00784047">
        <w:rPr>
          <w:szCs w:val="24"/>
        </w:rPr>
        <w:t xml:space="preserve"> the </w:t>
      </w:r>
      <w:r w:rsidR="00C54F35">
        <w:rPr>
          <w:szCs w:val="24"/>
        </w:rPr>
        <w:t xml:space="preserve">possibility of whole genome duplication in </w:t>
      </w:r>
      <w:r w:rsidR="007A23AD">
        <w:rPr>
          <w:szCs w:val="24"/>
        </w:rPr>
        <w:t xml:space="preserve">some microsporidia, such as </w:t>
      </w:r>
      <w:r w:rsidR="007A23AD" w:rsidRPr="00CF0DCF">
        <w:rPr>
          <w:i/>
          <w:szCs w:val="24"/>
        </w:rPr>
        <w:t>E.aedis</w:t>
      </w:r>
      <w:r w:rsidR="005C603D">
        <w:rPr>
          <w:szCs w:val="24"/>
        </w:rPr>
        <w:t xml:space="preserve">, whose genome size is </w:t>
      </w:r>
      <w:r w:rsidR="00F256F5">
        <w:rPr>
          <w:szCs w:val="24"/>
        </w:rPr>
        <w:t>10 fold</w:t>
      </w:r>
      <w:r w:rsidR="00DA4306">
        <w:rPr>
          <w:szCs w:val="24"/>
        </w:rPr>
        <w:t>s</w:t>
      </w:r>
      <w:r w:rsidR="005C603D">
        <w:rPr>
          <w:szCs w:val="24"/>
        </w:rPr>
        <w:t xml:space="preserve"> larger than other microsporidia</w:t>
      </w:r>
      <w:r w:rsidR="008C0D0E">
        <w:rPr>
          <w:szCs w:val="24"/>
        </w:rPr>
        <w:t xml:space="preserve"> in this study</w:t>
      </w:r>
      <w:r w:rsidR="00BC10E1">
        <w:rPr>
          <w:szCs w:val="24"/>
        </w:rPr>
        <w:t xml:space="preserve"> and</w:t>
      </w:r>
      <w:r w:rsidR="0028269B">
        <w:rPr>
          <w:szCs w:val="24"/>
        </w:rPr>
        <w:t xml:space="preserve"> </w:t>
      </w:r>
      <w:r w:rsidR="003F4CD5">
        <w:rPr>
          <w:szCs w:val="24"/>
        </w:rPr>
        <w:t xml:space="preserve">it </w:t>
      </w:r>
      <w:r w:rsidR="003252DE">
        <w:rPr>
          <w:szCs w:val="24"/>
        </w:rPr>
        <w:t xml:space="preserve">has </w:t>
      </w:r>
      <w:r w:rsidR="0028269B">
        <w:rPr>
          <w:szCs w:val="24"/>
        </w:rPr>
        <w:t xml:space="preserve">almost double number of predicted genes </w:t>
      </w:r>
      <w:r w:rsidR="00132E61">
        <w:rPr>
          <w:szCs w:val="24"/>
        </w:rPr>
        <w:t xml:space="preserve">in comparison to the others in average. </w:t>
      </w:r>
    </w:p>
    <w:p w14:paraId="1626A2AF" w14:textId="60522281" w:rsidR="007B2869" w:rsidRPr="00EF2DEA" w:rsidRDefault="009F325B" w:rsidP="001E1A6C">
      <w:pPr>
        <w:spacing w:after="0" w:line="360" w:lineRule="auto"/>
        <w:jc w:val="both"/>
      </w:pPr>
      <w:r w:rsidRPr="00B10B29">
        <w:rPr>
          <w:szCs w:val="24"/>
        </w:rPr>
        <w:t>T</w:t>
      </w:r>
      <w:r w:rsidR="008F4307">
        <w:rPr>
          <w:szCs w:val="24"/>
        </w:rPr>
        <w:t>he</w:t>
      </w:r>
      <w:r w:rsidR="00640A88">
        <w:rPr>
          <w:szCs w:val="24"/>
        </w:rPr>
        <w:t xml:space="preserve"> orphan genes</w:t>
      </w:r>
      <w:r w:rsidR="008F4307">
        <w:rPr>
          <w:szCs w:val="24"/>
        </w:rPr>
        <w:t xml:space="preserve"> </w:t>
      </w:r>
      <w:r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B912E9">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B912E9">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he 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FA0D9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FA0D9B">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D90797">
        <w:rPr>
          <w:szCs w:val="24"/>
        </w:rPr>
        <w:t>2.3.4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w:t>
      </w:r>
      <w:r w:rsidR="00CB0FC8">
        <w:rPr>
          <w:szCs w:val="24"/>
        </w:rPr>
        <w:lastRenderedPageBreak/>
        <w:t xml:space="preserve">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109" w:name="_Toc386731486"/>
      <w:r>
        <w:t>The microsporidian origin</w:t>
      </w:r>
      <w:bookmarkEnd w:id="109"/>
    </w:p>
    <w:p w14:paraId="04F2DE21" w14:textId="541A1FDB" w:rsidR="002E68B3" w:rsidRDefault="00BD2591" w:rsidP="0069050F">
      <w:pPr>
        <w:spacing w:after="0" w:line="360" w:lineRule="auto"/>
        <w:jc w:val="both"/>
      </w:pPr>
      <w:r>
        <w:rPr>
          <w:szCs w:val="24"/>
        </w:rPr>
        <w:t xml:space="preserve">The position of microsporidia in the tree of life is still debated </w:t>
      </w:r>
      <w:r w:rsidRPr="00B45F1A">
        <w:rPr>
          <w:szCs w:val="24"/>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Pr="00B45F1A">
        <w:rPr>
          <w:szCs w:val="24"/>
        </w:rPr>
        <w:instrText xml:space="preserve"> ADDIN EN.CITE </w:instrText>
      </w:r>
      <w:r w:rsidRPr="00B45F1A">
        <w:rPr>
          <w:szCs w:val="24"/>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Pr="00B45F1A">
        <w:rPr>
          <w:szCs w:val="24"/>
        </w:rPr>
        <w:instrText xml:space="preserve"> ADDIN EN.CITE.DATA </w:instrText>
      </w:r>
      <w:r w:rsidRPr="00B45F1A">
        <w:rPr>
          <w:szCs w:val="24"/>
        </w:rPr>
      </w:r>
      <w:r w:rsidRPr="00B45F1A">
        <w:rPr>
          <w:szCs w:val="24"/>
        </w:rPr>
        <w:fldChar w:fldCharType="end"/>
      </w:r>
      <w:r w:rsidRPr="00B45F1A">
        <w:rPr>
          <w:szCs w:val="24"/>
        </w:rPr>
      </w:r>
      <w:r w:rsidRPr="00B45F1A">
        <w:rPr>
          <w:szCs w:val="24"/>
        </w:rPr>
        <w:fldChar w:fldCharType="separate"/>
      </w:r>
      <w:r w:rsidRPr="00B45F1A">
        <w:rPr>
          <w:noProof/>
          <w:szCs w:val="24"/>
        </w:rPr>
        <w:t>(Tanabe, Watanabe, and Sugiyama 2002; McLaughlin et al. 2009; Stentiford et al. 2016)</w:t>
      </w:r>
      <w:r w:rsidRPr="00B45F1A">
        <w:rPr>
          <w:szCs w:val="24"/>
        </w:rPr>
        <w:fldChar w:fldCharType="end"/>
      </w:r>
      <w:r>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D90797">
        <w:rPr>
          <w:szCs w:val="24"/>
        </w:rPr>
        <w:t>2.3.3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D90797">
        <w:t>2.3.3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t xml:space="preserve">sister group or fungi significantly better than other </w:t>
      </w:r>
      <w:r w:rsidR="00186492">
        <w:t>hypotheses, such as the earliest clade of eukaryote, or microsporidia are close relative to Ascomycota, Zygomycota or Cryptomycota</w:t>
      </w:r>
      <w:r w:rsidR="0023372D">
        <w:t xml:space="preserve"> </w:t>
      </w:r>
      <w:r w:rsidR="00023E17">
        <w:fldChar w:fldCharType="begin">
          <w:fldData xml:space="preserve">PEVuZE5vdGU+PENpdGU+PEF1dGhvcj5LZWVsaW5nPC9BdXRob3I+PFllYXI+MjAwMDwvWWVhcj48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</w:fldData>
        </w:fldChar>
      </w:r>
      <w:r w:rsidR="00023E17">
        <w:instrText xml:space="preserve"> ADDIN EN.CITE </w:instrText>
      </w:r>
      <w:r w:rsidR="00023E17">
        <w:fldChar w:fldCharType="begin">
          <w:fldData xml:space="preserve">PEVuZE5vdGU+PENpdGU+PEF1dGhvcj5LZWVsaW5nPC9BdXRob3I+PFllYXI+MjAwMDwvWWVhcj48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</w:fldData>
        </w:fldChar>
      </w:r>
      <w:r w:rsidR="00023E17">
        <w:instrText xml:space="preserve"> ADDIN EN.CITE.DATA </w:instrText>
      </w:r>
      <w:r w:rsidR="00023E17">
        <w:fldChar w:fldCharType="end"/>
      </w:r>
      <w:r w:rsidR="00023E17">
        <w:fldChar w:fldCharType="separate"/>
      </w:r>
      <w:r w:rsidR="00023E17">
        <w:rPr>
          <w:noProof/>
        </w:rPr>
        <w:t>(Keeling, Luker, and Palmer 2000; James et al. 2013)</w:t>
      </w:r>
      <w:r w:rsidR="00023E17">
        <w:fldChar w:fldCharType="end"/>
      </w:r>
      <w:r w:rsidR="00186492">
        <w:t>.</w:t>
      </w:r>
      <w:r w:rsidR="00E57173">
        <w:t xml:space="preserve"> </w:t>
      </w:r>
    </w:p>
    <w:p w14:paraId="4CCC1CD8" w14:textId="253B206A" w:rsidR="000D2470" w:rsidRPr="0095170E" w:rsidRDefault="00DF74AE" w:rsidP="00E55560">
      <w:pPr>
        <w:spacing w:after="0" w:line="360" w:lineRule="auto"/>
        <w:jc w:val="both"/>
        <w:rPr>
          <w:color w:val="D9D9D9" w:themeColor="background1" w:themeShade="D9"/>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AB7E66">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AB7E66">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w:t>
      </w:r>
      <w:r w:rsidR="009801A8">
        <w:rPr>
          <w:szCs w:val="24"/>
        </w:rPr>
        <w:lastRenderedPageBreak/>
        <w:t>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 - fungi relationship better</w:t>
      </w:r>
      <w:r w:rsidR="009E01C1">
        <w:rPr>
          <w:szCs w:val="24"/>
        </w:rPr>
        <w:t>.</w:t>
      </w:r>
    </w:p>
    <w:p w14:paraId="513D86C3" w14:textId="77777777" w:rsidR="00A2632C" w:rsidRDefault="00A2632C" w:rsidP="00560D81">
      <w:pPr>
        <w:spacing w:after="0" w:line="360" w:lineRule="auto"/>
        <w:jc w:val="both"/>
        <w:rPr>
          <w:szCs w:val="24"/>
        </w:rPr>
      </w:pPr>
    </w:p>
    <w:p w14:paraId="2D9D9A75" w14:textId="77777777" w:rsidR="00231D1C" w:rsidRDefault="00231D1C" w:rsidP="00560D81">
      <w:pPr>
        <w:spacing w:after="0" w:line="360" w:lineRule="auto"/>
        <w:jc w:val="both"/>
        <w:rPr>
          <w:szCs w:val="24"/>
        </w:rPr>
        <w:sectPr w:rsidR="00231D1C" w:rsidSect="00F013CE">
          <w:footnotePr>
            <w:pos w:val="beneathText"/>
          </w:footnotePr>
          <w:endnotePr>
            <w:numFmt w:val="decimal"/>
          </w:endnotePr>
          <w:pgSz w:w="11906" w:h="16838"/>
          <w:pgMar w:top="1418" w:right="1701" w:bottom="851" w:left="1701" w:header="709" w:footer="709" w:gutter="0"/>
          <w:cols w:space="708"/>
          <w:docGrid w:linePitch="360"/>
        </w:sectPr>
      </w:pPr>
    </w:p>
    <w:p w14:paraId="123B516D" w14:textId="77777777" w:rsidR="00231D1C" w:rsidRDefault="00231D1C" w:rsidP="00231D1C">
      <w:pPr>
        <w:pStyle w:val="Heading1"/>
        <w:jc w:val="both"/>
      </w:pPr>
      <w:bookmarkStart w:id="110" w:name="_Toc386731487"/>
      <w:r w:rsidRPr="00756D71">
        <w:lastRenderedPageBreak/>
        <w:t>PhyloProfile: an interactive visualization tool for exploring complex phylogenetic profiles</w:t>
      </w:r>
      <w:bookmarkEnd w:id="110"/>
    </w:p>
    <w:p w14:paraId="08AF6AB0" w14:textId="77777777" w:rsidR="00231D1C" w:rsidRPr="00DC102A" w:rsidRDefault="00231D1C" w:rsidP="00231D1C">
      <w:pPr>
        <w:jc w:val="both"/>
      </w:pPr>
    </w:p>
    <w:p w14:paraId="4C9C9C3B" w14:textId="77777777" w:rsidR="00231D1C" w:rsidRPr="00756D71" w:rsidRDefault="00231D1C" w:rsidP="00231D1C">
      <w:pPr>
        <w:pStyle w:val="Heading2"/>
        <w:jc w:val="both"/>
      </w:pPr>
      <w:bookmarkStart w:id="111" w:name="_Toc386731488"/>
      <w:r w:rsidRPr="00756D71">
        <w:t>Introduction</w:t>
      </w:r>
      <w:bookmarkEnd w:id="111"/>
    </w:p>
    <w:p w14:paraId="2F22696A" w14:textId="77777777" w:rsidR="00231D1C" w:rsidRDefault="00231D1C" w:rsidP="00231D1C">
      <w:pPr>
        <w:spacing w:after="0" w:line="360" w:lineRule="auto"/>
        <w:jc w:val="both"/>
        <w:rPr>
          <w:szCs w:val="24"/>
        </w:rPr>
      </w:pPr>
      <w:r>
        <w:rPr>
          <w:szCs w:val="24"/>
        </w:rPr>
        <w:t xml:space="preserve">In evolutionary biology, the presence/absence pattern of a gene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similarity, domain architecture similarity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5632C326" w14:textId="77777777" w:rsidR="00231D1C" w:rsidRDefault="00231D1C" w:rsidP="00231D1C">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Pr>
          <w:szCs w:val="24"/>
        </w:rPr>
        <w:t>,</w:t>
      </w:r>
      <w:r w:rsidRPr="00D32192">
        <w:rPr>
          <w:szCs w:val="24"/>
        </w:rPr>
        <w:t xml:space="preserve"> the 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Pr>
          <w:szCs w:val="24"/>
        </w:rPr>
        <w:t xml:space="preserve">or the recently published </w:t>
      </w:r>
      <w:r w:rsidRPr="00D32192">
        <w:rPr>
          <w:szCs w:val="24"/>
        </w:rPr>
        <w:t>Aquerium</w:t>
      </w:r>
      <w:r>
        <w:rPr>
          <w:szCs w:val="24"/>
        </w:rPr>
        <w:t xml:space="preserve"> </w:t>
      </w:r>
      <w:r>
        <w:rPr>
          <w:szCs w:val="24"/>
        </w:rPr>
        <w:fldChar w:fldCharType="begin"/>
      </w:r>
      <w:r>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Pr>
          <w:szCs w:val="24"/>
        </w:rPr>
        <w:fldChar w:fldCharType="separate"/>
      </w:r>
      <w:r>
        <w:rPr>
          <w:noProof/>
          <w:szCs w:val="24"/>
        </w:rPr>
        <w:t>(Adebali and Zhulin 2017)</w:t>
      </w:r>
      <w:r>
        <w:rPr>
          <w:szCs w:val="24"/>
        </w:rPr>
        <w:fldChar w:fldCharType="end"/>
      </w:r>
      <w:r>
        <w:rPr>
          <w:szCs w:val="24"/>
        </w:rPr>
        <w:t xml:space="preserve"> that are able to display protein</w:t>
      </w:r>
      <w:r w:rsidRPr="00D32192">
        <w:rPr>
          <w:szCs w:val="24"/>
        </w:rPr>
        <w:t xml:space="preserve"> domain architectures </w:t>
      </w:r>
      <w:r>
        <w:rPr>
          <w:szCs w:val="24"/>
        </w:rPr>
        <w:t xml:space="preserve">along a phylogenetic tree. Though, those tools lack a set of comprehensive analysis functions as well as the ability to intensively visualization of multi-layered phylogenetic profiles containing hundreds or thousands of genes and taxa. Hence, we developed PhyloProfile, an interactive visualization tool for dynamically exploring such complex phylogenetic profiles. </w:t>
      </w:r>
    </w:p>
    <w:p w14:paraId="7475791F" w14:textId="77777777" w:rsidR="00231D1C" w:rsidRDefault="00231D1C" w:rsidP="00231D1C">
      <w:pPr>
        <w:spacing w:after="0" w:line="360" w:lineRule="auto"/>
        <w:jc w:val="both"/>
        <w:rPr>
          <w:szCs w:val="24"/>
        </w:rPr>
      </w:pPr>
    </w:p>
    <w:p w14:paraId="59B47ED0" w14:textId="77777777" w:rsidR="00231D1C" w:rsidRPr="00756D71" w:rsidRDefault="00231D1C" w:rsidP="00231D1C">
      <w:pPr>
        <w:pStyle w:val="Heading2"/>
        <w:jc w:val="both"/>
      </w:pPr>
      <w:bookmarkStart w:id="112" w:name="_Toc386731489"/>
      <w:r w:rsidRPr="00756D71">
        <w:lastRenderedPageBreak/>
        <w:t>Features and capabilities</w:t>
      </w:r>
      <w:bookmarkEnd w:id="112"/>
    </w:p>
    <w:p w14:paraId="7C71E8C5" w14:textId="77777777" w:rsidR="00231D1C" w:rsidRPr="00756D71" w:rsidRDefault="00231D1C" w:rsidP="00231D1C">
      <w:pPr>
        <w:pStyle w:val="Heading3"/>
        <w:jc w:val="both"/>
      </w:pPr>
      <w:bookmarkStart w:id="113" w:name="_Toc386731490"/>
      <w:r w:rsidRPr="00756D71">
        <w:t>Multiple input options</w:t>
      </w:r>
      <w:bookmarkEnd w:id="113"/>
    </w:p>
    <w:p w14:paraId="38FBCD65" w14:textId="77777777" w:rsidR="00231D1C" w:rsidRDefault="00231D1C" w:rsidP="00231D1C">
      <w:pPr>
        <w:spacing w:after="0" w:line="360" w:lineRule="auto"/>
        <w:jc w:val="both"/>
        <w:rPr>
          <w:szCs w:val="24"/>
        </w:rPr>
      </w:pPr>
      <w:r>
        <w:rPr>
          <w:szCs w:val="24"/>
        </w:rPr>
        <w:t xml:space="preserve">Main input file for PhyloProfile is the phylogenetic distribution of orthologs or homologs. The regular profile can be complemented with up to two additional information layers, such as proteins domain architecture similarity, sequence similarity or evolutionary distances between the seed proteins and their orthologs. The main input file can be in tab-delimited tab or multiple FASTA format. OrthoXML format </w:t>
      </w:r>
      <w:r>
        <w:rPr>
          <w:szCs w:val="24"/>
        </w:rPr>
        <w:fldChar w:fldCharType="begin"/>
      </w:r>
      <w:r>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Pr>
          <w:szCs w:val="24"/>
        </w:rPr>
        <w:fldChar w:fldCharType="separate"/>
      </w:r>
      <w:r>
        <w:rPr>
          <w:noProof/>
          <w:szCs w:val="24"/>
        </w:rPr>
        <w:t>(Schmitt et al. 2011)</w:t>
      </w:r>
      <w:r>
        <w:rPr>
          <w:szCs w:val="24"/>
        </w:rPr>
        <w:fldChar w:fldCharType="end"/>
      </w:r>
      <w:r>
        <w:rPr>
          <w:szCs w:val="24"/>
        </w:rPr>
        <w:t xml:space="preserve"> is also supported by the standalone version.</w:t>
      </w:r>
    </w:p>
    <w:p w14:paraId="2F037109" w14:textId="77777777" w:rsidR="00231D1C" w:rsidRDefault="00231D1C" w:rsidP="00231D1C">
      <w:pPr>
        <w:spacing w:after="0" w:line="360" w:lineRule="auto"/>
        <w:jc w:val="both"/>
        <w:rPr>
          <w:szCs w:val="24"/>
        </w:rPr>
      </w:pPr>
      <w:r>
        <w:rPr>
          <w:szCs w:val="24"/>
        </w:rPr>
        <w:t>Beside the presence/absence of genes across species, PhyloProfile is able to visualize the domain architecture annotation of the seed and orthologs proteins for a comparison purpose. This information can be optionally uploaded into PhyloProfile.</w:t>
      </w:r>
    </w:p>
    <w:p w14:paraId="32143BD7" w14:textId="77777777" w:rsidR="00231D1C" w:rsidRDefault="00231D1C" w:rsidP="00231D1C">
      <w:pPr>
        <w:spacing w:after="0" w:line="360" w:lineRule="auto"/>
        <w:jc w:val="both"/>
        <w:rPr>
          <w:szCs w:val="24"/>
        </w:rPr>
      </w:pPr>
      <w:r>
        <w:rPr>
          <w:szCs w:val="24"/>
        </w:rPr>
        <w:t>The FASTA sequences can be either obtained directly from the multi-FASTA main input, or optionally added to the tool.</w:t>
      </w:r>
    </w:p>
    <w:p w14:paraId="4D486B37" w14:textId="77777777" w:rsidR="00231D1C" w:rsidRDefault="00231D1C" w:rsidP="00231D1C">
      <w:pPr>
        <w:keepNext/>
        <w:spacing w:after="0" w:line="360" w:lineRule="auto"/>
        <w:jc w:val="both"/>
      </w:pPr>
      <w:r>
        <w:rPr>
          <w:noProof/>
          <w:szCs w:val="24"/>
        </w:rPr>
        <w:drawing>
          <wp:inline distT="0" distB="0" distL="0" distR="0" wp14:anchorId="45BC7591" wp14:editId="69F726BF">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6E45FB17" w14:textId="3EE23A98" w:rsidR="00231D1C" w:rsidRDefault="00231D1C" w:rsidP="00231D1C">
      <w:pPr>
        <w:pStyle w:val="Caption"/>
        <w:jc w:val="both"/>
        <w:rPr>
          <w:szCs w:val="24"/>
        </w:rPr>
      </w:pPr>
      <w:bookmarkStart w:id="114" w:name="_Ref384072234"/>
      <w:bookmarkStart w:id="115" w:name="_Toc386730796"/>
      <w:r>
        <w:t xml:space="preserve">Figure </w:t>
      </w:r>
      <w:r w:rsidR="00695DD6">
        <w:fldChar w:fldCharType="begin"/>
      </w:r>
      <w:r w:rsidR="00695DD6">
        <w:instrText xml:space="preserve"> STYLEREF 1 \s </w:instrText>
      </w:r>
      <w:r w:rsidR="00695DD6">
        <w:fldChar w:fldCharType="separate"/>
      </w:r>
      <w:r w:rsidR="00D90797">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1</w:t>
      </w:r>
      <w:r w:rsidR="00695DD6">
        <w:fldChar w:fldCharType="end"/>
      </w:r>
      <w:bookmarkEnd w:id="114"/>
      <w:r>
        <w:t>: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bookmarkEnd w:id="115"/>
    </w:p>
    <w:p w14:paraId="0DBE8098" w14:textId="77777777" w:rsidR="00231D1C" w:rsidRDefault="00231D1C" w:rsidP="00231D1C">
      <w:pPr>
        <w:spacing w:after="0" w:line="360" w:lineRule="auto"/>
        <w:jc w:val="both"/>
        <w:rPr>
          <w:szCs w:val="24"/>
        </w:rPr>
      </w:pPr>
      <w:r>
        <w:rPr>
          <w:szCs w:val="24"/>
        </w:rPr>
        <w:t xml:space="preserve">PhyloProfile offers some scripts for directly retrieving the orthologous proteins together with their sequences and domain annotation from OMA Database using their REST-API </w:t>
      </w:r>
      <w:r>
        <w:rPr>
          <w:szCs w:val="24"/>
        </w:rPr>
        <w:fldChar w:fldCharType="begin"/>
      </w:r>
      <w:r>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Pr>
          <w:szCs w:val="24"/>
        </w:rPr>
        <w:fldChar w:fldCharType="separate"/>
      </w:r>
      <w:r>
        <w:rPr>
          <w:noProof/>
          <w:szCs w:val="24"/>
        </w:rPr>
        <w:t>(Altenhoff et al. 2015)</w:t>
      </w:r>
      <w:r>
        <w:rPr>
          <w:szCs w:val="24"/>
        </w:rPr>
        <w:fldChar w:fldCharType="end"/>
      </w:r>
      <w:r>
        <w:rPr>
          <w:szCs w:val="24"/>
        </w:rPr>
        <w:t xml:space="preserve">; likewise parsing the outputs from OMA standalone </w:t>
      </w:r>
      <w:r>
        <w:rPr>
          <w:szCs w:val="24"/>
        </w:rPr>
        <w:fldChar w:fldCharType="begin"/>
      </w:r>
      <w:r>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Pr>
          <w:szCs w:val="24"/>
        </w:rPr>
        <w:fldChar w:fldCharType="separate"/>
      </w:r>
      <w:r>
        <w:rPr>
          <w:noProof/>
          <w:szCs w:val="24"/>
        </w:rPr>
        <w:t>(Train et al. 2017)</w:t>
      </w:r>
      <w:r>
        <w:rPr>
          <w:szCs w:val="24"/>
        </w:rPr>
        <w:fldChar w:fldCharType="end"/>
      </w:r>
      <w:r>
        <w:rPr>
          <w:szCs w:val="24"/>
        </w:rPr>
        <w:t xml:space="preserve">, hmmscan (hmmer.org) and pfamscan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to generate the compatible inputs for PhyloProfile tool.</w:t>
      </w:r>
    </w:p>
    <w:p w14:paraId="6057F599" w14:textId="77777777" w:rsidR="00231D1C" w:rsidRDefault="00231D1C" w:rsidP="00231D1C">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D90797">
        <w:t xml:space="preserve">Figure </w:t>
      </w:r>
      <w:r w:rsidR="00D90797">
        <w:rPr>
          <w:noProof/>
        </w:rPr>
        <w:t>3</w:t>
      </w:r>
      <w:r w:rsidR="00D90797">
        <w:noBreakHyphen/>
      </w:r>
      <w:r w:rsidR="00D90797">
        <w:rPr>
          <w:noProof/>
        </w:rPr>
        <w:t>1</w:t>
      </w:r>
      <w:r>
        <w:rPr>
          <w:szCs w:val="24"/>
        </w:rPr>
        <w:fldChar w:fldCharType="end"/>
      </w:r>
      <w:r>
        <w:rPr>
          <w:szCs w:val="24"/>
        </w:rPr>
        <w:t>). The co-orthologs can also be represented, if the working taxonomy rank is the most specific one from the input data, namely species or strain in the most cases.</w:t>
      </w:r>
    </w:p>
    <w:p w14:paraId="2975D922" w14:textId="77777777" w:rsidR="00231D1C" w:rsidRPr="00756D71" w:rsidRDefault="00231D1C" w:rsidP="00231D1C">
      <w:pPr>
        <w:pStyle w:val="Heading3"/>
        <w:jc w:val="both"/>
      </w:pPr>
      <w:bookmarkStart w:id="116" w:name="_Toc386731491"/>
      <w:r w:rsidRPr="00756D71">
        <w:t>Interactive visualization</w:t>
      </w:r>
      <w:bookmarkEnd w:id="116"/>
    </w:p>
    <w:p w14:paraId="2917AC11" w14:textId="77777777" w:rsidR="00231D1C" w:rsidRDefault="00231D1C" w:rsidP="00231D1C">
      <w:pPr>
        <w:spacing w:after="0" w:line="360" w:lineRule="auto"/>
        <w:jc w:val="both"/>
        <w:rPr>
          <w:szCs w:val="24"/>
        </w:rPr>
      </w:pPr>
      <w:r>
        <w:rPr>
          <w:szCs w:val="24"/>
        </w:rPr>
        <w:t>PhyloProfile was written mainly in R (R Development Core Team 2011). Because of the robust ability of i</w:t>
      </w:r>
      <w:r w:rsidRPr="00124D24">
        <w:rPr>
          <w:szCs w:val="24"/>
        </w:rPr>
        <w:t>nteractive vis</w:t>
      </w:r>
      <w:r>
        <w:rPr>
          <w:szCs w:val="24"/>
        </w:rPr>
        <w:t>ualization in analyzing informa</w:t>
      </w:r>
      <w:r w:rsidRPr="00124D24">
        <w:rPr>
          <w:szCs w:val="24"/>
        </w:rPr>
        <w:t>tive data</w:t>
      </w:r>
      <w:r>
        <w:rPr>
          <w:szCs w:val="24"/>
        </w:rPr>
        <w:t xml:space="preserve"> </w:t>
      </w:r>
      <w:r>
        <w:rPr>
          <w:szCs w:val="24"/>
        </w:rPr>
        <w:fldChar w:fldCharType="begin"/>
      </w:r>
      <w:r>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Pr>
          <w:szCs w:val="24"/>
        </w:rPr>
        <w:fldChar w:fldCharType="separate"/>
      </w:r>
      <w:r>
        <w:rPr>
          <w:noProof/>
          <w:szCs w:val="24"/>
        </w:rPr>
        <w:t>(Zudilova-Seinstra, Adriaansen, and van Liere 2009)</w:t>
      </w:r>
      <w:r>
        <w:rPr>
          <w:szCs w:val="24"/>
        </w:rPr>
        <w:fldChar w:fldCharType="end"/>
      </w:r>
      <w:r>
        <w:rPr>
          <w:szCs w:val="24"/>
        </w:rPr>
        <w:t xml:space="preserve">, we intensively used </w:t>
      </w:r>
      <w:r w:rsidRPr="00076E91">
        <w:rPr>
          <w:szCs w:val="24"/>
        </w:rPr>
        <w:t>the Shiny library (https://CRAN.R-project.org/package=shiny)</w:t>
      </w:r>
      <w:r>
        <w:rPr>
          <w:szCs w:val="24"/>
        </w:rPr>
        <w:t xml:space="preserve"> to brought this feature into PhyloProfile tool.</w:t>
      </w:r>
    </w:p>
    <w:p w14:paraId="0C30E34B" w14:textId="77777777" w:rsidR="00231D1C" w:rsidRDefault="00231D1C" w:rsidP="00231D1C">
      <w:pPr>
        <w:keepNext/>
        <w:spacing w:after="0" w:line="360" w:lineRule="auto"/>
        <w:jc w:val="both"/>
      </w:pPr>
      <w:r>
        <w:rPr>
          <w:noProof/>
          <w:szCs w:val="24"/>
        </w:rPr>
        <w:drawing>
          <wp:inline distT="0" distB="0" distL="0" distR="0" wp14:anchorId="49965CE1" wp14:editId="2876085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A8C62ED" w14:textId="700B6381" w:rsidR="00231D1C" w:rsidRDefault="00231D1C" w:rsidP="00231D1C">
      <w:pPr>
        <w:pStyle w:val="Caption"/>
        <w:jc w:val="both"/>
      </w:pPr>
      <w:bookmarkStart w:id="117" w:name="_Ref384073005"/>
      <w:bookmarkStart w:id="118" w:name="_Toc386730797"/>
      <w:r>
        <w:t xml:space="preserve">Figure </w:t>
      </w:r>
      <w:r w:rsidR="00695DD6">
        <w:fldChar w:fldCharType="begin"/>
      </w:r>
      <w:r w:rsidR="00695DD6">
        <w:instrText xml:space="preserve"> STYLEREF 1 \s </w:instrText>
      </w:r>
      <w:r w:rsidR="00695DD6">
        <w:fldChar w:fldCharType="separate"/>
      </w:r>
      <w:r w:rsidR="00D90797">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2</w:t>
      </w:r>
      <w:r w:rsidR="00695DD6">
        <w:fldChar w:fldCharType="end"/>
      </w:r>
      <w:bookmarkEnd w:id="117"/>
      <w:r>
        <w:t xml:space="preserve">: Screenshot for the Main profile page. </w:t>
      </w:r>
      <w:r w:rsidRPr="00FC0CEF">
        <w:t>The phylogenetic profile is repr</w:t>
      </w:r>
      <w:r>
        <w:t>esented by a dot matrix</w:t>
      </w:r>
      <w:r w:rsidRPr="00FC0CEF">
        <w:t>. Cell color and dot color</w:t>
      </w:r>
      <w:r>
        <w:t xml:space="preserve"> denote values of two additional information layers. Dot size is corresponding for the number of species that are present</w:t>
      </w:r>
      <w:r w:rsidRPr="00FC0CEF">
        <w:t xml:space="preserve"> </w:t>
      </w:r>
      <w:r>
        <w:t xml:space="preserve">in the supertaxa. List of taxa and genes on the x and y-axis can be switched. The co-orthologs, if present, will be represented as a small green dot inside the main dot. </w:t>
      </w:r>
      <w:r w:rsidRPr="00FC0CEF">
        <w:t xml:space="preserve">The </w:t>
      </w:r>
      <w:r>
        <w:t>detailed information can be accessed upon a click on the dot.</w:t>
      </w:r>
      <w:bookmarkEnd w:id="118"/>
    </w:p>
    <w:p w14:paraId="06BBFE29" w14:textId="77777777" w:rsidR="00231D1C" w:rsidRDefault="00231D1C" w:rsidP="00231D1C">
      <w:pPr>
        <w:jc w:val="both"/>
      </w:pPr>
      <w:r>
        <w:t xml:space="preserve">As can be seen in </w:t>
      </w:r>
      <w:r>
        <w:fldChar w:fldCharType="begin"/>
      </w:r>
      <w:r>
        <w:instrText xml:space="preserve"> REF _Ref384073005 \h </w:instrText>
      </w:r>
      <w:r>
        <w:fldChar w:fldCharType="separate"/>
      </w:r>
      <w:r w:rsidR="00D90797">
        <w:t xml:space="preserve">Figure </w:t>
      </w:r>
      <w:r w:rsidR="00D90797">
        <w:rPr>
          <w:noProof/>
        </w:rPr>
        <w:t>3</w:t>
      </w:r>
      <w:r w:rsidR="00D90797">
        <w:noBreakHyphen/>
      </w:r>
      <w:r w:rsidR="00D90797">
        <w:rPr>
          <w:noProof/>
        </w:rPr>
        <w:t>2</w:t>
      </w:r>
      <w:r>
        <w:fldChar w:fldCharType="end"/>
      </w:r>
      <w:r>
        <w:t>, the detailed information of a dot in the profile matrix can be approached by clicking on that dot. Beside the main profile, almost all plots generated in PhyloProfile are interactable in order to represent further data or to link between different functions (</w:t>
      </w:r>
      <w:r>
        <w:fldChar w:fldCharType="begin"/>
      </w:r>
      <w:r>
        <w:instrText xml:space="preserve"> REF _Ref384081133 \h </w:instrText>
      </w:r>
      <w:r>
        <w:fldChar w:fldCharType="separate"/>
      </w:r>
      <w:r w:rsidR="00D90797">
        <w:t xml:space="preserve">Figure </w:t>
      </w:r>
      <w:r w:rsidR="00D90797">
        <w:rPr>
          <w:noProof/>
        </w:rPr>
        <w:t>3</w:t>
      </w:r>
      <w:r w:rsidR="00D90797">
        <w:noBreakHyphen/>
      </w:r>
      <w:r w:rsidR="00D90797">
        <w:rPr>
          <w:noProof/>
        </w:rPr>
        <w:t>3</w:t>
      </w:r>
      <w:r>
        <w:fldChar w:fldCharType="end"/>
      </w:r>
      <w:r>
        <w:t xml:space="preserve">). </w:t>
      </w:r>
    </w:p>
    <w:p w14:paraId="7512191F" w14:textId="77777777" w:rsidR="00231D1C" w:rsidRDefault="00231D1C" w:rsidP="00231D1C">
      <w:pPr>
        <w:keepNext/>
        <w:jc w:val="both"/>
      </w:pPr>
      <w:r>
        <w:rPr>
          <w:noProof/>
        </w:rPr>
        <w:drawing>
          <wp:inline distT="0" distB="0" distL="0" distR="0" wp14:anchorId="532BD5D0" wp14:editId="53B67A55">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25ABD3C" w14:textId="69FE8577" w:rsidR="00231D1C" w:rsidRDefault="00231D1C" w:rsidP="00231D1C">
      <w:pPr>
        <w:pStyle w:val="Caption"/>
        <w:jc w:val="both"/>
      </w:pPr>
      <w:bookmarkStart w:id="119" w:name="_Ref384081133"/>
      <w:bookmarkStart w:id="120" w:name="_Toc386730798"/>
      <w:r>
        <w:t xml:space="preserve">Figure </w:t>
      </w:r>
      <w:r w:rsidR="00695DD6">
        <w:fldChar w:fldCharType="begin"/>
      </w:r>
      <w:r w:rsidR="00695DD6">
        <w:instrText xml:space="preserve"> STYLEREF 1 \s </w:instrText>
      </w:r>
      <w:r w:rsidR="00695DD6">
        <w:fldChar w:fldCharType="separate"/>
      </w:r>
      <w:r w:rsidR="00D90797">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3</w:t>
      </w:r>
      <w:r w:rsidR="00695DD6">
        <w:fldChar w:fldCharType="end"/>
      </w:r>
      <w:bookmarkEnd w:id="119"/>
      <w:r>
        <w:t>: The interactive visualization enables linking between different data.</w:t>
      </w:r>
      <w:bookmarkEnd w:id="120"/>
    </w:p>
    <w:p w14:paraId="7E1A941D" w14:textId="77777777" w:rsidR="00231D1C" w:rsidRDefault="00231D1C" w:rsidP="00231D1C">
      <w:pPr>
        <w:jc w:val="both"/>
      </w:pPr>
      <w:r>
        <w:lastRenderedPageBreak/>
        <w:t>Furthermore, many components of the user-interface can be automatically adapted to the input data or the parameter settings, such as the name of two additional information layers or the taxa list of selected taxonomy rank.</w:t>
      </w:r>
    </w:p>
    <w:p w14:paraId="5CB11D43" w14:textId="77777777" w:rsidR="00231D1C" w:rsidRPr="00756D71" w:rsidRDefault="00231D1C" w:rsidP="00231D1C">
      <w:pPr>
        <w:pStyle w:val="Heading3"/>
        <w:jc w:val="both"/>
      </w:pPr>
      <w:bookmarkStart w:id="121" w:name="_Toc386731492"/>
      <w:r w:rsidRPr="00756D71">
        <w:t>The use of NCBI taxonomy information in PhyloProfile</w:t>
      </w:r>
      <w:bookmarkEnd w:id="121"/>
    </w:p>
    <w:p w14:paraId="11BC6F94" w14:textId="77777777" w:rsidR="00231D1C" w:rsidRDefault="00231D1C" w:rsidP="00231D1C">
      <w:pPr>
        <w:jc w:val="both"/>
        <w:rPr>
          <w:szCs w:val="24"/>
        </w:rPr>
      </w:pPr>
      <w:r>
        <w:rPr>
          <w:szCs w:val="24"/>
        </w:rPr>
        <w:t xml:space="preserve">The species information in the phylogenetic profile loaded into PhyloProfile has to be represented by NCBI taxonomy IDs </w:t>
      </w:r>
      <w:r>
        <w:rPr>
          <w:szCs w:val="24"/>
        </w:rPr>
        <w:fldChar w:fldCharType="begin"/>
      </w:r>
      <w:r>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Pr>
          <w:szCs w:val="24"/>
        </w:rPr>
        <w:fldChar w:fldCharType="separate"/>
      </w:r>
      <w:r>
        <w:rPr>
          <w:noProof/>
          <w:szCs w:val="24"/>
        </w:rPr>
        <w:t>(Federhen 2012)</w:t>
      </w:r>
      <w:r>
        <w:rPr>
          <w:szCs w:val="24"/>
        </w:rPr>
        <w:fldChar w:fldCharType="end"/>
      </w:r>
      <w:r>
        <w:rPr>
          <w:szCs w:val="24"/>
        </w:rPr>
        <w:t>. We collect the full taxonomy information for a list of input taxa including both defined ranks, such as strain, species, genus, ... to superkingdom and undefined ranks, which are named as "norank" by NCBI. Those taxonomy vectors with unequal lengths are aligned to create a taxonomy matrix, in which its rows are the taxonomy IDs and its columns are all available systematic ranks that can be found in the given taxon list. The taxonomy matrix is then used to generate a taxonomy tree. Thereafter, we root the tree based on the user-selected reference taxon and return a list of sorted taxa from the rooted tree.</w:t>
      </w:r>
    </w:p>
    <w:p w14:paraId="05114B40" w14:textId="77777777" w:rsidR="00231D1C" w:rsidRDefault="00231D1C" w:rsidP="00231D1C">
      <w:pPr>
        <w:jc w:val="both"/>
        <w:rPr>
          <w:szCs w:val="24"/>
        </w:rPr>
      </w:pPr>
      <w:r>
        <w:rPr>
          <w:szCs w:val="24"/>
        </w:rPr>
        <w:t xml:space="preserve">This feature </w:t>
      </w:r>
      <w:r w:rsidRPr="00BD2158">
        <w:rPr>
          <w:szCs w:val="24"/>
        </w:rPr>
        <w:t>facilitate</w:t>
      </w:r>
      <w:r>
        <w:rPr>
          <w:szCs w:val="24"/>
        </w:rPr>
        <w:t>s</w:t>
      </w:r>
      <w:r w:rsidRPr="00BD2158">
        <w:rPr>
          <w:szCs w:val="24"/>
        </w:rPr>
        <w:t xml:space="preserve"> </w:t>
      </w:r>
      <w:r>
        <w:rPr>
          <w:szCs w:val="24"/>
        </w:rPr>
        <w:t>the scaling of the analysis from individual species to classes, phyla or entire kingdoms.</w:t>
      </w:r>
    </w:p>
    <w:p w14:paraId="0380787F" w14:textId="77777777" w:rsidR="00231D1C" w:rsidRPr="00861630" w:rsidRDefault="00231D1C" w:rsidP="00231D1C">
      <w:pPr>
        <w:jc w:val="both"/>
        <w:rPr>
          <w:szCs w:val="24"/>
        </w:rPr>
      </w:pPr>
      <w:r>
        <w:rPr>
          <w:szCs w:val="24"/>
        </w:rPr>
        <w:t>Moreover, novel taxa, which do not exist in NCBI taxonomy database, can be manually added into this process.</w:t>
      </w:r>
    </w:p>
    <w:p w14:paraId="729B53FC" w14:textId="77777777" w:rsidR="00231D1C" w:rsidRPr="00756D71" w:rsidRDefault="00231D1C" w:rsidP="00231D1C">
      <w:pPr>
        <w:pStyle w:val="Heading3"/>
        <w:jc w:val="both"/>
      </w:pPr>
      <w:bookmarkStart w:id="122" w:name="_Toc386731493"/>
      <w:r w:rsidRPr="00756D71">
        <w:t>Dynamic data filtering</w:t>
      </w:r>
      <w:bookmarkEnd w:id="122"/>
    </w:p>
    <w:p w14:paraId="4BF1DF0F" w14:textId="77777777" w:rsidR="00231D1C" w:rsidRDefault="00231D1C" w:rsidP="00231D1C">
      <w:pPr>
        <w:spacing w:after="0" w:line="360" w:lineRule="auto"/>
        <w:jc w:val="both"/>
        <w:rPr>
          <w:szCs w:val="24"/>
        </w:rPr>
      </w:pPr>
      <w:r>
        <w:rPr>
          <w:szCs w:val="24"/>
        </w:rPr>
        <w:t xml:space="preserve">In contrary to the main profile plot in </w:t>
      </w:r>
      <w:r>
        <w:fldChar w:fldCharType="begin"/>
      </w:r>
      <w:r>
        <w:instrText xml:space="preserve"> REF _Ref384073005 \h </w:instrText>
      </w:r>
      <w:r>
        <w:fldChar w:fldCharType="separate"/>
      </w:r>
      <w:r w:rsidR="00D90797">
        <w:t xml:space="preserve">Figure </w:t>
      </w:r>
      <w:r w:rsidR="00D90797">
        <w:rPr>
          <w:noProof/>
        </w:rPr>
        <w:t>3</w:t>
      </w:r>
      <w:r w:rsidR="00D90797">
        <w:noBreakHyphen/>
      </w:r>
      <w:r w:rsidR="00D90797">
        <w:rPr>
          <w:noProof/>
        </w:rPr>
        <w:t>2</w:t>
      </w:r>
      <w:r>
        <w:fldChar w:fldCharType="end"/>
      </w:r>
      <w:r>
        <w:rPr>
          <w:szCs w:val="24"/>
        </w:rPr>
        <w:t>, the customized profile of PhyloProfile allows a detailed analysis of a subset of genes and taxa, without the need of modifying the input data. The genes and taxa used in customized profile can be manually selected from a pre-defined list or taken from the results of the analysis functions (</w:t>
      </w:r>
      <w:r>
        <w:rPr>
          <w:szCs w:val="24"/>
        </w:rPr>
        <w:fldChar w:fldCharType="begin"/>
      </w:r>
      <w:r>
        <w:rPr>
          <w:szCs w:val="24"/>
        </w:rPr>
        <w:instrText xml:space="preserve"> REF _Ref384081559 \h </w:instrText>
      </w:r>
      <w:r>
        <w:rPr>
          <w:szCs w:val="24"/>
        </w:rPr>
      </w:r>
      <w:r>
        <w:rPr>
          <w:szCs w:val="24"/>
        </w:rPr>
        <w:fldChar w:fldCharType="separate"/>
      </w:r>
      <w:r w:rsidR="00D90797">
        <w:t xml:space="preserve">Figure </w:t>
      </w:r>
      <w:r w:rsidR="00D90797">
        <w:rPr>
          <w:noProof/>
        </w:rPr>
        <w:t>3</w:t>
      </w:r>
      <w:r w:rsidR="00D90797">
        <w:noBreakHyphen/>
      </w:r>
      <w:r w:rsidR="00D90797">
        <w:rPr>
          <w:noProof/>
        </w:rPr>
        <w:t>4</w:t>
      </w:r>
      <w:r>
        <w:rPr>
          <w:szCs w:val="24"/>
        </w:rPr>
        <w:fldChar w:fldCharType="end"/>
      </w:r>
      <w:r>
        <w:rPr>
          <w:szCs w:val="24"/>
        </w:rPr>
        <w:t>).</w:t>
      </w:r>
    </w:p>
    <w:p w14:paraId="19072DAD" w14:textId="77777777" w:rsidR="00231D1C" w:rsidRDefault="00231D1C" w:rsidP="00231D1C">
      <w:pPr>
        <w:keepNext/>
        <w:spacing w:after="0" w:line="360" w:lineRule="auto"/>
        <w:jc w:val="both"/>
      </w:pPr>
      <w:r>
        <w:rPr>
          <w:noProof/>
          <w:szCs w:val="24"/>
        </w:rPr>
        <w:lastRenderedPageBreak/>
        <w:drawing>
          <wp:inline distT="0" distB="0" distL="0" distR="0" wp14:anchorId="1A7FECB1" wp14:editId="38A805A9">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33">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36FF68D" w14:textId="7BE41B19" w:rsidR="00231D1C" w:rsidRDefault="00231D1C" w:rsidP="00231D1C">
      <w:pPr>
        <w:pStyle w:val="Caption"/>
        <w:jc w:val="both"/>
        <w:rPr>
          <w:szCs w:val="24"/>
        </w:rPr>
      </w:pPr>
      <w:bookmarkStart w:id="123" w:name="_Ref384081559"/>
      <w:bookmarkStart w:id="124" w:name="_Toc386730799"/>
      <w:r>
        <w:t xml:space="preserve">Figure </w:t>
      </w:r>
      <w:r w:rsidR="00695DD6">
        <w:fldChar w:fldCharType="begin"/>
      </w:r>
      <w:r w:rsidR="00695DD6">
        <w:instrText xml:space="preserve"> STYLEREF 1 \s </w:instrText>
      </w:r>
      <w:r w:rsidR="00695DD6">
        <w:fldChar w:fldCharType="separate"/>
      </w:r>
      <w:r w:rsidR="00D90797">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4</w:t>
      </w:r>
      <w:r w:rsidR="00695DD6">
        <w:fldChar w:fldCharType="end"/>
      </w:r>
      <w:bookmarkEnd w:id="123"/>
      <w:r>
        <w:t>: List of genes resulting from the Core gene identification function can be directly input to the customized profile for further investigating.</w:t>
      </w:r>
      <w:bookmarkEnd w:id="124"/>
    </w:p>
    <w:p w14:paraId="39525B9C" w14:textId="77777777" w:rsidR="00231D1C" w:rsidRDefault="00231D1C" w:rsidP="00231D1C">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Pr>
          <w:szCs w:val="24"/>
        </w:rPr>
        <w:t xml:space="preserve"> depending to the additional information layers (variables) and the selected taxonomy rank</w:t>
      </w:r>
      <w:r w:rsidRPr="009B14AE">
        <w:rPr>
          <w:szCs w:val="24"/>
        </w:rPr>
        <w:t xml:space="preserve">. </w:t>
      </w:r>
      <w:r w:rsidRPr="0000407E">
        <w:rPr>
          <w:szCs w:val="24"/>
        </w:rPr>
        <w:t>For example, minimizing the fraction of species required in a systematic group having a particular ortholog present can reduce the impact of spurious ortholog identification on evolutionary interpretations.</w:t>
      </w:r>
      <w:r>
        <w:rPr>
          <w:szCs w:val="24"/>
        </w:rPr>
        <w:t xml:space="preserve"> Similarly, increasing the similarity cutoff for the protein feature architecture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can help to filter genes that having divergent domain annotations.</w:t>
      </w:r>
    </w:p>
    <w:p w14:paraId="27914817" w14:textId="77777777" w:rsidR="00231D1C" w:rsidRPr="00756D71" w:rsidRDefault="00231D1C" w:rsidP="00231D1C">
      <w:pPr>
        <w:pStyle w:val="Heading3"/>
        <w:jc w:val="both"/>
      </w:pPr>
      <w:bookmarkStart w:id="125" w:name="_Toc386731494"/>
      <w:r w:rsidRPr="00756D71">
        <w:t>Phylogenetic profiling</w:t>
      </w:r>
      <w:bookmarkEnd w:id="125"/>
    </w:p>
    <w:p w14:paraId="0B875AB9" w14:textId="77777777" w:rsidR="00231D1C" w:rsidRDefault="00231D1C" w:rsidP="00231D1C">
      <w:pPr>
        <w:spacing w:after="0" w:line="360" w:lineRule="auto"/>
        <w:jc w:val="both"/>
        <w:rPr>
          <w:szCs w:val="24"/>
        </w:rPr>
      </w:pPr>
      <w:r>
        <w:rPr>
          <w:szCs w:val="24"/>
        </w:rPr>
        <w:t>In addition to the interactive visualization, PhyloProfile further provides several functions for dynamic analyzing the phylogenetic profiles.</w:t>
      </w:r>
    </w:p>
    <w:p w14:paraId="62B01FCE" w14:textId="77777777" w:rsidR="00231D1C" w:rsidRDefault="00231D1C" w:rsidP="00231D1C">
      <w:pPr>
        <w:spacing w:after="0" w:line="360" w:lineRule="auto"/>
        <w:jc w:val="both"/>
        <w:rPr>
          <w:szCs w:val="24"/>
        </w:rPr>
      </w:pPr>
    </w:p>
    <w:p w14:paraId="19C10F4F" w14:textId="77777777" w:rsidR="00231D1C" w:rsidRPr="00756D71" w:rsidRDefault="00231D1C" w:rsidP="00231D1C">
      <w:pPr>
        <w:spacing w:after="0" w:line="360" w:lineRule="auto"/>
        <w:jc w:val="both"/>
        <w:rPr>
          <w:rStyle w:val="IntenseEmphasis"/>
        </w:rPr>
      </w:pPr>
      <w:r w:rsidRPr="00756D71">
        <w:rPr>
          <w:rStyle w:val="IntenseEmphasis"/>
        </w:rPr>
        <w:t>Profile clustering</w:t>
      </w:r>
    </w:p>
    <w:p w14:paraId="1E750BA3" w14:textId="77777777" w:rsidR="00231D1C" w:rsidRDefault="00231D1C" w:rsidP="00231D1C">
      <w:pPr>
        <w:spacing w:after="0" w:line="360" w:lineRule="auto"/>
        <w:jc w:val="both"/>
        <w:rPr>
          <w:szCs w:val="24"/>
        </w:rPr>
      </w:pPr>
      <w:r>
        <w:rPr>
          <w:szCs w:val="24"/>
        </w:rPr>
        <w:t xml:space="preserve">This function </w:t>
      </w:r>
      <w:r w:rsidRPr="00241516">
        <w:rPr>
          <w:szCs w:val="24"/>
        </w:rPr>
        <w:t>cluster</w:t>
      </w:r>
      <w:r>
        <w:rPr>
          <w:szCs w:val="24"/>
        </w:rPr>
        <w:t>s</w:t>
      </w:r>
      <w:r w:rsidRPr="00241516">
        <w:rPr>
          <w:szCs w:val="24"/>
        </w:rPr>
        <w:t xml:space="preserve"> genes according to the distance of their phylogenetic profiles</w:t>
      </w:r>
      <w:r>
        <w:rPr>
          <w:szCs w:val="24"/>
        </w:rPr>
        <w:t xml:space="preserve"> (</w:t>
      </w:r>
      <w:r>
        <w:rPr>
          <w:szCs w:val="24"/>
        </w:rPr>
        <w:fldChar w:fldCharType="begin"/>
      </w:r>
      <w:r>
        <w:rPr>
          <w:szCs w:val="24"/>
        </w:rPr>
        <w:instrText xml:space="preserve"> REF _Ref384080616 \h </w:instrText>
      </w:r>
      <w:r>
        <w:rPr>
          <w:szCs w:val="24"/>
        </w:rPr>
      </w:r>
      <w:r>
        <w:rPr>
          <w:szCs w:val="24"/>
        </w:rPr>
        <w:fldChar w:fldCharType="separate"/>
      </w:r>
      <w:r w:rsidR="00D90797">
        <w:t xml:space="preserve">Figure </w:t>
      </w:r>
      <w:r w:rsidR="00D90797">
        <w:rPr>
          <w:noProof/>
        </w:rPr>
        <w:t>3</w:t>
      </w:r>
      <w:r w:rsidR="00D90797">
        <w:noBreakHyphen/>
      </w:r>
      <w:r w:rsidR="00D90797">
        <w:rPr>
          <w:noProof/>
        </w:rPr>
        <w:t>5</w:t>
      </w:r>
      <w:r>
        <w:rPr>
          <w:szCs w:val="24"/>
        </w:rPr>
        <w:fldChar w:fldCharType="end"/>
      </w:r>
      <w:r>
        <w:rPr>
          <w:szCs w:val="24"/>
        </w:rPr>
        <w:t>)</w:t>
      </w:r>
      <w:r w:rsidRPr="00241516">
        <w:rPr>
          <w:szCs w:val="24"/>
        </w:rPr>
        <w:t>. The similarity of</w:t>
      </w:r>
      <w:r>
        <w:rPr>
          <w:szCs w:val="24"/>
        </w:rPr>
        <w:t xml:space="preserve"> phylogenetic</w:t>
      </w:r>
      <w:r w:rsidRPr="00241516">
        <w:rPr>
          <w:szCs w:val="24"/>
        </w:rPr>
        <w:t xml:space="preserve"> profiles can </w:t>
      </w:r>
      <w:r>
        <w:rPr>
          <w:szCs w:val="24"/>
        </w:rPr>
        <w:t xml:space="preserve">be an evidence </w:t>
      </w:r>
      <w:r>
        <w:rPr>
          <w:szCs w:val="24"/>
        </w:rPr>
        <w:lastRenderedPageBreak/>
        <w:t>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w:t>
      </w:r>
    </w:p>
    <w:p w14:paraId="0B4C4010" w14:textId="77777777" w:rsidR="00231D1C" w:rsidRDefault="00231D1C" w:rsidP="00231D1C">
      <w:pPr>
        <w:keepNext/>
        <w:spacing w:after="0" w:line="360" w:lineRule="auto"/>
        <w:jc w:val="both"/>
      </w:pPr>
      <w:r>
        <w:rPr>
          <w:noProof/>
          <w:szCs w:val="24"/>
        </w:rPr>
        <w:drawing>
          <wp:inline distT="0" distB="0" distL="0" distR="0" wp14:anchorId="20EE098D" wp14:editId="66F121F0">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34">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742631C" w14:textId="0C8430BE" w:rsidR="00231D1C" w:rsidRDefault="00231D1C" w:rsidP="00231D1C">
      <w:pPr>
        <w:pStyle w:val="Caption"/>
        <w:jc w:val="both"/>
        <w:rPr>
          <w:szCs w:val="24"/>
        </w:rPr>
      </w:pPr>
      <w:bookmarkStart w:id="126" w:name="_Ref384080616"/>
      <w:bookmarkStart w:id="127" w:name="_Toc386730800"/>
      <w:r>
        <w:t xml:space="preserve">Figure </w:t>
      </w:r>
      <w:r w:rsidR="00695DD6">
        <w:fldChar w:fldCharType="begin"/>
      </w:r>
      <w:r w:rsidR="00695DD6">
        <w:instrText xml:space="preserve"> STYLEREF 1 \s </w:instrText>
      </w:r>
      <w:r w:rsidR="00695DD6">
        <w:fldChar w:fldCharType="separate"/>
      </w:r>
      <w:r w:rsidR="00D90797">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5</w:t>
      </w:r>
      <w:r w:rsidR="00695DD6">
        <w:fldChar w:fldCharType="end"/>
      </w:r>
      <w:bookmarkEnd w:id="126"/>
      <w:r>
        <w:t>: Phylogenetic profile dot matrix before (left) and after (right) clustering.</w:t>
      </w:r>
      <w:bookmarkEnd w:id="127"/>
    </w:p>
    <w:p w14:paraId="18E0CC9E" w14:textId="77777777" w:rsidR="00231D1C" w:rsidRDefault="00231D1C" w:rsidP="00231D1C">
      <w:pPr>
        <w:spacing w:after="0" w:line="360" w:lineRule="auto"/>
        <w:jc w:val="both"/>
        <w:rPr>
          <w:rStyle w:val="IntenseEmphasis"/>
        </w:rPr>
      </w:pPr>
    </w:p>
    <w:p w14:paraId="031679A8" w14:textId="77777777" w:rsidR="00231D1C" w:rsidRPr="00756D71" w:rsidRDefault="00231D1C" w:rsidP="00231D1C">
      <w:pPr>
        <w:spacing w:after="0" w:line="360" w:lineRule="auto"/>
        <w:jc w:val="both"/>
        <w:rPr>
          <w:rStyle w:val="IntenseEmphasis"/>
        </w:rPr>
      </w:pPr>
      <w:r>
        <w:rPr>
          <w:rStyle w:val="IntenseEmphasis"/>
        </w:rPr>
        <w:t>Gene age estimation</w:t>
      </w:r>
    </w:p>
    <w:p w14:paraId="1045D49C" w14:textId="77777777" w:rsidR="00231D1C" w:rsidRDefault="00231D1C" w:rsidP="00231D1C">
      <w:pPr>
        <w:spacing w:after="0" w:line="360" w:lineRule="auto"/>
        <w:jc w:val="both"/>
        <w:rPr>
          <w:szCs w:val="24"/>
        </w:rPr>
      </w:pPr>
      <w:r>
        <w:rPr>
          <w:szCs w:val="24"/>
        </w:rPr>
        <w:t>T</w:t>
      </w:r>
      <w:r w:rsidRPr="00241516">
        <w:rPr>
          <w:szCs w:val="24"/>
        </w:rPr>
        <w:t xml:space="preserve">he evolutionary age of </w:t>
      </w:r>
      <w:r>
        <w:rPr>
          <w:szCs w:val="24"/>
        </w:rPr>
        <w:t xml:space="preserve">a </w:t>
      </w:r>
      <w:r w:rsidRPr="00241516">
        <w:rPr>
          <w:szCs w:val="24"/>
        </w:rPr>
        <w:t>gen</w:t>
      </w:r>
      <w:r>
        <w:rPr>
          <w:szCs w:val="24"/>
        </w:rPr>
        <w:t xml:space="preserve">e is estimated using an LCA algorithm </w:t>
      </w:r>
      <w:r>
        <w:rPr>
          <w:szCs w:val="24"/>
        </w:rPr>
        <w:fldChar w:fldCharType="begin"/>
      </w:r>
      <w:r>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Pr>
          <w:szCs w:val="24"/>
        </w:rPr>
        <w:fldChar w:fldCharType="separate"/>
      </w:r>
      <w:r>
        <w:rPr>
          <w:noProof/>
          <w:szCs w:val="24"/>
        </w:rPr>
        <w:t>(Capra et al. 2013)</w:t>
      </w:r>
      <w:r>
        <w:rPr>
          <w:szCs w:val="24"/>
        </w:rPr>
        <w:fldChar w:fldCharType="end"/>
      </w:r>
      <w:r>
        <w:rPr>
          <w:szCs w:val="24"/>
        </w:rPr>
        <w:t xml:space="preserve">. Namely, </w:t>
      </w:r>
      <w:r w:rsidRPr="00241516">
        <w:rPr>
          <w:szCs w:val="24"/>
        </w:rPr>
        <w:t>the last common ancestor of the two most distantly related species in the ortholog group serves as the minimal gene age of that group</w:t>
      </w:r>
      <w:r>
        <w:rPr>
          <w:szCs w:val="24"/>
        </w:rPr>
        <w:t xml:space="preserve"> (</w:t>
      </w:r>
      <w:r>
        <w:rPr>
          <w:szCs w:val="24"/>
        </w:rPr>
        <w:fldChar w:fldCharType="begin"/>
      </w:r>
      <w:r>
        <w:rPr>
          <w:szCs w:val="24"/>
        </w:rPr>
        <w:instrText xml:space="preserve"> REF _Ref384080679 \h </w:instrText>
      </w:r>
      <w:r>
        <w:rPr>
          <w:szCs w:val="24"/>
        </w:rPr>
      </w:r>
      <w:r>
        <w:rPr>
          <w:szCs w:val="24"/>
        </w:rPr>
        <w:fldChar w:fldCharType="separate"/>
      </w:r>
      <w:r w:rsidR="00D90797">
        <w:t xml:space="preserve">Figure </w:t>
      </w:r>
      <w:r w:rsidR="00D90797">
        <w:rPr>
          <w:noProof/>
        </w:rPr>
        <w:t>3</w:t>
      </w:r>
      <w:r w:rsidR="00D90797">
        <w:noBreakHyphen/>
      </w:r>
      <w:r w:rsidR="00D90797">
        <w:rPr>
          <w:noProof/>
        </w:rPr>
        <w:t>6</w:t>
      </w:r>
      <w:r>
        <w:rPr>
          <w:szCs w:val="24"/>
        </w:rPr>
        <w:fldChar w:fldCharType="end"/>
      </w:r>
      <w:r>
        <w:rPr>
          <w:szCs w:val="24"/>
        </w:rPr>
        <w:t>)</w:t>
      </w:r>
      <w:r w:rsidRPr="00241516">
        <w:rPr>
          <w:szCs w:val="24"/>
        </w:rPr>
        <w:t>.</w:t>
      </w:r>
    </w:p>
    <w:p w14:paraId="61FA2F73" w14:textId="77777777" w:rsidR="00231D1C" w:rsidRDefault="00231D1C" w:rsidP="00231D1C">
      <w:pPr>
        <w:keepNext/>
        <w:spacing w:after="0" w:line="360" w:lineRule="auto"/>
        <w:jc w:val="both"/>
      </w:pPr>
      <w:r>
        <w:rPr>
          <w:noProof/>
          <w:szCs w:val="24"/>
        </w:rPr>
        <w:drawing>
          <wp:inline distT="0" distB="0" distL="0" distR="0" wp14:anchorId="4BAFEB79" wp14:editId="36E9616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55FB4A42" w14:textId="6C84C8AD" w:rsidR="00231D1C" w:rsidRDefault="00231D1C" w:rsidP="00231D1C">
      <w:pPr>
        <w:pStyle w:val="Caption"/>
        <w:jc w:val="both"/>
        <w:rPr>
          <w:szCs w:val="24"/>
        </w:rPr>
      </w:pPr>
      <w:bookmarkStart w:id="128" w:name="_Ref384080679"/>
      <w:bookmarkStart w:id="129" w:name="_Toc386730801"/>
      <w:r>
        <w:t xml:space="preserve">Figure </w:t>
      </w:r>
      <w:r w:rsidR="00695DD6">
        <w:fldChar w:fldCharType="begin"/>
      </w:r>
      <w:r w:rsidR="00695DD6">
        <w:instrText xml:space="preserve"> STYLEREF 1 \s </w:instrText>
      </w:r>
      <w:r w:rsidR="00695DD6">
        <w:fldChar w:fldCharType="separate"/>
      </w:r>
      <w:r w:rsidR="00D90797">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6</w:t>
      </w:r>
      <w:r w:rsidR="00695DD6">
        <w:fldChar w:fldCharType="end"/>
      </w:r>
      <w:bookmarkEnd w:id="128"/>
      <w:r>
        <w:t>: Gene age estimation based on LCA algorithm.</w:t>
      </w:r>
      <w:bookmarkEnd w:id="129"/>
      <w:r>
        <w:t xml:space="preserve"> </w:t>
      </w:r>
    </w:p>
    <w:p w14:paraId="245CAD01" w14:textId="77777777" w:rsidR="00231D1C" w:rsidRDefault="00231D1C" w:rsidP="00231D1C">
      <w:pPr>
        <w:spacing w:after="0" w:line="360" w:lineRule="auto"/>
        <w:jc w:val="both"/>
        <w:rPr>
          <w:szCs w:val="24"/>
        </w:rPr>
      </w:pPr>
    </w:p>
    <w:p w14:paraId="1265CFD7" w14:textId="77777777" w:rsidR="00231D1C" w:rsidRPr="00756D71" w:rsidRDefault="00231D1C" w:rsidP="00231D1C">
      <w:pPr>
        <w:spacing w:after="0" w:line="360" w:lineRule="auto"/>
        <w:jc w:val="both"/>
        <w:rPr>
          <w:rStyle w:val="IntenseEmphasis"/>
        </w:rPr>
      </w:pPr>
      <w:r w:rsidRPr="00756D71">
        <w:rPr>
          <w:rStyle w:val="IntenseEmphasis"/>
        </w:rPr>
        <w:t>Core gene identification</w:t>
      </w:r>
    </w:p>
    <w:p w14:paraId="66E321BA" w14:textId="77777777" w:rsidR="00231D1C" w:rsidRDefault="00231D1C" w:rsidP="00231D1C">
      <w:pPr>
        <w:spacing w:after="0" w:line="360" w:lineRule="auto"/>
        <w:jc w:val="both"/>
        <w:rPr>
          <w:szCs w:val="24"/>
        </w:rPr>
      </w:pPr>
      <w:r>
        <w:rPr>
          <w:szCs w:val="24"/>
        </w:rPr>
        <w:t>Core</w:t>
      </w:r>
      <w:r w:rsidRPr="00241516">
        <w:rPr>
          <w:szCs w:val="24"/>
        </w:rPr>
        <w:t xml:space="preserve"> genes are </w:t>
      </w:r>
      <w:r>
        <w:rPr>
          <w:szCs w:val="24"/>
        </w:rPr>
        <w:t xml:space="preserve">genes that are shared in all selected </w:t>
      </w:r>
      <w:r w:rsidRPr="00241516">
        <w:rPr>
          <w:szCs w:val="24"/>
        </w:rPr>
        <w:t>taxa. The core gene set can be used</w:t>
      </w:r>
      <w:r>
        <w:rPr>
          <w:szCs w:val="24"/>
        </w:rPr>
        <w:t xml:space="preserve"> typically for the</w:t>
      </w:r>
      <w:r w:rsidRPr="00241516">
        <w:rPr>
          <w:szCs w:val="24"/>
        </w:rPr>
        <w:t xml:space="preserve"> ph</w:t>
      </w:r>
      <w:r>
        <w:rPr>
          <w:szCs w:val="24"/>
        </w:rPr>
        <w:t xml:space="preserve">ylogenetic tree reconstruction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p>
    <w:p w14:paraId="3291C65F" w14:textId="77777777" w:rsidR="00231D1C" w:rsidRPr="00241516" w:rsidRDefault="00231D1C" w:rsidP="00231D1C">
      <w:pPr>
        <w:spacing w:after="0" w:line="360" w:lineRule="auto"/>
        <w:jc w:val="both"/>
        <w:rPr>
          <w:szCs w:val="24"/>
        </w:rPr>
      </w:pPr>
    </w:p>
    <w:p w14:paraId="1D73F046" w14:textId="77777777" w:rsidR="00231D1C" w:rsidRPr="00756D71" w:rsidRDefault="00231D1C" w:rsidP="00231D1C">
      <w:pPr>
        <w:spacing w:after="0" w:line="360" w:lineRule="auto"/>
        <w:jc w:val="both"/>
        <w:rPr>
          <w:rStyle w:val="IntenseEmphasis"/>
        </w:rPr>
      </w:pPr>
      <w:r w:rsidRPr="00756D71">
        <w:rPr>
          <w:rStyle w:val="IntenseEmphasis"/>
        </w:rPr>
        <w:t>Distribution analysis</w:t>
      </w:r>
    </w:p>
    <w:p w14:paraId="03D56508" w14:textId="77777777" w:rsidR="00231D1C" w:rsidRDefault="00231D1C" w:rsidP="00231D1C">
      <w:pPr>
        <w:spacing w:after="0" w:line="360" w:lineRule="auto"/>
        <w:jc w:val="both"/>
        <w:rPr>
          <w:szCs w:val="24"/>
        </w:rPr>
      </w:pPr>
      <w:r>
        <w:rPr>
          <w:szCs w:val="24"/>
        </w:rPr>
        <w:t>T</w:t>
      </w:r>
      <w:r w:rsidRPr="00241516">
        <w:rPr>
          <w:szCs w:val="24"/>
        </w:rPr>
        <w:t>he distribution of the values of two integrated information layers and the percentage taxa summarize</w:t>
      </w:r>
      <w:r>
        <w:rPr>
          <w:szCs w:val="24"/>
        </w:rPr>
        <w:t>d</w:t>
      </w:r>
      <w:r w:rsidRPr="00241516">
        <w:rPr>
          <w:szCs w:val="24"/>
        </w:rPr>
        <w:t xml:space="preserve"> at the chosen taxonomic rank can </w:t>
      </w:r>
      <w:r>
        <w:rPr>
          <w:szCs w:val="24"/>
        </w:rPr>
        <w:t>reveal</w:t>
      </w:r>
      <w:r w:rsidRPr="00241516">
        <w:rPr>
          <w:szCs w:val="24"/>
        </w:rPr>
        <w:t xml:space="preserve"> a</w:t>
      </w:r>
      <w:r>
        <w:rPr>
          <w:szCs w:val="24"/>
        </w:rPr>
        <w:t xml:space="preserve"> reasonable filtering threshold for those variables (</w:t>
      </w:r>
      <w:r>
        <w:rPr>
          <w:szCs w:val="24"/>
        </w:rPr>
        <w:fldChar w:fldCharType="begin"/>
      </w:r>
      <w:r>
        <w:rPr>
          <w:szCs w:val="24"/>
        </w:rPr>
        <w:instrText xml:space="preserve"> REF _Ref384080896 \h </w:instrText>
      </w:r>
      <w:r>
        <w:rPr>
          <w:szCs w:val="24"/>
        </w:rPr>
      </w:r>
      <w:r>
        <w:rPr>
          <w:szCs w:val="24"/>
        </w:rPr>
        <w:fldChar w:fldCharType="separate"/>
      </w:r>
      <w:r w:rsidR="00D90797">
        <w:t xml:space="preserve">Figure </w:t>
      </w:r>
      <w:r w:rsidR="00D90797">
        <w:rPr>
          <w:noProof/>
        </w:rPr>
        <w:t>3</w:t>
      </w:r>
      <w:r w:rsidR="00D90797">
        <w:noBreakHyphen/>
      </w:r>
      <w:r w:rsidR="00D90797">
        <w:rPr>
          <w:noProof/>
        </w:rPr>
        <w:t>7</w:t>
      </w:r>
      <w:r>
        <w:rPr>
          <w:szCs w:val="24"/>
        </w:rPr>
        <w:fldChar w:fldCharType="end"/>
      </w:r>
      <w:r>
        <w:rPr>
          <w:szCs w:val="24"/>
        </w:rPr>
        <w:t>).</w:t>
      </w:r>
    </w:p>
    <w:p w14:paraId="2C918ED7" w14:textId="77777777" w:rsidR="00231D1C" w:rsidRDefault="00231D1C" w:rsidP="00231D1C">
      <w:pPr>
        <w:keepNext/>
        <w:spacing w:after="0" w:line="360" w:lineRule="auto"/>
        <w:jc w:val="both"/>
      </w:pPr>
      <w:r>
        <w:rPr>
          <w:noProof/>
          <w:szCs w:val="24"/>
        </w:rPr>
        <w:drawing>
          <wp:inline distT="0" distB="0" distL="0" distR="0" wp14:anchorId="324A0A67" wp14:editId="5D7DD96C">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36">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6721AB04" w14:textId="21A19B65" w:rsidR="00231D1C" w:rsidRDefault="00231D1C" w:rsidP="00231D1C">
      <w:pPr>
        <w:pStyle w:val="Caption"/>
        <w:jc w:val="both"/>
        <w:rPr>
          <w:szCs w:val="24"/>
        </w:rPr>
      </w:pPr>
      <w:bookmarkStart w:id="130" w:name="_Ref384080896"/>
      <w:bookmarkStart w:id="131" w:name="_Toc386730802"/>
      <w:r>
        <w:t xml:space="preserve">Figure </w:t>
      </w:r>
      <w:r w:rsidR="00695DD6">
        <w:fldChar w:fldCharType="begin"/>
      </w:r>
      <w:r w:rsidR="00695DD6">
        <w:instrText xml:space="preserve"> STYLEREF 1 \s </w:instrText>
      </w:r>
      <w:r w:rsidR="00695DD6">
        <w:fldChar w:fldCharType="separate"/>
      </w:r>
      <w:r w:rsidR="00D90797">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7</w:t>
      </w:r>
      <w:r w:rsidR="00695DD6">
        <w:fldChar w:fldCharType="end"/>
      </w:r>
      <w:bookmarkEnd w:id="130"/>
      <w:r>
        <w:t>: Distribution analysis of two integrated data and the fraction of species in the systematic group. Those distributions can be dynamically changed depending on the defined thresholds of those variables.</w:t>
      </w:r>
      <w:bookmarkEnd w:id="131"/>
    </w:p>
    <w:p w14:paraId="11AA9B49" w14:textId="77777777" w:rsidR="00231D1C" w:rsidRPr="00756D71" w:rsidRDefault="00231D1C" w:rsidP="00231D1C">
      <w:pPr>
        <w:pStyle w:val="Heading3"/>
        <w:jc w:val="both"/>
      </w:pPr>
      <w:bookmarkStart w:id="132" w:name="_Toc386731495"/>
      <w:r w:rsidRPr="00756D71">
        <w:t>Interoperable output</w:t>
      </w:r>
      <w:bookmarkEnd w:id="132"/>
    </w:p>
    <w:p w14:paraId="59140966" w14:textId="77777777" w:rsidR="00231D1C" w:rsidRDefault="00231D1C" w:rsidP="00231D1C">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70B96BA3" w14:textId="77777777" w:rsidR="00231D1C" w:rsidRDefault="00231D1C" w:rsidP="00231D1C">
      <w:pPr>
        <w:spacing w:after="0" w:line="360" w:lineRule="auto"/>
        <w:jc w:val="both"/>
        <w:rPr>
          <w:szCs w:val="24"/>
        </w:rPr>
      </w:pPr>
    </w:p>
    <w:p w14:paraId="14634766" w14:textId="77777777" w:rsidR="00231D1C" w:rsidRPr="00756D71" w:rsidRDefault="00231D1C" w:rsidP="00231D1C">
      <w:pPr>
        <w:pStyle w:val="Heading2"/>
        <w:jc w:val="both"/>
      </w:pPr>
      <w:bookmarkStart w:id="133" w:name="_Toc386731496"/>
      <w:r w:rsidRPr="00756D71">
        <w:t>Result</w:t>
      </w:r>
      <w:bookmarkEnd w:id="133"/>
      <w:r w:rsidRPr="00756D71">
        <w:t xml:space="preserve"> </w:t>
      </w:r>
    </w:p>
    <w:p w14:paraId="3FB6DF35" w14:textId="77777777" w:rsidR="00231D1C" w:rsidRPr="00756D71" w:rsidRDefault="00231D1C" w:rsidP="00231D1C">
      <w:pPr>
        <w:pStyle w:val="Heading3"/>
        <w:jc w:val="both"/>
      </w:pPr>
      <w:bookmarkStart w:id="134" w:name="_Toc386731497"/>
      <w:r w:rsidRPr="00756D71">
        <w:t>The availability</w:t>
      </w:r>
      <w:bookmarkEnd w:id="134"/>
    </w:p>
    <w:p w14:paraId="659DD536" w14:textId="77777777" w:rsidR="00231D1C" w:rsidRPr="009C2362" w:rsidRDefault="00231D1C" w:rsidP="00231D1C">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The standalone version as well as the open source code of PhyloProfile can be found 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309541A" w14:textId="77777777" w:rsidR="00231D1C" w:rsidRPr="00756D71" w:rsidRDefault="00231D1C" w:rsidP="00231D1C">
      <w:pPr>
        <w:pStyle w:val="Heading3"/>
        <w:jc w:val="both"/>
      </w:pPr>
      <w:bookmarkStart w:id="135" w:name="_Toc386731498"/>
      <w:r w:rsidRPr="00756D71">
        <w:t>Performance test</w:t>
      </w:r>
      <w:bookmarkEnd w:id="135"/>
    </w:p>
    <w:p w14:paraId="47EC6155" w14:textId="77777777" w:rsidR="00231D1C" w:rsidRDefault="00231D1C" w:rsidP="00231D1C">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D90797">
        <w:t xml:space="preserve">Figure </w:t>
      </w:r>
      <w:r w:rsidR="00D90797">
        <w:rPr>
          <w:noProof/>
        </w:rPr>
        <w:t>3</w:t>
      </w:r>
      <w:r w:rsidR="00D90797">
        <w:noBreakHyphen/>
      </w:r>
      <w:r w:rsidR="00D90797">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D90797">
        <w:t xml:space="preserve">Figure </w:t>
      </w:r>
      <w:r w:rsidR="00D90797">
        <w:rPr>
          <w:noProof/>
        </w:rPr>
        <w:t>3</w:t>
      </w:r>
      <w:r w:rsidR="00D90797">
        <w:noBreakHyphen/>
      </w:r>
      <w:r w:rsidR="00D90797">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D90797">
        <w:t xml:space="preserve">Figure </w:t>
      </w:r>
      <w:r w:rsidR="00D90797">
        <w:rPr>
          <w:noProof/>
        </w:rPr>
        <w:t>3</w:t>
      </w:r>
      <w:r w:rsidR="00D90797">
        <w:noBreakHyphen/>
      </w:r>
      <w:r w:rsidR="00D90797">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D90797">
        <w:t xml:space="preserve">Figure </w:t>
      </w:r>
      <w:r w:rsidR="00D90797">
        <w:rPr>
          <w:noProof/>
        </w:rPr>
        <w:t>3</w:t>
      </w:r>
      <w:r w:rsidR="00D90797">
        <w:noBreakHyphen/>
      </w:r>
      <w:r w:rsidR="00D90797">
        <w:rPr>
          <w:noProof/>
        </w:rPr>
        <w:t>8</w:t>
      </w:r>
      <w:r>
        <w:rPr>
          <w:szCs w:val="24"/>
        </w:rPr>
        <w:fldChar w:fldCharType="end"/>
      </w:r>
      <w:r>
        <w:rPr>
          <w:szCs w:val="24"/>
        </w:rPr>
        <w:t xml:space="preserve"> b</w:t>
      </w:r>
      <w:r w:rsidRPr="00842AB7">
        <w:rPr>
          <w:szCs w:val="24"/>
        </w:rPr>
        <w:t>), and measured the time to upload and plot the data.</w:t>
      </w:r>
    </w:p>
    <w:p w14:paraId="525EC555" w14:textId="77777777" w:rsidR="00231D1C" w:rsidRDefault="00231D1C" w:rsidP="00231D1C">
      <w:pPr>
        <w:spacing w:after="0" w:line="360" w:lineRule="auto"/>
        <w:jc w:val="both"/>
        <w:rPr>
          <w:szCs w:val="24"/>
        </w:rPr>
      </w:pPr>
    </w:p>
    <w:p w14:paraId="18C52459" w14:textId="77777777" w:rsidR="00231D1C" w:rsidRDefault="00231D1C" w:rsidP="00231D1C">
      <w:pPr>
        <w:keepNext/>
        <w:spacing w:after="0" w:line="360" w:lineRule="auto"/>
        <w:jc w:val="both"/>
      </w:pPr>
      <w:r>
        <w:rPr>
          <w:noProof/>
          <w:szCs w:val="24"/>
        </w:rPr>
        <w:drawing>
          <wp:inline distT="0" distB="0" distL="0" distR="0" wp14:anchorId="400AF36E" wp14:editId="7F298BB6">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37">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5E103555" w14:textId="6415DE72" w:rsidR="00231D1C" w:rsidRDefault="00231D1C" w:rsidP="00231D1C">
      <w:pPr>
        <w:pStyle w:val="Caption"/>
        <w:jc w:val="both"/>
        <w:rPr>
          <w:szCs w:val="24"/>
        </w:rPr>
      </w:pPr>
      <w:bookmarkStart w:id="136" w:name="_Ref384067296"/>
      <w:bookmarkStart w:id="137" w:name="_Toc386730803"/>
      <w:r>
        <w:t xml:space="preserve">Figure </w:t>
      </w:r>
      <w:r w:rsidR="00695DD6">
        <w:fldChar w:fldCharType="begin"/>
      </w:r>
      <w:r w:rsidR="00695DD6">
        <w:instrText xml:space="preserve"> STYLEREF 1 \s </w:instrText>
      </w:r>
      <w:r w:rsidR="00695DD6">
        <w:fldChar w:fldCharType="separate"/>
      </w:r>
      <w:r w:rsidR="00D90797">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8</w:t>
      </w:r>
      <w:r w:rsidR="00695DD6">
        <w:fldChar w:fldCharType="end"/>
      </w:r>
      <w:bookmarkEnd w:id="136"/>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137"/>
    </w:p>
    <w:p w14:paraId="2EDAF744" w14:textId="77777777" w:rsidR="00231D1C" w:rsidRDefault="00231D1C" w:rsidP="00231D1C">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214CA912" w14:textId="77777777" w:rsidR="00231D1C" w:rsidRDefault="00231D1C" w:rsidP="00231D1C">
      <w:pPr>
        <w:keepNext/>
        <w:spacing w:after="0" w:line="360" w:lineRule="auto"/>
        <w:jc w:val="both"/>
      </w:pPr>
      <w:r>
        <w:rPr>
          <w:noProof/>
          <w:szCs w:val="24"/>
        </w:rPr>
        <w:drawing>
          <wp:inline distT="0" distB="0" distL="0" distR="0" wp14:anchorId="77E1D3A1" wp14:editId="2D80B3E9">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38">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14FEE851" w14:textId="62519977" w:rsidR="00231D1C" w:rsidRPr="00842AB7" w:rsidRDefault="00231D1C" w:rsidP="00231D1C">
      <w:pPr>
        <w:pStyle w:val="Caption"/>
        <w:jc w:val="both"/>
        <w:rPr>
          <w:szCs w:val="24"/>
        </w:rPr>
      </w:pPr>
      <w:bookmarkStart w:id="138" w:name="_Ref384080946"/>
      <w:bookmarkStart w:id="139" w:name="_Toc386730804"/>
      <w:r>
        <w:t xml:space="preserve">Figure </w:t>
      </w:r>
      <w:r w:rsidR="00695DD6">
        <w:fldChar w:fldCharType="begin"/>
      </w:r>
      <w:r w:rsidR="00695DD6">
        <w:instrText xml:space="preserve"> STYLEREF 1 \s </w:instrText>
      </w:r>
      <w:r w:rsidR="00695DD6">
        <w:fldChar w:fldCharType="separate"/>
      </w:r>
      <w:r w:rsidR="00D90797">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9</w:t>
      </w:r>
      <w:r w:rsidR="00695DD6">
        <w:fldChar w:fldCharType="end"/>
      </w:r>
      <w:bookmarkEnd w:id="138"/>
      <w:r>
        <w:t xml:space="preserve">: </w:t>
      </w:r>
      <w:r w:rsidRPr="00001AD8">
        <w:t>RAM usage during data display increases linearly as the data matrix grows. (a) RAM usage as a function of number of genes analyzed, and (b) as a function of the number of taxa analyzed.</w:t>
      </w:r>
      <w:bookmarkEnd w:id="139"/>
    </w:p>
    <w:p w14:paraId="12231790" w14:textId="77777777" w:rsidR="00231D1C" w:rsidRDefault="00231D1C" w:rsidP="00231D1C">
      <w:pPr>
        <w:spacing w:after="0" w:line="360" w:lineRule="auto"/>
        <w:jc w:val="both"/>
        <w:rPr>
          <w:szCs w:val="24"/>
        </w:rPr>
      </w:pPr>
    </w:p>
    <w:p w14:paraId="674BA243" w14:textId="77777777" w:rsidR="00231D1C" w:rsidRDefault="00231D1C" w:rsidP="00231D1C">
      <w:pPr>
        <w:spacing w:after="0" w:line="360" w:lineRule="auto"/>
        <w:jc w:val="both"/>
        <w:rPr>
          <w:szCs w:val="24"/>
        </w:rPr>
      </w:pPr>
      <w:r w:rsidRPr="00033638">
        <w:rPr>
          <w:szCs w:val="24"/>
        </w:rPr>
        <w:t xml:space="preserve">The online version of PhyloProfile currently runs on our webserver 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Pr>
          <w:szCs w:val="24"/>
        </w:rPr>
        <w:t>The only difference is</w:t>
      </w:r>
      <w:r w:rsidRPr="00033638">
        <w:rPr>
          <w:szCs w:val="24"/>
        </w:rPr>
        <w:t>,</w:t>
      </w:r>
      <w:r>
        <w:rPr>
          <w:szCs w:val="24"/>
        </w:rPr>
        <w:t xml:space="preserve"> that the online version currently does not support orthoXML format as input</w:t>
      </w:r>
      <w:r w:rsidRPr="00033638">
        <w:rPr>
          <w:szCs w:val="24"/>
        </w:rPr>
        <w:t>.</w:t>
      </w:r>
    </w:p>
    <w:p w14:paraId="5B9CD1F5" w14:textId="77777777" w:rsidR="00231D1C" w:rsidRDefault="00231D1C" w:rsidP="00231D1C">
      <w:pPr>
        <w:spacing w:after="0" w:line="360" w:lineRule="auto"/>
        <w:jc w:val="both"/>
        <w:rPr>
          <w:szCs w:val="24"/>
        </w:rPr>
      </w:pPr>
    </w:p>
    <w:p w14:paraId="2A2F9A3E" w14:textId="77777777" w:rsidR="00231D1C" w:rsidRPr="00756D71" w:rsidRDefault="00231D1C" w:rsidP="00231D1C">
      <w:pPr>
        <w:pStyle w:val="Heading2"/>
        <w:jc w:val="both"/>
      </w:pPr>
      <w:bookmarkStart w:id="140" w:name="_Toc386731499"/>
      <w:r w:rsidRPr="00756D71">
        <w:t>Conclusion</w:t>
      </w:r>
      <w:bookmarkEnd w:id="140"/>
    </w:p>
    <w:p w14:paraId="7F3D081F" w14:textId="77777777" w:rsidR="00231D1C" w:rsidRDefault="00231D1C" w:rsidP="00231D1C">
      <w:pPr>
        <w:spacing w:after="0" w:line="360" w:lineRule="auto"/>
        <w:jc w:val="both"/>
        <w:rPr>
          <w:szCs w:val="24"/>
        </w:rPr>
      </w:pPr>
      <w:r>
        <w:rPr>
          <w:szCs w:val="24"/>
        </w:rPr>
        <w:t>Beside the presence/</w:t>
      </w:r>
      <w:r w:rsidRPr="00076E91">
        <w:rPr>
          <w:szCs w:val="24"/>
        </w:rPr>
        <w:t xml:space="preserve">absence pattern of genes across species, PhyloProfile is able to display two additional layers of information. In particularly, </w:t>
      </w:r>
      <w:r>
        <w:rPr>
          <w:szCs w:val="24"/>
        </w:rPr>
        <w:t>the tool</w:t>
      </w:r>
      <w:r w:rsidRPr="00076E91">
        <w:rPr>
          <w:szCs w:val="24"/>
        </w:rPr>
        <w:t xml:space="preserve"> </w:t>
      </w:r>
      <w:r>
        <w:rPr>
          <w:szCs w:val="24"/>
        </w:rPr>
        <w:t>facilitates</w:t>
      </w:r>
      <w:r w:rsidRPr="00076E91">
        <w:rPr>
          <w:szCs w:val="24"/>
        </w:rPr>
        <w:t xml:space="preserve"> the visualization and exploration of phylogenetic profiles together with the protein feature architectures in an interactive </w:t>
      </w:r>
      <w:r>
        <w:rPr>
          <w:szCs w:val="24"/>
        </w:rPr>
        <w:t xml:space="preserve">and effective </w:t>
      </w:r>
      <w:r w:rsidRPr="00076E91">
        <w:rPr>
          <w:szCs w:val="24"/>
        </w:rPr>
        <w:t xml:space="preserve">way. Implemented with the </w:t>
      </w:r>
      <w:r>
        <w:rPr>
          <w:szCs w:val="24"/>
        </w:rPr>
        <w:t>dynamic</w:t>
      </w:r>
      <w:r w:rsidRPr="00076E91">
        <w:rPr>
          <w:szCs w:val="24"/>
        </w:rPr>
        <w:t xml:space="preserve"> analysis functions, PhyloProfile can offer a reliable analysis of </w:t>
      </w:r>
      <w:r>
        <w:rPr>
          <w:szCs w:val="24"/>
        </w:rPr>
        <w:t xml:space="preserve">complex </w:t>
      </w:r>
      <w:r w:rsidRPr="00076E91">
        <w:rPr>
          <w:szCs w:val="24"/>
        </w:rPr>
        <w:t>phylogenetic profiles</w:t>
      </w:r>
      <w:r>
        <w:rPr>
          <w:szCs w:val="24"/>
        </w:rPr>
        <w:t>.</w:t>
      </w:r>
    </w:p>
    <w:p w14:paraId="636D9807" w14:textId="77777777" w:rsidR="00231D1C" w:rsidRPr="00076E91" w:rsidRDefault="00231D1C" w:rsidP="00231D1C">
      <w:pPr>
        <w:spacing w:after="0" w:line="360" w:lineRule="auto"/>
        <w:jc w:val="both"/>
        <w:rPr>
          <w:szCs w:val="24"/>
        </w:rPr>
        <w:sectPr w:rsidR="00231D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E6E2DAA" w14:textId="77777777" w:rsidR="00231D1C" w:rsidRDefault="00231D1C" w:rsidP="00231D1C">
      <w:pPr>
        <w:pStyle w:val="Heading1"/>
        <w:jc w:val="both"/>
      </w:pPr>
      <w:bookmarkStart w:id="141" w:name="_Toc386731500"/>
      <w:r w:rsidRPr="00A115AD">
        <w:t>HamFAS: a novel functional annotation approach based on feature-aware orthology inference</w:t>
      </w:r>
      <w:bookmarkEnd w:id="141"/>
    </w:p>
    <w:p w14:paraId="63DACCE4" w14:textId="77777777" w:rsidR="00231D1C" w:rsidRPr="005E2368" w:rsidRDefault="00231D1C" w:rsidP="00231D1C">
      <w:pPr>
        <w:jc w:val="both"/>
      </w:pPr>
    </w:p>
    <w:p w14:paraId="5BF323AA" w14:textId="77777777" w:rsidR="00231D1C" w:rsidRPr="00A115AD" w:rsidRDefault="00231D1C" w:rsidP="00231D1C">
      <w:pPr>
        <w:pStyle w:val="Heading2"/>
        <w:jc w:val="both"/>
      </w:pPr>
      <w:bookmarkStart w:id="142" w:name="_Toc386731501"/>
      <w:r w:rsidRPr="00A115AD">
        <w:t>Introduction</w:t>
      </w:r>
      <w:bookmarkEnd w:id="142"/>
    </w:p>
    <w:p w14:paraId="19AC0C9F" w14:textId="77777777" w:rsidR="00231D1C" w:rsidRDefault="00231D1C" w:rsidP="00231D1C">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including structure-based and sequence-based approaches. Because protein structures evolve exponentially slower than their amino acid sequences </w:t>
      </w:r>
      <w:r>
        <w:rPr>
          <w:szCs w:val="24"/>
        </w:rPr>
        <w:fldChar w:fldCharType="begin"/>
      </w:r>
      <w:r>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Pr>
          <w:szCs w:val="24"/>
        </w:rPr>
        <w:fldChar w:fldCharType="separate"/>
      </w:r>
      <w:r>
        <w:rPr>
          <w:noProof/>
          <w:szCs w:val="24"/>
        </w:rPr>
        <w:t>(Chothia and Lesk 1986; Williams and Lovell 2009)</w:t>
      </w:r>
      <w:r>
        <w:rPr>
          <w:szCs w:val="24"/>
        </w:rPr>
        <w:fldChar w:fldCharType="end"/>
      </w:r>
      <w:r>
        <w:rPr>
          <w:szCs w:val="24"/>
        </w:rPr>
        <w:t xml:space="preserve">, the structure-based </w:t>
      </w:r>
      <w:r w:rsidRPr="002926CD">
        <w:rPr>
          <w:szCs w:val="24"/>
        </w:rPr>
        <w:t xml:space="preserve">annotation predictors have advantage over </w:t>
      </w:r>
      <w:r>
        <w:rPr>
          <w:szCs w:val="24"/>
        </w:rPr>
        <w:t xml:space="preserve">the other, when the sequence similarity is not sufficient enough for retaining the orthologous relationship between two proteins </w:t>
      </w:r>
      <w:r>
        <w:rPr>
          <w:szCs w:val="24"/>
        </w:rPr>
        <w:fldChar w:fldCharType="begin"/>
      </w:r>
      <w:r>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Pr>
          <w:szCs w:val="24"/>
        </w:rPr>
        <w:fldChar w:fldCharType="separate"/>
      </w:r>
      <w:r>
        <w:rPr>
          <w:noProof/>
          <w:szCs w:val="24"/>
        </w:rPr>
        <w:t>(Adams et al. 2007)</w:t>
      </w:r>
      <w:r>
        <w:rPr>
          <w:szCs w:val="24"/>
        </w:rPr>
        <w:fldChar w:fldCharType="end"/>
      </w:r>
      <w:r>
        <w:rPr>
          <w:szCs w:val="24"/>
        </w:rPr>
        <w:t xml:space="preserve">. Nonetheless, the protein structure prediction process is time consuming and complicated </w:t>
      </w:r>
      <w:r>
        <w:rPr>
          <w:szCs w:val="24"/>
        </w:rPr>
        <w:fldChar w:fldCharType="begin"/>
      </w:r>
      <w:r>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Pr>
          <w:szCs w:val="24"/>
        </w:rPr>
        <w:fldChar w:fldCharType="separate"/>
      </w:r>
      <w:r>
        <w:rPr>
          <w:noProof/>
          <w:szCs w:val="24"/>
        </w:rPr>
        <w:t>(Baker 2001)</w:t>
      </w:r>
      <w:r>
        <w:rPr>
          <w:szCs w:val="24"/>
        </w:rPr>
        <w:fldChar w:fldCharType="end"/>
      </w:r>
      <w:r>
        <w:rPr>
          <w:szCs w:val="24"/>
        </w:rPr>
        <w:t xml:space="preserve">. Thus, the sequence-based methods are still commonly used for functional annotation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Nowadays, with the rapid increase of the newly identified sequences, these methods become more robust since they can be used to automatically annotate a large number of uncharacterized proteins </w:t>
      </w:r>
      <w:r>
        <w:rPr>
          <w:szCs w:val="24"/>
        </w:rPr>
        <w:fldChar w:fldCharType="begin"/>
      </w:r>
      <w:r>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Pr>
          <w:szCs w:val="24"/>
        </w:rPr>
        <w:fldChar w:fldCharType="separate"/>
      </w:r>
      <w:r>
        <w:rPr>
          <w:noProof/>
          <w:szCs w:val="24"/>
        </w:rPr>
        <w:t>(Sael, Chitale, and Kihara 2012)</w:t>
      </w:r>
      <w:r>
        <w:rPr>
          <w:szCs w:val="24"/>
        </w:rPr>
        <w:fldChar w:fldCharType="end"/>
      </w:r>
      <w:r>
        <w:rPr>
          <w:szCs w:val="24"/>
        </w:rPr>
        <w:t>.</w:t>
      </w:r>
    </w:p>
    <w:p w14:paraId="786CFDC2" w14:textId="77777777" w:rsidR="00231D1C" w:rsidRDefault="00231D1C" w:rsidP="00231D1C">
      <w:pPr>
        <w:spacing w:after="0" w:line="360" w:lineRule="auto"/>
        <w:jc w:val="both"/>
        <w:rPr>
          <w:szCs w:val="24"/>
        </w:rPr>
      </w:pPr>
      <w:r w:rsidRPr="00076E91">
        <w:rPr>
          <w:szCs w:val="24"/>
        </w:rPr>
        <w:t>Proteins that are orthologous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 The quality of orthology-based annotation transfer methods</w:t>
      </w:r>
      <w:r>
        <w:rPr>
          <w:szCs w:val="24"/>
        </w:rPr>
        <w:t xml:space="preserve"> therefore</w:t>
      </w:r>
      <w:r w:rsidRPr="00076E91">
        <w:rPr>
          <w:szCs w:val="24"/>
        </w:rPr>
        <w:t xml:space="preserve"> depends strongly on the accuracy of the ortholog prediction. </w:t>
      </w:r>
      <w:r w:rsidRPr="00A40CF6">
        <w:rPr>
          <w:szCs w:val="24"/>
        </w:rPr>
        <w:t>However, orthology inference is indeed a challenging process that is not error-free</w:t>
      </w:r>
      <w:r>
        <w:rPr>
          <w:szCs w:val="24"/>
        </w:rPr>
        <w:t xml:space="preserve">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sidRPr="00A40CF6">
        <w:rPr>
          <w:szCs w:val="24"/>
        </w:rPr>
        <w:t xml:space="preserve">. </w:t>
      </w:r>
      <w:r w:rsidRPr="00340C30">
        <w:rPr>
          <w:szCs w:val="24"/>
        </w:rPr>
        <w:t xml:space="preserve">Furthermore, the functional similarity </w:t>
      </w:r>
      <w:r>
        <w:rPr>
          <w:szCs w:val="24"/>
        </w:rPr>
        <w:t>can</w:t>
      </w:r>
      <w:r w:rsidRPr="00340C30">
        <w:rPr>
          <w:szCs w:val="24"/>
        </w:rPr>
        <w:t xml:space="preserve">not always be </w:t>
      </w:r>
      <w:r>
        <w:rPr>
          <w:szCs w:val="24"/>
        </w:rPr>
        <w:t>assured</w:t>
      </w:r>
      <w:r w:rsidRPr="00340C30">
        <w:rPr>
          <w:szCs w:val="24"/>
        </w:rPr>
        <w:t xml:space="preserve"> by orthology relationship</w:t>
      </w:r>
      <w:r>
        <w:rPr>
          <w:szCs w:val="24"/>
        </w:rPr>
        <w:t xml:space="preserve"> between proteins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sidRPr="00340C30">
        <w:rPr>
          <w:szCs w:val="24"/>
        </w:rPr>
        <w:t>.</w:t>
      </w:r>
      <w:r>
        <w:rPr>
          <w:szCs w:val="24"/>
        </w:rPr>
        <w:t xml:space="preserve"> Therefore, it needs to be combined with other evidences like protein domains for a more accurate function prediction, especially for transferring annotations between distantly related species </w: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 </w:instrTex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(Apic, Gough, and Teichmann 2001; Reid, Yeats, and Orengo 2007)</w:t>
      </w:r>
      <w:r>
        <w:rPr>
          <w:szCs w:val="24"/>
        </w:rPr>
        <w:fldChar w:fldCharType="end"/>
      </w:r>
      <w:r>
        <w:rPr>
          <w:szCs w:val="24"/>
        </w:rPr>
        <w:t>.</w:t>
      </w:r>
    </w:p>
    <w:p w14:paraId="084FFF0E" w14:textId="77777777" w:rsidR="00231D1C" w:rsidRDefault="00231D1C" w:rsidP="00231D1C">
      <w:pPr>
        <w:spacing w:after="0" w:line="360" w:lineRule="auto"/>
        <w:jc w:val="both"/>
        <w:rPr>
          <w:szCs w:val="24"/>
        </w:rPr>
      </w:pPr>
      <w:r>
        <w:rPr>
          <w:szCs w:val="24"/>
        </w:rPr>
        <w:t>Hence,</w:t>
      </w:r>
      <w:r w:rsidRPr="00076E91">
        <w:rPr>
          <w:szCs w:val="24"/>
        </w:rPr>
        <w:t xml:space="preserve"> we </w:t>
      </w:r>
      <w:r>
        <w:rPr>
          <w:szCs w:val="24"/>
        </w:rPr>
        <w:t>developed</w:t>
      </w:r>
      <w:r w:rsidRPr="00076E91">
        <w:rPr>
          <w:szCs w:val="24"/>
        </w:rPr>
        <w:t xml:space="preserve"> HamFAS, a </w:t>
      </w:r>
      <w:r>
        <w:rPr>
          <w:szCs w:val="24"/>
        </w:rPr>
        <w:t>novel</w:t>
      </w:r>
      <w:r w:rsidRPr="00076E91">
        <w:rPr>
          <w:szCs w:val="24"/>
        </w:rPr>
        <w:t xml:space="preserve"> annotation </w:t>
      </w:r>
      <w:r>
        <w:rPr>
          <w:szCs w:val="24"/>
        </w:rPr>
        <w:t>approach</w:t>
      </w:r>
      <w:r w:rsidRPr="00076E91">
        <w:rPr>
          <w:szCs w:val="24"/>
        </w:rPr>
        <w:t xml:space="preserve"> based on fea</w:t>
      </w:r>
      <w:r>
        <w:rPr>
          <w:szCs w:val="24"/>
        </w:rPr>
        <w:t xml:space="preserve">ture-aware orthology inference. We designed HamFAS to transfer the KEGG Orthology identifiers from the Kyoto </w:t>
      </w:r>
      <w:r w:rsidRPr="00277F16">
        <w:rPr>
          <w:szCs w:val="24"/>
        </w:rPr>
        <w:t>Encyclopedia of Genes and Genomes</w:t>
      </w:r>
      <w:r>
        <w:rPr>
          <w:szCs w:val="24"/>
        </w:rPr>
        <w:t xml:space="preserve"> </w: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 </w:instrTex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(Kanehisa and Goto 2000; Kanehisa et al. 2016)</w:t>
      </w:r>
      <w:r>
        <w:rPr>
          <w:szCs w:val="24"/>
        </w:rPr>
        <w:fldChar w:fldCharType="end"/>
      </w:r>
      <w:r>
        <w:rPr>
          <w:szCs w:val="24"/>
        </w:rPr>
        <w:t xml:space="preserve"> from the already annotated proteins to their unannotated orthologs. KEGG Orthology identifiers (K numbers or KOs) are used to link proteins with their genomic information including sequences and functional annotations; chemical information such as compound, glycan or reaction; and also their biological metabolic pathways </w:t>
      </w:r>
      <w:r>
        <w:rPr>
          <w:szCs w:val="24"/>
        </w:rPr>
        <w:fldChar w:fldCharType="begin"/>
      </w:r>
      <w:r>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Pr>
          <w:szCs w:val="24"/>
        </w:rPr>
        <w:fldChar w:fldCharType="separate"/>
      </w:r>
      <w:r>
        <w:rPr>
          <w:noProof/>
          <w:szCs w:val="24"/>
        </w:rPr>
        <w:t>(Kanehisa et al. 2014)</w:t>
      </w:r>
      <w:r>
        <w:rPr>
          <w:szCs w:val="24"/>
        </w:rPr>
        <w:fldChar w:fldCharType="end"/>
      </w:r>
      <w:r>
        <w:rPr>
          <w:szCs w:val="24"/>
        </w:rPr>
        <w:t>.</w:t>
      </w:r>
    </w:p>
    <w:p w14:paraId="7FF86E0F" w14:textId="77777777" w:rsidR="00231D1C" w:rsidRDefault="00231D1C" w:rsidP="00231D1C">
      <w:pPr>
        <w:spacing w:after="0" w:line="360" w:lineRule="auto"/>
        <w:jc w:val="both"/>
        <w:rPr>
          <w:szCs w:val="24"/>
        </w:rPr>
      </w:pPr>
    </w:p>
    <w:p w14:paraId="78A33B91" w14:textId="77777777" w:rsidR="00231D1C" w:rsidRPr="00A115AD" w:rsidRDefault="00231D1C" w:rsidP="00231D1C">
      <w:pPr>
        <w:pStyle w:val="Heading2"/>
        <w:spacing w:line="276" w:lineRule="auto"/>
        <w:jc w:val="both"/>
      </w:pPr>
      <w:bookmarkStart w:id="143" w:name="_Toc386731502"/>
      <w:r w:rsidRPr="00A115AD">
        <w:t>Methods</w:t>
      </w:r>
      <w:bookmarkEnd w:id="143"/>
    </w:p>
    <w:p w14:paraId="29312F46" w14:textId="77777777" w:rsidR="00231D1C" w:rsidRPr="00A115AD" w:rsidRDefault="00231D1C" w:rsidP="00231D1C">
      <w:pPr>
        <w:pStyle w:val="Heading3"/>
        <w:jc w:val="both"/>
      </w:pPr>
      <w:bookmarkStart w:id="144" w:name="_Toc386731503"/>
      <w:r w:rsidRPr="00A115AD">
        <w:t>HamFAS approach</w:t>
      </w:r>
      <w:bookmarkEnd w:id="144"/>
    </w:p>
    <w:p w14:paraId="5EEF652C" w14:textId="77777777" w:rsidR="00231D1C" w:rsidRPr="00076E91" w:rsidRDefault="00231D1C" w:rsidP="00231D1C">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D90797" w:rsidRPr="00076E91">
        <w:t xml:space="preserve">Figure </w:t>
      </w:r>
      <w:r w:rsidR="00D90797">
        <w:rPr>
          <w:noProof/>
        </w:rPr>
        <w:t>4</w:t>
      </w:r>
      <w:r w:rsidR="00D90797">
        <w:noBreakHyphen/>
      </w:r>
      <w:r w:rsidR="00D90797">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21093389"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3D82C531" wp14:editId="5CD3B095">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790ACD7B" w14:textId="56C9329A" w:rsidR="00231D1C" w:rsidRPr="00076E91" w:rsidRDefault="00231D1C" w:rsidP="00231D1C">
      <w:pPr>
        <w:pStyle w:val="Caption"/>
        <w:spacing w:after="0" w:line="360" w:lineRule="auto"/>
        <w:jc w:val="both"/>
      </w:pPr>
      <w:bookmarkStart w:id="145" w:name="_Ref381605755"/>
      <w:bookmarkStart w:id="146" w:name="_Toc386730805"/>
      <w:r w:rsidRPr="00076E91">
        <w:t xml:space="preserve">Figure </w:t>
      </w:r>
      <w:r w:rsidR="00695DD6">
        <w:fldChar w:fldCharType="begin"/>
      </w:r>
      <w:r w:rsidR="00695DD6">
        <w:instrText xml:space="preserve"> STYLEREF 1 \s </w:instrText>
      </w:r>
      <w:r w:rsidR="00695DD6">
        <w:fldChar w:fldCharType="separate"/>
      </w:r>
      <w:r w:rsidR="00D90797">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1</w:t>
      </w:r>
      <w:r w:rsidR="00695DD6">
        <w:fldChar w:fldCharType="end"/>
      </w:r>
      <w:bookmarkEnd w:id="145"/>
      <w:r w:rsidRPr="00076E91">
        <w:t>: KO annotation transfer using HamFAS approach.</w:t>
      </w:r>
      <w:bookmarkEnd w:id="146"/>
    </w:p>
    <w:p w14:paraId="2E79E929" w14:textId="77777777" w:rsidR="00231D1C" w:rsidRPr="00076E91" w:rsidRDefault="00231D1C" w:rsidP="00231D1C">
      <w:pPr>
        <w:spacing w:after="0" w:line="360" w:lineRule="auto"/>
        <w:jc w:val="both"/>
        <w:rPr>
          <w:szCs w:val="24"/>
        </w:rPr>
      </w:pPr>
      <w:r>
        <w:rPr>
          <w:szCs w:val="24"/>
        </w:rPr>
        <w:t>First, p</w:t>
      </w:r>
      <w:r w:rsidRPr="00076E91">
        <w:rPr>
          <w:szCs w:val="24"/>
        </w:rPr>
        <w:t>rotein sets of 30 manually KO-annotated reference species (</w:t>
      </w:r>
      <w:r>
        <w:rPr>
          <w:szCs w:val="24"/>
        </w:rPr>
        <w:t xml:space="preserve">Appendix, </w:t>
      </w:r>
      <w:r>
        <w:rPr>
          <w:szCs w:val="24"/>
        </w:rPr>
        <w:fldChar w:fldCharType="begin"/>
      </w:r>
      <w:r>
        <w:rPr>
          <w:szCs w:val="24"/>
        </w:rPr>
        <w:instrText xml:space="preserve"> REF _Ref384424711 \h </w:instrText>
      </w:r>
      <w:r>
        <w:rPr>
          <w:szCs w:val="24"/>
        </w:rPr>
      </w:r>
      <w:r>
        <w:rPr>
          <w:szCs w:val="24"/>
        </w:rPr>
        <w:fldChar w:fldCharType="separate"/>
      </w:r>
      <w:r w:rsidR="00D90797">
        <w:t xml:space="preserve">Table </w:t>
      </w:r>
      <w:r w:rsidR="00D90797">
        <w:rPr>
          <w:noProof/>
        </w:rPr>
        <w:t>A</w:t>
      </w:r>
      <w:r w:rsidR="00D90797">
        <w:noBreakHyphen/>
      </w:r>
      <w:r w:rsidR="00D90797">
        <w:rPr>
          <w:noProof/>
        </w:rPr>
        <w:t>3</w:t>
      </w:r>
      <w:r>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15F29EF1" w14:textId="77777777" w:rsidR="00231D1C" w:rsidRPr="00076E91" w:rsidRDefault="00231D1C" w:rsidP="00231D1C">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 xml:space="preserve">h.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17C83D40" w14:textId="77777777" w:rsidR="00231D1C" w:rsidRPr="00C3276D" w:rsidRDefault="00231D1C" w:rsidP="00231D1C">
      <w:pPr>
        <w:pStyle w:val="Heading3"/>
        <w:jc w:val="both"/>
      </w:pPr>
      <w:bookmarkStart w:id="147" w:name="_Toc386731504"/>
      <w:r w:rsidRPr="00C3276D">
        <w:t>Benchmarking HamFAS</w:t>
      </w:r>
      <w:bookmarkEnd w:id="147"/>
    </w:p>
    <w:p w14:paraId="77E26E7A" w14:textId="77777777" w:rsidR="00231D1C" w:rsidRPr="00076E91" w:rsidRDefault="00231D1C" w:rsidP="00231D1C">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KAAS</w:t>
      </w:r>
      <w:r>
        <w:rPr>
          <w:szCs w:val="24"/>
        </w:rPr>
        <w:t xml:space="preserve"> </w:t>
      </w:r>
      <w:r>
        <w:rPr>
          <w:szCs w:val="24"/>
        </w:rPr>
        <w:fldChar w:fldCharType="begin"/>
      </w:r>
      <w:r>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Pr>
          <w:szCs w:val="24"/>
        </w:rPr>
        <w:fldChar w:fldCharType="separate"/>
      </w:r>
      <w:r>
        <w:rPr>
          <w:noProof/>
          <w:szCs w:val="24"/>
        </w:rPr>
        <w:t>(Moriya et al. 2007)</w:t>
      </w:r>
      <w:r>
        <w:rPr>
          <w:szCs w:val="24"/>
        </w:rPr>
        <w:fldChar w:fldCharType="end"/>
      </w:r>
      <w:r w:rsidRPr="00076E91">
        <w:rPr>
          <w:szCs w:val="24"/>
        </w:rPr>
        <w:t xml:space="preserve"> and BlastKOALA</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from KEGG</w:t>
      </w:r>
      <w:r w:rsidRPr="00076E91">
        <w:rPr>
          <w:szCs w:val="24"/>
        </w:rPr>
        <w:t>.</w:t>
      </w:r>
    </w:p>
    <w:p w14:paraId="44B5414C" w14:textId="77777777" w:rsidR="00231D1C" w:rsidRPr="001A3E4F" w:rsidRDefault="00231D1C" w:rsidP="00231D1C">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7896C790" w14:textId="77777777" w:rsidR="00231D1C" w:rsidRPr="00076E91" w:rsidRDefault="00231D1C" w:rsidP="00231D1C">
      <w:pPr>
        <w:spacing w:after="0" w:line="360" w:lineRule="auto"/>
        <w:jc w:val="both"/>
        <w:rPr>
          <w:szCs w:val="24"/>
        </w:rPr>
      </w:pPr>
    </w:p>
    <w:p w14:paraId="4B72E00A" w14:textId="77777777" w:rsidR="00231D1C" w:rsidRPr="00A115AD" w:rsidRDefault="00231D1C" w:rsidP="00231D1C">
      <w:pPr>
        <w:pStyle w:val="Heading2"/>
        <w:spacing w:line="276" w:lineRule="auto"/>
        <w:jc w:val="both"/>
      </w:pPr>
      <w:bookmarkStart w:id="148" w:name="_Toc386731505"/>
      <w:r w:rsidRPr="00A115AD">
        <w:t>Results</w:t>
      </w:r>
      <w:bookmarkEnd w:id="148"/>
    </w:p>
    <w:p w14:paraId="1109BBDF" w14:textId="77777777" w:rsidR="00231D1C" w:rsidRPr="00A115AD" w:rsidRDefault="00231D1C" w:rsidP="00231D1C">
      <w:pPr>
        <w:pStyle w:val="Heading3"/>
        <w:jc w:val="both"/>
      </w:pPr>
      <w:bookmarkStart w:id="149" w:name="_Toc386731506"/>
      <w:r w:rsidRPr="00A115AD">
        <w:t>The establishment of the reference species and annotations</w:t>
      </w:r>
      <w:bookmarkEnd w:id="149"/>
    </w:p>
    <w:p w14:paraId="3D79247E" w14:textId="77777777" w:rsidR="00231D1C" w:rsidRDefault="00231D1C" w:rsidP="00231D1C">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Pr>
          <w:szCs w:val="24"/>
        </w:rPr>
        <w:fldChar w:fldCharType="begin"/>
      </w:r>
      <w:r>
        <w:rPr>
          <w:szCs w:val="24"/>
        </w:rPr>
        <w:instrText xml:space="preserve"> REF _Ref384434851 \h </w:instrText>
      </w:r>
      <w:r>
        <w:rPr>
          <w:szCs w:val="24"/>
        </w:rPr>
      </w:r>
      <w:r>
        <w:rPr>
          <w:szCs w:val="24"/>
        </w:rPr>
        <w:fldChar w:fldCharType="separate"/>
      </w:r>
      <w:r w:rsidR="00D90797">
        <w:t xml:space="preserve">Figure </w:t>
      </w:r>
      <w:r w:rsidR="00D90797">
        <w:rPr>
          <w:noProof/>
        </w:rPr>
        <w:t>4</w:t>
      </w:r>
      <w:r w:rsidR="00D90797">
        <w:noBreakHyphen/>
      </w:r>
      <w:r w:rsidR="00D90797">
        <w:rPr>
          <w:noProof/>
        </w:rPr>
        <w:t>2</w:t>
      </w:r>
      <w:r>
        <w:rPr>
          <w:szCs w:val="24"/>
        </w:rPr>
        <w:fldChar w:fldCharType="end"/>
      </w:r>
      <w:r>
        <w:rPr>
          <w:szCs w:val="24"/>
        </w:rPr>
        <w:t xml:space="preserve">. </w:t>
      </w:r>
    </w:p>
    <w:p w14:paraId="6B79BE60" w14:textId="77777777" w:rsidR="00231D1C" w:rsidRDefault="00231D1C" w:rsidP="00231D1C">
      <w:pPr>
        <w:keepNext/>
        <w:spacing w:after="0" w:line="360" w:lineRule="auto"/>
        <w:jc w:val="both"/>
      </w:pPr>
      <w:r>
        <w:rPr>
          <w:noProof/>
          <w:szCs w:val="24"/>
        </w:rPr>
        <w:drawing>
          <wp:inline distT="0" distB="0" distL="0" distR="0" wp14:anchorId="402A1E6B" wp14:editId="2ADDC3FE">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38896974" w14:textId="6C372974" w:rsidR="00231D1C" w:rsidRPr="00076E91" w:rsidRDefault="00231D1C" w:rsidP="00231D1C">
      <w:pPr>
        <w:pStyle w:val="Caption"/>
        <w:jc w:val="both"/>
        <w:rPr>
          <w:szCs w:val="24"/>
        </w:rPr>
      </w:pPr>
      <w:bookmarkStart w:id="150" w:name="_Ref384434851"/>
      <w:bookmarkStart w:id="151" w:name="_Toc386730806"/>
      <w:r>
        <w:t xml:space="preserve">Figure </w:t>
      </w:r>
      <w:r w:rsidR="00695DD6">
        <w:fldChar w:fldCharType="begin"/>
      </w:r>
      <w:r w:rsidR="00695DD6">
        <w:instrText xml:space="preserve"> STYLEREF 1 \s </w:instrText>
      </w:r>
      <w:r w:rsidR="00695DD6">
        <w:fldChar w:fldCharType="separate"/>
      </w:r>
      <w:r w:rsidR="00D90797">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2</w:t>
      </w:r>
      <w:r w:rsidR="00695DD6">
        <w:fldChar w:fldCharType="end"/>
      </w:r>
      <w:bookmarkEnd w:id="150"/>
      <w:r>
        <w:t xml:space="preserve">: </w:t>
      </w:r>
      <w:r w:rsidRPr="00076E91">
        <w:t>Distribution of T</w:t>
      </w:r>
      <w:r w:rsidRPr="00076E91">
        <w:rPr>
          <w:vertAlign w:val="subscript"/>
        </w:rPr>
        <w:t>FAS_KO</w:t>
      </w:r>
      <w:r w:rsidRPr="00076E91">
        <w:t xml:space="preserve"> for 12,748 KO groups</w:t>
      </w:r>
      <w:bookmarkEnd w:id="151"/>
    </w:p>
    <w:p w14:paraId="0A9F554B" w14:textId="77777777" w:rsidR="00231D1C" w:rsidRPr="00076E91" w:rsidRDefault="00231D1C" w:rsidP="00231D1C">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D90797" w:rsidRPr="00076E91">
        <w:t xml:space="preserve">Figure </w:t>
      </w:r>
      <w:r w:rsidR="00D90797">
        <w:rPr>
          <w:noProof/>
        </w:rPr>
        <w:t>4</w:t>
      </w:r>
      <w:r w:rsidR="00D90797">
        <w:noBreakHyphen/>
      </w:r>
      <w:r w:rsidR="00D90797">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1D97E308" w14:textId="77777777" w:rsidR="00231D1C" w:rsidRPr="00076E91" w:rsidRDefault="00231D1C" w:rsidP="00231D1C">
      <w:pPr>
        <w:spacing w:after="0" w:line="360" w:lineRule="auto"/>
        <w:jc w:val="both"/>
        <w:rPr>
          <w:szCs w:val="24"/>
        </w:rPr>
      </w:pPr>
      <w:r w:rsidRPr="00076E91">
        <w:rPr>
          <w:noProof/>
          <w:szCs w:val="24"/>
        </w:rPr>
        <w:drawing>
          <wp:inline distT="0" distB="0" distL="0" distR="0" wp14:anchorId="18B4A7F0" wp14:editId="659B72A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66ED7A01" w14:textId="2428DF31" w:rsidR="00231D1C" w:rsidRPr="00076E91" w:rsidRDefault="00231D1C" w:rsidP="00231D1C">
      <w:pPr>
        <w:pStyle w:val="Caption"/>
        <w:spacing w:after="0" w:line="360" w:lineRule="auto"/>
        <w:jc w:val="both"/>
      </w:pPr>
      <w:bookmarkStart w:id="152" w:name="_Ref339564538"/>
      <w:bookmarkStart w:id="153" w:name="_Toc386730807"/>
      <w:r w:rsidRPr="00076E91">
        <w:t xml:space="preserve">Figure </w:t>
      </w:r>
      <w:r w:rsidR="00695DD6">
        <w:fldChar w:fldCharType="begin"/>
      </w:r>
      <w:r w:rsidR="00695DD6">
        <w:instrText xml:space="preserve"> STYLEREF 1 \s </w:instrText>
      </w:r>
      <w:r w:rsidR="00695DD6">
        <w:fldChar w:fldCharType="separate"/>
      </w:r>
      <w:r w:rsidR="00D90797">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3</w:t>
      </w:r>
      <w:r w:rsidR="00695DD6">
        <w:fldChar w:fldCharType="end"/>
      </w:r>
      <w:bookmarkEnd w:id="152"/>
      <w:r w:rsidRPr="00076E91">
        <w:t>: FAS score density of KO group K00542 (left) and K07888 (right)</w:t>
      </w:r>
      <w:bookmarkEnd w:id="153"/>
    </w:p>
    <w:p w14:paraId="3F6E58DF" w14:textId="77777777" w:rsidR="00231D1C" w:rsidRPr="004F12DB" w:rsidRDefault="00231D1C" w:rsidP="00231D1C">
      <w:pPr>
        <w:spacing w:after="0" w:line="360" w:lineRule="auto"/>
        <w:jc w:val="both"/>
        <w:rPr>
          <w:szCs w:val="24"/>
        </w:rPr>
      </w:pPr>
      <w:r w:rsidRPr="00076E91">
        <w:rPr>
          <w:szCs w:val="24"/>
        </w:rPr>
        <w:t xml:space="preserve">In ortholog group K00542 (guanidinoacetate N-methyltransferase), only one protein member (rat rno:25257) has </w:t>
      </w:r>
      <w:r>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07543B0E" w14:textId="77777777" w:rsidR="00231D1C" w:rsidRPr="00C3276D" w:rsidRDefault="00231D1C" w:rsidP="00231D1C">
      <w:pPr>
        <w:pStyle w:val="Heading3"/>
        <w:spacing w:line="276" w:lineRule="auto"/>
        <w:jc w:val="both"/>
      </w:pPr>
      <w:bookmarkStart w:id="154" w:name="_Toc386731507"/>
      <w:r w:rsidRPr="00C3276D">
        <w:t>Benchmarking result</w:t>
      </w:r>
      <w:bookmarkEnd w:id="154"/>
    </w:p>
    <w:p w14:paraId="456A4BF9" w14:textId="77777777" w:rsidR="00231D1C" w:rsidRPr="00C3276D" w:rsidRDefault="00231D1C" w:rsidP="00231D1C">
      <w:pPr>
        <w:pStyle w:val="Heading4"/>
        <w:jc w:val="both"/>
      </w:pPr>
      <w:r w:rsidRPr="00C3276D">
        <w:t>The specificity of HamFAS approach</w:t>
      </w:r>
    </w:p>
    <w:p w14:paraId="19F158AA" w14:textId="77777777" w:rsidR="00231D1C" w:rsidRPr="00076E91" w:rsidRDefault="00231D1C" w:rsidP="00231D1C">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5AE336FE" w14:textId="77777777" w:rsidR="00231D1C" w:rsidRPr="00A144F5" w:rsidRDefault="00231D1C" w:rsidP="00231D1C">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59C181D1" w14:textId="77777777" w:rsidR="00231D1C" w:rsidRPr="00A144F5" w:rsidRDefault="00231D1C" w:rsidP="00231D1C">
      <w:pPr>
        <w:spacing w:after="0" w:line="360" w:lineRule="auto"/>
        <w:jc w:val="both"/>
        <w:rPr>
          <w:rFonts w:eastAsiaTheme="minorEastAsia"/>
          <w:szCs w:val="24"/>
        </w:rPr>
      </w:pPr>
    </w:p>
    <w:p w14:paraId="6F9E1D11" w14:textId="77777777" w:rsidR="00231D1C" w:rsidRPr="00076E91" w:rsidRDefault="00231D1C" w:rsidP="00231D1C">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D90797">
        <w:t xml:space="preserve">Table </w:t>
      </w:r>
      <w:r w:rsidR="00D90797">
        <w:rPr>
          <w:noProof/>
        </w:rPr>
        <w:t>4</w:t>
      </w:r>
      <w:r w:rsidR="00D90797">
        <w:noBreakHyphen/>
      </w:r>
      <w:r w:rsidR="00D90797">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1FCE15D4" w14:textId="4DA919E4" w:rsidR="00231D1C" w:rsidRDefault="00231D1C" w:rsidP="00231D1C">
      <w:pPr>
        <w:pStyle w:val="Caption"/>
        <w:keepNext/>
        <w:jc w:val="both"/>
      </w:pPr>
      <w:bookmarkStart w:id="155" w:name="_Ref383951269"/>
      <w:bookmarkStart w:id="156" w:name="_Toc386730845"/>
      <w:r>
        <w:t xml:space="preserve">Table </w:t>
      </w:r>
      <w:r w:rsidR="00C52ED2">
        <w:fldChar w:fldCharType="begin"/>
      </w:r>
      <w:r w:rsidR="00C52ED2">
        <w:instrText xml:space="preserve"> STYLEREF 1 \s </w:instrText>
      </w:r>
      <w:r w:rsidR="00C52ED2">
        <w:fldChar w:fldCharType="separate"/>
      </w:r>
      <w:r w:rsidR="00D90797">
        <w:rPr>
          <w:noProof/>
        </w:rPr>
        <w:t>4</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D90797">
        <w:rPr>
          <w:noProof/>
        </w:rPr>
        <w:t>1</w:t>
      </w:r>
      <w:r w:rsidR="00C52ED2">
        <w:fldChar w:fldCharType="end"/>
      </w:r>
      <w:bookmarkEnd w:id="155"/>
      <w:r>
        <w:t xml:space="preserve">: </w:t>
      </w:r>
      <w:r w:rsidRPr="00076E91">
        <w:t>Recall, precision and F1-score of HamFAS in comparison to BlastKOALA and KAAS. Second column shows values of HamFAS after filtering the orthology assignment with InParanoid's orthologs.</w:t>
      </w:r>
      <w:bookmarkEnd w:id="156"/>
    </w:p>
    <w:tbl>
      <w:tblPr>
        <w:tblStyle w:val="TableGrid"/>
        <w:tblW w:w="0" w:type="auto"/>
        <w:tblLook w:val="04A0" w:firstRow="1" w:lastRow="0" w:firstColumn="1" w:lastColumn="0" w:noHBand="0" w:noVBand="1"/>
      </w:tblPr>
      <w:tblGrid>
        <w:gridCol w:w="1574"/>
        <w:gridCol w:w="1544"/>
        <w:gridCol w:w="2457"/>
        <w:gridCol w:w="1714"/>
        <w:gridCol w:w="1431"/>
      </w:tblGrid>
      <w:tr w:rsidR="00231D1C" w14:paraId="4A99B28D" w14:textId="77777777" w:rsidTr="00633CBE">
        <w:tc>
          <w:tcPr>
            <w:tcW w:w="1574" w:type="dxa"/>
          </w:tcPr>
          <w:p w14:paraId="40283B36" w14:textId="77777777" w:rsidR="00231D1C" w:rsidRDefault="00231D1C" w:rsidP="00633CBE">
            <w:pPr>
              <w:spacing w:line="360" w:lineRule="auto"/>
              <w:rPr>
                <w:szCs w:val="24"/>
              </w:rPr>
            </w:pPr>
            <w:r w:rsidRPr="00076E91">
              <w:rPr>
                <w:rFonts w:cs="Times New Roman"/>
                <w:b/>
                <w:bCs/>
                <w:color w:val="000000"/>
                <w:szCs w:val="24"/>
              </w:rPr>
              <w:t>Approach</w:t>
            </w:r>
          </w:p>
        </w:tc>
        <w:tc>
          <w:tcPr>
            <w:tcW w:w="1544" w:type="dxa"/>
          </w:tcPr>
          <w:p w14:paraId="62744E3F" w14:textId="77777777" w:rsidR="00231D1C" w:rsidRDefault="00231D1C" w:rsidP="00633CBE">
            <w:pPr>
              <w:spacing w:line="360" w:lineRule="auto"/>
              <w:rPr>
                <w:szCs w:val="24"/>
              </w:rPr>
            </w:pPr>
            <w:r w:rsidRPr="00076E91">
              <w:rPr>
                <w:rFonts w:cs="Times New Roman"/>
                <w:b/>
                <w:bCs/>
                <w:color w:val="000000"/>
                <w:szCs w:val="24"/>
              </w:rPr>
              <w:t>HamFAS</w:t>
            </w:r>
          </w:p>
        </w:tc>
        <w:tc>
          <w:tcPr>
            <w:tcW w:w="2457" w:type="dxa"/>
          </w:tcPr>
          <w:p w14:paraId="22EAB99B" w14:textId="77777777" w:rsidR="00231D1C" w:rsidRPr="0061586B" w:rsidRDefault="00231D1C" w:rsidP="00633CBE">
            <w:pPr>
              <w:spacing w:line="360" w:lineRule="auto"/>
              <w:rPr>
                <w:szCs w:val="24"/>
              </w:rPr>
            </w:pPr>
            <w:r w:rsidRPr="0061586B">
              <w:rPr>
                <w:rFonts w:cs="Times New Roman"/>
                <w:b/>
                <w:bCs/>
                <w:szCs w:val="24"/>
              </w:rPr>
              <w:t>supported_HamFAS</w:t>
            </w:r>
          </w:p>
        </w:tc>
        <w:tc>
          <w:tcPr>
            <w:tcW w:w="1714" w:type="dxa"/>
          </w:tcPr>
          <w:p w14:paraId="21DF264F" w14:textId="77777777" w:rsidR="00231D1C" w:rsidRDefault="00231D1C" w:rsidP="00633CBE">
            <w:pPr>
              <w:spacing w:line="360" w:lineRule="auto"/>
              <w:rPr>
                <w:szCs w:val="24"/>
              </w:rPr>
            </w:pPr>
            <w:r w:rsidRPr="00076E91">
              <w:rPr>
                <w:rFonts w:cs="Times New Roman"/>
                <w:b/>
                <w:bCs/>
                <w:color w:val="000000"/>
                <w:szCs w:val="24"/>
              </w:rPr>
              <w:t>BlastKOALA</w:t>
            </w:r>
          </w:p>
        </w:tc>
        <w:tc>
          <w:tcPr>
            <w:tcW w:w="1431" w:type="dxa"/>
          </w:tcPr>
          <w:p w14:paraId="08CD649E" w14:textId="77777777" w:rsidR="00231D1C" w:rsidRDefault="00231D1C" w:rsidP="00633CBE">
            <w:pPr>
              <w:spacing w:line="360" w:lineRule="auto"/>
              <w:rPr>
                <w:szCs w:val="24"/>
              </w:rPr>
            </w:pPr>
            <w:r w:rsidRPr="00076E91">
              <w:rPr>
                <w:rFonts w:cs="Times New Roman"/>
                <w:b/>
                <w:bCs/>
                <w:color w:val="000000"/>
                <w:szCs w:val="24"/>
              </w:rPr>
              <w:t>KAAS</w:t>
            </w:r>
          </w:p>
        </w:tc>
      </w:tr>
      <w:tr w:rsidR="00231D1C" w14:paraId="68A86D55" w14:textId="77777777" w:rsidTr="00633CBE">
        <w:tc>
          <w:tcPr>
            <w:tcW w:w="1574" w:type="dxa"/>
          </w:tcPr>
          <w:p w14:paraId="0563AB0F" w14:textId="77777777" w:rsidR="00231D1C" w:rsidRDefault="00231D1C" w:rsidP="00633CBE">
            <w:pPr>
              <w:spacing w:line="360" w:lineRule="auto"/>
              <w:rPr>
                <w:szCs w:val="24"/>
              </w:rPr>
            </w:pPr>
            <w:r w:rsidRPr="00076E91">
              <w:rPr>
                <w:rFonts w:cs="Times New Roman"/>
                <w:color w:val="000000"/>
                <w:szCs w:val="24"/>
              </w:rPr>
              <w:t>Recall</w:t>
            </w:r>
          </w:p>
        </w:tc>
        <w:tc>
          <w:tcPr>
            <w:tcW w:w="1544" w:type="dxa"/>
          </w:tcPr>
          <w:p w14:paraId="5BA61E23" w14:textId="77777777" w:rsidR="00231D1C" w:rsidRDefault="00231D1C" w:rsidP="00633CBE">
            <w:pPr>
              <w:spacing w:line="360" w:lineRule="auto"/>
              <w:rPr>
                <w:szCs w:val="24"/>
              </w:rPr>
            </w:pPr>
            <w:r w:rsidRPr="00076E91">
              <w:rPr>
                <w:rFonts w:cs="Times New Roman"/>
                <w:color w:val="000000"/>
                <w:szCs w:val="24"/>
              </w:rPr>
              <w:t>0.915</w:t>
            </w:r>
          </w:p>
        </w:tc>
        <w:tc>
          <w:tcPr>
            <w:tcW w:w="2457" w:type="dxa"/>
          </w:tcPr>
          <w:p w14:paraId="0EDF0DB1" w14:textId="77777777" w:rsidR="00231D1C" w:rsidRPr="0061586B" w:rsidRDefault="00231D1C" w:rsidP="00633CBE">
            <w:pPr>
              <w:spacing w:line="360" w:lineRule="auto"/>
              <w:rPr>
                <w:szCs w:val="24"/>
              </w:rPr>
            </w:pPr>
            <w:r w:rsidRPr="0061586B">
              <w:rPr>
                <w:rFonts w:cs="Times New Roman"/>
                <w:szCs w:val="24"/>
              </w:rPr>
              <w:t>0.861</w:t>
            </w:r>
          </w:p>
        </w:tc>
        <w:tc>
          <w:tcPr>
            <w:tcW w:w="1714" w:type="dxa"/>
          </w:tcPr>
          <w:p w14:paraId="1E1D0523" w14:textId="77777777" w:rsidR="00231D1C" w:rsidRDefault="00231D1C" w:rsidP="00633CBE">
            <w:pPr>
              <w:spacing w:line="360" w:lineRule="auto"/>
              <w:rPr>
                <w:szCs w:val="24"/>
              </w:rPr>
            </w:pPr>
            <w:r w:rsidRPr="00076E91">
              <w:rPr>
                <w:rFonts w:cs="Times New Roman"/>
                <w:color w:val="000000"/>
                <w:szCs w:val="24"/>
              </w:rPr>
              <w:t>0.905</w:t>
            </w:r>
          </w:p>
        </w:tc>
        <w:tc>
          <w:tcPr>
            <w:tcW w:w="1431" w:type="dxa"/>
          </w:tcPr>
          <w:p w14:paraId="5A5ACE47" w14:textId="77777777" w:rsidR="00231D1C" w:rsidRDefault="00231D1C" w:rsidP="00633CBE">
            <w:pPr>
              <w:spacing w:line="360" w:lineRule="auto"/>
              <w:rPr>
                <w:szCs w:val="24"/>
              </w:rPr>
            </w:pPr>
            <w:r w:rsidRPr="00076E91">
              <w:rPr>
                <w:rFonts w:cs="Times New Roman"/>
                <w:color w:val="000000"/>
                <w:szCs w:val="24"/>
                <w:u w:val="single"/>
              </w:rPr>
              <w:t>0.931</w:t>
            </w:r>
          </w:p>
        </w:tc>
      </w:tr>
      <w:tr w:rsidR="00231D1C" w14:paraId="1C2E480C" w14:textId="77777777" w:rsidTr="00633CBE">
        <w:tc>
          <w:tcPr>
            <w:tcW w:w="1574" w:type="dxa"/>
          </w:tcPr>
          <w:p w14:paraId="2077332B" w14:textId="77777777" w:rsidR="00231D1C" w:rsidRDefault="00231D1C" w:rsidP="00633CBE">
            <w:pPr>
              <w:spacing w:line="360" w:lineRule="auto"/>
              <w:rPr>
                <w:szCs w:val="24"/>
              </w:rPr>
            </w:pPr>
            <w:r w:rsidRPr="00076E91">
              <w:rPr>
                <w:rFonts w:cs="Times New Roman"/>
                <w:color w:val="000000"/>
                <w:szCs w:val="24"/>
              </w:rPr>
              <w:t>Precision</w:t>
            </w:r>
          </w:p>
        </w:tc>
        <w:tc>
          <w:tcPr>
            <w:tcW w:w="1544" w:type="dxa"/>
          </w:tcPr>
          <w:p w14:paraId="17F2B192" w14:textId="77777777" w:rsidR="00231D1C" w:rsidRDefault="00231D1C" w:rsidP="00633CBE">
            <w:pPr>
              <w:spacing w:line="360" w:lineRule="auto"/>
              <w:rPr>
                <w:szCs w:val="24"/>
              </w:rPr>
            </w:pPr>
            <w:r w:rsidRPr="00076E91">
              <w:rPr>
                <w:rFonts w:cs="Times New Roman"/>
                <w:color w:val="000000"/>
                <w:szCs w:val="24"/>
                <w:u w:val="single"/>
              </w:rPr>
              <w:t>0.985</w:t>
            </w:r>
          </w:p>
        </w:tc>
        <w:tc>
          <w:tcPr>
            <w:tcW w:w="2457" w:type="dxa"/>
          </w:tcPr>
          <w:p w14:paraId="5492E350" w14:textId="77777777" w:rsidR="00231D1C" w:rsidRPr="0061586B" w:rsidRDefault="00231D1C" w:rsidP="00633CBE">
            <w:pPr>
              <w:spacing w:line="360" w:lineRule="auto"/>
              <w:rPr>
                <w:szCs w:val="24"/>
                <w:u w:val="single"/>
              </w:rPr>
            </w:pPr>
            <w:r w:rsidRPr="0061586B">
              <w:rPr>
                <w:rFonts w:cs="Times New Roman"/>
                <w:szCs w:val="24"/>
                <w:u w:val="single"/>
              </w:rPr>
              <w:t>0.985</w:t>
            </w:r>
          </w:p>
        </w:tc>
        <w:tc>
          <w:tcPr>
            <w:tcW w:w="1714" w:type="dxa"/>
          </w:tcPr>
          <w:p w14:paraId="22275386" w14:textId="77777777" w:rsidR="00231D1C" w:rsidRDefault="00231D1C" w:rsidP="00633CBE">
            <w:pPr>
              <w:spacing w:line="360" w:lineRule="auto"/>
              <w:rPr>
                <w:szCs w:val="24"/>
              </w:rPr>
            </w:pPr>
            <w:r w:rsidRPr="00076E91">
              <w:rPr>
                <w:rFonts w:cs="Times New Roman"/>
                <w:color w:val="000000"/>
                <w:szCs w:val="24"/>
              </w:rPr>
              <w:t>0.979</w:t>
            </w:r>
          </w:p>
        </w:tc>
        <w:tc>
          <w:tcPr>
            <w:tcW w:w="1431" w:type="dxa"/>
          </w:tcPr>
          <w:p w14:paraId="59BBFEE4" w14:textId="77777777" w:rsidR="00231D1C" w:rsidRDefault="00231D1C" w:rsidP="00633CBE">
            <w:pPr>
              <w:spacing w:line="360" w:lineRule="auto"/>
              <w:rPr>
                <w:szCs w:val="24"/>
              </w:rPr>
            </w:pPr>
            <w:r w:rsidRPr="00076E91">
              <w:rPr>
                <w:rFonts w:cs="Times New Roman"/>
                <w:color w:val="000000"/>
                <w:szCs w:val="24"/>
              </w:rPr>
              <w:t>0.984</w:t>
            </w:r>
          </w:p>
        </w:tc>
      </w:tr>
      <w:tr w:rsidR="00231D1C" w14:paraId="4403FD8A" w14:textId="77777777" w:rsidTr="00633CBE">
        <w:tc>
          <w:tcPr>
            <w:tcW w:w="1574" w:type="dxa"/>
          </w:tcPr>
          <w:p w14:paraId="368EB852" w14:textId="77777777" w:rsidR="00231D1C" w:rsidRDefault="00231D1C" w:rsidP="00633CBE">
            <w:pPr>
              <w:spacing w:line="360" w:lineRule="auto"/>
              <w:rPr>
                <w:szCs w:val="24"/>
              </w:rPr>
            </w:pPr>
            <w:r w:rsidRPr="00076E91">
              <w:rPr>
                <w:rFonts w:cs="Times New Roman"/>
                <w:color w:val="000000"/>
                <w:szCs w:val="24"/>
              </w:rPr>
              <w:t>F1-score</w:t>
            </w:r>
          </w:p>
        </w:tc>
        <w:tc>
          <w:tcPr>
            <w:tcW w:w="1544" w:type="dxa"/>
          </w:tcPr>
          <w:p w14:paraId="1C41F1F7" w14:textId="77777777" w:rsidR="00231D1C" w:rsidRDefault="00231D1C" w:rsidP="00633CBE">
            <w:pPr>
              <w:spacing w:line="360" w:lineRule="auto"/>
              <w:rPr>
                <w:szCs w:val="24"/>
              </w:rPr>
            </w:pPr>
            <w:r w:rsidRPr="00076E91">
              <w:rPr>
                <w:rFonts w:cs="Times New Roman"/>
                <w:color w:val="000000"/>
                <w:szCs w:val="24"/>
              </w:rPr>
              <w:t>0.949</w:t>
            </w:r>
          </w:p>
        </w:tc>
        <w:tc>
          <w:tcPr>
            <w:tcW w:w="2457" w:type="dxa"/>
          </w:tcPr>
          <w:p w14:paraId="28EC51D8" w14:textId="77777777" w:rsidR="00231D1C" w:rsidRPr="0061586B" w:rsidRDefault="00231D1C" w:rsidP="00633CBE">
            <w:pPr>
              <w:spacing w:line="360" w:lineRule="auto"/>
              <w:rPr>
                <w:szCs w:val="24"/>
              </w:rPr>
            </w:pPr>
            <w:r w:rsidRPr="0061586B">
              <w:rPr>
                <w:rFonts w:cs="Times New Roman"/>
                <w:szCs w:val="24"/>
              </w:rPr>
              <w:t>0.919</w:t>
            </w:r>
          </w:p>
        </w:tc>
        <w:tc>
          <w:tcPr>
            <w:tcW w:w="1714" w:type="dxa"/>
          </w:tcPr>
          <w:p w14:paraId="0D0C9F64" w14:textId="77777777" w:rsidR="00231D1C" w:rsidRDefault="00231D1C" w:rsidP="00633CBE">
            <w:pPr>
              <w:spacing w:line="360" w:lineRule="auto"/>
              <w:rPr>
                <w:szCs w:val="24"/>
              </w:rPr>
            </w:pPr>
            <w:r w:rsidRPr="00076E91">
              <w:rPr>
                <w:rFonts w:cs="Times New Roman"/>
                <w:color w:val="000000"/>
                <w:szCs w:val="24"/>
              </w:rPr>
              <w:t>0.940</w:t>
            </w:r>
          </w:p>
        </w:tc>
        <w:tc>
          <w:tcPr>
            <w:tcW w:w="1431" w:type="dxa"/>
          </w:tcPr>
          <w:p w14:paraId="384B8397" w14:textId="77777777" w:rsidR="00231D1C" w:rsidRDefault="00231D1C" w:rsidP="00633CBE">
            <w:pPr>
              <w:spacing w:line="360" w:lineRule="auto"/>
              <w:rPr>
                <w:szCs w:val="24"/>
              </w:rPr>
            </w:pPr>
            <w:r w:rsidRPr="00076E91">
              <w:rPr>
                <w:rFonts w:cs="Times New Roman"/>
                <w:color w:val="000000"/>
                <w:szCs w:val="24"/>
                <w:u w:val="single"/>
              </w:rPr>
              <w:t>0.957</w:t>
            </w:r>
          </w:p>
        </w:tc>
      </w:tr>
    </w:tbl>
    <w:p w14:paraId="68226E1F" w14:textId="77777777" w:rsidR="00231D1C" w:rsidRPr="00076E91" w:rsidRDefault="00231D1C" w:rsidP="00231D1C">
      <w:pPr>
        <w:spacing w:after="0" w:line="360" w:lineRule="auto"/>
        <w:jc w:val="both"/>
        <w:rPr>
          <w:szCs w:val="24"/>
        </w:rPr>
      </w:pPr>
    </w:p>
    <w:p w14:paraId="0BE7970C" w14:textId="77777777" w:rsidR="00231D1C" w:rsidRDefault="00231D1C" w:rsidP="00231D1C">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D90797">
        <w:t xml:space="preserve">Table </w:t>
      </w:r>
      <w:r w:rsidR="00D90797">
        <w:rPr>
          <w:noProof/>
        </w:rPr>
        <w:t>4</w:t>
      </w:r>
      <w:r w:rsidR="00D90797">
        <w:noBreakHyphen/>
      </w:r>
      <w:r w:rsidR="00D90797">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D90797">
        <w:t xml:space="preserve">Figure </w:t>
      </w:r>
      <w:r w:rsidR="00D90797">
        <w:rPr>
          <w:noProof/>
        </w:rPr>
        <w:t>4</w:t>
      </w:r>
      <w:r w:rsidR="00D90797">
        <w:noBreakHyphen/>
      </w:r>
      <w:r w:rsidR="00D90797">
        <w:rPr>
          <w:noProof/>
        </w:rPr>
        <w:t>4</w:t>
      </w:r>
      <w:r>
        <w:rPr>
          <w:szCs w:val="24"/>
        </w:rPr>
        <w:fldChar w:fldCharType="end"/>
      </w:r>
      <w:r w:rsidRPr="00076E91">
        <w:rPr>
          <w:szCs w:val="24"/>
        </w:rPr>
        <w:t>).</w:t>
      </w:r>
    </w:p>
    <w:p w14:paraId="4E9A5D88" w14:textId="77777777" w:rsidR="00231D1C" w:rsidRDefault="00231D1C" w:rsidP="00231D1C">
      <w:pPr>
        <w:keepNext/>
        <w:spacing w:after="0" w:line="360" w:lineRule="auto"/>
        <w:jc w:val="both"/>
      </w:pPr>
      <w:r>
        <w:rPr>
          <w:noProof/>
          <w:szCs w:val="24"/>
        </w:rPr>
        <w:drawing>
          <wp:inline distT="0" distB="0" distL="0" distR="0" wp14:anchorId="178A9A62" wp14:editId="3B51650A">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30310C3" w14:textId="0ECB5F10" w:rsidR="00231D1C" w:rsidRPr="00076E91" w:rsidRDefault="00231D1C" w:rsidP="00231D1C">
      <w:pPr>
        <w:pStyle w:val="Caption"/>
        <w:jc w:val="both"/>
        <w:rPr>
          <w:szCs w:val="24"/>
        </w:rPr>
      </w:pPr>
      <w:bookmarkStart w:id="157" w:name="_Ref384435233"/>
      <w:bookmarkStart w:id="158" w:name="_Toc386730808"/>
      <w:r>
        <w:t xml:space="preserve">Figure </w:t>
      </w:r>
      <w:r w:rsidR="00695DD6">
        <w:fldChar w:fldCharType="begin"/>
      </w:r>
      <w:r w:rsidR="00695DD6">
        <w:instrText xml:space="preserve"> STYLEREF 1 \s </w:instrText>
      </w:r>
      <w:r w:rsidR="00695DD6">
        <w:fldChar w:fldCharType="separate"/>
      </w:r>
      <w:r w:rsidR="00D90797">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4</w:t>
      </w:r>
      <w:r w:rsidR="00695DD6">
        <w:fldChar w:fldCharType="end"/>
      </w:r>
      <w:bookmarkEnd w:id="157"/>
      <w:r>
        <w:t xml:space="preserve">: </w:t>
      </w:r>
      <w:r w:rsidRPr="00076E91">
        <w:t>FAS score distribution of all HamFAS orthologs, only supported orthologs and unsupported orthologs</w:t>
      </w:r>
      <w:r>
        <w:t>. The red dashed vertical lines identify the mean score for each set.</w:t>
      </w:r>
      <w:bookmarkEnd w:id="158"/>
    </w:p>
    <w:p w14:paraId="77A6C0F5" w14:textId="77777777" w:rsidR="00231D1C" w:rsidRPr="00076E91" w:rsidRDefault="00231D1C" w:rsidP="00231D1C">
      <w:pPr>
        <w:pStyle w:val="Caption"/>
        <w:spacing w:after="0" w:line="360" w:lineRule="auto"/>
        <w:jc w:val="both"/>
      </w:pPr>
    </w:p>
    <w:p w14:paraId="53457914" w14:textId="77777777" w:rsidR="00231D1C" w:rsidRPr="00076E91" w:rsidRDefault="00231D1C" w:rsidP="00231D1C">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D90797" w:rsidRPr="00076E91">
        <w:t xml:space="preserve">Figure </w:t>
      </w:r>
      <w:r w:rsidR="00D90797">
        <w:rPr>
          <w:noProof/>
        </w:rPr>
        <w:t>4</w:t>
      </w:r>
      <w:r w:rsidR="00D90797">
        <w:noBreakHyphen/>
      </w:r>
      <w:r w:rsidR="00D90797">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2B42DAB2"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3C9DF664" wp14:editId="1302384B">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3ECC9DC1" w14:textId="1650B52E" w:rsidR="00231D1C" w:rsidRPr="00076E91" w:rsidRDefault="00231D1C" w:rsidP="00231D1C">
      <w:pPr>
        <w:pStyle w:val="Caption"/>
        <w:spacing w:after="0" w:line="360" w:lineRule="auto"/>
        <w:jc w:val="both"/>
      </w:pPr>
      <w:bookmarkStart w:id="159" w:name="_Ref371840694"/>
      <w:bookmarkStart w:id="160" w:name="_Toc386730809"/>
      <w:r w:rsidRPr="00076E91">
        <w:t xml:space="preserve">Figure </w:t>
      </w:r>
      <w:r w:rsidR="00695DD6">
        <w:fldChar w:fldCharType="begin"/>
      </w:r>
      <w:r w:rsidR="00695DD6">
        <w:instrText xml:space="preserve"> STYLEREF 1 \s </w:instrText>
      </w:r>
      <w:r w:rsidR="00695DD6">
        <w:fldChar w:fldCharType="separate"/>
      </w:r>
      <w:r w:rsidR="00D90797">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5</w:t>
      </w:r>
      <w:r w:rsidR="00695DD6">
        <w:fldChar w:fldCharType="end"/>
      </w:r>
      <w:bookmarkEnd w:id="159"/>
      <w:r w:rsidRPr="00076E91">
        <w:t>: Fraction of proteins annotated by HamFAS, BlastKOALA and KAAS</w:t>
      </w:r>
      <w:bookmarkEnd w:id="160"/>
    </w:p>
    <w:p w14:paraId="4ACCCCB4" w14:textId="77777777" w:rsidR="00231D1C" w:rsidRDefault="00231D1C" w:rsidP="00231D1C">
      <w:pPr>
        <w:spacing w:after="0" w:line="360" w:lineRule="auto"/>
        <w:jc w:val="both"/>
        <w:rPr>
          <w:szCs w:val="24"/>
        </w:rPr>
      </w:pPr>
    </w:p>
    <w:p w14:paraId="2DD5FC32" w14:textId="77777777" w:rsidR="00231D1C" w:rsidRDefault="00231D1C" w:rsidP="00231D1C">
      <w:pPr>
        <w:spacing w:after="0" w:line="360" w:lineRule="auto"/>
        <w:jc w:val="both"/>
        <w:rPr>
          <w:szCs w:val="24"/>
        </w:rPr>
      </w:pPr>
      <w:r>
        <w:rPr>
          <w:szCs w:val="24"/>
        </w:rPr>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D90797">
        <w:t xml:space="preserve">Table </w:t>
      </w:r>
      <w:r w:rsidR="00D90797">
        <w:rPr>
          <w:noProof/>
        </w:rPr>
        <w:t>4</w:t>
      </w:r>
      <w:r w:rsidR="00D90797">
        <w:noBreakHyphen/>
      </w:r>
      <w:r w:rsidR="00D90797">
        <w:rPr>
          <w:noProof/>
        </w:rPr>
        <w:t>2</w:t>
      </w:r>
      <w:r>
        <w:rPr>
          <w:szCs w:val="24"/>
        </w:rPr>
        <w:fldChar w:fldCharType="end"/>
      </w:r>
      <w:r>
        <w:rPr>
          <w:szCs w:val="24"/>
        </w:rPr>
        <w:t xml:space="preserve"> </w:t>
      </w:r>
      <w:r w:rsidRPr="00076E91">
        <w:rPr>
          <w:szCs w:val="24"/>
        </w:rPr>
        <w:t>below.</w:t>
      </w:r>
    </w:p>
    <w:p w14:paraId="0538C5BC" w14:textId="77777777" w:rsidR="00231D1C" w:rsidRPr="00076E91" w:rsidRDefault="00231D1C" w:rsidP="00231D1C">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6E068048" w14:textId="77777777" w:rsidR="00231D1C" w:rsidRPr="00076E91" w:rsidRDefault="00231D1C" w:rsidP="00231D1C">
      <w:pPr>
        <w:spacing w:after="0" w:line="360" w:lineRule="auto"/>
        <w:jc w:val="both"/>
        <w:rPr>
          <w:szCs w:val="24"/>
        </w:rPr>
      </w:pPr>
      <w:r w:rsidRPr="00076E91">
        <w:rPr>
          <w:szCs w:val="24"/>
        </w:rPr>
        <w:t>Some examples of synonymous KOs:</w:t>
      </w:r>
    </w:p>
    <w:p w14:paraId="0A7432D6" w14:textId="77777777" w:rsidR="00231D1C" w:rsidRPr="00076E91" w:rsidRDefault="00231D1C" w:rsidP="00231D1C">
      <w:pPr>
        <w:spacing w:after="0" w:line="360" w:lineRule="auto"/>
        <w:jc w:val="both"/>
        <w:rPr>
          <w:szCs w:val="24"/>
        </w:rPr>
      </w:pPr>
      <w:r w:rsidRPr="00076E91">
        <w:rPr>
          <w:szCs w:val="24"/>
        </w:rPr>
        <w:t xml:space="preserve">1 KO is very general described (putative ABC transport system ATP-binding protein) while the other is </w:t>
      </w:r>
      <w:r>
        <w:rPr>
          <w:szCs w:val="24"/>
        </w:rPr>
        <w:t xml:space="preserve">more </w:t>
      </w:r>
      <w:r w:rsidRPr="00076E91">
        <w:rPr>
          <w:szCs w:val="24"/>
        </w:rPr>
        <w:t>specific (phospholipid/cholesterol/gamma-HCH transport system ATP-binding protein).</w:t>
      </w:r>
    </w:p>
    <w:p w14:paraId="26CEE5C7" w14:textId="77777777" w:rsidR="00231D1C" w:rsidRPr="00076E91" w:rsidRDefault="00231D1C" w:rsidP="00231D1C">
      <w:pPr>
        <w:spacing w:after="0" w:line="360" w:lineRule="auto"/>
        <w:jc w:val="both"/>
        <w:rPr>
          <w:szCs w:val="24"/>
        </w:rPr>
      </w:pPr>
      <w:r>
        <w:rPr>
          <w:szCs w:val="24"/>
        </w:rPr>
        <w:t>2 KOs have s</w:t>
      </w:r>
      <w:r w:rsidRPr="00076E91">
        <w:rPr>
          <w:szCs w:val="24"/>
        </w:rPr>
        <w:t>ynonym/</w:t>
      </w:r>
      <w:r>
        <w:rPr>
          <w:szCs w:val="24"/>
        </w:rPr>
        <w:t>a</w:t>
      </w:r>
      <w:r w:rsidRPr="00076E91">
        <w:rPr>
          <w:szCs w:val="24"/>
        </w:rPr>
        <w:t xml:space="preserve">lternative name: "septin" </w:t>
      </w:r>
      <w:r>
        <w:rPr>
          <w:szCs w:val="24"/>
        </w:rPr>
        <w:t>is synonym with</w:t>
      </w:r>
      <w:r w:rsidRPr="00076E91">
        <w:rPr>
          <w:szCs w:val="24"/>
        </w:rPr>
        <w:t xml:space="preserve"> "sporulation-regulated protein 3"; or "tristetraprolin" (ZFP36) and "butyrate response factor 1" (ZFP36L1)</w:t>
      </w:r>
      <w:r>
        <w:rPr>
          <w:szCs w:val="24"/>
        </w:rPr>
        <w:t xml:space="preserve"> are the same</w:t>
      </w:r>
      <w:r w:rsidRPr="00076E91">
        <w:rPr>
          <w:szCs w:val="24"/>
        </w:rPr>
        <w:t>.</w:t>
      </w:r>
    </w:p>
    <w:p w14:paraId="6A51D94F" w14:textId="77777777" w:rsidR="00231D1C" w:rsidRDefault="00231D1C" w:rsidP="00231D1C">
      <w:pPr>
        <w:spacing w:after="0" w:line="360" w:lineRule="auto"/>
        <w:jc w:val="both"/>
        <w:rPr>
          <w:szCs w:val="24"/>
        </w:rPr>
      </w:pPr>
      <w:r>
        <w:rPr>
          <w:szCs w:val="24"/>
        </w:rPr>
        <w:t>2 KOs are i</w:t>
      </w:r>
      <w:r w:rsidRPr="00076E91">
        <w:rPr>
          <w:szCs w:val="24"/>
        </w:rPr>
        <w:t xml:space="preserve">nvolved in the same </w:t>
      </w:r>
      <w:r>
        <w:rPr>
          <w:szCs w:val="24"/>
        </w:rPr>
        <w:t xml:space="preserve">reaction or </w:t>
      </w:r>
      <w:r w:rsidRPr="00076E91">
        <w:rPr>
          <w:szCs w:val="24"/>
        </w:rPr>
        <w:t>process: "cleavage stimulation factor subunit 2" and "polyadenylate-binding protein 2" are involved in 3-end formation of pre-mRNAs</w:t>
      </w:r>
      <w:r>
        <w:rPr>
          <w:szCs w:val="24"/>
        </w:rPr>
        <w:t>.</w:t>
      </w:r>
    </w:p>
    <w:p w14:paraId="610A999E" w14:textId="40BD3938" w:rsidR="00231D1C" w:rsidRDefault="00231D1C" w:rsidP="00231D1C">
      <w:pPr>
        <w:pStyle w:val="Caption"/>
        <w:keepNext/>
        <w:jc w:val="both"/>
      </w:pPr>
      <w:bookmarkStart w:id="161" w:name="_Ref383957002"/>
      <w:bookmarkStart w:id="162" w:name="_Toc386730846"/>
      <w:r>
        <w:t xml:space="preserve">Table </w:t>
      </w:r>
      <w:r w:rsidR="00C52ED2">
        <w:fldChar w:fldCharType="begin"/>
      </w:r>
      <w:r w:rsidR="00C52ED2">
        <w:instrText xml:space="preserve"> STYLEREF 1 \s </w:instrText>
      </w:r>
      <w:r w:rsidR="00C52ED2">
        <w:fldChar w:fldCharType="separate"/>
      </w:r>
      <w:r w:rsidR="00D90797">
        <w:rPr>
          <w:noProof/>
        </w:rPr>
        <w:t>4</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D90797">
        <w:rPr>
          <w:noProof/>
        </w:rPr>
        <w:t>2</w:t>
      </w:r>
      <w:r w:rsidR="00C52ED2">
        <w:fldChar w:fldCharType="end"/>
      </w:r>
      <w:bookmarkEnd w:id="161"/>
      <w:r>
        <w:t xml:space="preserve">: Compare </w:t>
      </w:r>
      <w:r w:rsidRPr="00076E91">
        <w:t>KEGG identifiers annotated by HamFAS, BlastKOALA and KAAS. Numbers in parentheses are the different KOs after filtered by synonymous KOs.</w:t>
      </w:r>
      <w:bookmarkEnd w:id="162"/>
    </w:p>
    <w:tbl>
      <w:tblPr>
        <w:tblStyle w:val="TableGrid"/>
        <w:tblW w:w="8720" w:type="dxa"/>
        <w:tblLook w:val="04A0" w:firstRow="1" w:lastRow="0" w:firstColumn="1" w:lastColumn="0" w:noHBand="0" w:noVBand="1"/>
      </w:tblPr>
      <w:tblGrid>
        <w:gridCol w:w="1744"/>
        <w:gridCol w:w="1744"/>
        <w:gridCol w:w="1744"/>
        <w:gridCol w:w="1744"/>
        <w:gridCol w:w="1744"/>
      </w:tblGrid>
      <w:tr w:rsidR="00231D1C" w14:paraId="6811AC64" w14:textId="77777777" w:rsidTr="00633CBE">
        <w:tc>
          <w:tcPr>
            <w:tcW w:w="1744" w:type="dxa"/>
            <w:vAlign w:val="center"/>
          </w:tcPr>
          <w:p w14:paraId="6EB42E25" w14:textId="77777777" w:rsidR="00231D1C" w:rsidRPr="006534D5" w:rsidRDefault="00231D1C" w:rsidP="00633CBE">
            <w:pPr>
              <w:spacing w:line="360" w:lineRule="auto"/>
              <w:rPr>
                <w:szCs w:val="24"/>
                <w:lang w:val="de-DE"/>
              </w:rPr>
            </w:pPr>
            <w:r w:rsidRPr="006534D5">
              <w:rPr>
                <w:szCs w:val="24"/>
                <w:lang w:val="de-DE"/>
              </w:rPr>
              <w:t>Approach</w:t>
            </w:r>
          </w:p>
        </w:tc>
        <w:tc>
          <w:tcPr>
            <w:tcW w:w="1744" w:type="dxa"/>
            <w:vAlign w:val="center"/>
          </w:tcPr>
          <w:p w14:paraId="115B22ED" w14:textId="77777777" w:rsidR="00231D1C" w:rsidRPr="006534D5" w:rsidRDefault="00231D1C" w:rsidP="00633CBE">
            <w:pPr>
              <w:spacing w:line="360" w:lineRule="auto"/>
              <w:rPr>
                <w:szCs w:val="24"/>
                <w:lang w:val="de-DE"/>
              </w:rPr>
            </w:pPr>
            <w:r w:rsidRPr="006534D5">
              <w:rPr>
                <w:rFonts w:cs="Times New Roman"/>
                <w:bCs/>
                <w:color w:val="000000"/>
                <w:szCs w:val="24"/>
              </w:rPr>
              <w:t>All 3 approaches</w:t>
            </w:r>
          </w:p>
        </w:tc>
        <w:tc>
          <w:tcPr>
            <w:tcW w:w="1744" w:type="dxa"/>
          </w:tcPr>
          <w:p w14:paraId="70579DB6" w14:textId="77777777" w:rsidR="00231D1C" w:rsidRPr="006534D5" w:rsidRDefault="00231D1C" w:rsidP="00633CBE">
            <w:pPr>
              <w:spacing w:line="360" w:lineRule="auto"/>
              <w:rPr>
                <w:szCs w:val="24"/>
                <w:lang w:val="de-DE"/>
              </w:rPr>
            </w:pPr>
            <w:r w:rsidRPr="006534D5">
              <w:rPr>
                <w:rFonts w:cs="Times New Roman"/>
                <w:bCs/>
                <w:color w:val="000000"/>
                <w:szCs w:val="24"/>
              </w:rPr>
              <w:t>HamFAS + BlastKOALA</w:t>
            </w:r>
          </w:p>
        </w:tc>
        <w:tc>
          <w:tcPr>
            <w:tcW w:w="1744" w:type="dxa"/>
            <w:vAlign w:val="center"/>
          </w:tcPr>
          <w:p w14:paraId="6C4A311F" w14:textId="77777777" w:rsidR="00231D1C" w:rsidRPr="006534D5" w:rsidRDefault="00231D1C" w:rsidP="00633CBE">
            <w:pPr>
              <w:spacing w:line="360" w:lineRule="auto"/>
              <w:rPr>
                <w:szCs w:val="24"/>
                <w:lang w:val="de-DE"/>
              </w:rPr>
            </w:pPr>
            <w:r w:rsidRPr="006534D5">
              <w:rPr>
                <w:rFonts w:cs="Times New Roman"/>
                <w:bCs/>
                <w:color w:val="000000"/>
                <w:szCs w:val="24"/>
              </w:rPr>
              <w:t>HamFAS + KAAS</w:t>
            </w:r>
          </w:p>
        </w:tc>
        <w:tc>
          <w:tcPr>
            <w:tcW w:w="1744" w:type="dxa"/>
          </w:tcPr>
          <w:p w14:paraId="754B6294" w14:textId="77777777" w:rsidR="00231D1C" w:rsidRPr="006534D5" w:rsidRDefault="00231D1C" w:rsidP="00633CBE">
            <w:pPr>
              <w:spacing w:line="360" w:lineRule="auto"/>
              <w:rPr>
                <w:szCs w:val="24"/>
              </w:rPr>
            </w:pPr>
            <w:r w:rsidRPr="006534D5">
              <w:rPr>
                <w:szCs w:val="24"/>
              </w:rPr>
              <w:t>KAAS + BlastKOALA</w:t>
            </w:r>
          </w:p>
        </w:tc>
      </w:tr>
      <w:tr w:rsidR="00231D1C" w14:paraId="2673199B" w14:textId="77777777" w:rsidTr="00633CBE">
        <w:tc>
          <w:tcPr>
            <w:tcW w:w="1744" w:type="dxa"/>
          </w:tcPr>
          <w:p w14:paraId="090F7670" w14:textId="77777777" w:rsidR="00231D1C" w:rsidRDefault="00231D1C" w:rsidP="00633CBE">
            <w:pPr>
              <w:spacing w:line="360" w:lineRule="auto"/>
              <w:rPr>
                <w:szCs w:val="24"/>
              </w:rPr>
            </w:pPr>
            <w:r w:rsidRPr="00076E91">
              <w:rPr>
                <w:rFonts w:cs="Times New Roman"/>
                <w:color w:val="000000"/>
                <w:szCs w:val="24"/>
              </w:rPr>
              <w:t>Same KOs</w:t>
            </w:r>
          </w:p>
        </w:tc>
        <w:tc>
          <w:tcPr>
            <w:tcW w:w="1744" w:type="dxa"/>
          </w:tcPr>
          <w:p w14:paraId="313F4EB3" w14:textId="77777777" w:rsidR="00231D1C" w:rsidRDefault="00231D1C" w:rsidP="00633CBE">
            <w:pPr>
              <w:spacing w:line="360" w:lineRule="auto"/>
              <w:rPr>
                <w:szCs w:val="24"/>
              </w:rPr>
            </w:pPr>
            <w:r w:rsidRPr="00076E91">
              <w:rPr>
                <w:rFonts w:cs="Times New Roman"/>
                <w:szCs w:val="24"/>
              </w:rPr>
              <w:t>2951</w:t>
            </w:r>
          </w:p>
        </w:tc>
        <w:tc>
          <w:tcPr>
            <w:tcW w:w="1744" w:type="dxa"/>
          </w:tcPr>
          <w:p w14:paraId="64BB02B7" w14:textId="77777777" w:rsidR="00231D1C" w:rsidRDefault="00231D1C" w:rsidP="00633CBE">
            <w:pPr>
              <w:spacing w:line="360" w:lineRule="auto"/>
              <w:rPr>
                <w:szCs w:val="24"/>
              </w:rPr>
            </w:pPr>
            <w:r w:rsidRPr="00076E91">
              <w:rPr>
                <w:rFonts w:cs="Times New Roman"/>
                <w:color w:val="000000"/>
                <w:szCs w:val="24"/>
              </w:rPr>
              <w:t>54</w:t>
            </w:r>
          </w:p>
        </w:tc>
        <w:tc>
          <w:tcPr>
            <w:tcW w:w="1744" w:type="dxa"/>
          </w:tcPr>
          <w:p w14:paraId="75641093" w14:textId="77777777" w:rsidR="00231D1C" w:rsidRDefault="00231D1C" w:rsidP="00633CBE">
            <w:pPr>
              <w:spacing w:line="360" w:lineRule="auto"/>
              <w:rPr>
                <w:szCs w:val="24"/>
              </w:rPr>
            </w:pPr>
            <w:r w:rsidRPr="00076E91">
              <w:rPr>
                <w:rFonts w:cs="Times New Roman"/>
                <w:szCs w:val="24"/>
              </w:rPr>
              <w:t>168</w:t>
            </w:r>
          </w:p>
        </w:tc>
        <w:tc>
          <w:tcPr>
            <w:tcW w:w="1744" w:type="dxa"/>
          </w:tcPr>
          <w:p w14:paraId="1ADCDF66" w14:textId="77777777" w:rsidR="00231D1C" w:rsidRDefault="00231D1C" w:rsidP="00633CBE">
            <w:pPr>
              <w:spacing w:line="360" w:lineRule="auto"/>
              <w:rPr>
                <w:szCs w:val="24"/>
              </w:rPr>
            </w:pPr>
            <w:r w:rsidRPr="00076E91">
              <w:rPr>
                <w:rFonts w:cs="Times New Roman"/>
                <w:color w:val="000000"/>
                <w:szCs w:val="24"/>
              </w:rPr>
              <w:t>108</w:t>
            </w:r>
          </w:p>
        </w:tc>
      </w:tr>
      <w:tr w:rsidR="00231D1C" w14:paraId="4E89B247" w14:textId="77777777" w:rsidTr="00633CBE">
        <w:tc>
          <w:tcPr>
            <w:tcW w:w="1744" w:type="dxa"/>
          </w:tcPr>
          <w:p w14:paraId="28AA2913" w14:textId="77777777" w:rsidR="00231D1C" w:rsidRDefault="00231D1C" w:rsidP="00633CBE">
            <w:pPr>
              <w:spacing w:line="360" w:lineRule="auto"/>
              <w:rPr>
                <w:szCs w:val="24"/>
              </w:rPr>
            </w:pPr>
            <w:r w:rsidRPr="00076E91">
              <w:rPr>
                <w:rFonts w:cs="Times New Roman"/>
                <w:color w:val="000000"/>
                <w:szCs w:val="24"/>
              </w:rPr>
              <w:t>Diff. KOs</w:t>
            </w:r>
          </w:p>
        </w:tc>
        <w:tc>
          <w:tcPr>
            <w:tcW w:w="1744" w:type="dxa"/>
          </w:tcPr>
          <w:p w14:paraId="22F6889C" w14:textId="77777777" w:rsidR="00231D1C" w:rsidRDefault="00231D1C" w:rsidP="00633CBE">
            <w:pPr>
              <w:spacing w:line="360" w:lineRule="auto"/>
              <w:rPr>
                <w:szCs w:val="24"/>
              </w:rPr>
            </w:pPr>
            <w:r w:rsidRPr="00076E91">
              <w:rPr>
                <w:rFonts w:cs="Times New Roman"/>
                <w:szCs w:val="24"/>
              </w:rPr>
              <w:t>5 (1)</w:t>
            </w:r>
          </w:p>
        </w:tc>
        <w:tc>
          <w:tcPr>
            <w:tcW w:w="1744" w:type="dxa"/>
          </w:tcPr>
          <w:p w14:paraId="66E37FD1" w14:textId="77777777" w:rsidR="00231D1C" w:rsidRDefault="00231D1C" w:rsidP="00633CBE">
            <w:pPr>
              <w:spacing w:line="360" w:lineRule="auto"/>
              <w:rPr>
                <w:szCs w:val="24"/>
              </w:rPr>
            </w:pPr>
            <w:r w:rsidRPr="00076E91">
              <w:rPr>
                <w:rFonts w:cs="Times New Roman"/>
                <w:color w:val="000000"/>
                <w:szCs w:val="24"/>
              </w:rPr>
              <w:t>3 (1)</w:t>
            </w:r>
          </w:p>
        </w:tc>
        <w:tc>
          <w:tcPr>
            <w:tcW w:w="1744" w:type="dxa"/>
          </w:tcPr>
          <w:p w14:paraId="40AB6924" w14:textId="77777777" w:rsidR="00231D1C" w:rsidRDefault="00231D1C" w:rsidP="00633CBE">
            <w:pPr>
              <w:spacing w:line="360" w:lineRule="auto"/>
              <w:rPr>
                <w:szCs w:val="24"/>
              </w:rPr>
            </w:pPr>
            <w:r w:rsidRPr="00076E91">
              <w:rPr>
                <w:rFonts w:cs="Times New Roman"/>
                <w:color w:val="000000"/>
                <w:szCs w:val="24"/>
              </w:rPr>
              <w:t>10 (5)</w:t>
            </w:r>
          </w:p>
        </w:tc>
        <w:tc>
          <w:tcPr>
            <w:tcW w:w="1744" w:type="dxa"/>
          </w:tcPr>
          <w:p w14:paraId="0AED595B" w14:textId="77777777" w:rsidR="00231D1C" w:rsidRDefault="00231D1C" w:rsidP="00633CBE">
            <w:pPr>
              <w:spacing w:line="360" w:lineRule="auto"/>
              <w:rPr>
                <w:szCs w:val="24"/>
              </w:rPr>
            </w:pPr>
            <w:r w:rsidRPr="00076E91">
              <w:rPr>
                <w:rFonts w:cs="Times New Roman"/>
                <w:color w:val="000000"/>
                <w:szCs w:val="24"/>
              </w:rPr>
              <w:t>9 (6)</w:t>
            </w:r>
          </w:p>
        </w:tc>
      </w:tr>
      <w:tr w:rsidR="00231D1C" w14:paraId="421CA687" w14:textId="77777777" w:rsidTr="00633CBE">
        <w:tc>
          <w:tcPr>
            <w:tcW w:w="1744" w:type="dxa"/>
          </w:tcPr>
          <w:p w14:paraId="13892CCE" w14:textId="77777777" w:rsidR="00231D1C" w:rsidRDefault="00231D1C" w:rsidP="00633CBE">
            <w:pPr>
              <w:spacing w:line="360" w:lineRule="auto"/>
              <w:rPr>
                <w:szCs w:val="24"/>
              </w:rPr>
            </w:pPr>
            <w:r w:rsidRPr="00076E91">
              <w:rPr>
                <w:rFonts w:cs="Times New Roman"/>
                <w:color w:val="000000"/>
                <w:szCs w:val="24"/>
              </w:rPr>
              <w:t>Total</w:t>
            </w:r>
          </w:p>
        </w:tc>
        <w:tc>
          <w:tcPr>
            <w:tcW w:w="1744" w:type="dxa"/>
          </w:tcPr>
          <w:p w14:paraId="10889A9A" w14:textId="77777777" w:rsidR="00231D1C" w:rsidRDefault="00231D1C" w:rsidP="00633CBE">
            <w:pPr>
              <w:spacing w:line="360" w:lineRule="auto"/>
              <w:rPr>
                <w:szCs w:val="24"/>
              </w:rPr>
            </w:pPr>
            <w:r w:rsidRPr="00076E91">
              <w:rPr>
                <w:rFonts w:cs="Times New Roman"/>
                <w:szCs w:val="24"/>
              </w:rPr>
              <w:t>2956</w:t>
            </w:r>
          </w:p>
        </w:tc>
        <w:tc>
          <w:tcPr>
            <w:tcW w:w="1744" w:type="dxa"/>
          </w:tcPr>
          <w:p w14:paraId="639FCF86" w14:textId="77777777" w:rsidR="00231D1C" w:rsidRDefault="00231D1C" w:rsidP="00633CBE">
            <w:pPr>
              <w:spacing w:line="360" w:lineRule="auto"/>
              <w:rPr>
                <w:szCs w:val="24"/>
              </w:rPr>
            </w:pPr>
            <w:r w:rsidRPr="00076E91">
              <w:rPr>
                <w:rFonts w:cs="Times New Roman"/>
                <w:color w:val="000000"/>
                <w:szCs w:val="24"/>
              </w:rPr>
              <w:t>57</w:t>
            </w:r>
          </w:p>
        </w:tc>
        <w:tc>
          <w:tcPr>
            <w:tcW w:w="1744" w:type="dxa"/>
          </w:tcPr>
          <w:p w14:paraId="04E92FC2" w14:textId="77777777" w:rsidR="00231D1C" w:rsidRDefault="00231D1C" w:rsidP="00633CBE">
            <w:pPr>
              <w:spacing w:line="360" w:lineRule="auto"/>
              <w:rPr>
                <w:szCs w:val="24"/>
              </w:rPr>
            </w:pPr>
            <w:r w:rsidRPr="00076E91">
              <w:rPr>
                <w:rFonts w:cs="Times New Roman"/>
                <w:color w:val="000000"/>
                <w:szCs w:val="24"/>
              </w:rPr>
              <w:t>178</w:t>
            </w:r>
          </w:p>
        </w:tc>
        <w:tc>
          <w:tcPr>
            <w:tcW w:w="1744" w:type="dxa"/>
          </w:tcPr>
          <w:p w14:paraId="00D9E46C" w14:textId="77777777" w:rsidR="00231D1C" w:rsidRDefault="00231D1C" w:rsidP="00633CBE">
            <w:pPr>
              <w:spacing w:line="360" w:lineRule="auto"/>
              <w:rPr>
                <w:szCs w:val="24"/>
              </w:rPr>
            </w:pPr>
            <w:r w:rsidRPr="00076E91">
              <w:rPr>
                <w:rFonts w:cs="Times New Roman"/>
                <w:color w:val="000000"/>
                <w:szCs w:val="24"/>
              </w:rPr>
              <w:t>117</w:t>
            </w:r>
          </w:p>
        </w:tc>
      </w:tr>
    </w:tbl>
    <w:p w14:paraId="602D51B9" w14:textId="77777777" w:rsidR="00231D1C" w:rsidRDefault="00231D1C" w:rsidP="00231D1C">
      <w:pPr>
        <w:spacing w:after="0" w:line="360" w:lineRule="auto"/>
        <w:jc w:val="both"/>
        <w:rPr>
          <w:szCs w:val="24"/>
        </w:rPr>
      </w:pPr>
    </w:p>
    <w:p w14:paraId="45A512DA" w14:textId="77777777" w:rsidR="00231D1C" w:rsidRDefault="00231D1C" w:rsidP="00231D1C">
      <w:pPr>
        <w:pStyle w:val="Heading4"/>
        <w:jc w:val="both"/>
      </w:pPr>
      <w:r w:rsidRPr="003F06CE">
        <w:t>The sensitivity of HamFAS approach</w:t>
      </w:r>
    </w:p>
    <w:p w14:paraId="68D11D91" w14:textId="77777777" w:rsidR="00231D1C" w:rsidRPr="00076E91" w:rsidRDefault="00231D1C" w:rsidP="00231D1C">
      <w:pPr>
        <w:spacing w:after="0" w:line="360" w:lineRule="auto"/>
        <w:jc w:val="both"/>
        <w:rPr>
          <w:szCs w:val="24"/>
        </w:rPr>
      </w:pPr>
      <w:r>
        <w:rPr>
          <w:szCs w:val="24"/>
        </w:rPr>
        <w:t xml:space="preserve">We used 3158 un-annotated yeast proteins for approaching the sensitivity of HamFAS as well as compared it to the one of BlastKOALA and KAAS. As 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D90797" w:rsidRPr="00076E91">
        <w:t xml:space="preserve">Figure </w:t>
      </w:r>
      <w:r w:rsidR="00D90797">
        <w:rPr>
          <w:noProof/>
        </w:rPr>
        <w:t>4</w:t>
      </w:r>
      <w:r w:rsidR="00D90797">
        <w:noBreakHyphen/>
      </w:r>
      <w:r w:rsidR="00D90797">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396844DA"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5736402E" wp14:editId="5749019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70263EBA" w14:textId="628D1A55" w:rsidR="00231D1C" w:rsidRPr="00076E91" w:rsidRDefault="00231D1C" w:rsidP="00231D1C">
      <w:pPr>
        <w:pStyle w:val="Caption"/>
        <w:spacing w:after="0" w:line="360" w:lineRule="auto"/>
        <w:jc w:val="both"/>
      </w:pPr>
      <w:bookmarkStart w:id="163" w:name="_Ref371841357"/>
      <w:bookmarkStart w:id="164" w:name="_Toc386730810"/>
      <w:r w:rsidRPr="00076E91">
        <w:t xml:space="preserve">Figure </w:t>
      </w:r>
      <w:r w:rsidR="00695DD6">
        <w:fldChar w:fldCharType="begin"/>
      </w:r>
      <w:r w:rsidR="00695DD6">
        <w:instrText xml:space="preserve"> STYLEREF 1 \s </w:instrText>
      </w:r>
      <w:r w:rsidR="00695DD6">
        <w:fldChar w:fldCharType="separate"/>
      </w:r>
      <w:r w:rsidR="00D90797">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6</w:t>
      </w:r>
      <w:r w:rsidR="00695DD6">
        <w:fldChar w:fldCharType="end"/>
      </w:r>
      <w:bookmarkEnd w:id="163"/>
      <w:r w:rsidRPr="00076E91">
        <w:t>: Fraction of proteins annotated by HamFAS, BlastKOALA and KAAS</w:t>
      </w:r>
      <w:bookmarkEnd w:id="164"/>
    </w:p>
    <w:p w14:paraId="0641561E" w14:textId="77777777" w:rsidR="00231D1C" w:rsidRDefault="00231D1C" w:rsidP="00231D1C">
      <w:pPr>
        <w:spacing w:after="0" w:line="360" w:lineRule="auto"/>
        <w:jc w:val="both"/>
        <w:rPr>
          <w:szCs w:val="24"/>
        </w:rPr>
      </w:pPr>
    </w:p>
    <w:p w14:paraId="139169C9" w14:textId="77777777" w:rsidR="00231D1C" w:rsidRPr="003F06CE" w:rsidRDefault="00231D1C" w:rsidP="00231D1C">
      <w:pPr>
        <w:pStyle w:val="Heading2"/>
        <w:spacing w:line="276" w:lineRule="auto"/>
        <w:jc w:val="both"/>
      </w:pPr>
      <w:bookmarkStart w:id="165" w:name="_Toc386731508"/>
      <w:r w:rsidRPr="003F06CE">
        <w:t>Discussion</w:t>
      </w:r>
      <w:bookmarkEnd w:id="165"/>
    </w:p>
    <w:p w14:paraId="4C93EFED" w14:textId="77777777" w:rsidR="00231D1C" w:rsidRPr="003F06CE" w:rsidRDefault="00231D1C" w:rsidP="00231D1C">
      <w:pPr>
        <w:pStyle w:val="Heading3"/>
        <w:jc w:val="both"/>
      </w:pPr>
      <w:bookmarkStart w:id="166" w:name="_Toc386731509"/>
      <w:r w:rsidRPr="003F06CE">
        <w:t>The specificity of HamFAS</w:t>
      </w:r>
      <w:bookmarkEnd w:id="166"/>
    </w:p>
    <w:p w14:paraId="626841DE" w14:textId="77777777" w:rsidR="00231D1C" w:rsidRPr="00076E91" w:rsidRDefault="00231D1C" w:rsidP="00231D1C">
      <w:pPr>
        <w:spacing w:after="0" w:line="360" w:lineRule="auto"/>
        <w:jc w:val="both"/>
        <w:rPr>
          <w:szCs w:val="24"/>
        </w:rPr>
      </w:pPr>
      <w:r w:rsidRPr="00076E91">
        <w:rPr>
          <w:szCs w:val="24"/>
        </w:rPr>
        <w:t>As we have seen from the analysis of the KO-annotation yeast protein set, HamFAS yielded the best precision regardless the supported or non-supported orthology assign</w:t>
      </w:r>
      <w:r>
        <w:rPr>
          <w:szCs w:val="24"/>
        </w:rPr>
        <w:t>ment by InParanoid. It indicates</w:t>
      </w:r>
      <w:r w:rsidRPr="00076E91">
        <w:rPr>
          <w:szCs w:val="24"/>
        </w:rPr>
        <w:t xml:space="preserve"> the reliability of the annotation transfer result of HamFAS.</w:t>
      </w:r>
    </w:p>
    <w:p w14:paraId="54B3DBA1" w14:textId="77777777" w:rsidR="00231D1C" w:rsidRPr="001E3BE3" w:rsidRDefault="00231D1C" w:rsidP="00231D1C">
      <w:pPr>
        <w:pStyle w:val="Heading3"/>
        <w:jc w:val="both"/>
      </w:pPr>
      <w:bookmarkStart w:id="167" w:name="_Toc386731510"/>
      <w:r w:rsidRPr="001E3BE3">
        <w:t>The sensitivity of HamFAS</w:t>
      </w:r>
      <w:bookmarkEnd w:id="167"/>
    </w:p>
    <w:p w14:paraId="12FDA49B" w14:textId="77777777" w:rsidR="00231D1C" w:rsidRPr="00076E91" w:rsidRDefault="00231D1C" w:rsidP="00231D1C">
      <w:pPr>
        <w:spacing w:after="0" w:line="360" w:lineRule="auto"/>
        <w:jc w:val="both"/>
        <w:rPr>
          <w:szCs w:val="24"/>
        </w:rPr>
      </w:pPr>
      <w:r w:rsidRPr="00076E91">
        <w:rPr>
          <w:szCs w:val="24"/>
        </w:rPr>
        <w:t xml:space="preserve">Beside the </w:t>
      </w:r>
      <w:r>
        <w:rPr>
          <w:szCs w:val="24"/>
        </w:rPr>
        <w:t>highest</w:t>
      </w:r>
      <w:r w:rsidRPr="00076E91">
        <w:rPr>
          <w:szCs w:val="24"/>
        </w:rPr>
        <w:t xml:space="preserve"> specificity, HamFAS </w:t>
      </w:r>
      <w:r>
        <w:rPr>
          <w:szCs w:val="24"/>
        </w:rPr>
        <w:t>was shown to be</w:t>
      </w:r>
      <w:r w:rsidRPr="00076E91">
        <w:rPr>
          <w:szCs w:val="24"/>
        </w:rPr>
        <w:t xml:space="preserve"> </w:t>
      </w:r>
      <w:r>
        <w:rPr>
          <w:szCs w:val="24"/>
        </w:rPr>
        <w:t>more sensitive</w:t>
      </w:r>
      <w:r w:rsidRPr="00076E91">
        <w:rPr>
          <w:szCs w:val="24"/>
        </w:rPr>
        <w:t xml:space="preserve"> </w:t>
      </w:r>
      <w:r>
        <w:rPr>
          <w:szCs w:val="24"/>
        </w:rPr>
        <w:t>than</w:t>
      </w:r>
      <w:r w:rsidRPr="00076E91">
        <w:rPr>
          <w:szCs w:val="24"/>
        </w:rPr>
        <w:t xml:space="preserve"> BlastKOALA and KAAS with the highest number of proteins that could be annotated.</w:t>
      </w:r>
      <w:r>
        <w:rPr>
          <w:szCs w:val="24"/>
        </w:rPr>
        <w:t xml:space="preserve"> To assess the quality of the proteins that were annotated by HamFAS, we performed some further analyses.</w:t>
      </w:r>
    </w:p>
    <w:p w14:paraId="27A07E1D" w14:textId="77777777" w:rsidR="00231D1C" w:rsidRDefault="00231D1C" w:rsidP="00231D1C">
      <w:pPr>
        <w:spacing w:after="0" w:line="360" w:lineRule="auto"/>
        <w:jc w:val="both"/>
        <w:rPr>
          <w:szCs w:val="24"/>
        </w:rPr>
      </w:pPr>
    </w:p>
    <w:p w14:paraId="5312F407" w14:textId="77777777" w:rsidR="00231D1C" w:rsidRPr="00076E91" w:rsidRDefault="00231D1C" w:rsidP="00231D1C">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1928940D"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26D01398" wp14:editId="178C781A">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4C47297" w14:textId="160C3D1D" w:rsidR="00231D1C" w:rsidRPr="00076E91" w:rsidRDefault="00231D1C" w:rsidP="00231D1C">
      <w:pPr>
        <w:pStyle w:val="Caption"/>
        <w:spacing w:after="0" w:line="360" w:lineRule="auto"/>
        <w:jc w:val="both"/>
      </w:pPr>
      <w:bookmarkStart w:id="168" w:name="_Ref371842424"/>
      <w:bookmarkStart w:id="169" w:name="_Toc386730811"/>
      <w:r w:rsidRPr="00076E91">
        <w:t xml:space="preserve">Figure </w:t>
      </w:r>
      <w:r w:rsidR="00695DD6">
        <w:fldChar w:fldCharType="begin"/>
      </w:r>
      <w:r w:rsidR="00695DD6">
        <w:instrText xml:space="preserve"> STYLEREF 1 \s </w:instrText>
      </w:r>
      <w:r w:rsidR="00695DD6">
        <w:fldChar w:fldCharType="separate"/>
      </w:r>
      <w:r w:rsidR="00D90797">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7</w:t>
      </w:r>
      <w:r w:rsidR="00695DD6">
        <w:fldChar w:fldCharType="end"/>
      </w:r>
      <w:bookmarkEnd w:id="168"/>
      <w:r w:rsidRPr="00076E91">
        <w:t xml:space="preserve">: Length distribution of HamFAS-only proteins and </w:t>
      </w:r>
      <w:r>
        <w:t xml:space="preserve">the </w:t>
      </w:r>
      <w:r w:rsidRPr="00076E91">
        <w:t>others</w:t>
      </w:r>
      <w:bookmarkEnd w:id="169"/>
    </w:p>
    <w:p w14:paraId="3F6CE9B7" w14:textId="77777777" w:rsidR="00231D1C" w:rsidRDefault="00231D1C" w:rsidP="00231D1C">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D90797" w:rsidRPr="00076E91">
        <w:t xml:space="preserve">Figure </w:t>
      </w:r>
      <w:r w:rsidR="00D90797">
        <w:rPr>
          <w:noProof/>
        </w:rPr>
        <w:t>4</w:t>
      </w:r>
      <w:r w:rsidR="00D90797">
        <w:noBreakHyphen/>
      </w:r>
      <w:r w:rsidR="00D90797">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D90797" w:rsidRPr="00076E91">
        <w:t xml:space="preserve">Figure </w:t>
      </w:r>
      <w:r w:rsidR="00D90797">
        <w:rPr>
          <w:noProof/>
        </w:rPr>
        <w:t>4</w:t>
      </w:r>
      <w:r w:rsidR="00D90797">
        <w:noBreakHyphen/>
      </w:r>
      <w:r w:rsidR="00D90797">
        <w:rPr>
          <w:noProof/>
        </w:rPr>
        <w:t>8</w:t>
      </w:r>
      <w:r w:rsidRPr="00076E91">
        <w:rPr>
          <w:szCs w:val="24"/>
        </w:rPr>
        <w:fldChar w:fldCharType="end"/>
      </w:r>
      <w:r w:rsidRPr="00076E91">
        <w:rPr>
          <w:szCs w:val="24"/>
        </w:rPr>
        <w:t xml:space="preserve"> show no clear difference between those 2 protein sets</w:t>
      </w:r>
      <w:r>
        <w:rPr>
          <w:szCs w:val="24"/>
        </w:rPr>
        <w:t xml:space="preserve"> in the sequence length as well as the number of annotated PFAM domains (</w:t>
      </w:r>
      <w:r w:rsidRPr="005B1A41">
        <w:rPr>
          <w:szCs w:val="24"/>
        </w:rPr>
        <w:t>Mann-Whitney-Wilcoxon</w:t>
      </w:r>
      <w:r>
        <w:rPr>
          <w:szCs w:val="24"/>
        </w:rPr>
        <w:t xml:space="preserve">'s </w:t>
      </w:r>
      <w:r w:rsidRPr="005B1A41">
        <w:rPr>
          <w:szCs w:val="24"/>
        </w:rPr>
        <w:t>p-value = 0.7833</w:t>
      </w:r>
      <w:r>
        <w:rPr>
          <w:szCs w:val="24"/>
        </w:rPr>
        <w:t xml:space="preserve"> and </w:t>
      </w:r>
      <w:r w:rsidRPr="007E3AB7">
        <w:rPr>
          <w:szCs w:val="24"/>
        </w:rPr>
        <w:t>p-value = 0.3812</w:t>
      </w:r>
      <w:r>
        <w:rPr>
          <w:szCs w:val="24"/>
        </w:rPr>
        <w:t>, respectively)</w:t>
      </w:r>
      <w:r w:rsidRPr="00076E91">
        <w:rPr>
          <w:szCs w:val="24"/>
        </w:rPr>
        <w:t>. HamFAS-only proteins are not either extremely shorter or longer than other proteins. And the annotation transfer result was not driven by the 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504EE9AC" w14:textId="77777777" w:rsidR="00231D1C" w:rsidRPr="00076E91" w:rsidRDefault="00231D1C" w:rsidP="00231D1C">
      <w:pPr>
        <w:spacing w:after="0" w:line="360" w:lineRule="auto"/>
        <w:jc w:val="both"/>
        <w:rPr>
          <w:szCs w:val="24"/>
        </w:rPr>
      </w:pPr>
    </w:p>
    <w:p w14:paraId="7E673D4D"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02E834AC" wp14:editId="213958F1">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9A7C0A9" w14:textId="7A626815" w:rsidR="00231D1C" w:rsidRPr="00076E91" w:rsidRDefault="00231D1C" w:rsidP="00231D1C">
      <w:pPr>
        <w:pStyle w:val="Caption"/>
        <w:spacing w:after="0" w:line="360" w:lineRule="auto"/>
        <w:jc w:val="both"/>
      </w:pPr>
      <w:bookmarkStart w:id="170" w:name="_Ref371842426"/>
      <w:bookmarkStart w:id="171" w:name="_Toc386730812"/>
      <w:r w:rsidRPr="00076E91">
        <w:t xml:space="preserve">Figure </w:t>
      </w:r>
      <w:r w:rsidR="00695DD6">
        <w:fldChar w:fldCharType="begin"/>
      </w:r>
      <w:r w:rsidR="00695DD6">
        <w:instrText xml:space="preserve"> STYLEREF 1 \s </w:instrText>
      </w:r>
      <w:r w:rsidR="00695DD6">
        <w:fldChar w:fldCharType="separate"/>
      </w:r>
      <w:r w:rsidR="00D90797">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8</w:t>
      </w:r>
      <w:r w:rsidR="00695DD6">
        <w:fldChar w:fldCharType="end"/>
      </w:r>
      <w:bookmarkEnd w:id="170"/>
      <w:r w:rsidRPr="00076E91">
        <w:t>: Number of Pfam domains distribution of HamFAS-only proteins and</w:t>
      </w:r>
      <w:r>
        <w:t xml:space="preserve"> the</w:t>
      </w:r>
      <w:r w:rsidRPr="00076E91">
        <w:t xml:space="preserve"> others</w:t>
      </w:r>
      <w:bookmarkEnd w:id="171"/>
    </w:p>
    <w:p w14:paraId="1396FFD2" w14:textId="77777777" w:rsidR="00231D1C" w:rsidRDefault="00231D1C" w:rsidP="00231D1C">
      <w:pPr>
        <w:spacing w:after="0" w:line="360" w:lineRule="auto"/>
        <w:jc w:val="both"/>
        <w:rPr>
          <w:szCs w:val="24"/>
        </w:rPr>
      </w:pPr>
    </w:p>
    <w:p w14:paraId="22E0C866" w14:textId="77777777" w:rsidR="00231D1C" w:rsidRDefault="00231D1C" w:rsidP="00231D1C">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rsidR="00D90797">
        <w:t xml:space="preserve">Figure </w:t>
      </w:r>
      <w:r w:rsidR="00D90797">
        <w:rPr>
          <w:noProof/>
        </w:rPr>
        <w:t>4</w:t>
      </w:r>
      <w:r w:rsidR="00D90797">
        <w:noBreakHyphen/>
      </w:r>
      <w:r w:rsidR="00D90797">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2474B1DF" w14:textId="77777777" w:rsidR="00231D1C" w:rsidRDefault="00231D1C" w:rsidP="00231D1C">
      <w:pPr>
        <w:keepNext/>
        <w:spacing w:after="0" w:line="360" w:lineRule="auto"/>
        <w:jc w:val="both"/>
      </w:pPr>
      <w:r>
        <w:rPr>
          <w:noProof/>
          <w:szCs w:val="24"/>
        </w:rPr>
        <w:drawing>
          <wp:inline distT="0" distB="0" distL="0" distR="0" wp14:anchorId="3015E0B5" wp14:editId="525A515A">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2BD8700F" w14:textId="5676D841" w:rsidR="00231D1C" w:rsidRDefault="00231D1C" w:rsidP="00231D1C">
      <w:pPr>
        <w:pStyle w:val="Caption"/>
        <w:jc w:val="both"/>
        <w:rPr>
          <w:szCs w:val="24"/>
        </w:rPr>
      </w:pPr>
      <w:bookmarkStart w:id="172" w:name="_Ref384436828"/>
      <w:bookmarkStart w:id="173" w:name="_Toc386730813"/>
      <w:r>
        <w:t xml:space="preserve">Figure </w:t>
      </w:r>
      <w:r w:rsidR="00695DD6">
        <w:fldChar w:fldCharType="begin"/>
      </w:r>
      <w:r w:rsidR="00695DD6">
        <w:instrText xml:space="preserve"> STYLEREF 1 \s </w:instrText>
      </w:r>
      <w:r w:rsidR="00695DD6">
        <w:fldChar w:fldCharType="separate"/>
      </w:r>
      <w:r w:rsidR="00D90797">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9</w:t>
      </w:r>
      <w:r w:rsidR="00695DD6">
        <w:fldChar w:fldCharType="end"/>
      </w:r>
      <w:bookmarkEnd w:id="172"/>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173"/>
    </w:p>
    <w:p w14:paraId="294FC432" w14:textId="77777777" w:rsidR="00231D1C" w:rsidRPr="00076E91" w:rsidRDefault="00231D1C" w:rsidP="00231D1C">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Pr="00076E91">
        <w:rPr>
          <w:szCs w:val="24"/>
        </w:rPr>
        <w:fldChar w:fldCharType="begin"/>
      </w:r>
      <w:r w:rsidRPr="00076E91">
        <w:rPr>
          <w:szCs w:val="24"/>
        </w:rPr>
        <w:instrText xml:space="preserve"> REF _Ref374250297 \h </w:instrText>
      </w:r>
      <w:r w:rsidRPr="00076E91">
        <w:rPr>
          <w:szCs w:val="24"/>
        </w:rPr>
      </w:r>
      <w:r w:rsidRPr="00076E91">
        <w:rPr>
          <w:szCs w:val="24"/>
        </w:rPr>
        <w:fldChar w:fldCharType="separate"/>
      </w:r>
      <w:r w:rsidR="00D90797" w:rsidRPr="00076E91">
        <w:t xml:space="preserve">Figure </w:t>
      </w:r>
      <w:r w:rsidR="00D90797">
        <w:rPr>
          <w:noProof/>
        </w:rPr>
        <w:t>4</w:t>
      </w:r>
      <w:r w:rsidR="00D90797">
        <w:noBreakHyphen/>
      </w:r>
      <w:r w:rsidR="00D90797">
        <w:rPr>
          <w:noProof/>
        </w:rPr>
        <w:t>10</w:t>
      </w:r>
      <w:r w:rsidRPr="00076E91">
        <w:rPr>
          <w:szCs w:val="24"/>
        </w:rPr>
        <w:fldChar w:fldCharType="end"/>
      </w:r>
      <w:r w:rsidRPr="00076E91">
        <w:rPr>
          <w:szCs w:val="24"/>
        </w:rPr>
        <w:t>).</w:t>
      </w:r>
    </w:p>
    <w:p w14:paraId="74267659"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6DEFBC1D" wp14:editId="7337EDF2">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297196A" w14:textId="2344D5BF" w:rsidR="00231D1C" w:rsidRPr="00076E91" w:rsidRDefault="00231D1C" w:rsidP="00231D1C">
      <w:pPr>
        <w:pStyle w:val="Caption"/>
        <w:spacing w:after="0" w:line="360" w:lineRule="auto"/>
        <w:jc w:val="both"/>
      </w:pPr>
      <w:bookmarkStart w:id="174" w:name="_Ref374250297"/>
      <w:bookmarkStart w:id="175" w:name="_Toc386730814"/>
      <w:r w:rsidRPr="00076E91">
        <w:t xml:space="preserve">Figure </w:t>
      </w:r>
      <w:r w:rsidR="00695DD6">
        <w:fldChar w:fldCharType="begin"/>
      </w:r>
      <w:r w:rsidR="00695DD6">
        <w:instrText xml:space="preserve"> STYLEREF 1 \s </w:instrText>
      </w:r>
      <w:r w:rsidR="00695DD6">
        <w:fldChar w:fldCharType="separate"/>
      </w:r>
      <w:r w:rsidR="00D90797">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10</w:t>
      </w:r>
      <w:r w:rsidR="00695DD6">
        <w:fldChar w:fldCharType="end"/>
      </w:r>
      <w:bookmarkEnd w:id="174"/>
      <w:r w:rsidRPr="00076E91">
        <w:t xml:space="preserve">: </w:t>
      </w:r>
      <w:r>
        <w:t>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175"/>
    </w:p>
    <w:p w14:paraId="79B6AC54" w14:textId="77777777" w:rsidR="00231D1C" w:rsidRPr="00076E91" w:rsidRDefault="00231D1C" w:rsidP="00231D1C">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6FFE14E4" w14:textId="77777777" w:rsidR="00231D1C" w:rsidRDefault="00231D1C" w:rsidP="00231D1C">
      <w:pPr>
        <w:spacing w:after="0" w:line="360" w:lineRule="auto"/>
        <w:jc w:val="both"/>
        <w:rPr>
          <w:szCs w:val="24"/>
        </w:rPr>
      </w:pPr>
      <w:r>
        <w:rPr>
          <w:szCs w:val="24"/>
        </w:rPr>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D90797">
        <w:t xml:space="preserve">Table </w:t>
      </w:r>
      <w:r w:rsidR="00D90797">
        <w:rPr>
          <w:noProof/>
        </w:rPr>
        <w:t>A</w:t>
      </w:r>
      <w:r w:rsidR="00D90797">
        <w:noBreakHyphen/>
      </w:r>
      <w:r w:rsidR="00D90797">
        <w:rPr>
          <w:noProof/>
        </w:rPr>
        <w:t>6</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D90797" w:rsidRPr="00076E91">
        <w:t xml:space="preserve">Figure </w:t>
      </w:r>
      <w:r w:rsidR="00D90797">
        <w:rPr>
          <w:noProof/>
        </w:rPr>
        <w:t>A</w:t>
      </w:r>
      <w:r w:rsidR="00D90797">
        <w:noBreakHyphen/>
      </w:r>
      <w:r w:rsidR="00D90797">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00D90797" w:rsidRPr="00076E91">
        <w:t xml:space="preserve">Figure </w:t>
      </w:r>
      <w:r w:rsidR="00D90797">
        <w:rPr>
          <w:noProof/>
        </w:rPr>
        <w:t>A</w:t>
      </w:r>
      <w:r w:rsidR="00D90797">
        <w:noBreakHyphen/>
      </w:r>
      <w:r w:rsidR="00D90797">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D90797" w:rsidRPr="00076E91">
        <w:t xml:space="preserve">Figure </w:t>
      </w:r>
      <w:r w:rsidR="00D90797">
        <w:rPr>
          <w:noProof/>
        </w:rPr>
        <w:t>A</w:t>
      </w:r>
      <w:r w:rsidR="00D90797">
        <w:noBreakHyphen/>
      </w:r>
      <w:r w:rsidR="00D90797">
        <w:rPr>
          <w:noProof/>
        </w:rPr>
        <w:t>3</w:t>
      </w:r>
      <w:r>
        <w:rPr>
          <w:szCs w:val="24"/>
        </w:rPr>
        <w:fldChar w:fldCharType="end"/>
      </w:r>
      <w:r>
        <w:rPr>
          <w:szCs w:val="24"/>
        </w:rPr>
        <w:t xml:space="preserve">). </w:t>
      </w:r>
    </w:p>
    <w:p w14:paraId="017461D9" w14:textId="77777777" w:rsidR="00231D1C" w:rsidRDefault="00231D1C" w:rsidP="00231D1C">
      <w:pPr>
        <w:spacing w:after="0" w:line="360" w:lineRule="auto"/>
        <w:jc w:val="both"/>
        <w:rPr>
          <w:szCs w:val="24"/>
        </w:rPr>
      </w:pPr>
    </w:p>
    <w:p w14:paraId="68DA6E6A" w14:textId="77777777" w:rsidR="00231D1C" w:rsidRDefault="00231D1C" w:rsidP="00231D1C">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1ECAB546" w14:textId="77777777" w:rsidR="00231D1C" w:rsidRPr="00076E91" w:rsidRDefault="00231D1C" w:rsidP="00231D1C">
      <w:pPr>
        <w:keepNext/>
        <w:spacing w:after="0" w:line="360" w:lineRule="auto"/>
        <w:jc w:val="both"/>
        <w:rPr>
          <w:szCs w:val="24"/>
        </w:rPr>
      </w:pPr>
      <w:r w:rsidRPr="00076E91">
        <w:rPr>
          <w:bCs/>
          <w:iCs/>
          <w:noProof/>
          <w:color w:val="4F81BD" w:themeColor="accent1"/>
          <w:szCs w:val="24"/>
        </w:rPr>
        <w:drawing>
          <wp:inline distT="0" distB="0" distL="0" distR="0" wp14:anchorId="156D4558" wp14:editId="1C09F113">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6198F86C" w14:textId="5C3D3780" w:rsidR="00231D1C" w:rsidRPr="00076E91" w:rsidRDefault="00231D1C" w:rsidP="00231D1C">
      <w:pPr>
        <w:pStyle w:val="Caption"/>
        <w:spacing w:after="0" w:line="360" w:lineRule="auto"/>
        <w:jc w:val="both"/>
      </w:pPr>
      <w:bookmarkStart w:id="176" w:name="_Ref374253766"/>
      <w:bookmarkStart w:id="177" w:name="_Toc386730815"/>
      <w:r w:rsidRPr="00076E91">
        <w:t xml:space="preserve">Figure </w:t>
      </w:r>
      <w:r w:rsidR="00695DD6">
        <w:fldChar w:fldCharType="begin"/>
      </w:r>
      <w:r w:rsidR="00695DD6">
        <w:instrText xml:space="preserve"> STYLEREF 1 \s </w:instrText>
      </w:r>
      <w:r w:rsidR="00695DD6">
        <w:fldChar w:fldCharType="separate"/>
      </w:r>
      <w:r w:rsidR="00D90797">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11</w:t>
      </w:r>
      <w:r w:rsidR="00695DD6">
        <w:fldChar w:fldCharType="end"/>
      </w:r>
      <w:bookmarkEnd w:id="176"/>
      <w:r w:rsidRPr="00076E91">
        <w:t>: The PPI degree distribution of 3 protein sets</w:t>
      </w:r>
      <w:bookmarkEnd w:id="177"/>
    </w:p>
    <w:p w14:paraId="447F37B4" w14:textId="77777777" w:rsidR="00231D1C" w:rsidRDefault="00231D1C" w:rsidP="00231D1C">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D90797" w:rsidRPr="00076E91">
        <w:t xml:space="preserve">Figure </w:t>
      </w:r>
      <w:r w:rsidR="00D90797">
        <w:rPr>
          <w:noProof/>
        </w:rPr>
        <w:t>4</w:t>
      </w:r>
      <w:r w:rsidR="00D90797">
        <w:noBreakHyphen/>
      </w:r>
      <w:r w:rsidR="00D90797">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KO-annotated proteins have in general more interacting partners (mean PPI degree 444) than un-annotated and HamFAS-only proteins (mean PPI degree 294 and 275 respectively)</w:t>
      </w:r>
      <w:r>
        <w:rPr>
          <w:szCs w:val="24"/>
        </w:rPr>
        <w:t xml:space="preserve">. However, the </w:t>
      </w:r>
      <w:r w:rsidRPr="00977B27">
        <w:rPr>
          <w:szCs w:val="24"/>
        </w:rPr>
        <w:t>Mann-Whitney-Wilcoxon</w:t>
      </w:r>
      <w:r>
        <w:rPr>
          <w:szCs w:val="24"/>
        </w:rPr>
        <w:t xml:space="preserve"> test resulted no significant difference between annotated proteins and the two other data sets, with p-value &lt; </w:t>
      </w:r>
      <w:r w:rsidRPr="00977B27">
        <w:rPr>
          <w:szCs w:val="24"/>
        </w:rPr>
        <w:t>2.2e-16</w:t>
      </w:r>
      <w:r>
        <w:rPr>
          <w:szCs w:val="24"/>
        </w:rPr>
        <w:t>.</w:t>
      </w:r>
      <w:r w:rsidRPr="00076E91">
        <w:rPr>
          <w:szCs w:val="24"/>
        </w:rPr>
        <w:t xml:space="preserve"> </w:t>
      </w:r>
      <w:r>
        <w:rPr>
          <w:szCs w:val="24"/>
        </w:rPr>
        <w:t>Besides,</w:t>
      </w:r>
      <w:r w:rsidRPr="00076E91">
        <w:rPr>
          <w:szCs w:val="24"/>
        </w:rPr>
        <w:t xml:space="preserve"> 99% of the proteins of un-annotated set have the PPI degree more than 10, while only 2 proteins don't have any interacting partner.</w:t>
      </w:r>
    </w:p>
    <w:p w14:paraId="5F88C084" w14:textId="77777777" w:rsidR="00231D1C" w:rsidRPr="00076E91" w:rsidRDefault="00231D1C" w:rsidP="00231D1C">
      <w:pPr>
        <w:spacing w:after="0" w:line="360" w:lineRule="auto"/>
        <w:jc w:val="both"/>
        <w:rPr>
          <w:rStyle w:val="IntenseEmphasis"/>
          <w:b w:val="0"/>
          <w:i w:val="0"/>
          <w:szCs w:val="24"/>
        </w:rPr>
      </w:pPr>
    </w:p>
    <w:p w14:paraId="1C4E76C6" w14:textId="77777777" w:rsidR="00231D1C" w:rsidRPr="00076E91" w:rsidRDefault="00231D1C" w:rsidP="00231D1C">
      <w:pPr>
        <w:keepNext/>
        <w:spacing w:after="0" w:line="360" w:lineRule="auto"/>
        <w:jc w:val="both"/>
        <w:rPr>
          <w:szCs w:val="24"/>
        </w:rPr>
      </w:pPr>
      <w:r w:rsidRPr="00076E91">
        <w:rPr>
          <w:bCs/>
          <w:iCs/>
          <w:noProof/>
          <w:color w:val="4F81BD" w:themeColor="accent1"/>
          <w:szCs w:val="24"/>
        </w:rPr>
        <w:drawing>
          <wp:inline distT="0" distB="0" distL="0" distR="0" wp14:anchorId="447230E8" wp14:editId="6BCB074D">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92F5636" w14:textId="2B09D0BC" w:rsidR="00231D1C" w:rsidRPr="00076E91" w:rsidRDefault="00231D1C" w:rsidP="00231D1C">
      <w:pPr>
        <w:pStyle w:val="Caption"/>
        <w:spacing w:after="0" w:line="360" w:lineRule="auto"/>
        <w:jc w:val="both"/>
        <w:rPr>
          <w:rStyle w:val="IntenseEmphasis"/>
          <w:b/>
          <w:i w:val="0"/>
        </w:rPr>
      </w:pPr>
      <w:bookmarkStart w:id="178" w:name="_Ref374264459"/>
      <w:bookmarkStart w:id="179" w:name="_Toc386730816"/>
      <w:r w:rsidRPr="00076E91">
        <w:t xml:space="preserve">Figure </w:t>
      </w:r>
      <w:r w:rsidR="00695DD6">
        <w:fldChar w:fldCharType="begin"/>
      </w:r>
      <w:r w:rsidR="00695DD6">
        <w:instrText xml:space="preserve"> STYLEREF 1 \s </w:instrText>
      </w:r>
      <w:r w:rsidR="00695DD6">
        <w:fldChar w:fldCharType="separate"/>
      </w:r>
      <w:r w:rsidR="00D90797">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12</w:t>
      </w:r>
      <w:r w:rsidR="00695DD6">
        <w:fldChar w:fldCharType="end"/>
      </w:r>
      <w:bookmarkEnd w:id="178"/>
      <w:r w:rsidRPr="00076E91">
        <w:t>: Distribution of the number of pathways in which annotated KOs are involved</w:t>
      </w:r>
      <w:bookmarkEnd w:id="179"/>
    </w:p>
    <w:p w14:paraId="780B05A5" w14:textId="77777777" w:rsidR="00231D1C" w:rsidRDefault="00231D1C" w:rsidP="00231D1C">
      <w:pPr>
        <w:spacing w:after="0" w:line="360" w:lineRule="auto"/>
        <w:jc w:val="both"/>
        <w:rPr>
          <w:szCs w:val="24"/>
        </w:rPr>
      </w:pPr>
    </w:p>
    <w:p w14:paraId="59E47557" w14:textId="77777777" w:rsidR="00231D1C" w:rsidRPr="00076E91" w:rsidRDefault="00231D1C" w:rsidP="00231D1C">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D90797" w:rsidRPr="00076E91">
        <w:t xml:space="preserve">Figure </w:t>
      </w:r>
      <w:r w:rsidR="00D90797">
        <w:rPr>
          <w:noProof/>
        </w:rPr>
        <w:t>4</w:t>
      </w:r>
      <w:r w:rsidR="00D90797">
        <w:noBreakHyphen/>
      </w:r>
      <w:r w:rsidR="00D90797">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p>
    <w:p w14:paraId="2C7661C0" w14:textId="77777777" w:rsidR="00231D1C" w:rsidRPr="00076E91" w:rsidRDefault="00231D1C" w:rsidP="00231D1C">
      <w:pPr>
        <w:spacing w:after="0" w:line="360" w:lineRule="auto"/>
        <w:jc w:val="both"/>
        <w:rPr>
          <w:szCs w:val="24"/>
        </w:rPr>
      </w:pP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D90797" w:rsidRPr="00076E91">
        <w:t xml:space="preserve">Figure </w:t>
      </w:r>
      <w:r w:rsidR="00D90797">
        <w:rPr>
          <w:noProof/>
        </w:rPr>
        <w:t>4</w:t>
      </w:r>
      <w:r w:rsidR="00D90797">
        <w:noBreakHyphen/>
      </w:r>
      <w:r w:rsidR="00D90797">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D90797">
        <w:t xml:space="preserve">Figure </w:t>
      </w:r>
      <w:r w:rsidR="00D90797">
        <w:rPr>
          <w:noProof/>
        </w:rPr>
        <w:t>A</w:t>
      </w:r>
      <w:r w:rsidR="00D90797">
        <w:noBreakHyphen/>
      </w:r>
      <w:r w:rsidR="00D90797">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rsidR="00D90797">
        <w:t xml:space="preserve">Figure </w:t>
      </w:r>
      <w:r w:rsidR="00D90797">
        <w:rPr>
          <w:noProof/>
        </w:rPr>
        <w:t>A</w:t>
      </w:r>
      <w:r w:rsidR="00D90797">
        <w:noBreakHyphen/>
      </w:r>
      <w:r w:rsidR="00D90797">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D90797">
        <w:t xml:space="preserve">Figure </w:t>
      </w:r>
      <w:r w:rsidR="00D90797">
        <w:rPr>
          <w:noProof/>
        </w:rPr>
        <w:t>A</w:t>
      </w:r>
      <w:r w:rsidR="00D90797">
        <w:noBreakHyphen/>
      </w:r>
      <w:r w:rsidR="00D90797">
        <w:rPr>
          <w:noProof/>
        </w:rPr>
        <w:t>6</w:t>
      </w:r>
      <w:r>
        <w:rPr>
          <w:szCs w:val="24"/>
        </w:rPr>
        <w:fldChar w:fldCharType="end"/>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r w:rsidR="00D90797">
        <w:t xml:space="preserve">Figure </w:t>
      </w:r>
      <w:r w:rsidR="00D90797">
        <w:rPr>
          <w:noProof/>
        </w:rPr>
        <w:t>A</w:t>
      </w:r>
      <w:r w:rsidR="00D90797">
        <w:noBreakHyphen/>
      </w:r>
      <w:r w:rsidR="00D90797">
        <w:rPr>
          <w:noProof/>
        </w:rPr>
        <w:t>7</w:t>
      </w:r>
      <w:r>
        <w:rPr>
          <w:szCs w:val="24"/>
        </w:rPr>
        <w:fldChar w:fldCharType="end"/>
      </w:r>
      <w:r w:rsidRPr="00076E91">
        <w:rPr>
          <w:szCs w:val="24"/>
        </w:rPr>
        <w:t>)</w:t>
      </w:r>
      <w:r>
        <w:rPr>
          <w:szCs w:val="24"/>
        </w:rPr>
        <w:t>.</w:t>
      </w:r>
    </w:p>
    <w:p w14:paraId="5490BFBE"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66E3F8B3" wp14:editId="52C8E23D">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51">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5018B051" w14:textId="7AF95BB2" w:rsidR="00231D1C" w:rsidRPr="00076E91" w:rsidRDefault="00231D1C" w:rsidP="00231D1C">
      <w:pPr>
        <w:pStyle w:val="Caption"/>
        <w:spacing w:after="0" w:line="360" w:lineRule="auto"/>
        <w:jc w:val="both"/>
      </w:pPr>
      <w:bookmarkStart w:id="180" w:name="_Ref371843960"/>
      <w:bookmarkStart w:id="181" w:name="_Toc386730817"/>
      <w:r w:rsidRPr="00076E91">
        <w:t xml:space="preserve">Figure </w:t>
      </w:r>
      <w:r w:rsidR="00695DD6">
        <w:fldChar w:fldCharType="begin"/>
      </w:r>
      <w:r w:rsidR="00695DD6">
        <w:instrText xml:space="preserve"> STYLEREF 1 \s </w:instrText>
      </w:r>
      <w:r w:rsidR="00695DD6">
        <w:fldChar w:fldCharType="separate"/>
      </w:r>
      <w:r w:rsidR="00D90797">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13</w:t>
      </w:r>
      <w:r w:rsidR="00695DD6">
        <w:fldChar w:fldCharType="end"/>
      </w:r>
      <w:bookmarkEnd w:id="180"/>
      <w:r w:rsidRPr="00076E91">
        <w:t>: The numbers of HamFAS-only KOs distributed into different pathway categories</w:t>
      </w:r>
      <w:bookmarkEnd w:id="181"/>
    </w:p>
    <w:p w14:paraId="5E30FA87" w14:textId="77777777" w:rsidR="00231D1C" w:rsidRDefault="00231D1C" w:rsidP="00231D1C">
      <w:pPr>
        <w:spacing w:after="0" w:line="360" w:lineRule="auto"/>
        <w:jc w:val="both"/>
        <w:rPr>
          <w:szCs w:val="24"/>
        </w:rPr>
      </w:pPr>
    </w:p>
    <w:p w14:paraId="1807E47D" w14:textId="77777777" w:rsidR="00231D1C" w:rsidRPr="001E3BE3" w:rsidRDefault="00231D1C" w:rsidP="00231D1C">
      <w:pPr>
        <w:pStyle w:val="Heading2"/>
        <w:jc w:val="both"/>
      </w:pPr>
      <w:bookmarkStart w:id="182" w:name="_Toc386731511"/>
      <w:r w:rsidRPr="001E3BE3">
        <w:t>Conclusion</w:t>
      </w:r>
      <w:bookmarkEnd w:id="182"/>
    </w:p>
    <w:p w14:paraId="01D541EA" w14:textId="77777777" w:rsidR="00231D1C" w:rsidRDefault="00231D1C" w:rsidP="00231D1C">
      <w:pPr>
        <w:spacing w:after="0" w:line="360" w:lineRule="auto"/>
        <w:jc w:val="both"/>
        <w:rPr>
          <w:szCs w:val="24"/>
        </w:rPr>
      </w:pPr>
      <w:r w:rsidRPr="00076E91">
        <w:rPr>
          <w:szCs w:val="24"/>
        </w:rPr>
        <w:t xml:space="preserve">HamFAS </w:t>
      </w:r>
      <w:r>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The difference between the annotation obtained by HamFAS and BlastKOALA/KAAS could be explained by the different orthology procedures were used in each approach. The two KEGG's approaches are based mainly on BLAST with an additional weighting scheme in BlastKOALA (Minoru Kanehisa, Sato, and Morishima 2016), while HaMStR combines the power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On the other hand, HamFAS with t</w:t>
      </w:r>
      <w:r w:rsidRPr="00076E91">
        <w:rPr>
          <w:szCs w:val="24"/>
        </w:rPr>
        <w:t>he ability of identifying distantly related orthologs</w:t>
      </w:r>
      <w:r>
        <w:rPr>
          <w:szCs w:val="24"/>
        </w:rPr>
        <w:t xml:space="preserve"> using HMM </w:t>
      </w:r>
      <w:r>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 </w:instrText>
      </w:r>
      <w:r>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(Madera and Gough 2002; Alam et al. 2004)</w:t>
      </w:r>
      <w:r>
        <w:rPr>
          <w:szCs w:val="24"/>
        </w:rPr>
        <w:fldChar w:fldCharType="end"/>
      </w:r>
      <w:r w:rsidRPr="00076E91">
        <w:rPr>
          <w:szCs w:val="24"/>
        </w:rPr>
        <w:t xml:space="preserve"> </w:t>
      </w:r>
      <w:r>
        <w:rPr>
          <w:szCs w:val="24"/>
        </w:rPr>
        <w:t xml:space="preserve">could annotate </w:t>
      </w:r>
      <w:r w:rsidRPr="00076E91">
        <w:rPr>
          <w:szCs w:val="24"/>
        </w:rPr>
        <w:t xml:space="preserve">more proteins </w:t>
      </w:r>
      <w:r>
        <w:rPr>
          <w:szCs w:val="24"/>
        </w:rPr>
        <w:t xml:space="preserve">BlastKOALA or KAAS. The reliability of orthology assignment from HamFAS, or in particularly HaMStR, was confirmed by InParanoid,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6D4E71D1" w14:textId="77777777" w:rsidR="00231D1C" w:rsidRDefault="00231D1C" w:rsidP="00231D1C">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Pr>
          <w:szCs w:val="24"/>
        </w:rPr>
        <w:t xml:space="preserve"> Their new annotations therefore could be potential candidates for a further experimental analysis.</w:t>
      </w:r>
    </w:p>
    <w:p w14:paraId="75714786" w14:textId="77777777" w:rsidR="00231D1C" w:rsidRDefault="00231D1C" w:rsidP="00231D1C">
      <w:pPr>
        <w:spacing w:after="0" w:line="360" w:lineRule="auto"/>
        <w:jc w:val="both"/>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p>
    <w:p w14:paraId="15D1E67B" w14:textId="77777777" w:rsidR="00231D1C" w:rsidRPr="00076E91" w:rsidRDefault="00231D1C" w:rsidP="00231D1C">
      <w:pPr>
        <w:spacing w:after="0" w:line="360" w:lineRule="auto"/>
        <w:jc w:val="both"/>
        <w:rPr>
          <w:szCs w:val="24"/>
        </w:rPr>
      </w:pPr>
    </w:p>
    <w:p w14:paraId="3083A778" w14:textId="77777777" w:rsidR="00231D1C" w:rsidRPr="00076E91" w:rsidRDefault="00231D1C" w:rsidP="00231D1C">
      <w:pPr>
        <w:spacing w:after="0" w:line="360" w:lineRule="auto"/>
        <w:jc w:val="both"/>
        <w:rPr>
          <w:szCs w:val="24"/>
        </w:rPr>
      </w:pPr>
    </w:p>
    <w:p w14:paraId="74A0F010" w14:textId="5D269E8E" w:rsidR="00231D1C" w:rsidRPr="00076E91" w:rsidRDefault="00231D1C" w:rsidP="00560D81">
      <w:pPr>
        <w:spacing w:after="0" w:line="360" w:lineRule="auto"/>
        <w:jc w:val="both"/>
        <w:rPr>
          <w:szCs w:val="24"/>
        </w:rPr>
        <w:sectPr w:rsidR="00231D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79B0CF9" w14:textId="60F797A0" w:rsidR="00756100" w:rsidRDefault="00AD08DF" w:rsidP="00560D81">
      <w:pPr>
        <w:pStyle w:val="Heading1"/>
        <w:jc w:val="both"/>
      </w:pPr>
      <w:bookmarkStart w:id="183" w:name="_Toc386731512"/>
      <w:r w:rsidRPr="00ED70D1">
        <w:t>Metabolic pathway analysis</w:t>
      </w:r>
      <w:r w:rsidR="002F7AE1" w:rsidRPr="00ED70D1">
        <w:t xml:space="preserve"> of </w:t>
      </w:r>
      <w:r w:rsidR="007C4F22" w:rsidRPr="00ED70D1">
        <w:t xml:space="preserve">the </w:t>
      </w:r>
      <w:r w:rsidR="000975BB" w:rsidRPr="00ED70D1">
        <w:t>microsporidian LCA</w:t>
      </w:r>
      <w:r w:rsidR="002F7AE1" w:rsidRPr="00ED70D1">
        <w:t xml:space="preserve"> proteins</w:t>
      </w:r>
      <w:bookmarkEnd w:id="183"/>
    </w:p>
    <w:p w14:paraId="7B5A8052" w14:textId="77777777" w:rsidR="007A54DD" w:rsidRPr="007A54DD" w:rsidRDefault="007A54DD" w:rsidP="00560D81">
      <w:pPr>
        <w:jc w:val="both"/>
      </w:pPr>
    </w:p>
    <w:p w14:paraId="3CA8A2DC" w14:textId="77777777" w:rsidR="00AD08DF" w:rsidRPr="00ED70D1" w:rsidRDefault="00AD08DF" w:rsidP="00560D81">
      <w:pPr>
        <w:pStyle w:val="Heading2"/>
        <w:jc w:val="both"/>
      </w:pPr>
      <w:bookmarkStart w:id="184" w:name="_Toc386731513"/>
      <w:r w:rsidRPr="00ED70D1">
        <w:t>Introduction</w:t>
      </w:r>
      <w:bookmarkEnd w:id="184"/>
    </w:p>
    <w:p w14:paraId="56AB44A8" w14:textId="6A393952" w:rsidR="00F0305B" w:rsidRPr="00076E91" w:rsidRDefault="00EB0097" w:rsidP="00560D81">
      <w:pPr>
        <w:spacing w:after="0" w:line="360" w:lineRule="auto"/>
        <w:jc w:val="both"/>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560D81">
      <w:pPr>
        <w:spacing w:after="0" w:line="360" w:lineRule="auto"/>
        <w:jc w:val="both"/>
        <w:rPr>
          <w:szCs w:val="24"/>
        </w:rPr>
      </w:pPr>
    </w:p>
    <w:p w14:paraId="2C7CAEFC" w14:textId="77777777" w:rsidR="00AD08DF" w:rsidRPr="00ED70D1" w:rsidRDefault="00AD08DF" w:rsidP="00560D81">
      <w:pPr>
        <w:pStyle w:val="Heading2"/>
        <w:jc w:val="both"/>
      </w:pPr>
      <w:bookmarkStart w:id="185" w:name="_Toc386731514"/>
      <w:r w:rsidRPr="00ED70D1">
        <w:t>Methods</w:t>
      </w:r>
      <w:bookmarkEnd w:id="185"/>
    </w:p>
    <w:p w14:paraId="323AA48B" w14:textId="0EC7438A" w:rsidR="004972DD" w:rsidRDefault="004972DD" w:rsidP="00560D81">
      <w:pPr>
        <w:pStyle w:val="Heading3"/>
        <w:jc w:val="both"/>
      </w:pPr>
      <w:bookmarkStart w:id="186" w:name="_Toc386731515"/>
      <w:r w:rsidRPr="00ED70D1">
        <w:t>KEGG Orthology annotation</w:t>
      </w:r>
      <w:bookmarkEnd w:id="186"/>
    </w:p>
    <w:p w14:paraId="08DA4636" w14:textId="20876C8A" w:rsidR="00E85181" w:rsidRPr="00076E91" w:rsidRDefault="00E85181" w:rsidP="00560D81">
      <w:pPr>
        <w:spacing w:after="0" w:line="360" w:lineRule="auto"/>
        <w:jc w:val="both"/>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D90797">
        <w:t xml:space="preserve">Table </w:t>
      </w:r>
      <w:r w:rsidR="00D90797">
        <w:rPr>
          <w:noProof/>
        </w:rPr>
        <w:t>A</w:t>
      </w:r>
      <w:r w:rsidR="00D90797">
        <w:noBreakHyphen/>
      </w:r>
      <w:r w:rsidR="00D90797">
        <w:rPr>
          <w:noProof/>
        </w:rPr>
        <w:t>3</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560D81">
      <w:pPr>
        <w:spacing w:after="0" w:line="360" w:lineRule="auto"/>
        <w:jc w:val="both"/>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560D81">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560D81">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7B03F5EC" w14:textId="1580B1E4" w:rsidR="00743C9C" w:rsidRPr="00ED70D1" w:rsidRDefault="00B82624" w:rsidP="00560D81">
      <w:pPr>
        <w:spacing w:after="0" w:line="360" w:lineRule="auto"/>
        <w:jc w:val="both"/>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30A3953B" w14:textId="1CD1BEA6" w:rsidR="00CF22CE" w:rsidRPr="00ED70D1" w:rsidRDefault="004972DD" w:rsidP="00560D81">
      <w:pPr>
        <w:pStyle w:val="Heading3"/>
        <w:jc w:val="both"/>
      </w:pPr>
      <w:bookmarkStart w:id="187" w:name="_Toc386731516"/>
      <w:r w:rsidRPr="00ED70D1">
        <w:t>Metabolic pathway analysis</w:t>
      </w:r>
      <w:bookmarkEnd w:id="187"/>
    </w:p>
    <w:p w14:paraId="1F20B9C0" w14:textId="363AA85B" w:rsidR="00E050C2" w:rsidRDefault="001C5459" w:rsidP="00560D81">
      <w:pPr>
        <w:spacing w:after="0" w:line="360" w:lineRule="auto"/>
        <w:jc w:val="both"/>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560D81">
      <w:pPr>
        <w:spacing w:after="0" w:line="360" w:lineRule="auto"/>
        <w:jc w:val="both"/>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560D81">
      <w:pPr>
        <w:spacing w:after="0" w:line="360" w:lineRule="auto"/>
        <w:jc w:val="both"/>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560D81">
      <w:pPr>
        <w:spacing w:after="0" w:line="360" w:lineRule="auto"/>
        <w:jc w:val="both"/>
        <w:rPr>
          <w:szCs w:val="24"/>
        </w:rPr>
      </w:pPr>
    </w:p>
    <w:p w14:paraId="5CF589B3" w14:textId="4E091477" w:rsidR="005E57C5" w:rsidRPr="00ED70D1" w:rsidRDefault="00AD08DF" w:rsidP="00560D81">
      <w:pPr>
        <w:pStyle w:val="Heading2"/>
        <w:spacing w:line="276" w:lineRule="auto"/>
        <w:jc w:val="both"/>
      </w:pPr>
      <w:bookmarkStart w:id="188" w:name="_Toc386731517"/>
      <w:r w:rsidRPr="00ED70D1">
        <w:t>Results</w:t>
      </w:r>
      <w:bookmarkEnd w:id="188"/>
    </w:p>
    <w:p w14:paraId="30D5A3EF" w14:textId="0EFEC44B" w:rsidR="00823CB2" w:rsidRPr="00ED70D1" w:rsidRDefault="00823CB2" w:rsidP="00560D81">
      <w:pPr>
        <w:pStyle w:val="Heading3"/>
        <w:jc w:val="both"/>
      </w:pPr>
      <w:bookmarkStart w:id="189" w:name="_Toc386731518"/>
      <w:r w:rsidRPr="00ED70D1">
        <w:t>KO annotation for microsporidian LCA proteins</w:t>
      </w:r>
      <w:bookmarkEnd w:id="189"/>
    </w:p>
    <w:p w14:paraId="2D5B53F1" w14:textId="6230DAFB" w:rsidR="009A63CE" w:rsidRPr="00076E91" w:rsidRDefault="00B30847" w:rsidP="00560D81">
      <w:pPr>
        <w:spacing w:after="0" w:line="360" w:lineRule="auto"/>
        <w:jc w:val="both"/>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560D81">
      <w:pPr>
        <w:keepNext/>
        <w:spacing w:after="0" w:line="360" w:lineRule="auto"/>
        <w:jc w:val="both"/>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566C05AA" w:rsidR="00B73F2B" w:rsidRPr="00B73F2B" w:rsidRDefault="009A63CE" w:rsidP="00560D81">
      <w:pPr>
        <w:pStyle w:val="Caption"/>
        <w:spacing w:after="0" w:line="360" w:lineRule="auto"/>
        <w:jc w:val="both"/>
      </w:pPr>
      <w:bookmarkStart w:id="190" w:name="_Ref383262809"/>
      <w:bookmarkStart w:id="191" w:name="_Toc386730818"/>
      <w:r w:rsidRPr="00076E91">
        <w:t xml:space="preserve">Figure </w:t>
      </w:r>
      <w:r w:rsidR="00695DD6">
        <w:fldChar w:fldCharType="begin"/>
      </w:r>
      <w:r w:rsidR="00695DD6">
        <w:instrText xml:space="preserve"> STYLEREF 1 \s </w:instrText>
      </w:r>
      <w:r w:rsidR="00695DD6">
        <w:fldChar w:fldCharType="separate"/>
      </w:r>
      <w:r w:rsidR="00D90797">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1</w:t>
      </w:r>
      <w:r w:rsidR="00695DD6">
        <w:fldChar w:fldCharType="end"/>
      </w:r>
      <w:bookmarkEnd w:id="190"/>
      <w:r w:rsidRPr="00076E91">
        <w:t xml:space="preserve">: Distribution of FAS scores and patristic distances of KO-annotated microsporidian </w:t>
      </w:r>
      <w:r w:rsidR="000975BB" w:rsidRPr="00076E91">
        <w:t>LCA</w:t>
      </w:r>
      <w:r w:rsidRPr="00076E91">
        <w:t xml:space="preserve"> proteins.</w:t>
      </w:r>
      <w:bookmarkEnd w:id="191"/>
    </w:p>
    <w:p w14:paraId="23A2724D" w14:textId="59F9C412" w:rsidR="001D5330" w:rsidRDefault="00B73F2B" w:rsidP="00560D81">
      <w:pPr>
        <w:spacing w:after="0" w:line="360" w:lineRule="auto"/>
        <w:jc w:val="both"/>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D90797" w:rsidRPr="00076E91">
        <w:t xml:space="preserve">Figure </w:t>
      </w:r>
      <w:r w:rsidR="00D90797">
        <w:rPr>
          <w:noProof/>
        </w:rPr>
        <w:t>5</w:t>
      </w:r>
      <w:r w:rsidR="00D90797">
        <w:noBreakHyphen/>
      </w:r>
      <w:r w:rsidR="00D90797">
        <w:rPr>
          <w:noProof/>
        </w:rPr>
        <w:t>1</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A07B337" w14:textId="435F5ECD" w:rsidR="001D5330" w:rsidRPr="00ED70D1" w:rsidRDefault="001D5330" w:rsidP="00560D81">
      <w:pPr>
        <w:pStyle w:val="Heading3"/>
        <w:jc w:val="both"/>
      </w:pPr>
      <w:bookmarkStart w:id="192" w:name="_Toc386731519"/>
      <w:r w:rsidRPr="00ED70D1">
        <w:t xml:space="preserve">The </w:t>
      </w:r>
      <w:r w:rsidR="001C28A5" w:rsidRPr="00ED70D1">
        <w:t xml:space="preserve">metabolic pathway analysis </w:t>
      </w:r>
      <w:r w:rsidRPr="00ED70D1">
        <w:t xml:space="preserve">of </w:t>
      </w:r>
      <w:r w:rsidR="001C28A5" w:rsidRPr="00ED70D1">
        <w:t xml:space="preserve">the </w:t>
      </w:r>
      <w:r w:rsidRPr="00ED70D1">
        <w:t>microsporidian L</w:t>
      </w:r>
      <w:r w:rsidR="00774F4A" w:rsidRPr="00ED70D1">
        <w:t>CA</w:t>
      </w:r>
      <w:bookmarkEnd w:id="192"/>
    </w:p>
    <w:p w14:paraId="11EB8944" w14:textId="7CA39E98" w:rsidR="00876518" w:rsidRDefault="00B001B9" w:rsidP="00560D81">
      <w:pPr>
        <w:spacing w:after="0" w:line="360" w:lineRule="auto"/>
        <w:jc w:val="both"/>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560D81">
      <w:pPr>
        <w:spacing w:after="0" w:line="360" w:lineRule="auto"/>
        <w:jc w:val="both"/>
        <w:rPr>
          <w:szCs w:val="24"/>
        </w:rPr>
      </w:pPr>
    </w:p>
    <w:p w14:paraId="17B637E8" w14:textId="77777777" w:rsidR="004028D8" w:rsidRPr="00076E91" w:rsidRDefault="004028D8" w:rsidP="00560D81">
      <w:pPr>
        <w:keepNext/>
        <w:spacing w:after="0" w:line="360" w:lineRule="auto"/>
        <w:jc w:val="both"/>
        <w:rPr>
          <w:szCs w:val="24"/>
        </w:rPr>
      </w:pPr>
      <w:r w:rsidRPr="00076E91">
        <w:rPr>
          <w:noProof/>
          <w:szCs w:val="24"/>
        </w:rPr>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3">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2E4AA65B" w:rsidR="004028D8" w:rsidRPr="00076E91" w:rsidRDefault="004028D8" w:rsidP="00560D81">
      <w:pPr>
        <w:pStyle w:val="Caption"/>
        <w:spacing w:after="0" w:line="360" w:lineRule="auto"/>
        <w:jc w:val="both"/>
      </w:pPr>
      <w:bookmarkStart w:id="193" w:name="_Ref381618468"/>
      <w:bookmarkStart w:id="194" w:name="_Toc386730819"/>
      <w:r w:rsidRPr="00076E91">
        <w:t xml:space="preserve">Figure </w:t>
      </w:r>
      <w:r w:rsidR="00695DD6">
        <w:fldChar w:fldCharType="begin"/>
      </w:r>
      <w:r w:rsidR="00695DD6">
        <w:instrText xml:space="preserve"> STYLEREF 1 \s </w:instrText>
      </w:r>
      <w:r w:rsidR="00695DD6">
        <w:fldChar w:fldCharType="separate"/>
      </w:r>
      <w:r w:rsidR="00D90797">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2</w:t>
      </w:r>
      <w:r w:rsidR="00695DD6">
        <w:fldChar w:fldCharType="end"/>
      </w:r>
      <w:bookmarkEnd w:id="193"/>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bookmarkEnd w:id="194"/>
    </w:p>
    <w:p w14:paraId="099160B6" w14:textId="1AAD137B" w:rsidR="004028D8" w:rsidRDefault="0003644C" w:rsidP="00560D81">
      <w:pPr>
        <w:spacing w:after="0" w:line="360" w:lineRule="auto"/>
        <w:jc w:val="both"/>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D90797" w:rsidRPr="00076E91">
        <w:t xml:space="preserve">Figure </w:t>
      </w:r>
      <w:r w:rsidR="00D90797">
        <w:rPr>
          <w:noProof/>
        </w:rPr>
        <w:t>5</w:t>
      </w:r>
      <w:r w:rsidR="00D90797">
        <w:noBreakHyphen/>
      </w:r>
      <w:r w:rsidR="00D90797">
        <w:rPr>
          <w:noProof/>
        </w:rPr>
        <w:t>2</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D90797" w:rsidRPr="00076E91">
        <w:t xml:space="preserve">Figure </w:t>
      </w:r>
      <w:r w:rsidR="00D90797">
        <w:rPr>
          <w:noProof/>
        </w:rPr>
        <w:t>A</w:t>
      </w:r>
      <w:r w:rsidR="00D90797">
        <w:noBreakHyphen/>
      </w:r>
      <w:r w:rsidR="00D90797">
        <w:rPr>
          <w:noProof/>
        </w:rPr>
        <w:t>8</w:t>
      </w:r>
      <w:r w:rsidR="001A0A20">
        <w:rPr>
          <w:szCs w:val="24"/>
        </w:rPr>
        <w:fldChar w:fldCharType="end"/>
      </w:r>
      <w:r w:rsidR="001A0A20">
        <w:rPr>
          <w:szCs w:val="24"/>
        </w:rPr>
        <w:t>).</w:t>
      </w:r>
    </w:p>
    <w:p w14:paraId="6DAE79EB" w14:textId="77777777" w:rsidR="00D60C9E" w:rsidRDefault="00D60C9E" w:rsidP="00560D81">
      <w:pPr>
        <w:keepNext/>
        <w:spacing w:after="0" w:line="360" w:lineRule="auto"/>
        <w:jc w:val="both"/>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4">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245D5A77" w:rsidR="00D60C9E" w:rsidRDefault="00D60C9E" w:rsidP="00560D81">
      <w:pPr>
        <w:pStyle w:val="Caption"/>
        <w:jc w:val="both"/>
        <w:rPr>
          <w:szCs w:val="24"/>
        </w:rPr>
      </w:pPr>
      <w:bookmarkStart w:id="195" w:name="_Ref384219482"/>
      <w:bookmarkStart w:id="196" w:name="_Toc386730820"/>
      <w:r>
        <w:t xml:space="preserve">Figure </w:t>
      </w:r>
      <w:r w:rsidR="00695DD6">
        <w:fldChar w:fldCharType="begin"/>
      </w:r>
      <w:r w:rsidR="00695DD6">
        <w:instrText xml:space="preserve"> STYLEREF 1 \s </w:instrText>
      </w:r>
      <w:r w:rsidR="00695DD6">
        <w:fldChar w:fldCharType="separate"/>
      </w:r>
      <w:r w:rsidR="00D90797">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3</w:t>
      </w:r>
      <w:r w:rsidR="00695DD6">
        <w:fldChar w:fldCharType="end"/>
      </w:r>
      <w:bookmarkEnd w:id="195"/>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196"/>
    </w:p>
    <w:p w14:paraId="544B7403" w14:textId="77777777" w:rsidR="00D60C9E" w:rsidRPr="00076E91" w:rsidRDefault="00D60C9E" w:rsidP="00560D81">
      <w:pPr>
        <w:spacing w:after="0" w:line="360" w:lineRule="auto"/>
        <w:jc w:val="both"/>
        <w:rPr>
          <w:szCs w:val="24"/>
        </w:rPr>
      </w:pPr>
    </w:p>
    <w:p w14:paraId="7236EE28" w14:textId="29A30AFB" w:rsidR="00AC6568" w:rsidRDefault="0095475D" w:rsidP="00560D81">
      <w:pPr>
        <w:spacing w:after="0" w:line="360" w:lineRule="auto"/>
        <w:jc w:val="both"/>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D90797">
        <w:t xml:space="preserve">Figure </w:t>
      </w:r>
      <w:r w:rsidR="00D90797">
        <w:rPr>
          <w:noProof/>
        </w:rPr>
        <w:t>5</w:t>
      </w:r>
      <w:r w:rsidR="00D90797">
        <w:noBreakHyphen/>
      </w:r>
      <w:r w:rsidR="00D90797">
        <w:rPr>
          <w:noProof/>
        </w:rPr>
        <w:t>3</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D90797">
        <w:t xml:space="preserve">Figure </w:t>
      </w:r>
      <w:r w:rsidR="00D90797">
        <w:rPr>
          <w:noProof/>
        </w:rPr>
        <w:t>5</w:t>
      </w:r>
      <w:r w:rsidR="00D90797">
        <w:noBreakHyphen/>
      </w:r>
      <w:r w:rsidR="00D90797">
        <w:rPr>
          <w:noProof/>
        </w:rPr>
        <w:t>4</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560D81">
      <w:pPr>
        <w:keepNext/>
        <w:spacing w:after="0" w:line="360" w:lineRule="auto"/>
        <w:jc w:val="both"/>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5">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2135858" w14:textId="337929A6" w:rsidR="0046335D" w:rsidRDefault="008838B6" w:rsidP="00560D81">
      <w:pPr>
        <w:pStyle w:val="Caption"/>
        <w:jc w:val="both"/>
        <w:rPr>
          <w:szCs w:val="24"/>
        </w:rPr>
      </w:pPr>
      <w:bookmarkStart w:id="197" w:name="_Ref384219574"/>
      <w:bookmarkStart w:id="198" w:name="_Toc386730821"/>
      <w:r>
        <w:t xml:space="preserve">Figure </w:t>
      </w:r>
      <w:r w:rsidR="00695DD6">
        <w:fldChar w:fldCharType="begin"/>
      </w:r>
      <w:r w:rsidR="00695DD6">
        <w:instrText xml:space="preserve"> STYLEREF 1 \s </w:instrText>
      </w:r>
      <w:r w:rsidR="00695DD6">
        <w:fldChar w:fldCharType="separate"/>
      </w:r>
      <w:r w:rsidR="00D90797">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4</w:t>
      </w:r>
      <w:r w:rsidR="00695DD6">
        <w:fldChar w:fldCharType="end"/>
      </w:r>
      <w:bookmarkEnd w:id="197"/>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198"/>
    </w:p>
    <w:p w14:paraId="1FD3C11D" w14:textId="0B18E0DD" w:rsidR="000E1076" w:rsidRPr="00ED70D1" w:rsidRDefault="001C28A5" w:rsidP="00560D81">
      <w:pPr>
        <w:pStyle w:val="Heading3"/>
        <w:jc w:val="both"/>
      </w:pPr>
      <w:bookmarkStart w:id="199" w:name="_Toc386731520"/>
      <w:r w:rsidRPr="00ED70D1">
        <w:t xml:space="preserve">The </w:t>
      </w:r>
      <w:r w:rsidR="003A75ED" w:rsidRPr="00ED70D1">
        <w:t xml:space="preserve">mitochondria </w:t>
      </w:r>
      <w:r w:rsidR="002C4B17" w:rsidRPr="00ED70D1">
        <w:t>evidence</w:t>
      </w:r>
      <w:r w:rsidRPr="00ED70D1">
        <w:t xml:space="preserve"> of</w:t>
      </w:r>
      <w:r w:rsidR="00A35C63" w:rsidRPr="00ED70D1">
        <w:t xml:space="preserve"> the</w:t>
      </w:r>
      <w:r w:rsidRPr="00ED70D1">
        <w:t xml:space="preserve"> microsporidian LCA</w:t>
      </w:r>
      <w:bookmarkEnd w:id="199"/>
    </w:p>
    <w:p w14:paraId="4DDC30FE" w14:textId="46A2191E" w:rsidR="00FF4EEF" w:rsidRPr="00076E91" w:rsidRDefault="00347107" w:rsidP="00560D81">
      <w:pPr>
        <w:spacing w:after="0" w:line="360" w:lineRule="auto"/>
        <w:jc w:val="both"/>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3C3FEA">
        <w:rPr>
          <w:szCs w:val="24"/>
        </w:rPr>
        <w:t xml:space="preserve"> </w:t>
      </w:r>
      <w:r w:rsidR="003C3FE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 </w:instrText>
      </w:r>
      <w:r w:rsidR="00635973">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EN.CITE.DATA </w:instrText>
      </w:r>
      <w:r w:rsidR="00635973">
        <w:rPr>
          <w:szCs w:val="24"/>
        </w:rPr>
      </w:r>
      <w:r w:rsidR="00635973">
        <w:rPr>
          <w:szCs w:val="24"/>
        </w:rPr>
        <w:fldChar w:fldCharType="end"/>
      </w:r>
      <w:r w:rsidR="003C3FEA">
        <w:rPr>
          <w:szCs w:val="24"/>
        </w:rPr>
      </w:r>
      <w:r w:rsidR="003C3FEA">
        <w:rPr>
          <w:szCs w:val="24"/>
        </w:rPr>
        <w:fldChar w:fldCharType="separate"/>
      </w:r>
      <w:r w:rsidR="00635973">
        <w:rPr>
          <w:noProof/>
          <w:szCs w:val="24"/>
        </w:rPr>
        <w:t>(Germot, Philippe, and Guyader 1997; Hirt et al. 1997)</w:t>
      </w:r>
      <w:r w:rsidR="003C3FEA">
        <w:rPr>
          <w:szCs w:val="24"/>
        </w:rPr>
        <w:fldChar w:fldCharType="end"/>
      </w:r>
      <w:r w:rsidR="00F917FC" w:rsidRPr="00076E91">
        <w:rPr>
          <w:szCs w:val="24"/>
        </w:rPr>
        <w:t>.</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D90797">
        <w:t xml:space="preserve">Table </w:t>
      </w:r>
      <w:r w:rsidR="00D90797">
        <w:rPr>
          <w:noProof/>
        </w:rPr>
        <w:t>A</w:t>
      </w:r>
      <w:r w:rsidR="00D90797">
        <w:noBreakHyphen/>
      </w:r>
      <w:r w:rsidR="00D90797">
        <w:rPr>
          <w:noProof/>
        </w:rPr>
        <w:t>7</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D90797" w:rsidRPr="00076E91">
        <w:t xml:space="preserve">Figure </w:t>
      </w:r>
      <w:r w:rsidR="00D90797">
        <w:rPr>
          <w:noProof/>
        </w:rPr>
        <w:t>5</w:t>
      </w:r>
      <w:r w:rsidR="00D90797">
        <w:noBreakHyphen/>
      </w:r>
      <w:r w:rsidR="00D90797">
        <w:rPr>
          <w:noProof/>
        </w:rPr>
        <w:t>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560D81">
      <w:pPr>
        <w:keepNext/>
        <w:spacing w:after="0" w:line="360" w:lineRule="auto"/>
        <w:jc w:val="both"/>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6A5BF43A" w14:textId="30DDC1C3" w:rsidR="00A21626" w:rsidRPr="0033169A" w:rsidRDefault="004E1AA9" w:rsidP="00560D81">
      <w:pPr>
        <w:pStyle w:val="Caption"/>
        <w:spacing w:after="0" w:line="360" w:lineRule="auto"/>
        <w:jc w:val="both"/>
      </w:pPr>
      <w:bookmarkStart w:id="200" w:name="_Ref381890854"/>
      <w:bookmarkStart w:id="201" w:name="_Toc386730822"/>
      <w:r w:rsidRPr="00076E91">
        <w:t xml:space="preserve">Figure </w:t>
      </w:r>
      <w:r w:rsidR="00695DD6">
        <w:fldChar w:fldCharType="begin"/>
      </w:r>
      <w:r w:rsidR="00695DD6">
        <w:instrText xml:space="preserve"> STYLEREF 1 \s </w:instrText>
      </w:r>
      <w:r w:rsidR="00695DD6">
        <w:fldChar w:fldCharType="separate"/>
      </w:r>
      <w:r w:rsidR="00D90797">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5</w:t>
      </w:r>
      <w:r w:rsidR="00695DD6">
        <w:fldChar w:fldCharType="end"/>
      </w:r>
      <w:bookmarkEnd w:id="200"/>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bookmarkEnd w:id="201"/>
    </w:p>
    <w:p w14:paraId="6949B344" w14:textId="4D2F4BF6" w:rsidR="008421CC" w:rsidRPr="00ED70D1" w:rsidRDefault="00AC7AFF" w:rsidP="00560D81">
      <w:pPr>
        <w:pStyle w:val="Heading3"/>
        <w:jc w:val="both"/>
      </w:pPr>
      <w:bookmarkStart w:id="202" w:name="_Toc386731521"/>
      <w:r w:rsidRPr="00ED70D1">
        <w:t xml:space="preserve">The </w:t>
      </w:r>
      <w:r w:rsidR="00AE2957" w:rsidRPr="00ED70D1">
        <w:t xml:space="preserve">lack </w:t>
      </w:r>
      <w:r w:rsidR="00326F23" w:rsidRPr="00ED70D1">
        <w:t>of TCA cycle and its replacement</w:t>
      </w:r>
      <w:bookmarkEnd w:id="202"/>
    </w:p>
    <w:p w14:paraId="2436DB04" w14:textId="57E9BEDB" w:rsidR="007D456A" w:rsidRDefault="00311919" w:rsidP="00560D81">
      <w:pPr>
        <w:spacing w:after="0" w:line="360" w:lineRule="auto"/>
        <w:jc w:val="both"/>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560D81">
      <w:pPr>
        <w:spacing w:after="0" w:line="360" w:lineRule="auto"/>
        <w:jc w:val="both"/>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560D81">
      <w:pPr>
        <w:spacing w:after="0" w:line="360" w:lineRule="auto"/>
        <w:jc w:val="both"/>
        <w:rPr>
          <w:szCs w:val="24"/>
        </w:rPr>
      </w:pPr>
    </w:p>
    <w:p w14:paraId="58110533" w14:textId="417972DD" w:rsidR="00A52A46" w:rsidRPr="00076E91" w:rsidRDefault="00763301" w:rsidP="00560D81">
      <w:pPr>
        <w:spacing w:after="0" w:line="360" w:lineRule="auto"/>
        <w:jc w:val="both"/>
        <w:rPr>
          <w:szCs w:val="24"/>
        </w:rPr>
      </w:pPr>
      <w:r w:rsidRPr="00076E91">
        <w:rPr>
          <w:szCs w:val="24"/>
        </w:rPr>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D90797" w:rsidRPr="00076E91">
        <w:t xml:space="preserve">Table </w:t>
      </w:r>
      <w:r w:rsidR="00D90797">
        <w:rPr>
          <w:noProof/>
        </w:rPr>
        <w:t>5</w:t>
      </w:r>
      <w:r w:rsidR="00D90797">
        <w:noBreakHyphen/>
      </w:r>
      <w:r w:rsidR="00D90797">
        <w:rPr>
          <w:noProof/>
        </w:rPr>
        <w:t>1</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7B489A59" w:rsidR="00417319" w:rsidRPr="00076E91" w:rsidRDefault="00417319" w:rsidP="00560D81">
      <w:pPr>
        <w:pStyle w:val="Caption"/>
        <w:keepNext/>
        <w:spacing w:after="0" w:line="360" w:lineRule="auto"/>
        <w:jc w:val="both"/>
      </w:pPr>
      <w:bookmarkStart w:id="203" w:name="_Ref382643410"/>
      <w:bookmarkStart w:id="204" w:name="_Toc386730847"/>
      <w:r w:rsidRPr="00076E91">
        <w:t xml:space="preserve">Table </w:t>
      </w:r>
      <w:r w:rsidR="00C52ED2">
        <w:fldChar w:fldCharType="begin"/>
      </w:r>
      <w:r w:rsidR="00C52ED2">
        <w:instrText xml:space="preserve"> STYLEREF 1 \s </w:instrText>
      </w:r>
      <w:r w:rsidR="00C52ED2">
        <w:fldChar w:fldCharType="separate"/>
      </w:r>
      <w:r w:rsidR="00D90797">
        <w:rPr>
          <w:noProof/>
        </w:rPr>
        <w:t>5</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D90797">
        <w:rPr>
          <w:noProof/>
        </w:rPr>
        <w:t>1</w:t>
      </w:r>
      <w:r w:rsidR="00C52ED2">
        <w:fldChar w:fldCharType="end"/>
      </w:r>
      <w:bookmarkEnd w:id="203"/>
      <w:r w:rsidRPr="00076E91">
        <w:t xml:space="preserve">: Microsporidian </w:t>
      </w:r>
      <w:r w:rsidR="000975BB" w:rsidRPr="00076E91">
        <w:t>LCA</w:t>
      </w:r>
      <w:r w:rsidRPr="00076E91">
        <w:t xml:space="preserve"> MFS and ABC transporters.</w:t>
      </w:r>
      <w:bookmarkEnd w:id="204"/>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sugar:H+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560D81">
      <w:pPr>
        <w:spacing w:after="0" w:line="360" w:lineRule="auto"/>
        <w:jc w:val="both"/>
        <w:rPr>
          <w:szCs w:val="24"/>
        </w:rPr>
      </w:pPr>
    </w:p>
    <w:p w14:paraId="2D246F95" w14:textId="69D97DAB" w:rsidR="004C507A" w:rsidRPr="00ED70D1" w:rsidRDefault="004C507A" w:rsidP="00560D81">
      <w:pPr>
        <w:pStyle w:val="Heading3"/>
        <w:jc w:val="both"/>
      </w:pPr>
      <w:bookmarkStart w:id="205" w:name="_Toc386731522"/>
      <w:r w:rsidRPr="00ED70D1">
        <w:t>The microsporidian LCA's carbohydrate metabolism</w:t>
      </w:r>
      <w:bookmarkEnd w:id="205"/>
    </w:p>
    <w:p w14:paraId="6AAE433B" w14:textId="4D5CF92E" w:rsidR="00FB0C41" w:rsidRPr="00AE6A4A" w:rsidRDefault="002007C3" w:rsidP="00560D81">
      <w:pPr>
        <w:spacing w:after="0" w:line="360" w:lineRule="auto"/>
        <w:jc w:val="both"/>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560D81">
      <w:pPr>
        <w:spacing w:after="0" w:line="360" w:lineRule="auto"/>
        <w:jc w:val="both"/>
        <w:rPr>
          <w:szCs w:val="24"/>
        </w:rPr>
      </w:pPr>
    </w:p>
    <w:p w14:paraId="0CC237F3" w14:textId="546F48AA" w:rsidR="00ED0077" w:rsidRDefault="00ED0077" w:rsidP="00560D81">
      <w:pPr>
        <w:spacing w:after="0" w:line="360" w:lineRule="auto"/>
        <w:jc w:val="both"/>
        <w:rPr>
          <w:szCs w:val="24"/>
        </w:rPr>
      </w:pPr>
      <w:r w:rsidRPr="00076E91">
        <w:rPr>
          <w:szCs w:val="24"/>
        </w:rPr>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D90797">
        <w:t xml:space="preserve">Table </w:t>
      </w:r>
      <w:r w:rsidR="00D90797">
        <w:rPr>
          <w:noProof/>
        </w:rPr>
        <w:t>A</w:t>
      </w:r>
      <w:r w:rsidR="00D90797">
        <w:noBreakHyphen/>
      </w:r>
      <w:r w:rsidR="00D90797">
        <w:rPr>
          <w:noProof/>
        </w:rPr>
        <w:t>7</w:t>
      </w:r>
      <w:r w:rsidR="007B27CC">
        <w:rPr>
          <w:szCs w:val="24"/>
        </w:rPr>
        <w:fldChar w:fldCharType="end"/>
      </w:r>
      <w:r w:rsidR="007B27CC">
        <w:rPr>
          <w:szCs w:val="24"/>
        </w:rPr>
        <w:t>).</w:t>
      </w:r>
    </w:p>
    <w:p w14:paraId="6935AF40" w14:textId="48AA3B05" w:rsidR="00285BEA" w:rsidRPr="00F52C5E" w:rsidRDefault="00553E9F" w:rsidP="00560D81">
      <w:pPr>
        <w:spacing w:after="0" w:line="360" w:lineRule="auto"/>
        <w:jc w:val="both"/>
      </w:pPr>
      <w:r>
        <w:rPr>
          <w:szCs w:val="24"/>
        </w:rPr>
        <w:fldChar w:fldCharType="begin"/>
      </w:r>
      <w:r>
        <w:rPr>
          <w:szCs w:val="24"/>
        </w:rPr>
        <w:instrText xml:space="preserve"> REF _Ref384229265 \h </w:instrText>
      </w:r>
      <w:r>
        <w:rPr>
          <w:szCs w:val="24"/>
        </w:rPr>
      </w:r>
      <w:r>
        <w:rPr>
          <w:szCs w:val="24"/>
        </w:rPr>
        <w:fldChar w:fldCharType="separate"/>
      </w:r>
      <w:r w:rsidR="00D90797">
        <w:t xml:space="preserve">Figure </w:t>
      </w:r>
      <w:r w:rsidR="00D90797">
        <w:rPr>
          <w:noProof/>
        </w:rPr>
        <w:t>5</w:t>
      </w:r>
      <w:r w:rsidR="00D90797">
        <w:noBreakHyphen/>
      </w:r>
      <w:r w:rsidR="00D90797">
        <w:rPr>
          <w:noProof/>
        </w:rPr>
        <w:t>6</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560D81">
      <w:pPr>
        <w:keepNext/>
        <w:spacing w:after="0" w:line="360" w:lineRule="auto"/>
        <w:jc w:val="both"/>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7">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5BAB66A1" w:rsidR="0054572C" w:rsidRDefault="004246C6" w:rsidP="00560D81">
      <w:pPr>
        <w:pStyle w:val="Caption"/>
        <w:jc w:val="both"/>
        <w:rPr>
          <w:szCs w:val="24"/>
        </w:rPr>
      </w:pPr>
      <w:bookmarkStart w:id="206" w:name="_Ref384229265"/>
      <w:bookmarkStart w:id="207" w:name="_Toc386730823"/>
      <w:r>
        <w:t xml:space="preserve">Figure </w:t>
      </w:r>
      <w:r w:rsidR="00695DD6">
        <w:fldChar w:fldCharType="begin"/>
      </w:r>
      <w:r w:rsidR="00695DD6">
        <w:instrText xml:space="preserve"> STYLEREF 1 \s </w:instrText>
      </w:r>
      <w:r w:rsidR="00695DD6">
        <w:fldChar w:fldCharType="separate"/>
      </w:r>
      <w:r w:rsidR="00D90797">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6</w:t>
      </w:r>
      <w:r w:rsidR="00695DD6">
        <w:fldChar w:fldCharType="end"/>
      </w:r>
      <w:bookmarkEnd w:id="206"/>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bookmarkEnd w:id="207"/>
    </w:p>
    <w:p w14:paraId="58BB47DE" w14:textId="4AD5BCAE" w:rsidR="00DA0BDA" w:rsidRPr="00ED70D1" w:rsidRDefault="00E132E6" w:rsidP="00560D81">
      <w:pPr>
        <w:pStyle w:val="Heading3"/>
        <w:jc w:val="both"/>
      </w:pPr>
      <w:bookmarkStart w:id="208" w:name="_Toc386731523"/>
      <w:r w:rsidRPr="00ED70D1">
        <w:t>The</w:t>
      </w:r>
      <w:r w:rsidR="000E4C2C" w:rsidRPr="00ED70D1">
        <w:t xml:space="preserve"> inability of nucleotide production in microsporidia</w:t>
      </w:r>
      <w:bookmarkEnd w:id="208"/>
      <w:r w:rsidR="000E4C2C" w:rsidRPr="00ED70D1">
        <w:t xml:space="preserve"> </w:t>
      </w:r>
    </w:p>
    <w:p w14:paraId="31371DA2" w14:textId="15231F8F" w:rsidR="00F20EDD" w:rsidRDefault="00A75CC9" w:rsidP="00560D81">
      <w:pPr>
        <w:spacing w:after="0" w:line="360" w:lineRule="auto"/>
        <w:jc w:val="both"/>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D90797">
        <w:t xml:space="preserve">Figure </w:t>
      </w:r>
      <w:r w:rsidR="00D90797">
        <w:rPr>
          <w:noProof/>
        </w:rPr>
        <w:t>5</w:t>
      </w:r>
      <w:r w:rsidR="00D90797">
        <w:noBreakHyphen/>
      </w:r>
      <w:r w:rsidR="00D90797">
        <w:rPr>
          <w:noProof/>
        </w:rPr>
        <w:t>7</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560D81">
      <w:pPr>
        <w:spacing w:after="0" w:line="360" w:lineRule="auto"/>
        <w:jc w:val="both"/>
        <w:rPr>
          <w:szCs w:val="24"/>
        </w:rPr>
      </w:pPr>
    </w:p>
    <w:p w14:paraId="79A7A0E7" w14:textId="77777777" w:rsidR="00B15988" w:rsidRDefault="00B15988" w:rsidP="00560D81">
      <w:pPr>
        <w:keepNext/>
        <w:spacing w:after="0" w:line="360" w:lineRule="auto"/>
        <w:jc w:val="both"/>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8">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29111C6F" w14:textId="2C5C33A6" w:rsidR="001772E1" w:rsidRPr="00076E91" w:rsidRDefault="00B15988" w:rsidP="00560D81">
      <w:pPr>
        <w:pStyle w:val="Caption"/>
        <w:jc w:val="both"/>
        <w:rPr>
          <w:szCs w:val="24"/>
        </w:rPr>
      </w:pPr>
      <w:bookmarkStart w:id="209" w:name="_Ref384375467"/>
      <w:bookmarkStart w:id="210" w:name="_Toc386730824"/>
      <w:r>
        <w:t xml:space="preserve">Figure </w:t>
      </w:r>
      <w:r w:rsidR="00695DD6">
        <w:fldChar w:fldCharType="begin"/>
      </w:r>
      <w:r w:rsidR="00695DD6">
        <w:instrText xml:space="preserve"> STYLEREF 1 \s </w:instrText>
      </w:r>
      <w:r w:rsidR="00695DD6">
        <w:fldChar w:fldCharType="separate"/>
      </w:r>
      <w:r w:rsidR="00D90797">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7</w:t>
      </w:r>
      <w:r w:rsidR="00695DD6">
        <w:fldChar w:fldCharType="end"/>
      </w:r>
      <w:bookmarkEnd w:id="209"/>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bookmarkEnd w:id="210"/>
    </w:p>
    <w:p w14:paraId="1A5B8659" w14:textId="376E7A96" w:rsidR="00226506" w:rsidRPr="00076E91" w:rsidRDefault="00CE7E61" w:rsidP="00560D81">
      <w:pPr>
        <w:spacing w:after="0" w:line="360" w:lineRule="auto"/>
        <w:jc w:val="both"/>
        <w:rPr>
          <w:szCs w:val="24"/>
        </w:rPr>
      </w:pPr>
      <w:r>
        <w:rPr>
          <w:szCs w:val="24"/>
        </w:rPr>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D90797">
        <w:t xml:space="preserve">Table </w:t>
      </w:r>
      <w:r w:rsidR="00D90797">
        <w:rPr>
          <w:noProof/>
        </w:rPr>
        <w:t>A</w:t>
      </w:r>
      <w:r w:rsidR="00D90797">
        <w:noBreakHyphen/>
      </w:r>
      <w:r w:rsidR="00D90797">
        <w:rPr>
          <w:noProof/>
        </w:rPr>
        <w:t>7</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560D81">
      <w:pPr>
        <w:keepNext/>
        <w:spacing w:after="0" w:line="360" w:lineRule="auto"/>
        <w:jc w:val="both"/>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9">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22D00914" w:rsidR="002D2C0B" w:rsidRPr="00076E91" w:rsidRDefault="00FF0408" w:rsidP="00560D81">
      <w:pPr>
        <w:pStyle w:val="Caption"/>
        <w:spacing w:after="0" w:line="360" w:lineRule="auto"/>
        <w:jc w:val="both"/>
      </w:pPr>
      <w:bookmarkStart w:id="211" w:name="_Ref382669565"/>
      <w:bookmarkStart w:id="212" w:name="_Toc386730825"/>
      <w:r w:rsidRPr="00076E91">
        <w:t xml:space="preserve">Figure </w:t>
      </w:r>
      <w:r w:rsidR="00695DD6">
        <w:fldChar w:fldCharType="begin"/>
      </w:r>
      <w:r w:rsidR="00695DD6">
        <w:instrText xml:space="preserve"> STYLEREF 1 \s </w:instrText>
      </w:r>
      <w:r w:rsidR="00695DD6">
        <w:fldChar w:fldCharType="separate"/>
      </w:r>
      <w:r w:rsidR="00D90797">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8</w:t>
      </w:r>
      <w:r w:rsidR="00695DD6">
        <w:fldChar w:fldCharType="end"/>
      </w:r>
      <w:bookmarkEnd w:id="211"/>
      <w:r w:rsidRPr="00076E91">
        <w:t xml:space="preserve">: Phylogenetic profile of 3 </w:t>
      </w:r>
      <w:r w:rsidR="000975BB" w:rsidRPr="00076E91">
        <w:t>microsporidian LCA</w:t>
      </w:r>
      <w:r w:rsidRPr="00076E91">
        <w:t xml:space="preserve"> NTT proteins</w:t>
      </w:r>
      <w:bookmarkEnd w:id="212"/>
    </w:p>
    <w:p w14:paraId="666A53B1" w14:textId="04C5C5C7" w:rsidR="00D169CE" w:rsidRPr="00076E91" w:rsidRDefault="00FF0408" w:rsidP="00560D81">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D90797" w:rsidRPr="00076E91">
        <w:t xml:space="preserve">Figure </w:t>
      </w:r>
      <w:r w:rsidR="00D90797">
        <w:rPr>
          <w:noProof/>
        </w:rPr>
        <w:t>5</w:t>
      </w:r>
      <w:r w:rsidR="00D90797">
        <w:noBreakHyphen/>
      </w:r>
      <w:r w:rsidR="00D90797">
        <w:rPr>
          <w:noProof/>
        </w:rPr>
        <w:t>8</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D90797" w:rsidRPr="00076E91">
        <w:t xml:space="preserve">Figure </w:t>
      </w:r>
      <w:r w:rsidR="00D90797">
        <w:rPr>
          <w:noProof/>
        </w:rPr>
        <w:t>5</w:t>
      </w:r>
      <w:r w:rsidR="00D90797">
        <w:noBreakHyphen/>
      </w:r>
      <w:r w:rsidR="00D90797">
        <w:rPr>
          <w:noProof/>
        </w:rPr>
        <w:t>9</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560D81">
      <w:pPr>
        <w:keepNext/>
        <w:spacing w:after="0" w:line="360" w:lineRule="auto"/>
        <w:jc w:val="both"/>
        <w:rPr>
          <w:szCs w:val="24"/>
        </w:rPr>
      </w:pPr>
      <w:r w:rsidRPr="00076E91">
        <w:rPr>
          <w:noProof/>
          <w:szCs w:val="24"/>
        </w:rPr>
        <w:drawing>
          <wp:inline distT="0" distB="0" distL="0" distR="0" wp14:anchorId="6AC8DEA2" wp14:editId="7C111BF4">
            <wp:extent cx="5374549" cy="2013853"/>
            <wp:effectExtent l="0" t="0" r="1079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0">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4953A56D" w14:textId="281DB3D3" w:rsidR="00FF0408" w:rsidRPr="00076E91" w:rsidRDefault="00FF0408" w:rsidP="00560D81">
      <w:pPr>
        <w:pStyle w:val="Caption"/>
        <w:spacing w:after="0" w:line="360" w:lineRule="auto"/>
        <w:jc w:val="both"/>
      </w:pPr>
      <w:bookmarkStart w:id="213" w:name="_Ref382670116"/>
      <w:bookmarkStart w:id="214" w:name="_Toc386730826"/>
      <w:r w:rsidRPr="00076E91">
        <w:t xml:space="preserve">Figure </w:t>
      </w:r>
      <w:r w:rsidR="00695DD6">
        <w:fldChar w:fldCharType="begin"/>
      </w:r>
      <w:r w:rsidR="00695DD6">
        <w:instrText xml:space="preserve"> STYLEREF 1 \s </w:instrText>
      </w:r>
      <w:r w:rsidR="00695DD6">
        <w:fldChar w:fldCharType="separate"/>
      </w:r>
      <w:r w:rsidR="00D90797">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9</w:t>
      </w:r>
      <w:r w:rsidR="00695DD6">
        <w:fldChar w:fldCharType="end"/>
      </w:r>
      <w:bookmarkEnd w:id="213"/>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14"/>
    </w:p>
    <w:p w14:paraId="1819AC9B" w14:textId="77777777" w:rsidR="00D169CE" w:rsidRPr="00076E91" w:rsidRDefault="00D169CE" w:rsidP="00560D81">
      <w:pPr>
        <w:spacing w:after="0" w:line="360" w:lineRule="auto"/>
        <w:jc w:val="both"/>
        <w:rPr>
          <w:szCs w:val="24"/>
        </w:rPr>
      </w:pPr>
    </w:p>
    <w:p w14:paraId="49D72947" w14:textId="77777777" w:rsidR="00AD08DF" w:rsidRPr="00ED70D1" w:rsidRDefault="00AD08DF" w:rsidP="00560D81">
      <w:pPr>
        <w:pStyle w:val="Heading2"/>
        <w:jc w:val="both"/>
      </w:pPr>
      <w:bookmarkStart w:id="215" w:name="_Toc386731524"/>
      <w:r w:rsidRPr="00ED70D1">
        <w:t>Discussion</w:t>
      </w:r>
      <w:bookmarkEnd w:id="215"/>
    </w:p>
    <w:p w14:paraId="3EF5DD8A" w14:textId="159E7EF1" w:rsidR="00ED7C88" w:rsidRDefault="00D0246B" w:rsidP="00560D81">
      <w:pPr>
        <w:spacing w:after="0" w:line="360" w:lineRule="auto"/>
        <w:jc w:val="both"/>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70629EF1" w14:textId="47FD562D" w:rsidR="009451B6" w:rsidRDefault="00150B56" w:rsidP="00560D81">
      <w:pPr>
        <w:spacing w:after="0" w:line="360" w:lineRule="auto"/>
        <w:jc w:val="both"/>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D90797" w:rsidRPr="00076E91">
        <w:t xml:space="preserve">Figure </w:t>
      </w:r>
      <w:r w:rsidR="00D90797">
        <w:rPr>
          <w:noProof/>
        </w:rPr>
        <w:t>A</w:t>
      </w:r>
      <w:r w:rsidR="00D90797">
        <w:noBreakHyphen/>
      </w:r>
      <w:r w:rsidR="00D90797">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see</w:t>
      </w:r>
      <w:r w:rsidR="00A162EF">
        <w:rPr>
          <w:szCs w:val="24"/>
        </w:rPr>
        <w:t xml:space="preserve"> Introduction, </w:t>
      </w:r>
      <w:r w:rsidR="00A162EF">
        <w:rPr>
          <w:szCs w:val="24"/>
        </w:rPr>
        <w:fldChar w:fldCharType="begin"/>
      </w:r>
      <w:r w:rsidR="00A162EF">
        <w:rPr>
          <w:szCs w:val="24"/>
        </w:rPr>
        <w:instrText xml:space="preserve"> REF _Ref384630816 \r \h </w:instrText>
      </w:r>
      <w:r w:rsidR="00A162EF">
        <w:rPr>
          <w:szCs w:val="24"/>
        </w:rPr>
      </w:r>
      <w:r w:rsidR="00A162EF">
        <w:rPr>
          <w:szCs w:val="24"/>
        </w:rPr>
        <w:fldChar w:fldCharType="separate"/>
      </w:r>
      <w:r w:rsidR="00D90797">
        <w:rPr>
          <w:szCs w:val="24"/>
        </w:rPr>
        <w:t>1.4</w:t>
      </w:r>
      <w:r w:rsidR="00A162EF">
        <w:rPr>
          <w:szCs w:val="24"/>
        </w:rPr>
        <w:fldChar w:fldCharType="end"/>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2F5427B" w14:textId="09D5EA2E" w:rsidR="00CF6939" w:rsidRDefault="006C48F2" w:rsidP="00560D81">
      <w:pPr>
        <w:spacing w:after="0" w:line="360" w:lineRule="auto"/>
        <w:jc w:val="both"/>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19369E7" w14:textId="6C53ECFD" w:rsidR="00941397" w:rsidRDefault="00875DB2" w:rsidP="00560D81">
      <w:pPr>
        <w:spacing w:after="0" w:line="360" w:lineRule="auto"/>
        <w:jc w:val="both"/>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560D81">
      <w:pPr>
        <w:spacing w:after="0" w:line="360" w:lineRule="auto"/>
        <w:jc w:val="both"/>
        <w:rPr>
          <w:szCs w:val="24"/>
        </w:rPr>
      </w:pPr>
    </w:p>
    <w:p w14:paraId="5E576720" w14:textId="77777777" w:rsidR="00AD08DF" w:rsidRPr="00ED70D1" w:rsidRDefault="00AD08DF" w:rsidP="00560D81">
      <w:pPr>
        <w:pStyle w:val="Heading2"/>
        <w:jc w:val="both"/>
      </w:pPr>
      <w:bookmarkStart w:id="216" w:name="_Toc386731525"/>
      <w:r w:rsidRPr="00ED70D1">
        <w:t>Conclusion</w:t>
      </w:r>
      <w:bookmarkEnd w:id="216"/>
    </w:p>
    <w:p w14:paraId="2DE59A9B" w14:textId="77777777" w:rsidR="00BC03FC" w:rsidRDefault="00562ACA" w:rsidP="00560D81">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560D81">
      <w:pPr>
        <w:spacing w:after="0" w:line="360" w:lineRule="auto"/>
        <w:jc w:val="both"/>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D90797">
        <w:t xml:space="preserve">Figure </w:t>
      </w:r>
      <w:r w:rsidR="00D90797">
        <w:rPr>
          <w:noProof/>
        </w:rPr>
        <w:t>5</w:t>
      </w:r>
      <w:r w:rsidR="00D90797">
        <w:noBreakHyphen/>
      </w:r>
      <w:r w:rsidR="00D90797">
        <w:rPr>
          <w:noProof/>
        </w:rPr>
        <w:t>6</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D90797">
        <w:t xml:space="preserve">Figure </w:t>
      </w:r>
      <w:r w:rsidR="00D90797">
        <w:rPr>
          <w:noProof/>
        </w:rPr>
        <w:t>A</w:t>
      </w:r>
      <w:r w:rsidR="00D90797">
        <w:noBreakHyphen/>
      </w:r>
      <w:r w:rsidR="00D90797">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D90797">
        <w:t xml:space="preserve">Figure </w:t>
      </w:r>
      <w:r w:rsidR="00D90797">
        <w:rPr>
          <w:noProof/>
        </w:rPr>
        <w:t>A</w:t>
      </w:r>
      <w:r w:rsidR="00D90797">
        <w:noBreakHyphen/>
      </w:r>
      <w:r w:rsidR="00D90797">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D90797">
        <w:t xml:space="preserve">Figure </w:t>
      </w:r>
      <w:r w:rsidR="00D90797">
        <w:rPr>
          <w:noProof/>
        </w:rPr>
        <w:t>5</w:t>
      </w:r>
      <w:r w:rsidR="00D90797">
        <w:noBreakHyphen/>
      </w:r>
      <w:r w:rsidR="00D90797">
        <w:rPr>
          <w:noProof/>
        </w:rPr>
        <w:t>7</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D90797">
        <w:t xml:space="preserve">Figure </w:t>
      </w:r>
      <w:r w:rsidR="00D90797">
        <w:rPr>
          <w:noProof/>
        </w:rPr>
        <w:t>A</w:t>
      </w:r>
      <w:r w:rsidR="00D90797">
        <w:noBreakHyphen/>
      </w:r>
      <w:r w:rsidR="00D90797">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D90797">
        <w:t xml:space="preserve">Figure </w:t>
      </w:r>
      <w:r w:rsidR="00D90797">
        <w:rPr>
          <w:noProof/>
        </w:rPr>
        <w:t>A</w:t>
      </w:r>
      <w:r w:rsidR="00D90797">
        <w:noBreakHyphen/>
      </w:r>
      <w:r w:rsidR="00D90797">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D90797">
        <w:t xml:space="preserve">Figure </w:t>
      </w:r>
      <w:r w:rsidR="00D90797">
        <w:rPr>
          <w:noProof/>
        </w:rPr>
        <w:t>A</w:t>
      </w:r>
      <w:r w:rsidR="00D90797">
        <w:noBreakHyphen/>
      </w:r>
      <w:r w:rsidR="00D90797">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560D81">
      <w:pPr>
        <w:spacing w:after="0" w:line="360" w:lineRule="auto"/>
        <w:jc w:val="both"/>
        <w:rPr>
          <w:szCs w:val="24"/>
        </w:rPr>
      </w:pPr>
      <w:r w:rsidRPr="00076E91">
        <w:rPr>
          <w:szCs w:val="24"/>
        </w:rPr>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560D81">
      <w:pPr>
        <w:spacing w:after="0" w:line="360" w:lineRule="auto"/>
        <w:jc w:val="both"/>
        <w:rPr>
          <w:szCs w:val="24"/>
        </w:rPr>
      </w:pPr>
    </w:p>
    <w:p w14:paraId="526854B7" w14:textId="58CB1FC4" w:rsidR="0072550A" w:rsidRDefault="0072550A" w:rsidP="00560D81">
      <w:pPr>
        <w:spacing w:after="0" w:line="360" w:lineRule="auto"/>
        <w:jc w:val="both"/>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17" w:name="_Toc386731526"/>
      <w:r w:rsidRPr="00C14AE6">
        <w:t>Discussion &amp; Outlook</w:t>
      </w:r>
      <w:bookmarkEnd w:id="217"/>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18" w:name="_Toc386731527"/>
      <w:r w:rsidRPr="00C14AE6">
        <w:t>Microsporidia</w:t>
      </w:r>
      <w:r w:rsidR="00CE1876" w:rsidRPr="00C14AE6">
        <w:t xml:space="preserve"> evolutionary history and their fungal related origin</w:t>
      </w:r>
      <w:bookmarkEnd w:id="218"/>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However, since some key enzymes were missing, which hinder the in vivo synthesis of critical metabolites such as 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Default="002256DE" w:rsidP="00560D81">
      <w:pPr>
        <w:spacing w:after="0" w:line="360" w:lineRule="auto"/>
        <w:jc w:val="both"/>
        <w:rPr>
          <w:szCs w:val="24"/>
        </w:rPr>
      </w:pPr>
    </w:p>
    <w:p w14:paraId="3C786F41" w14:textId="35945D2B" w:rsidR="005C4DE8" w:rsidRPr="00CC3A53" w:rsidRDefault="005C4DE8" w:rsidP="00560D81">
      <w:pPr>
        <w:spacing w:after="0" w:line="360" w:lineRule="auto"/>
        <w:jc w:val="both"/>
        <w:rPr>
          <w:szCs w:val="24"/>
        </w:rPr>
      </w:pPr>
      <w:r w:rsidRPr="005C4DE8">
        <w:rPr>
          <w:szCs w:val="24"/>
          <w:highlight w:val="yellow"/>
        </w:rPr>
        <w:t>the 80 gene set, a promising collection for reconstructing deep branches in the eukaryotic phylogeny.</w:t>
      </w:r>
    </w:p>
    <w:p w14:paraId="68386839" w14:textId="69C93765" w:rsidR="0072550A" w:rsidRPr="00C14AE6" w:rsidRDefault="004764F8" w:rsidP="00560D81">
      <w:pPr>
        <w:pStyle w:val="Heading2"/>
        <w:jc w:val="both"/>
      </w:pPr>
      <w:bookmarkStart w:id="219" w:name="_Toc386731528"/>
      <w:r w:rsidRPr="00C14AE6">
        <w:t>Methodology for phylogenetic profiling and functional annotation</w:t>
      </w:r>
      <w:bookmarkEnd w:id="219"/>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220" w:name="_Toc386731529"/>
      <w:r>
        <w:t>PhyloProfile</w:t>
      </w:r>
      <w:bookmarkEnd w:id="220"/>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221" w:name="_Toc386731530"/>
      <w:r>
        <w:t>HamFAS</w:t>
      </w:r>
      <w:bookmarkEnd w:id="221"/>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222" w:name="_Toc386731531"/>
      <w:r>
        <w:t>References</w:t>
      </w:r>
      <w:bookmarkEnd w:id="222"/>
    </w:p>
    <w:p w14:paraId="2A5D6790" w14:textId="77777777" w:rsidR="00785690" w:rsidRPr="00785690" w:rsidRDefault="00785690" w:rsidP="000448FA">
      <w:pPr>
        <w:jc w:val="both"/>
      </w:pPr>
    </w:p>
    <w:p w14:paraId="0AA0B0AC" w14:textId="77777777" w:rsidR="001A34D4" w:rsidRPr="001A34D4" w:rsidRDefault="00785690" w:rsidP="001A34D4">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1A34D4" w:rsidRPr="001A34D4">
        <w:rPr>
          <w:noProof/>
        </w:rPr>
        <w:t xml:space="preserve">Abascal, Federico, Rafael Zardoya, and David Posada. 2005. "ProtTest: Selection of best-fit models of protein evolution."  </w:t>
      </w:r>
      <w:r w:rsidR="001A34D4" w:rsidRPr="001A34D4">
        <w:rPr>
          <w:i/>
          <w:noProof/>
        </w:rPr>
        <w:t>Bioinformatics</w:t>
      </w:r>
      <w:r w:rsidR="001A34D4" w:rsidRPr="001A34D4">
        <w:rPr>
          <w:noProof/>
        </w:rPr>
        <w:t xml:space="preserve"> 21:2104-2105. doi: 10.1093/bioinformatics/bti263.</w:t>
      </w:r>
    </w:p>
    <w:p w14:paraId="43B6A07E" w14:textId="77777777" w:rsidR="001A34D4" w:rsidRPr="001A34D4" w:rsidRDefault="001A34D4" w:rsidP="001A34D4">
      <w:pPr>
        <w:pStyle w:val="EndNoteBibliography"/>
        <w:spacing w:after="0"/>
        <w:ind w:left="720" w:hanging="720"/>
        <w:rPr>
          <w:noProof/>
        </w:rPr>
      </w:pPr>
      <w:r w:rsidRPr="001A34D4">
        <w:rPr>
          <w:noProof/>
        </w:rPr>
        <w:t xml:space="preserve">Adams, Melanie A., Michael D. L. Suits, Jimin Zheng, and Zongchao Jia. 2007. "Piecing together the structure–function puzzle: Experiences in structure‐based functional annotation of hypothetical proteins."  </w:t>
      </w:r>
      <w:r w:rsidRPr="001A34D4">
        <w:rPr>
          <w:i/>
          <w:noProof/>
        </w:rPr>
        <w:t>PROTEOMICS</w:t>
      </w:r>
      <w:r w:rsidRPr="001A34D4">
        <w:rPr>
          <w:noProof/>
        </w:rPr>
        <w:t xml:space="preserve"> 7:2920-2932. doi: 10.1002/pmic.200700099.</w:t>
      </w:r>
    </w:p>
    <w:p w14:paraId="22DF8258" w14:textId="77777777" w:rsidR="001A34D4" w:rsidRPr="001A34D4" w:rsidRDefault="001A34D4" w:rsidP="001A34D4">
      <w:pPr>
        <w:pStyle w:val="EndNoteBibliography"/>
        <w:spacing w:after="0"/>
        <w:ind w:left="720" w:hanging="720"/>
        <w:rPr>
          <w:noProof/>
        </w:rPr>
      </w:pPr>
      <w:r w:rsidRPr="001A34D4">
        <w:rPr>
          <w:noProof/>
        </w:rPr>
        <w:t xml:space="preserve">Adebali, Ogun, and Igor B. Zhulin. 2017. "Aquerium: a web application for comparative exploration of domain-based protein occurrences on the taxonomically clustered genome tree."  </w:t>
      </w:r>
      <w:r w:rsidRPr="001A34D4">
        <w:rPr>
          <w:i/>
          <w:noProof/>
        </w:rPr>
        <w:t>Proteins</w:t>
      </w:r>
      <w:r w:rsidRPr="001A34D4">
        <w:rPr>
          <w:noProof/>
        </w:rPr>
        <w:t xml:space="preserve"> 85:72-77. doi: 10.1002/prot.25199.</w:t>
      </w:r>
    </w:p>
    <w:p w14:paraId="06553F5A" w14:textId="77777777" w:rsidR="001A34D4" w:rsidRPr="001A34D4" w:rsidRDefault="001A34D4" w:rsidP="001A34D4">
      <w:pPr>
        <w:pStyle w:val="EndNoteBibliography"/>
        <w:spacing w:after="0"/>
        <w:ind w:left="720" w:hanging="720"/>
        <w:rPr>
          <w:noProof/>
        </w:rPr>
      </w:pPr>
      <w:r w:rsidRPr="001A34D4">
        <w:rPr>
          <w:noProof/>
        </w:rPr>
        <w:t xml:space="preserve">Agnew, Philip, JJ Becnel, Dieter Ebert, and Y Michalakis. 2003. "Symbiosis of microsporidia and insects."  </w:t>
      </w:r>
      <w:r w:rsidRPr="001A34D4">
        <w:rPr>
          <w:i/>
          <w:noProof/>
        </w:rPr>
        <w:t>Insect Symbiosis. Volume</w:t>
      </w:r>
      <w:r w:rsidRPr="001A34D4">
        <w:rPr>
          <w:noProof/>
        </w:rPr>
        <w:t>:145-164.</w:t>
      </w:r>
    </w:p>
    <w:p w14:paraId="57FD82A7" w14:textId="77777777" w:rsidR="001A34D4" w:rsidRPr="001A34D4" w:rsidRDefault="001A34D4" w:rsidP="001A34D4">
      <w:pPr>
        <w:pStyle w:val="EndNoteBibliography"/>
        <w:spacing w:after="0"/>
        <w:ind w:left="720" w:hanging="720"/>
        <w:rPr>
          <w:noProof/>
        </w:rPr>
      </w:pPr>
      <w:r w:rsidRPr="001A34D4">
        <w:rPr>
          <w:noProof/>
        </w:rPr>
        <w:t xml:space="preserve">Alam, I., A. Dress, M. Rehmsmeier, and G. Fuellen. 2004. "Comparative homology agreement search: An effective combination of homology-search methods."  </w:t>
      </w:r>
      <w:r w:rsidRPr="001A34D4">
        <w:rPr>
          <w:i/>
          <w:noProof/>
        </w:rPr>
        <w:t>Proceedings of the National Academy of Sciences</w:t>
      </w:r>
      <w:r w:rsidRPr="001A34D4">
        <w:rPr>
          <w:noProof/>
        </w:rPr>
        <w:t xml:space="preserve"> 101:13814-13819. doi: 10.1073/pnas.0405612101.</w:t>
      </w:r>
    </w:p>
    <w:p w14:paraId="62CCC89E" w14:textId="77777777" w:rsidR="001A34D4" w:rsidRPr="001A34D4" w:rsidRDefault="001A34D4" w:rsidP="001A34D4">
      <w:pPr>
        <w:pStyle w:val="EndNoteBibliography"/>
        <w:spacing w:after="0"/>
        <w:ind w:left="720" w:hanging="720"/>
        <w:rPr>
          <w:noProof/>
        </w:rPr>
      </w:pPr>
      <w:r w:rsidRPr="001A34D4">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1A34D4">
        <w:rPr>
          <w:i/>
          <w:noProof/>
        </w:rPr>
        <w:t>Nature Methods</w:t>
      </w:r>
      <w:r w:rsidRPr="001A34D4">
        <w:rPr>
          <w:noProof/>
        </w:rPr>
        <w:t xml:space="preserve"> 13:425-430. doi: 10.1038/nmeth.3830.</w:t>
      </w:r>
    </w:p>
    <w:p w14:paraId="2D95C1A1" w14:textId="77777777" w:rsidR="001A34D4" w:rsidRPr="001A34D4" w:rsidRDefault="001A34D4" w:rsidP="001A34D4">
      <w:pPr>
        <w:pStyle w:val="EndNoteBibliography"/>
        <w:spacing w:after="0"/>
        <w:ind w:left="720" w:hanging="720"/>
        <w:rPr>
          <w:noProof/>
        </w:rPr>
      </w:pPr>
      <w:r w:rsidRPr="001A34D4">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1A34D4">
        <w:rPr>
          <w:i/>
          <w:noProof/>
        </w:rPr>
        <w:t>Nucleic Acids Research</w:t>
      </w:r>
      <w:r w:rsidRPr="001A34D4">
        <w:rPr>
          <w:noProof/>
        </w:rPr>
        <w:t xml:space="preserve"> 43:D240-D249. doi: 10.1093/nar/gku1158.</w:t>
      </w:r>
    </w:p>
    <w:p w14:paraId="69750CFB" w14:textId="77777777" w:rsidR="001A34D4" w:rsidRPr="001A34D4" w:rsidRDefault="001A34D4" w:rsidP="001A34D4">
      <w:pPr>
        <w:pStyle w:val="EndNoteBibliography"/>
        <w:spacing w:after="0"/>
        <w:ind w:left="720" w:hanging="720"/>
        <w:rPr>
          <w:noProof/>
        </w:rPr>
      </w:pPr>
      <w:r w:rsidRPr="001A34D4">
        <w:rPr>
          <w:noProof/>
        </w:rPr>
        <w:t xml:space="preserve">Altschul, S. F., W. Gish, W. Miller, E. W. Myers, and D. J. Lipman. 1990. "Basic local alignment search tool."  </w:t>
      </w:r>
      <w:r w:rsidRPr="001A34D4">
        <w:rPr>
          <w:i/>
          <w:noProof/>
        </w:rPr>
        <w:t>Journal of Molecular Biology</w:t>
      </w:r>
      <w:r w:rsidRPr="001A34D4">
        <w:rPr>
          <w:noProof/>
        </w:rPr>
        <w:t xml:space="preserve"> 215:403-410. doi: 10.1016/S0022-2836(05)80360-2.</w:t>
      </w:r>
    </w:p>
    <w:p w14:paraId="37FB4D69" w14:textId="77777777" w:rsidR="001A34D4" w:rsidRPr="001A34D4" w:rsidRDefault="001A34D4" w:rsidP="001A34D4">
      <w:pPr>
        <w:pStyle w:val="EndNoteBibliography"/>
        <w:spacing w:after="0"/>
        <w:ind w:left="720" w:hanging="720"/>
        <w:rPr>
          <w:noProof/>
        </w:rPr>
      </w:pPr>
      <w:r w:rsidRPr="001A34D4">
        <w:rPr>
          <w:noProof/>
        </w:rPr>
        <w:t xml:space="preserve">Apic, Gordana, Julian Gough, and Sarah A Teichmann. 2001. "Domain combinations in archaeal, eubacterial and eukaryotic proteomes."  </w:t>
      </w:r>
      <w:r w:rsidRPr="001A34D4">
        <w:rPr>
          <w:i/>
          <w:noProof/>
        </w:rPr>
        <w:t>Journal of Molecular Biology</w:t>
      </w:r>
      <w:r w:rsidRPr="001A34D4">
        <w:rPr>
          <w:noProof/>
        </w:rPr>
        <w:t xml:space="preserve"> 310:311-325. doi: 10.1006/jmbi.2001.4776.</w:t>
      </w:r>
    </w:p>
    <w:p w14:paraId="2F70B859" w14:textId="77777777" w:rsidR="001A34D4" w:rsidRPr="001A34D4" w:rsidRDefault="001A34D4" w:rsidP="001A34D4">
      <w:pPr>
        <w:pStyle w:val="EndNoteBibliography"/>
        <w:spacing w:after="0"/>
        <w:ind w:left="720" w:hanging="720"/>
        <w:rPr>
          <w:noProof/>
        </w:rPr>
      </w:pPr>
      <w:r w:rsidRPr="001A34D4">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1A34D4">
        <w:rPr>
          <w:i/>
          <w:noProof/>
        </w:rPr>
        <w:t>Nature Genetics</w:t>
      </w:r>
      <w:r w:rsidRPr="001A34D4">
        <w:rPr>
          <w:noProof/>
        </w:rPr>
        <w:t xml:space="preserve"> 25:25-29. doi: 10.1038/75556.</w:t>
      </w:r>
    </w:p>
    <w:p w14:paraId="6621C062" w14:textId="77777777" w:rsidR="001A34D4" w:rsidRPr="001A34D4" w:rsidRDefault="001A34D4" w:rsidP="001A34D4">
      <w:pPr>
        <w:pStyle w:val="EndNoteBibliography"/>
        <w:spacing w:after="0"/>
        <w:ind w:left="720" w:hanging="720"/>
        <w:rPr>
          <w:noProof/>
        </w:rPr>
      </w:pPr>
      <w:r w:rsidRPr="001A34D4">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1A34D4">
        <w:rPr>
          <w:i/>
          <w:noProof/>
        </w:rPr>
        <w:t>Nucleic acids research</w:t>
      </w:r>
      <w:r w:rsidRPr="001A34D4">
        <w:rPr>
          <w:noProof/>
        </w:rPr>
        <w:t xml:space="preserve"> 39:D612-9. doi: 10.1093/nar/gkq1006.</w:t>
      </w:r>
    </w:p>
    <w:p w14:paraId="69D8F600" w14:textId="77777777" w:rsidR="001A34D4" w:rsidRPr="001A34D4" w:rsidRDefault="001A34D4" w:rsidP="001A34D4">
      <w:pPr>
        <w:pStyle w:val="EndNoteBibliography"/>
        <w:spacing w:after="0"/>
        <w:ind w:left="720" w:hanging="720"/>
        <w:rPr>
          <w:noProof/>
        </w:rPr>
      </w:pPr>
      <w:r w:rsidRPr="001A34D4">
        <w:rPr>
          <w:noProof/>
        </w:rPr>
        <w:t xml:space="preserve">Baker, D. 2001. "Protein Structure Prediction and Structural Genomics."  </w:t>
      </w:r>
      <w:r w:rsidRPr="001A34D4">
        <w:rPr>
          <w:i/>
          <w:noProof/>
        </w:rPr>
        <w:t>Science</w:t>
      </w:r>
      <w:r w:rsidRPr="001A34D4">
        <w:rPr>
          <w:noProof/>
        </w:rPr>
        <w:t xml:space="preserve"> 294:93-96. doi: 10.1126/science.1065659.</w:t>
      </w:r>
    </w:p>
    <w:p w14:paraId="38D12A1D" w14:textId="77777777" w:rsidR="001A34D4" w:rsidRPr="001A34D4" w:rsidRDefault="001A34D4" w:rsidP="001A34D4">
      <w:pPr>
        <w:pStyle w:val="EndNoteBibliography"/>
        <w:spacing w:after="0"/>
        <w:ind w:left="720" w:hanging="720"/>
        <w:rPr>
          <w:noProof/>
        </w:rPr>
      </w:pPr>
      <w:r w:rsidRPr="001A34D4">
        <w:rPr>
          <w:noProof/>
        </w:rPr>
        <w:t xml:space="preserve">Bakowski, Malina A., Margaret Priest, Sarah Young, Christina A. Cuomo, and Emily R. Troemel. 2014. "Genome Sequence of the Microsporidian Species Nematocida sp1 Strain ERTm6 (ATCC PRA-372)."  </w:t>
      </w:r>
      <w:r w:rsidRPr="001A34D4">
        <w:rPr>
          <w:i/>
          <w:noProof/>
        </w:rPr>
        <w:t>Genome Announcements</w:t>
      </w:r>
      <w:r w:rsidRPr="001A34D4">
        <w:rPr>
          <w:noProof/>
        </w:rPr>
        <w:t xml:space="preserve"> 2:e00905-14. doi: 10.1128/genomeA.00905-14.</w:t>
      </w:r>
    </w:p>
    <w:p w14:paraId="0AEE534E" w14:textId="77777777" w:rsidR="001A34D4" w:rsidRPr="001A34D4" w:rsidRDefault="001A34D4" w:rsidP="001A34D4">
      <w:pPr>
        <w:pStyle w:val="EndNoteBibliography"/>
        <w:spacing w:after="0"/>
        <w:ind w:left="720" w:hanging="720"/>
        <w:rPr>
          <w:noProof/>
        </w:rPr>
      </w:pPr>
      <w:r w:rsidRPr="001A34D4">
        <w:rPr>
          <w:noProof/>
        </w:rPr>
        <w:t xml:space="preserve">Baum, David A., Stacey DeWitt Smith, and Samuel S. S. Donovan. 2005. "The Tree-Thinking Challenge."  </w:t>
      </w:r>
      <w:r w:rsidRPr="001A34D4">
        <w:rPr>
          <w:i/>
          <w:noProof/>
        </w:rPr>
        <w:t>Science</w:t>
      </w:r>
      <w:r w:rsidRPr="001A34D4">
        <w:rPr>
          <w:noProof/>
        </w:rPr>
        <w:t xml:space="preserve"> 310:979-980. doi: 10.1126/science.1117727.</w:t>
      </w:r>
    </w:p>
    <w:p w14:paraId="1F6B19A1" w14:textId="77777777" w:rsidR="001A34D4" w:rsidRPr="001A34D4" w:rsidRDefault="001A34D4" w:rsidP="001A34D4">
      <w:pPr>
        <w:pStyle w:val="EndNoteBibliography"/>
        <w:spacing w:after="0"/>
        <w:ind w:left="720" w:hanging="720"/>
        <w:rPr>
          <w:noProof/>
        </w:rPr>
      </w:pPr>
      <w:r w:rsidRPr="001A34D4">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1A34D4">
        <w:rPr>
          <w:i/>
          <w:noProof/>
        </w:rPr>
        <w:t>Parasitology International</w:t>
      </w:r>
      <w:r w:rsidRPr="001A34D4">
        <w:rPr>
          <w:noProof/>
        </w:rPr>
        <w:t xml:space="preserve"> 57:62-71. doi: 10.1016/j.parint.2007.09.002.</w:t>
      </w:r>
    </w:p>
    <w:p w14:paraId="530B566B" w14:textId="77777777" w:rsidR="001A34D4" w:rsidRPr="001A34D4" w:rsidRDefault="001A34D4" w:rsidP="001A34D4">
      <w:pPr>
        <w:pStyle w:val="EndNoteBibliography"/>
        <w:spacing w:after="0"/>
        <w:ind w:left="720" w:hanging="720"/>
        <w:rPr>
          <w:noProof/>
        </w:rPr>
      </w:pPr>
      <w:r w:rsidRPr="001A34D4">
        <w:rPr>
          <w:noProof/>
        </w:rPr>
        <w:t xml:space="preserve">Bergsten, Johannes. 2005. "A review of long-branch attraction."  </w:t>
      </w:r>
      <w:r w:rsidRPr="001A34D4">
        <w:rPr>
          <w:i/>
          <w:noProof/>
        </w:rPr>
        <w:t>Cladistics</w:t>
      </w:r>
      <w:r w:rsidRPr="001A34D4">
        <w:rPr>
          <w:noProof/>
        </w:rPr>
        <w:t xml:space="preserve"> 21:163-193. doi: 10.1111/j.1096-0031.2005.00059.x.</w:t>
      </w:r>
    </w:p>
    <w:p w14:paraId="5D7D4F6D" w14:textId="77777777" w:rsidR="001A34D4" w:rsidRPr="001A34D4" w:rsidRDefault="001A34D4" w:rsidP="001A34D4">
      <w:pPr>
        <w:pStyle w:val="EndNoteBibliography"/>
        <w:spacing w:after="0"/>
        <w:ind w:left="720" w:hanging="720"/>
        <w:rPr>
          <w:noProof/>
        </w:rPr>
      </w:pPr>
      <w:r w:rsidRPr="001A34D4">
        <w:rPr>
          <w:noProof/>
        </w:rPr>
        <w:t xml:space="preserve">Bjørnson, Susan, and David Oi. 2014. "Microsporidia Biological Control Agents and Pathogens of Beneficial Insects." In </w:t>
      </w:r>
      <w:r w:rsidRPr="001A34D4">
        <w:rPr>
          <w:i/>
          <w:noProof/>
        </w:rPr>
        <w:t>Microsporidia</w:t>
      </w:r>
      <w:r w:rsidRPr="001A34D4">
        <w:rPr>
          <w:noProof/>
        </w:rPr>
        <w:t>, edited by Louis M. Weiss and James J. Becnel, 635-670. Chichester, UK: John Wiley &amp; Sons, Inc.</w:t>
      </w:r>
    </w:p>
    <w:p w14:paraId="167F06D0" w14:textId="77777777" w:rsidR="001A34D4" w:rsidRPr="001A34D4" w:rsidRDefault="001A34D4" w:rsidP="001A34D4">
      <w:pPr>
        <w:pStyle w:val="EndNoteBibliography"/>
        <w:spacing w:after="0"/>
        <w:ind w:left="720" w:hanging="720"/>
        <w:rPr>
          <w:noProof/>
        </w:rPr>
      </w:pPr>
      <w:r w:rsidRPr="001A34D4">
        <w:rPr>
          <w:noProof/>
        </w:rPr>
        <w:t xml:space="preserve">Bretagne, S., F. Foulet, W. Alkassoum, J. Fleury-Feith, and M. Develoux. 1993. "Prevalence of Enterocytozoon bieneusi spores in the stool of AIDS patients and African children not infected by HIV."  </w:t>
      </w:r>
      <w:r w:rsidRPr="001A34D4">
        <w:rPr>
          <w:i/>
          <w:noProof/>
        </w:rPr>
        <w:t>Bulletin De La Societe De Pathologie Exotique (1990)</w:t>
      </w:r>
      <w:r w:rsidRPr="001A34D4">
        <w:rPr>
          <w:noProof/>
        </w:rPr>
        <w:t xml:space="preserve"> 86:351-357.</w:t>
      </w:r>
    </w:p>
    <w:p w14:paraId="10C3D6B2" w14:textId="77777777" w:rsidR="001A34D4" w:rsidRPr="001A34D4" w:rsidRDefault="001A34D4" w:rsidP="001A34D4">
      <w:pPr>
        <w:pStyle w:val="EndNoteBibliography"/>
        <w:spacing w:after="0"/>
        <w:ind w:left="720" w:hanging="720"/>
        <w:rPr>
          <w:noProof/>
        </w:rPr>
      </w:pPr>
      <w:r w:rsidRPr="001A34D4">
        <w:rPr>
          <w:noProof/>
        </w:rPr>
        <w:t xml:space="preserve">Brown, J. R., and W. F. Doolittle. 1995. "Root of the universal tree of life based on ancient aminoacyl-tRNA synthetase gene duplications."  </w:t>
      </w:r>
      <w:r w:rsidRPr="001A34D4">
        <w:rPr>
          <w:i/>
          <w:noProof/>
        </w:rPr>
        <w:t>Proceedings of the National Academy of Sciences</w:t>
      </w:r>
      <w:r w:rsidRPr="001A34D4">
        <w:rPr>
          <w:noProof/>
        </w:rPr>
        <w:t xml:space="preserve"> 92:2441-2445. doi: 10.1073/pnas.92.7.2441.</w:t>
      </w:r>
    </w:p>
    <w:p w14:paraId="3A751056" w14:textId="77777777" w:rsidR="001A34D4" w:rsidRPr="001A34D4" w:rsidRDefault="001A34D4" w:rsidP="001A34D4">
      <w:pPr>
        <w:pStyle w:val="EndNoteBibliography"/>
        <w:spacing w:after="0"/>
        <w:ind w:left="720" w:hanging="720"/>
        <w:rPr>
          <w:noProof/>
        </w:rPr>
      </w:pPr>
      <w:r w:rsidRPr="001A34D4">
        <w:rPr>
          <w:noProof/>
        </w:rPr>
        <w:t xml:space="preserve">Canning, Elizabeth U. 1986. </w:t>
      </w:r>
      <w:r w:rsidRPr="001A34D4">
        <w:rPr>
          <w:i/>
          <w:noProof/>
        </w:rPr>
        <w:t>The microsporidia of vertebrates</w:t>
      </w:r>
      <w:r w:rsidRPr="001A34D4">
        <w:rPr>
          <w:noProof/>
        </w:rPr>
        <w:t>: Academic Press.</w:t>
      </w:r>
    </w:p>
    <w:p w14:paraId="606E2983" w14:textId="77777777" w:rsidR="001A34D4" w:rsidRPr="001A34D4" w:rsidRDefault="001A34D4" w:rsidP="001A34D4">
      <w:pPr>
        <w:pStyle w:val="EndNoteBibliography"/>
        <w:spacing w:after="0"/>
        <w:ind w:left="720" w:hanging="720"/>
        <w:rPr>
          <w:noProof/>
        </w:rPr>
      </w:pPr>
      <w:r w:rsidRPr="001A34D4">
        <w:rPr>
          <w:noProof/>
        </w:rPr>
        <w:t xml:space="preserve">Capella-Gutiérrez, Salvador, Marina Marcet-Houben, and Toni Gabaldón. 2012. "Phylogenomics supports microsporidia as the earliest diverging clade of sequenced fungi."  </w:t>
      </w:r>
      <w:r w:rsidRPr="001A34D4">
        <w:rPr>
          <w:i/>
          <w:noProof/>
        </w:rPr>
        <w:t>BMC biology</w:t>
      </w:r>
      <w:r w:rsidRPr="001A34D4">
        <w:rPr>
          <w:noProof/>
        </w:rPr>
        <w:t xml:space="preserve"> 10:47-47. doi: 10.1186/1741-7007-10-47.</w:t>
      </w:r>
    </w:p>
    <w:p w14:paraId="64709B0D" w14:textId="77777777" w:rsidR="001A34D4" w:rsidRPr="001A34D4" w:rsidRDefault="001A34D4" w:rsidP="001A34D4">
      <w:pPr>
        <w:pStyle w:val="EndNoteBibliography"/>
        <w:spacing w:after="0"/>
        <w:ind w:left="720" w:hanging="720"/>
        <w:rPr>
          <w:noProof/>
        </w:rPr>
      </w:pPr>
      <w:r w:rsidRPr="001A34D4">
        <w:rPr>
          <w:noProof/>
        </w:rPr>
        <w:t xml:space="preserve">Capra, John A., Maureen Stolzer, Dannie Durand, and Katherine S. Pollard. 2013. "How old is my gene?"  </w:t>
      </w:r>
      <w:r w:rsidRPr="001A34D4">
        <w:rPr>
          <w:i/>
          <w:noProof/>
        </w:rPr>
        <w:t>Trends in Genetics</w:t>
      </w:r>
      <w:r w:rsidRPr="001A34D4">
        <w:rPr>
          <w:noProof/>
        </w:rPr>
        <w:t xml:space="preserve"> 29:659-668. doi: 10.1016/j.tig.2013.07.001.</w:t>
      </w:r>
    </w:p>
    <w:p w14:paraId="472183C9" w14:textId="77777777" w:rsidR="001A34D4" w:rsidRPr="001A34D4" w:rsidRDefault="001A34D4" w:rsidP="001A34D4">
      <w:pPr>
        <w:pStyle w:val="EndNoteBibliography"/>
        <w:spacing w:after="0"/>
        <w:ind w:left="720" w:hanging="720"/>
        <w:rPr>
          <w:noProof/>
        </w:rPr>
      </w:pPr>
      <w:r w:rsidRPr="001A34D4">
        <w:rPr>
          <w:noProof/>
        </w:rPr>
        <w:t xml:space="preserve">Cavalier-Smith, T. 1989. "Archaebacteria and Archezoa."  </w:t>
      </w:r>
      <w:r w:rsidRPr="001A34D4">
        <w:rPr>
          <w:i/>
          <w:noProof/>
        </w:rPr>
        <w:t>Nature</w:t>
      </w:r>
      <w:r w:rsidRPr="001A34D4">
        <w:rPr>
          <w:noProof/>
        </w:rPr>
        <w:t xml:space="preserve"> 339:100-101. doi: 10.1038/339100a0.</w:t>
      </w:r>
    </w:p>
    <w:p w14:paraId="7F5AA368" w14:textId="77777777" w:rsidR="001A34D4" w:rsidRPr="001A34D4" w:rsidRDefault="001A34D4" w:rsidP="001A34D4">
      <w:pPr>
        <w:pStyle w:val="EndNoteBibliography"/>
        <w:spacing w:after="0"/>
        <w:ind w:left="720" w:hanging="720"/>
        <w:rPr>
          <w:noProof/>
        </w:rPr>
      </w:pPr>
      <w:r w:rsidRPr="001A34D4">
        <w:rPr>
          <w:noProof/>
        </w:rPr>
        <w:t xml:space="preserve">Cavalier-Smith, T. 2004. "Only six kingdoms of life."  </w:t>
      </w:r>
      <w:r w:rsidRPr="001A34D4">
        <w:rPr>
          <w:i/>
          <w:noProof/>
        </w:rPr>
        <w:t>Proceedings of the Royal Society B: Biological Sciences</w:t>
      </w:r>
      <w:r w:rsidRPr="001A34D4">
        <w:rPr>
          <w:noProof/>
        </w:rPr>
        <w:t xml:space="preserve"> 271:1251-1262. doi: 10.1098/rspb.2004.2705.</w:t>
      </w:r>
    </w:p>
    <w:p w14:paraId="0E520732" w14:textId="77777777" w:rsidR="001A34D4" w:rsidRPr="001A34D4" w:rsidRDefault="001A34D4" w:rsidP="001A34D4">
      <w:pPr>
        <w:pStyle w:val="EndNoteBibliography"/>
        <w:spacing w:after="0"/>
        <w:ind w:left="720" w:hanging="720"/>
        <w:rPr>
          <w:noProof/>
        </w:rPr>
      </w:pPr>
      <w:r w:rsidRPr="001A34D4">
        <w:rPr>
          <w:noProof/>
        </w:rPr>
        <w:t xml:space="preserve">Charbonneau, Lise R., Neil Kirk Hillier, Richard E. L. Rogers, Geoffrey R. Williams, and Dave Shutler. 2016. "Effects of Nosema apis, N. ceranae, and coinfections on honey bee (Apis mellifera) learning and memory."  </w:t>
      </w:r>
      <w:r w:rsidRPr="001A34D4">
        <w:rPr>
          <w:i/>
          <w:noProof/>
        </w:rPr>
        <w:t>Scientific Reports</w:t>
      </w:r>
      <w:r w:rsidRPr="001A34D4">
        <w:rPr>
          <w:noProof/>
        </w:rPr>
        <w:t xml:space="preserve"> 6. doi: 10.1038/srep22626.</w:t>
      </w:r>
    </w:p>
    <w:p w14:paraId="5C3B46DE" w14:textId="77777777" w:rsidR="001A34D4" w:rsidRPr="001A34D4" w:rsidRDefault="001A34D4" w:rsidP="001A34D4">
      <w:pPr>
        <w:pStyle w:val="EndNoteBibliography"/>
        <w:spacing w:after="0"/>
        <w:ind w:left="720" w:hanging="720"/>
        <w:rPr>
          <w:noProof/>
        </w:rPr>
      </w:pPr>
      <w:r w:rsidRPr="001A34D4">
        <w:rPr>
          <w:noProof/>
        </w:rPr>
        <w:t xml:space="preserve">Cheng, Hui-Wen A., Frances E. Lucy, Thaddeus K. Graczyk, Michael A. Broaders, and Sergey E. Mastitsky. 2011. "Municipal wastewater treatment plants as removal systems and environmental sources of human-virulent microsporidian spores."  </w:t>
      </w:r>
      <w:r w:rsidRPr="001A34D4">
        <w:rPr>
          <w:i/>
          <w:noProof/>
        </w:rPr>
        <w:t>Parasitology Research</w:t>
      </w:r>
      <w:r w:rsidRPr="001A34D4">
        <w:rPr>
          <w:noProof/>
        </w:rPr>
        <w:t xml:space="preserve"> 109:595-603. doi: 10.1007/s00436-011-2291-x.</w:t>
      </w:r>
    </w:p>
    <w:p w14:paraId="3F2CB3CD" w14:textId="77777777" w:rsidR="001A34D4" w:rsidRPr="001A34D4" w:rsidRDefault="001A34D4" w:rsidP="001A34D4">
      <w:pPr>
        <w:pStyle w:val="EndNoteBibliography"/>
        <w:spacing w:after="0"/>
        <w:ind w:left="720" w:hanging="720"/>
        <w:rPr>
          <w:noProof/>
        </w:rPr>
      </w:pPr>
      <w:r w:rsidRPr="001A34D4">
        <w:rPr>
          <w:noProof/>
        </w:rPr>
        <w:t xml:space="preserve">Chothia, C, and A M Lesk. 1986. "The relation between the divergence of sequence and structure in proteins."  </w:t>
      </w:r>
      <w:r w:rsidRPr="001A34D4">
        <w:rPr>
          <w:i/>
          <w:noProof/>
        </w:rPr>
        <w:t>The EMBO Journal</w:t>
      </w:r>
      <w:r w:rsidRPr="001A34D4">
        <w:rPr>
          <w:noProof/>
        </w:rPr>
        <w:t xml:space="preserve"> 5:823-826.</w:t>
      </w:r>
    </w:p>
    <w:p w14:paraId="68A57E2E" w14:textId="77777777" w:rsidR="001A34D4" w:rsidRPr="001A34D4" w:rsidRDefault="001A34D4" w:rsidP="001A34D4">
      <w:pPr>
        <w:pStyle w:val="EndNoteBibliography"/>
        <w:spacing w:after="0"/>
        <w:ind w:left="720" w:hanging="720"/>
        <w:rPr>
          <w:noProof/>
        </w:rPr>
      </w:pPr>
      <w:r w:rsidRPr="001A34D4">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1A34D4">
        <w:rPr>
          <w:i/>
          <w:noProof/>
        </w:rPr>
        <w:t>Emerging Infectious Diseases</w:t>
      </w:r>
      <w:r w:rsidRPr="001A34D4">
        <w:rPr>
          <w:noProof/>
        </w:rPr>
        <w:t xml:space="preserve"> 17:1727-1730. doi: 10.3201/eid1709.101926.</w:t>
      </w:r>
    </w:p>
    <w:p w14:paraId="3B3292FB" w14:textId="77777777" w:rsidR="001A34D4" w:rsidRPr="001A34D4" w:rsidRDefault="001A34D4" w:rsidP="001A34D4">
      <w:pPr>
        <w:pStyle w:val="EndNoteBibliography"/>
        <w:spacing w:after="0"/>
        <w:ind w:left="720" w:hanging="720"/>
        <w:rPr>
          <w:noProof/>
        </w:rPr>
      </w:pPr>
      <w:r w:rsidRPr="001A34D4">
        <w:rPr>
          <w:noProof/>
        </w:rPr>
        <w:t xml:space="preserve">Choudhuri, Supratim. 2014. "Phylogenetic Analysis." In </w:t>
      </w:r>
      <w:r w:rsidRPr="001A34D4">
        <w:rPr>
          <w:i/>
          <w:noProof/>
        </w:rPr>
        <w:t>Bioinformatics for Beginners</w:t>
      </w:r>
      <w:r w:rsidRPr="001A34D4">
        <w:rPr>
          <w:noProof/>
        </w:rPr>
        <w:t>, 209-218. Oxford: Academic Press.</w:t>
      </w:r>
    </w:p>
    <w:p w14:paraId="07BCCFA4" w14:textId="77777777" w:rsidR="001A34D4" w:rsidRPr="001A34D4" w:rsidRDefault="001A34D4" w:rsidP="001A34D4">
      <w:pPr>
        <w:pStyle w:val="EndNoteBibliography"/>
        <w:spacing w:after="0"/>
        <w:ind w:left="720" w:hanging="720"/>
        <w:rPr>
          <w:noProof/>
        </w:rPr>
      </w:pPr>
      <w:r w:rsidRPr="001A34D4">
        <w:rPr>
          <w:noProof/>
        </w:rPr>
        <w:t xml:space="preserve">Corradi, Nicolas, and Patrick J. Keeling. 2009. "Microsporidia: a journey through radical taxonomical revisions."  </w:t>
      </w:r>
      <w:r w:rsidRPr="001A34D4">
        <w:rPr>
          <w:i/>
          <w:noProof/>
        </w:rPr>
        <w:t>Fungal Biology Reviews</w:t>
      </w:r>
      <w:r w:rsidRPr="001A34D4">
        <w:rPr>
          <w:noProof/>
        </w:rPr>
        <w:t xml:space="preserve"> 23:1-8. doi: 10.1016/j.fbr.2009.05.001.</w:t>
      </w:r>
    </w:p>
    <w:p w14:paraId="6DAE9634" w14:textId="77777777" w:rsidR="001A34D4" w:rsidRPr="001A34D4" w:rsidRDefault="001A34D4" w:rsidP="001A34D4">
      <w:pPr>
        <w:pStyle w:val="EndNoteBibliography"/>
        <w:spacing w:after="0"/>
        <w:ind w:left="720" w:hanging="720"/>
        <w:rPr>
          <w:noProof/>
        </w:rPr>
      </w:pPr>
      <w:r w:rsidRPr="001A34D4">
        <w:rPr>
          <w:noProof/>
        </w:rPr>
        <w:t xml:space="preserve">Corradi, Nicolas, Jean-François Pombert, Laurent Farinelli, Elizabeth S. Didier, and Patrick J. Keeling. 2010. "The complete sequence of the smallest known nuclear genome from the microsporidian Encephalitozoon intestinalis."  </w:t>
      </w:r>
      <w:r w:rsidRPr="001A34D4">
        <w:rPr>
          <w:i/>
          <w:noProof/>
        </w:rPr>
        <w:t>Nature Communications</w:t>
      </w:r>
      <w:r w:rsidRPr="001A34D4">
        <w:rPr>
          <w:noProof/>
        </w:rPr>
        <w:t xml:space="preserve"> 1:77. doi: 10.1038/ncomms1082.</w:t>
      </w:r>
    </w:p>
    <w:p w14:paraId="37DAB8E4" w14:textId="77777777" w:rsidR="001A34D4" w:rsidRPr="001A34D4" w:rsidRDefault="001A34D4" w:rsidP="001A34D4">
      <w:pPr>
        <w:pStyle w:val="EndNoteBibliography"/>
        <w:spacing w:after="0"/>
        <w:ind w:left="720" w:hanging="720"/>
        <w:rPr>
          <w:noProof/>
        </w:rPr>
      </w:pPr>
      <w:r w:rsidRPr="001A34D4">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1A34D4">
        <w:rPr>
          <w:i/>
          <w:noProof/>
        </w:rPr>
        <w:t>The New England journal of medicine</w:t>
      </w:r>
      <w:r w:rsidRPr="001A34D4">
        <w:rPr>
          <w:noProof/>
        </w:rPr>
        <w:t xml:space="preserve"> 351:42-47. doi: 10.1056/NEJMoa032655.</w:t>
      </w:r>
    </w:p>
    <w:p w14:paraId="4082EA1D" w14:textId="77777777" w:rsidR="001A34D4" w:rsidRPr="001A34D4" w:rsidRDefault="001A34D4" w:rsidP="001A34D4">
      <w:pPr>
        <w:pStyle w:val="EndNoteBibliography"/>
        <w:spacing w:after="0"/>
        <w:ind w:left="720" w:hanging="720"/>
        <w:rPr>
          <w:noProof/>
        </w:rPr>
      </w:pPr>
      <w:r w:rsidRPr="001A34D4">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1A34D4">
        <w:rPr>
          <w:i/>
          <w:noProof/>
        </w:rPr>
        <w:t>Genome Research</w:t>
      </w:r>
      <w:r w:rsidRPr="001A34D4">
        <w:rPr>
          <w:noProof/>
        </w:rPr>
        <w:t xml:space="preserve"> 22:2478-2488. doi: 10.1101/gr.142802.112.</w:t>
      </w:r>
    </w:p>
    <w:p w14:paraId="101C4B46" w14:textId="77777777" w:rsidR="001A34D4" w:rsidRPr="001A34D4" w:rsidRDefault="001A34D4" w:rsidP="001A34D4">
      <w:pPr>
        <w:pStyle w:val="EndNoteBibliography"/>
        <w:spacing w:after="0"/>
        <w:ind w:left="720" w:hanging="720"/>
        <w:rPr>
          <w:noProof/>
        </w:rPr>
      </w:pPr>
      <w:r w:rsidRPr="001A34D4">
        <w:rPr>
          <w:noProof/>
        </w:rPr>
        <w:t xml:space="preserve">Date, Shailesh V., and José M. Peregrín-Alvarez. 2008. "Phylogenetic profiling."  </w:t>
      </w:r>
      <w:r w:rsidRPr="001A34D4">
        <w:rPr>
          <w:i/>
          <w:noProof/>
        </w:rPr>
        <w:t>Methods in Molecular Biology</w:t>
      </w:r>
      <w:r w:rsidRPr="001A34D4">
        <w:rPr>
          <w:noProof/>
        </w:rPr>
        <w:t xml:space="preserve"> 453:201-216. doi: 10.1007/978-1-60327-429-6-9.</w:t>
      </w:r>
    </w:p>
    <w:p w14:paraId="77B40702" w14:textId="77777777" w:rsidR="001A34D4" w:rsidRPr="001A34D4" w:rsidRDefault="001A34D4" w:rsidP="001A34D4">
      <w:pPr>
        <w:pStyle w:val="EndNoteBibliography"/>
        <w:spacing w:after="0"/>
        <w:ind w:left="720" w:hanging="720"/>
        <w:rPr>
          <w:noProof/>
        </w:rPr>
      </w:pPr>
      <w:r w:rsidRPr="001A34D4">
        <w:rPr>
          <w:noProof/>
        </w:rPr>
        <w:t xml:space="preserve">Daubin, Vincent, Manolo Gouy, and Guy Perrière. 2002. "A phylogenomic approach to bacterial phylogeny: Evidence of a core of genes sharing a common history."  </w:t>
      </w:r>
      <w:r w:rsidRPr="001A34D4">
        <w:rPr>
          <w:i/>
          <w:noProof/>
        </w:rPr>
        <w:t>Genome Research</w:t>
      </w:r>
      <w:r w:rsidRPr="001A34D4">
        <w:rPr>
          <w:noProof/>
        </w:rPr>
        <w:t xml:space="preserve"> 12:1080-1090. doi: 10.1101/gr.187002.</w:t>
      </w:r>
    </w:p>
    <w:p w14:paraId="0322C1A1" w14:textId="77777777" w:rsidR="001A34D4" w:rsidRPr="001A34D4" w:rsidRDefault="001A34D4" w:rsidP="001A34D4">
      <w:pPr>
        <w:pStyle w:val="EndNoteBibliography"/>
        <w:spacing w:after="0"/>
        <w:ind w:left="720" w:hanging="720"/>
        <w:rPr>
          <w:noProof/>
        </w:rPr>
      </w:pPr>
      <w:r w:rsidRPr="001A34D4">
        <w:rPr>
          <w:noProof/>
        </w:rPr>
        <w:t xml:space="preserve">Dean, Paul, Robert P. Hirt, and T. Martin Embley. 2016. "Microsporidia: Why Make Nucleotides if You Can Steal Them?"  </w:t>
      </w:r>
      <w:r w:rsidRPr="001A34D4">
        <w:rPr>
          <w:i/>
          <w:noProof/>
        </w:rPr>
        <w:t>PLoS Pathogens</w:t>
      </w:r>
      <w:r w:rsidRPr="001A34D4">
        <w:rPr>
          <w:noProof/>
        </w:rPr>
        <w:t xml:space="preserve"> 12. doi: 10.1371/journal.ppat.1005870.</w:t>
      </w:r>
    </w:p>
    <w:p w14:paraId="42EAD02E" w14:textId="77777777" w:rsidR="001A34D4" w:rsidRPr="001A34D4" w:rsidRDefault="001A34D4" w:rsidP="001A34D4">
      <w:pPr>
        <w:pStyle w:val="EndNoteBibliography"/>
        <w:spacing w:after="0"/>
        <w:ind w:left="720" w:hanging="720"/>
        <w:rPr>
          <w:noProof/>
        </w:rPr>
      </w:pPr>
      <w:r w:rsidRPr="001A34D4">
        <w:rPr>
          <w:noProof/>
        </w:rPr>
        <w:t xml:space="preserve">Decraene, V., M. Lebbad, S. Botero-Kleiven, A.-M. Gustavsson, and M. Löfdahl. 2012. "First reported foodborne outbreak associated with microsporidia, Sweden, October 2009."  </w:t>
      </w:r>
      <w:r w:rsidRPr="001A34D4">
        <w:rPr>
          <w:i/>
          <w:noProof/>
        </w:rPr>
        <w:t>Epidemiology and Infection</w:t>
      </w:r>
      <w:r w:rsidRPr="001A34D4">
        <w:rPr>
          <w:noProof/>
        </w:rPr>
        <w:t xml:space="preserve"> 140:519-527. doi: 10.1017/S095026881100077X.</w:t>
      </w:r>
    </w:p>
    <w:p w14:paraId="2609E69F" w14:textId="77777777" w:rsidR="001A34D4" w:rsidRPr="001A34D4" w:rsidRDefault="001A34D4" w:rsidP="001A34D4">
      <w:pPr>
        <w:pStyle w:val="EndNoteBibliography"/>
        <w:spacing w:after="0"/>
        <w:ind w:left="720" w:hanging="720"/>
        <w:rPr>
          <w:noProof/>
        </w:rPr>
      </w:pPr>
      <w:r w:rsidRPr="001A34D4">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1A34D4">
        <w:rPr>
          <w:i/>
          <w:noProof/>
        </w:rPr>
        <w:t>Nature Communications</w:t>
      </w:r>
      <w:r w:rsidRPr="001A34D4">
        <w:rPr>
          <w:noProof/>
        </w:rPr>
        <w:t xml:space="preserve"> 6:7121. doi: 10.1038/ncomms8121.</w:t>
      </w:r>
    </w:p>
    <w:p w14:paraId="41CC5B16" w14:textId="77777777" w:rsidR="001A34D4" w:rsidRPr="001A34D4" w:rsidRDefault="001A34D4" w:rsidP="001A34D4">
      <w:pPr>
        <w:pStyle w:val="EndNoteBibliography"/>
        <w:spacing w:after="0"/>
        <w:ind w:left="720" w:hanging="720"/>
        <w:rPr>
          <w:noProof/>
        </w:rPr>
      </w:pPr>
      <w:r w:rsidRPr="001A34D4">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1A34D4">
        <w:rPr>
          <w:i/>
          <w:noProof/>
        </w:rPr>
        <w:t>The Journal of Protozoology</w:t>
      </w:r>
      <w:r w:rsidRPr="001A34D4">
        <w:rPr>
          <w:noProof/>
        </w:rPr>
        <w:t xml:space="preserve"> 32:250-254.</w:t>
      </w:r>
    </w:p>
    <w:p w14:paraId="55EDBD8A" w14:textId="77777777" w:rsidR="001A34D4" w:rsidRPr="001A34D4" w:rsidRDefault="001A34D4" w:rsidP="001A34D4">
      <w:pPr>
        <w:pStyle w:val="EndNoteBibliography"/>
        <w:spacing w:after="0"/>
        <w:ind w:left="720" w:hanging="720"/>
        <w:rPr>
          <w:noProof/>
        </w:rPr>
      </w:pPr>
      <w:r w:rsidRPr="001A34D4">
        <w:rPr>
          <w:noProof/>
        </w:rPr>
        <w:t xml:space="preserve">Dey, Gautam, Ariel Jaimovich, Sean R. Collins, Akiko Seki, and Tobias Meyer. 2015. "Systematic Discovery of Human Gene Function and Principles of Modular Organization through Phylogenetic Profiling."  </w:t>
      </w:r>
      <w:r w:rsidRPr="001A34D4">
        <w:rPr>
          <w:i/>
          <w:noProof/>
        </w:rPr>
        <w:t>Cell Reports</w:t>
      </w:r>
      <w:r w:rsidRPr="001A34D4">
        <w:rPr>
          <w:noProof/>
        </w:rPr>
        <w:t xml:space="preserve"> 10:993-1006. doi: 10.1016/j.celrep.2015.01.025.</w:t>
      </w:r>
    </w:p>
    <w:p w14:paraId="708567A7" w14:textId="77777777" w:rsidR="001A34D4" w:rsidRPr="001A34D4" w:rsidRDefault="001A34D4" w:rsidP="001A34D4">
      <w:pPr>
        <w:pStyle w:val="EndNoteBibliography"/>
        <w:spacing w:after="0"/>
        <w:ind w:left="720" w:hanging="720"/>
        <w:rPr>
          <w:noProof/>
        </w:rPr>
      </w:pPr>
      <w:r w:rsidRPr="001A34D4">
        <w:rPr>
          <w:noProof/>
        </w:rPr>
        <w:t xml:space="preserve">Didier, Elizabeth S, and Louis M Weiss. 2008. "Overview of microsporidia and microsporidiosis."  </w:t>
      </w:r>
      <w:r w:rsidRPr="001A34D4">
        <w:rPr>
          <w:i/>
          <w:noProof/>
        </w:rPr>
        <w:t>Protistology</w:t>
      </w:r>
      <w:r w:rsidRPr="001A34D4">
        <w:rPr>
          <w:noProof/>
        </w:rPr>
        <w:t xml:space="preserve"> 4 (5):243–255.</w:t>
      </w:r>
    </w:p>
    <w:p w14:paraId="4AD75D9D" w14:textId="77777777" w:rsidR="001A34D4" w:rsidRPr="001A34D4" w:rsidRDefault="001A34D4" w:rsidP="001A34D4">
      <w:pPr>
        <w:pStyle w:val="EndNoteBibliography"/>
        <w:spacing w:after="0"/>
        <w:ind w:left="720" w:hanging="720"/>
        <w:rPr>
          <w:noProof/>
        </w:rPr>
      </w:pPr>
      <w:r w:rsidRPr="001A34D4">
        <w:rPr>
          <w:noProof/>
        </w:rPr>
        <w:t xml:space="preserve">Didier, Elizabeth S., and Louis M. Weiss. 2011. "Microsporidiosis: Not just in AIDS patients."  </w:t>
      </w:r>
      <w:r w:rsidRPr="001A34D4">
        <w:rPr>
          <w:i/>
          <w:noProof/>
        </w:rPr>
        <w:t>Current opinion in infectious diseases</w:t>
      </w:r>
      <w:r w:rsidRPr="001A34D4">
        <w:rPr>
          <w:noProof/>
        </w:rPr>
        <w:t xml:space="preserve"> 24:490-495. doi: 10.1097/QCO.0b013e32834aa152.</w:t>
      </w:r>
    </w:p>
    <w:p w14:paraId="6E596E57" w14:textId="77777777" w:rsidR="001A34D4" w:rsidRPr="001A34D4" w:rsidRDefault="001A34D4" w:rsidP="001A34D4">
      <w:pPr>
        <w:pStyle w:val="EndNoteBibliography"/>
        <w:spacing w:after="0"/>
        <w:ind w:left="720" w:hanging="720"/>
        <w:rPr>
          <w:noProof/>
        </w:rPr>
      </w:pPr>
      <w:r w:rsidRPr="001A34D4">
        <w:rPr>
          <w:noProof/>
        </w:rPr>
        <w:t xml:space="preserve">Dolgikh, Viacheslav V. 2000. "Activities of enzymes of carbohydrate and energy metabolism of the intracellular stages of the microsporidian, Nosema grylli."  </w:t>
      </w:r>
      <w:r w:rsidRPr="001A34D4">
        <w:rPr>
          <w:i/>
          <w:noProof/>
        </w:rPr>
        <w:t>Protistology</w:t>
      </w:r>
      <w:r w:rsidRPr="001A34D4">
        <w:rPr>
          <w:noProof/>
        </w:rPr>
        <w:t xml:space="preserve"> 1:87-91.</w:t>
      </w:r>
    </w:p>
    <w:p w14:paraId="2BB4978E" w14:textId="77777777" w:rsidR="001A34D4" w:rsidRPr="001A34D4" w:rsidRDefault="001A34D4" w:rsidP="001A34D4">
      <w:pPr>
        <w:pStyle w:val="EndNoteBibliography"/>
        <w:spacing w:after="0"/>
        <w:ind w:left="720" w:hanging="720"/>
        <w:rPr>
          <w:noProof/>
        </w:rPr>
      </w:pPr>
      <w:r w:rsidRPr="001A34D4">
        <w:rPr>
          <w:noProof/>
        </w:rPr>
        <w:t xml:space="preserve">Dolgikh, Viacheslav V., Julia J. Sokolova, and Irma V. Issi. 1997. "Activities of enzymes of carbohydrate and energy metabolism of the spores of the microsporidian, Nosema grylli."  </w:t>
      </w:r>
      <w:r w:rsidRPr="001A34D4">
        <w:rPr>
          <w:i/>
          <w:noProof/>
        </w:rPr>
        <w:t>Journal of Eukaryotic Microbiology</w:t>
      </w:r>
      <w:r w:rsidRPr="001A34D4">
        <w:rPr>
          <w:noProof/>
        </w:rPr>
        <w:t xml:space="preserve"> 44:246-249. doi: 10.1111/j.1550-7408.1997.tb05707.x.</w:t>
      </w:r>
    </w:p>
    <w:p w14:paraId="267AD4A5" w14:textId="77777777" w:rsidR="001A34D4" w:rsidRPr="001A34D4" w:rsidRDefault="001A34D4" w:rsidP="001A34D4">
      <w:pPr>
        <w:pStyle w:val="EndNoteBibliography"/>
        <w:spacing w:after="0"/>
        <w:ind w:left="720" w:hanging="720"/>
        <w:rPr>
          <w:noProof/>
        </w:rPr>
      </w:pPr>
      <w:r w:rsidRPr="001A34D4">
        <w:rPr>
          <w:noProof/>
        </w:rPr>
        <w:t xml:space="preserve">Ebersberger, Ingo, Sascha Strauss, and Arndt von Haeseler. 2009. "HaMStR: profile hidden markov model based search for orthologs in ESTs."  </w:t>
      </w:r>
      <w:r w:rsidRPr="001A34D4">
        <w:rPr>
          <w:i/>
          <w:noProof/>
        </w:rPr>
        <w:t>BMC evolutionary biology</w:t>
      </w:r>
      <w:r w:rsidRPr="001A34D4">
        <w:rPr>
          <w:noProof/>
        </w:rPr>
        <w:t xml:space="preserve"> 9:157-157. doi: 10.1186/1471-2148-9-157.</w:t>
      </w:r>
    </w:p>
    <w:p w14:paraId="1BABEFEF" w14:textId="77777777" w:rsidR="001A34D4" w:rsidRPr="001A34D4" w:rsidRDefault="001A34D4" w:rsidP="001A34D4">
      <w:pPr>
        <w:pStyle w:val="EndNoteBibliography"/>
        <w:spacing w:after="0"/>
        <w:ind w:left="720" w:hanging="720"/>
        <w:rPr>
          <w:noProof/>
        </w:rPr>
      </w:pPr>
      <w:r w:rsidRPr="001A34D4">
        <w:rPr>
          <w:noProof/>
        </w:rPr>
        <w:t xml:space="preserve">Eddy, S. R. 1998. "Profile hidden Markov models."  </w:t>
      </w:r>
      <w:r w:rsidRPr="001A34D4">
        <w:rPr>
          <w:i/>
          <w:noProof/>
        </w:rPr>
        <w:t>Bioinformatics (Oxford, England)</w:t>
      </w:r>
      <w:r w:rsidRPr="001A34D4">
        <w:rPr>
          <w:noProof/>
        </w:rPr>
        <w:t xml:space="preserve"> 14:755-763.</w:t>
      </w:r>
    </w:p>
    <w:p w14:paraId="5158B4B8" w14:textId="77777777" w:rsidR="001A34D4" w:rsidRPr="001A34D4" w:rsidRDefault="001A34D4" w:rsidP="001A34D4">
      <w:pPr>
        <w:pStyle w:val="EndNoteBibliography"/>
        <w:spacing w:after="0"/>
        <w:ind w:left="720" w:hanging="720"/>
        <w:rPr>
          <w:noProof/>
        </w:rPr>
      </w:pPr>
      <w:r w:rsidRPr="001A34D4">
        <w:rPr>
          <w:noProof/>
        </w:rPr>
        <w:t xml:space="preserve">Edlind, Thomas D, Jing Li, Govinda S Visvesvara, Michael H Vodkin, Gerald L McLaughlin, and Santosh K Katiyar. 1996. "Phylogenetic Analysis of β-Tubulin Sequences from Amitochondrial Protozoa."  </w:t>
      </w:r>
      <w:r w:rsidRPr="001A34D4">
        <w:rPr>
          <w:i/>
          <w:noProof/>
        </w:rPr>
        <w:t>Molecular Phylogenetics and Evolution</w:t>
      </w:r>
      <w:r w:rsidRPr="001A34D4">
        <w:rPr>
          <w:noProof/>
        </w:rPr>
        <w:t xml:space="preserve"> 5:359-367. doi: 10.1006/mpev.1996.0031.</w:t>
      </w:r>
    </w:p>
    <w:p w14:paraId="17B9F51F" w14:textId="77777777" w:rsidR="001A34D4" w:rsidRPr="001A34D4" w:rsidRDefault="001A34D4" w:rsidP="001A34D4">
      <w:pPr>
        <w:pStyle w:val="EndNoteBibliography"/>
        <w:spacing w:after="0"/>
        <w:ind w:left="720" w:hanging="720"/>
        <w:rPr>
          <w:noProof/>
        </w:rPr>
      </w:pPr>
      <w:r w:rsidRPr="001A34D4">
        <w:rPr>
          <w:noProof/>
        </w:rPr>
        <w:t xml:space="preserve">Edwards, A W F. 1996. "The Origin and Early Development of the Method of Minimum Evolution for the Reconstruction of …."  </w:t>
      </w:r>
      <w:r w:rsidRPr="001A34D4">
        <w:rPr>
          <w:i/>
          <w:noProof/>
        </w:rPr>
        <w:t>Systematic Biology</w:t>
      </w:r>
      <w:r w:rsidRPr="001A34D4">
        <w:rPr>
          <w:noProof/>
        </w:rPr>
        <w:t>.</w:t>
      </w:r>
    </w:p>
    <w:p w14:paraId="3ADDE15D" w14:textId="77777777" w:rsidR="001A34D4" w:rsidRPr="001A34D4" w:rsidRDefault="001A34D4" w:rsidP="001A34D4">
      <w:pPr>
        <w:pStyle w:val="EndNoteBibliography"/>
        <w:spacing w:after="0"/>
        <w:ind w:left="720" w:hanging="720"/>
        <w:rPr>
          <w:noProof/>
        </w:rPr>
      </w:pPr>
      <w:r w:rsidRPr="001A34D4">
        <w:rPr>
          <w:noProof/>
        </w:rPr>
        <w:t xml:space="preserve">Fast, N M, and P J Keeling. 2001. "Alpha and beta subunits of pyruvate dehydrogenase E1 from the microsporidian Nosema locustae: mitochondrion-derived carbon metabolism in microsporidia."  </w:t>
      </w:r>
      <w:r w:rsidRPr="001A34D4">
        <w:rPr>
          <w:i/>
          <w:noProof/>
        </w:rPr>
        <w:t>Molecular and biochemical parasitology</w:t>
      </w:r>
      <w:r w:rsidRPr="001A34D4">
        <w:rPr>
          <w:noProof/>
        </w:rPr>
        <w:t xml:space="preserve"> 117:201-9.</w:t>
      </w:r>
    </w:p>
    <w:p w14:paraId="55530AEC" w14:textId="77777777" w:rsidR="001A34D4" w:rsidRPr="001A34D4" w:rsidRDefault="001A34D4" w:rsidP="001A34D4">
      <w:pPr>
        <w:pStyle w:val="EndNoteBibliography"/>
        <w:spacing w:after="0"/>
        <w:ind w:left="720" w:hanging="720"/>
        <w:rPr>
          <w:noProof/>
        </w:rPr>
      </w:pPr>
      <w:r w:rsidRPr="001A34D4">
        <w:rPr>
          <w:noProof/>
        </w:rPr>
        <w:t xml:space="preserve">Federhen, Scott. 2012. "The NCBI Taxonomy."  </w:t>
      </w:r>
      <w:r w:rsidRPr="001A34D4">
        <w:rPr>
          <w:i/>
          <w:noProof/>
        </w:rPr>
        <w:t>Nucleic Acids Res.</w:t>
      </w:r>
      <w:r w:rsidRPr="001A34D4">
        <w:rPr>
          <w:noProof/>
        </w:rPr>
        <w:t xml:space="preserve"> 40:D136-D143. doi: 10.1093/nar/gkr1178.</w:t>
      </w:r>
    </w:p>
    <w:p w14:paraId="537EC0A6" w14:textId="77777777" w:rsidR="001A34D4" w:rsidRPr="001A34D4" w:rsidRDefault="001A34D4" w:rsidP="001A34D4">
      <w:pPr>
        <w:pStyle w:val="EndNoteBibliography"/>
        <w:spacing w:after="0"/>
        <w:ind w:left="720" w:hanging="720"/>
        <w:rPr>
          <w:noProof/>
        </w:rPr>
      </w:pPr>
      <w:r w:rsidRPr="001A34D4">
        <w:rPr>
          <w:noProof/>
        </w:rPr>
        <w:t xml:space="preserve">Felsenstein, Joseph. 1978. "Cases in which Parsimony or Compatibility Methods Will be Positively Misleading."  </w:t>
      </w:r>
      <w:r w:rsidRPr="001A34D4">
        <w:rPr>
          <w:i/>
          <w:noProof/>
        </w:rPr>
        <w:t>Systematic Zoology</w:t>
      </w:r>
      <w:r w:rsidRPr="001A34D4">
        <w:rPr>
          <w:noProof/>
        </w:rPr>
        <w:t xml:space="preserve"> 27:401-410. doi: 10.2307/2412923.</w:t>
      </w:r>
    </w:p>
    <w:p w14:paraId="72F85700" w14:textId="77777777" w:rsidR="001A34D4" w:rsidRPr="001A34D4" w:rsidRDefault="001A34D4" w:rsidP="001A34D4">
      <w:pPr>
        <w:pStyle w:val="EndNoteBibliography"/>
        <w:spacing w:after="0"/>
        <w:ind w:left="720" w:hanging="720"/>
        <w:rPr>
          <w:noProof/>
        </w:rPr>
      </w:pPr>
      <w:r w:rsidRPr="001A34D4">
        <w:rPr>
          <w:noProof/>
        </w:rPr>
        <w:t xml:space="preserve">Felsenstein, Joseph. 1985. "Confidence Limits on Phylogenies: An Approach Using the Bootstrap."  </w:t>
      </w:r>
      <w:r w:rsidRPr="001A34D4">
        <w:rPr>
          <w:i/>
          <w:noProof/>
        </w:rPr>
        <w:t>Evolution</w:t>
      </w:r>
      <w:r w:rsidRPr="001A34D4">
        <w:rPr>
          <w:noProof/>
        </w:rPr>
        <w:t xml:space="preserve"> 39:783. doi: 10.2307/2408678.</w:t>
      </w:r>
    </w:p>
    <w:p w14:paraId="412543F7" w14:textId="77777777" w:rsidR="001A34D4" w:rsidRPr="001A34D4" w:rsidRDefault="001A34D4" w:rsidP="001A34D4">
      <w:pPr>
        <w:pStyle w:val="EndNoteBibliography"/>
        <w:spacing w:after="0"/>
        <w:ind w:left="720" w:hanging="720"/>
        <w:rPr>
          <w:noProof/>
        </w:rPr>
      </w:pPr>
      <w:r w:rsidRPr="001A34D4">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1A34D4">
        <w:rPr>
          <w:i/>
          <w:noProof/>
        </w:rPr>
        <w:t>Nucleic Acids Research</w:t>
      </w:r>
      <w:r w:rsidRPr="001A34D4">
        <w:rPr>
          <w:noProof/>
        </w:rPr>
        <w:t xml:space="preserve"> 42. doi: 10.1093/nar/gkt1223.</w:t>
      </w:r>
    </w:p>
    <w:p w14:paraId="00720C08" w14:textId="77777777" w:rsidR="001A34D4" w:rsidRPr="001A34D4" w:rsidRDefault="001A34D4" w:rsidP="001A34D4">
      <w:pPr>
        <w:pStyle w:val="EndNoteBibliography"/>
        <w:spacing w:after="0"/>
        <w:ind w:left="720" w:hanging="720"/>
        <w:rPr>
          <w:noProof/>
        </w:rPr>
      </w:pPr>
      <w:r w:rsidRPr="001A34D4">
        <w:rPr>
          <w:noProof/>
        </w:rPr>
        <w:t xml:space="preserve">Finn, Robert D., John Tate, Jaina Mistry, Penny C. Coggill, Stephen John Sammut, Hans-Rudolf Hotz, Goran Ceric, Kristoffer Forslund, Sean R. Eddy, Erik L. L. Sonnhammer, and Alex Bateman. 2008. "The Pfam protein families database."  </w:t>
      </w:r>
      <w:r w:rsidRPr="001A34D4">
        <w:rPr>
          <w:i/>
          <w:noProof/>
        </w:rPr>
        <w:t>Nucleic Acids Research</w:t>
      </w:r>
      <w:r w:rsidRPr="001A34D4">
        <w:rPr>
          <w:noProof/>
        </w:rPr>
        <w:t xml:space="preserve"> 36:D281-D288. doi: 10.1093/nar/gkm960.</w:t>
      </w:r>
    </w:p>
    <w:p w14:paraId="7E1B4DA3" w14:textId="77777777" w:rsidR="001A34D4" w:rsidRPr="001A34D4" w:rsidRDefault="001A34D4" w:rsidP="001A34D4">
      <w:pPr>
        <w:pStyle w:val="EndNoteBibliography"/>
        <w:spacing w:after="0"/>
        <w:ind w:left="720" w:hanging="720"/>
        <w:rPr>
          <w:noProof/>
        </w:rPr>
      </w:pPr>
      <w:r w:rsidRPr="001A34D4">
        <w:rPr>
          <w:noProof/>
        </w:rPr>
        <w:t xml:space="preserve">Fitch, Walter M. 1970. "Distinguishing Homologous from Analogous Proteins."  </w:t>
      </w:r>
      <w:r w:rsidRPr="001A34D4">
        <w:rPr>
          <w:i/>
          <w:noProof/>
        </w:rPr>
        <w:t>Systematic Zoology</w:t>
      </w:r>
      <w:r w:rsidRPr="001A34D4">
        <w:rPr>
          <w:noProof/>
        </w:rPr>
        <w:t xml:space="preserve"> 19:99. doi: 10.2307/2412448.</w:t>
      </w:r>
    </w:p>
    <w:p w14:paraId="40094668" w14:textId="77777777" w:rsidR="001A34D4" w:rsidRPr="001A34D4" w:rsidRDefault="001A34D4" w:rsidP="001A34D4">
      <w:pPr>
        <w:pStyle w:val="EndNoteBibliography"/>
        <w:spacing w:after="0"/>
        <w:ind w:left="720" w:hanging="720"/>
        <w:rPr>
          <w:noProof/>
        </w:rPr>
      </w:pPr>
      <w:r w:rsidRPr="001A34D4">
        <w:rPr>
          <w:noProof/>
        </w:rPr>
        <w:t xml:space="preserve">Fourment, Mathieu, and Mark J Gibbs. 2006. "PATRISTIC: a program for calculating patristic distances and graphically comparing the components of genetic change."  </w:t>
      </w:r>
      <w:r w:rsidRPr="001A34D4">
        <w:rPr>
          <w:i/>
          <w:noProof/>
        </w:rPr>
        <w:t>BMC Evolutionary Biology</w:t>
      </w:r>
      <w:r w:rsidRPr="001A34D4">
        <w:rPr>
          <w:noProof/>
        </w:rPr>
        <w:t xml:space="preserve"> 6:1. doi: 10.1186/1471-2148-6-1.</w:t>
      </w:r>
    </w:p>
    <w:p w14:paraId="067E9339" w14:textId="77777777" w:rsidR="001A34D4" w:rsidRPr="001A34D4" w:rsidRDefault="001A34D4" w:rsidP="001A34D4">
      <w:pPr>
        <w:pStyle w:val="EndNoteBibliography"/>
        <w:spacing w:after="0"/>
        <w:ind w:left="720" w:hanging="720"/>
        <w:rPr>
          <w:noProof/>
        </w:rPr>
      </w:pPr>
      <w:r w:rsidRPr="001A34D4">
        <w:rPr>
          <w:noProof/>
        </w:rPr>
        <w:t xml:space="preserve">Futuyma, Douglas J. 2005. </w:t>
      </w:r>
      <w:r w:rsidRPr="001A34D4">
        <w:rPr>
          <w:i/>
          <w:noProof/>
        </w:rPr>
        <w:t>Evolution</w:t>
      </w:r>
      <w:r w:rsidRPr="001A34D4">
        <w:rPr>
          <w:noProof/>
        </w:rPr>
        <w:t>: Sinauer Associates Inc.</w:t>
      </w:r>
    </w:p>
    <w:p w14:paraId="159315DB" w14:textId="77777777" w:rsidR="001A34D4" w:rsidRPr="001A34D4" w:rsidRDefault="001A34D4" w:rsidP="001A34D4">
      <w:pPr>
        <w:pStyle w:val="EndNoteBibliography"/>
        <w:spacing w:after="0"/>
        <w:ind w:left="720" w:hanging="720"/>
        <w:rPr>
          <w:noProof/>
        </w:rPr>
      </w:pPr>
      <w:r w:rsidRPr="001A34D4">
        <w:rPr>
          <w:noProof/>
        </w:rPr>
        <w:t xml:space="preserve">Gabaldón, T., and M. A. Huynen. 2004. "Prediction of protein function and pathways in the genome era."  </w:t>
      </w:r>
      <w:r w:rsidRPr="001A34D4">
        <w:rPr>
          <w:i/>
          <w:noProof/>
        </w:rPr>
        <w:t>Cellular and Molecular Life Sciences (CMLS)</w:t>
      </w:r>
      <w:r w:rsidRPr="001A34D4">
        <w:rPr>
          <w:noProof/>
        </w:rPr>
        <w:t xml:space="preserve"> 61:930-944. doi: 10.1007/s00018-003-3387-y.</w:t>
      </w:r>
    </w:p>
    <w:p w14:paraId="35D86E4C" w14:textId="77777777" w:rsidR="001A34D4" w:rsidRPr="001A34D4" w:rsidRDefault="001A34D4" w:rsidP="001A34D4">
      <w:pPr>
        <w:pStyle w:val="EndNoteBibliography"/>
        <w:spacing w:after="0"/>
        <w:ind w:left="720" w:hanging="720"/>
        <w:rPr>
          <w:noProof/>
        </w:rPr>
      </w:pPr>
      <w:r w:rsidRPr="001A34D4">
        <w:rPr>
          <w:noProof/>
        </w:rPr>
        <w:t xml:space="preserve">Gabaldón, Toni. 2007. "Evolution of proteins and proteomes: a phylogenetics approach."  </w:t>
      </w:r>
      <w:r w:rsidRPr="001A34D4">
        <w:rPr>
          <w:i/>
          <w:noProof/>
        </w:rPr>
        <w:t>Evolutionary Bioinformatics Online</w:t>
      </w:r>
      <w:r w:rsidRPr="001A34D4">
        <w:rPr>
          <w:noProof/>
        </w:rPr>
        <w:t xml:space="preserve"> 1:51-61.</w:t>
      </w:r>
    </w:p>
    <w:p w14:paraId="29DA4598" w14:textId="77777777" w:rsidR="001A34D4" w:rsidRPr="001A34D4" w:rsidRDefault="001A34D4" w:rsidP="001A34D4">
      <w:pPr>
        <w:pStyle w:val="EndNoteBibliography"/>
        <w:spacing w:after="0"/>
        <w:ind w:left="720" w:hanging="720"/>
        <w:rPr>
          <w:noProof/>
        </w:rPr>
      </w:pPr>
      <w:r w:rsidRPr="001A34D4">
        <w:rPr>
          <w:noProof/>
        </w:rPr>
        <w:t xml:space="preserve">Gabaldón, Toni. 2008. "Large-scale assignment of orthology: back to phylogenetics?"  </w:t>
      </w:r>
      <w:r w:rsidRPr="001A34D4">
        <w:rPr>
          <w:i/>
          <w:noProof/>
        </w:rPr>
        <w:t>Genome Biology</w:t>
      </w:r>
      <w:r w:rsidRPr="001A34D4">
        <w:rPr>
          <w:noProof/>
        </w:rPr>
        <w:t xml:space="preserve"> 9:235. doi: 10.1186/gb-2008-9-10-235.</w:t>
      </w:r>
    </w:p>
    <w:p w14:paraId="671DE45D" w14:textId="77777777" w:rsidR="001A34D4" w:rsidRPr="001A34D4" w:rsidRDefault="001A34D4" w:rsidP="001A34D4">
      <w:pPr>
        <w:pStyle w:val="EndNoteBibliography"/>
        <w:spacing w:after="0"/>
        <w:ind w:left="720" w:hanging="720"/>
        <w:rPr>
          <w:noProof/>
        </w:rPr>
      </w:pPr>
      <w:r w:rsidRPr="001A34D4">
        <w:rPr>
          <w:noProof/>
        </w:rPr>
        <w:t xml:space="preserve">Gabaldón, Toni, and Eugene V. Koonin. 2013. "Functional and evolutionary implications of gene orthology."  </w:t>
      </w:r>
      <w:r w:rsidRPr="001A34D4">
        <w:rPr>
          <w:i/>
          <w:noProof/>
        </w:rPr>
        <w:t>Nature Reviews Genetics</w:t>
      </w:r>
      <w:r w:rsidRPr="001A34D4">
        <w:rPr>
          <w:noProof/>
        </w:rPr>
        <w:t xml:space="preserve"> 14:360-366. doi: 10.1038/nrg3456.</w:t>
      </w:r>
    </w:p>
    <w:p w14:paraId="7F0C340F" w14:textId="77777777" w:rsidR="001A34D4" w:rsidRPr="001A34D4" w:rsidRDefault="001A34D4" w:rsidP="001A34D4">
      <w:pPr>
        <w:pStyle w:val="EndNoteBibliography"/>
        <w:spacing w:after="0"/>
        <w:ind w:left="720" w:hanging="720"/>
        <w:rPr>
          <w:noProof/>
        </w:rPr>
      </w:pPr>
      <w:r w:rsidRPr="001A34D4">
        <w:rPr>
          <w:noProof/>
        </w:rPr>
        <w:t xml:space="preserve">Gaucher, Eric A., James T. Kratzer, and Ryan N. Randall. 2010. "Deep Phylogeny—How a Tree Can Help Characterize Early Life on Earth."  </w:t>
      </w:r>
      <w:r w:rsidRPr="001A34D4">
        <w:rPr>
          <w:i/>
          <w:noProof/>
        </w:rPr>
        <w:t>Cold Spring Harbor Perspectives in Biology</w:t>
      </w:r>
      <w:r w:rsidRPr="001A34D4">
        <w:rPr>
          <w:noProof/>
        </w:rPr>
        <w:t xml:space="preserve"> 2. doi: 10.1101/cshperspect.a002238.</w:t>
      </w:r>
    </w:p>
    <w:p w14:paraId="4046736F" w14:textId="77777777" w:rsidR="001A34D4" w:rsidRPr="001A34D4" w:rsidRDefault="001A34D4" w:rsidP="001A34D4">
      <w:pPr>
        <w:pStyle w:val="EndNoteBibliography"/>
        <w:spacing w:after="0"/>
        <w:ind w:left="720" w:hanging="720"/>
        <w:rPr>
          <w:noProof/>
        </w:rPr>
      </w:pPr>
      <w:r w:rsidRPr="001A34D4">
        <w:rPr>
          <w:noProof/>
        </w:rPr>
        <w:t xml:space="preserve">Germot, Agnes, Herve Philippe, and Herve Le Guyader. 1997. "Evidence for loss of mitochondria in Microsporidia from a mitochondrial-type HSP70 in Nosema locustae."  </w:t>
      </w:r>
      <w:r w:rsidRPr="001A34D4">
        <w:rPr>
          <w:i/>
          <w:noProof/>
        </w:rPr>
        <w:t>Molecular and Biochemical Parasitology</w:t>
      </w:r>
      <w:r w:rsidRPr="001A34D4">
        <w:rPr>
          <w:noProof/>
        </w:rPr>
        <w:t>:10.</w:t>
      </w:r>
    </w:p>
    <w:p w14:paraId="76657C9E" w14:textId="77777777" w:rsidR="001A34D4" w:rsidRPr="001A34D4" w:rsidRDefault="001A34D4" w:rsidP="001A34D4">
      <w:pPr>
        <w:pStyle w:val="EndNoteBibliography"/>
        <w:spacing w:after="0"/>
        <w:ind w:left="720" w:hanging="720"/>
        <w:rPr>
          <w:noProof/>
        </w:rPr>
      </w:pPr>
      <w:r w:rsidRPr="001A34D4">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1A34D4">
        <w:rPr>
          <w:i/>
          <w:noProof/>
        </w:rPr>
        <w:t>Nucleic Acids Research</w:t>
      </w:r>
      <w:r w:rsidRPr="001A34D4">
        <w:rPr>
          <w:noProof/>
        </w:rPr>
        <w:t xml:space="preserve"> 36:3420-3435. doi: 10.1093/nar/gkn176.</w:t>
      </w:r>
    </w:p>
    <w:p w14:paraId="4B8DC6AA" w14:textId="77777777" w:rsidR="001A34D4" w:rsidRPr="001A34D4" w:rsidRDefault="001A34D4" w:rsidP="001A34D4">
      <w:pPr>
        <w:pStyle w:val="EndNoteBibliography"/>
        <w:spacing w:after="0"/>
        <w:ind w:left="720" w:hanging="720"/>
        <w:rPr>
          <w:noProof/>
        </w:rPr>
      </w:pPr>
      <w:r w:rsidRPr="001A34D4">
        <w:rPr>
          <w:noProof/>
        </w:rPr>
        <w:t xml:space="preserve">Gregory, T. Ryan. 2008. "Understanding Evolutionary Trees."  </w:t>
      </w:r>
      <w:r w:rsidRPr="001A34D4">
        <w:rPr>
          <w:i/>
          <w:noProof/>
        </w:rPr>
        <w:t>Evolution: Education and Outreach</w:t>
      </w:r>
      <w:r w:rsidRPr="001A34D4">
        <w:rPr>
          <w:noProof/>
        </w:rPr>
        <w:t xml:space="preserve"> 1:121-137. doi: 10.1007/s12052-008-0035-x.</w:t>
      </w:r>
    </w:p>
    <w:p w14:paraId="55F2DBC1" w14:textId="77777777" w:rsidR="001A34D4" w:rsidRPr="001A34D4" w:rsidRDefault="001A34D4" w:rsidP="001A34D4">
      <w:pPr>
        <w:pStyle w:val="EndNoteBibliography"/>
        <w:spacing w:after="0"/>
        <w:ind w:left="720" w:hanging="720"/>
        <w:rPr>
          <w:noProof/>
        </w:rPr>
      </w:pPr>
      <w:r w:rsidRPr="001A34D4">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1A34D4">
        <w:rPr>
          <w:i/>
          <w:noProof/>
        </w:rPr>
        <w:t>PLoS Pathogens</w:t>
      </w:r>
      <w:r w:rsidRPr="001A34D4">
        <w:rPr>
          <w:noProof/>
        </w:rPr>
        <w:t xml:space="preserve"> 10. doi: 10.1371/journal.ppat.1004547.</w:t>
      </w:r>
    </w:p>
    <w:p w14:paraId="25FDB908" w14:textId="77777777" w:rsidR="001A34D4" w:rsidRPr="001A34D4" w:rsidRDefault="001A34D4" w:rsidP="001A34D4">
      <w:pPr>
        <w:pStyle w:val="EndNoteBibliography"/>
        <w:spacing w:after="0"/>
        <w:ind w:left="720" w:hanging="720"/>
        <w:rPr>
          <w:noProof/>
        </w:rPr>
      </w:pPr>
      <w:r w:rsidRPr="001A34D4">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1A34D4">
        <w:rPr>
          <w:i/>
          <w:noProof/>
        </w:rPr>
        <w:t>PLoS pathogens</w:t>
      </w:r>
      <w:r w:rsidRPr="001A34D4">
        <w:rPr>
          <w:noProof/>
        </w:rPr>
        <w:t xml:space="preserve"> 8:e1002979-e1002979. doi: 10.1371/journal.ppat.1002979.</w:t>
      </w:r>
    </w:p>
    <w:p w14:paraId="18DFD7A1" w14:textId="77777777" w:rsidR="001A34D4" w:rsidRPr="001A34D4" w:rsidRDefault="001A34D4" w:rsidP="001A34D4">
      <w:pPr>
        <w:pStyle w:val="EndNoteBibliography"/>
        <w:spacing w:after="0"/>
        <w:ind w:left="720" w:hanging="720"/>
        <w:rPr>
          <w:noProof/>
        </w:rPr>
      </w:pPr>
      <w:r w:rsidRPr="001A34D4">
        <w:rPr>
          <w:noProof/>
        </w:rPr>
        <w:t xml:space="preserve">Hirt, R. P., J. M. Logsdon, B. Healy, M. W. Dorey, W. F. Doolittle, and T. M. Embley. 1999. "Microsporidia are related to Fungi: Evidence from the largest subunit of RNA polymerase II and other proteins."  </w:t>
      </w:r>
      <w:r w:rsidRPr="001A34D4">
        <w:rPr>
          <w:i/>
          <w:noProof/>
        </w:rPr>
        <w:t>Proceedings of the National Academy of Sciences</w:t>
      </w:r>
      <w:r w:rsidRPr="001A34D4">
        <w:rPr>
          <w:noProof/>
        </w:rPr>
        <w:t xml:space="preserve"> 96:580-585. doi: 10.1073/pnas.96.2.580.</w:t>
      </w:r>
    </w:p>
    <w:p w14:paraId="12C50EC1" w14:textId="77777777" w:rsidR="001A34D4" w:rsidRPr="001A34D4" w:rsidRDefault="001A34D4" w:rsidP="001A34D4">
      <w:pPr>
        <w:pStyle w:val="EndNoteBibliography"/>
        <w:spacing w:after="0"/>
        <w:ind w:left="720" w:hanging="720"/>
        <w:rPr>
          <w:noProof/>
        </w:rPr>
      </w:pPr>
      <w:r w:rsidRPr="001A34D4">
        <w:rPr>
          <w:noProof/>
        </w:rPr>
        <w:t xml:space="preserve">Hirt, Robert P., Bryan Healy, Charles R. Vossbrinck, Elizabeth U. Canning, and T. Martin Embley. 1997. "A mitochondrial Hsp70 orthologue in Vairimorpha necatrix: molecular evidence that microsporidia once contained mitochondria."  </w:t>
      </w:r>
      <w:r w:rsidRPr="001A34D4">
        <w:rPr>
          <w:i/>
          <w:noProof/>
        </w:rPr>
        <w:t>Current Biology</w:t>
      </w:r>
      <w:r w:rsidRPr="001A34D4">
        <w:rPr>
          <w:noProof/>
        </w:rPr>
        <w:t xml:space="preserve"> 7:995-998. doi: 10.1016/S0960-9822(06)00420-9.</w:t>
      </w:r>
    </w:p>
    <w:p w14:paraId="70DC5913" w14:textId="77777777" w:rsidR="001A34D4" w:rsidRPr="001A34D4" w:rsidRDefault="001A34D4" w:rsidP="001A34D4">
      <w:pPr>
        <w:pStyle w:val="EndNoteBibliography"/>
        <w:spacing w:after="0"/>
        <w:ind w:left="720" w:hanging="720"/>
        <w:rPr>
          <w:noProof/>
        </w:rPr>
      </w:pPr>
      <w:r w:rsidRPr="001A34D4">
        <w:rPr>
          <w:noProof/>
        </w:rPr>
        <w:t xml:space="preserve">Hirt, Robert P., and David S. Horner. 2004. </w:t>
      </w:r>
      <w:r w:rsidRPr="001A34D4">
        <w:rPr>
          <w:i/>
          <w:noProof/>
        </w:rPr>
        <w:t>Organelles, Genomes and Eukaryote Phylogeny: An Evolutionary Synthesis in the Age of Genomics</w:t>
      </w:r>
      <w:r w:rsidRPr="001A34D4">
        <w:rPr>
          <w:noProof/>
        </w:rPr>
        <w:t>: CRC Press.</w:t>
      </w:r>
    </w:p>
    <w:p w14:paraId="0F7E5E19" w14:textId="77777777" w:rsidR="001A34D4" w:rsidRPr="001A34D4" w:rsidRDefault="001A34D4" w:rsidP="001A34D4">
      <w:pPr>
        <w:pStyle w:val="EndNoteBibliography"/>
        <w:spacing w:after="0"/>
        <w:ind w:left="720" w:hanging="720"/>
        <w:rPr>
          <w:noProof/>
        </w:rPr>
      </w:pPr>
      <w:r w:rsidRPr="001A34D4">
        <w:rPr>
          <w:noProof/>
        </w:rPr>
        <w:t xml:space="preserve">Huerta-Cepas, Jaime, François Serra, and Peer Bork. 2016. "ETE 3: Reconstruction, Analysis, and Visualization of Phylogenomic Data."  </w:t>
      </w:r>
      <w:r w:rsidRPr="001A34D4">
        <w:rPr>
          <w:i/>
          <w:noProof/>
        </w:rPr>
        <w:t>Molecular Biology and Evolution</w:t>
      </w:r>
      <w:r w:rsidRPr="001A34D4">
        <w:rPr>
          <w:noProof/>
        </w:rPr>
        <w:t xml:space="preserve"> 33:1635-1638. doi: 10.1093/molbev/msw046.</w:t>
      </w:r>
    </w:p>
    <w:p w14:paraId="7288A70F" w14:textId="77777777" w:rsidR="001A34D4" w:rsidRPr="001A34D4" w:rsidRDefault="001A34D4" w:rsidP="001A34D4">
      <w:pPr>
        <w:pStyle w:val="EndNoteBibliography"/>
        <w:spacing w:after="0"/>
        <w:ind w:left="720" w:hanging="720"/>
        <w:rPr>
          <w:noProof/>
        </w:rPr>
      </w:pPr>
      <w:r w:rsidRPr="001A34D4">
        <w:rPr>
          <w:noProof/>
        </w:rPr>
        <w:t xml:space="preserve">James, Timothy Y, Adrian Pelin, Linda Bonen, Steven Ahrendt, Divya Sain, Nicolas Corradi, and Jason E Stajich. 2013. "Shared signatures of parasitism and phylogenomics unite Cryptomycota and microsporidia."  </w:t>
      </w:r>
      <w:r w:rsidRPr="001A34D4">
        <w:rPr>
          <w:i/>
          <w:noProof/>
        </w:rPr>
        <w:t>Current biology : CB</w:t>
      </w:r>
      <w:r w:rsidRPr="001A34D4">
        <w:rPr>
          <w:noProof/>
        </w:rPr>
        <w:t xml:space="preserve"> 23:1548-53. doi: 10.1016/j.cub.2013.06.057.</w:t>
      </w:r>
    </w:p>
    <w:p w14:paraId="1FF19332" w14:textId="77777777" w:rsidR="001A34D4" w:rsidRPr="001A34D4" w:rsidRDefault="001A34D4" w:rsidP="001A34D4">
      <w:pPr>
        <w:pStyle w:val="EndNoteBibliography"/>
        <w:spacing w:after="0"/>
        <w:ind w:left="720" w:hanging="720"/>
        <w:rPr>
          <w:noProof/>
        </w:rPr>
      </w:pPr>
      <w:r w:rsidRPr="001A34D4">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1A34D4">
        <w:rPr>
          <w:i/>
          <w:noProof/>
        </w:rPr>
        <w:t>Applied and Environmental Microbiology</w:t>
      </w:r>
      <w:r w:rsidRPr="001A34D4">
        <w:rPr>
          <w:noProof/>
        </w:rPr>
        <w:t xml:space="preserve"> 73:4071-4073. doi: 10.1128/AEM.00477-07.</w:t>
      </w:r>
    </w:p>
    <w:p w14:paraId="52142BAF" w14:textId="77777777" w:rsidR="001A34D4" w:rsidRPr="001A34D4" w:rsidRDefault="001A34D4" w:rsidP="001A34D4">
      <w:pPr>
        <w:pStyle w:val="EndNoteBibliography"/>
        <w:spacing w:after="0"/>
        <w:ind w:left="720" w:hanging="720"/>
        <w:rPr>
          <w:noProof/>
        </w:rPr>
      </w:pPr>
      <w:r w:rsidRPr="001A34D4">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1A34D4">
        <w:rPr>
          <w:i/>
          <w:noProof/>
        </w:rPr>
        <w:t>Journal of Eukaryotic Microbiology</w:t>
      </w:r>
      <w:r w:rsidRPr="001A34D4">
        <w:rPr>
          <w:noProof/>
        </w:rPr>
        <w:t xml:space="preserve"> 45:273-283. doi: 10.1111/j.1550-7408.1998.tb04536.x.</w:t>
      </w:r>
    </w:p>
    <w:p w14:paraId="733A0971" w14:textId="77777777" w:rsidR="001A34D4" w:rsidRPr="001A34D4" w:rsidRDefault="001A34D4" w:rsidP="001A34D4">
      <w:pPr>
        <w:pStyle w:val="EndNoteBibliography"/>
        <w:spacing w:after="0"/>
        <w:ind w:left="720" w:hanging="720"/>
        <w:rPr>
          <w:noProof/>
        </w:rPr>
      </w:pPr>
      <w:r w:rsidRPr="001A34D4">
        <w:rPr>
          <w:noProof/>
        </w:rPr>
        <w:t xml:space="preserve">Jothi, Raja, Teresa M Przytycka, and L Aravind. 2007. "Discovering functional linkages and uncharacterized cellular pathways using phylogenetic profile comparisons: a comprehensive assessment."  </w:t>
      </w:r>
      <w:r w:rsidRPr="001A34D4">
        <w:rPr>
          <w:i/>
          <w:noProof/>
        </w:rPr>
        <w:t>BMC bioinformatics</w:t>
      </w:r>
      <w:r w:rsidRPr="001A34D4">
        <w:rPr>
          <w:noProof/>
        </w:rPr>
        <w:t xml:space="preserve"> 8:173-173. doi: 10.1186/1471-2105-8-173.</w:t>
      </w:r>
    </w:p>
    <w:p w14:paraId="312831D6" w14:textId="77777777" w:rsidR="001A34D4" w:rsidRPr="001A34D4" w:rsidRDefault="001A34D4" w:rsidP="001A34D4">
      <w:pPr>
        <w:pStyle w:val="EndNoteBibliography"/>
        <w:spacing w:after="0"/>
        <w:ind w:left="720" w:hanging="720"/>
        <w:rPr>
          <w:noProof/>
        </w:rPr>
      </w:pPr>
      <w:r w:rsidRPr="001A34D4">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1A34D4">
        <w:rPr>
          <w:i/>
          <w:noProof/>
        </w:rPr>
        <w:t>The Journal of Biochemistry</w:t>
      </w:r>
      <w:r w:rsidRPr="001A34D4">
        <w:rPr>
          <w:noProof/>
        </w:rPr>
        <w:t xml:space="preserve"> 120:1095-1103.</w:t>
      </w:r>
    </w:p>
    <w:p w14:paraId="749CD124" w14:textId="77777777" w:rsidR="001A34D4" w:rsidRPr="001A34D4" w:rsidRDefault="001A34D4" w:rsidP="001A34D4">
      <w:pPr>
        <w:pStyle w:val="EndNoteBibliography"/>
        <w:spacing w:after="0"/>
        <w:ind w:left="720" w:hanging="720"/>
        <w:rPr>
          <w:noProof/>
        </w:rPr>
      </w:pPr>
      <w:r w:rsidRPr="001A34D4">
        <w:rPr>
          <w:noProof/>
        </w:rPr>
        <w:t xml:space="preserve">Kanehisa, M, and S Goto. 2000. "KEGG: kyoto encyclopedia of genes and genomes."  </w:t>
      </w:r>
      <w:r w:rsidRPr="001A34D4">
        <w:rPr>
          <w:i/>
          <w:noProof/>
        </w:rPr>
        <w:t>Nucleic acids research</w:t>
      </w:r>
      <w:r w:rsidRPr="001A34D4">
        <w:rPr>
          <w:noProof/>
        </w:rPr>
        <w:t xml:space="preserve"> 28:27-30.</w:t>
      </w:r>
    </w:p>
    <w:p w14:paraId="12F63F9E" w14:textId="77777777" w:rsidR="001A34D4" w:rsidRPr="001A34D4" w:rsidRDefault="001A34D4" w:rsidP="001A34D4">
      <w:pPr>
        <w:pStyle w:val="EndNoteBibliography"/>
        <w:spacing w:after="0"/>
        <w:ind w:left="720" w:hanging="720"/>
        <w:rPr>
          <w:noProof/>
        </w:rPr>
      </w:pPr>
      <w:r w:rsidRPr="001A34D4">
        <w:rPr>
          <w:noProof/>
        </w:rPr>
        <w:t xml:space="preserve">Kanehisa, Minoru, Susumu Goto, Yoko Sato, Masayuki Kawashima, Miho Furumichi, and Mao Tanabe. 2014. "Data, information, knowledge and principle: Back to metabolism in KEGG."  </w:t>
      </w:r>
      <w:r w:rsidRPr="001A34D4">
        <w:rPr>
          <w:i/>
          <w:noProof/>
        </w:rPr>
        <w:t>Nucleic Acids Research</w:t>
      </w:r>
      <w:r w:rsidRPr="001A34D4">
        <w:rPr>
          <w:noProof/>
        </w:rPr>
        <w:t xml:space="preserve"> 42. doi: 10.1093/nar/gkt1076.</w:t>
      </w:r>
    </w:p>
    <w:p w14:paraId="5D293C6E" w14:textId="77777777" w:rsidR="001A34D4" w:rsidRPr="001A34D4" w:rsidRDefault="001A34D4" w:rsidP="001A34D4">
      <w:pPr>
        <w:pStyle w:val="EndNoteBibliography"/>
        <w:spacing w:after="0"/>
        <w:ind w:left="720" w:hanging="720"/>
        <w:rPr>
          <w:noProof/>
        </w:rPr>
      </w:pPr>
      <w:r w:rsidRPr="001A34D4">
        <w:rPr>
          <w:noProof/>
        </w:rPr>
        <w:t xml:space="preserve">Kanehisa, Minoru, Yoko Sato, Masayuki Kawashima, Miho Furumichi, and Mao Tanabe. 2016. "KEGG as a reference resource for gene and protein annotation."  </w:t>
      </w:r>
      <w:r w:rsidRPr="001A34D4">
        <w:rPr>
          <w:i/>
          <w:noProof/>
        </w:rPr>
        <w:t>Nucleic Acids Research</w:t>
      </w:r>
      <w:r w:rsidRPr="001A34D4">
        <w:rPr>
          <w:noProof/>
        </w:rPr>
        <w:t xml:space="preserve"> 44:D457-D462. doi: 10.1093/nar/gkv1070.</w:t>
      </w:r>
    </w:p>
    <w:p w14:paraId="4753FA3B" w14:textId="77777777" w:rsidR="001A34D4" w:rsidRPr="001A34D4" w:rsidRDefault="001A34D4" w:rsidP="001A34D4">
      <w:pPr>
        <w:pStyle w:val="EndNoteBibliography"/>
        <w:spacing w:after="0"/>
        <w:ind w:left="720" w:hanging="720"/>
        <w:rPr>
          <w:noProof/>
        </w:rPr>
      </w:pPr>
      <w:r w:rsidRPr="001A34D4">
        <w:rPr>
          <w:noProof/>
        </w:rPr>
        <w:t xml:space="preserve">Kanehisa, Minoru, Yoko Sato, and Kanae Morishima. 2016. "BlastKOALA and GhostKOALA: KEGG Tools for Functional Characterization of Genome and Metagenome Sequences."  </w:t>
      </w:r>
      <w:r w:rsidRPr="001A34D4">
        <w:rPr>
          <w:i/>
          <w:noProof/>
        </w:rPr>
        <w:t>Journal of Molecular Biology</w:t>
      </w:r>
      <w:r w:rsidRPr="001A34D4">
        <w:rPr>
          <w:noProof/>
        </w:rPr>
        <w:t xml:space="preserve"> 428:726-731. doi: 10.1016/j.jmb.2015.11.006.</w:t>
      </w:r>
    </w:p>
    <w:p w14:paraId="621553C0" w14:textId="77777777" w:rsidR="001A34D4" w:rsidRPr="001A34D4" w:rsidRDefault="001A34D4" w:rsidP="001A34D4">
      <w:pPr>
        <w:pStyle w:val="EndNoteBibliography"/>
        <w:spacing w:after="0"/>
        <w:ind w:left="720" w:hanging="720"/>
        <w:rPr>
          <w:noProof/>
        </w:rPr>
      </w:pPr>
      <w:r w:rsidRPr="001A34D4">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1A34D4">
        <w:rPr>
          <w:i/>
          <w:noProof/>
        </w:rPr>
        <w:t>Nature</w:t>
      </w:r>
      <w:r w:rsidRPr="001A34D4">
        <w:rPr>
          <w:noProof/>
        </w:rPr>
        <w:t xml:space="preserve"> 414:450-453. doi: 10.1038/35106579.</w:t>
      </w:r>
    </w:p>
    <w:p w14:paraId="70C969EB" w14:textId="77777777" w:rsidR="001A34D4" w:rsidRPr="001A34D4" w:rsidRDefault="001A34D4" w:rsidP="001A34D4">
      <w:pPr>
        <w:pStyle w:val="EndNoteBibliography"/>
        <w:spacing w:after="0"/>
        <w:ind w:left="720" w:hanging="720"/>
        <w:rPr>
          <w:noProof/>
        </w:rPr>
      </w:pPr>
      <w:r w:rsidRPr="001A34D4">
        <w:rPr>
          <w:noProof/>
        </w:rPr>
        <w:t xml:space="preserve">Kaya, Ghosh, and Weiss Louis M. 2012. "T cell response and persistence of the microsporidia."  </w:t>
      </w:r>
      <w:r w:rsidRPr="001A34D4">
        <w:rPr>
          <w:i/>
          <w:noProof/>
        </w:rPr>
        <w:t>FEMS Microbiology Reviews</w:t>
      </w:r>
      <w:r w:rsidRPr="001A34D4">
        <w:rPr>
          <w:noProof/>
        </w:rPr>
        <w:t xml:space="preserve"> 36:748-760. doi: 10.1111/j.1574-6976.2011.00318.x.</w:t>
      </w:r>
    </w:p>
    <w:p w14:paraId="1E93099E" w14:textId="77777777" w:rsidR="001A34D4" w:rsidRPr="001A34D4" w:rsidRDefault="001A34D4" w:rsidP="001A34D4">
      <w:pPr>
        <w:pStyle w:val="EndNoteBibliography"/>
        <w:spacing w:after="0"/>
        <w:ind w:left="720" w:hanging="720"/>
        <w:rPr>
          <w:noProof/>
        </w:rPr>
      </w:pPr>
      <w:r w:rsidRPr="001A34D4">
        <w:rPr>
          <w:noProof/>
        </w:rPr>
        <w:t xml:space="preserve">Keeling, P. J., and W. F. Doolittle. 1996. "Alpha-tubulin from early-diverging eukaryotic lineages and the evolution of the tubulin family."  </w:t>
      </w:r>
      <w:r w:rsidRPr="001A34D4">
        <w:rPr>
          <w:i/>
          <w:noProof/>
        </w:rPr>
        <w:t>Molecular Biology and Evolution</w:t>
      </w:r>
      <w:r w:rsidRPr="001A34D4">
        <w:rPr>
          <w:noProof/>
        </w:rPr>
        <w:t xml:space="preserve"> 13:1297-1305. doi: 10.1093/oxfordjournals.molbev.a025576.</w:t>
      </w:r>
    </w:p>
    <w:p w14:paraId="275CCA47" w14:textId="77777777" w:rsidR="001A34D4" w:rsidRPr="001A34D4" w:rsidRDefault="001A34D4" w:rsidP="001A34D4">
      <w:pPr>
        <w:pStyle w:val="EndNoteBibliography"/>
        <w:spacing w:after="0"/>
        <w:ind w:left="720" w:hanging="720"/>
        <w:rPr>
          <w:noProof/>
        </w:rPr>
      </w:pPr>
      <w:r w:rsidRPr="001A34D4">
        <w:rPr>
          <w:noProof/>
        </w:rPr>
        <w:t xml:space="preserve">Keeling, Patrick. 2009. "Five questions about microsporidia."  </w:t>
      </w:r>
      <w:r w:rsidRPr="001A34D4">
        <w:rPr>
          <w:i/>
          <w:noProof/>
        </w:rPr>
        <w:t>PLoS pathogens</w:t>
      </w:r>
      <w:r w:rsidRPr="001A34D4">
        <w:rPr>
          <w:noProof/>
        </w:rPr>
        <w:t xml:space="preserve"> 5:e1000489-e1000489. doi: 10.1371/journal.ppat.1000489.</w:t>
      </w:r>
    </w:p>
    <w:p w14:paraId="3BAC96C2" w14:textId="77777777" w:rsidR="001A34D4" w:rsidRPr="001A34D4" w:rsidRDefault="001A34D4" w:rsidP="001A34D4">
      <w:pPr>
        <w:pStyle w:val="EndNoteBibliography"/>
        <w:spacing w:after="0"/>
        <w:ind w:left="720" w:hanging="720"/>
        <w:rPr>
          <w:noProof/>
        </w:rPr>
      </w:pPr>
      <w:r w:rsidRPr="001A34D4">
        <w:rPr>
          <w:noProof/>
        </w:rPr>
        <w:t xml:space="preserve">Keeling, Patrick J, and Nicolas Corradi. 2011. "Shrink it or lose it: balancing loss of function with shrinking genomes in the microsporidia."  </w:t>
      </w:r>
      <w:r w:rsidRPr="001A34D4">
        <w:rPr>
          <w:i/>
          <w:noProof/>
        </w:rPr>
        <w:t>Virulence</w:t>
      </w:r>
      <w:r w:rsidRPr="001A34D4">
        <w:rPr>
          <w:noProof/>
        </w:rPr>
        <w:t xml:space="preserve"> 2:67-70. doi: 10.4161/viru.2.1.14606.</w:t>
      </w:r>
    </w:p>
    <w:p w14:paraId="3DA916F2" w14:textId="77777777" w:rsidR="001A34D4" w:rsidRPr="001A34D4" w:rsidRDefault="001A34D4" w:rsidP="001A34D4">
      <w:pPr>
        <w:pStyle w:val="EndNoteBibliography"/>
        <w:spacing w:after="0"/>
        <w:ind w:left="720" w:hanging="720"/>
        <w:rPr>
          <w:noProof/>
        </w:rPr>
      </w:pPr>
      <w:r w:rsidRPr="001A34D4">
        <w:rPr>
          <w:noProof/>
        </w:rPr>
        <w:t xml:space="preserve">Keeling, Patrick J, and Naomi M Fast. 2002. "Microsporidia: biology and evolution of highly reduced intracellular parasites."  </w:t>
      </w:r>
      <w:r w:rsidRPr="001A34D4">
        <w:rPr>
          <w:i/>
          <w:noProof/>
        </w:rPr>
        <w:t>Annual review of microbiology</w:t>
      </w:r>
      <w:r w:rsidRPr="001A34D4">
        <w:rPr>
          <w:noProof/>
        </w:rPr>
        <w:t xml:space="preserve"> 56:93-116. doi: 10.1146/annurev.micro.56.012302.160854.</w:t>
      </w:r>
    </w:p>
    <w:p w14:paraId="07A840B3" w14:textId="77777777" w:rsidR="001A34D4" w:rsidRPr="001A34D4" w:rsidRDefault="001A34D4" w:rsidP="001A34D4">
      <w:pPr>
        <w:pStyle w:val="EndNoteBibliography"/>
        <w:spacing w:after="0"/>
        <w:ind w:left="720" w:hanging="720"/>
        <w:rPr>
          <w:noProof/>
        </w:rPr>
      </w:pPr>
      <w:r w:rsidRPr="001A34D4">
        <w:rPr>
          <w:noProof/>
        </w:rPr>
        <w:t xml:space="preserve">Keeling, Patrick J., Melissa A. Luker, and Jeffrey D. Palmer. 2000. "Evidence from beta-tubulin phylogeny that microsporidia evolved from within the fungi."  </w:t>
      </w:r>
      <w:r w:rsidRPr="001A34D4">
        <w:rPr>
          <w:i/>
          <w:noProof/>
        </w:rPr>
        <w:t>Molecular Biology and Evolution</w:t>
      </w:r>
      <w:r w:rsidRPr="001A34D4">
        <w:rPr>
          <w:noProof/>
        </w:rPr>
        <w:t xml:space="preserve"> 17:23-31. doi: 10.1093/oxfordjournals.molbev.a026235.</w:t>
      </w:r>
    </w:p>
    <w:p w14:paraId="5498FD98" w14:textId="77777777" w:rsidR="001A34D4" w:rsidRPr="001A34D4" w:rsidRDefault="001A34D4" w:rsidP="001A34D4">
      <w:pPr>
        <w:pStyle w:val="EndNoteBibliography"/>
        <w:spacing w:after="0"/>
        <w:ind w:left="720" w:hanging="720"/>
        <w:rPr>
          <w:noProof/>
        </w:rPr>
      </w:pPr>
      <w:r w:rsidRPr="001A34D4">
        <w:rPr>
          <w:noProof/>
        </w:rPr>
        <w:t xml:space="preserve">Kensche, Philip R, Vera van Noort, Bas E Dutilh, and Martijn A Huynen. 2008. "Practical and theoretical advances in predicting the function of a protein by its phylogenetic distribution."  </w:t>
      </w:r>
      <w:r w:rsidRPr="001A34D4">
        <w:rPr>
          <w:i/>
          <w:noProof/>
        </w:rPr>
        <w:t>Journal of the Royal Society, Interface / the Royal Society</w:t>
      </w:r>
      <w:r w:rsidRPr="001A34D4">
        <w:rPr>
          <w:noProof/>
        </w:rPr>
        <w:t xml:space="preserve"> 5:151-70. doi: 10.1098/rsif.2007.1047.</w:t>
      </w:r>
    </w:p>
    <w:p w14:paraId="463D6ACE" w14:textId="77777777" w:rsidR="001A34D4" w:rsidRPr="001A34D4" w:rsidRDefault="001A34D4" w:rsidP="001A34D4">
      <w:pPr>
        <w:pStyle w:val="EndNoteBibliography"/>
        <w:spacing w:after="0"/>
        <w:ind w:left="720" w:hanging="720"/>
        <w:rPr>
          <w:noProof/>
        </w:rPr>
      </w:pPr>
      <w:r w:rsidRPr="001A34D4">
        <w:rPr>
          <w:noProof/>
        </w:rPr>
        <w:t xml:space="preserve">Kishino, Hirohisa, and Masami Hasegawa. 1989. "Evaluation of the maximum likelihood estimate of the evolutionary tree topologies from DNA sequence data, and the branching order in hominoidea."  </w:t>
      </w:r>
      <w:r w:rsidRPr="001A34D4">
        <w:rPr>
          <w:i/>
          <w:noProof/>
        </w:rPr>
        <w:t>Journal of Molecular Evolution</w:t>
      </w:r>
      <w:r w:rsidRPr="001A34D4">
        <w:rPr>
          <w:noProof/>
        </w:rPr>
        <w:t xml:space="preserve"> 29:170-179. doi: 10.1007/BF02100115.</w:t>
      </w:r>
    </w:p>
    <w:p w14:paraId="3EEFDC5D" w14:textId="77777777" w:rsidR="001A34D4" w:rsidRPr="001A34D4" w:rsidRDefault="001A34D4" w:rsidP="001A34D4">
      <w:pPr>
        <w:pStyle w:val="EndNoteBibliography"/>
        <w:spacing w:after="0"/>
        <w:ind w:left="720" w:hanging="720"/>
        <w:rPr>
          <w:noProof/>
        </w:rPr>
      </w:pPr>
      <w:r w:rsidRPr="001A34D4">
        <w:rPr>
          <w:noProof/>
        </w:rPr>
        <w:t xml:space="preserve">Kmmari, Suresh, Srinu Rathlavath, Devika Pillai, and Gadasu Rajesh. 2018. "Hepatopancreatic Microsporidiasis (HPM) in Shrimp Culture: A Review."  </w:t>
      </w:r>
      <w:r w:rsidRPr="001A34D4">
        <w:rPr>
          <w:i/>
          <w:noProof/>
        </w:rPr>
        <w:t>International Journal of Current Microbiology and Applied Sciences</w:t>
      </w:r>
      <w:r w:rsidRPr="001A34D4">
        <w:rPr>
          <w:noProof/>
        </w:rPr>
        <w:t xml:space="preserve"> 7:3208-3215. doi: 10.20546/ijcmas.2018.701.383.</w:t>
      </w:r>
    </w:p>
    <w:p w14:paraId="34C4C1BA" w14:textId="77777777" w:rsidR="001A34D4" w:rsidRPr="001A34D4" w:rsidRDefault="001A34D4" w:rsidP="001A34D4">
      <w:pPr>
        <w:pStyle w:val="EndNoteBibliography"/>
        <w:spacing w:after="0"/>
        <w:ind w:left="720" w:hanging="720"/>
        <w:rPr>
          <w:noProof/>
        </w:rPr>
      </w:pPr>
      <w:r w:rsidRPr="001A34D4">
        <w:rPr>
          <w:noProof/>
        </w:rPr>
        <w:t xml:space="preserve">Koestler, Tina, and Ingo Ebersberger. 2011. "Zygomycetes, Microsporidia, and the Evolutionary Ancestry of Sex Determination."  </w:t>
      </w:r>
      <w:r w:rsidRPr="001A34D4">
        <w:rPr>
          <w:i/>
          <w:noProof/>
        </w:rPr>
        <w:t>Genome Biology and Evolution</w:t>
      </w:r>
      <w:r w:rsidRPr="001A34D4">
        <w:rPr>
          <w:noProof/>
        </w:rPr>
        <w:t xml:space="preserve"> 3:186-194. doi: 10.1093/gbe/evr009.</w:t>
      </w:r>
    </w:p>
    <w:p w14:paraId="4E404096" w14:textId="77777777" w:rsidR="001A34D4" w:rsidRPr="001A34D4" w:rsidRDefault="001A34D4" w:rsidP="001A34D4">
      <w:pPr>
        <w:pStyle w:val="EndNoteBibliography"/>
        <w:spacing w:after="0"/>
        <w:ind w:left="720" w:hanging="720"/>
        <w:rPr>
          <w:noProof/>
        </w:rPr>
      </w:pPr>
      <w:r w:rsidRPr="001A34D4">
        <w:rPr>
          <w:noProof/>
        </w:rPr>
        <w:t xml:space="preserve">Koestler, Tina, Arndt von Haeseler, and Ingo Ebersberger. 2010. "FACT: functional annotation transfer between proteins with similar feature architectures."  </w:t>
      </w:r>
      <w:r w:rsidRPr="001A34D4">
        <w:rPr>
          <w:i/>
          <w:noProof/>
        </w:rPr>
        <w:t>BMC bioinformatics</w:t>
      </w:r>
      <w:r w:rsidRPr="001A34D4">
        <w:rPr>
          <w:noProof/>
        </w:rPr>
        <w:t xml:space="preserve"> 11:417-417. doi: 10.1186/1471-2105-11-417.</w:t>
      </w:r>
    </w:p>
    <w:p w14:paraId="580D5089" w14:textId="77777777" w:rsidR="001A34D4" w:rsidRPr="001A34D4" w:rsidRDefault="001A34D4" w:rsidP="001A34D4">
      <w:pPr>
        <w:pStyle w:val="EndNoteBibliography"/>
        <w:spacing w:after="0"/>
        <w:ind w:left="720" w:hanging="720"/>
        <w:rPr>
          <w:noProof/>
        </w:rPr>
      </w:pPr>
      <w:r w:rsidRPr="001A34D4">
        <w:rPr>
          <w:noProof/>
        </w:rPr>
        <w:t xml:space="preserve">Kolaczkowski, Bryan, and Joseph W Thornton. 2009. "Long-Branch Attraction Bias and Inconsistency in Bayesian Phylogenetics."  </w:t>
      </w:r>
      <w:r w:rsidRPr="001A34D4">
        <w:rPr>
          <w:i/>
          <w:noProof/>
        </w:rPr>
        <w:t>PLoS ONE</w:t>
      </w:r>
      <w:r w:rsidRPr="001A34D4">
        <w:rPr>
          <w:noProof/>
        </w:rPr>
        <w:t xml:space="preserve"> 4:12.</w:t>
      </w:r>
    </w:p>
    <w:p w14:paraId="1BF2DD24" w14:textId="77777777" w:rsidR="001A34D4" w:rsidRPr="001A34D4" w:rsidRDefault="001A34D4" w:rsidP="001A34D4">
      <w:pPr>
        <w:pStyle w:val="EndNoteBibliography"/>
        <w:spacing w:after="0"/>
        <w:ind w:left="720" w:hanging="720"/>
        <w:rPr>
          <w:noProof/>
        </w:rPr>
      </w:pPr>
      <w:r w:rsidRPr="001A34D4">
        <w:rPr>
          <w:noProof/>
        </w:rPr>
        <w:t xml:space="preserve">Kristensen, D. M., Y. I. Wolf, A. R. Mushegian, and E. V. Koonin. 2011. "Computational methods for Gene Orthology inference."  </w:t>
      </w:r>
      <w:r w:rsidRPr="001A34D4">
        <w:rPr>
          <w:i/>
          <w:noProof/>
        </w:rPr>
        <w:t>Briefings in Bioinformatics</w:t>
      </w:r>
      <w:r w:rsidRPr="001A34D4">
        <w:rPr>
          <w:noProof/>
        </w:rPr>
        <w:t xml:space="preserve"> 12:379-391. doi: 10.1093/bib/bbr030.</w:t>
      </w:r>
    </w:p>
    <w:p w14:paraId="0BDF3A28" w14:textId="77777777" w:rsidR="001A34D4" w:rsidRPr="001A34D4" w:rsidRDefault="001A34D4" w:rsidP="001A34D4">
      <w:pPr>
        <w:pStyle w:val="EndNoteBibliography"/>
        <w:spacing w:after="0"/>
        <w:ind w:left="720" w:hanging="720"/>
        <w:rPr>
          <w:noProof/>
        </w:rPr>
      </w:pPr>
      <w:r w:rsidRPr="001A34D4">
        <w:rPr>
          <w:noProof/>
        </w:rPr>
        <w:t xml:space="preserve">Kück, Patrick, Christoph Mayer, Johann-Wolfgang Wägele, and Bernhard Misof. 2012. "Long Branch Effects Distort Maximum Likelihood Phylogenies in Simulations Despite Selection of the Correct Model."  </w:t>
      </w:r>
      <w:r w:rsidRPr="001A34D4">
        <w:rPr>
          <w:i/>
          <w:noProof/>
        </w:rPr>
        <w:t>PLoS ONE</w:t>
      </w:r>
      <w:r w:rsidRPr="001A34D4">
        <w:rPr>
          <w:noProof/>
        </w:rPr>
        <w:t xml:space="preserve"> 7:e36593. doi: 10.1371/journal.pone.0036593.</w:t>
      </w:r>
    </w:p>
    <w:p w14:paraId="326F4151" w14:textId="77777777" w:rsidR="001A34D4" w:rsidRPr="001A34D4" w:rsidRDefault="001A34D4" w:rsidP="001A34D4">
      <w:pPr>
        <w:pStyle w:val="EndNoteBibliography"/>
        <w:spacing w:after="0"/>
        <w:ind w:left="720" w:hanging="720"/>
        <w:rPr>
          <w:noProof/>
        </w:rPr>
      </w:pPr>
      <w:r w:rsidRPr="001A34D4">
        <w:rPr>
          <w:noProof/>
        </w:rPr>
        <w:t xml:space="preserve">Kudo, R. R., and E. W. Daniels. 1963. "An Electron Microscope Study of the Spore of a Microsporidian, Thelohania californica*."  </w:t>
      </w:r>
      <w:r w:rsidRPr="001A34D4">
        <w:rPr>
          <w:i/>
          <w:noProof/>
        </w:rPr>
        <w:t>The Journal of Protozoology</w:t>
      </w:r>
      <w:r w:rsidRPr="001A34D4">
        <w:rPr>
          <w:noProof/>
        </w:rPr>
        <w:t xml:space="preserve"> 10:112-120. doi: 10.1111/j.1550-7408.1963.tb01645.x.</w:t>
      </w:r>
    </w:p>
    <w:p w14:paraId="02B613A9" w14:textId="77777777" w:rsidR="001A34D4" w:rsidRPr="001A34D4" w:rsidRDefault="001A34D4" w:rsidP="001A34D4">
      <w:pPr>
        <w:pStyle w:val="EndNoteBibliography"/>
        <w:spacing w:after="0"/>
        <w:ind w:left="720" w:hanging="720"/>
        <w:rPr>
          <w:noProof/>
        </w:rPr>
      </w:pPr>
      <w:r w:rsidRPr="001A34D4">
        <w:rPr>
          <w:noProof/>
        </w:rPr>
        <w:t xml:space="preserve">Larkin, M. A., G. Blackshields, N. P. Brown, R. Chenna, P. A. McGettigan, H. McWilliam, F. Valentin, I. M. Wallace, A. Wilm, R. Lopez, J. D. Thompson, T. J. Gibson, and D. G. Higgins. 2007. "Clustal W and Clustal X version 2.0."  </w:t>
      </w:r>
      <w:r w:rsidRPr="001A34D4">
        <w:rPr>
          <w:i/>
          <w:noProof/>
        </w:rPr>
        <w:t>Bioinformatics</w:t>
      </w:r>
      <w:r w:rsidRPr="001A34D4">
        <w:rPr>
          <w:noProof/>
        </w:rPr>
        <w:t xml:space="preserve"> 23:2947-2948. doi: 10.1093/bioinformatics/btm404.</w:t>
      </w:r>
    </w:p>
    <w:p w14:paraId="0CAC6DD6" w14:textId="77777777" w:rsidR="001A34D4" w:rsidRPr="001A34D4" w:rsidRDefault="001A34D4" w:rsidP="001A34D4">
      <w:pPr>
        <w:pStyle w:val="EndNoteBibliography"/>
        <w:spacing w:after="0"/>
        <w:ind w:left="720" w:hanging="720"/>
        <w:rPr>
          <w:noProof/>
        </w:rPr>
      </w:pPr>
      <w:r w:rsidRPr="001A34D4">
        <w:rPr>
          <w:noProof/>
        </w:rPr>
        <w:t xml:space="preserve">Le, Si Quang, and Olivier Gascuel. 2008. "An improved general amino acid replacement matrix."  </w:t>
      </w:r>
      <w:r w:rsidRPr="001A34D4">
        <w:rPr>
          <w:i/>
          <w:noProof/>
        </w:rPr>
        <w:t>Molecular Biology and Evolution</w:t>
      </w:r>
      <w:r w:rsidRPr="001A34D4">
        <w:rPr>
          <w:noProof/>
        </w:rPr>
        <w:t xml:space="preserve"> 25:1307-1320. doi: 10.1093/molbev/msn067.</w:t>
      </w:r>
    </w:p>
    <w:p w14:paraId="3BD1DB55" w14:textId="77777777" w:rsidR="001A34D4" w:rsidRPr="001A34D4" w:rsidRDefault="001A34D4" w:rsidP="001A34D4">
      <w:pPr>
        <w:pStyle w:val="EndNoteBibliography"/>
        <w:spacing w:after="0"/>
        <w:ind w:left="720" w:hanging="720"/>
        <w:rPr>
          <w:noProof/>
        </w:rPr>
      </w:pPr>
      <w:r w:rsidRPr="001A34D4">
        <w:rPr>
          <w:noProof/>
        </w:rPr>
        <w:t xml:space="preserve">Lee, John Hwa. 2008. "Molecular Detection of Enterocytozoon bieneusi and Identification of a Potentially Human-Pathogenic Genotype in Milk."  </w:t>
      </w:r>
      <w:r w:rsidRPr="001A34D4">
        <w:rPr>
          <w:i/>
          <w:noProof/>
        </w:rPr>
        <w:t>Applied and Environmental Microbiology</w:t>
      </w:r>
      <w:r w:rsidRPr="001A34D4">
        <w:rPr>
          <w:noProof/>
        </w:rPr>
        <w:t xml:space="preserve"> 74:1664-1666. doi: 10.1128/AEM.02110-07.</w:t>
      </w:r>
    </w:p>
    <w:p w14:paraId="3BDB0BDC" w14:textId="77777777" w:rsidR="001A34D4" w:rsidRPr="001A34D4" w:rsidRDefault="001A34D4" w:rsidP="001A34D4">
      <w:pPr>
        <w:pStyle w:val="EndNoteBibliography"/>
        <w:spacing w:after="0"/>
        <w:ind w:left="720" w:hanging="720"/>
        <w:rPr>
          <w:noProof/>
        </w:rPr>
      </w:pPr>
      <w:r w:rsidRPr="001A34D4">
        <w:rPr>
          <w:noProof/>
        </w:rPr>
        <w:t xml:space="preserve">Lee, Soo Chan, Nicolas Corradi, Edmond J. Byrnes, Santiago Torres-Martinez, Fred S. Dietrich, Patrick J. Keeling, and Joseph Heitman. 2008. "Microsporidia evolved from ancestral sexual fungi."  </w:t>
      </w:r>
      <w:r w:rsidRPr="001A34D4">
        <w:rPr>
          <w:i/>
          <w:noProof/>
        </w:rPr>
        <w:t>Current biology : CB</w:t>
      </w:r>
      <w:r w:rsidRPr="001A34D4">
        <w:rPr>
          <w:noProof/>
        </w:rPr>
        <w:t xml:space="preserve"> 18:1675-1679. doi: 10.1016/j.cub.2008.09.030.</w:t>
      </w:r>
    </w:p>
    <w:p w14:paraId="31C1C818" w14:textId="77777777" w:rsidR="001A34D4" w:rsidRPr="001A34D4" w:rsidRDefault="001A34D4" w:rsidP="001A34D4">
      <w:pPr>
        <w:pStyle w:val="EndNoteBibliography"/>
        <w:spacing w:after="0"/>
        <w:ind w:left="720" w:hanging="720"/>
        <w:rPr>
          <w:noProof/>
        </w:rPr>
      </w:pPr>
      <w:r w:rsidRPr="001A34D4">
        <w:rPr>
          <w:noProof/>
        </w:rPr>
        <w:t xml:space="preserve">Letunic, Ivica, Tobias Doerks, and Peer Bork. 2012. "SMART 7: Recent updates to the protein domain annotation resource."  </w:t>
      </w:r>
      <w:r w:rsidRPr="001A34D4">
        <w:rPr>
          <w:i/>
          <w:noProof/>
        </w:rPr>
        <w:t>Nucleic Acids Research</w:t>
      </w:r>
      <w:r w:rsidRPr="001A34D4">
        <w:rPr>
          <w:noProof/>
        </w:rPr>
        <w:t xml:space="preserve"> 40. doi: 10.1093/nar/gkr931.</w:t>
      </w:r>
    </w:p>
    <w:p w14:paraId="29E6DD3B" w14:textId="77777777" w:rsidR="001A34D4" w:rsidRPr="001A34D4" w:rsidRDefault="001A34D4" w:rsidP="001A34D4">
      <w:pPr>
        <w:pStyle w:val="EndNoteBibliography"/>
        <w:spacing w:after="0"/>
        <w:ind w:left="720" w:hanging="720"/>
        <w:rPr>
          <w:noProof/>
        </w:rPr>
      </w:pPr>
      <w:r w:rsidRPr="001A34D4">
        <w:rPr>
          <w:noProof/>
        </w:rPr>
        <w:t xml:space="preserve">Li, Li, Christian J Stoeckert, and David S Roos. 2003. "OrthoMCL: identification of ortholog groups for eukaryotic genomes."  </w:t>
      </w:r>
      <w:r w:rsidRPr="001A34D4">
        <w:rPr>
          <w:i/>
          <w:noProof/>
        </w:rPr>
        <w:t>Genome research</w:t>
      </w:r>
      <w:r w:rsidRPr="001A34D4">
        <w:rPr>
          <w:noProof/>
        </w:rPr>
        <w:t xml:space="preserve"> 13:2178-89. doi: 10.1101/gr.1224503.</w:t>
      </w:r>
    </w:p>
    <w:p w14:paraId="57D5DDAD" w14:textId="77777777" w:rsidR="001A34D4" w:rsidRPr="001A34D4" w:rsidRDefault="001A34D4" w:rsidP="001A34D4">
      <w:pPr>
        <w:pStyle w:val="EndNoteBibliography"/>
        <w:spacing w:after="0"/>
        <w:ind w:left="720" w:hanging="720"/>
        <w:rPr>
          <w:noProof/>
        </w:rPr>
      </w:pPr>
      <w:r w:rsidRPr="001A34D4">
        <w:rPr>
          <w:noProof/>
        </w:rPr>
        <w:t xml:space="preserve">Li, Teng, Jimeng Hua, April M Wright, Ying Cui, Qiang Xie, Wenjun Bu, and David M Hillis. 2014. "Long-branch attraction and the phylogeny of true water bugs (Hemiptera: Nepomorpha) as estimated from mitochondrial genomes."  </w:t>
      </w:r>
      <w:r w:rsidRPr="001A34D4">
        <w:rPr>
          <w:i/>
          <w:noProof/>
        </w:rPr>
        <w:t>BMC Evolutionary Biology</w:t>
      </w:r>
      <w:r w:rsidRPr="001A34D4">
        <w:rPr>
          <w:noProof/>
        </w:rPr>
        <w:t xml:space="preserve"> 14:99. doi: 10.1186/1471-2148-14-99.</w:t>
      </w:r>
    </w:p>
    <w:p w14:paraId="36214254" w14:textId="77777777" w:rsidR="001A34D4" w:rsidRPr="001A34D4" w:rsidRDefault="001A34D4" w:rsidP="001A34D4">
      <w:pPr>
        <w:pStyle w:val="EndNoteBibliography"/>
        <w:spacing w:after="0"/>
        <w:ind w:left="720" w:hanging="720"/>
        <w:rPr>
          <w:noProof/>
        </w:rPr>
      </w:pPr>
      <w:r w:rsidRPr="001A34D4">
        <w:rPr>
          <w:noProof/>
        </w:rPr>
        <w:t xml:space="preserve">Li, Wei, Yijing Li, Weizhi Li, Jinping Yang, Mingxin Song, Ruinan Diao, Honglin Jia, Yixin Lu, Jun Zheng, Xichen Zhang, and Lihua Xiao. 2014. "Genotypes of Enterocytozoon bieneusi in Livestock in China: High Prevalence and Zoonotic Potential."  </w:t>
      </w:r>
      <w:r w:rsidRPr="001A34D4">
        <w:rPr>
          <w:i/>
          <w:noProof/>
        </w:rPr>
        <w:t>PLoS ONE</w:t>
      </w:r>
      <w:r w:rsidRPr="001A34D4">
        <w:rPr>
          <w:noProof/>
        </w:rPr>
        <w:t xml:space="preserve"> 9:e97623. doi: 10.1371/journal.pone.0097623.</w:t>
      </w:r>
    </w:p>
    <w:p w14:paraId="6C4CAF68" w14:textId="77777777" w:rsidR="001A34D4" w:rsidRPr="001A34D4" w:rsidRDefault="001A34D4" w:rsidP="001A34D4">
      <w:pPr>
        <w:pStyle w:val="EndNoteBibliography"/>
        <w:spacing w:after="0"/>
        <w:ind w:left="720" w:hanging="720"/>
        <w:rPr>
          <w:noProof/>
        </w:rPr>
      </w:pPr>
      <w:r w:rsidRPr="001A34D4">
        <w:rPr>
          <w:noProof/>
        </w:rPr>
        <w:t xml:space="preserve">Li, Yang, Sarah E. Calvo, Roee Gutman, Jun S. Liu, and Vamsi K. Mootha. 2014. "Expansion of Biological Pathways Based on Evolutionary Inference."  </w:t>
      </w:r>
      <w:r w:rsidRPr="001A34D4">
        <w:rPr>
          <w:i/>
          <w:noProof/>
        </w:rPr>
        <w:t>Cell</w:t>
      </w:r>
      <w:r w:rsidRPr="001A34D4">
        <w:rPr>
          <w:noProof/>
        </w:rPr>
        <w:t xml:space="preserve"> 158:213-225. doi: 10.1016/j.cell.2014.05.034.</w:t>
      </w:r>
    </w:p>
    <w:p w14:paraId="137A33E5" w14:textId="77777777" w:rsidR="001A34D4" w:rsidRPr="001A34D4" w:rsidRDefault="001A34D4" w:rsidP="001A34D4">
      <w:pPr>
        <w:pStyle w:val="EndNoteBibliography"/>
        <w:spacing w:after="0"/>
        <w:ind w:left="720" w:hanging="720"/>
        <w:rPr>
          <w:noProof/>
        </w:rPr>
      </w:pPr>
      <w:r w:rsidRPr="001A34D4">
        <w:rPr>
          <w:noProof/>
        </w:rPr>
        <w:t xml:space="preserve">Loewenstein, Yaniv, Domenico Raimondo, Oliver C Redfern, James Watson, Dmitrij Frishman, Michal Linial, Christine Orengo, Janet Thornton, and Anna Tramontano. 2009. "Protein function annotation by homology-based inference."  </w:t>
      </w:r>
      <w:r w:rsidRPr="001A34D4">
        <w:rPr>
          <w:i/>
          <w:noProof/>
        </w:rPr>
        <w:t>Genome Biology</w:t>
      </w:r>
      <w:r w:rsidRPr="001A34D4">
        <w:rPr>
          <w:noProof/>
        </w:rPr>
        <w:t xml:space="preserve"> 10:207. doi: 10.1186/gb-2009-10-2-207.</w:t>
      </w:r>
    </w:p>
    <w:p w14:paraId="5BDBCB3B" w14:textId="77777777" w:rsidR="001A34D4" w:rsidRPr="001A34D4" w:rsidRDefault="001A34D4" w:rsidP="001A34D4">
      <w:pPr>
        <w:pStyle w:val="EndNoteBibliography"/>
        <w:spacing w:after="0"/>
        <w:ind w:left="720" w:hanging="720"/>
        <w:rPr>
          <w:noProof/>
        </w:rPr>
      </w:pPr>
      <w:r w:rsidRPr="001A34D4">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1A34D4">
        <w:rPr>
          <w:i/>
          <w:noProof/>
        </w:rPr>
        <w:t>Clinical Infectious Diseases</w:t>
      </w:r>
      <w:r w:rsidRPr="001A34D4">
        <w:rPr>
          <w:noProof/>
        </w:rPr>
        <w:t xml:space="preserve"> 34:918-921. doi: 10.1086/339205.</w:t>
      </w:r>
    </w:p>
    <w:p w14:paraId="1B7BF343" w14:textId="77777777" w:rsidR="001A34D4" w:rsidRPr="001A34D4" w:rsidRDefault="001A34D4" w:rsidP="001A34D4">
      <w:pPr>
        <w:pStyle w:val="EndNoteBibliography"/>
        <w:spacing w:after="0"/>
        <w:ind w:left="720" w:hanging="720"/>
        <w:rPr>
          <w:noProof/>
        </w:rPr>
      </w:pPr>
      <w:r w:rsidRPr="001A34D4">
        <w:rPr>
          <w:noProof/>
        </w:rPr>
        <w:t xml:space="preserve">Luallen, Robert J, Aaron W Reinke, Linda Tong, Michael R Botts, Marie-Anne Félix, and Emily R Troemel. 2016. "Discovery of a Natural Microsporidian Pathogen with a Broad Tissue Tropism in Caenorhabditis elegans."  </w:t>
      </w:r>
      <w:r w:rsidRPr="001A34D4">
        <w:rPr>
          <w:i/>
          <w:noProof/>
        </w:rPr>
        <w:t>PLOS Pathogens</w:t>
      </w:r>
      <w:r w:rsidRPr="001A34D4">
        <w:rPr>
          <w:noProof/>
        </w:rPr>
        <w:t>:28.</w:t>
      </w:r>
    </w:p>
    <w:p w14:paraId="2C8B5C34" w14:textId="77777777" w:rsidR="001A34D4" w:rsidRPr="001A34D4" w:rsidRDefault="001A34D4" w:rsidP="001A34D4">
      <w:pPr>
        <w:pStyle w:val="EndNoteBibliography"/>
        <w:spacing w:after="0"/>
        <w:ind w:left="720" w:hanging="720"/>
        <w:rPr>
          <w:noProof/>
        </w:rPr>
      </w:pPr>
      <w:r w:rsidRPr="001A34D4">
        <w:rPr>
          <w:noProof/>
        </w:rPr>
        <w:t xml:space="preserve">Madera, Martin, and Julian Gough. 2002. "A comparison of profile hidden Markov model procedures for remote homology detection."  </w:t>
      </w:r>
      <w:r w:rsidRPr="001A34D4">
        <w:rPr>
          <w:i/>
          <w:noProof/>
        </w:rPr>
        <w:t>Nucleic Acids Research</w:t>
      </w:r>
      <w:r w:rsidRPr="001A34D4">
        <w:rPr>
          <w:noProof/>
        </w:rPr>
        <w:t xml:space="preserve"> 30:4321-4328.</w:t>
      </w:r>
    </w:p>
    <w:p w14:paraId="2BC64BAE" w14:textId="77777777" w:rsidR="001A34D4" w:rsidRPr="001A34D4" w:rsidRDefault="001A34D4" w:rsidP="001A34D4">
      <w:pPr>
        <w:pStyle w:val="EndNoteBibliography"/>
        <w:spacing w:after="0"/>
        <w:ind w:left="720" w:hanging="720"/>
        <w:rPr>
          <w:noProof/>
        </w:rPr>
      </w:pPr>
      <w:r w:rsidRPr="001A34D4">
        <w:rPr>
          <w:noProof/>
        </w:rPr>
        <w:t xml:space="preserve">Mann, H. B., and D. R. Whitney. 1947. "On a Test of Whether one of Two Random Variables is Stochastically Larger than the Other."  </w:t>
      </w:r>
      <w:r w:rsidRPr="001A34D4">
        <w:rPr>
          <w:i/>
          <w:noProof/>
        </w:rPr>
        <w:t>The Annals of Mathematical Statistics</w:t>
      </w:r>
      <w:r w:rsidRPr="001A34D4">
        <w:rPr>
          <w:noProof/>
        </w:rPr>
        <w:t xml:space="preserve"> 18:50-60.</w:t>
      </w:r>
    </w:p>
    <w:p w14:paraId="76AA94D3" w14:textId="77777777" w:rsidR="001A34D4" w:rsidRPr="001A34D4" w:rsidRDefault="001A34D4" w:rsidP="001A34D4">
      <w:pPr>
        <w:pStyle w:val="EndNoteBibliography"/>
        <w:spacing w:after="0"/>
        <w:ind w:left="720" w:hanging="720"/>
        <w:rPr>
          <w:noProof/>
        </w:rPr>
      </w:pPr>
      <w:r w:rsidRPr="001A34D4">
        <w:rPr>
          <w:noProof/>
        </w:rPr>
        <w:t xml:space="preserve">Mathis, Alexander, Rainer Weber, and Peter Deplazes. 2005. "Zoonotic Potential of the Microsporidia."  </w:t>
      </w:r>
      <w:r w:rsidRPr="001A34D4">
        <w:rPr>
          <w:i/>
          <w:noProof/>
        </w:rPr>
        <w:t>Clinical Microbiology Reviews</w:t>
      </w:r>
      <w:r w:rsidRPr="001A34D4">
        <w:rPr>
          <w:noProof/>
        </w:rPr>
        <w:t xml:space="preserve"> 18:423-445. doi: 10.1128/CMR.18.3.423-445.2005.</w:t>
      </w:r>
    </w:p>
    <w:p w14:paraId="5D0173E1" w14:textId="77777777" w:rsidR="001A34D4" w:rsidRPr="001A34D4" w:rsidRDefault="001A34D4" w:rsidP="001A34D4">
      <w:pPr>
        <w:pStyle w:val="EndNoteBibliography"/>
        <w:spacing w:after="0"/>
        <w:ind w:left="720" w:hanging="720"/>
        <w:rPr>
          <w:noProof/>
        </w:rPr>
      </w:pPr>
      <w:r w:rsidRPr="001A34D4">
        <w:rPr>
          <w:noProof/>
        </w:rPr>
        <w:t>Matos, Olga, Maria Luisa Lobo, and Lihua Xiao. 2012. "Epidemiology of Enterocytozoon bieneusi Infection in Humans." [Research article], Last Modified 2012.</w:t>
      </w:r>
    </w:p>
    <w:p w14:paraId="4FB9EAFE" w14:textId="77777777" w:rsidR="001A34D4" w:rsidRPr="001A34D4" w:rsidRDefault="001A34D4" w:rsidP="001A34D4">
      <w:pPr>
        <w:pStyle w:val="EndNoteBibliography"/>
        <w:spacing w:after="0"/>
        <w:ind w:left="720" w:hanging="720"/>
        <w:rPr>
          <w:noProof/>
        </w:rPr>
      </w:pPr>
      <w:r w:rsidRPr="001A34D4">
        <w:rPr>
          <w:noProof/>
        </w:rPr>
        <w:t xml:space="preserve">McLaughlin, David J., David S. Hibbett, François Lutzoni, Joseph W. Spatafora, and Rytas Vilgalys. 2009. "The search for the fungal tree of life."  </w:t>
      </w:r>
      <w:r w:rsidRPr="001A34D4">
        <w:rPr>
          <w:i/>
          <w:noProof/>
        </w:rPr>
        <w:t>Trends in Microbiology</w:t>
      </w:r>
      <w:r w:rsidRPr="001A34D4">
        <w:rPr>
          <w:noProof/>
        </w:rPr>
        <w:t xml:space="preserve"> 17:488-497. doi: 10.1016/j.tim.2009.08.001.</w:t>
      </w:r>
    </w:p>
    <w:p w14:paraId="633E711F" w14:textId="77777777" w:rsidR="001A34D4" w:rsidRPr="001A34D4" w:rsidRDefault="001A34D4" w:rsidP="001A34D4">
      <w:pPr>
        <w:pStyle w:val="EndNoteBibliography"/>
        <w:spacing w:after="0"/>
        <w:ind w:left="720" w:hanging="720"/>
        <w:rPr>
          <w:noProof/>
        </w:rPr>
      </w:pPr>
      <w:r w:rsidRPr="001A34D4">
        <w:rPr>
          <w:noProof/>
        </w:rPr>
        <w:t xml:space="preserve">Méténier, Guy, and Christian P. Vivarès. 2001. "Molecular characteristics and physiology of microsporidia."  </w:t>
      </w:r>
      <w:r w:rsidRPr="001A34D4">
        <w:rPr>
          <w:i/>
          <w:noProof/>
        </w:rPr>
        <w:t>Microbes and Infection</w:t>
      </w:r>
      <w:r w:rsidRPr="001A34D4">
        <w:rPr>
          <w:noProof/>
        </w:rPr>
        <w:t xml:space="preserve"> 3:407-415. doi: 10.1016/S1286-4579(01)01398-3.</w:t>
      </w:r>
    </w:p>
    <w:p w14:paraId="5DFE9003" w14:textId="77777777" w:rsidR="001A34D4" w:rsidRPr="001A34D4" w:rsidRDefault="001A34D4" w:rsidP="001A34D4">
      <w:pPr>
        <w:pStyle w:val="EndNoteBibliography"/>
        <w:spacing w:after="0"/>
        <w:ind w:left="720" w:hanging="720"/>
        <w:rPr>
          <w:noProof/>
        </w:rPr>
      </w:pPr>
      <w:r w:rsidRPr="001A34D4">
        <w:rPr>
          <w:noProof/>
        </w:rPr>
        <w:t xml:space="preserve">Moore, A. D., A. Held, N. Terrapon, J. Weiner, and E. Bornberg-Bauer. 2014. "DoMosaics: software for domain arrangement visualization and domain-centric analysis of proteins."  </w:t>
      </w:r>
      <w:r w:rsidRPr="001A34D4">
        <w:rPr>
          <w:i/>
          <w:noProof/>
        </w:rPr>
        <w:t>Bioinformatics</w:t>
      </w:r>
      <w:r w:rsidRPr="001A34D4">
        <w:rPr>
          <w:noProof/>
        </w:rPr>
        <w:t xml:space="preserve"> 30:282-283. doi: 10.1093/bioinformatics/btt640.</w:t>
      </w:r>
    </w:p>
    <w:p w14:paraId="296C2A90" w14:textId="77777777" w:rsidR="001A34D4" w:rsidRPr="001A34D4" w:rsidRDefault="001A34D4" w:rsidP="001A34D4">
      <w:pPr>
        <w:pStyle w:val="EndNoteBibliography"/>
        <w:spacing w:after="0"/>
        <w:ind w:left="720" w:hanging="720"/>
        <w:rPr>
          <w:noProof/>
        </w:rPr>
      </w:pPr>
      <w:r w:rsidRPr="001A34D4">
        <w:rPr>
          <w:noProof/>
        </w:rPr>
        <w:t xml:space="preserve">Moreira, David, and Purificación López-García. 2007. "The Last Common Ancestor of Modern Cells." In </w:t>
      </w:r>
      <w:r w:rsidRPr="001A34D4">
        <w:rPr>
          <w:i/>
          <w:noProof/>
        </w:rPr>
        <w:t>Lectures in Astrobiology</w:t>
      </w:r>
      <w:r w:rsidRPr="001A34D4">
        <w:rPr>
          <w:noProof/>
        </w:rPr>
        <w:t>, edited by Muriel Gargaud, Hervé Martin and Philippe Claeys, 305-317. Berlin, Heidelberg: Springer Berlin Heidelberg.</w:t>
      </w:r>
    </w:p>
    <w:p w14:paraId="2C7A6D82" w14:textId="77777777" w:rsidR="001A34D4" w:rsidRPr="001A34D4" w:rsidRDefault="001A34D4" w:rsidP="001A34D4">
      <w:pPr>
        <w:pStyle w:val="EndNoteBibliography"/>
        <w:spacing w:after="0"/>
        <w:ind w:left="720" w:hanging="720"/>
        <w:rPr>
          <w:noProof/>
        </w:rPr>
      </w:pPr>
      <w:r w:rsidRPr="001A34D4">
        <w:rPr>
          <w:noProof/>
        </w:rPr>
        <w:t xml:space="preserve">Moriya, Yuki, Masumi Itoh, Shujiro Okuda, Akiyasu C Yoshizawa, and Minoru Kanehisa. 2007. "KAAS: an automatic genome annotation and pathway reconstruction server."  </w:t>
      </w:r>
      <w:r w:rsidRPr="001A34D4">
        <w:rPr>
          <w:i/>
          <w:noProof/>
        </w:rPr>
        <w:t>Nucleic acids research</w:t>
      </w:r>
      <w:r w:rsidRPr="001A34D4">
        <w:rPr>
          <w:noProof/>
        </w:rPr>
        <w:t xml:space="preserve"> 35:W182-5. doi: 10.1093/nar/gkm321.</w:t>
      </w:r>
    </w:p>
    <w:p w14:paraId="22C9933F" w14:textId="77777777" w:rsidR="001A34D4" w:rsidRPr="001A34D4" w:rsidRDefault="001A34D4" w:rsidP="001A34D4">
      <w:pPr>
        <w:pStyle w:val="EndNoteBibliography"/>
        <w:spacing w:after="0"/>
        <w:ind w:left="720" w:hanging="720"/>
        <w:rPr>
          <w:noProof/>
        </w:rPr>
      </w:pPr>
      <w:r w:rsidRPr="001A34D4">
        <w:rPr>
          <w:noProof/>
        </w:rPr>
        <w:t xml:space="preserve">Mungthin, Mathirut, Ravis Suwannasaeng, Tawee Naaglor, Wirote Areekul, and Saovanee Leelayoova. 2001. "Asymptomatic intestinal microsporidiosis in Thai orphans and child-care workers."  </w:t>
      </w:r>
      <w:r w:rsidRPr="001A34D4">
        <w:rPr>
          <w:i/>
          <w:noProof/>
        </w:rPr>
        <w:t>Transactions of the Royal Society of Tropical Medicine and Hygiene</w:t>
      </w:r>
      <w:r w:rsidRPr="001A34D4">
        <w:rPr>
          <w:noProof/>
        </w:rPr>
        <w:t xml:space="preserve"> 95:304-306. doi: 10.1016/S0035-9203(01)90243-3.</w:t>
      </w:r>
    </w:p>
    <w:p w14:paraId="7DC3A302" w14:textId="77777777" w:rsidR="001A34D4" w:rsidRPr="001A34D4" w:rsidRDefault="001A34D4" w:rsidP="001A34D4">
      <w:pPr>
        <w:pStyle w:val="EndNoteBibliography"/>
        <w:spacing w:after="0"/>
        <w:ind w:left="720" w:hanging="720"/>
        <w:rPr>
          <w:noProof/>
        </w:rPr>
      </w:pPr>
      <w:r w:rsidRPr="001A34D4">
        <w:rPr>
          <w:noProof/>
        </w:rPr>
        <w:t xml:space="preserve">Naegeli, K. 1857. "Über die neue Krankheit der Seidenraupe und verwandte Organismen." </w:t>
      </w:r>
      <w:r w:rsidRPr="001A34D4">
        <w:rPr>
          <w:i/>
          <w:noProof/>
        </w:rPr>
        <w:t>Botanische Zeitung</w:t>
      </w:r>
      <w:r w:rsidRPr="001A34D4">
        <w:rPr>
          <w:noProof/>
        </w:rPr>
        <w:t>, 1857, 760-761. Accessed 2018-03-25 20:33:39.</w:t>
      </w:r>
    </w:p>
    <w:p w14:paraId="1834111B" w14:textId="77777777" w:rsidR="001A34D4" w:rsidRPr="001A34D4" w:rsidRDefault="001A34D4" w:rsidP="001A34D4">
      <w:pPr>
        <w:pStyle w:val="EndNoteBibliography"/>
        <w:spacing w:after="0"/>
        <w:ind w:left="720" w:hanging="720"/>
        <w:rPr>
          <w:noProof/>
        </w:rPr>
      </w:pPr>
      <w:r w:rsidRPr="001A34D4">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1A34D4">
        <w:rPr>
          <w:i/>
          <w:noProof/>
        </w:rPr>
        <w:t>Genome biology and evolution</w:t>
      </w:r>
      <w:r w:rsidRPr="001A34D4">
        <w:rPr>
          <w:noProof/>
        </w:rPr>
        <w:t xml:space="preserve"> 5:2285-303. doi: 10.1093/gbe/evt184.</w:t>
      </w:r>
    </w:p>
    <w:p w14:paraId="7DA02CAA" w14:textId="77777777" w:rsidR="001A34D4" w:rsidRPr="001A34D4" w:rsidRDefault="001A34D4" w:rsidP="001A34D4">
      <w:pPr>
        <w:pStyle w:val="EndNoteBibliography"/>
        <w:spacing w:after="0"/>
        <w:ind w:left="720" w:hanging="720"/>
        <w:rPr>
          <w:noProof/>
        </w:rPr>
      </w:pPr>
      <w:r w:rsidRPr="001A34D4">
        <w:rPr>
          <w:noProof/>
        </w:rPr>
        <w:t xml:space="preserve">Neumann, Peter, and Norman L Carreck. 2010. "Honey bee colony losses."  </w:t>
      </w:r>
      <w:r w:rsidRPr="001A34D4">
        <w:rPr>
          <w:i/>
          <w:noProof/>
        </w:rPr>
        <w:t>Journal of Apicultural Research</w:t>
      </w:r>
      <w:r w:rsidRPr="001A34D4">
        <w:rPr>
          <w:noProof/>
        </w:rPr>
        <w:t xml:space="preserve"> 49:1-6. doi: 10.3896/IBRA.1.49.1.01.</w:t>
      </w:r>
    </w:p>
    <w:p w14:paraId="0729E70F" w14:textId="77777777" w:rsidR="001A34D4" w:rsidRPr="001A34D4" w:rsidRDefault="001A34D4" w:rsidP="001A34D4">
      <w:pPr>
        <w:pStyle w:val="EndNoteBibliography"/>
        <w:spacing w:after="0"/>
        <w:ind w:left="720" w:hanging="720"/>
        <w:rPr>
          <w:noProof/>
        </w:rPr>
      </w:pPr>
      <w:r w:rsidRPr="001A34D4">
        <w:rPr>
          <w:noProof/>
        </w:rPr>
        <w:t xml:space="preserve">Noether, Gottfried E. 1987. "Sample Size Determination for Some Common Nonparametric Tests."  </w:t>
      </w:r>
      <w:r w:rsidRPr="001A34D4">
        <w:rPr>
          <w:i/>
          <w:noProof/>
        </w:rPr>
        <w:t>Journal of the American Statistical Association</w:t>
      </w:r>
      <w:r w:rsidRPr="001A34D4">
        <w:rPr>
          <w:noProof/>
        </w:rPr>
        <w:t xml:space="preserve"> 82:645-647. doi: 10.2307/2289477.</w:t>
      </w:r>
    </w:p>
    <w:p w14:paraId="4AE08F6D" w14:textId="77777777" w:rsidR="001A34D4" w:rsidRPr="001A34D4" w:rsidRDefault="001A34D4" w:rsidP="001A34D4">
      <w:pPr>
        <w:pStyle w:val="EndNoteBibliography"/>
        <w:spacing w:after="0"/>
        <w:ind w:left="720" w:hanging="720"/>
        <w:rPr>
          <w:noProof/>
        </w:rPr>
      </w:pPr>
      <w:r w:rsidRPr="001A34D4">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1A34D4">
        <w:rPr>
          <w:i/>
          <w:noProof/>
        </w:rPr>
        <w:t>Nucleic Acids Research</w:t>
      </w:r>
      <w:r w:rsidRPr="001A34D4">
        <w:rPr>
          <w:noProof/>
        </w:rPr>
        <w:t xml:space="preserve"> 42:D26-D31. doi: 10.1093/nar/gkt1069.</w:t>
      </w:r>
    </w:p>
    <w:p w14:paraId="0DA09F5B" w14:textId="77777777" w:rsidR="001A34D4" w:rsidRPr="001A34D4" w:rsidRDefault="001A34D4" w:rsidP="001A34D4">
      <w:pPr>
        <w:pStyle w:val="EndNoteBibliography"/>
        <w:spacing w:after="0"/>
        <w:ind w:left="720" w:hanging="720"/>
        <w:rPr>
          <w:noProof/>
        </w:rPr>
      </w:pPr>
      <w:r w:rsidRPr="001A34D4">
        <w:rPr>
          <w:noProof/>
        </w:rPr>
        <w:t xml:space="preserve">O'Brien, Kevin P, Maido Remm, and Erik L L Sonnhammer. 2005. "Inparanoid: a comprehensive database of eukaryotic orthologs."  </w:t>
      </w:r>
      <w:r w:rsidRPr="001A34D4">
        <w:rPr>
          <w:i/>
          <w:noProof/>
        </w:rPr>
        <w:t>Nucleic acids research</w:t>
      </w:r>
      <w:r w:rsidRPr="001A34D4">
        <w:rPr>
          <w:noProof/>
        </w:rPr>
        <w:t xml:space="preserve"> 33:D476-80. doi: 10.1093/nar/gki107.</w:t>
      </w:r>
    </w:p>
    <w:p w14:paraId="60BEF9C5" w14:textId="77777777" w:rsidR="001A34D4" w:rsidRPr="001A34D4" w:rsidRDefault="001A34D4" w:rsidP="001A34D4">
      <w:pPr>
        <w:pStyle w:val="EndNoteBibliography"/>
        <w:spacing w:after="0"/>
        <w:ind w:left="720" w:hanging="720"/>
        <w:rPr>
          <w:noProof/>
        </w:rPr>
      </w:pPr>
      <w:r w:rsidRPr="001A34D4">
        <w:rPr>
          <w:noProof/>
        </w:rPr>
        <w:t xml:space="preserve">Paracer, Surindar, and Vernon Ahmadjian. 2000. </w:t>
      </w:r>
      <w:r w:rsidRPr="001A34D4">
        <w:rPr>
          <w:i/>
          <w:noProof/>
        </w:rPr>
        <w:t>Symbiosis: An Introduction to Biological Associations</w:t>
      </w:r>
      <w:r w:rsidRPr="001A34D4">
        <w:rPr>
          <w:noProof/>
        </w:rPr>
        <w:t>: Oxford University Press.</w:t>
      </w:r>
    </w:p>
    <w:p w14:paraId="17A62622" w14:textId="77777777" w:rsidR="001A34D4" w:rsidRPr="001A34D4" w:rsidRDefault="001A34D4" w:rsidP="001A34D4">
      <w:pPr>
        <w:pStyle w:val="EndNoteBibliography"/>
        <w:spacing w:after="0"/>
        <w:ind w:left="720" w:hanging="720"/>
        <w:rPr>
          <w:noProof/>
        </w:rPr>
      </w:pPr>
      <w:r w:rsidRPr="001A34D4">
        <w:rPr>
          <w:noProof/>
        </w:rPr>
        <w:t xml:space="preserve">Parks, Sarah L., and Nick Goldman. 2014. "Maximum likelihood inference of small trees in the presence of long branches."  </w:t>
      </w:r>
      <w:r w:rsidRPr="001A34D4">
        <w:rPr>
          <w:i/>
          <w:noProof/>
        </w:rPr>
        <w:t>Systematic Biology</w:t>
      </w:r>
      <w:r w:rsidRPr="001A34D4">
        <w:rPr>
          <w:noProof/>
        </w:rPr>
        <w:t xml:space="preserve"> 63:798-811. doi: 10.1093/sysbio/syu044.</w:t>
      </w:r>
    </w:p>
    <w:p w14:paraId="4A440DAA" w14:textId="77777777" w:rsidR="001A34D4" w:rsidRPr="001A34D4" w:rsidRDefault="001A34D4" w:rsidP="001A34D4">
      <w:pPr>
        <w:pStyle w:val="EndNoteBibliography"/>
        <w:spacing w:after="0"/>
        <w:ind w:left="720" w:hanging="720"/>
        <w:rPr>
          <w:noProof/>
        </w:rPr>
      </w:pPr>
      <w:r w:rsidRPr="001A34D4">
        <w:rPr>
          <w:noProof/>
        </w:rPr>
        <w:t xml:space="preserve">Pellegrini, M., E. M. Marcotte, M. J. Thompson, D. Eisenberg, and T. O. Yeates. 1999. "Assigning protein functions by comparative genome analysis: Protein phylogenetic profiles."  </w:t>
      </w:r>
      <w:r w:rsidRPr="001A34D4">
        <w:rPr>
          <w:i/>
          <w:noProof/>
        </w:rPr>
        <w:t>Proceedings of the National Academy of Sciences</w:t>
      </w:r>
      <w:r w:rsidRPr="001A34D4">
        <w:rPr>
          <w:noProof/>
        </w:rPr>
        <w:t xml:space="preserve"> 96:4285-4288. doi: 10.1073/pnas.96.8.4285.</w:t>
      </w:r>
    </w:p>
    <w:p w14:paraId="428A86A0" w14:textId="77777777" w:rsidR="001A34D4" w:rsidRPr="001A34D4" w:rsidRDefault="001A34D4" w:rsidP="001A34D4">
      <w:pPr>
        <w:pStyle w:val="EndNoteBibliography"/>
        <w:spacing w:after="0"/>
        <w:ind w:left="720" w:hanging="720"/>
        <w:rPr>
          <w:noProof/>
        </w:rPr>
      </w:pPr>
      <w:r w:rsidRPr="001A34D4">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1A34D4">
        <w:rPr>
          <w:i/>
          <w:noProof/>
        </w:rPr>
        <w:t>Nature Communications</w:t>
      </w:r>
      <w:r w:rsidRPr="001A34D4">
        <w:rPr>
          <w:noProof/>
        </w:rPr>
        <w:t xml:space="preserve"> 3:1137. doi: 10.1038/ncomms2156.</w:t>
      </w:r>
    </w:p>
    <w:p w14:paraId="6CDD8F2B" w14:textId="77777777" w:rsidR="001A34D4" w:rsidRPr="001A34D4" w:rsidRDefault="001A34D4" w:rsidP="001A34D4">
      <w:pPr>
        <w:pStyle w:val="EndNoteBibliography"/>
        <w:spacing w:after="0"/>
        <w:ind w:left="720" w:hanging="720"/>
        <w:rPr>
          <w:noProof/>
        </w:rPr>
      </w:pPr>
      <w:r w:rsidRPr="001A34D4">
        <w:rPr>
          <w:noProof/>
        </w:rPr>
        <w:t xml:space="preserve">Philippe, H. 2000. "Opinion: long branch attraction and protist phylogeny."  </w:t>
      </w:r>
      <w:r w:rsidRPr="001A34D4">
        <w:rPr>
          <w:i/>
          <w:noProof/>
        </w:rPr>
        <w:t>Protist</w:t>
      </w:r>
      <w:r w:rsidRPr="001A34D4">
        <w:rPr>
          <w:noProof/>
        </w:rPr>
        <w:t xml:space="preserve"> 151:307-316. doi: 10.1078/S1434-4610(04)70029-2.</w:t>
      </w:r>
    </w:p>
    <w:p w14:paraId="4B6E9251" w14:textId="77777777" w:rsidR="001A34D4" w:rsidRPr="001A34D4" w:rsidRDefault="001A34D4" w:rsidP="001A34D4">
      <w:pPr>
        <w:pStyle w:val="EndNoteBibliography"/>
        <w:spacing w:after="0"/>
        <w:ind w:left="720" w:hanging="720"/>
        <w:rPr>
          <w:noProof/>
        </w:rPr>
      </w:pPr>
      <w:r w:rsidRPr="001A34D4">
        <w:rPr>
          <w:noProof/>
        </w:rPr>
        <w:t xml:space="preserve">Philippe, Hervé, Yan Zhou, Henner Brinkmann, Nicolas Rodrigue, and Frédéric Delsuc. 2005. "Heterotachy and long-branch attraction in phylogenetics."  </w:t>
      </w:r>
      <w:r w:rsidRPr="001A34D4">
        <w:rPr>
          <w:i/>
          <w:noProof/>
        </w:rPr>
        <w:t>BMC Evolutionary Biology</w:t>
      </w:r>
      <w:r w:rsidRPr="001A34D4">
        <w:rPr>
          <w:noProof/>
        </w:rPr>
        <w:t xml:space="preserve"> 5:50. doi: 10.1186/1471-2148-5-50.</w:t>
      </w:r>
    </w:p>
    <w:p w14:paraId="2DD6A17C" w14:textId="77777777" w:rsidR="001A34D4" w:rsidRPr="001A34D4" w:rsidRDefault="001A34D4" w:rsidP="001A34D4">
      <w:pPr>
        <w:pStyle w:val="EndNoteBibliography"/>
        <w:spacing w:after="0"/>
        <w:ind w:left="720" w:hanging="720"/>
        <w:rPr>
          <w:noProof/>
        </w:rPr>
      </w:pPr>
      <w:r w:rsidRPr="001A34D4">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1A34D4">
        <w:rPr>
          <w:i/>
          <w:noProof/>
        </w:rPr>
        <w:t>Eukaryotic Cell</w:t>
      </w:r>
      <w:r w:rsidRPr="001A34D4">
        <w:rPr>
          <w:noProof/>
        </w:rPr>
        <w:t xml:space="preserve"> 12:503-511. doi: 10.1128/EC.00312-12.</w:t>
      </w:r>
    </w:p>
    <w:p w14:paraId="219A830A" w14:textId="77777777" w:rsidR="001A34D4" w:rsidRPr="001A34D4" w:rsidRDefault="001A34D4" w:rsidP="001A34D4">
      <w:pPr>
        <w:pStyle w:val="EndNoteBibliography"/>
        <w:spacing w:after="0"/>
        <w:ind w:left="720" w:hanging="720"/>
        <w:rPr>
          <w:noProof/>
        </w:rPr>
      </w:pPr>
      <w:r w:rsidRPr="001A34D4">
        <w:rPr>
          <w:noProof/>
        </w:rPr>
        <w:t xml:space="preserve">Ramanan, P., and B. S. Pritt. 2014. "Extraintestinal Microsporidiosis."  </w:t>
      </w:r>
      <w:r w:rsidRPr="001A34D4">
        <w:rPr>
          <w:i/>
          <w:noProof/>
        </w:rPr>
        <w:t>Journal of Clinical Microbiology</w:t>
      </w:r>
      <w:r w:rsidRPr="001A34D4">
        <w:rPr>
          <w:noProof/>
        </w:rPr>
        <w:t xml:space="preserve"> 52:3839-3844. doi: 10.1128/JCM.00971-14.</w:t>
      </w:r>
    </w:p>
    <w:p w14:paraId="30712D81" w14:textId="77777777" w:rsidR="001A34D4" w:rsidRPr="001A34D4" w:rsidRDefault="001A34D4" w:rsidP="001A34D4">
      <w:pPr>
        <w:pStyle w:val="EndNoteBibliography"/>
        <w:spacing w:after="0"/>
        <w:ind w:left="720" w:hanging="720"/>
        <w:rPr>
          <w:noProof/>
        </w:rPr>
      </w:pPr>
      <w:r w:rsidRPr="001A34D4">
        <w:rPr>
          <w:noProof/>
        </w:rPr>
        <w:t xml:space="preserve">Ramsay, Jennifer M., Virginia Watral, Carl B. Schreck, and Michael L. Kent. 2009. "Pseudoloma neurophilia (Microsporidia) infections in zebrafish (Danio rerio): effects of stress on survival, growth and reproduction."  </w:t>
      </w:r>
      <w:r w:rsidRPr="001A34D4">
        <w:rPr>
          <w:i/>
          <w:noProof/>
        </w:rPr>
        <w:t>Diseases of aquatic organisms</w:t>
      </w:r>
      <w:r w:rsidRPr="001A34D4">
        <w:rPr>
          <w:noProof/>
        </w:rPr>
        <w:t xml:space="preserve"> 88:69-84. doi: 10.3354/dao02145.</w:t>
      </w:r>
    </w:p>
    <w:p w14:paraId="6D2B6F57" w14:textId="77777777" w:rsidR="001A34D4" w:rsidRPr="001A34D4" w:rsidRDefault="001A34D4" w:rsidP="001A34D4">
      <w:pPr>
        <w:pStyle w:val="EndNoteBibliography"/>
        <w:spacing w:after="0"/>
        <w:ind w:left="720" w:hanging="720"/>
        <w:rPr>
          <w:noProof/>
        </w:rPr>
      </w:pPr>
      <w:r w:rsidRPr="001A34D4">
        <w:rPr>
          <w:noProof/>
        </w:rPr>
        <w:t xml:space="preserve">Rannala, Bruce, and Ziheng Yang. 1996. "Probability distribution of molecular evolutionary trees: A new method of phylogenetic inference."  </w:t>
      </w:r>
      <w:r w:rsidRPr="001A34D4">
        <w:rPr>
          <w:i/>
          <w:noProof/>
        </w:rPr>
        <w:t>Journal of Molecular Evolution</w:t>
      </w:r>
      <w:r w:rsidRPr="001A34D4">
        <w:rPr>
          <w:noProof/>
        </w:rPr>
        <w:t xml:space="preserve"> 43:304-311. doi: 10.1007/BF02338839.</w:t>
      </w:r>
    </w:p>
    <w:p w14:paraId="2EEEA545" w14:textId="77777777" w:rsidR="001A34D4" w:rsidRPr="001A34D4" w:rsidRDefault="001A34D4" w:rsidP="001A34D4">
      <w:pPr>
        <w:pStyle w:val="EndNoteBibliography"/>
        <w:spacing w:after="0"/>
        <w:ind w:left="720" w:hanging="720"/>
        <w:rPr>
          <w:noProof/>
        </w:rPr>
      </w:pPr>
      <w:r w:rsidRPr="001A34D4">
        <w:rPr>
          <w:noProof/>
        </w:rPr>
        <w:t xml:space="preserve">Reid, Adam James, Corin Yeats, and Christine Anne Orengo. 2007. "Methods of remote homology detection can be combined to increase coverage by 10% in the midnight zone."  </w:t>
      </w:r>
      <w:r w:rsidRPr="001A34D4">
        <w:rPr>
          <w:i/>
          <w:noProof/>
        </w:rPr>
        <w:t>Bioinformatics</w:t>
      </w:r>
      <w:r w:rsidRPr="001A34D4">
        <w:rPr>
          <w:noProof/>
        </w:rPr>
        <w:t xml:space="preserve"> 23:2353-2360. doi: 10.1093/bioinformatics/btm355.</w:t>
      </w:r>
    </w:p>
    <w:p w14:paraId="58DB01FF" w14:textId="77777777" w:rsidR="001A34D4" w:rsidRPr="001A34D4" w:rsidRDefault="001A34D4" w:rsidP="001A34D4">
      <w:pPr>
        <w:pStyle w:val="EndNoteBibliography"/>
        <w:spacing w:after="0"/>
        <w:ind w:left="720" w:hanging="720"/>
        <w:rPr>
          <w:noProof/>
        </w:rPr>
      </w:pPr>
      <w:r w:rsidRPr="001A34D4">
        <w:rPr>
          <w:noProof/>
        </w:rPr>
        <w:t xml:space="preserve">Rogelio, López‐Vélez, Turrientes M. Carmen, Garrón Carla, Montilla Pedro, Navajas Raquel, Fenoy Soledad, and Aguila Carmen. 2006. "Microsporidiosis in Travelers with Diarrhea from the Tropics."  </w:t>
      </w:r>
      <w:r w:rsidRPr="001A34D4">
        <w:rPr>
          <w:i/>
          <w:noProof/>
        </w:rPr>
        <w:t>Journal of Travel Medicine</w:t>
      </w:r>
      <w:r w:rsidRPr="001A34D4">
        <w:rPr>
          <w:noProof/>
        </w:rPr>
        <w:t xml:space="preserve"> 6:223-227. doi: 10.1111/j.1708-8305.1999.tb00522.x.</w:t>
      </w:r>
    </w:p>
    <w:p w14:paraId="3C9C0478" w14:textId="77777777" w:rsidR="001A34D4" w:rsidRPr="001A34D4" w:rsidRDefault="001A34D4" w:rsidP="001A34D4">
      <w:pPr>
        <w:pStyle w:val="EndNoteBibliography"/>
        <w:spacing w:after="0"/>
        <w:ind w:left="720" w:hanging="720"/>
        <w:rPr>
          <w:noProof/>
        </w:rPr>
      </w:pPr>
      <w:r w:rsidRPr="001A34D4">
        <w:rPr>
          <w:noProof/>
        </w:rPr>
        <w:t xml:space="preserve">Roger, Andrew J., and Alastair G.B. Simpson. 2009. "Evolution: Revisiting the Root of the Eukaryote Tree."  </w:t>
      </w:r>
      <w:r w:rsidRPr="001A34D4">
        <w:rPr>
          <w:i/>
          <w:noProof/>
        </w:rPr>
        <w:t>Current Biology</w:t>
      </w:r>
      <w:r w:rsidRPr="001A34D4">
        <w:rPr>
          <w:noProof/>
        </w:rPr>
        <w:t xml:space="preserve"> 19:R165-R167. doi: 10.1016/j.cub.2008.12.032.</w:t>
      </w:r>
    </w:p>
    <w:p w14:paraId="4C2264D2" w14:textId="77777777" w:rsidR="001A34D4" w:rsidRPr="001A34D4" w:rsidRDefault="001A34D4" w:rsidP="001A34D4">
      <w:pPr>
        <w:pStyle w:val="EndNoteBibliography"/>
        <w:spacing w:after="0"/>
        <w:ind w:left="720" w:hanging="720"/>
        <w:rPr>
          <w:noProof/>
        </w:rPr>
      </w:pPr>
      <w:r w:rsidRPr="001A34D4">
        <w:rPr>
          <w:noProof/>
        </w:rPr>
        <w:t xml:space="preserve">Ryan, Ja, and Sl Kohler. 2016. "Distribution, prevalence, and pathology of a microsporidian infecting freshwater sculpins."  </w:t>
      </w:r>
      <w:r w:rsidRPr="001A34D4">
        <w:rPr>
          <w:i/>
          <w:noProof/>
        </w:rPr>
        <w:t>Diseases of Aquatic Organisms</w:t>
      </w:r>
      <w:r w:rsidRPr="001A34D4">
        <w:rPr>
          <w:noProof/>
        </w:rPr>
        <w:t xml:space="preserve"> 118:195-206. doi: 10.3354/dao02974.</w:t>
      </w:r>
    </w:p>
    <w:p w14:paraId="6B2328E1" w14:textId="77777777" w:rsidR="001A34D4" w:rsidRPr="001A34D4" w:rsidRDefault="001A34D4" w:rsidP="001A34D4">
      <w:pPr>
        <w:pStyle w:val="EndNoteBibliography"/>
        <w:spacing w:after="0"/>
        <w:ind w:left="720" w:hanging="720"/>
        <w:rPr>
          <w:noProof/>
        </w:rPr>
      </w:pPr>
      <w:r w:rsidRPr="001A34D4">
        <w:rPr>
          <w:noProof/>
        </w:rPr>
        <w:t xml:space="preserve">Sael, Lee, Meghana Chitale, and Daisuke Kihara. 2012. "Structure- and Sequence-Based Function Prediction for Non-Homologous Proteins."  </w:t>
      </w:r>
      <w:r w:rsidRPr="001A34D4">
        <w:rPr>
          <w:i/>
          <w:noProof/>
        </w:rPr>
        <w:t>Journal of Structural and Functional Genomics</w:t>
      </w:r>
      <w:r w:rsidRPr="001A34D4">
        <w:rPr>
          <w:noProof/>
        </w:rPr>
        <w:t xml:space="preserve"> 13:111-123. doi: 10.1007/s10969-012-9126-6.</w:t>
      </w:r>
    </w:p>
    <w:p w14:paraId="78E69441" w14:textId="77777777" w:rsidR="001A34D4" w:rsidRPr="001A34D4" w:rsidRDefault="001A34D4" w:rsidP="001A34D4">
      <w:pPr>
        <w:pStyle w:val="EndNoteBibliography"/>
        <w:spacing w:after="0"/>
        <w:ind w:left="720" w:hanging="720"/>
        <w:rPr>
          <w:noProof/>
        </w:rPr>
      </w:pPr>
      <w:r w:rsidRPr="001A34D4">
        <w:rPr>
          <w:noProof/>
        </w:rPr>
        <w:t xml:space="preserve">Santín, Mónica, and Ronald Fayer. 2011. "Microsporidiosis: Enterocytozoon bieneusi in domesticated and wild animals."  </w:t>
      </w:r>
      <w:r w:rsidRPr="001A34D4">
        <w:rPr>
          <w:i/>
          <w:noProof/>
        </w:rPr>
        <w:t>Research in Veterinary Science</w:t>
      </w:r>
      <w:r w:rsidRPr="001A34D4">
        <w:rPr>
          <w:noProof/>
        </w:rPr>
        <w:t xml:space="preserve"> 90:363-371. doi: 10.1016/j.rvsc.2010.07.014.</w:t>
      </w:r>
    </w:p>
    <w:p w14:paraId="22F091EF" w14:textId="77777777" w:rsidR="001A34D4" w:rsidRPr="001A34D4" w:rsidRDefault="001A34D4" w:rsidP="001A34D4">
      <w:pPr>
        <w:pStyle w:val="EndNoteBibliography"/>
        <w:spacing w:after="0"/>
        <w:ind w:left="720" w:hanging="720"/>
        <w:rPr>
          <w:noProof/>
        </w:rPr>
      </w:pPr>
      <w:r w:rsidRPr="001A34D4">
        <w:rPr>
          <w:noProof/>
        </w:rPr>
        <w:t xml:space="preserve">Scanlon, Mary, Andrew P. Shaw, Cheng J. Zhou, Govinda S. Visvesvara, and Gordon J. Leitch. 2000. "Infection by microsporidia disrupts the host cell cycle."  </w:t>
      </w:r>
      <w:r w:rsidRPr="001A34D4">
        <w:rPr>
          <w:i/>
          <w:noProof/>
        </w:rPr>
        <w:t>Journal of Eukaryotic Microbiology</w:t>
      </w:r>
      <w:r w:rsidRPr="001A34D4">
        <w:rPr>
          <w:noProof/>
        </w:rPr>
        <w:t xml:space="preserve"> 47:525-531. doi: 10.1111/j.1550-7408.2000.tb00085.x.</w:t>
      </w:r>
    </w:p>
    <w:p w14:paraId="442265C7" w14:textId="77777777" w:rsidR="001A34D4" w:rsidRPr="001A34D4" w:rsidRDefault="001A34D4" w:rsidP="001A34D4">
      <w:pPr>
        <w:pStyle w:val="EndNoteBibliography"/>
        <w:spacing w:after="0"/>
        <w:ind w:left="720" w:hanging="720"/>
        <w:rPr>
          <w:noProof/>
        </w:rPr>
      </w:pPr>
      <w:r w:rsidRPr="001A34D4">
        <w:rPr>
          <w:noProof/>
        </w:rPr>
        <w:t xml:space="preserve">Schmidt, H.A., E. Petzold, M. Vingron, and A. von Haeseler. 2003. "Molecular phylogenetics: parallelized parameter estimation and quartet puzzling."  </w:t>
      </w:r>
      <w:r w:rsidRPr="001A34D4">
        <w:rPr>
          <w:i/>
          <w:noProof/>
        </w:rPr>
        <w:t>Journal of Parallel and Distributed Computing</w:t>
      </w:r>
      <w:r w:rsidRPr="001A34D4">
        <w:rPr>
          <w:noProof/>
        </w:rPr>
        <w:t xml:space="preserve"> 63:719-727. doi: 10.1016/S0743-7315(03)00129-1.</w:t>
      </w:r>
    </w:p>
    <w:p w14:paraId="280C8A46" w14:textId="77777777" w:rsidR="001A34D4" w:rsidRPr="001A34D4" w:rsidRDefault="001A34D4" w:rsidP="001A34D4">
      <w:pPr>
        <w:pStyle w:val="EndNoteBibliography"/>
        <w:spacing w:after="0"/>
        <w:ind w:left="720" w:hanging="720"/>
        <w:rPr>
          <w:noProof/>
        </w:rPr>
      </w:pPr>
      <w:r w:rsidRPr="001A34D4">
        <w:rPr>
          <w:noProof/>
        </w:rPr>
        <w:t xml:space="preserve">Schmitt, Thomas, David N. Messina, Fabian Schreiber, and Erik L L Sonnhammer. 2011. "Letter to the Editor: SeqXML and orthoXML: Standards for sequence and orthology information."  </w:t>
      </w:r>
      <w:r w:rsidRPr="001A34D4">
        <w:rPr>
          <w:i/>
          <w:noProof/>
        </w:rPr>
        <w:t>Briefings in Bioinformatics</w:t>
      </w:r>
      <w:r w:rsidRPr="001A34D4">
        <w:rPr>
          <w:noProof/>
        </w:rPr>
        <w:t xml:space="preserve"> 12:485-488. doi: 10.1093/bib/bbr025.</w:t>
      </w:r>
    </w:p>
    <w:p w14:paraId="4FBCE977" w14:textId="77777777" w:rsidR="001A34D4" w:rsidRPr="001A34D4" w:rsidRDefault="001A34D4" w:rsidP="001A34D4">
      <w:pPr>
        <w:pStyle w:val="EndNoteBibliography"/>
        <w:spacing w:after="0"/>
        <w:ind w:left="720" w:hanging="720"/>
        <w:rPr>
          <w:noProof/>
        </w:rPr>
      </w:pPr>
      <w:r w:rsidRPr="001A34D4">
        <w:rPr>
          <w:noProof/>
        </w:rPr>
        <w:t xml:space="preserve">Shimodaira, H., and M. Hasegawa. 1999. "Multiple Comparisons of Log-Likelihoods with Applications to Phylogenetic Inference."  </w:t>
      </w:r>
      <w:r w:rsidRPr="001A34D4">
        <w:rPr>
          <w:i/>
          <w:noProof/>
        </w:rPr>
        <w:t>Molecular Biology and Evolution</w:t>
      </w:r>
      <w:r w:rsidRPr="001A34D4">
        <w:rPr>
          <w:noProof/>
        </w:rPr>
        <w:t xml:space="preserve"> 16:1114-1116. doi: 10.1093/oxfordjournals.molbev.a026201.</w:t>
      </w:r>
    </w:p>
    <w:p w14:paraId="6BC69C62" w14:textId="77777777" w:rsidR="001A34D4" w:rsidRPr="001A34D4" w:rsidRDefault="001A34D4" w:rsidP="001A34D4">
      <w:pPr>
        <w:pStyle w:val="EndNoteBibliography"/>
        <w:spacing w:after="0"/>
        <w:ind w:left="720" w:hanging="720"/>
        <w:rPr>
          <w:noProof/>
        </w:rPr>
      </w:pPr>
      <w:r w:rsidRPr="001A34D4">
        <w:rPr>
          <w:noProof/>
        </w:rPr>
        <w:t xml:space="preserve">Shimodaira, H., and M. Hasegawa. 2001. "CONSEL: for assessing the confidence of phylogenetic tree selection."  </w:t>
      </w:r>
      <w:r w:rsidRPr="001A34D4">
        <w:rPr>
          <w:i/>
          <w:noProof/>
        </w:rPr>
        <w:t>Bioinformatics (Oxford, England)</w:t>
      </w:r>
      <w:r w:rsidRPr="001A34D4">
        <w:rPr>
          <w:noProof/>
        </w:rPr>
        <w:t xml:space="preserve"> 17:1246-1247.</w:t>
      </w:r>
    </w:p>
    <w:p w14:paraId="1910D1B4" w14:textId="77777777" w:rsidR="001A34D4" w:rsidRPr="001A34D4" w:rsidRDefault="001A34D4" w:rsidP="001A34D4">
      <w:pPr>
        <w:pStyle w:val="EndNoteBibliography"/>
        <w:spacing w:after="0"/>
        <w:ind w:left="720" w:hanging="720"/>
        <w:rPr>
          <w:noProof/>
        </w:rPr>
      </w:pPr>
      <w:r w:rsidRPr="001A34D4">
        <w:rPr>
          <w:noProof/>
        </w:rPr>
        <w:t xml:space="preserve">Shimodaira, Hidetoshi. 2002. "An Approximately Unbiased Test of Phylogenetic Tree Selection."  </w:t>
      </w:r>
      <w:r w:rsidRPr="001A34D4">
        <w:rPr>
          <w:i/>
          <w:noProof/>
        </w:rPr>
        <w:t>Systematic Biology</w:t>
      </w:r>
      <w:r w:rsidRPr="001A34D4">
        <w:rPr>
          <w:noProof/>
        </w:rPr>
        <w:t xml:space="preserve"> 51:492-508. doi: 10.1080/10635150290069913.</w:t>
      </w:r>
    </w:p>
    <w:p w14:paraId="4AF5183F" w14:textId="77777777" w:rsidR="001A34D4" w:rsidRPr="001A34D4" w:rsidRDefault="001A34D4" w:rsidP="001A34D4">
      <w:pPr>
        <w:pStyle w:val="EndNoteBibliography"/>
        <w:spacing w:after="0"/>
        <w:ind w:left="720" w:hanging="720"/>
        <w:rPr>
          <w:noProof/>
        </w:rPr>
      </w:pPr>
      <w:r w:rsidRPr="001A34D4">
        <w:rPr>
          <w:noProof/>
        </w:rPr>
        <w:t xml:space="preserve">Slamovits, Claudio H, Naomi M Fast, Joyce S Law, and Patrick J Keeling. 2004. "Genome Compaction and Stability in Microsporidian Intracellular Parasites."  </w:t>
      </w:r>
      <w:r w:rsidRPr="001A34D4">
        <w:rPr>
          <w:i/>
          <w:noProof/>
        </w:rPr>
        <w:t>Current Biology</w:t>
      </w:r>
      <w:r w:rsidRPr="001A34D4">
        <w:rPr>
          <w:noProof/>
        </w:rPr>
        <w:t xml:space="preserve"> 14:891-896. doi: 10.1016/j.cub.2004.04.041.</w:t>
      </w:r>
    </w:p>
    <w:p w14:paraId="781D3774" w14:textId="77777777" w:rsidR="001A34D4" w:rsidRPr="001A34D4" w:rsidRDefault="001A34D4" w:rsidP="001A34D4">
      <w:pPr>
        <w:pStyle w:val="EndNoteBibliography"/>
        <w:spacing w:after="0"/>
        <w:ind w:left="720" w:hanging="720"/>
        <w:rPr>
          <w:noProof/>
        </w:rPr>
      </w:pPr>
      <w:r w:rsidRPr="001A34D4">
        <w:rPr>
          <w:noProof/>
        </w:rPr>
        <w:t xml:space="preserve">Soltis, Douglas E., and Pamela S. Soltis. 2003. "The Role of Phylogenetics in Comparative  Genetics."  </w:t>
      </w:r>
      <w:r w:rsidRPr="001A34D4">
        <w:rPr>
          <w:i/>
          <w:noProof/>
        </w:rPr>
        <w:t>Plant Physiology</w:t>
      </w:r>
      <w:r w:rsidRPr="001A34D4">
        <w:rPr>
          <w:noProof/>
        </w:rPr>
        <w:t xml:space="preserve"> 132:1790-1800. doi: 10.1104/pp.103.022509.</w:t>
      </w:r>
    </w:p>
    <w:p w14:paraId="0285D5C0" w14:textId="77777777" w:rsidR="001A34D4" w:rsidRPr="001A34D4" w:rsidRDefault="001A34D4" w:rsidP="001A34D4">
      <w:pPr>
        <w:pStyle w:val="EndNoteBibliography"/>
        <w:spacing w:after="0"/>
        <w:ind w:left="720" w:hanging="720"/>
        <w:rPr>
          <w:noProof/>
        </w:rPr>
      </w:pPr>
      <w:r w:rsidRPr="001A34D4">
        <w:rPr>
          <w:noProof/>
        </w:rPr>
        <w:t xml:space="preserve">Stamatakis, Alexandros. 2014. "RAxML version 8: A tool for phylogenetic analysis and post-analysis of large phylogenies."  </w:t>
      </w:r>
      <w:r w:rsidRPr="001A34D4">
        <w:rPr>
          <w:i/>
          <w:noProof/>
        </w:rPr>
        <w:t>Bioinformatics</w:t>
      </w:r>
      <w:r w:rsidRPr="001A34D4">
        <w:rPr>
          <w:noProof/>
        </w:rPr>
        <w:t xml:space="preserve"> 30:1312-1313. doi: 10.1093/bioinformatics/btu033.</w:t>
      </w:r>
    </w:p>
    <w:p w14:paraId="4CD7EBA4" w14:textId="77777777" w:rsidR="001A34D4" w:rsidRPr="001A34D4" w:rsidRDefault="001A34D4" w:rsidP="001A34D4">
      <w:pPr>
        <w:pStyle w:val="EndNoteBibliography"/>
        <w:spacing w:after="0"/>
        <w:ind w:left="720" w:hanging="720"/>
        <w:rPr>
          <w:noProof/>
        </w:rPr>
      </w:pPr>
      <w:r w:rsidRPr="001A34D4">
        <w:rPr>
          <w:noProof/>
        </w:rPr>
        <w:t xml:space="preserve">Steel, Mike, Daniel Huson, and Peter J Lockhart. 2000. "Invariable Sites Models and Their Use in Phylogeny Reconstruction."  </w:t>
      </w:r>
      <w:r w:rsidRPr="001A34D4">
        <w:rPr>
          <w:i/>
          <w:noProof/>
        </w:rPr>
        <w:t>Systematic Biology</w:t>
      </w:r>
      <w:r w:rsidRPr="001A34D4">
        <w:rPr>
          <w:noProof/>
        </w:rPr>
        <w:t>:8.</w:t>
      </w:r>
    </w:p>
    <w:p w14:paraId="532EB129" w14:textId="77777777" w:rsidR="001A34D4" w:rsidRPr="001A34D4" w:rsidRDefault="001A34D4" w:rsidP="001A34D4">
      <w:pPr>
        <w:pStyle w:val="EndNoteBibliography"/>
        <w:spacing w:after="0"/>
        <w:ind w:left="720" w:hanging="720"/>
        <w:rPr>
          <w:noProof/>
        </w:rPr>
      </w:pPr>
      <w:r w:rsidRPr="001A34D4">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1A34D4">
        <w:rPr>
          <w:i/>
          <w:noProof/>
        </w:rPr>
        <w:t>Trends in parasitology</w:t>
      </w:r>
      <w:r w:rsidRPr="001A34D4">
        <w:rPr>
          <w:noProof/>
        </w:rPr>
        <w:t xml:space="preserve"> 32:336-348. doi: 10.1016/j.pt.2015.12.004.</w:t>
      </w:r>
    </w:p>
    <w:p w14:paraId="5CFF7CD8" w14:textId="77777777" w:rsidR="001A34D4" w:rsidRPr="001A34D4" w:rsidRDefault="001A34D4" w:rsidP="001A34D4">
      <w:pPr>
        <w:pStyle w:val="EndNoteBibliography"/>
        <w:spacing w:after="0"/>
        <w:ind w:left="720" w:hanging="720"/>
        <w:rPr>
          <w:noProof/>
        </w:rPr>
      </w:pPr>
      <w:r w:rsidRPr="001A34D4">
        <w:rPr>
          <w:noProof/>
        </w:rPr>
        <w:t xml:space="preserve">Studer, Romain A., and Marc Robinson-Rechavi. 2009. "How confident can we be that orthologs are similar, but paralogs differ?"  </w:t>
      </w:r>
      <w:r w:rsidRPr="001A34D4">
        <w:rPr>
          <w:i/>
          <w:noProof/>
        </w:rPr>
        <w:t>Trends in Genetics</w:t>
      </w:r>
      <w:r w:rsidRPr="001A34D4">
        <w:rPr>
          <w:noProof/>
        </w:rPr>
        <w:t xml:space="preserve"> 25:210-216. doi: 10.1016/j.tig.2009.03.004.</w:t>
      </w:r>
    </w:p>
    <w:p w14:paraId="1CB9C7AA" w14:textId="77777777" w:rsidR="001A34D4" w:rsidRPr="001A34D4" w:rsidRDefault="001A34D4" w:rsidP="001A34D4">
      <w:pPr>
        <w:pStyle w:val="EndNoteBibliography"/>
        <w:spacing w:after="0"/>
        <w:ind w:left="720" w:hanging="720"/>
        <w:rPr>
          <w:noProof/>
        </w:rPr>
      </w:pPr>
      <w:r w:rsidRPr="001A34D4">
        <w:rPr>
          <w:noProof/>
        </w:rPr>
        <w:t xml:space="preserve">Sukumaran, Jeet, and Mark T. Holder. 2010. "DendroPy: a Python library for phylogenetic computing."  </w:t>
      </w:r>
      <w:r w:rsidRPr="001A34D4">
        <w:rPr>
          <w:i/>
          <w:noProof/>
        </w:rPr>
        <w:t>Bioinformatics</w:t>
      </w:r>
      <w:r w:rsidRPr="001A34D4">
        <w:rPr>
          <w:noProof/>
        </w:rPr>
        <w:t xml:space="preserve"> 26:1569-1571. doi: 10.1093/bioinformatics/btq228.</w:t>
      </w:r>
    </w:p>
    <w:p w14:paraId="05D6EFB1" w14:textId="77777777" w:rsidR="001A34D4" w:rsidRPr="001A34D4" w:rsidRDefault="001A34D4" w:rsidP="001A34D4">
      <w:pPr>
        <w:pStyle w:val="EndNoteBibliography"/>
        <w:spacing w:after="0"/>
        <w:ind w:left="720" w:hanging="720"/>
        <w:rPr>
          <w:noProof/>
        </w:rPr>
      </w:pPr>
      <w:r w:rsidRPr="001A34D4">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1A34D4">
        <w:rPr>
          <w:i/>
          <w:noProof/>
        </w:rPr>
        <w:t>Nucleic Acids Research</w:t>
      </w:r>
      <w:r w:rsidRPr="001A34D4">
        <w:rPr>
          <w:noProof/>
        </w:rPr>
        <w:t xml:space="preserve"> 43:D447-D452. doi: 10.1093/nar/gku1003.</w:t>
      </w:r>
    </w:p>
    <w:p w14:paraId="16EBD197" w14:textId="77777777" w:rsidR="001A34D4" w:rsidRPr="001A34D4" w:rsidRDefault="001A34D4" w:rsidP="001A34D4">
      <w:pPr>
        <w:pStyle w:val="EndNoteBibliography"/>
        <w:spacing w:after="0"/>
        <w:ind w:left="720" w:hanging="720"/>
        <w:rPr>
          <w:noProof/>
        </w:rPr>
      </w:pPr>
      <w:r w:rsidRPr="001A34D4">
        <w:rPr>
          <w:noProof/>
        </w:rPr>
        <w:t xml:space="preserve">Tanabe, Yuuhiko, Makoto M. Watanabe, and Junta Sugiyama. 2002. "Are Microsporidia really related to Fungi?: a reappraisal based on additional gene sequences from basal fungi."  </w:t>
      </w:r>
      <w:r w:rsidRPr="001A34D4">
        <w:rPr>
          <w:i/>
          <w:noProof/>
        </w:rPr>
        <w:t>Mycological Research</w:t>
      </w:r>
      <w:r w:rsidRPr="001A34D4">
        <w:rPr>
          <w:noProof/>
        </w:rPr>
        <w:t xml:space="preserve"> 106:1380-1391. doi: 10.1017/S095375620200686X.</w:t>
      </w:r>
    </w:p>
    <w:p w14:paraId="5690DBFD" w14:textId="77777777" w:rsidR="001A34D4" w:rsidRPr="001A34D4" w:rsidRDefault="001A34D4" w:rsidP="001A34D4">
      <w:pPr>
        <w:pStyle w:val="EndNoteBibliography"/>
        <w:spacing w:after="0"/>
        <w:ind w:left="720" w:hanging="720"/>
        <w:rPr>
          <w:noProof/>
        </w:rPr>
      </w:pPr>
      <w:r w:rsidRPr="001A34D4">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1A34D4">
        <w:rPr>
          <w:i/>
          <w:noProof/>
        </w:rPr>
        <w:t>Journal of Molecular Evolution</w:t>
      </w:r>
      <w:r w:rsidRPr="001A34D4">
        <w:rPr>
          <w:noProof/>
        </w:rPr>
        <w:t xml:space="preserve"> 59:780-791. doi: 10.1007/s00239-004-2673-0.</w:t>
      </w:r>
    </w:p>
    <w:p w14:paraId="3218A172" w14:textId="77777777" w:rsidR="001A34D4" w:rsidRPr="001A34D4" w:rsidRDefault="001A34D4" w:rsidP="001A34D4">
      <w:pPr>
        <w:pStyle w:val="EndNoteBibliography"/>
        <w:spacing w:after="0"/>
        <w:ind w:left="720" w:hanging="720"/>
        <w:rPr>
          <w:noProof/>
        </w:rPr>
      </w:pPr>
      <w:r w:rsidRPr="001A34D4">
        <w:rPr>
          <w:noProof/>
        </w:rPr>
        <w:t xml:space="preserve">Trachana, Kalliopi, Tomas a Larsson, Sean Powell, Wei-Hua Chen, Tobias Doerks, Jean Muller, and Peer Bork. 2011. "Orthology prediction methods: a quality assessment using curated protein families."  </w:t>
      </w:r>
      <w:r w:rsidRPr="001A34D4">
        <w:rPr>
          <w:i/>
          <w:noProof/>
        </w:rPr>
        <w:t>BioEssays : news and reviews in molecular, cellular and developmental biology</w:t>
      </w:r>
      <w:r w:rsidRPr="001A34D4">
        <w:rPr>
          <w:noProof/>
        </w:rPr>
        <w:t xml:space="preserve"> 33:769-80. doi: 10.1002/bies.201100062.</w:t>
      </w:r>
    </w:p>
    <w:p w14:paraId="52E1D70C" w14:textId="77777777" w:rsidR="001A34D4" w:rsidRPr="001A34D4" w:rsidRDefault="001A34D4" w:rsidP="001A34D4">
      <w:pPr>
        <w:pStyle w:val="EndNoteBibliography"/>
        <w:spacing w:after="0"/>
        <w:ind w:left="720" w:hanging="720"/>
        <w:rPr>
          <w:noProof/>
        </w:rPr>
      </w:pPr>
      <w:r w:rsidRPr="001A34D4">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1A34D4">
        <w:rPr>
          <w:i/>
          <w:noProof/>
        </w:rPr>
        <w:t>Bioinformatics</w:t>
      </w:r>
      <w:r w:rsidRPr="001A34D4">
        <w:rPr>
          <w:noProof/>
        </w:rPr>
        <w:t xml:space="preserve"> 33:i75-i82. doi: 10.1093/bioinformatics/btx229.</w:t>
      </w:r>
    </w:p>
    <w:p w14:paraId="297CE617" w14:textId="77777777" w:rsidR="001A34D4" w:rsidRPr="001A34D4" w:rsidRDefault="001A34D4" w:rsidP="001A34D4">
      <w:pPr>
        <w:pStyle w:val="EndNoteBibliography"/>
        <w:spacing w:after="0"/>
        <w:ind w:left="720" w:hanging="720"/>
        <w:rPr>
          <w:noProof/>
        </w:rPr>
      </w:pPr>
      <w:r w:rsidRPr="001A34D4">
        <w:rPr>
          <w:noProof/>
        </w:rPr>
        <w:t xml:space="preserve">Tran, Ngoc-Vinh, Bastian Greshake Tzovaras, and Ingo Ebersberger. 2018. "PhyloProfile: Dynamic visualization and exploration of multi-layered phylogenetic profiles."  </w:t>
      </w:r>
      <w:r w:rsidRPr="001A34D4">
        <w:rPr>
          <w:i/>
          <w:noProof/>
        </w:rPr>
        <w:t>Bioinformatics</w:t>
      </w:r>
      <w:r w:rsidRPr="001A34D4">
        <w:rPr>
          <w:noProof/>
        </w:rPr>
        <w:t>. doi: 10.1093/bioinformatics/bty225.</w:t>
      </w:r>
    </w:p>
    <w:p w14:paraId="2BCBB0EF" w14:textId="77777777" w:rsidR="001A34D4" w:rsidRPr="001A34D4" w:rsidRDefault="001A34D4" w:rsidP="001A34D4">
      <w:pPr>
        <w:pStyle w:val="EndNoteBibliography"/>
        <w:spacing w:after="0"/>
        <w:ind w:left="720" w:hanging="720"/>
        <w:rPr>
          <w:noProof/>
        </w:rPr>
      </w:pPr>
      <w:r w:rsidRPr="001A34D4">
        <w:rPr>
          <w:noProof/>
        </w:rPr>
        <w:t xml:space="preserve">Tsaousis, Anastasios D., Edmund R S Kunji, Alina V. Goldberg, John M. Lucocq, Robert P. Hirt, and T. Martin Embley. 2008. "A novel route for ATP acquisition by the remnant mitochondria of Encephalitozoon cuniculi."  </w:t>
      </w:r>
      <w:r w:rsidRPr="001A34D4">
        <w:rPr>
          <w:i/>
          <w:noProof/>
        </w:rPr>
        <w:t>Nature</w:t>
      </w:r>
      <w:r w:rsidRPr="001A34D4">
        <w:rPr>
          <w:noProof/>
        </w:rPr>
        <w:t xml:space="preserve"> 453:553-556. doi: 10.1038/nature06903.</w:t>
      </w:r>
    </w:p>
    <w:p w14:paraId="47972CD2" w14:textId="77777777" w:rsidR="001A34D4" w:rsidRPr="001A34D4" w:rsidRDefault="001A34D4" w:rsidP="001A34D4">
      <w:pPr>
        <w:pStyle w:val="EndNoteBibliography"/>
        <w:spacing w:after="0"/>
        <w:ind w:left="720" w:hanging="720"/>
        <w:rPr>
          <w:noProof/>
        </w:rPr>
      </w:pPr>
      <w:r w:rsidRPr="001A34D4">
        <w:rPr>
          <w:noProof/>
        </w:rPr>
        <w:t xml:space="preserve">van Dongen, Stjin. 2000. "Graph clustering by flow simulation."  </w:t>
      </w:r>
      <w:r w:rsidRPr="001A34D4">
        <w:rPr>
          <w:i/>
          <w:noProof/>
        </w:rPr>
        <w:t>Graph stimulation by flow clustering</w:t>
      </w:r>
      <w:r w:rsidRPr="001A34D4">
        <w:rPr>
          <w:noProof/>
        </w:rPr>
        <w:t xml:space="preserve"> PhD thesis:University of Utrecht-University of Utrecht. doi: 10.1016/j.cosrev.2007.05.001.</w:t>
      </w:r>
    </w:p>
    <w:p w14:paraId="2E07DC94" w14:textId="77777777" w:rsidR="001A34D4" w:rsidRPr="001A34D4" w:rsidRDefault="001A34D4" w:rsidP="001A34D4">
      <w:pPr>
        <w:pStyle w:val="EndNoteBibliography"/>
        <w:spacing w:after="0"/>
        <w:ind w:left="720" w:hanging="720"/>
        <w:rPr>
          <w:noProof/>
        </w:rPr>
      </w:pPr>
      <w:r w:rsidRPr="001A34D4">
        <w:rPr>
          <w:noProof/>
        </w:rPr>
        <w:t xml:space="preserve">Vandermeer, J. W., and T. A. Gochnauer. 1971. "Trehalase activity associated with spores of Nosema apis."  </w:t>
      </w:r>
      <w:r w:rsidRPr="001A34D4">
        <w:rPr>
          <w:i/>
          <w:noProof/>
        </w:rPr>
        <w:t>Journal of Invertebrate Pathology</w:t>
      </w:r>
      <w:r w:rsidRPr="001A34D4">
        <w:rPr>
          <w:noProof/>
        </w:rPr>
        <w:t xml:space="preserve"> 17:38-41. doi: 10.1016/0022-2011(71)90122-4.</w:t>
      </w:r>
    </w:p>
    <w:p w14:paraId="5BE8F1A6" w14:textId="77777777" w:rsidR="001A34D4" w:rsidRPr="001A34D4" w:rsidRDefault="001A34D4" w:rsidP="001A34D4">
      <w:pPr>
        <w:pStyle w:val="EndNoteBibliography"/>
        <w:spacing w:after="0"/>
        <w:ind w:left="720" w:hanging="720"/>
        <w:rPr>
          <w:noProof/>
        </w:rPr>
      </w:pPr>
      <w:r w:rsidRPr="001A34D4">
        <w:rPr>
          <w:noProof/>
        </w:rPr>
        <w:t xml:space="preserve">Vivarès, CP, and G Méténier. 2001. "The microsporidian Encephalitozoon."  </w:t>
      </w:r>
      <w:r w:rsidRPr="001A34D4">
        <w:rPr>
          <w:i/>
          <w:noProof/>
        </w:rPr>
        <w:t>Bioessays</w:t>
      </w:r>
      <w:r w:rsidRPr="001A34D4">
        <w:rPr>
          <w:noProof/>
        </w:rPr>
        <w:t>:194-202.</w:t>
      </w:r>
    </w:p>
    <w:p w14:paraId="090090E5" w14:textId="77777777" w:rsidR="001A34D4" w:rsidRPr="001A34D4" w:rsidRDefault="001A34D4" w:rsidP="001A34D4">
      <w:pPr>
        <w:pStyle w:val="EndNoteBibliography"/>
        <w:spacing w:after="0"/>
        <w:ind w:left="720" w:hanging="720"/>
        <w:rPr>
          <w:noProof/>
        </w:rPr>
      </w:pPr>
      <w:r w:rsidRPr="001A34D4">
        <w:rPr>
          <w:noProof/>
        </w:rPr>
        <w:t xml:space="preserve">Vossbrinck, C. R., J. V. Maddox, S. Friedman, B. A. Debrunner-Vossbrinck, and C. R. Woese. 1987. "Ribosomal RNA sequence suggests microsporidia are extremely ancient eukaryotes."  </w:t>
      </w:r>
      <w:r w:rsidRPr="001A34D4">
        <w:rPr>
          <w:i/>
          <w:noProof/>
        </w:rPr>
        <w:t>Nature</w:t>
      </w:r>
      <w:r w:rsidRPr="001A34D4">
        <w:rPr>
          <w:noProof/>
        </w:rPr>
        <w:t xml:space="preserve"> 326:411-414. doi: 10.1038/326411a0.</w:t>
      </w:r>
    </w:p>
    <w:p w14:paraId="4B10818A" w14:textId="77777777" w:rsidR="001A34D4" w:rsidRPr="001A34D4" w:rsidRDefault="001A34D4" w:rsidP="001A34D4">
      <w:pPr>
        <w:pStyle w:val="EndNoteBibliography"/>
        <w:spacing w:after="0"/>
        <w:ind w:left="720" w:hanging="720"/>
        <w:rPr>
          <w:noProof/>
        </w:rPr>
      </w:pPr>
      <w:r w:rsidRPr="001A34D4">
        <w:rPr>
          <w:noProof/>
        </w:rPr>
        <w:t xml:space="preserve">Vossbrinck, Charles R., Bettina A. Debrunner‐Vossbrinck, and Louis M. Weiss. 2014. "Phylogeny of the Microsporidia."  </w:t>
      </w:r>
      <w:r w:rsidRPr="001A34D4">
        <w:rPr>
          <w:i/>
          <w:noProof/>
        </w:rPr>
        <w:t>Microsporidia</w:t>
      </w:r>
      <w:r w:rsidRPr="001A34D4">
        <w:rPr>
          <w:noProof/>
        </w:rPr>
        <w:t>. doi: 10.1002/9781118395264.ch6.</w:t>
      </w:r>
    </w:p>
    <w:p w14:paraId="10432CD0" w14:textId="77777777" w:rsidR="001A34D4" w:rsidRPr="001A34D4" w:rsidRDefault="001A34D4" w:rsidP="001A34D4">
      <w:pPr>
        <w:pStyle w:val="EndNoteBibliography"/>
        <w:spacing w:after="0"/>
        <w:ind w:left="720" w:hanging="720"/>
        <w:rPr>
          <w:noProof/>
        </w:rPr>
      </w:pPr>
      <w:r w:rsidRPr="001A34D4">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1A34D4">
        <w:rPr>
          <w:i/>
          <w:noProof/>
        </w:rPr>
        <w:t>Cell</w:t>
      </w:r>
      <w:r w:rsidRPr="001A34D4">
        <w:rPr>
          <w:noProof/>
        </w:rPr>
        <w:t xml:space="preserve"> 168:890-903.e15. doi: 10.1016/j.cell.2017.01.013.</w:t>
      </w:r>
    </w:p>
    <w:p w14:paraId="3AFDCDF1" w14:textId="77777777" w:rsidR="001A34D4" w:rsidRPr="001A34D4" w:rsidRDefault="001A34D4" w:rsidP="001A34D4">
      <w:pPr>
        <w:pStyle w:val="EndNoteBibliography"/>
        <w:spacing w:after="0"/>
        <w:ind w:left="720" w:hanging="720"/>
        <w:rPr>
          <w:noProof/>
        </w:rPr>
      </w:pPr>
      <w:r w:rsidRPr="001A34D4">
        <w:rPr>
          <w:noProof/>
        </w:rPr>
        <w:t xml:space="preserve">Weiser, Jaroslav. 1976. "Microsporidia in Invertebrates: Host-Parasite Relations at the Organismal Level." In </w:t>
      </w:r>
      <w:r w:rsidRPr="001A34D4">
        <w:rPr>
          <w:i/>
          <w:noProof/>
        </w:rPr>
        <w:t>Biology of the Microsporidia</w:t>
      </w:r>
      <w:r w:rsidRPr="001A34D4">
        <w:rPr>
          <w:noProof/>
        </w:rPr>
        <w:t>, 163-201. Springer, Boston, MA.</w:t>
      </w:r>
    </w:p>
    <w:p w14:paraId="1ADA1E4D" w14:textId="77777777" w:rsidR="001A34D4" w:rsidRPr="001A34D4" w:rsidRDefault="001A34D4" w:rsidP="001A34D4">
      <w:pPr>
        <w:pStyle w:val="EndNoteBibliography"/>
        <w:spacing w:after="0"/>
        <w:ind w:left="720" w:hanging="720"/>
        <w:rPr>
          <w:noProof/>
        </w:rPr>
      </w:pPr>
      <w:r w:rsidRPr="001A34D4">
        <w:rPr>
          <w:noProof/>
        </w:rPr>
        <w:t xml:space="preserve">Williams, Bryony A. P. 2009. "Unique physiology of host–parasite interactions in microsporidia infections."  </w:t>
      </w:r>
      <w:r w:rsidRPr="001A34D4">
        <w:rPr>
          <w:i/>
          <w:noProof/>
        </w:rPr>
        <w:t>Cellular Microbiology</w:t>
      </w:r>
      <w:r w:rsidRPr="001A34D4">
        <w:rPr>
          <w:noProof/>
        </w:rPr>
        <w:t xml:space="preserve"> 11:1551-1560. doi: 10.1111/j.1462-5822.2009.01362.x.</w:t>
      </w:r>
    </w:p>
    <w:p w14:paraId="0FBD1246" w14:textId="77777777" w:rsidR="001A34D4" w:rsidRPr="001A34D4" w:rsidRDefault="001A34D4" w:rsidP="001A34D4">
      <w:pPr>
        <w:pStyle w:val="EndNoteBibliography"/>
        <w:spacing w:after="0"/>
        <w:ind w:left="720" w:hanging="720"/>
        <w:rPr>
          <w:noProof/>
        </w:rPr>
      </w:pPr>
      <w:r w:rsidRPr="001A34D4">
        <w:rPr>
          <w:noProof/>
        </w:rPr>
        <w:t xml:space="preserve">Williams, Bryony A. P., and Patrick J. Keeling. 2011. "Microsporidia – Highly Reduced and Derived Relatives of Fungi." In </w:t>
      </w:r>
      <w:r w:rsidRPr="001A34D4">
        <w:rPr>
          <w:i/>
          <w:noProof/>
        </w:rPr>
        <w:t>Evolution of Fungi and Fungal-Like Organisms</w:t>
      </w:r>
      <w:r w:rsidRPr="001A34D4">
        <w:rPr>
          <w:noProof/>
        </w:rPr>
        <w:t>, 25-36. Springer, Berlin, Heidelberg.</w:t>
      </w:r>
    </w:p>
    <w:p w14:paraId="2973EFC2" w14:textId="77777777" w:rsidR="001A34D4" w:rsidRPr="001A34D4" w:rsidRDefault="001A34D4" w:rsidP="001A34D4">
      <w:pPr>
        <w:pStyle w:val="EndNoteBibliography"/>
        <w:spacing w:after="0"/>
        <w:ind w:left="720" w:hanging="720"/>
        <w:rPr>
          <w:noProof/>
        </w:rPr>
      </w:pPr>
      <w:r w:rsidRPr="001A34D4">
        <w:rPr>
          <w:noProof/>
        </w:rPr>
        <w:t xml:space="preserve">Williams, Simon G., and Simon C. Lovell. 2009. "The Effect of Sequence Evolution on Protein Structural Divergence."  </w:t>
      </w:r>
      <w:r w:rsidRPr="001A34D4">
        <w:rPr>
          <w:i/>
          <w:noProof/>
        </w:rPr>
        <w:t>Molecular Biology and Evolution</w:t>
      </w:r>
      <w:r w:rsidRPr="001A34D4">
        <w:rPr>
          <w:noProof/>
        </w:rPr>
        <w:t xml:space="preserve"> 26:1055-1065. doi: 10.1093/molbev/msp020.</w:t>
      </w:r>
    </w:p>
    <w:p w14:paraId="50A2A901" w14:textId="77777777" w:rsidR="001A34D4" w:rsidRPr="001A34D4" w:rsidRDefault="001A34D4" w:rsidP="001A34D4">
      <w:pPr>
        <w:pStyle w:val="EndNoteBibliography"/>
        <w:spacing w:after="0"/>
        <w:ind w:left="720" w:hanging="720"/>
        <w:rPr>
          <w:noProof/>
        </w:rPr>
      </w:pPr>
      <w:r w:rsidRPr="001A34D4">
        <w:rPr>
          <w:noProof/>
        </w:rPr>
        <w:t xml:space="preserve">Winkler, Herbert H., and H. Ekkehard Neuhaus. 1999. "Non-mitochondrial ATP transport."  </w:t>
      </w:r>
      <w:r w:rsidRPr="001A34D4">
        <w:rPr>
          <w:i/>
          <w:noProof/>
        </w:rPr>
        <w:t>Trends in Biochemical Sciences</w:t>
      </w:r>
      <w:r w:rsidRPr="001A34D4">
        <w:rPr>
          <w:noProof/>
        </w:rPr>
        <w:t xml:space="preserve"> 24:64-68. doi: 10.1016/S0968-0004(98)01334-6.</w:t>
      </w:r>
    </w:p>
    <w:p w14:paraId="5BBD8B12" w14:textId="77777777" w:rsidR="001A34D4" w:rsidRPr="001A34D4" w:rsidRDefault="001A34D4" w:rsidP="001A34D4">
      <w:pPr>
        <w:pStyle w:val="EndNoteBibliography"/>
        <w:spacing w:after="0"/>
        <w:ind w:left="720" w:hanging="720"/>
        <w:rPr>
          <w:noProof/>
        </w:rPr>
      </w:pPr>
      <w:r w:rsidRPr="001A34D4">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1A34D4">
        <w:rPr>
          <w:i/>
          <w:noProof/>
        </w:rPr>
        <w:t>Environmental Microbiology</w:t>
      </w:r>
      <w:r w:rsidRPr="001A34D4">
        <w:rPr>
          <w:noProof/>
        </w:rPr>
        <w:t xml:space="preserve"> 19:2077-2089. doi: 10.1111/1462-2920.13734.</w:t>
      </w:r>
    </w:p>
    <w:p w14:paraId="79C666BE" w14:textId="77777777" w:rsidR="001A34D4" w:rsidRPr="001A34D4" w:rsidRDefault="001A34D4" w:rsidP="001A34D4">
      <w:pPr>
        <w:pStyle w:val="EndNoteBibliography"/>
        <w:spacing w:after="0"/>
        <w:ind w:left="720" w:hanging="720"/>
        <w:rPr>
          <w:noProof/>
        </w:rPr>
      </w:pPr>
      <w:r w:rsidRPr="001A34D4">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1A34D4">
        <w:rPr>
          <w:i/>
          <w:noProof/>
        </w:rPr>
        <w:t>Science</w:t>
      </w:r>
      <w:r w:rsidRPr="001A34D4">
        <w:rPr>
          <w:noProof/>
        </w:rPr>
        <w:t xml:space="preserve"> 322:104-110. doi: 10.1126/science.1158684.</w:t>
      </w:r>
    </w:p>
    <w:p w14:paraId="4F95803C" w14:textId="77777777" w:rsidR="001A34D4" w:rsidRPr="001A34D4" w:rsidRDefault="001A34D4" w:rsidP="001A34D4">
      <w:pPr>
        <w:pStyle w:val="EndNoteBibliography"/>
        <w:spacing w:after="0"/>
        <w:ind w:left="720" w:hanging="720"/>
        <w:rPr>
          <w:noProof/>
        </w:rPr>
      </w:pPr>
      <w:r w:rsidRPr="001A34D4">
        <w:rPr>
          <w:noProof/>
        </w:rPr>
        <w:t xml:space="preserve">Zudilova-Seinstra, Elena, Tony Adriaansen, and Robert van Liere. 2009. "Overview of Interactive Visualization." In </w:t>
      </w:r>
      <w:r w:rsidRPr="001A34D4">
        <w:rPr>
          <w:i/>
          <w:noProof/>
        </w:rPr>
        <w:t>Advanced Information and Knowledge Processing</w:t>
      </w:r>
      <w:r w:rsidRPr="001A34D4">
        <w:rPr>
          <w:noProof/>
        </w:rPr>
        <w:t>, 3-15.</w:t>
      </w:r>
    </w:p>
    <w:p w14:paraId="40F2BD49" w14:textId="77777777" w:rsidR="001A34D4" w:rsidRPr="001A34D4" w:rsidRDefault="001A34D4" w:rsidP="001A34D4">
      <w:pPr>
        <w:pStyle w:val="EndNoteBibliography"/>
        <w:ind w:left="720" w:hanging="720"/>
        <w:rPr>
          <w:noProof/>
        </w:rPr>
      </w:pPr>
      <w:r w:rsidRPr="001A34D4">
        <w:rPr>
          <w:noProof/>
        </w:rPr>
        <w:t xml:space="preserve">Zwickl, Derrick J., and David M. Hillis. 2002. "Increased Taxon Sampling Greatly Reduces Phylogenetic Error."  </w:t>
      </w:r>
      <w:r w:rsidRPr="001A34D4">
        <w:rPr>
          <w:i/>
          <w:noProof/>
        </w:rPr>
        <w:t>Systematic Biology</w:t>
      </w:r>
      <w:r w:rsidRPr="001A34D4">
        <w:rPr>
          <w:noProof/>
        </w:rPr>
        <w:t xml:space="preserve"> 51:588-598. doi: 10.1080/10635150290102339.</w:t>
      </w:r>
    </w:p>
    <w:p w14:paraId="592BE48D" w14:textId="0DE262BE"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23" w:name="_Toc384627480"/>
      <w:bookmarkStart w:id="224" w:name="_Toc386731532"/>
      <w:r w:rsidRPr="00076E91">
        <w:rPr>
          <w:rFonts w:ascii="Palatino Linotype" w:hAnsi="Palatino Linotype"/>
          <w:sz w:val="24"/>
          <w:szCs w:val="24"/>
        </w:rPr>
        <w:t>Appendix</w:t>
      </w:r>
      <w:bookmarkEnd w:id="223"/>
      <w:bookmarkEnd w:id="224"/>
    </w:p>
    <w:p w14:paraId="3845406E" w14:textId="5EB483C5" w:rsidR="003955E8" w:rsidRDefault="003955E8" w:rsidP="00785690">
      <w:pPr>
        <w:pStyle w:val="Heading2"/>
        <w:numPr>
          <w:ilvl w:val="0"/>
          <w:numId w:val="0"/>
        </w:numPr>
      </w:pPr>
      <w:bookmarkStart w:id="225" w:name="_Toc386731533"/>
      <w:r w:rsidRPr="00785690">
        <w:t>Tables</w:t>
      </w:r>
      <w:bookmarkEnd w:id="225"/>
    </w:p>
    <w:p w14:paraId="328D328F" w14:textId="77777777" w:rsidR="002C44D0" w:rsidRDefault="002C44D0" w:rsidP="008D799A">
      <w:pPr>
        <w:spacing w:after="0" w:line="360" w:lineRule="auto"/>
        <w:rPr>
          <w:szCs w:val="24"/>
        </w:rPr>
      </w:pPr>
    </w:p>
    <w:p w14:paraId="5A6ABEB2" w14:textId="52E14578" w:rsidR="007C0D28" w:rsidRPr="00076E91" w:rsidRDefault="007C0D28" w:rsidP="00BA2B31">
      <w:pPr>
        <w:pStyle w:val="Caption"/>
        <w:keepNext/>
        <w:spacing w:after="0" w:line="360" w:lineRule="auto"/>
        <w:jc w:val="both"/>
      </w:pPr>
      <w:bookmarkStart w:id="226" w:name="_Ref381452965"/>
      <w:bookmarkStart w:id="227" w:name="_Toc386730848"/>
      <w:r w:rsidRPr="00076E91">
        <w:t xml:space="preserve">Table </w:t>
      </w:r>
      <w:r w:rsidR="00C52ED2">
        <w:fldChar w:fldCharType="begin"/>
      </w:r>
      <w:r w:rsidR="00C52ED2">
        <w:instrText xml:space="preserve"> STYLEREF 1 \s </w:instrText>
      </w:r>
      <w:r w:rsidR="00C52ED2">
        <w:fldChar w:fldCharType="separate"/>
      </w:r>
      <w:r w:rsidR="00D90797">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D90797">
        <w:rPr>
          <w:noProof/>
        </w:rPr>
        <w:t>1</w:t>
      </w:r>
      <w:r w:rsidR="00C52ED2">
        <w:fldChar w:fldCharType="end"/>
      </w:r>
      <w:bookmarkEnd w:id="226"/>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27"/>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361FE8A9" w:rsidR="00695DD6" w:rsidRDefault="00695DD6" w:rsidP="00695DD6">
      <w:pPr>
        <w:pStyle w:val="Caption"/>
        <w:keepNext/>
      </w:pPr>
      <w:bookmarkStart w:id="228" w:name="_Ref386346463"/>
      <w:bookmarkStart w:id="229" w:name="_Toc386730849"/>
      <w:r>
        <w:t xml:space="preserve">Table </w:t>
      </w:r>
      <w:r w:rsidR="00C52ED2">
        <w:fldChar w:fldCharType="begin"/>
      </w:r>
      <w:r w:rsidR="00C52ED2">
        <w:instrText xml:space="preserve"> STYLEREF 1 \s </w:instrText>
      </w:r>
      <w:r w:rsidR="00C52ED2">
        <w:fldChar w:fldCharType="separate"/>
      </w:r>
      <w:r w:rsidR="00D90797">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D90797">
        <w:rPr>
          <w:noProof/>
        </w:rPr>
        <w:t>2</w:t>
      </w:r>
      <w:r w:rsidR="00C52ED2">
        <w:fldChar w:fldCharType="end"/>
      </w:r>
      <w:bookmarkEnd w:id="228"/>
      <w:r>
        <w:t>: 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229"/>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Batrachochytrium 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r w:rsidRPr="00894995">
              <w:rPr>
                <w:sz w:val="20"/>
                <w:szCs w:val="20"/>
              </w:rPr>
              <w:t>fungalgenomes.or</w:t>
            </w:r>
            <w:r>
              <w:rPr>
                <w:sz w:val="20"/>
                <w:szCs w:val="20"/>
              </w:rPr>
              <w:t>g</w:t>
            </w:r>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r>
              <w:rPr>
                <w:sz w:val="20"/>
                <w:szCs w:val="20"/>
              </w:rPr>
              <w:t>phylomedb</w:t>
            </w:r>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Rhizopus oryzae RA 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r w:rsidRPr="00894995">
              <w:rPr>
                <w:sz w:val="20"/>
                <w:szCs w:val="20"/>
              </w:rPr>
              <w:t>plasmodb.org</w:t>
            </w:r>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r w:rsidRPr="00894995">
              <w:rPr>
                <w:sz w:val="20"/>
                <w:szCs w:val="20"/>
              </w:rPr>
              <w:t>uniprot</w:t>
            </w:r>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1D519CF9" w14:textId="459BD864" w:rsidR="005650D7" w:rsidRDefault="005650D7" w:rsidP="00695DD6">
      <w:pPr>
        <w:pStyle w:val="Caption"/>
        <w:rPr>
          <w:szCs w:val="24"/>
        </w:rPr>
      </w:pPr>
    </w:p>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03CDCBC8" w14:textId="2DAADA32" w:rsidR="009F5610" w:rsidRDefault="009F5610" w:rsidP="00BA2B31">
      <w:pPr>
        <w:pStyle w:val="Caption"/>
        <w:keepNext/>
        <w:jc w:val="both"/>
      </w:pPr>
      <w:bookmarkStart w:id="230" w:name="_Ref384424711"/>
      <w:bookmarkStart w:id="231" w:name="_Toc386730850"/>
      <w:r>
        <w:t xml:space="preserve">Table </w:t>
      </w:r>
      <w:r w:rsidR="00C52ED2">
        <w:fldChar w:fldCharType="begin"/>
      </w:r>
      <w:r w:rsidR="00C52ED2">
        <w:instrText xml:space="preserve"> STYLEREF 1 \s </w:instrText>
      </w:r>
      <w:r w:rsidR="00C52ED2">
        <w:fldChar w:fldCharType="separate"/>
      </w:r>
      <w:r w:rsidR="00D90797">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D90797">
        <w:rPr>
          <w:noProof/>
        </w:rPr>
        <w:t>3</w:t>
      </w:r>
      <w:r w:rsidR="00C52ED2">
        <w:fldChar w:fldCharType="end"/>
      </w:r>
      <w:bookmarkEnd w:id="230"/>
      <w:r>
        <w:t xml:space="preserve">: </w:t>
      </w:r>
      <w:r w:rsidRPr="00076E91">
        <w:t>List of 30 manually KO-annotated reference taxa</w:t>
      </w:r>
      <w:r>
        <w:t xml:space="preserve"> from KEGG.</w:t>
      </w:r>
      <w:r w:rsidR="00DB79B1">
        <w:t xml:space="preserve"> Columns indicate </w:t>
      </w:r>
      <w:r w:rsidR="00092C09">
        <w:t>taxonomy ID, taxon name and the corresponding systematic rank including phylum, kingdom and superkingdom.</w:t>
      </w:r>
      <w:r w:rsidR="003C5635">
        <w:t xml:space="preserve"> In case </w:t>
      </w:r>
      <w:r w:rsidR="00C0278B">
        <w:t>the</w:t>
      </w:r>
      <w:r w:rsidR="003C5635">
        <w:t xml:space="preserve"> rank is undefined, it will be written as NA (not available).</w:t>
      </w:r>
      <w:bookmarkEnd w:id="231"/>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EE038D" w:rsidRPr="00E721B6" w14:paraId="1003FC3F" w14:textId="77777777" w:rsidTr="00E721B6">
        <w:trPr>
          <w:trHeight w:val="300"/>
        </w:trPr>
        <w:tc>
          <w:tcPr>
            <w:tcW w:w="919" w:type="dxa"/>
            <w:noWrap/>
            <w:hideMark/>
          </w:tcPr>
          <w:p w14:paraId="43D02B7D" w14:textId="4746F491" w:rsidR="006136B5" w:rsidRPr="00E721B6" w:rsidRDefault="006136B5" w:rsidP="006136B5">
            <w:pPr>
              <w:spacing w:line="360" w:lineRule="auto"/>
              <w:rPr>
                <w:sz w:val="20"/>
                <w:szCs w:val="20"/>
              </w:rPr>
            </w:pPr>
            <w:r w:rsidRPr="00E721B6">
              <w:rPr>
                <w:sz w:val="20"/>
                <w:szCs w:val="20"/>
              </w:rPr>
              <w:t>ID</w:t>
            </w:r>
          </w:p>
        </w:tc>
        <w:tc>
          <w:tcPr>
            <w:tcW w:w="2847" w:type="dxa"/>
            <w:noWrap/>
            <w:hideMark/>
          </w:tcPr>
          <w:p w14:paraId="2421385F" w14:textId="77777777" w:rsidR="006136B5" w:rsidRPr="00E721B6" w:rsidRDefault="006136B5" w:rsidP="006136B5">
            <w:pPr>
              <w:spacing w:line="360" w:lineRule="auto"/>
              <w:rPr>
                <w:sz w:val="20"/>
                <w:szCs w:val="20"/>
              </w:rPr>
            </w:pPr>
            <w:r w:rsidRPr="00E721B6">
              <w:rPr>
                <w:sz w:val="20"/>
                <w:szCs w:val="20"/>
              </w:rPr>
              <w:t>Taxon name</w:t>
            </w:r>
          </w:p>
        </w:tc>
        <w:tc>
          <w:tcPr>
            <w:tcW w:w="1828" w:type="dxa"/>
            <w:noWrap/>
            <w:hideMark/>
          </w:tcPr>
          <w:p w14:paraId="297C65D0" w14:textId="3626804C" w:rsidR="006136B5" w:rsidRPr="00E721B6" w:rsidRDefault="00217F52" w:rsidP="006136B5">
            <w:pPr>
              <w:spacing w:line="360" w:lineRule="auto"/>
              <w:rPr>
                <w:sz w:val="20"/>
                <w:szCs w:val="20"/>
              </w:rPr>
            </w:pPr>
            <w:r w:rsidRPr="00E721B6">
              <w:rPr>
                <w:sz w:val="20"/>
                <w:szCs w:val="20"/>
              </w:rPr>
              <w:t>P</w:t>
            </w:r>
            <w:r w:rsidR="006136B5" w:rsidRPr="00E721B6">
              <w:rPr>
                <w:sz w:val="20"/>
                <w:szCs w:val="20"/>
              </w:rPr>
              <w:t>hylum</w:t>
            </w:r>
          </w:p>
        </w:tc>
        <w:tc>
          <w:tcPr>
            <w:tcW w:w="1489" w:type="dxa"/>
            <w:noWrap/>
            <w:hideMark/>
          </w:tcPr>
          <w:p w14:paraId="245A931D" w14:textId="7E2D4581" w:rsidR="006136B5" w:rsidRPr="00E721B6" w:rsidRDefault="00217F52" w:rsidP="006136B5">
            <w:pPr>
              <w:spacing w:line="360" w:lineRule="auto"/>
              <w:rPr>
                <w:sz w:val="20"/>
                <w:szCs w:val="20"/>
              </w:rPr>
            </w:pPr>
            <w:r w:rsidRPr="00E721B6">
              <w:rPr>
                <w:sz w:val="20"/>
                <w:szCs w:val="20"/>
              </w:rPr>
              <w:t>K</w:t>
            </w:r>
            <w:r w:rsidR="006136B5" w:rsidRPr="00E721B6">
              <w:rPr>
                <w:sz w:val="20"/>
                <w:szCs w:val="20"/>
              </w:rPr>
              <w:t>ingdom</w:t>
            </w:r>
          </w:p>
        </w:tc>
        <w:tc>
          <w:tcPr>
            <w:tcW w:w="1637" w:type="dxa"/>
            <w:noWrap/>
            <w:hideMark/>
          </w:tcPr>
          <w:p w14:paraId="41CA7C01" w14:textId="3A6FB15B" w:rsidR="006136B5" w:rsidRPr="00E721B6" w:rsidRDefault="00217F52" w:rsidP="006136B5">
            <w:pPr>
              <w:spacing w:line="360" w:lineRule="auto"/>
              <w:rPr>
                <w:sz w:val="20"/>
                <w:szCs w:val="20"/>
              </w:rPr>
            </w:pPr>
            <w:r w:rsidRPr="00E721B6">
              <w:rPr>
                <w:sz w:val="20"/>
                <w:szCs w:val="20"/>
              </w:rPr>
              <w:t>S</w:t>
            </w:r>
            <w:r w:rsidR="006136B5" w:rsidRPr="00E721B6">
              <w:rPr>
                <w:sz w:val="20"/>
                <w:szCs w:val="20"/>
              </w:rPr>
              <w:t>uperkingdom</w:t>
            </w:r>
          </w:p>
        </w:tc>
      </w:tr>
      <w:tr w:rsidR="00EE038D" w:rsidRPr="00E721B6" w14:paraId="64E2986C" w14:textId="77777777" w:rsidTr="00E721B6">
        <w:trPr>
          <w:trHeight w:val="300"/>
        </w:trPr>
        <w:tc>
          <w:tcPr>
            <w:tcW w:w="919" w:type="dxa"/>
            <w:noWrap/>
            <w:hideMark/>
          </w:tcPr>
          <w:p w14:paraId="03F0B41D" w14:textId="77777777" w:rsidR="006136B5" w:rsidRPr="00E721B6" w:rsidRDefault="006136B5" w:rsidP="006136B5">
            <w:pPr>
              <w:spacing w:line="360" w:lineRule="auto"/>
              <w:rPr>
                <w:sz w:val="20"/>
                <w:szCs w:val="20"/>
              </w:rPr>
            </w:pPr>
            <w:r w:rsidRPr="00E721B6">
              <w:rPr>
                <w:sz w:val="20"/>
                <w:szCs w:val="20"/>
              </w:rPr>
              <w:t>33169</w:t>
            </w:r>
          </w:p>
        </w:tc>
        <w:tc>
          <w:tcPr>
            <w:tcW w:w="2847" w:type="dxa"/>
            <w:noWrap/>
            <w:hideMark/>
          </w:tcPr>
          <w:p w14:paraId="443A6AFE" w14:textId="77777777" w:rsidR="006136B5" w:rsidRPr="00E721B6" w:rsidRDefault="006136B5" w:rsidP="006136B5">
            <w:pPr>
              <w:spacing w:line="360" w:lineRule="auto"/>
              <w:rPr>
                <w:i/>
                <w:sz w:val="20"/>
                <w:szCs w:val="20"/>
              </w:rPr>
            </w:pPr>
            <w:r w:rsidRPr="00E721B6">
              <w:rPr>
                <w:i/>
                <w:sz w:val="20"/>
                <w:szCs w:val="20"/>
              </w:rPr>
              <w:t>Ashbya gossypii</w:t>
            </w:r>
          </w:p>
        </w:tc>
        <w:tc>
          <w:tcPr>
            <w:tcW w:w="1828" w:type="dxa"/>
            <w:noWrap/>
            <w:hideMark/>
          </w:tcPr>
          <w:p w14:paraId="10275D6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137FF8E"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6C53C612"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545C9A8" w14:textId="77777777" w:rsidTr="00E721B6">
        <w:trPr>
          <w:trHeight w:val="300"/>
        </w:trPr>
        <w:tc>
          <w:tcPr>
            <w:tcW w:w="919" w:type="dxa"/>
            <w:noWrap/>
            <w:hideMark/>
          </w:tcPr>
          <w:p w14:paraId="63FE590C" w14:textId="77777777" w:rsidR="006136B5" w:rsidRPr="00E721B6" w:rsidRDefault="006136B5" w:rsidP="006136B5">
            <w:pPr>
              <w:spacing w:line="360" w:lineRule="auto"/>
              <w:rPr>
                <w:sz w:val="20"/>
                <w:szCs w:val="20"/>
              </w:rPr>
            </w:pPr>
            <w:r w:rsidRPr="00E721B6">
              <w:rPr>
                <w:sz w:val="20"/>
                <w:szCs w:val="20"/>
              </w:rPr>
              <w:t>4896</w:t>
            </w:r>
          </w:p>
        </w:tc>
        <w:tc>
          <w:tcPr>
            <w:tcW w:w="2847" w:type="dxa"/>
            <w:noWrap/>
            <w:hideMark/>
          </w:tcPr>
          <w:p w14:paraId="2FAB1E31" w14:textId="77777777" w:rsidR="006136B5" w:rsidRPr="00E721B6" w:rsidRDefault="006136B5" w:rsidP="006136B5">
            <w:pPr>
              <w:spacing w:line="360" w:lineRule="auto"/>
              <w:rPr>
                <w:i/>
                <w:sz w:val="20"/>
                <w:szCs w:val="20"/>
              </w:rPr>
            </w:pPr>
            <w:r w:rsidRPr="00E721B6">
              <w:rPr>
                <w:i/>
                <w:sz w:val="20"/>
                <w:szCs w:val="20"/>
              </w:rPr>
              <w:t>Schizosaccharomyces pombe</w:t>
            </w:r>
          </w:p>
        </w:tc>
        <w:tc>
          <w:tcPr>
            <w:tcW w:w="1828" w:type="dxa"/>
            <w:noWrap/>
            <w:hideMark/>
          </w:tcPr>
          <w:p w14:paraId="52B208C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130899DC"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4C034A4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26F8383" w14:textId="77777777" w:rsidTr="00E721B6">
        <w:trPr>
          <w:trHeight w:val="300"/>
        </w:trPr>
        <w:tc>
          <w:tcPr>
            <w:tcW w:w="919" w:type="dxa"/>
            <w:noWrap/>
            <w:hideMark/>
          </w:tcPr>
          <w:p w14:paraId="51560487" w14:textId="77777777" w:rsidR="006136B5" w:rsidRPr="00E721B6" w:rsidRDefault="006136B5" w:rsidP="006136B5">
            <w:pPr>
              <w:spacing w:line="360" w:lineRule="auto"/>
              <w:rPr>
                <w:sz w:val="20"/>
                <w:szCs w:val="20"/>
              </w:rPr>
            </w:pPr>
            <w:r w:rsidRPr="00E721B6">
              <w:rPr>
                <w:sz w:val="20"/>
                <w:szCs w:val="20"/>
              </w:rPr>
              <w:t>5476</w:t>
            </w:r>
          </w:p>
        </w:tc>
        <w:tc>
          <w:tcPr>
            <w:tcW w:w="2847" w:type="dxa"/>
            <w:noWrap/>
            <w:hideMark/>
          </w:tcPr>
          <w:p w14:paraId="6BF8885B" w14:textId="77777777" w:rsidR="006136B5" w:rsidRPr="00E721B6" w:rsidRDefault="006136B5" w:rsidP="006136B5">
            <w:pPr>
              <w:spacing w:line="360" w:lineRule="auto"/>
              <w:rPr>
                <w:i/>
                <w:sz w:val="20"/>
                <w:szCs w:val="20"/>
              </w:rPr>
            </w:pPr>
            <w:r w:rsidRPr="00E721B6">
              <w:rPr>
                <w:i/>
                <w:sz w:val="20"/>
                <w:szCs w:val="20"/>
              </w:rPr>
              <w:t>Candida albicans</w:t>
            </w:r>
          </w:p>
        </w:tc>
        <w:tc>
          <w:tcPr>
            <w:tcW w:w="1828" w:type="dxa"/>
            <w:noWrap/>
            <w:hideMark/>
          </w:tcPr>
          <w:p w14:paraId="3893F8A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1FB7FB29"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702B2677"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20DAF32" w14:textId="77777777" w:rsidTr="00E721B6">
        <w:trPr>
          <w:trHeight w:val="300"/>
        </w:trPr>
        <w:tc>
          <w:tcPr>
            <w:tcW w:w="919" w:type="dxa"/>
            <w:noWrap/>
            <w:hideMark/>
          </w:tcPr>
          <w:p w14:paraId="4B15222A" w14:textId="77777777" w:rsidR="006136B5" w:rsidRPr="00E721B6" w:rsidRDefault="006136B5" w:rsidP="006136B5">
            <w:pPr>
              <w:spacing w:line="360" w:lineRule="auto"/>
              <w:rPr>
                <w:sz w:val="20"/>
                <w:szCs w:val="20"/>
              </w:rPr>
            </w:pPr>
            <w:r w:rsidRPr="00E721B6">
              <w:rPr>
                <w:sz w:val="20"/>
                <w:szCs w:val="20"/>
              </w:rPr>
              <w:t>4932</w:t>
            </w:r>
          </w:p>
        </w:tc>
        <w:tc>
          <w:tcPr>
            <w:tcW w:w="2847" w:type="dxa"/>
            <w:noWrap/>
            <w:hideMark/>
          </w:tcPr>
          <w:p w14:paraId="04CC7C7A" w14:textId="77777777" w:rsidR="006136B5" w:rsidRPr="00E721B6" w:rsidRDefault="006136B5" w:rsidP="006136B5">
            <w:pPr>
              <w:spacing w:line="360" w:lineRule="auto"/>
              <w:rPr>
                <w:i/>
                <w:sz w:val="20"/>
                <w:szCs w:val="20"/>
              </w:rPr>
            </w:pPr>
            <w:r w:rsidRPr="00E721B6">
              <w:rPr>
                <w:i/>
                <w:sz w:val="20"/>
                <w:szCs w:val="20"/>
              </w:rPr>
              <w:t>Saccharomyces cerevisiae</w:t>
            </w:r>
          </w:p>
        </w:tc>
        <w:tc>
          <w:tcPr>
            <w:tcW w:w="1828" w:type="dxa"/>
            <w:noWrap/>
            <w:hideMark/>
          </w:tcPr>
          <w:p w14:paraId="33D01848"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1405254"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2BA347FE"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94165C4" w14:textId="77777777" w:rsidTr="00E721B6">
        <w:trPr>
          <w:trHeight w:val="300"/>
        </w:trPr>
        <w:tc>
          <w:tcPr>
            <w:tcW w:w="919" w:type="dxa"/>
            <w:noWrap/>
            <w:hideMark/>
          </w:tcPr>
          <w:p w14:paraId="5206D56C" w14:textId="77777777" w:rsidR="006136B5" w:rsidRPr="00E721B6" w:rsidRDefault="006136B5" w:rsidP="006136B5">
            <w:pPr>
              <w:spacing w:line="360" w:lineRule="auto"/>
              <w:rPr>
                <w:sz w:val="20"/>
                <w:szCs w:val="20"/>
              </w:rPr>
            </w:pPr>
            <w:r w:rsidRPr="00E721B6">
              <w:rPr>
                <w:sz w:val="20"/>
                <w:szCs w:val="20"/>
              </w:rPr>
              <w:t>5141</w:t>
            </w:r>
          </w:p>
        </w:tc>
        <w:tc>
          <w:tcPr>
            <w:tcW w:w="2847" w:type="dxa"/>
            <w:noWrap/>
            <w:hideMark/>
          </w:tcPr>
          <w:p w14:paraId="6B367C47" w14:textId="77777777" w:rsidR="006136B5" w:rsidRPr="00E721B6" w:rsidRDefault="006136B5" w:rsidP="006136B5">
            <w:pPr>
              <w:spacing w:line="360" w:lineRule="auto"/>
              <w:rPr>
                <w:i/>
                <w:sz w:val="20"/>
                <w:szCs w:val="20"/>
              </w:rPr>
            </w:pPr>
            <w:r w:rsidRPr="00E721B6">
              <w:rPr>
                <w:i/>
                <w:sz w:val="20"/>
                <w:szCs w:val="20"/>
              </w:rPr>
              <w:t>Neurospora crassa</w:t>
            </w:r>
          </w:p>
        </w:tc>
        <w:tc>
          <w:tcPr>
            <w:tcW w:w="1828" w:type="dxa"/>
            <w:noWrap/>
            <w:hideMark/>
          </w:tcPr>
          <w:p w14:paraId="244AAD26"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FE1604C"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6438271D"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B0737EB" w14:textId="77777777" w:rsidTr="00E721B6">
        <w:trPr>
          <w:trHeight w:val="300"/>
        </w:trPr>
        <w:tc>
          <w:tcPr>
            <w:tcW w:w="919" w:type="dxa"/>
            <w:noWrap/>
            <w:hideMark/>
          </w:tcPr>
          <w:p w14:paraId="3CE9EF10" w14:textId="77777777" w:rsidR="006136B5" w:rsidRPr="00E721B6" w:rsidRDefault="006136B5" w:rsidP="006136B5">
            <w:pPr>
              <w:spacing w:line="360" w:lineRule="auto"/>
              <w:rPr>
                <w:sz w:val="20"/>
                <w:szCs w:val="20"/>
              </w:rPr>
            </w:pPr>
            <w:r w:rsidRPr="00E721B6">
              <w:rPr>
                <w:sz w:val="20"/>
                <w:szCs w:val="20"/>
              </w:rPr>
              <w:t>162425</w:t>
            </w:r>
          </w:p>
        </w:tc>
        <w:tc>
          <w:tcPr>
            <w:tcW w:w="2847" w:type="dxa"/>
            <w:noWrap/>
            <w:hideMark/>
          </w:tcPr>
          <w:p w14:paraId="75851100" w14:textId="77777777" w:rsidR="006136B5" w:rsidRPr="00E721B6" w:rsidRDefault="006136B5" w:rsidP="006136B5">
            <w:pPr>
              <w:spacing w:line="360" w:lineRule="auto"/>
              <w:rPr>
                <w:i/>
                <w:sz w:val="20"/>
                <w:szCs w:val="20"/>
              </w:rPr>
            </w:pPr>
            <w:r w:rsidRPr="00E721B6">
              <w:rPr>
                <w:i/>
                <w:sz w:val="20"/>
                <w:szCs w:val="20"/>
              </w:rPr>
              <w:t>Aspergillus nidulans</w:t>
            </w:r>
          </w:p>
        </w:tc>
        <w:tc>
          <w:tcPr>
            <w:tcW w:w="1828" w:type="dxa"/>
            <w:noWrap/>
            <w:hideMark/>
          </w:tcPr>
          <w:p w14:paraId="0CEA2530"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0DA16367"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036F2C68"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337A3FA" w14:textId="77777777" w:rsidTr="00E721B6">
        <w:trPr>
          <w:trHeight w:val="300"/>
        </w:trPr>
        <w:tc>
          <w:tcPr>
            <w:tcW w:w="919" w:type="dxa"/>
            <w:noWrap/>
            <w:hideMark/>
          </w:tcPr>
          <w:p w14:paraId="3EF91DAB" w14:textId="77777777" w:rsidR="006136B5" w:rsidRPr="00E721B6" w:rsidRDefault="006136B5" w:rsidP="006136B5">
            <w:pPr>
              <w:spacing w:line="360" w:lineRule="auto"/>
              <w:rPr>
                <w:sz w:val="20"/>
                <w:szCs w:val="20"/>
              </w:rPr>
            </w:pPr>
            <w:r w:rsidRPr="00E721B6">
              <w:rPr>
                <w:sz w:val="20"/>
                <w:szCs w:val="20"/>
              </w:rPr>
              <w:t>9606</w:t>
            </w:r>
          </w:p>
        </w:tc>
        <w:tc>
          <w:tcPr>
            <w:tcW w:w="2847" w:type="dxa"/>
            <w:noWrap/>
            <w:hideMark/>
          </w:tcPr>
          <w:p w14:paraId="75F40727" w14:textId="77777777" w:rsidR="006136B5" w:rsidRPr="00E721B6" w:rsidRDefault="006136B5" w:rsidP="006136B5">
            <w:pPr>
              <w:spacing w:line="360" w:lineRule="auto"/>
              <w:rPr>
                <w:i/>
                <w:sz w:val="20"/>
                <w:szCs w:val="20"/>
              </w:rPr>
            </w:pPr>
            <w:r w:rsidRPr="00E721B6">
              <w:rPr>
                <w:i/>
                <w:sz w:val="20"/>
                <w:szCs w:val="20"/>
              </w:rPr>
              <w:t>Homo sapiens</w:t>
            </w:r>
          </w:p>
        </w:tc>
        <w:tc>
          <w:tcPr>
            <w:tcW w:w="1828" w:type="dxa"/>
            <w:noWrap/>
            <w:hideMark/>
          </w:tcPr>
          <w:p w14:paraId="2DC361CC"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3B8BA80D"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77BAC57F"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339F478" w14:textId="77777777" w:rsidTr="00E721B6">
        <w:trPr>
          <w:trHeight w:val="300"/>
        </w:trPr>
        <w:tc>
          <w:tcPr>
            <w:tcW w:w="919" w:type="dxa"/>
            <w:noWrap/>
            <w:hideMark/>
          </w:tcPr>
          <w:p w14:paraId="189A9DFE" w14:textId="77777777" w:rsidR="006136B5" w:rsidRPr="00E721B6" w:rsidRDefault="006136B5" w:rsidP="006136B5">
            <w:pPr>
              <w:spacing w:line="360" w:lineRule="auto"/>
              <w:rPr>
                <w:sz w:val="20"/>
                <w:szCs w:val="20"/>
              </w:rPr>
            </w:pPr>
            <w:r w:rsidRPr="00E721B6">
              <w:rPr>
                <w:sz w:val="20"/>
                <w:szCs w:val="20"/>
              </w:rPr>
              <w:t>10090</w:t>
            </w:r>
          </w:p>
        </w:tc>
        <w:tc>
          <w:tcPr>
            <w:tcW w:w="2847" w:type="dxa"/>
            <w:noWrap/>
            <w:hideMark/>
          </w:tcPr>
          <w:p w14:paraId="7EABC986" w14:textId="77777777" w:rsidR="006136B5" w:rsidRPr="00E721B6" w:rsidRDefault="006136B5" w:rsidP="006136B5">
            <w:pPr>
              <w:spacing w:line="360" w:lineRule="auto"/>
              <w:rPr>
                <w:i/>
                <w:sz w:val="20"/>
                <w:szCs w:val="20"/>
              </w:rPr>
            </w:pPr>
            <w:r w:rsidRPr="00E721B6">
              <w:rPr>
                <w:i/>
                <w:sz w:val="20"/>
                <w:szCs w:val="20"/>
              </w:rPr>
              <w:t>Mus musculus</w:t>
            </w:r>
          </w:p>
        </w:tc>
        <w:tc>
          <w:tcPr>
            <w:tcW w:w="1828" w:type="dxa"/>
            <w:noWrap/>
            <w:hideMark/>
          </w:tcPr>
          <w:p w14:paraId="1F5F18FC"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1E4E4667"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3BEFA28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931781F" w14:textId="77777777" w:rsidTr="00E721B6">
        <w:trPr>
          <w:trHeight w:val="300"/>
        </w:trPr>
        <w:tc>
          <w:tcPr>
            <w:tcW w:w="919" w:type="dxa"/>
            <w:noWrap/>
            <w:hideMark/>
          </w:tcPr>
          <w:p w14:paraId="116495FC" w14:textId="77777777" w:rsidR="006136B5" w:rsidRPr="00E721B6" w:rsidRDefault="006136B5" w:rsidP="006136B5">
            <w:pPr>
              <w:spacing w:line="360" w:lineRule="auto"/>
              <w:rPr>
                <w:sz w:val="20"/>
                <w:szCs w:val="20"/>
              </w:rPr>
            </w:pPr>
            <w:r w:rsidRPr="00E721B6">
              <w:rPr>
                <w:sz w:val="20"/>
                <w:szCs w:val="20"/>
              </w:rPr>
              <w:t>10116</w:t>
            </w:r>
          </w:p>
        </w:tc>
        <w:tc>
          <w:tcPr>
            <w:tcW w:w="2847" w:type="dxa"/>
            <w:noWrap/>
            <w:hideMark/>
          </w:tcPr>
          <w:p w14:paraId="5ADA97B9" w14:textId="77777777" w:rsidR="006136B5" w:rsidRPr="00E721B6" w:rsidRDefault="006136B5" w:rsidP="006136B5">
            <w:pPr>
              <w:spacing w:line="360" w:lineRule="auto"/>
              <w:rPr>
                <w:i/>
                <w:sz w:val="20"/>
                <w:szCs w:val="20"/>
              </w:rPr>
            </w:pPr>
            <w:r w:rsidRPr="00E721B6">
              <w:rPr>
                <w:i/>
                <w:sz w:val="20"/>
                <w:szCs w:val="20"/>
              </w:rPr>
              <w:t>Rattus norvegicus</w:t>
            </w:r>
          </w:p>
        </w:tc>
        <w:tc>
          <w:tcPr>
            <w:tcW w:w="1828" w:type="dxa"/>
            <w:noWrap/>
            <w:hideMark/>
          </w:tcPr>
          <w:p w14:paraId="0EFB705F"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5F12B005"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6AF7A2E7"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60B7FF1" w14:textId="77777777" w:rsidTr="00E721B6">
        <w:trPr>
          <w:trHeight w:val="300"/>
        </w:trPr>
        <w:tc>
          <w:tcPr>
            <w:tcW w:w="919" w:type="dxa"/>
            <w:noWrap/>
            <w:hideMark/>
          </w:tcPr>
          <w:p w14:paraId="39DA0F02" w14:textId="77777777" w:rsidR="006136B5" w:rsidRPr="00E721B6" w:rsidRDefault="006136B5" w:rsidP="006136B5">
            <w:pPr>
              <w:spacing w:line="360" w:lineRule="auto"/>
              <w:rPr>
                <w:sz w:val="20"/>
                <w:szCs w:val="20"/>
              </w:rPr>
            </w:pPr>
            <w:r w:rsidRPr="00E721B6">
              <w:rPr>
                <w:sz w:val="20"/>
                <w:szCs w:val="20"/>
              </w:rPr>
              <w:t>7955</w:t>
            </w:r>
          </w:p>
        </w:tc>
        <w:tc>
          <w:tcPr>
            <w:tcW w:w="2847" w:type="dxa"/>
            <w:noWrap/>
            <w:hideMark/>
          </w:tcPr>
          <w:p w14:paraId="7D7EA015" w14:textId="77777777" w:rsidR="006136B5" w:rsidRPr="00E721B6" w:rsidRDefault="006136B5" w:rsidP="006136B5">
            <w:pPr>
              <w:spacing w:line="360" w:lineRule="auto"/>
              <w:rPr>
                <w:i/>
                <w:sz w:val="20"/>
                <w:szCs w:val="20"/>
              </w:rPr>
            </w:pPr>
            <w:r w:rsidRPr="00E721B6">
              <w:rPr>
                <w:i/>
                <w:sz w:val="20"/>
                <w:szCs w:val="20"/>
              </w:rPr>
              <w:t>Danio rerio</w:t>
            </w:r>
          </w:p>
        </w:tc>
        <w:tc>
          <w:tcPr>
            <w:tcW w:w="1828" w:type="dxa"/>
            <w:noWrap/>
            <w:hideMark/>
          </w:tcPr>
          <w:p w14:paraId="7DD03618"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37B82949"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2F14A505"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A932674" w14:textId="77777777" w:rsidTr="00E721B6">
        <w:trPr>
          <w:trHeight w:val="300"/>
        </w:trPr>
        <w:tc>
          <w:tcPr>
            <w:tcW w:w="919" w:type="dxa"/>
            <w:noWrap/>
            <w:hideMark/>
          </w:tcPr>
          <w:p w14:paraId="42381332" w14:textId="77777777" w:rsidR="006136B5" w:rsidRPr="00E721B6" w:rsidRDefault="006136B5" w:rsidP="006136B5">
            <w:pPr>
              <w:spacing w:line="360" w:lineRule="auto"/>
              <w:rPr>
                <w:sz w:val="20"/>
                <w:szCs w:val="20"/>
              </w:rPr>
            </w:pPr>
            <w:r w:rsidRPr="00E721B6">
              <w:rPr>
                <w:sz w:val="20"/>
                <w:szCs w:val="20"/>
              </w:rPr>
              <w:t>7227</w:t>
            </w:r>
          </w:p>
        </w:tc>
        <w:tc>
          <w:tcPr>
            <w:tcW w:w="2847" w:type="dxa"/>
            <w:noWrap/>
            <w:hideMark/>
          </w:tcPr>
          <w:p w14:paraId="7C454C69" w14:textId="77777777" w:rsidR="006136B5" w:rsidRPr="00E721B6" w:rsidRDefault="006136B5" w:rsidP="006136B5">
            <w:pPr>
              <w:spacing w:line="360" w:lineRule="auto"/>
              <w:rPr>
                <w:i/>
                <w:sz w:val="20"/>
                <w:szCs w:val="20"/>
              </w:rPr>
            </w:pPr>
            <w:r w:rsidRPr="00E721B6">
              <w:rPr>
                <w:i/>
                <w:sz w:val="20"/>
                <w:szCs w:val="20"/>
              </w:rPr>
              <w:t>Drosophila melanogaster</w:t>
            </w:r>
          </w:p>
        </w:tc>
        <w:tc>
          <w:tcPr>
            <w:tcW w:w="1828" w:type="dxa"/>
            <w:noWrap/>
            <w:hideMark/>
          </w:tcPr>
          <w:p w14:paraId="099163E4" w14:textId="77777777" w:rsidR="006136B5" w:rsidRPr="00E721B6" w:rsidRDefault="006136B5" w:rsidP="006136B5">
            <w:pPr>
              <w:spacing w:line="360" w:lineRule="auto"/>
              <w:rPr>
                <w:sz w:val="20"/>
                <w:szCs w:val="20"/>
              </w:rPr>
            </w:pPr>
            <w:r w:rsidRPr="00E721B6">
              <w:rPr>
                <w:sz w:val="20"/>
                <w:szCs w:val="20"/>
              </w:rPr>
              <w:t>Arthropoda</w:t>
            </w:r>
          </w:p>
        </w:tc>
        <w:tc>
          <w:tcPr>
            <w:tcW w:w="1489" w:type="dxa"/>
            <w:noWrap/>
            <w:hideMark/>
          </w:tcPr>
          <w:p w14:paraId="29B1CC2A"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24F232C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1423616" w14:textId="77777777" w:rsidTr="00E721B6">
        <w:trPr>
          <w:trHeight w:val="300"/>
        </w:trPr>
        <w:tc>
          <w:tcPr>
            <w:tcW w:w="919" w:type="dxa"/>
            <w:noWrap/>
            <w:hideMark/>
          </w:tcPr>
          <w:p w14:paraId="7A371D62" w14:textId="77777777" w:rsidR="006136B5" w:rsidRPr="00E721B6" w:rsidRDefault="006136B5" w:rsidP="006136B5">
            <w:pPr>
              <w:spacing w:line="360" w:lineRule="auto"/>
              <w:rPr>
                <w:sz w:val="20"/>
                <w:szCs w:val="20"/>
              </w:rPr>
            </w:pPr>
            <w:r w:rsidRPr="00E721B6">
              <w:rPr>
                <w:sz w:val="20"/>
                <w:szCs w:val="20"/>
              </w:rPr>
              <w:t>6239</w:t>
            </w:r>
          </w:p>
        </w:tc>
        <w:tc>
          <w:tcPr>
            <w:tcW w:w="2847" w:type="dxa"/>
            <w:noWrap/>
            <w:hideMark/>
          </w:tcPr>
          <w:p w14:paraId="2F6F3283" w14:textId="77777777" w:rsidR="006136B5" w:rsidRPr="00E721B6" w:rsidRDefault="006136B5" w:rsidP="006136B5">
            <w:pPr>
              <w:spacing w:line="360" w:lineRule="auto"/>
              <w:rPr>
                <w:i/>
                <w:sz w:val="20"/>
                <w:szCs w:val="20"/>
              </w:rPr>
            </w:pPr>
            <w:r w:rsidRPr="00E721B6">
              <w:rPr>
                <w:i/>
                <w:sz w:val="20"/>
                <w:szCs w:val="20"/>
              </w:rPr>
              <w:t>Caenorhabditis elegans</w:t>
            </w:r>
          </w:p>
        </w:tc>
        <w:tc>
          <w:tcPr>
            <w:tcW w:w="1828" w:type="dxa"/>
            <w:noWrap/>
            <w:hideMark/>
          </w:tcPr>
          <w:p w14:paraId="57F19372" w14:textId="77777777" w:rsidR="006136B5" w:rsidRPr="00E721B6" w:rsidRDefault="006136B5" w:rsidP="006136B5">
            <w:pPr>
              <w:spacing w:line="360" w:lineRule="auto"/>
              <w:rPr>
                <w:sz w:val="20"/>
                <w:szCs w:val="20"/>
              </w:rPr>
            </w:pPr>
            <w:r w:rsidRPr="00E721B6">
              <w:rPr>
                <w:sz w:val="20"/>
                <w:szCs w:val="20"/>
              </w:rPr>
              <w:t>Nematoda</w:t>
            </w:r>
          </w:p>
        </w:tc>
        <w:tc>
          <w:tcPr>
            <w:tcW w:w="1489" w:type="dxa"/>
            <w:noWrap/>
            <w:hideMark/>
          </w:tcPr>
          <w:p w14:paraId="69B25DAB"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7AC0607B"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277FB94A" w14:textId="77777777" w:rsidTr="00E721B6">
        <w:trPr>
          <w:trHeight w:val="300"/>
        </w:trPr>
        <w:tc>
          <w:tcPr>
            <w:tcW w:w="919" w:type="dxa"/>
            <w:noWrap/>
            <w:hideMark/>
          </w:tcPr>
          <w:p w14:paraId="2421B6F2" w14:textId="77777777" w:rsidR="006136B5" w:rsidRPr="00E721B6" w:rsidRDefault="006136B5" w:rsidP="006136B5">
            <w:pPr>
              <w:spacing w:line="360" w:lineRule="auto"/>
              <w:rPr>
                <w:sz w:val="20"/>
                <w:szCs w:val="20"/>
              </w:rPr>
            </w:pPr>
            <w:r w:rsidRPr="00E721B6">
              <w:rPr>
                <w:sz w:val="20"/>
                <w:szCs w:val="20"/>
              </w:rPr>
              <w:t>81824</w:t>
            </w:r>
          </w:p>
        </w:tc>
        <w:tc>
          <w:tcPr>
            <w:tcW w:w="2847" w:type="dxa"/>
            <w:noWrap/>
            <w:hideMark/>
          </w:tcPr>
          <w:p w14:paraId="3C742A4C" w14:textId="77777777" w:rsidR="006136B5" w:rsidRPr="00E721B6" w:rsidRDefault="006136B5" w:rsidP="006136B5">
            <w:pPr>
              <w:spacing w:line="360" w:lineRule="auto"/>
              <w:rPr>
                <w:i/>
                <w:sz w:val="20"/>
                <w:szCs w:val="20"/>
              </w:rPr>
            </w:pPr>
            <w:r w:rsidRPr="00E721B6">
              <w:rPr>
                <w:i/>
                <w:sz w:val="20"/>
                <w:szCs w:val="20"/>
              </w:rPr>
              <w:t>Monosiga brevicollis</w:t>
            </w:r>
          </w:p>
        </w:tc>
        <w:tc>
          <w:tcPr>
            <w:tcW w:w="1828" w:type="dxa"/>
            <w:noWrap/>
            <w:hideMark/>
          </w:tcPr>
          <w:p w14:paraId="4F876AEB" w14:textId="77777777" w:rsidR="006136B5" w:rsidRPr="00E721B6" w:rsidRDefault="006136B5" w:rsidP="006136B5">
            <w:pPr>
              <w:spacing w:line="360" w:lineRule="auto"/>
              <w:rPr>
                <w:sz w:val="20"/>
                <w:szCs w:val="20"/>
              </w:rPr>
            </w:pPr>
            <w:r w:rsidRPr="00E721B6">
              <w:rPr>
                <w:sz w:val="20"/>
                <w:szCs w:val="20"/>
              </w:rPr>
              <w:t>Monosiga (genus)</w:t>
            </w:r>
          </w:p>
        </w:tc>
        <w:tc>
          <w:tcPr>
            <w:tcW w:w="1489" w:type="dxa"/>
            <w:noWrap/>
            <w:hideMark/>
          </w:tcPr>
          <w:p w14:paraId="191D93E3"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1EBF2F2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0E3FDA4" w14:textId="77777777" w:rsidTr="00E721B6">
        <w:trPr>
          <w:trHeight w:val="300"/>
        </w:trPr>
        <w:tc>
          <w:tcPr>
            <w:tcW w:w="919" w:type="dxa"/>
            <w:noWrap/>
            <w:hideMark/>
          </w:tcPr>
          <w:p w14:paraId="69F41D7A" w14:textId="77777777" w:rsidR="006136B5" w:rsidRPr="00E721B6" w:rsidRDefault="006136B5" w:rsidP="006136B5">
            <w:pPr>
              <w:spacing w:line="360" w:lineRule="auto"/>
              <w:rPr>
                <w:sz w:val="20"/>
                <w:szCs w:val="20"/>
              </w:rPr>
            </w:pPr>
            <w:r w:rsidRPr="00E721B6">
              <w:rPr>
                <w:sz w:val="20"/>
                <w:szCs w:val="20"/>
              </w:rPr>
              <w:t>45351</w:t>
            </w:r>
          </w:p>
        </w:tc>
        <w:tc>
          <w:tcPr>
            <w:tcW w:w="2847" w:type="dxa"/>
            <w:noWrap/>
            <w:hideMark/>
          </w:tcPr>
          <w:p w14:paraId="551BCA1B" w14:textId="77777777" w:rsidR="006136B5" w:rsidRPr="00E721B6" w:rsidRDefault="006136B5" w:rsidP="006136B5">
            <w:pPr>
              <w:spacing w:line="360" w:lineRule="auto"/>
              <w:rPr>
                <w:i/>
                <w:sz w:val="20"/>
                <w:szCs w:val="20"/>
              </w:rPr>
            </w:pPr>
            <w:r w:rsidRPr="00E721B6">
              <w:rPr>
                <w:i/>
                <w:sz w:val="20"/>
                <w:szCs w:val="20"/>
              </w:rPr>
              <w:t>Nematostella vectensis</w:t>
            </w:r>
          </w:p>
        </w:tc>
        <w:tc>
          <w:tcPr>
            <w:tcW w:w="1828" w:type="dxa"/>
            <w:noWrap/>
            <w:hideMark/>
          </w:tcPr>
          <w:p w14:paraId="26254028" w14:textId="77777777" w:rsidR="006136B5" w:rsidRPr="00E721B6" w:rsidRDefault="006136B5" w:rsidP="006136B5">
            <w:pPr>
              <w:spacing w:line="360" w:lineRule="auto"/>
              <w:rPr>
                <w:sz w:val="20"/>
                <w:szCs w:val="20"/>
              </w:rPr>
            </w:pPr>
            <w:r w:rsidRPr="00E721B6">
              <w:rPr>
                <w:sz w:val="20"/>
                <w:szCs w:val="20"/>
              </w:rPr>
              <w:t>Cnidaria</w:t>
            </w:r>
          </w:p>
        </w:tc>
        <w:tc>
          <w:tcPr>
            <w:tcW w:w="1489" w:type="dxa"/>
            <w:noWrap/>
            <w:hideMark/>
          </w:tcPr>
          <w:p w14:paraId="7E1B09E8"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6E57FF24"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91E043F" w14:textId="77777777" w:rsidTr="00E721B6">
        <w:trPr>
          <w:trHeight w:val="300"/>
        </w:trPr>
        <w:tc>
          <w:tcPr>
            <w:tcW w:w="919" w:type="dxa"/>
            <w:noWrap/>
            <w:hideMark/>
          </w:tcPr>
          <w:p w14:paraId="05865645" w14:textId="77777777" w:rsidR="006136B5" w:rsidRPr="00E721B6" w:rsidRDefault="006136B5" w:rsidP="006136B5">
            <w:pPr>
              <w:spacing w:line="360" w:lineRule="auto"/>
              <w:rPr>
                <w:sz w:val="20"/>
                <w:szCs w:val="20"/>
              </w:rPr>
            </w:pPr>
            <w:r w:rsidRPr="00E721B6">
              <w:rPr>
                <w:sz w:val="20"/>
                <w:szCs w:val="20"/>
              </w:rPr>
              <w:t>5759</w:t>
            </w:r>
          </w:p>
        </w:tc>
        <w:tc>
          <w:tcPr>
            <w:tcW w:w="2847" w:type="dxa"/>
            <w:noWrap/>
            <w:hideMark/>
          </w:tcPr>
          <w:p w14:paraId="0DA858CE" w14:textId="77777777" w:rsidR="006136B5" w:rsidRPr="00E721B6" w:rsidRDefault="006136B5" w:rsidP="006136B5">
            <w:pPr>
              <w:spacing w:line="360" w:lineRule="auto"/>
              <w:rPr>
                <w:i/>
                <w:sz w:val="20"/>
                <w:szCs w:val="20"/>
              </w:rPr>
            </w:pPr>
            <w:r w:rsidRPr="00E721B6">
              <w:rPr>
                <w:i/>
                <w:sz w:val="20"/>
                <w:szCs w:val="20"/>
              </w:rPr>
              <w:t>Entamoeba histolytica</w:t>
            </w:r>
          </w:p>
        </w:tc>
        <w:tc>
          <w:tcPr>
            <w:tcW w:w="1828" w:type="dxa"/>
            <w:noWrap/>
            <w:hideMark/>
          </w:tcPr>
          <w:p w14:paraId="0E63921C" w14:textId="77777777" w:rsidR="006136B5" w:rsidRPr="00E721B6" w:rsidRDefault="006136B5" w:rsidP="006136B5">
            <w:pPr>
              <w:spacing w:line="360" w:lineRule="auto"/>
              <w:rPr>
                <w:sz w:val="20"/>
                <w:szCs w:val="20"/>
              </w:rPr>
            </w:pPr>
            <w:r w:rsidRPr="00E721B6">
              <w:rPr>
                <w:sz w:val="20"/>
                <w:szCs w:val="20"/>
              </w:rPr>
              <w:t>Entamoeba (genus)</w:t>
            </w:r>
          </w:p>
        </w:tc>
        <w:tc>
          <w:tcPr>
            <w:tcW w:w="1489" w:type="dxa"/>
            <w:noWrap/>
            <w:hideMark/>
          </w:tcPr>
          <w:p w14:paraId="1CE8E349"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2D643A5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6434468C" w14:textId="77777777" w:rsidTr="00E721B6">
        <w:trPr>
          <w:trHeight w:val="300"/>
        </w:trPr>
        <w:tc>
          <w:tcPr>
            <w:tcW w:w="919" w:type="dxa"/>
            <w:noWrap/>
            <w:hideMark/>
          </w:tcPr>
          <w:p w14:paraId="0F95E864" w14:textId="77777777" w:rsidR="006136B5" w:rsidRPr="00E721B6" w:rsidRDefault="006136B5" w:rsidP="006136B5">
            <w:pPr>
              <w:spacing w:line="360" w:lineRule="auto"/>
              <w:rPr>
                <w:sz w:val="20"/>
                <w:szCs w:val="20"/>
              </w:rPr>
            </w:pPr>
            <w:r w:rsidRPr="00E721B6">
              <w:rPr>
                <w:sz w:val="20"/>
                <w:szCs w:val="20"/>
              </w:rPr>
              <w:t>5691</w:t>
            </w:r>
          </w:p>
        </w:tc>
        <w:tc>
          <w:tcPr>
            <w:tcW w:w="2847" w:type="dxa"/>
            <w:noWrap/>
            <w:hideMark/>
          </w:tcPr>
          <w:p w14:paraId="0500EF6A" w14:textId="77777777" w:rsidR="006136B5" w:rsidRPr="00E721B6" w:rsidRDefault="006136B5" w:rsidP="006136B5">
            <w:pPr>
              <w:spacing w:line="360" w:lineRule="auto"/>
              <w:rPr>
                <w:i/>
                <w:sz w:val="20"/>
                <w:szCs w:val="20"/>
              </w:rPr>
            </w:pPr>
            <w:r w:rsidRPr="00E721B6">
              <w:rPr>
                <w:i/>
                <w:sz w:val="20"/>
                <w:szCs w:val="20"/>
              </w:rPr>
              <w:t>Trypanosoma brucei</w:t>
            </w:r>
          </w:p>
        </w:tc>
        <w:tc>
          <w:tcPr>
            <w:tcW w:w="1828" w:type="dxa"/>
            <w:noWrap/>
            <w:hideMark/>
          </w:tcPr>
          <w:p w14:paraId="0FED79FF" w14:textId="77777777" w:rsidR="006136B5" w:rsidRPr="00E721B6" w:rsidRDefault="006136B5" w:rsidP="006136B5">
            <w:pPr>
              <w:spacing w:line="360" w:lineRule="auto"/>
              <w:rPr>
                <w:sz w:val="20"/>
                <w:szCs w:val="20"/>
              </w:rPr>
            </w:pPr>
            <w:r w:rsidRPr="00E721B6">
              <w:rPr>
                <w:sz w:val="20"/>
                <w:szCs w:val="20"/>
              </w:rPr>
              <w:t>Trypanosoma (genus)</w:t>
            </w:r>
          </w:p>
        </w:tc>
        <w:tc>
          <w:tcPr>
            <w:tcW w:w="1489" w:type="dxa"/>
            <w:noWrap/>
            <w:hideMark/>
          </w:tcPr>
          <w:p w14:paraId="246DDFDD"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2631EBE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131A87A5" w14:textId="77777777" w:rsidTr="00E721B6">
        <w:trPr>
          <w:trHeight w:val="300"/>
        </w:trPr>
        <w:tc>
          <w:tcPr>
            <w:tcW w:w="919" w:type="dxa"/>
            <w:noWrap/>
            <w:hideMark/>
          </w:tcPr>
          <w:p w14:paraId="44836132" w14:textId="77777777" w:rsidR="006136B5" w:rsidRPr="00E721B6" w:rsidRDefault="006136B5" w:rsidP="006136B5">
            <w:pPr>
              <w:spacing w:line="360" w:lineRule="auto"/>
              <w:rPr>
                <w:sz w:val="20"/>
                <w:szCs w:val="20"/>
              </w:rPr>
            </w:pPr>
            <w:r w:rsidRPr="00E721B6">
              <w:rPr>
                <w:sz w:val="20"/>
                <w:szCs w:val="20"/>
              </w:rPr>
              <w:t>3702</w:t>
            </w:r>
          </w:p>
        </w:tc>
        <w:tc>
          <w:tcPr>
            <w:tcW w:w="2847" w:type="dxa"/>
            <w:noWrap/>
            <w:hideMark/>
          </w:tcPr>
          <w:p w14:paraId="7F348A0F" w14:textId="77777777" w:rsidR="006136B5" w:rsidRPr="00E721B6" w:rsidRDefault="006136B5" w:rsidP="006136B5">
            <w:pPr>
              <w:spacing w:line="360" w:lineRule="auto"/>
              <w:rPr>
                <w:i/>
                <w:sz w:val="20"/>
                <w:szCs w:val="20"/>
              </w:rPr>
            </w:pPr>
            <w:r w:rsidRPr="00E721B6">
              <w:rPr>
                <w:i/>
                <w:sz w:val="20"/>
                <w:szCs w:val="20"/>
              </w:rPr>
              <w:t>Arabidopsis thaliana</w:t>
            </w:r>
          </w:p>
        </w:tc>
        <w:tc>
          <w:tcPr>
            <w:tcW w:w="1828" w:type="dxa"/>
            <w:noWrap/>
            <w:hideMark/>
          </w:tcPr>
          <w:p w14:paraId="1DA16BEB" w14:textId="77777777" w:rsidR="006136B5" w:rsidRPr="00E721B6" w:rsidRDefault="006136B5" w:rsidP="006136B5">
            <w:pPr>
              <w:spacing w:line="360" w:lineRule="auto"/>
              <w:rPr>
                <w:sz w:val="20"/>
                <w:szCs w:val="20"/>
              </w:rPr>
            </w:pPr>
            <w:r w:rsidRPr="00E721B6">
              <w:rPr>
                <w:sz w:val="20"/>
                <w:szCs w:val="20"/>
              </w:rPr>
              <w:t>Streptophyta</w:t>
            </w:r>
          </w:p>
        </w:tc>
        <w:tc>
          <w:tcPr>
            <w:tcW w:w="1489" w:type="dxa"/>
            <w:noWrap/>
            <w:hideMark/>
          </w:tcPr>
          <w:p w14:paraId="54B5E39F" w14:textId="77777777" w:rsidR="006136B5" w:rsidRPr="00E721B6" w:rsidRDefault="006136B5" w:rsidP="006136B5">
            <w:pPr>
              <w:spacing w:line="360" w:lineRule="auto"/>
              <w:rPr>
                <w:sz w:val="20"/>
                <w:szCs w:val="20"/>
              </w:rPr>
            </w:pPr>
            <w:r w:rsidRPr="00E721B6">
              <w:rPr>
                <w:sz w:val="20"/>
                <w:szCs w:val="20"/>
              </w:rPr>
              <w:t>Viridiplantae</w:t>
            </w:r>
          </w:p>
        </w:tc>
        <w:tc>
          <w:tcPr>
            <w:tcW w:w="1637" w:type="dxa"/>
            <w:noWrap/>
            <w:hideMark/>
          </w:tcPr>
          <w:p w14:paraId="60EA2F04"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A3FE88D" w14:textId="77777777" w:rsidTr="00E721B6">
        <w:trPr>
          <w:trHeight w:val="300"/>
        </w:trPr>
        <w:tc>
          <w:tcPr>
            <w:tcW w:w="919" w:type="dxa"/>
            <w:noWrap/>
            <w:hideMark/>
          </w:tcPr>
          <w:p w14:paraId="7BD27A96" w14:textId="77777777" w:rsidR="006136B5" w:rsidRPr="00E721B6" w:rsidRDefault="006136B5" w:rsidP="006136B5">
            <w:pPr>
              <w:spacing w:line="360" w:lineRule="auto"/>
              <w:rPr>
                <w:sz w:val="20"/>
                <w:szCs w:val="20"/>
              </w:rPr>
            </w:pPr>
            <w:r w:rsidRPr="00E721B6">
              <w:rPr>
                <w:sz w:val="20"/>
                <w:szCs w:val="20"/>
              </w:rPr>
              <w:t>36329</w:t>
            </w:r>
          </w:p>
        </w:tc>
        <w:tc>
          <w:tcPr>
            <w:tcW w:w="2847" w:type="dxa"/>
            <w:noWrap/>
            <w:hideMark/>
          </w:tcPr>
          <w:p w14:paraId="54B5CECB" w14:textId="77777777" w:rsidR="006136B5" w:rsidRPr="00E721B6" w:rsidRDefault="006136B5" w:rsidP="006136B5">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5DCB16CA" w14:textId="77777777" w:rsidR="006136B5" w:rsidRPr="00E721B6" w:rsidRDefault="006136B5" w:rsidP="006136B5">
            <w:pPr>
              <w:spacing w:line="360" w:lineRule="auto"/>
              <w:rPr>
                <w:sz w:val="20"/>
                <w:szCs w:val="20"/>
              </w:rPr>
            </w:pPr>
            <w:r w:rsidRPr="00E721B6">
              <w:rPr>
                <w:sz w:val="20"/>
                <w:szCs w:val="20"/>
              </w:rPr>
              <w:t>Apicomplexa</w:t>
            </w:r>
          </w:p>
        </w:tc>
        <w:tc>
          <w:tcPr>
            <w:tcW w:w="1489" w:type="dxa"/>
            <w:noWrap/>
            <w:hideMark/>
          </w:tcPr>
          <w:p w14:paraId="53362371"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5EFA7AA5"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61AABE7D" w14:textId="77777777" w:rsidTr="00E721B6">
        <w:trPr>
          <w:trHeight w:val="300"/>
        </w:trPr>
        <w:tc>
          <w:tcPr>
            <w:tcW w:w="919" w:type="dxa"/>
            <w:noWrap/>
            <w:hideMark/>
          </w:tcPr>
          <w:p w14:paraId="10C9568C" w14:textId="77777777" w:rsidR="006136B5" w:rsidRPr="00E721B6" w:rsidRDefault="006136B5" w:rsidP="006136B5">
            <w:pPr>
              <w:spacing w:line="360" w:lineRule="auto"/>
              <w:rPr>
                <w:sz w:val="20"/>
                <w:szCs w:val="20"/>
              </w:rPr>
            </w:pPr>
            <w:r w:rsidRPr="00E721B6">
              <w:rPr>
                <w:sz w:val="20"/>
                <w:szCs w:val="20"/>
              </w:rPr>
              <w:t>237895</w:t>
            </w:r>
          </w:p>
        </w:tc>
        <w:tc>
          <w:tcPr>
            <w:tcW w:w="2847" w:type="dxa"/>
            <w:noWrap/>
            <w:hideMark/>
          </w:tcPr>
          <w:p w14:paraId="1709ECDD" w14:textId="77777777" w:rsidR="006136B5" w:rsidRPr="00E721B6" w:rsidRDefault="006136B5" w:rsidP="006136B5">
            <w:pPr>
              <w:spacing w:line="360" w:lineRule="auto"/>
              <w:rPr>
                <w:i/>
                <w:sz w:val="20"/>
                <w:szCs w:val="20"/>
              </w:rPr>
            </w:pPr>
            <w:r w:rsidRPr="00E721B6">
              <w:rPr>
                <w:i/>
                <w:sz w:val="20"/>
                <w:szCs w:val="20"/>
              </w:rPr>
              <w:t>Cryptosporidium hominis</w:t>
            </w:r>
          </w:p>
        </w:tc>
        <w:tc>
          <w:tcPr>
            <w:tcW w:w="1828" w:type="dxa"/>
            <w:noWrap/>
            <w:hideMark/>
          </w:tcPr>
          <w:p w14:paraId="72D09002" w14:textId="77777777" w:rsidR="006136B5" w:rsidRPr="00E721B6" w:rsidRDefault="006136B5" w:rsidP="006136B5">
            <w:pPr>
              <w:spacing w:line="360" w:lineRule="auto"/>
              <w:rPr>
                <w:sz w:val="20"/>
                <w:szCs w:val="20"/>
              </w:rPr>
            </w:pPr>
            <w:r w:rsidRPr="00E721B6">
              <w:rPr>
                <w:sz w:val="20"/>
                <w:szCs w:val="20"/>
              </w:rPr>
              <w:t>Apicomplexa</w:t>
            </w:r>
          </w:p>
        </w:tc>
        <w:tc>
          <w:tcPr>
            <w:tcW w:w="1489" w:type="dxa"/>
            <w:noWrap/>
            <w:hideMark/>
          </w:tcPr>
          <w:p w14:paraId="46317FA2"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73FA3AB2"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1E7715F" w14:textId="77777777" w:rsidTr="00E721B6">
        <w:trPr>
          <w:trHeight w:val="300"/>
        </w:trPr>
        <w:tc>
          <w:tcPr>
            <w:tcW w:w="919" w:type="dxa"/>
            <w:noWrap/>
            <w:hideMark/>
          </w:tcPr>
          <w:p w14:paraId="6E5ABD1D" w14:textId="77777777" w:rsidR="006136B5" w:rsidRPr="00E721B6" w:rsidRDefault="006136B5" w:rsidP="006136B5">
            <w:pPr>
              <w:spacing w:line="360" w:lineRule="auto"/>
              <w:rPr>
                <w:sz w:val="20"/>
                <w:szCs w:val="20"/>
              </w:rPr>
            </w:pPr>
            <w:r w:rsidRPr="00E721B6">
              <w:rPr>
                <w:sz w:val="20"/>
                <w:szCs w:val="20"/>
              </w:rPr>
              <w:t>2190</w:t>
            </w:r>
          </w:p>
        </w:tc>
        <w:tc>
          <w:tcPr>
            <w:tcW w:w="2847" w:type="dxa"/>
            <w:noWrap/>
            <w:hideMark/>
          </w:tcPr>
          <w:p w14:paraId="2A15FD78" w14:textId="77777777" w:rsidR="006136B5" w:rsidRPr="00E721B6" w:rsidRDefault="006136B5" w:rsidP="006136B5">
            <w:pPr>
              <w:spacing w:line="360" w:lineRule="auto"/>
              <w:rPr>
                <w:i/>
                <w:sz w:val="20"/>
                <w:szCs w:val="20"/>
              </w:rPr>
            </w:pPr>
            <w:r w:rsidRPr="00E721B6">
              <w:rPr>
                <w:i/>
                <w:sz w:val="20"/>
                <w:szCs w:val="20"/>
              </w:rPr>
              <w:t>Methanocaldococcus jannaschii</w:t>
            </w:r>
          </w:p>
        </w:tc>
        <w:tc>
          <w:tcPr>
            <w:tcW w:w="1828" w:type="dxa"/>
            <w:noWrap/>
            <w:hideMark/>
          </w:tcPr>
          <w:p w14:paraId="28A9A8DB" w14:textId="77777777" w:rsidR="006136B5" w:rsidRPr="00E721B6" w:rsidRDefault="006136B5" w:rsidP="006136B5">
            <w:pPr>
              <w:spacing w:line="360" w:lineRule="auto"/>
              <w:rPr>
                <w:sz w:val="20"/>
                <w:szCs w:val="20"/>
              </w:rPr>
            </w:pPr>
            <w:r w:rsidRPr="00E721B6">
              <w:rPr>
                <w:sz w:val="20"/>
                <w:szCs w:val="20"/>
              </w:rPr>
              <w:t>Euryarchaeota</w:t>
            </w:r>
          </w:p>
        </w:tc>
        <w:tc>
          <w:tcPr>
            <w:tcW w:w="1489" w:type="dxa"/>
            <w:noWrap/>
            <w:hideMark/>
          </w:tcPr>
          <w:p w14:paraId="0FBF9F3F"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454CE484" w14:textId="77777777" w:rsidR="006136B5" w:rsidRPr="00E721B6" w:rsidRDefault="006136B5" w:rsidP="006136B5">
            <w:pPr>
              <w:spacing w:line="360" w:lineRule="auto"/>
              <w:rPr>
                <w:sz w:val="20"/>
                <w:szCs w:val="20"/>
              </w:rPr>
            </w:pPr>
            <w:r w:rsidRPr="00E721B6">
              <w:rPr>
                <w:sz w:val="20"/>
                <w:szCs w:val="20"/>
              </w:rPr>
              <w:t>Archaea</w:t>
            </w:r>
          </w:p>
        </w:tc>
      </w:tr>
      <w:tr w:rsidR="00EE038D" w:rsidRPr="00E721B6" w14:paraId="33D12FF5" w14:textId="77777777" w:rsidTr="00E721B6">
        <w:trPr>
          <w:trHeight w:val="300"/>
        </w:trPr>
        <w:tc>
          <w:tcPr>
            <w:tcW w:w="919" w:type="dxa"/>
            <w:noWrap/>
            <w:hideMark/>
          </w:tcPr>
          <w:p w14:paraId="16F5260D" w14:textId="77777777" w:rsidR="006136B5" w:rsidRPr="00E721B6" w:rsidRDefault="006136B5" w:rsidP="006136B5">
            <w:pPr>
              <w:spacing w:line="360" w:lineRule="auto"/>
              <w:rPr>
                <w:sz w:val="20"/>
                <w:szCs w:val="20"/>
              </w:rPr>
            </w:pPr>
            <w:r w:rsidRPr="00E721B6">
              <w:rPr>
                <w:sz w:val="20"/>
                <w:szCs w:val="20"/>
              </w:rPr>
              <w:t>56636</w:t>
            </w:r>
          </w:p>
        </w:tc>
        <w:tc>
          <w:tcPr>
            <w:tcW w:w="2847" w:type="dxa"/>
            <w:noWrap/>
            <w:hideMark/>
          </w:tcPr>
          <w:p w14:paraId="55C180B6" w14:textId="77777777" w:rsidR="006136B5" w:rsidRPr="00E721B6" w:rsidRDefault="006136B5" w:rsidP="006136B5">
            <w:pPr>
              <w:spacing w:line="360" w:lineRule="auto"/>
              <w:rPr>
                <w:i/>
                <w:sz w:val="20"/>
                <w:szCs w:val="20"/>
              </w:rPr>
            </w:pPr>
            <w:r w:rsidRPr="00E721B6">
              <w:rPr>
                <w:i/>
                <w:sz w:val="20"/>
                <w:szCs w:val="20"/>
              </w:rPr>
              <w:t>Aeropyrum pernix</w:t>
            </w:r>
          </w:p>
        </w:tc>
        <w:tc>
          <w:tcPr>
            <w:tcW w:w="1828" w:type="dxa"/>
            <w:noWrap/>
            <w:hideMark/>
          </w:tcPr>
          <w:p w14:paraId="7B73A499" w14:textId="77777777" w:rsidR="006136B5" w:rsidRPr="00E721B6" w:rsidRDefault="006136B5" w:rsidP="006136B5">
            <w:pPr>
              <w:spacing w:line="360" w:lineRule="auto"/>
              <w:rPr>
                <w:sz w:val="20"/>
                <w:szCs w:val="20"/>
              </w:rPr>
            </w:pPr>
            <w:r w:rsidRPr="00E721B6">
              <w:rPr>
                <w:sz w:val="20"/>
                <w:szCs w:val="20"/>
              </w:rPr>
              <w:t>Crenarchaeota</w:t>
            </w:r>
          </w:p>
        </w:tc>
        <w:tc>
          <w:tcPr>
            <w:tcW w:w="1489" w:type="dxa"/>
            <w:noWrap/>
            <w:hideMark/>
          </w:tcPr>
          <w:p w14:paraId="1E7E83A9"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768DAA75" w14:textId="77777777" w:rsidR="006136B5" w:rsidRPr="00E721B6" w:rsidRDefault="006136B5" w:rsidP="006136B5">
            <w:pPr>
              <w:spacing w:line="360" w:lineRule="auto"/>
              <w:rPr>
                <w:sz w:val="20"/>
                <w:szCs w:val="20"/>
              </w:rPr>
            </w:pPr>
            <w:r w:rsidRPr="00E721B6">
              <w:rPr>
                <w:sz w:val="20"/>
                <w:szCs w:val="20"/>
              </w:rPr>
              <w:t>Archaea</w:t>
            </w:r>
          </w:p>
        </w:tc>
      </w:tr>
      <w:tr w:rsidR="00EE038D" w:rsidRPr="00E721B6" w14:paraId="47749300" w14:textId="77777777" w:rsidTr="00E721B6">
        <w:trPr>
          <w:trHeight w:val="300"/>
        </w:trPr>
        <w:tc>
          <w:tcPr>
            <w:tcW w:w="919" w:type="dxa"/>
            <w:noWrap/>
            <w:hideMark/>
          </w:tcPr>
          <w:p w14:paraId="7B29A1BE" w14:textId="77777777" w:rsidR="006136B5" w:rsidRPr="00E721B6" w:rsidRDefault="006136B5" w:rsidP="006136B5">
            <w:pPr>
              <w:spacing w:line="360" w:lineRule="auto"/>
              <w:rPr>
                <w:sz w:val="20"/>
                <w:szCs w:val="20"/>
              </w:rPr>
            </w:pPr>
            <w:r w:rsidRPr="00E721B6">
              <w:rPr>
                <w:sz w:val="20"/>
                <w:szCs w:val="20"/>
              </w:rPr>
              <w:t>511145</w:t>
            </w:r>
          </w:p>
        </w:tc>
        <w:tc>
          <w:tcPr>
            <w:tcW w:w="2847" w:type="dxa"/>
            <w:noWrap/>
            <w:hideMark/>
          </w:tcPr>
          <w:p w14:paraId="072EEAC4" w14:textId="77777777" w:rsidR="006136B5" w:rsidRPr="00E721B6" w:rsidRDefault="006136B5" w:rsidP="006136B5">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2DF114AE"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14B328E3"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38343F7E"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516BDA3" w14:textId="77777777" w:rsidTr="00E721B6">
        <w:trPr>
          <w:trHeight w:val="300"/>
        </w:trPr>
        <w:tc>
          <w:tcPr>
            <w:tcW w:w="919" w:type="dxa"/>
            <w:noWrap/>
            <w:hideMark/>
          </w:tcPr>
          <w:p w14:paraId="5E3832C0" w14:textId="77777777" w:rsidR="006136B5" w:rsidRPr="00E721B6" w:rsidRDefault="006136B5" w:rsidP="006136B5">
            <w:pPr>
              <w:spacing w:line="360" w:lineRule="auto"/>
              <w:rPr>
                <w:sz w:val="20"/>
                <w:szCs w:val="20"/>
              </w:rPr>
            </w:pPr>
            <w:r w:rsidRPr="00E721B6">
              <w:rPr>
                <w:sz w:val="20"/>
                <w:szCs w:val="20"/>
              </w:rPr>
              <w:t>122586</w:t>
            </w:r>
          </w:p>
        </w:tc>
        <w:tc>
          <w:tcPr>
            <w:tcW w:w="2847" w:type="dxa"/>
            <w:noWrap/>
            <w:hideMark/>
          </w:tcPr>
          <w:p w14:paraId="2CFFE218" w14:textId="77777777" w:rsidR="006136B5" w:rsidRPr="00E721B6" w:rsidRDefault="006136B5" w:rsidP="006136B5">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6F916D3C"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391891AE"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E9995DA"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3F28597" w14:textId="77777777" w:rsidTr="00E721B6">
        <w:trPr>
          <w:trHeight w:val="300"/>
        </w:trPr>
        <w:tc>
          <w:tcPr>
            <w:tcW w:w="919" w:type="dxa"/>
            <w:noWrap/>
            <w:hideMark/>
          </w:tcPr>
          <w:p w14:paraId="3475F05B" w14:textId="77777777" w:rsidR="006136B5" w:rsidRPr="00E721B6" w:rsidRDefault="006136B5" w:rsidP="006136B5">
            <w:pPr>
              <w:spacing w:line="360" w:lineRule="auto"/>
              <w:rPr>
                <w:sz w:val="20"/>
                <w:szCs w:val="20"/>
              </w:rPr>
            </w:pPr>
            <w:r w:rsidRPr="00E721B6">
              <w:rPr>
                <w:sz w:val="20"/>
                <w:szCs w:val="20"/>
              </w:rPr>
              <w:t>85962</w:t>
            </w:r>
          </w:p>
        </w:tc>
        <w:tc>
          <w:tcPr>
            <w:tcW w:w="2847" w:type="dxa"/>
            <w:noWrap/>
            <w:hideMark/>
          </w:tcPr>
          <w:p w14:paraId="2B929A3E" w14:textId="77777777" w:rsidR="006136B5" w:rsidRPr="00E721B6" w:rsidRDefault="006136B5" w:rsidP="006136B5">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3234056E"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10C11CB0"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5B76499A"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55D23E67" w14:textId="77777777" w:rsidTr="00E721B6">
        <w:trPr>
          <w:trHeight w:val="300"/>
        </w:trPr>
        <w:tc>
          <w:tcPr>
            <w:tcW w:w="919" w:type="dxa"/>
            <w:noWrap/>
            <w:hideMark/>
          </w:tcPr>
          <w:p w14:paraId="69FBDA3A" w14:textId="77777777" w:rsidR="006136B5" w:rsidRPr="00E721B6" w:rsidRDefault="006136B5" w:rsidP="006136B5">
            <w:pPr>
              <w:spacing w:line="360" w:lineRule="auto"/>
              <w:rPr>
                <w:sz w:val="20"/>
                <w:szCs w:val="20"/>
              </w:rPr>
            </w:pPr>
            <w:r w:rsidRPr="00E721B6">
              <w:rPr>
                <w:sz w:val="20"/>
                <w:szCs w:val="20"/>
              </w:rPr>
              <w:t>224308</w:t>
            </w:r>
          </w:p>
        </w:tc>
        <w:tc>
          <w:tcPr>
            <w:tcW w:w="2847" w:type="dxa"/>
            <w:noWrap/>
            <w:hideMark/>
          </w:tcPr>
          <w:p w14:paraId="7DEFE43E" w14:textId="77777777" w:rsidR="006136B5" w:rsidRPr="00E721B6" w:rsidRDefault="006136B5" w:rsidP="006136B5">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7714246B" w14:textId="77777777" w:rsidR="006136B5" w:rsidRPr="00E721B6" w:rsidRDefault="006136B5" w:rsidP="006136B5">
            <w:pPr>
              <w:spacing w:line="360" w:lineRule="auto"/>
              <w:rPr>
                <w:i/>
                <w:sz w:val="20"/>
                <w:szCs w:val="20"/>
              </w:rPr>
            </w:pPr>
            <w:r w:rsidRPr="00E721B6">
              <w:rPr>
                <w:i/>
                <w:sz w:val="20"/>
                <w:szCs w:val="20"/>
              </w:rPr>
              <w:t>Firmicutes</w:t>
            </w:r>
          </w:p>
        </w:tc>
        <w:tc>
          <w:tcPr>
            <w:tcW w:w="1489" w:type="dxa"/>
            <w:noWrap/>
            <w:hideMark/>
          </w:tcPr>
          <w:p w14:paraId="5AC60D7D"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B004E8C"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2CC03291" w14:textId="77777777" w:rsidTr="00E721B6">
        <w:trPr>
          <w:trHeight w:val="300"/>
        </w:trPr>
        <w:tc>
          <w:tcPr>
            <w:tcW w:w="919" w:type="dxa"/>
            <w:noWrap/>
            <w:hideMark/>
          </w:tcPr>
          <w:p w14:paraId="7DB0E4D5" w14:textId="77777777" w:rsidR="006136B5" w:rsidRPr="00E721B6" w:rsidRDefault="006136B5" w:rsidP="006136B5">
            <w:pPr>
              <w:spacing w:line="360" w:lineRule="auto"/>
              <w:rPr>
                <w:sz w:val="20"/>
                <w:szCs w:val="20"/>
              </w:rPr>
            </w:pPr>
            <w:r w:rsidRPr="00E721B6">
              <w:rPr>
                <w:sz w:val="20"/>
                <w:szCs w:val="20"/>
              </w:rPr>
              <w:t>272623</w:t>
            </w:r>
          </w:p>
        </w:tc>
        <w:tc>
          <w:tcPr>
            <w:tcW w:w="2847" w:type="dxa"/>
            <w:noWrap/>
            <w:hideMark/>
          </w:tcPr>
          <w:p w14:paraId="0647C368" w14:textId="77777777" w:rsidR="006136B5" w:rsidRPr="00E721B6" w:rsidRDefault="006136B5" w:rsidP="006136B5">
            <w:pPr>
              <w:spacing w:line="360" w:lineRule="auto"/>
              <w:rPr>
                <w:i/>
                <w:sz w:val="20"/>
                <w:szCs w:val="20"/>
              </w:rPr>
            </w:pPr>
            <w:r w:rsidRPr="00E721B6">
              <w:rPr>
                <w:i/>
                <w:sz w:val="20"/>
                <w:szCs w:val="20"/>
              </w:rPr>
              <w:t xml:space="preserve">Lactococcus lactis subsp. lactis </w:t>
            </w:r>
            <w:r w:rsidRPr="00E721B6">
              <w:rPr>
                <w:sz w:val="20"/>
                <w:szCs w:val="20"/>
              </w:rPr>
              <w:t>Il1403</w:t>
            </w:r>
          </w:p>
        </w:tc>
        <w:tc>
          <w:tcPr>
            <w:tcW w:w="1828" w:type="dxa"/>
            <w:noWrap/>
            <w:hideMark/>
          </w:tcPr>
          <w:p w14:paraId="0A20225C" w14:textId="77777777" w:rsidR="006136B5" w:rsidRPr="00E721B6" w:rsidRDefault="006136B5" w:rsidP="006136B5">
            <w:pPr>
              <w:spacing w:line="360" w:lineRule="auto"/>
              <w:rPr>
                <w:i/>
                <w:sz w:val="20"/>
                <w:szCs w:val="20"/>
              </w:rPr>
            </w:pPr>
            <w:r w:rsidRPr="00E721B6">
              <w:rPr>
                <w:i/>
                <w:sz w:val="20"/>
                <w:szCs w:val="20"/>
              </w:rPr>
              <w:t>Firmicutes</w:t>
            </w:r>
          </w:p>
        </w:tc>
        <w:tc>
          <w:tcPr>
            <w:tcW w:w="1489" w:type="dxa"/>
            <w:noWrap/>
            <w:hideMark/>
          </w:tcPr>
          <w:p w14:paraId="0DD2D208"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6BD02FA1"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539C0C1B" w14:textId="77777777" w:rsidTr="00E721B6">
        <w:trPr>
          <w:trHeight w:val="300"/>
        </w:trPr>
        <w:tc>
          <w:tcPr>
            <w:tcW w:w="919" w:type="dxa"/>
            <w:noWrap/>
            <w:hideMark/>
          </w:tcPr>
          <w:p w14:paraId="6460C0E9" w14:textId="77777777" w:rsidR="006136B5" w:rsidRPr="00E721B6" w:rsidRDefault="006136B5" w:rsidP="006136B5">
            <w:pPr>
              <w:spacing w:line="360" w:lineRule="auto"/>
              <w:rPr>
                <w:sz w:val="20"/>
                <w:szCs w:val="20"/>
              </w:rPr>
            </w:pPr>
            <w:r w:rsidRPr="00E721B6">
              <w:rPr>
                <w:sz w:val="20"/>
                <w:szCs w:val="20"/>
              </w:rPr>
              <w:t>243273</w:t>
            </w:r>
          </w:p>
        </w:tc>
        <w:tc>
          <w:tcPr>
            <w:tcW w:w="2847" w:type="dxa"/>
            <w:noWrap/>
            <w:hideMark/>
          </w:tcPr>
          <w:p w14:paraId="6ED59B7C" w14:textId="77777777" w:rsidR="006136B5" w:rsidRPr="00E721B6" w:rsidRDefault="006136B5" w:rsidP="006136B5">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13BAD305" w14:textId="77777777" w:rsidR="006136B5" w:rsidRPr="00E721B6" w:rsidRDefault="006136B5" w:rsidP="006136B5">
            <w:pPr>
              <w:spacing w:line="360" w:lineRule="auto"/>
              <w:rPr>
                <w:i/>
                <w:sz w:val="20"/>
                <w:szCs w:val="20"/>
              </w:rPr>
            </w:pPr>
            <w:r w:rsidRPr="00E721B6">
              <w:rPr>
                <w:i/>
                <w:sz w:val="20"/>
                <w:szCs w:val="20"/>
              </w:rPr>
              <w:t>Tenericutes</w:t>
            </w:r>
          </w:p>
        </w:tc>
        <w:tc>
          <w:tcPr>
            <w:tcW w:w="1489" w:type="dxa"/>
            <w:noWrap/>
            <w:hideMark/>
          </w:tcPr>
          <w:p w14:paraId="013E1ABF"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4694C024"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2CA6F511" w14:textId="77777777" w:rsidTr="00E721B6">
        <w:trPr>
          <w:trHeight w:val="300"/>
        </w:trPr>
        <w:tc>
          <w:tcPr>
            <w:tcW w:w="919" w:type="dxa"/>
            <w:noWrap/>
            <w:hideMark/>
          </w:tcPr>
          <w:p w14:paraId="248943BF" w14:textId="77777777" w:rsidR="006136B5" w:rsidRPr="00E721B6" w:rsidRDefault="006136B5" w:rsidP="006136B5">
            <w:pPr>
              <w:spacing w:line="360" w:lineRule="auto"/>
              <w:rPr>
                <w:sz w:val="20"/>
                <w:szCs w:val="20"/>
              </w:rPr>
            </w:pPr>
            <w:r w:rsidRPr="00E721B6">
              <w:rPr>
                <w:sz w:val="20"/>
                <w:szCs w:val="20"/>
              </w:rPr>
              <w:t>83332</w:t>
            </w:r>
          </w:p>
        </w:tc>
        <w:tc>
          <w:tcPr>
            <w:tcW w:w="2847" w:type="dxa"/>
            <w:noWrap/>
            <w:hideMark/>
          </w:tcPr>
          <w:p w14:paraId="40F8CB5B" w14:textId="77777777" w:rsidR="006136B5" w:rsidRPr="00E721B6" w:rsidRDefault="006136B5" w:rsidP="006136B5">
            <w:pPr>
              <w:spacing w:line="360" w:lineRule="auto"/>
              <w:rPr>
                <w:i/>
                <w:sz w:val="20"/>
                <w:szCs w:val="20"/>
              </w:rPr>
            </w:pPr>
            <w:r w:rsidRPr="00E721B6">
              <w:rPr>
                <w:i/>
                <w:sz w:val="20"/>
                <w:szCs w:val="20"/>
              </w:rPr>
              <w:t xml:space="preserve">Mycobacterium tuberculosis </w:t>
            </w:r>
            <w:r w:rsidRPr="00E721B6">
              <w:rPr>
                <w:sz w:val="20"/>
                <w:szCs w:val="20"/>
              </w:rPr>
              <w:t>H37Rv</w:t>
            </w:r>
          </w:p>
        </w:tc>
        <w:tc>
          <w:tcPr>
            <w:tcW w:w="1828" w:type="dxa"/>
            <w:noWrap/>
            <w:hideMark/>
          </w:tcPr>
          <w:p w14:paraId="239E3B27" w14:textId="77777777" w:rsidR="006136B5" w:rsidRPr="00E721B6" w:rsidRDefault="006136B5" w:rsidP="006136B5">
            <w:pPr>
              <w:spacing w:line="360" w:lineRule="auto"/>
              <w:rPr>
                <w:i/>
                <w:sz w:val="20"/>
                <w:szCs w:val="20"/>
              </w:rPr>
            </w:pPr>
            <w:r w:rsidRPr="00E721B6">
              <w:rPr>
                <w:i/>
                <w:sz w:val="20"/>
                <w:szCs w:val="20"/>
              </w:rPr>
              <w:t>Actinobacteria</w:t>
            </w:r>
          </w:p>
        </w:tc>
        <w:tc>
          <w:tcPr>
            <w:tcW w:w="1489" w:type="dxa"/>
            <w:noWrap/>
            <w:hideMark/>
          </w:tcPr>
          <w:p w14:paraId="084FF986"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F243F8D"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58AAD1D" w14:textId="77777777" w:rsidTr="00E721B6">
        <w:trPr>
          <w:trHeight w:val="300"/>
        </w:trPr>
        <w:tc>
          <w:tcPr>
            <w:tcW w:w="919" w:type="dxa"/>
            <w:noWrap/>
            <w:hideMark/>
          </w:tcPr>
          <w:p w14:paraId="1C1455EF" w14:textId="77777777" w:rsidR="006136B5" w:rsidRPr="00E721B6" w:rsidRDefault="006136B5" w:rsidP="006136B5">
            <w:pPr>
              <w:spacing w:line="360" w:lineRule="auto"/>
              <w:rPr>
                <w:sz w:val="20"/>
                <w:szCs w:val="20"/>
              </w:rPr>
            </w:pPr>
            <w:r w:rsidRPr="00E721B6">
              <w:rPr>
                <w:sz w:val="20"/>
                <w:szCs w:val="20"/>
              </w:rPr>
              <w:t>1148</w:t>
            </w:r>
          </w:p>
        </w:tc>
        <w:tc>
          <w:tcPr>
            <w:tcW w:w="2847" w:type="dxa"/>
            <w:noWrap/>
            <w:hideMark/>
          </w:tcPr>
          <w:p w14:paraId="5331739C" w14:textId="77777777" w:rsidR="006136B5" w:rsidRPr="00E721B6" w:rsidRDefault="006136B5" w:rsidP="006136B5">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2B2D13F2" w14:textId="77777777" w:rsidR="006136B5" w:rsidRPr="00E721B6" w:rsidRDefault="006136B5" w:rsidP="006136B5">
            <w:pPr>
              <w:spacing w:line="360" w:lineRule="auto"/>
              <w:rPr>
                <w:i/>
                <w:sz w:val="20"/>
                <w:szCs w:val="20"/>
              </w:rPr>
            </w:pPr>
            <w:r w:rsidRPr="00E721B6">
              <w:rPr>
                <w:i/>
                <w:sz w:val="20"/>
                <w:szCs w:val="20"/>
              </w:rPr>
              <w:t>Cyanobacteria</w:t>
            </w:r>
          </w:p>
        </w:tc>
        <w:tc>
          <w:tcPr>
            <w:tcW w:w="1489" w:type="dxa"/>
            <w:noWrap/>
            <w:hideMark/>
          </w:tcPr>
          <w:p w14:paraId="7B62F072"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1DAF34D6"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4A2A16BF" w14:textId="77777777" w:rsidTr="00E721B6">
        <w:trPr>
          <w:trHeight w:val="300"/>
        </w:trPr>
        <w:tc>
          <w:tcPr>
            <w:tcW w:w="919" w:type="dxa"/>
            <w:noWrap/>
            <w:hideMark/>
          </w:tcPr>
          <w:p w14:paraId="1420144B" w14:textId="77777777" w:rsidR="006136B5" w:rsidRPr="00E721B6" w:rsidRDefault="006136B5" w:rsidP="006136B5">
            <w:pPr>
              <w:spacing w:line="360" w:lineRule="auto"/>
              <w:rPr>
                <w:sz w:val="20"/>
                <w:szCs w:val="20"/>
              </w:rPr>
            </w:pPr>
            <w:r w:rsidRPr="00E721B6">
              <w:rPr>
                <w:sz w:val="20"/>
                <w:szCs w:val="20"/>
              </w:rPr>
              <w:t>63363</w:t>
            </w:r>
          </w:p>
        </w:tc>
        <w:tc>
          <w:tcPr>
            <w:tcW w:w="2847" w:type="dxa"/>
            <w:noWrap/>
            <w:hideMark/>
          </w:tcPr>
          <w:p w14:paraId="2DB74429" w14:textId="77777777" w:rsidR="006136B5" w:rsidRPr="00E721B6" w:rsidRDefault="006136B5" w:rsidP="006136B5">
            <w:pPr>
              <w:spacing w:line="360" w:lineRule="auto"/>
              <w:rPr>
                <w:i/>
                <w:sz w:val="20"/>
                <w:szCs w:val="20"/>
              </w:rPr>
            </w:pPr>
            <w:r w:rsidRPr="00E721B6">
              <w:rPr>
                <w:i/>
                <w:sz w:val="20"/>
                <w:szCs w:val="20"/>
              </w:rPr>
              <w:t>Aquifex aeolicus</w:t>
            </w:r>
          </w:p>
        </w:tc>
        <w:tc>
          <w:tcPr>
            <w:tcW w:w="1828" w:type="dxa"/>
            <w:noWrap/>
            <w:hideMark/>
          </w:tcPr>
          <w:p w14:paraId="6ABE943C" w14:textId="77777777" w:rsidR="006136B5" w:rsidRPr="00E721B6" w:rsidRDefault="006136B5" w:rsidP="006136B5">
            <w:pPr>
              <w:spacing w:line="360" w:lineRule="auto"/>
              <w:rPr>
                <w:i/>
                <w:sz w:val="20"/>
                <w:szCs w:val="20"/>
              </w:rPr>
            </w:pPr>
            <w:r w:rsidRPr="00E721B6">
              <w:rPr>
                <w:i/>
                <w:sz w:val="20"/>
                <w:szCs w:val="20"/>
              </w:rPr>
              <w:t>Aquificae</w:t>
            </w:r>
          </w:p>
        </w:tc>
        <w:tc>
          <w:tcPr>
            <w:tcW w:w="1489" w:type="dxa"/>
            <w:noWrap/>
            <w:hideMark/>
          </w:tcPr>
          <w:p w14:paraId="2C49BC9B"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23D554FC" w14:textId="77777777" w:rsidR="006136B5" w:rsidRPr="00E721B6" w:rsidRDefault="006136B5" w:rsidP="006136B5">
            <w:pPr>
              <w:spacing w:line="360" w:lineRule="auto"/>
              <w:rPr>
                <w:sz w:val="20"/>
                <w:szCs w:val="20"/>
              </w:rPr>
            </w:pPr>
            <w:r w:rsidRPr="00E721B6">
              <w:rPr>
                <w:sz w:val="20"/>
                <w:szCs w:val="20"/>
              </w:rPr>
              <w:t>Bacteria</w:t>
            </w:r>
          </w:p>
        </w:tc>
      </w:tr>
    </w:tbl>
    <w:p w14:paraId="7CF1B7DD" w14:textId="77777777" w:rsidR="006136B5" w:rsidRDefault="006136B5" w:rsidP="008D799A">
      <w:pPr>
        <w:spacing w:after="0" w:line="360" w:lineRule="auto"/>
        <w:rPr>
          <w:szCs w:val="24"/>
        </w:rPr>
      </w:pPr>
    </w:p>
    <w:p w14:paraId="6B8146FA" w14:textId="066CA563" w:rsidR="002748E0" w:rsidRPr="00076E91" w:rsidRDefault="002748E0" w:rsidP="00BA2B31">
      <w:pPr>
        <w:pStyle w:val="Caption"/>
        <w:keepNext/>
        <w:spacing w:after="0" w:line="360" w:lineRule="auto"/>
        <w:jc w:val="both"/>
      </w:pPr>
      <w:bookmarkStart w:id="232" w:name="_Ref384421859"/>
      <w:bookmarkStart w:id="233" w:name="_Toc386730851"/>
      <w:r w:rsidRPr="00076E91">
        <w:t xml:space="preserve">Table </w:t>
      </w:r>
      <w:r w:rsidR="00C52ED2">
        <w:fldChar w:fldCharType="begin"/>
      </w:r>
      <w:r w:rsidR="00C52ED2">
        <w:instrText xml:space="preserve"> STYLEREF 1 \s </w:instrText>
      </w:r>
      <w:r w:rsidR="00C52ED2">
        <w:fldChar w:fldCharType="separate"/>
      </w:r>
      <w:r w:rsidR="00D90797">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D90797">
        <w:rPr>
          <w:noProof/>
        </w:rPr>
        <w:t>4</w:t>
      </w:r>
      <w:r w:rsidR="00C52ED2">
        <w:fldChar w:fldCharType="end"/>
      </w:r>
      <w:bookmarkEnd w:id="232"/>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33"/>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46B183FD" w:rsidR="004934D2" w:rsidRDefault="004934D2" w:rsidP="00BA2B31">
      <w:pPr>
        <w:pStyle w:val="Caption"/>
        <w:keepNext/>
        <w:jc w:val="both"/>
      </w:pPr>
      <w:bookmarkStart w:id="234" w:name="_Ref383861995"/>
      <w:bookmarkStart w:id="235" w:name="_Toc386730852"/>
      <w:r>
        <w:t xml:space="preserve">Table </w:t>
      </w:r>
      <w:r w:rsidR="00C52ED2">
        <w:fldChar w:fldCharType="begin"/>
      </w:r>
      <w:r w:rsidR="00C52ED2">
        <w:instrText xml:space="preserve"> STYLEREF 1 \s </w:instrText>
      </w:r>
      <w:r w:rsidR="00C52ED2">
        <w:fldChar w:fldCharType="separate"/>
      </w:r>
      <w:r w:rsidR="00D90797">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D90797">
        <w:rPr>
          <w:noProof/>
        </w:rPr>
        <w:t>5</w:t>
      </w:r>
      <w:r w:rsidR="00C52ED2">
        <w:fldChar w:fldCharType="end"/>
      </w:r>
      <w:bookmarkEnd w:id="234"/>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35"/>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71DF4EC3" w:rsidR="00956134" w:rsidRDefault="00956134" w:rsidP="00BA2B31">
      <w:pPr>
        <w:pStyle w:val="Caption"/>
        <w:keepNext/>
        <w:jc w:val="both"/>
      </w:pPr>
      <w:bookmarkStart w:id="236" w:name="_Ref383964119"/>
      <w:bookmarkStart w:id="237" w:name="_Toc386730853"/>
      <w:r>
        <w:t xml:space="preserve">Table </w:t>
      </w:r>
      <w:r w:rsidR="00C52ED2">
        <w:fldChar w:fldCharType="begin"/>
      </w:r>
      <w:r w:rsidR="00C52ED2">
        <w:instrText xml:space="preserve"> STYLEREF 1 \s </w:instrText>
      </w:r>
      <w:r w:rsidR="00C52ED2">
        <w:fldChar w:fldCharType="separate"/>
      </w:r>
      <w:r w:rsidR="00D90797">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D90797">
        <w:rPr>
          <w:noProof/>
        </w:rPr>
        <w:t>6</w:t>
      </w:r>
      <w:r w:rsidR="00C52ED2">
        <w:fldChar w:fldCharType="end"/>
      </w:r>
      <w:bookmarkEnd w:id="236"/>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37"/>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0435488E" w:rsidR="0076636F" w:rsidRDefault="0076636F" w:rsidP="00BA2B31">
      <w:pPr>
        <w:pStyle w:val="Caption"/>
        <w:keepNext/>
        <w:jc w:val="both"/>
      </w:pPr>
      <w:bookmarkStart w:id="238" w:name="_Ref384394557"/>
      <w:bookmarkStart w:id="239" w:name="_Toc386730854"/>
      <w:r>
        <w:t xml:space="preserve">Table </w:t>
      </w:r>
      <w:r w:rsidR="00C52ED2">
        <w:fldChar w:fldCharType="begin"/>
      </w:r>
      <w:r w:rsidR="00C52ED2">
        <w:instrText xml:space="preserve"> STYLEREF 1 \s </w:instrText>
      </w:r>
      <w:r w:rsidR="00C52ED2">
        <w:fldChar w:fldCharType="separate"/>
      </w:r>
      <w:r w:rsidR="00D90797">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D90797">
        <w:rPr>
          <w:noProof/>
        </w:rPr>
        <w:t>7</w:t>
      </w:r>
      <w:r w:rsidR="00C52ED2">
        <w:fldChar w:fldCharType="end"/>
      </w:r>
      <w:bookmarkEnd w:id="238"/>
      <w:r>
        <w:t>: Annotated microsporidia proteins for PDH complex, trehalose sy</w:t>
      </w:r>
      <w:r w:rsidR="000014E9">
        <w:t>n</w:t>
      </w:r>
      <w:r>
        <w:t>thesis and degradation and NTT proteins.</w:t>
      </w:r>
      <w:bookmarkEnd w:id="239"/>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40" w:name="_Toc386731534"/>
      <w:r>
        <w:t>Figures</w:t>
      </w:r>
      <w:bookmarkEnd w:id="240"/>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5AC473BF" w:rsidR="005F6E7F" w:rsidRPr="00076E91" w:rsidRDefault="005F6E7F" w:rsidP="00BA2B31">
      <w:pPr>
        <w:pStyle w:val="Caption"/>
        <w:spacing w:after="0" w:line="360" w:lineRule="auto"/>
        <w:jc w:val="both"/>
      </w:pPr>
      <w:bookmarkStart w:id="241" w:name="_Ref374253196"/>
      <w:bookmarkStart w:id="242" w:name="_Toc386730827"/>
      <w:r w:rsidRPr="00076E91">
        <w:t xml:space="preserve">Figure </w:t>
      </w:r>
      <w:r w:rsidR="00695DD6">
        <w:fldChar w:fldCharType="begin"/>
      </w:r>
      <w:r w:rsidR="00695DD6">
        <w:instrText xml:space="preserve"> STYLEREF 1 \s </w:instrText>
      </w:r>
      <w:r w:rsidR="00695DD6">
        <w:fldChar w:fldCharType="separate"/>
      </w:r>
      <w:r w:rsidR="00D90797">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1</w:t>
      </w:r>
      <w:r w:rsidR="00695DD6">
        <w:fldChar w:fldCharType="end"/>
      </w:r>
      <w:bookmarkEnd w:id="241"/>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42"/>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5878455B" w:rsidR="005B5758" w:rsidRPr="00076E91" w:rsidRDefault="005B5758" w:rsidP="00BA2B31">
      <w:pPr>
        <w:pStyle w:val="Caption"/>
        <w:spacing w:after="0" w:line="360" w:lineRule="auto"/>
        <w:jc w:val="both"/>
        <w:rPr>
          <w:u w:val="single"/>
        </w:rPr>
      </w:pPr>
      <w:bookmarkStart w:id="243" w:name="_Ref374250743"/>
      <w:bookmarkStart w:id="244" w:name="_Toc386730828"/>
      <w:r w:rsidRPr="00076E91">
        <w:t xml:space="preserve">Figure </w:t>
      </w:r>
      <w:r w:rsidR="00695DD6">
        <w:fldChar w:fldCharType="begin"/>
      </w:r>
      <w:r w:rsidR="00695DD6">
        <w:instrText xml:space="preserve"> STYLEREF 1 \s </w:instrText>
      </w:r>
      <w:r w:rsidR="00695DD6">
        <w:fldChar w:fldCharType="separate"/>
      </w:r>
      <w:r w:rsidR="00D90797">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2</w:t>
      </w:r>
      <w:r w:rsidR="00695DD6">
        <w:fldChar w:fldCharType="end"/>
      </w:r>
      <w:bookmarkEnd w:id="243"/>
      <w:r w:rsidRPr="00076E91">
        <w:t>: Phylogenetic profile of 44 HamFAS-only proteins that annotated based on archaea and bacterial orthologs.</w:t>
      </w:r>
      <w:bookmarkEnd w:id="244"/>
    </w:p>
    <w:p w14:paraId="197521D5" w14:textId="77777777" w:rsidR="005B5758" w:rsidRPr="00076E91" w:rsidRDefault="005B5758" w:rsidP="005B5758">
      <w:pPr>
        <w:keepNext/>
        <w:spacing w:after="0" w:line="360" w:lineRule="auto"/>
        <w:rPr>
          <w:szCs w:val="24"/>
        </w:rPr>
      </w:pPr>
      <w:r w:rsidRPr="00076E91">
        <w:rPr>
          <w:rFonts w:cs="Helvetica"/>
          <w:noProof/>
          <w:szCs w:val="24"/>
        </w:rPr>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41404817" w:rsidR="005B5758" w:rsidRPr="00076E91" w:rsidRDefault="005B5758" w:rsidP="00BA2B31">
      <w:pPr>
        <w:pStyle w:val="Caption"/>
        <w:spacing w:after="0" w:line="360" w:lineRule="auto"/>
        <w:jc w:val="both"/>
        <w:rPr>
          <w:u w:val="single"/>
        </w:rPr>
      </w:pPr>
      <w:bookmarkStart w:id="245" w:name="_Ref374250746"/>
      <w:bookmarkStart w:id="246" w:name="_Toc386730829"/>
      <w:r w:rsidRPr="00076E91">
        <w:t xml:space="preserve">Figure </w:t>
      </w:r>
      <w:r w:rsidR="00695DD6">
        <w:fldChar w:fldCharType="begin"/>
      </w:r>
      <w:r w:rsidR="00695DD6">
        <w:instrText xml:space="preserve"> STYLEREF 1 \s </w:instrText>
      </w:r>
      <w:r w:rsidR="00695DD6">
        <w:fldChar w:fldCharType="separate"/>
      </w:r>
      <w:r w:rsidR="00D90797">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3</w:t>
      </w:r>
      <w:r w:rsidR="00695DD6">
        <w:fldChar w:fldCharType="end"/>
      </w:r>
      <w:bookmarkEnd w:id="245"/>
      <w:r w:rsidRPr="00076E91">
        <w:t>: Phylogenetic profile of 12 un-annotated proteins that annotated by HamFAS and at least one other approach (BlastKOALA and/or KAAS), where their annotations originate from archaea or bacteria reference taxa.</w:t>
      </w:r>
      <w:bookmarkEnd w:id="246"/>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73143CE7" w:rsidR="00FA7EC7" w:rsidRDefault="007A3836" w:rsidP="007A3836">
      <w:pPr>
        <w:pStyle w:val="Caption"/>
        <w:jc w:val="both"/>
      </w:pPr>
      <w:bookmarkStart w:id="247" w:name="_Ref384395857"/>
      <w:bookmarkStart w:id="248" w:name="_Toc386730830"/>
      <w:r>
        <w:t xml:space="preserve">Figure </w:t>
      </w:r>
      <w:r w:rsidR="00695DD6">
        <w:fldChar w:fldCharType="begin"/>
      </w:r>
      <w:r w:rsidR="00695DD6">
        <w:instrText xml:space="preserve"> STYLEREF 1 \s </w:instrText>
      </w:r>
      <w:r w:rsidR="00695DD6">
        <w:fldChar w:fldCharType="separate"/>
      </w:r>
      <w:r w:rsidR="00D90797">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4</w:t>
      </w:r>
      <w:r w:rsidR="00695DD6">
        <w:fldChar w:fldCharType="end"/>
      </w:r>
      <w:bookmarkEnd w:id="247"/>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48"/>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04DC4124" w:rsidR="00FA7EC7" w:rsidRDefault="00C13985" w:rsidP="00C13985">
      <w:pPr>
        <w:pStyle w:val="Caption"/>
        <w:jc w:val="both"/>
      </w:pPr>
      <w:bookmarkStart w:id="249" w:name="_Ref384395862"/>
      <w:bookmarkStart w:id="250" w:name="_Toc386730831"/>
      <w:r>
        <w:t xml:space="preserve">Figure </w:t>
      </w:r>
      <w:r w:rsidR="00695DD6">
        <w:fldChar w:fldCharType="begin"/>
      </w:r>
      <w:r w:rsidR="00695DD6">
        <w:instrText xml:space="preserve"> STYLEREF 1 \s </w:instrText>
      </w:r>
      <w:r w:rsidR="00695DD6">
        <w:fldChar w:fldCharType="separate"/>
      </w:r>
      <w:r w:rsidR="00D90797">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5</w:t>
      </w:r>
      <w:r w:rsidR="00695DD6">
        <w:fldChar w:fldCharType="end"/>
      </w:r>
      <w:bookmarkEnd w:id="249"/>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50"/>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61CBDFAA" w:rsidR="00FA7EC7" w:rsidRDefault="0007274F" w:rsidP="0007274F">
      <w:pPr>
        <w:pStyle w:val="Caption"/>
        <w:jc w:val="both"/>
      </w:pPr>
      <w:bookmarkStart w:id="251" w:name="_Ref384395863"/>
      <w:bookmarkStart w:id="252" w:name="_Toc386730832"/>
      <w:r>
        <w:t xml:space="preserve">Figure </w:t>
      </w:r>
      <w:r w:rsidR="00695DD6">
        <w:fldChar w:fldCharType="begin"/>
      </w:r>
      <w:r w:rsidR="00695DD6">
        <w:instrText xml:space="preserve"> STYLEREF 1 \s </w:instrText>
      </w:r>
      <w:r w:rsidR="00695DD6">
        <w:fldChar w:fldCharType="separate"/>
      </w:r>
      <w:r w:rsidR="00D90797">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6</w:t>
      </w:r>
      <w:r w:rsidR="00695DD6">
        <w:fldChar w:fldCharType="end"/>
      </w:r>
      <w:bookmarkEnd w:id="251"/>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52"/>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71D01902" w:rsidR="00FA7EC7" w:rsidRPr="00076E91" w:rsidRDefault="00FA5A52" w:rsidP="00FA5A52">
      <w:pPr>
        <w:pStyle w:val="Caption"/>
        <w:jc w:val="both"/>
        <w:rPr>
          <w:szCs w:val="24"/>
        </w:rPr>
      </w:pPr>
      <w:bookmarkStart w:id="253" w:name="_Ref384395865"/>
      <w:bookmarkStart w:id="254" w:name="_Toc386730833"/>
      <w:r>
        <w:t xml:space="preserve">Figure </w:t>
      </w:r>
      <w:r w:rsidR="00695DD6">
        <w:fldChar w:fldCharType="begin"/>
      </w:r>
      <w:r w:rsidR="00695DD6">
        <w:instrText xml:space="preserve"> STYLEREF 1 \s </w:instrText>
      </w:r>
      <w:r w:rsidR="00695DD6">
        <w:fldChar w:fldCharType="separate"/>
      </w:r>
      <w:r w:rsidR="00D90797">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7</w:t>
      </w:r>
      <w:r w:rsidR="00695DD6">
        <w:fldChar w:fldCharType="end"/>
      </w:r>
      <w:bookmarkEnd w:id="253"/>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54"/>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0AD56E4C" w:rsidR="00386C41" w:rsidRPr="00EF3117" w:rsidRDefault="00386C41" w:rsidP="00BA2B31">
      <w:pPr>
        <w:pStyle w:val="Caption"/>
        <w:spacing w:after="0" w:line="360" w:lineRule="auto"/>
        <w:jc w:val="both"/>
      </w:pPr>
      <w:bookmarkStart w:id="255" w:name="_Ref381628048"/>
      <w:bookmarkStart w:id="256" w:name="_Toc386730834"/>
      <w:r w:rsidRPr="00076E91">
        <w:t xml:space="preserve">Figure </w:t>
      </w:r>
      <w:r w:rsidR="00695DD6">
        <w:fldChar w:fldCharType="begin"/>
      </w:r>
      <w:r w:rsidR="00695DD6">
        <w:instrText xml:space="preserve"> STYLEREF 1 \s </w:instrText>
      </w:r>
      <w:r w:rsidR="00695DD6">
        <w:fldChar w:fldCharType="separate"/>
      </w:r>
      <w:r w:rsidR="00D90797">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8</w:t>
      </w:r>
      <w:r w:rsidR="00695DD6">
        <w:fldChar w:fldCharType="end"/>
      </w:r>
      <w:bookmarkEnd w:id="255"/>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56"/>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9">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7EE32A56" w:rsidR="00317CE4" w:rsidRDefault="00317CE4" w:rsidP="00BA2B31">
      <w:pPr>
        <w:pStyle w:val="Caption"/>
        <w:jc w:val="both"/>
        <w:rPr>
          <w:szCs w:val="24"/>
        </w:rPr>
      </w:pPr>
      <w:bookmarkStart w:id="257" w:name="_Ref384390503"/>
      <w:bookmarkStart w:id="258" w:name="_Toc386730835"/>
      <w:r>
        <w:t xml:space="preserve">Figure </w:t>
      </w:r>
      <w:r w:rsidR="00695DD6">
        <w:fldChar w:fldCharType="begin"/>
      </w:r>
      <w:r w:rsidR="00695DD6">
        <w:instrText xml:space="preserve"> STYLEREF 1 \s </w:instrText>
      </w:r>
      <w:r w:rsidR="00695DD6">
        <w:fldChar w:fldCharType="separate"/>
      </w:r>
      <w:r w:rsidR="00D90797">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9</w:t>
      </w:r>
      <w:r w:rsidR="00695DD6">
        <w:fldChar w:fldCharType="end"/>
      </w:r>
      <w:bookmarkEnd w:id="257"/>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58"/>
    </w:p>
    <w:p w14:paraId="79831760" w14:textId="77777777" w:rsidR="00317CE4" w:rsidRDefault="00317CE4" w:rsidP="00317CE4">
      <w:pPr>
        <w:keepNext/>
        <w:spacing w:after="0" w:line="360" w:lineRule="auto"/>
      </w:pPr>
      <w:r>
        <w:rPr>
          <w:noProof/>
          <w:szCs w:val="24"/>
        </w:rPr>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70">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35C08EE3" w:rsidR="00317CE4" w:rsidRDefault="00317CE4" w:rsidP="00BA2B31">
      <w:pPr>
        <w:pStyle w:val="Caption"/>
        <w:jc w:val="both"/>
      </w:pPr>
      <w:bookmarkStart w:id="259" w:name="_Ref384390516"/>
      <w:bookmarkStart w:id="260" w:name="_Toc386730836"/>
      <w:r>
        <w:t xml:space="preserve">Figure </w:t>
      </w:r>
      <w:r w:rsidR="00695DD6">
        <w:fldChar w:fldCharType="begin"/>
      </w:r>
      <w:r w:rsidR="00695DD6">
        <w:instrText xml:space="preserve"> STYLEREF 1 \s </w:instrText>
      </w:r>
      <w:r w:rsidR="00695DD6">
        <w:fldChar w:fldCharType="separate"/>
      </w:r>
      <w:r w:rsidR="00D90797">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10</w:t>
      </w:r>
      <w:r w:rsidR="00695DD6">
        <w:fldChar w:fldCharType="end"/>
      </w:r>
      <w:bookmarkEnd w:id="259"/>
      <w:r>
        <w:t>: Scheme of glycerophospholipid metabolism in the microsporidia LCA. Red arrows indicate reactions that could be found only in the LCA, while solid black arrows are the one present in both LCA and extant microsporidia.</w:t>
      </w:r>
      <w:bookmarkEnd w:id="260"/>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4B3BF3EA" w:rsidR="00317CE4" w:rsidRDefault="00317CE4" w:rsidP="00BA2B31">
      <w:pPr>
        <w:pStyle w:val="Caption"/>
        <w:jc w:val="both"/>
      </w:pPr>
      <w:bookmarkStart w:id="261" w:name="_Ref384391787"/>
      <w:bookmarkStart w:id="262" w:name="_Toc386730837"/>
      <w:r>
        <w:t xml:space="preserve">Figure </w:t>
      </w:r>
      <w:r w:rsidR="00695DD6">
        <w:fldChar w:fldCharType="begin"/>
      </w:r>
      <w:r w:rsidR="00695DD6">
        <w:instrText xml:space="preserve"> STYLEREF 1 \s </w:instrText>
      </w:r>
      <w:r w:rsidR="00695DD6">
        <w:fldChar w:fldCharType="separate"/>
      </w:r>
      <w:r w:rsidR="00D90797">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11</w:t>
      </w:r>
      <w:r w:rsidR="00695DD6">
        <w:fldChar w:fldCharType="end"/>
      </w:r>
      <w:bookmarkEnd w:id="261"/>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2"/>
    </w:p>
    <w:p w14:paraId="40CE3634" w14:textId="77777777" w:rsidR="00317CE4" w:rsidRDefault="00317CE4" w:rsidP="00317CE4">
      <w:pPr>
        <w:keepNext/>
      </w:pPr>
      <w:r>
        <w:rPr>
          <w:noProof/>
        </w:rPr>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46362538" w:rsidR="00317CE4" w:rsidRDefault="00317CE4" w:rsidP="00BA2B31">
      <w:pPr>
        <w:pStyle w:val="Caption"/>
        <w:jc w:val="both"/>
      </w:pPr>
      <w:bookmarkStart w:id="263" w:name="_Ref384391789"/>
      <w:bookmarkStart w:id="264" w:name="_Toc386730838"/>
      <w:r>
        <w:t xml:space="preserve">Figure </w:t>
      </w:r>
      <w:r w:rsidR="00695DD6">
        <w:fldChar w:fldCharType="begin"/>
      </w:r>
      <w:r w:rsidR="00695DD6">
        <w:instrText xml:space="preserve"> STYLEREF 1 \s </w:instrText>
      </w:r>
      <w:r w:rsidR="00695DD6">
        <w:fldChar w:fldCharType="separate"/>
      </w:r>
      <w:r w:rsidR="00D90797">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12</w:t>
      </w:r>
      <w:r w:rsidR="00695DD6">
        <w:fldChar w:fldCharType="end"/>
      </w:r>
      <w:bookmarkEnd w:id="263"/>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4"/>
    </w:p>
    <w:p w14:paraId="6D002382" w14:textId="77777777" w:rsidR="00317CE4" w:rsidRDefault="00317CE4" w:rsidP="00317CE4">
      <w:pPr>
        <w:keepNext/>
      </w:pPr>
      <w:r>
        <w:rPr>
          <w:noProof/>
        </w:rPr>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277086DB" w:rsidR="00507BD2" w:rsidRDefault="00317CE4" w:rsidP="00BA2B31">
      <w:pPr>
        <w:pStyle w:val="Caption"/>
        <w:jc w:val="both"/>
      </w:pPr>
      <w:bookmarkStart w:id="265" w:name="_Ref384391790"/>
      <w:bookmarkStart w:id="266" w:name="_Toc386730839"/>
      <w:r>
        <w:t xml:space="preserve">Figure </w:t>
      </w:r>
      <w:r w:rsidR="00695DD6">
        <w:fldChar w:fldCharType="begin"/>
      </w:r>
      <w:r w:rsidR="00695DD6">
        <w:instrText xml:space="preserve"> STYLEREF 1 \s </w:instrText>
      </w:r>
      <w:r w:rsidR="00695DD6">
        <w:fldChar w:fldCharType="separate"/>
      </w:r>
      <w:r w:rsidR="00D90797">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D90797">
        <w:rPr>
          <w:noProof/>
        </w:rPr>
        <w:t>13</w:t>
      </w:r>
      <w:r w:rsidR="00695DD6">
        <w:fldChar w:fldCharType="end"/>
      </w:r>
      <w:bookmarkEnd w:id="265"/>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6"/>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67" w:name="_Toc386731535"/>
      <w:r>
        <w:t>Acknowledgements</w:t>
      </w:r>
      <w:bookmarkEnd w:id="267"/>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68" w:name="_Toc386731536"/>
      <w:r>
        <w:t>Curriculum Vitae</w:t>
      </w:r>
      <w:bookmarkEnd w:id="268"/>
    </w:p>
    <w:p w14:paraId="14D03BD7" w14:textId="2CE18E1F"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4:00Z" w:initials="IE">
    <w:p w14:paraId="51F13429" w14:textId="635BEF50" w:rsidR="00D90797" w:rsidRDefault="00D90797">
      <w:pPr>
        <w:pStyle w:val="CommentText"/>
      </w:pPr>
      <w:r>
        <w:rPr>
          <w:rStyle w:val="CommentReference"/>
        </w:rPr>
        <w:annotationRef/>
      </w:r>
      <w:r>
        <w:t>Hm, let’s discus the title</w:t>
      </w:r>
    </w:p>
  </w:comment>
  <w:comment w:id="1" w:author="Ingo Ebersberger" w:date="2018-04-10T20:37:00Z" w:initials="IE">
    <w:p w14:paraId="4A04E002" w14:textId="0FA0DBE2" w:rsidR="00D90797" w:rsidRDefault="00D90797">
      <w:pPr>
        <w:pStyle w:val="CommentText"/>
      </w:pPr>
      <w:r>
        <w:rPr>
          <w:rStyle w:val="CommentReference"/>
        </w:rPr>
        <w:annotationRef/>
      </w:r>
      <w:r>
        <w:t xml:space="preserve">Hm, with 64 pages up to the refs is the thesis very, if not too short. </w:t>
      </w:r>
    </w:p>
  </w:comment>
  <w:comment w:id="17" w:author="Ingo Ebersberger" w:date="2018-04-23T14:18:00Z" w:initials="IE">
    <w:p w14:paraId="27687F03" w14:textId="77777777" w:rsidR="00D90797" w:rsidRDefault="00D90797" w:rsidP="005442EB">
      <w:pPr>
        <w:pStyle w:val="CommentText"/>
      </w:pPr>
      <w:r>
        <w:rPr>
          <w:rStyle w:val="CommentReference"/>
        </w:rPr>
        <w:annotationRef/>
      </w:r>
      <w:r>
        <w:t>You can elaborate this a bit. In particular, there are more recent publications covering the topic of LBA. Does the Felsenstein paper refer to LBA in the context of maximum likelihood or distance? I don’t recall</w:t>
      </w:r>
    </w:p>
  </w:comment>
  <w:comment w:id="18" w:author="Ingo Ebersberger" w:date="2018-04-12T18:14:00Z" w:initials="IE">
    <w:p w14:paraId="3C86D863" w14:textId="77777777" w:rsidR="00D90797" w:rsidRDefault="00D90797" w:rsidP="005442EB">
      <w:pPr>
        <w:pStyle w:val="CommentText"/>
      </w:pPr>
      <w:r>
        <w:rPr>
          <w:rStyle w:val="CommentReference"/>
        </w:rPr>
        <w:annotationRef/>
      </w:r>
      <w:r>
        <w:t>Largest or large?</w:t>
      </w:r>
    </w:p>
  </w:comment>
  <w:comment w:id="19" w:author="V" w:date="2018-04-12T18:14:00Z" w:initials="V">
    <w:p w14:paraId="1C2831B2" w14:textId="77777777" w:rsidR="00D90797" w:rsidRPr="004A7CCF" w:rsidRDefault="00D90797" w:rsidP="005442EB">
      <w:pPr>
        <w:widowControl w:val="0"/>
        <w:autoSpaceDE w:val="0"/>
        <w:autoSpaceDN w:val="0"/>
        <w:adjustRightInd w:val="0"/>
        <w:spacing w:after="240" w:line="520" w:lineRule="atLeast"/>
        <w:rPr>
          <w:rFonts w:ascii="Times" w:hAnsi="Times" w:cs="Times"/>
          <w:color w:val="000000"/>
          <w:szCs w:val="24"/>
        </w:rPr>
      </w:pPr>
      <w:r>
        <w:rPr>
          <w:rStyle w:val="CommentReference"/>
        </w:rPr>
        <w:annotationRef/>
      </w:r>
      <w:r>
        <w:t>the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23" w:author="Ingo Ebersberger" w:date="2018-04-10T21:16:00Z" w:initials="IE">
    <w:p w14:paraId="7CB95EC4" w14:textId="036F32CC" w:rsidR="00D90797" w:rsidRDefault="00D90797">
      <w:pPr>
        <w:pStyle w:val="CommentText"/>
      </w:pPr>
      <w:r>
        <w:rPr>
          <w:rStyle w:val="CommentReference"/>
        </w:rPr>
        <w:annotationRef/>
      </w:r>
      <w:r>
        <w:t xml:space="preserve">The paragraph is a bit disorganized. First. Finish the genome size aspect, then you can move on to the eukaryotic characteristics, and eventually you can touch on the topic of genome reduction. </w:t>
      </w:r>
    </w:p>
  </w:comment>
  <w:comment w:id="26" w:author="Ingo Ebersberger" w:date="2018-04-10T21:32:00Z" w:initials="IE">
    <w:p w14:paraId="565CBFED" w14:textId="3F7BD879" w:rsidR="00D90797" w:rsidRDefault="00D90797">
      <w:pPr>
        <w:pStyle w:val="CommentText"/>
      </w:pPr>
      <w:r>
        <w:rPr>
          <w:rStyle w:val="CommentReference"/>
        </w:rPr>
        <w:annotationRef/>
      </w:r>
      <w:r>
        <w:t>You should try to elaborate the open questions more in the previous sections. What is the problem, what is missing, and so forth. By doing so, you would better prepare for this to do list.</w:t>
      </w:r>
    </w:p>
  </w:comment>
  <w:comment w:id="27" w:author="Ingo Ebersberger" w:date="2018-04-11T11:01:00Z" w:initials="IE">
    <w:p w14:paraId="36E44C08" w14:textId="2CB26279" w:rsidR="00D90797" w:rsidRDefault="00D90797">
      <w:pPr>
        <w:pStyle w:val="CommentText"/>
      </w:pPr>
      <w:r>
        <w:rPr>
          <w:rStyle w:val="CommentReference"/>
        </w:rPr>
        <w:annotationRef/>
      </w:r>
      <w:r>
        <w:t>You need a different title here. This does not read good. What are the open questions, and what do you address?</w:t>
      </w:r>
    </w:p>
    <w:p w14:paraId="12D6580B" w14:textId="77777777" w:rsidR="00D90797" w:rsidRDefault="00D90797">
      <w:pPr>
        <w:pStyle w:val="CommentText"/>
      </w:pPr>
    </w:p>
    <w:p w14:paraId="43FC6B3F" w14:textId="4B60C3EC" w:rsidR="00D90797" w:rsidRDefault="00D90797">
      <w:pPr>
        <w:pStyle w:val="CommentText"/>
      </w:pPr>
      <w:r>
        <w:t>Moreover, I think the intro is not complete. See the following page for further info</w:t>
      </w:r>
    </w:p>
    <w:p w14:paraId="455790F4" w14:textId="3DE0E4AC" w:rsidR="00D90797" w:rsidRDefault="00D90797">
      <w:pPr>
        <w:pStyle w:val="CommentText"/>
      </w:pPr>
      <w:r w:rsidRPr="007342D1">
        <w:t>https://web.stanford.edu/group/parasites/ParaSites2006/Microsporidiosis/microsporidia1.html</w:t>
      </w:r>
    </w:p>
  </w:comment>
  <w:comment w:id="30" w:author="Ingo Ebersberger" w:date="2018-04-11T21:55:00Z" w:initials="IE">
    <w:p w14:paraId="19FEAFBA" w14:textId="4BB59CB4" w:rsidR="00D90797" w:rsidRDefault="00D90797">
      <w:pPr>
        <w:pStyle w:val="CommentText"/>
      </w:pPr>
      <w:r>
        <w:rPr>
          <w:rStyle w:val="CommentReference"/>
        </w:rPr>
        <w:annotationRef/>
      </w:r>
      <w:r>
        <w:t>This introduction is not an introduction, to be honest. It is only 7 lines…</w:t>
      </w:r>
    </w:p>
    <w:p w14:paraId="5843D9DC" w14:textId="3ACCBE73" w:rsidR="00D90797" w:rsidRDefault="00D90797">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47" w:author="Ingo Ebersberger" w:date="2018-04-24T02:15:00Z" w:initials="IE">
    <w:p w14:paraId="61CE2F30" w14:textId="77777777" w:rsidR="00D90797" w:rsidRDefault="00D90797" w:rsidP="00314EC1">
      <w:pPr>
        <w:pStyle w:val="CommentText"/>
      </w:pPr>
      <w:r>
        <w:rPr>
          <w:rStyle w:val="CommentReference"/>
        </w:rPr>
        <w:annotationRef/>
      </w:r>
      <w:r>
        <w:t>Which version? And what parameters? Please list also the github repository.</w:t>
      </w:r>
    </w:p>
  </w:comment>
  <w:comment w:id="48" w:author="V" w:date="2018-04-24T02:15:00Z" w:initials="V">
    <w:p w14:paraId="3DF52BC4" w14:textId="77777777" w:rsidR="00D90797" w:rsidRDefault="00D90797" w:rsidP="00314EC1">
      <w:pPr>
        <w:pStyle w:val="CommentText"/>
      </w:pPr>
      <w:r>
        <w:rPr>
          <w:rStyle w:val="CommentReference"/>
        </w:rPr>
        <w:annotationRef/>
      </w:r>
      <w:r>
        <w:t>which version should I write here? the latest version in our /share/applications/ is 13.2.6, the one in github is 13.2.9. I actually used the one from /share/applications/.</w:t>
      </w:r>
    </w:p>
  </w:comment>
  <w:comment w:id="49" w:author="Ingo Ebersberger" w:date="2018-04-24T02:21:00Z" w:initials="IE">
    <w:p w14:paraId="7DA0E1FF" w14:textId="77777777" w:rsidR="00D90797" w:rsidRDefault="00D90797" w:rsidP="007F592A">
      <w:pPr>
        <w:pStyle w:val="CommentText"/>
      </w:pPr>
      <w:r>
        <w:rPr>
          <w:rStyle w:val="CommentReference"/>
        </w:rPr>
        <w:annotationRef/>
      </w:r>
      <w:r>
        <w:t>At one point we should say that we treat proteins and genes as synonyms</w:t>
      </w:r>
    </w:p>
  </w:comment>
  <w:comment w:id="50" w:author="V" w:date="2018-04-24T02:21:00Z" w:initials="V">
    <w:p w14:paraId="200AEA2D" w14:textId="77777777" w:rsidR="00D90797" w:rsidRDefault="00D90797" w:rsidP="007F592A">
      <w:pPr>
        <w:pStyle w:val="CommentText"/>
      </w:pPr>
      <w:r>
        <w:rPr>
          <w:rStyle w:val="CommentReference"/>
        </w:rPr>
        <w:annotationRef/>
      </w:r>
      <w:r>
        <w:t>last sentence in the introduction</w:t>
      </w:r>
    </w:p>
  </w:comment>
  <w:comment w:id="55" w:author="V" w:date="2018-04-30T11:23:00Z" w:initials="V">
    <w:p w14:paraId="2EE216BF" w14:textId="41A4C2DC" w:rsidR="00D90797" w:rsidRDefault="00D90797">
      <w:pPr>
        <w:pStyle w:val="CommentText"/>
      </w:pPr>
      <w:r>
        <w:rPr>
          <w:rStyle w:val="CommentReference"/>
        </w:rPr>
        <w:annotationRef/>
      </w:r>
      <w:r>
        <w:t>Reference</w:t>
      </w:r>
    </w:p>
  </w:comment>
  <w:comment w:id="65" w:author="V" w:date="2018-04-24T02:29:00Z" w:initials="V">
    <w:p w14:paraId="76FB6AE2" w14:textId="77777777" w:rsidR="00D90797" w:rsidRDefault="00D90797" w:rsidP="003671FB">
      <w:pPr>
        <w:pStyle w:val="CommentText"/>
      </w:pPr>
      <w:r>
        <w:rPr>
          <w:rStyle w:val="CommentReference"/>
        </w:rPr>
        <w:annotationRef/>
      </w:r>
      <w:r>
        <w:t>wie kann ich hier besser schreiben? Da OrthoMCL liefert nicht nur Gruppen von Orthologen sondern auch Paralogen (in-paralogs).</w:t>
      </w:r>
    </w:p>
  </w:comment>
  <w:comment w:id="61" w:author="Ingo Ebersberger" w:date="2018-04-24T02:29:00Z" w:initials="IE">
    <w:p w14:paraId="26405870" w14:textId="77777777" w:rsidR="00D90797" w:rsidRPr="00A17841" w:rsidRDefault="00D90797" w:rsidP="003671FB">
      <w:pPr>
        <w:pStyle w:val="CommentText"/>
        <w:rPr>
          <w:lang w:val="de-DE"/>
        </w:rPr>
      </w:pPr>
      <w:r>
        <w:rPr>
          <w:rStyle w:val="CommentReference"/>
        </w:rPr>
        <w:annotationRef/>
      </w:r>
      <w:r w:rsidRPr="00A17841">
        <w:rPr>
          <w:lang w:val="de-DE"/>
        </w:rPr>
        <w:t>Glaube ich nicht! Das müssen viel mehr sein. Solltest Du hier nur über die LCA Gruppen redden?</w:t>
      </w:r>
    </w:p>
  </w:comment>
  <w:comment w:id="62" w:author="V" w:date="2018-04-24T02:29:00Z" w:initials="V">
    <w:p w14:paraId="0D8D8FBE" w14:textId="77777777" w:rsidR="00D90797" w:rsidRDefault="00D90797" w:rsidP="003671FB">
      <w:pPr>
        <w:pStyle w:val="CommentText"/>
      </w:pPr>
      <w:r>
        <w:rPr>
          <w:rStyle w:val="CommentReference"/>
        </w:rPr>
        <w:annotationRef/>
      </w:r>
      <w:r>
        <w:t xml:space="preserve">doch, 2904 sind die Anzahl der Gruppen die ich von OrthoXML bekommen habe. Danach habe ich für die LCA nur noch 1605 Gruppen. </w:t>
      </w:r>
    </w:p>
  </w:comment>
  <w:comment w:id="68" w:author="Ingo Ebersberger" w:date="2018-04-24T02:42:00Z" w:initials="IE">
    <w:p w14:paraId="2A12D5C8" w14:textId="77777777" w:rsidR="00D90797" w:rsidRDefault="00D90797" w:rsidP="00B73579">
      <w:pPr>
        <w:pStyle w:val="CommentText"/>
      </w:pPr>
      <w:r>
        <w:rPr>
          <w:rStyle w:val="CommentReference"/>
        </w:rPr>
        <w:annotationRef/>
      </w:r>
      <w:r>
        <w:t>DISCUSS LATER NUMBER OF GENES IN A GENOME, GENOME SIZE AND THE POSSIBILITY OF WHOLE GENOME DUPLICATION. THIS HOWEVER WOULD REQUIRE THAT THE FARCTION OF ORPHANS SHOULD NOT INCREASE WITH GENOME SIZE</w:t>
      </w:r>
    </w:p>
  </w:comment>
  <w:comment w:id="72" w:author="V" w:date="2018-04-26T17:10:00Z" w:initials="V">
    <w:p w14:paraId="581A8E2F" w14:textId="1BF5B3C1" w:rsidR="00D90797" w:rsidRDefault="00D90797">
      <w:pPr>
        <w:pStyle w:val="CommentText"/>
      </w:pPr>
      <w:r>
        <w:rPr>
          <w:rStyle w:val="CommentReference"/>
        </w:rPr>
        <w:annotationRef/>
      </w:r>
      <w:r>
        <w:t xml:space="preserve"> Can we somehow have the genome size information in here? Probably, you could just order the species according to increasing genome size</w:t>
      </w:r>
    </w:p>
  </w:comment>
  <w:comment w:id="76" w:author="Ingo Ebersberger" w:date="2018-04-24T02:47:00Z" w:initials="IE">
    <w:p w14:paraId="0D171BDB" w14:textId="77777777" w:rsidR="00D90797" w:rsidRDefault="00D90797" w:rsidP="00AB2C8D">
      <w:pPr>
        <w:pStyle w:val="CommentText"/>
      </w:pPr>
      <w:r>
        <w:rPr>
          <w:rStyle w:val="CommentReference"/>
        </w:rPr>
        <w:annotationRef/>
      </w:r>
      <w:r>
        <w:t>I would choosde a log scale such that the difference between orphan and non-orphans are more clearly visible. Probably, give also exact numbers in the text.</w:t>
      </w:r>
    </w:p>
  </w:comment>
  <w:comment w:id="83" w:author="Ingo Ebersberger" w:date="2018-04-24T02:31:00Z" w:initials="IE">
    <w:p w14:paraId="2135838B" w14:textId="77777777" w:rsidR="00D90797" w:rsidRDefault="00D90797" w:rsidP="00022C02">
      <w:pPr>
        <w:pStyle w:val="CommentText"/>
      </w:pPr>
      <w:r>
        <w:rPr>
          <w:rStyle w:val="CommentReference"/>
        </w:rPr>
        <w:annotationRef/>
      </w:r>
      <w:r>
        <w:t>Discuss then: the 80 gene set, a promising collection for reconstructing deep branches in the eukaryotic phylogeny. Discuss placement of the microsporidia as sister to the fungi. Use Ben’s tool to test alternative phylogenies that have been tested in the literature. This will then help rejecting other placements of the microsporidia? See your introduction.</w:t>
      </w:r>
    </w:p>
  </w:comment>
  <w:comment w:id="89" w:author="V" w:date="2018-04-26T17:11:00Z" w:initials="V">
    <w:p w14:paraId="375EDFBD" w14:textId="097E79B5" w:rsidR="00D90797" w:rsidRDefault="00D90797">
      <w:pPr>
        <w:pStyle w:val="CommentText"/>
      </w:pPr>
      <w:r>
        <w:rPr>
          <w:rStyle w:val="CommentReference"/>
        </w:rPr>
        <w:annotationRef/>
      </w:r>
      <w:r>
        <w:t>taxon names italic</w:t>
      </w:r>
    </w:p>
  </w:comment>
  <w:comment w:id="108" w:author="Ingo Ebersberger" w:date="2018-04-26T17:19:00Z" w:initials="IE">
    <w:p w14:paraId="04C3905F" w14:textId="77777777" w:rsidR="00D90797" w:rsidRDefault="00D90797" w:rsidP="001E1A6C">
      <w:pPr>
        <w:pStyle w:val="CommentText"/>
      </w:pPr>
      <w:r>
        <w:rPr>
          <w:rStyle w:val="CommentReference"/>
        </w:rPr>
        <w:annotationRef/>
      </w:r>
      <w:r>
        <w:t>What is an orphan. Did you explain this above? In general, not clear to me what you want to say here. Is it, that you find a number of preoins that are microsporidia specific. Hence , they are evolutionary innovations on this lineage. In essence, microsporidia are not just compacted fungi but adapted to their environment?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D90797" w:rsidRDefault="00D90797" w:rsidP="000A17B2">
      <w:pPr>
        <w:spacing w:after="0" w:line="240" w:lineRule="auto"/>
      </w:pPr>
      <w:r>
        <w:separator/>
      </w:r>
    </w:p>
  </w:endnote>
  <w:endnote w:type="continuationSeparator" w:id="0">
    <w:p w14:paraId="6F95D1CA" w14:textId="77777777" w:rsidR="00D90797" w:rsidRDefault="00D90797"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entury">
    <w:panose1 w:val="02040604050505020304"/>
    <w:charset w:val="00"/>
    <w:family w:val="auto"/>
    <w:pitch w:val="variable"/>
    <w:sig w:usb0="00000287" w:usb1="000000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D90797" w:rsidRDefault="00D90797" w:rsidP="009F2A64">
    <w:pPr>
      <w:pStyle w:val="Footer"/>
      <w:jc w:val="center"/>
    </w:pPr>
  </w:p>
  <w:p w14:paraId="5AA1AD57" w14:textId="4C9ABF92" w:rsidR="00D90797" w:rsidRDefault="00D90797"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D90797" w:rsidRDefault="00D90797" w:rsidP="009F2A64">
    <w:pPr>
      <w:pStyle w:val="Footer"/>
      <w:jc w:val="center"/>
    </w:pPr>
  </w:p>
  <w:p w14:paraId="05A32A18" w14:textId="570DA275" w:rsidR="00D90797" w:rsidRDefault="00D90797"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D90797" w:rsidRDefault="00D90797" w:rsidP="009F2A64">
    <w:pPr>
      <w:pStyle w:val="Footer"/>
      <w:jc w:val="center"/>
    </w:pPr>
  </w:p>
  <w:p w14:paraId="5CB59BD7" w14:textId="48F38D2B" w:rsidR="00D90797" w:rsidRDefault="00D90797"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D90797" w:rsidRDefault="00D90797" w:rsidP="009F2A64">
    <w:pPr>
      <w:pStyle w:val="Footer"/>
      <w:jc w:val="center"/>
    </w:pPr>
  </w:p>
  <w:p w14:paraId="03B6962C" w14:textId="70F00EA3" w:rsidR="00D90797" w:rsidRDefault="00D90797"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D90797" w:rsidRDefault="00D90797" w:rsidP="009F2A64">
    <w:pPr>
      <w:pStyle w:val="Footer"/>
      <w:jc w:val="center"/>
    </w:pPr>
  </w:p>
  <w:p w14:paraId="6DF37147" w14:textId="4B2AFAF3" w:rsidR="00D90797" w:rsidRDefault="00D90797"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48525E">
          <w:rPr>
            <w:rStyle w:val="PageNumber"/>
            <w:noProof/>
          </w:rPr>
          <w:t>VII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D90797" w:rsidRDefault="00D90797" w:rsidP="009F2A64">
    <w:pPr>
      <w:pStyle w:val="Footer"/>
      <w:jc w:val="center"/>
    </w:pPr>
  </w:p>
  <w:p w14:paraId="3A381F25" w14:textId="77777777" w:rsidR="00D90797" w:rsidRDefault="00D90797"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48525E">
          <w:rPr>
            <w:rStyle w:val="PageNumber"/>
            <w:noProof/>
          </w:rPr>
          <w:t>130</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D90797" w:rsidRDefault="00D90797" w:rsidP="000A17B2">
      <w:pPr>
        <w:spacing w:after="0" w:line="240" w:lineRule="auto"/>
      </w:pPr>
      <w:r>
        <w:separator/>
      </w:r>
    </w:p>
  </w:footnote>
  <w:footnote w:type="continuationSeparator" w:id="0">
    <w:p w14:paraId="09519C90" w14:textId="77777777" w:rsidR="00D90797" w:rsidRDefault="00D90797"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D90797" w:rsidRPr="000A17B2" w:rsidRDefault="00D90797">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58&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0&lt;/item&gt;&lt;item&gt;381&lt;/item&gt;&lt;item&gt;382&lt;/item&gt;&lt;item&gt;383&lt;/item&gt;&lt;item&gt;384&lt;/item&gt;&lt;item&gt;385&lt;/item&gt;&lt;item&gt;386&lt;/item&gt;&lt;item&gt;387&lt;/item&gt;&lt;item&gt;390&lt;/item&gt;&lt;item&gt;391&lt;/item&gt;&lt;item&gt;392&lt;/item&gt;&lt;item&gt;393&lt;/item&gt;&lt;item&gt;394&lt;/item&gt;&lt;item&gt;395&lt;/item&gt;&lt;item&gt;396&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4&lt;/item&gt;&lt;item&gt;415&lt;/item&gt;&lt;item&gt;416&lt;/item&gt;&lt;item&gt;417&lt;/item&gt;&lt;item&gt;418&lt;/item&gt;&lt;item&gt;419&lt;/item&gt;&lt;item&gt;420&lt;/item&gt;&lt;item&gt;422&lt;/item&gt;&lt;item&gt;423&lt;/item&gt;&lt;item&gt;424&lt;/item&gt;&lt;item&gt;425&lt;/item&gt;&lt;item&gt;426&lt;/item&gt;&lt;item&gt;427&lt;/item&gt;&lt;item&gt;428&lt;/item&gt;&lt;item&gt;429&lt;/item&gt;&lt;/record-ids&gt;&lt;/item&gt;&lt;/Libraries&gt;"/>
  </w:docVars>
  <w:rsids>
    <w:rsidRoot w:val="00371AE7"/>
    <w:rsid w:val="00000EE1"/>
    <w:rsid w:val="000014E9"/>
    <w:rsid w:val="00001AD8"/>
    <w:rsid w:val="00001DB1"/>
    <w:rsid w:val="00001E15"/>
    <w:rsid w:val="000027A0"/>
    <w:rsid w:val="00002D0B"/>
    <w:rsid w:val="00002D87"/>
    <w:rsid w:val="00002E33"/>
    <w:rsid w:val="000033A9"/>
    <w:rsid w:val="000035F7"/>
    <w:rsid w:val="000037BF"/>
    <w:rsid w:val="000039C9"/>
    <w:rsid w:val="0000407E"/>
    <w:rsid w:val="00006710"/>
    <w:rsid w:val="00006D96"/>
    <w:rsid w:val="00006EF0"/>
    <w:rsid w:val="00006F49"/>
    <w:rsid w:val="00007CA0"/>
    <w:rsid w:val="00007CFE"/>
    <w:rsid w:val="00010C14"/>
    <w:rsid w:val="000110B6"/>
    <w:rsid w:val="000118F3"/>
    <w:rsid w:val="00011FB9"/>
    <w:rsid w:val="000120D4"/>
    <w:rsid w:val="00012379"/>
    <w:rsid w:val="00012763"/>
    <w:rsid w:val="00012852"/>
    <w:rsid w:val="00012CDE"/>
    <w:rsid w:val="000137AB"/>
    <w:rsid w:val="00013A81"/>
    <w:rsid w:val="00013B38"/>
    <w:rsid w:val="00014009"/>
    <w:rsid w:val="0001416A"/>
    <w:rsid w:val="0001448E"/>
    <w:rsid w:val="0001456D"/>
    <w:rsid w:val="0001567F"/>
    <w:rsid w:val="00015A81"/>
    <w:rsid w:val="00015CBA"/>
    <w:rsid w:val="000169B7"/>
    <w:rsid w:val="00016B2C"/>
    <w:rsid w:val="00016E3A"/>
    <w:rsid w:val="000172D6"/>
    <w:rsid w:val="0001734E"/>
    <w:rsid w:val="000173A7"/>
    <w:rsid w:val="0001767C"/>
    <w:rsid w:val="00017944"/>
    <w:rsid w:val="00017FD1"/>
    <w:rsid w:val="0002006D"/>
    <w:rsid w:val="00020159"/>
    <w:rsid w:val="00020C53"/>
    <w:rsid w:val="000217EC"/>
    <w:rsid w:val="00021B9B"/>
    <w:rsid w:val="00022284"/>
    <w:rsid w:val="00022C02"/>
    <w:rsid w:val="00022E3F"/>
    <w:rsid w:val="00022E5D"/>
    <w:rsid w:val="0002339D"/>
    <w:rsid w:val="0002368D"/>
    <w:rsid w:val="00023972"/>
    <w:rsid w:val="00023C60"/>
    <w:rsid w:val="00023D32"/>
    <w:rsid w:val="00023E17"/>
    <w:rsid w:val="00024476"/>
    <w:rsid w:val="00024930"/>
    <w:rsid w:val="000251E0"/>
    <w:rsid w:val="00025697"/>
    <w:rsid w:val="00025864"/>
    <w:rsid w:val="00025C1E"/>
    <w:rsid w:val="00026791"/>
    <w:rsid w:val="000267D0"/>
    <w:rsid w:val="00026D9F"/>
    <w:rsid w:val="00026EF8"/>
    <w:rsid w:val="0002706A"/>
    <w:rsid w:val="00030D13"/>
    <w:rsid w:val="00031448"/>
    <w:rsid w:val="0003192E"/>
    <w:rsid w:val="00031ECA"/>
    <w:rsid w:val="000329B1"/>
    <w:rsid w:val="00032B0D"/>
    <w:rsid w:val="00032EF8"/>
    <w:rsid w:val="000332AC"/>
    <w:rsid w:val="0003351F"/>
    <w:rsid w:val="00033638"/>
    <w:rsid w:val="00033C9E"/>
    <w:rsid w:val="00033E03"/>
    <w:rsid w:val="000342BB"/>
    <w:rsid w:val="000350A7"/>
    <w:rsid w:val="00035AE7"/>
    <w:rsid w:val="00035D3F"/>
    <w:rsid w:val="00035E36"/>
    <w:rsid w:val="000362A1"/>
    <w:rsid w:val="0003644C"/>
    <w:rsid w:val="00036607"/>
    <w:rsid w:val="000366EA"/>
    <w:rsid w:val="00036757"/>
    <w:rsid w:val="000368BE"/>
    <w:rsid w:val="00037299"/>
    <w:rsid w:val="000379BA"/>
    <w:rsid w:val="00037A96"/>
    <w:rsid w:val="00037C36"/>
    <w:rsid w:val="000405C7"/>
    <w:rsid w:val="000405CC"/>
    <w:rsid w:val="00041448"/>
    <w:rsid w:val="00041800"/>
    <w:rsid w:val="000418DC"/>
    <w:rsid w:val="00041A0A"/>
    <w:rsid w:val="0004205C"/>
    <w:rsid w:val="00042644"/>
    <w:rsid w:val="00042C31"/>
    <w:rsid w:val="00042FD9"/>
    <w:rsid w:val="00043734"/>
    <w:rsid w:val="00043DED"/>
    <w:rsid w:val="000440DC"/>
    <w:rsid w:val="000448FA"/>
    <w:rsid w:val="000449A6"/>
    <w:rsid w:val="00044A5F"/>
    <w:rsid w:val="0004539D"/>
    <w:rsid w:val="0004554D"/>
    <w:rsid w:val="00045850"/>
    <w:rsid w:val="00046288"/>
    <w:rsid w:val="00046593"/>
    <w:rsid w:val="000466EA"/>
    <w:rsid w:val="00046CA0"/>
    <w:rsid w:val="00046F86"/>
    <w:rsid w:val="000471BF"/>
    <w:rsid w:val="000476C7"/>
    <w:rsid w:val="000478F4"/>
    <w:rsid w:val="00047965"/>
    <w:rsid w:val="00047EE5"/>
    <w:rsid w:val="0005051F"/>
    <w:rsid w:val="000507AF"/>
    <w:rsid w:val="00050862"/>
    <w:rsid w:val="00050A30"/>
    <w:rsid w:val="0005139D"/>
    <w:rsid w:val="00051EA0"/>
    <w:rsid w:val="000529B3"/>
    <w:rsid w:val="0005344A"/>
    <w:rsid w:val="00053680"/>
    <w:rsid w:val="0005446C"/>
    <w:rsid w:val="00054861"/>
    <w:rsid w:val="00054B2F"/>
    <w:rsid w:val="00054E8A"/>
    <w:rsid w:val="00055195"/>
    <w:rsid w:val="00055968"/>
    <w:rsid w:val="000564E8"/>
    <w:rsid w:val="00056953"/>
    <w:rsid w:val="0005723C"/>
    <w:rsid w:val="000578EF"/>
    <w:rsid w:val="00057989"/>
    <w:rsid w:val="000579A7"/>
    <w:rsid w:val="00057B63"/>
    <w:rsid w:val="00057D72"/>
    <w:rsid w:val="000607CA"/>
    <w:rsid w:val="00060900"/>
    <w:rsid w:val="00060C88"/>
    <w:rsid w:val="000614E6"/>
    <w:rsid w:val="0006161C"/>
    <w:rsid w:val="00061807"/>
    <w:rsid w:val="000619C2"/>
    <w:rsid w:val="00061A32"/>
    <w:rsid w:val="00061A6B"/>
    <w:rsid w:val="00061BBC"/>
    <w:rsid w:val="00062FD8"/>
    <w:rsid w:val="00064800"/>
    <w:rsid w:val="00064A9F"/>
    <w:rsid w:val="00065BF3"/>
    <w:rsid w:val="00065F80"/>
    <w:rsid w:val="00066A0B"/>
    <w:rsid w:val="00066E37"/>
    <w:rsid w:val="0006712D"/>
    <w:rsid w:val="000705A8"/>
    <w:rsid w:val="00070E25"/>
    <w:rsid w:val="00070F15"/>
    <w:rsid w:val="000714E7"/>
    <w:rsid w:val="00071853"/>
    <w:rsid w:val="00071992"/>
    <w:rsid w:val="00072508"/>
    <w:rsid w:val="0007274F"/>
    <w:rsid w:val="00072C64"/>
    <w:rsid w:val="00072EF8"/>
    <w:rsid w:val="000730C0"/>
    <w:rsid w:val="00073898"/>
    <w:rsid w:val="00073E83"/>
    <w:rsid w:val="00073EC9"/>
    <w:rsid w:val="00074115"/>
    <w:rsid w:val="00074313"/>
    <w:rsid w:val="0007496F"/>
    <w:rsid w:val="00074F09"/>
    <w:rsid w:val="00074FD0"/>
    <w:rsid w:val="00075524"/>
    <w:rsid w:val="00075BD8"/>
    <w:rsid w:val="00075E30"/>
    <w:rsid w:val="000766A5"/>
    <w:rsid w:val="0007693E"/>
    <w:rsid w:val="00076E68"/>
    <w:rsid w:val="00076E91"/>
    <w:rsid w:val="00077051"/>
    <w:rsid w:val="0007725F"/>
    <w:rsid w:val="00077530"/>
    <w:rsid w:val="00077779"/>
    <w:rsid w:val="00077826"/>
    <w:rsid w:val="000779C7"/>
    <w:rsid w:val="00077AEC"/>
    <w:rsid w:val="00080079"/>
    <w:rsid w:val="00080A10"/>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67AE"/>
    <w:rsid w:val="000877EC"/>
    <w:rsid w:val="00087E6B"/>
    <w:rsid w:val="00087F5F"/>
    <w:rsid w:val="0009039A"/>
    <w:rsid w:val="00090811"/>
    <w:rsid w:val="00090A9A"/>
    <w:rsid w:val="00090E20"/>
    <w:rsid w:val="00090E88"/>
    <w:rsid w:val="00091327"/>
    <w:rsid w:val="000915AD"/>
    <w:rsid w:val="000924F2"/>
    <w:rsid w:val="000925D4"/>
    <w:rsid w:val="00092886"/>
    <w:rsid w:val="000929A5"/>
    <w:rsid w:val="000929B3"/>
    <w:rsid w:val="00092AC7"/>
    <w:rsid w:val="00092C09"/>
    <w:rsid w:val="00093133"/>
    <w:rsid w:val="00093363"/>
    <w:rsid w:val="000935DA"/>
    <w:rsid w:val="00093766"/>
    <w:rsid w:val="00094428"/>
    <w:rsid w:val="00094713"/>
    <w:rsid w:val="0009483E"/>
    <w:rsid w:val="00095129"/>
    <w:rsid w:val="000952D1"/>
    <w:rsid w:val="0009637F"/>
    <w:rsid w:val="000965B1"/>
    <w:rsid w:val="000969F3"/>
    <w:rsid w:val="00096CEE"/>
    <w:rsid w:val="00096E83"/>
    <w:rsid w:val="000975BB"/>
    <w:rsid w:val="000A0955"/>
    <w:rsid w:val="000A0C3A"/>
    <w:rsid w:val="000A0CB3"/>
    <w:rsid w:val="000A136B"/>
    <w:rsid w:val="000A1592"/>
    <w:rsid w:val="000A17B2"/>
    <w:rsid w:val="000A1CBF"/>
    <w:rsid w:val="000A1E48"/>
    <w:rsid w:val="000A1F00"/>
    <w:rsid w:val="000A2233"/>
    <w:rsid w:val="000A24D8"/>
    <w:rsid w:val="000A2CC8"/>
    <w:rsid w:val="000A32B0"/>
    <w:rsid w:val="000A38E1"/>
    <w:rsid w:val="000A392D"/>
    <w:rsid w:val="000A3A29"/>
    <w:rsid w:val="000A4688"/>
    <w:rsid w:val="000A4D3D"/>
    <w:rsid w:val="000A581C"/>
    <w:rsid w:val="000A6116"/>
    <w:rsid w:val="000A65FC"/>
    <w:rsid w:val="000A6C78"/>
    <w:rsid w:val="000A6CDD"/>
    <w:rsid w:val="000A7134"/>
    <w:rsid w:val="000A7AAB"/>
    <w:rsid w:val="000B00E8"/>
    <w:rsid w:val="000B054B"/>
    <w:rsid w:val="000B081C"/>
    <w:rsid w:val="000B0ED0"/>
    <w:rsid w:val="000B0F30"/>
    <w:rsid w:val="000B108D"/>
    <w:rsid w:val="000B110A"/>
    <w:rsid w:val="000B21C0"/>
    <w:rsid w:val="000B24F0"/>
    <w:rsid w:val="000B29A9"/>
    <w:rsid w:val="000B355B"/>
    <w:rsid w:val="000B366D"/>
    <w:rsid w:val="000B396E"/>
    <w:rsid w:val="000B39F2"/>
    <w:rsid w:val="000B3C3A"/>
    <w:rsid w:val="000B41D3"/>
    <w:rsid w:val="000B4CCB"/>
    <w:rsid w:val="000B6719"/>
    <w:rsid w:val="000B692C"/>
    <w:rsid w:val="000B730C"/>
    <w:rsid w:val="000B74DD"/>
    <w:rsid w:val="000B7AF1"/>
    <w:rsid w:val="000B7D1C"/>
    <w:rsid w:val="000C0396"/>
    <w:rsid w:val="000C05DA"/>
    <w:rsid w:val="000C0CE1"/>
    <w:rsid w:val="000C0FF9"/>
    <w:rsid w:val="000C10CA"/>
    <w:rsid w:val="000C13E6"/>
    <w:rsid w:val="000C27CB"/>
    <w:rsid w:val="000C2CE0"/>
    <w:rsid w:val="000C2EE4"/>
    <w:rsid w:val="000C350D"/>
    <w:rsid w:val="000C378B"/>
    <w:rsid w:val="000C3AE4"/>
    <w:rsid w:val="000C3B47"/>
    <w:rsid w:val="000C3B8C"/>
    <w:rsid w:val="000C43E4"/>
    <w:rsid w:val="000C4748"/>
    <w:rsid w:val="000C49F3"/>
    <w:rsid w:val="000C4C0C"/>
    <w:rsid w:val="000C4F60"/>
    <w:rsid w:val="000C5394"/>
    <w:rsid w:val="000C5A90"/>
    <w:rsid w:val="000C60C4"/>
    <w:rsid w:val="000C65BD"/>
    <w:rsid w:val="000C67C3"/>
    <w:rsid w:val="000C6982"/>
    <w:rsid w:val="000C6E11"/>
    <w:rsid w:val="000C7B6C"/>
    <w:rsid w:val="000C7F50"/>
    <w:rsid w:val="000D080B"/>
    <w:rsid w:val="000D113F"/>
    <w:rsid w:val="000D1476"/>
    <w:rsid w:val="000D1502"/>
    <w:rsid w:val="000D16A3"/>
    <w:rsid w:val="000D2470"/>
    <w:rsid w:val="000D24E3"/>
    <w:rsid w:val="000D2DD9"/>
    <w:rsid w:val="000D3223"/>
    <w:rsid w:val="000D3309"/>
    <w:rsid w:val="000D3904"/>
    <w:rsid w:val="000D4104"/>
    <w:rsid w:val="000D459B"/>
    <w:rsid w:val="000D4EBB"/>
    <w:rsid w:val="000D4F6D"/>
    <w:rsid w:val="000D5936"/>
    <w:rsid w:val="000D5A99"/>
    <w:rsid w:val="000D6384"/>
    <w:rsid w:val="000D6725"/>
    <w:rsid w:val="000D68BA"/>
    <w:rsid w:val="000D6D58"/>
    <w:rsid w:val="000D6F8E"/>
    <w:rsid w:val="000D7215"/>
    <w:rsid w:val="000E012F"/>
    <w:rsid w:val="000E08AA"/>
    <w:rsid w:val="000E0EEC"/>
    <w:rsid w:val="000E1076"/>
    <w:rsid w:val="000E15F8"/>
    <w:rsid w:val="000E1722"/>
    <w:rsid w:val="000E1AC4"/>
    <w:rsid w:val="000E1B60"/>
    <w:rsid w:val="000E2159"/>
    <w:rsid w:val="000E23ED"/>
    <w:rsid w:val="000E2806"/>
    <w:rsid w:val="000E2977"/>
    <w:rsid w:val="000E2D0A"/>
    <w:rsid w:val="000E2DFC"/>
    <w:rsid w:val="000E2E38"/>
    <w:rsid w:val="000E3033"/>
    <w:rsid w:val="000E30B8"/>
    <w:rsid w:val="000E37F0"/>
    <w:rsid w:val="000E40BD"/>
    <w:rsid w:val="000E41FB"/>
    <w:rsid w:val="000E45DE"/>
    <w:rsid w:val="000E4666"/>
    <w:rsid w:val="000E4C2C"/>
    <w:rsid w:val="000E5C0E"/>
    <w:rsid w:val="000E6189"/>
    <w:rsid w:val="000E65AA"/>
    <w:rsid w:val="000E6E54"/>
    <w:rsid w:val="000E78A0"/>
    <w:rsid w:val="000E7A08"/>
    <w:rsid w:val="000E7B65"/>
    <w:rsid w:val="000E7C89"/>
    <w:rsid w:val="000F05A3"/>
    <w:rsid w:val="000F0E26"/>
    <w:rsid w:val="000F14C6"/>
    <w:rsid w:val="000F17FF"/>
    <w:rsid w:val="000F19CD"/>
    <w:rsid w:val="000F1A42"/>
    <w:rsid w:val="000F1AA1"/>
    <w:rsid w:val="000F1DD4"/>
    <w:rsid w:val="000F217D"/>
    <w:rsid w:val="000F26E4"/>
    <w:rsid w:val="000F2A86"/>
    <w:rsid w:val="000F2D01"/>
    <w:rsid w:val="000F34CE"/>
    <w:rsid w:val="000F37EC"/>
    <w:rsid w:val="000F3820"/>
    <w:rsid w:val="000F3DD6"/>
    <w:rsid w:val="000F40D6"/>
    <w:rsid w:val="000F41E2"/>
    <w:rsid w:val="000F42AF"/>
    <w:rsid w:val="000F4D00"/>
    <w:rsid w:val="000F4EC9"/>
    <w:rsid w:val="000F583E"/>
    <w:rsid w:val="000F5B4D"/>
    <w:rsid w:val="000F6223"/>
    <w:rsid w:val="000F6408"/>
    <w:rsid w:val="000F678F"/>
    <w:rsid w:val="000F7278"/>
    <w:rsid w:val="000F7F43"/>
    <w:rsid w:val="000F7FD5"/>
    <w:rsid w:val="001002C2"/>
    <w:rsid w:val="0010055D"/>
    <w:rsid w:val="00100B4D"/>
    <w:rsid w:val="00100C8C"/>
    <w:rsid w:val="00101285"/>
    <w:rsid w:val="00101D43"/>
    <w:rsid w:val="00102C79"/>
    <w:rsid w:val="00102EE4"/>
    <w:rsid w:val="00102FA0"/>
    <w:rsid w:val="00102FBF"/>
    <w:rsid w:val="00104584"/>
    <w:rsid w:val="0010489C"/>
    <w:rsid w:val="001048D9"/>
    <w:rsid w:val="00104B72"/>
    <w:rsid w:val="0010521B"/>
    <w:rsid w:val="001054B0"/>
    <w:rsid w:val="001055AB"/>
    <w:rsid w:val="001058BE"/>
    <w:rsid w:val="00105C10"/>
    <w:rsid w:val="00105E06"/>
    <w:rsid w:val="00106033"/>
    <w:rsid w:val="00106047"/>
    <w:rsid w:val="001062E4"/>
    <w:rsid w:val="0010640D"/>
    <w:rsid w:val="00107139"/>
    <w:rsid w:val="001076C1"/>
    <w:rsid w:val="00107801"/>
    <w:rsid w:val="00107C8C"/>
    <w:rsid w:val="00107ECC"/>
    <w:rsid w:val="0011028C"/>
    <w:rsid w:val="00110797"/>
    <w:rsid w:val="00111422"/>
    <w:rsid w:val="00111AE4"/>
    <w:rsid w:val="00111BBD"/>
    <w:rsid w:val="00111C43"/>
    <w:rsid w:val="00112222"/>
    <w:rsid w:val="00112EC8"/>
    <w:rsid w:val="001132D7"/>
    <w:rsid w:val="00113560"/>
    <w:rsid w:val="001137CD"/>
    <w:rsid w:val="00113AC4"/>
    <w:rsid w:val="00114874"/>
    <w:rsid w:val="00114BB7"/>
    <w:rsid w:val="001150D7"/>
    <w:rsid w:val="001156A4"/>
    <w:rsid w:val="00116325"/>
    <w:rsid w:val="0011646C"/>
    <w:rsid w:val="00116731"/>
    <w:rsid w:val="00116F47"/>
    <w:rsid w:val="0011700C"/>
    <w:rsid w:val="001173B6"/>
    <w:rsid w:val="00120071"/>
    <w:rsid w:val="00120498"/>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E19"/>
    <w:rsid w:val="00123F62"/>
    <w:rsid w:val="001241CA"/>
    <w:rsid w:val="00124209"/>
    <w:rsid w:val="001249A6"/>
    <w:rsid w:val="00124D24"/>
    <w:rsid w:val="00124DA2"/>
    <w:rsid w:val="00124F37"/>
    <w:rsid w:val="00125B97"/>
    <w:rsid w:val="00125E30"/>
    <w:rsid w:val="00126614"/>
    <w:rsid w:val="0012667D"/>
    <w:rsid w:val="00126901"/>
    <w:rsid w:val="00126E8D"/>
    <w:rsid w:val="00127297"/>
    <w:rsid w:val="00127C21"/>
    <w:rsid w:val="00127D92"/>
    <w:rsid w:val="00127EAE"/>
    <w:rsid w:val="001305BA"/>
    <w:rsid w:val="00130A2E"/>
    <w:rsid w:val="00130A70"/>
    <w:rsid w:val="00130E22"/>
    <w:rsid w:val="001312E2"/>
    <w:rsid w:val="001314C8"/>
    <w:rsid w:val="00131677"/>
    <w:rsid w:val="00131A12"/>
    <w:rsid w:val="00131D6B"/>
    <w:rsid w:val="00132567"/>
    <w:rsid w:val="00132E61"/>
    <w:rsid w:val="00132FC5"/>
    <w:rsid w:val="00133214"/>
    <w:rsid w:val="0013347F"/>
    <w:rsid w:val="00133971"/>
    <w:rsid w:val="00133A95"/>
    <w:rsid w:val="001344E6"/>
    <w:rsid w:val="00134597"/>
    <w:rsid w:val="001347DF"/>
    <w:rsid w:val="001347E5"/>
    <w:rsid w:val="00134859"/>
    <w:rsid w:val="00134E3B"/>
    <w:rsid w:val="001350BA"/>
    <w:rsid w:val="00135433"/>
    <w:rsid w:val="0013560C"/>
    <w:rsid w:val="0013584D"/>
    <w:rsid w:val="00135944"/>
    <w:rsid w:val="00136400"/>
    <w:rsid w:val="00136631"/>
    <w:rsid w:val="00136669"/>
    <w:rsid w:val="001366C6"/>
    <w:rsid w:val="001368F7"/>
    <w:rsid w:val="00136C81"/>
    <w:rsid w:val="00136EA5"/>
    <w:rsid w:val="0013767B"/>
    <w:rsid w:val="001376D3"/>
    <w:rsid w:val="0013798B"/>
    <w:rsid w:val="001401D6"/>
    <w:rsid w:val="001402F9"/>
    <w:rsid w:val="0014076C"/>
    <w:rsid w:val="00140AB4"/>
    <w:rsid w:val="00141118"/>
    <w:rsid w:val="0014121A"/>
    <w:rsid w:val="00141763"/>
    <w:rsid w:val="0014184C"/>
    <w:rsid w:val="00141F7F"/>
    <w:rsid w:val="001425D9"/>
    <w:rsid w:val="00142715"/>
    <w:rsid w:val="00142933"/>
    <w:rsid w:val="0014299F"/>
    <w:rsid w:val="001431A9"/>
    <w:rsid w:val="0014338C"/>
    <w:rsid w:val="00143576"/>
    <w:rsid w:val="00143F79"/>
    <w:rsid w:val="001440C7"/>
    <w:rsid w:val="0014441F"/>
    <w:rsid w:val="00144755"/>
    <w:rsid w:val="0014484E"/>
    <w:rsid w:val="00144C1C"/>
    <w:rsid w:val="00144EF8"/>
    <w:rsid w:val="00144FF1"/>
    <w:rsid w:val="00145055"/>
    <w:rsid w:val="001451FC"/>
    <w:rsid w:val="00145554"/>
    <w:rsid w:val="001456E3"/>
    <w:rsid w:val="001458BE"/>
    <w:rsid w:val="001458DE"/>
    <w:rsid w:val="00145D18"/>
    <w:rsid w:val="001460DE"/>
    <w:rsid w:val="00146147"/>
    <w:rsid w:val="00146D2B"/>
    <w:rsid w:val="001476F6"/>
    <w:rsid w:val="001477F3"/>
    <w:rsid w:val="00147954"/>
    <w:rsid w:val="00147D74"/>
    <w:rsid w:val="00150B56"/>
    <w:rsid w:val="00150B9A"/>
    <w:rsid w:val="001514DF"/>
    <w:rsid w:val="00151566"/>
    <w:rsid w:val="00151F7B"/>
    <w:rsid w:val="001521DE"/>
    <w:rsid w:val="00153738"/>
    <w:rsid w:val="00153D9B"/>
    <w:rsid w:val="001541B2"/>
    <w:rsid w:val="001547CC"/>
    <w:rsid w:val="001556F5"/>
    <w:rsid w:val="001558BB"/>
    <w:rsid w:val="00155A10"/>
    <w:rsid w:val="0015627A"/>
    <w:rsid w:val="001562E3"/>
    <w:rsid w:val="0015675A"/>
    <w:rsid w:val="001569B4"/>
    <w:rsid w:val="00156D8A"/>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3DD1"/>
    <w:rsid w:val="00164AC9"/>
    <w:rsid w:val="00164DFE"/>
    <w:rsid w:val="00165631"/>
    <w:rsid w:val="00165764"/>
    <w:rsid w:val="00166A9C"/>
    <w:rsid w:val="00166D07"/>
    <w:rsid w:val="00167136"/>
    <w:rsid w:val="00167667"/>
    <w:rsid w:val="0017037C"/>
    <w:rsid w:val="00170768"/>
    <w:rsid w:val="00170A9C"/>
    <w:rsid w:val="00170F78"/>
    <w:rsid w:val="00171003"/>
    <w:rsid w:val="0017192F"/>
    <w:rsid w:val="00171F74"/>
    <w:rsid w:val="00172128"/>
    <w:rsid w:val="00172496"/>
    <w:rsid w:val="00172C30"/>
    <w:rsid w:val="0017302D"/>
    <w:rsid w:val="0017333E"/>
    <w:rsid w:val="00173A2F"/>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C5"/>
    <w:rsid w:val="00177802"/>
    <w:rsid w:val="00177ED5"/>
    <w:rsid w:val="001805CD"/>
    <w:rsid w:val="001806D2"/>
    <w:rsid w:val="001808FD"/>
    <w:rsid w:val="00181316"/>
    <w:rsid w:val="00181A1B"/>
    <w:rsid w:val="00181B00"/>
    <w:rsid w:val="0018296B"/>
    <w:rsid w:val="00182B16"/>
    <w:rsid w:val="00182DEA"/>
    <w:rsid w:val="0018342C"/>
    <w:rsid w:val="00184085"/>
    <w:rsid w:val="00184880"/>
    <w:rsid w:val="00184946"/>
    <w:rsid w:val="001850AF"/>
    <w:rsid w:val="00185461"/>
    <w:rsid w:val="0018559B"/>
    <w:rsid w:val="001856D9"/>
    <w:rsid w:val="00186492"/>
    <w:rsid w:val="00186704"/>
    <w:rsid w:val="00186743"/>
    <w:rsid w:val="00186DF9"/>
    <w:rsid w:val="001872D7"/>
    <w:rsid w:val="0018731C"/>
    <w:rsid w:val="001876ED"/>
    <w:rsid w:val="0018780E"/>
    <w:rsid w:val="00187888"/>
    <w:rsid w:val="00187C4D"/>
    <w:rsid w:val="00187D26"/>
    <w:rsid w:val="00190012"/>
    <w:rsid w:val="001901D7"/>
    <w:rsid w:val="00190422"/>
    <w:rsid w:val="00190F2F"/>
    <w:rsid w:val="001915B2"/>
    <w:rsid w:val="0019198D"/>
    <w:rsid w:val="00191BB4"/>
    <w:rsid w:val="00191D27"/>
    <w:rsid w:val="00192008"/>
    <w:rsid w:val="001926DC"/>
    <w:rsid w:val="00192986"/>
    <w:rsid w:val="00193350"/>
    <w:rsid w:val="001936A1"/>
    <w:rsid w:val="00193978"/>
    <w:rsid w:val="0019442C"/>
    <w:rsid w:val="001944D5"/>
    <w:rsid w:val="0019468D"/>
    <w:rsid w:val="00194939"/>
    <w:rsid w:val="00194DE4"/>
    <w:rsid w:val="001950D0"/>
    <w:rsid w:val="00195306"/>
    <w:rsid w:val="0019558C"/>
    <w:rsid w:val="001956FF"/>
    <w:rsid w:val="00195B07"/>
    <w:rsid w:val="00195BF6"/>
    <w:rsid w:val="00195EE0"/>
    <w:rsid w:val="00196A8D"/>
    <w:rsid w:val="00197099"/>
    <w:rsid w:val="00197160"/>
    <w:rsid w:val="001972CD"/>
    <w:rsid w:val="0019784D"/>
    <w:rsid w:val="00197A68"/>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4D4"/>
    <w:rsid w:val="001A3535"/>
    <w:rsid w:val="001A389D"/>
    <w:rsid w:val="001A3E4F"/>
    <w:rsid w:val="001A4171"/>
    <w:rsid w:val="001A4234"/>
    <w:rsid w:val="001A4452"/>
    <w:rsid w:val="001A4781"/>
    <w:rsid w:val="001A4C31"/>
    <w:rsid w:val="001A4D1E"/>
    <w:rsid w:val="001A5763"/>
    <w:rsid w:val="001A5E19"/>
    <w:rsid w:val="001A62AD"/>
    <w:rsid w:val="001A6F06"/>
    <w:rsid w:val="001A7036"/>
    <w:rsid w:val="001A733E"/>
    <w:rsid w:val="001A791C"/>
    <w:rsid w:val="001A7CEA"/>
    <w:rsid w:val="001A7DB3"/>
    <w:rsid w:val="001A7EC0"/>
    <w:rsid w:val="001B0326"/>
    <w:rsid w:val="001B05B8"/>
    <w:rsid w:val="001B10D7"/>
    <w:rsid w:val="001B1936"/>
    <w:rsid w:val="001B1A19"/>
    <w:rsid w:val="001B1B7E"/>
    <w:rsid w:val="001B1D3A"/>
    <w:rsid w:val="001B1E3F"/>
    <w:rsid w:val="001B316D"/>
    <w:rsid w:val="001B31EF"/>
    <w:rsid w:val="001B373E"/>
    <w:rsid w:val="001B376C"/>
    <w:rsid w:val="001B379B"/>
    <w:rsid w:val="001B3CE3"/>
    <w:rsid w:val="001B45E5"/>
    <w:rsid w:val="001B4891"/>
    <w:rsid w:val="001B4AA8"/>
    <w:rsid w:val="001B5C40"/>
    <w:rsid w:val="001B5E65"/>
    <w:rsid w:val="001B5F8C"/>
    <w:rsid w:val="001B6632"/>
    <w:rsid w:val="001B6707"/>
    <w:rsid w:val="001B6F60"/>
    <w:rsid w:val="001B75A2"/>
    <w:rsid w:val="001B79E5"/>
    <w:rsid w:val="001B7E7D"/>
    <w:rsid w:val="001C1054"/>
    <w:rsid w:val="001C1165"/>
    <w:rsid w:val="001C1778"/>
    <w:rsid w:val="001C1EB8"/>
    <w:rsid w:val="001C262F"/>
    <w:rsid w:val="001C28A5"/>
    <w:rsid w:val="001C28A7"/>
    <w:rsid w:val="001C2E85"/>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D0241"/>
    <w:rsid w:val="001D0282"/>
    <w:rsid w:val="001D0983"/>
    <w:rsid w:val="001D0DEC"/>
    <w:rsid w:val="001D184A"/>
    <w:rsid w:val="001D18B2"/>
    <w:rsid w:val="001D1C23"/>
    <w:rsid w:val="001D2235"/>
    <w:rsid w:val="001D242C"/>
    <w:rsid w:val="001D27AF"/>
    <w:rsid w:val="001D2B66"/>
    <w:rsid w:val="001D2C82"/>
    <w:rsid w:val="001D31A1"/>
    <w:rsid w:val="001D360F"/>
    <w:rsid w:val="001D3A8F"/>
    <w:rsid w:val="001D4199"/>
    <w:rsid w:val="001D4317"/>
    <w:rsid w:val="001D4B43"/>
    <w:rsid w:val="001D4DD3"/>
    <w:rsid w:val="001D4E22"/>
    <w:rsid w:val="001D50CB"/>
    <w:rsid w:val="001D52C9"/>
    <w:rsid w:val="001D5327"/>
    <w:rsid w:val="001D5330"/>
    <w:rsid w:val="001D53EB"/>
    <w:rsid w:val="001D5552"/>
    <w:rsid w:val="001D5612"/>
    <w:rsid w:val="001D65A8"/>
    <w:rsid w:val="001D6665"/>
    <w:rsid w:val="001D666F"/>
    <w:rsid w:val="001D66AC"/>
    <w:rsid w:val="001D6B3F"/>
    <w:rsid w:val="001D6F50"/>
    <w:rsid w:val="001D6FF1"/>
    <w:rsid w:val="001D78B1"/>
    <w:rsid w:val="001D7FCE"/>
    <w:rsid w:val="001E0205"/>
    <w:rsid w:val="001E0621"/>
    <w:rsid w:val="001E08DB"/>
    <w:rsid w:val="001E0BAB"/>
    <w:rsid w:val="001E0F2D"/>
    <w:rsid w:val="001E0F74"/>
    <w:rsid w:val="001E1094"/>
    <w:rsid w:val="001E10A1"/>
    <w:rsid w:val="001E1687"/>
    <w:rsid w:val="001E16D1"/>
    <w:rsid w:val="001E1A6C"/>
    <w:rsid w:val="001E26AF"/>
    <w:rsid w:val="001E2A8E"/>
    <w:rsid w:val="001E2C66"/>
    <w:rsid w:val="001E3047"/>
    <w:rsid w:val="001E322E"/>
    <w:rsid w:val="001E3BE3"/>
    <w:rsid w:val="001E3D9D"/>
    <w:rsid w:val="001E3ED2"/>
    <w:rsid w:val="001E3EF9"/>
    <w:rsid w:val="001E4503"/>
    <w:rsid w:val="001E4AF9"/>
    <w:rsid w:val="001E578F"/>
    <w:rsid w:val="001E59CC"/>
    <w:rsid w:val="001E5AE4"/>
    <w:rsid w:val="001E6AAC"/>
    <w:rsid w:val="001E6FC0"/>
    <w:rsid w:val="001E703A"/>
    <w:rsid w:val="001F1579"/>
    <w:rsid w:val="001F1E28"/>
    <w:rsid w:val="001F222D"/>
    <w:rsid w:val="001F2278"/>
    <w:rsid w:val="001F23AC"/>
    <w:rsid w:val="001F2CE7"/>
    <w:rsid w:val="001F38C5"/>
    <w:rsid w:val="001F3B6A"/>
    <w:rsid w:val="001F4107"/>
    <w:rsid w:val="001F41F5"/>
    <w:rsid w:val="001F497A"/>
    <w:rsid w:val="001F4BF6"/>
    <w:rsid w:val="001F4FAB"/>
    <w:rsid w:val="001F5B25"/>
    <w:rsid w:val="001F5B5B"/>
    <w:rsid w:val="001F6491"/>
    <w:rsid w:val="001F668F"/>
    <w:rsid w:val="001F68E0"/>
    <w:rsid w:val="001F6C60"/>
    <w:rsid w:val="001F6F51"/>
    <w:rsid w:val="001F722A"/>
    <w:rsid w:val="001F78C3"/>
    <w:rsid w:val="001F79D2"/>
    <w:rsid w:val="001F7D6F"/>
    <w:rsid w:val="002007C3"/>
    <w:rsid w:val="00201258"/>
    <w:rsid w:val="00201DFE"/>
    <w:rsid w:val="00202619"/>
    <w:rsid w:val="002027D4"/>
    <w:rsid w:val="00202954"/>
    <w:rsid w:val="00203C79"/>
    <w:rsid w:val="0020411F"/>
    <w:rsid w:val="0020429F"/>
    <w:rsid w:val="002045C0"/>
    <w:rsid w:val="0020488C"/>
    <w:rsid w:val="00204CE1"/>
    <w:rsid w:val="00204CFF"/>
    <w:rsid w:val="00204E98"/>
    <w:rsid w:val="00205071"/>
    <w:rsid w:val="002053B8"/>
    <w:rsid w:val="0020596B"/>
    <w:rsid w:val="00205B01"/>
    <w:rsid w:val="00205B3A"/>
    <w:rsid w:val="00205B96"/>
    <w:rsid w:val="00205BB6"/>
    <w:rsid w:val="00206380"/>
    <w:rsid w:val="00206541"/>
    <w:rsid w:val="00206B1E"/>
    <w:rsid w:val="00206F6C"/>
    <w:rsid w:val="002102D1"/>
    <w:rsid w:val="0021031B"/>
    <w:rsid w:val="00210A2A"/>
    <w:rsid w:val="002114D7"/>
    <w:rsid w:val="002116D3"/>
    <w:rsid w:val="00211A77"/>
    <w:rsid w:val="00211F6E"/>
    <w:rsid w:val="00212415"/>
    <w:rsid w:val="002128FC"/>
    <w:rsid w:val="002140F4"/>
    <w:rsid w:val="002147F7"/>
    <w:rsid w:val="00214ADA"/>
    <w:rsid w:val="00214AE1"/>
    <w:rsid w:val="00215843"/>
    <w:rsid w:val="00215F65"/>
    <w:rsid w:val="0021646E"/>
    <w:rsid w:val="00216515"/>
    <w:rsid w:val="0021680C"/>
    <w:rsid w:val="00216959"/>
    <w:rsid w:val="00216A03"/>
    <w:rsid w:val="00216A57"/>
    <w:rsid w:val="00216A7D"/>
    <w:rsid w:val="00216B19"/>
    <w:rsid w:val="00216B59"/>
    <w:rsid w:val="00216E50"/>
    <w:rsid w:val="00217F52"/>
    <w:rsid w:val="002206A0"/>
    <w:rsid w:val="002207A7"/>
    <w:rsid w:val="00220CF5"/>
    <w:rsid w:val="00220EB5"/>
    <w:rsid w:val="00221345"/>
    <w:rsid w:val="00221466"/>
    <w:rsid w:val="00221F98"/>
    <w:rsid w:val="00222066"/>
    <w:rsid w:val="002220DC"/>
    <w:rsid w:val="002220ED"/>
    <w:rsid w:val="00222177"/>
    <w:rsid w:val="002222DD"/>
    <w:rsid w:val="0022251A"/>
    <w:rsid w:val="002227DA"/>
    <w:rsid w:val="00222C56"/>
    <w:rsid w:val="00223259"/>
    <w:rsid w:val="00223E7A"/>
    <w:rsid w:val="002242D5"/>
    <w:rsid w:val="002243D1"/>
    <w:rsid w:val="002246AA"/>
    <w:rsid w:val="002248F8"/>
    <w:rsid w:val="002251C6"/>
    <w:rsid w:val="0022536E"/>
    <w:rsid w:val="002255B2"/>
    <w:rsid w:val="002256DE"/>
    <w:rsid w:val="00225A7A"/>
    <w:rsid w:val="00225DB4"/>
    <w:rsid w:val="00225E7D"/>
    <w:rsid w:val="00225FDC"/>
    <w:rsid w:val="00226506"/>
    <w:rsid w:val="002265C1"/>
    <w:rsid w:val="002266E9"/>
    <w:rsid w:val="00227559"/>
    <w:rsid w:val="00227A6C"/>
    <w:rsid w:val="00227C14"/>
    <w:rsid w:val="00227E70"/>
    <w:rsid w:val="00227F8B"/>
    <w:rsid w:val="002307F3"/>
    <w:rsid w:val="0023175E"/>
    <w:rsid w:val="00231B7F"/>
    <w:rsid w:val="00231D1C"/>
    <w:rsid w:val="00232207"/>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6D4"/>
    <w:rsid w:val="0023593C"/>
    <w:rsid w:val="00235AD0"/>
    <w:rsid w:val="00235CF5"/>
    <w:rsid w:val="0023637C"/>
    <w:rsid w:val="00236BF6"/>
    <w:rsid w:val="00236E98"/>
    <w:rsid w:val="002375B3"/>
    <w:rsid w:val="002375EF"/>
    <w:rsid w:val="00237FC2"/>
    <w:rsid w:val="00240332"/>
    <w:rsid w:val="002405A9"/>
    <w:rsid w:val="00240ADB"/>
    <w:rsid w:val="00240EEE"/>
    <w:rsid w:val="002414EE"/>
    <w:rsid w:val="00241516"/>
    <w:rsid w:val="00241FB5"/>
    <w:rsid w:val="002421C2"/>
    <w:rsid w:val="0024224E"/>
    <w:rsid w:val="002424D0"/>
    <w:rsid w:val="0024280B"/>
    <w:rsid w:val="00242AC3"/>
    <w:rsid w:val="002430C6"/>
    <w:rsid w:val="00243400"/>
    <w:rsid w:val="0024349E"/>
    <w:rsid w:val="002436F4"/>
    <w:rsid w:val="00243A43"/>
    <w:rsid w:val="0024418C"/>
    <w:rsid w:val="00244B6A"/>
    <w:rsid w:val="0024537C"/>
    <w:rsid w:val="002454A9"/>
    <w:rsid w:val="002454AF"/>
    <w:rsid w:val="002455AF"/>
    <w:rsid w:val="00245932"/>
    <w:rsid w:val="00245A5B"/>
    <w:rsid w:val="00245BAD"/>
    <w:rsid w:val="00245BDF"/>
    <w:rsid w:val="00245F4C"/>
    <w:rsid w:val="00245FA4"/>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586"/>
    <w:rsid w:val="0025160F"/>
    <w:rsid w:val="00251707"/>
    <w:rsid w:val="002519F1"/>
    <w:rsid w:val="00251A63"/>
    <w:rsid w:val="00251AE0"/>
    <w:rsid w:val="00251B43"/>
    <w:rsid w:val="00251D1D"/>
    <w:rsid w:val="00251FDB"/>
    <w:rsid w:val="002523D3"/>
    <w:rsid w:val="0025246C"/>
    <w:rsid w:val="00252690"/>
    <w:rsid w:val="00252B47"/>
    <w:rsid w:val="00253006"/>
    <w:rsid w:val="002532A8"/>
    <w:rsid w:val="002534D2"/>
    <w:rsid w:val="0025357A"/>
    <w:rsid w:val="002541B6"/>
    <w:rsid w:val="002546E9"/>
    <w:rsid w:val="00254DF2"/>
    <w:rsid w:val="00255020"/>
    <w:rsid w:val="0025548A"/>
    <w:rsid w:val="00255632"/>
    <w:rsid w:val="00255961"/>
    <w:rsid w:val="00255A0C"/>
    <w:rsid w:val="00255F10"/>
    <w:rsid w:val="0025648B"/>
    <w:rsid w:val="00256883"/>
    <w:rsid w:val="00256E3D"/>
    <w:rsid w:val="00256F58"/>
    <w:rsid w:val="00257A83"/>
    <w:rsid w:val="00257AFB"/>
    <w:rsid w:val="00260163"/>
    <w:rsid w:val="002601FE"/>
    <w:rsid w:val="002608A7"/>
    <w:rsid w:val="00260A6F"/>
    <w:rsid w:val="00260FC4"/>
    <w:rsid w:val="002620FE"/>
    <w:rsid w:val="00262301"/>
    <w:rsid w:val="00262BF8"/>
    <w:rsid w:val="00262E60"/>
    <w:rsid w:val="00263547"/>
    <w:rsid w:val="002636CD"/>
    <w:rsid w:val="002641D1"/>
    <w:rsid w:val="00264714"/>
    <w:rsid w:val="002647AE"/>
    <w:rsid w:val="00264A5D"/>
    <w:rsid w:val="00264DBF"/>
    <w:rsid w:val="00264EC5"/>
    <w:rsid w:val="00264FED"/>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2471"/>
    <w:rsid w:val="00272707"/>
    <w:rsid w:val="002727A2"/>
    <w:rsid w:val="00272D29"/>
    <w:rsid w:val="00272E1C"/>
    <w:rsid w:val="00273E59"/>
    <w:rsid w:val="00274262"/>
    <w:rsid w:val="0027454C"/>
    <w:rsid w:val="002746CA"/>
    <w:rsid w:val="002748E0"/>
    <w:rsid w:val="00274976"/>
    <w:rsid w:val="00274B27"/>
    <w:rsid w:val="0027573A"/>
    <w:rsid w:val="00276426"/>
    <w:rsid w:val="0027648F"/>
    <w:rsid w:val="00276738"/>
    <w:rsid w:val="002768CD"/>
    <w:rsid w:val="00276974"/>
    <w:rsid w:val="00276C93"/>
    <w:rsid w:val="00276F43"/>
    <w:rsid w:val="00277CDD"/>
    <w:rsid w:val="00277F16"/>
    <w:rsid w:val="00280748"/>
    <w:rsid w:val="002807C2"/>
    <w:rsid w:val="002809C2"/>
    <w:rsid w:val="00280A3E"/>
    <w:rsid w:val="00280B87"/>
    <w:rsid w:val="0028105D"/>
    <w:rsid w:val="00281ADC"/>
    <w:rsid w:val="00281F5E"/>
    <w:rsid w:val="0028269B"/>
    <w:rsid w:val="0028284A"/>
    <w:rsid w:val="00282860"/>
    <w:rsid w:val="00282996"/>
    <w:rsid w:val="002835BC"/>
    <w:rsid w:val="002841E2"/>
    <w:rsid w:val="00284560"/>
    <w:rsid w:val="0028493D"/>
    <w:rsid w:val="002849BF"/>
    <w:rsid w:val="00284E39"/>
    <w:rsid w:val="00285248"/>
    <w:rsid w:val="002856BB"/>
    <w:rsid w:val="00285BEA"/>
    <w:rsid w:val="002863E3"/>
    <w:rsid w:val="0028651D"/>
    <w:rsid w:val="00286673"/>
    <w:rsid w:val="00286736"/>
    <w:rsid w:val="00286745"/>
    <w:rsid w:val="00286945"/>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AC7"/>
    <w:rsid w:val="00296F94"/>
    <w:rsid w:val="002973D8"/>
    <w:rsid w:val="002974F3"/>
    <w:rsid w:val="002976E0"/>
    <w:rsid w:val="002A00FB"/>
    <w:rsid w:val="002A05EC"/>
    <w:rsid w:val="002A1286"/>
    <w:rsid w:val="002A14A9"/>
    <w:rsid w:val="002A14FD"/>
    <w:rsid w:val="002A160F"/>
    <w:rsid w:val="002A166E"/>
    <w:rsid w:val="002A1B07"/>
    <w:rsid w:val="002A2350"/>
    <w:rsid w:val="002A2364"/>
    <w:rsid w:val="002A26C1"/>
    <w:rsid w:val="002A2A0F"/>
    <w:rsid w:val="002A2D35"/>
    <w:rsid w:val="002A2D75"/>
    <w:rsid w:val="002A3854"/>
    <w:rsid w:val="002A3CA2"/>
    <w:rsid w:val="002A42AC"/>
    <w:rsid w:val="002A4705"/>
    <w:rsid w:val="002A4904"/>
    <w:rsid w:val="002A4C24"/>
    <w:rsid w:val="002A4E34"/>
    <w:rsid w:val="002A4FEB"/>
    <w:rsid w:val="002A54EF"/>
    <w:rsid w:val="002A5B9A"/>
    <w:rsid w:val="002A5E7B"/>
    <w:rsid w:val="002A651B"/>
    <w:rsid w:val="002A714A"/>
    <w:rsid w:val="002A76EE"/>
    <w:rsid w:val="002A7762"/>
    <w:rsid w:val="002A7902"/>
    <w:rsid w:val="002A7C22"/>
    <w:rsid w:val="002A7C3C"/>
    <w:rsid w:val="002A7F54"/>
    <w:rsid w:val="002B02C4"/>
    <w:rsid w:val="002B0495"/>
    <w:rsid w:val="002B1412"/>
    <w:rsid w:val="002B153A"/>
    <w:rsid w:val="002B180A"/>
    <w:rsid w:val="002B1B9A"/>
    <w:rsid w:val="002B2009"/>
    <w:rsid w:val="002B234C"/>
    <w:rsid w:val="002B25A1"/>
    <w:rsid w:val="002B363E"/>
    <w:rsid w:val="002B376D"/>
    <w:rsid w:val="002B4582"/>
    <w:rsid w:val="002B4813"/>
    <w:rsid w:val="002B506B"/>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4B7B"/>
    <w:rsid w:val="002C5074"/>
    <w:rsid w:val="002C5D74"/>
    <w:rsid w:val="002C6046"/>
    <w:rsid w:val="002C6C02"/>
    <w:rsid w:val="002C6EF3"/>
    <w:rsid w:val="002C721A"/>
    <w:rsid w:val="002C735F"/>
    <w:rsid w:val="002C76F0"/>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C14"/>
    <w:rsid w:val="002D41C9"/>
    <w:rsid w:val="002D43F9"/>
    <w:rsid w:val="002D453F"/>
    <w:rsid w:val="002D4584"/>
    <w:rsid w:val="002D45C8"/>
    <w:rsid w:val="002D4809"/>
    <w:rsid w:val="002D4829"/>
    <w:rsid w:val="002D4A8B"/>
    <w:rsid w:val="002D4EEB"/>
    <w:rsid w:val="002D507E"/>
    <w:rsid w:val="002D53F4"/>
    <w:rsid w:val="002D5D00"/>
    <w:rsid w:val="002D5D87"/>
    <w:rsid w:val="002D610C"/>
    <w:rsid w:val="002D6A33"/>
    <w:rsid w:val="002D7238"/>
    <w:rsid w:val="002D76FB"/>
    <w:rsid w:val="002D7863"/>
    <w:rsid w:val="002D7E10"/>
    <w:rsid w:val="002E035D"/>
    <w:rsid w:val="002E09ED"/>
    <w:rsid w:val="002E0AA5"/>
    <w:rsid w:val="002E153D"/>
    <w:rsid w:val="002E2793"/>
    <w:rsid w:val="002E347E"/>
    <w:rsid w:val="002E35D9"/>
    <w:rsid w:val="002E379F"/>
    <w:rsid w:val="002E3BD6"/>
    <w:rsid w:val="002E3F3C"/>
    <w:rsid w:val="002E3FB8"/>
    <w:rsid w:val="002E4113"/>
    <w:rsid w:val="002E4524"/>
    <w:rsid w:val="002E50B6"/>
    <w:rsid w:val="002E50B8"/>
    <w:rsid w:val="002E5186"/>
    <w:rsid w:val="002E5548"/>
    <w:rsid w:val="002E5D3A"/>
    <w:rsid w:val="002E6290"/>
    <w:rsid w:val="002E6590"/>
    <w:rsid w:val="002E68B3"/>
    <w:rsid w:val="002E694F"/>
    <w:rsid w:val="002E6A17"/>
    <w:rsid w:val="002E6C77"/>
    <w:rsid w:val="002E6D0A"/>
    <w:rsid w:val="002E6EF1"/>
    <w:rsid w:val="002E70AE"/>
    <w:rsid w:val="002E7488"/>
    <w:rsid w:val="002E7CE2"/>
    <w:rsid w:val="002E7D67"/>
    <w:rsid w:val="002F07A7"/>
    <w:rsid w:val="002F0D7E"/>
    <w:rsid w:val="002F0E0C"/>
    <w:rsid w:val="002F12D6"/>
    <w:rsid w:val="002F1DE1"/>
    <w:rsid w:val="002F1E36"/>
    <w:rsid w:val="002F205E"/>
    <w:rsid w:val="002F22E2"/>
    <w:rsid w:val="002F274A"/>
    <w:rsid w:val="002F3444"/>
    <w:rsid w:val="002F3773"/>
    <w:rsid w:val="002F38F1"/>
    <w:rsid w:val="002F3911"/>
    <w:rsid w:val="002F3B4F"/>
    <w:rsid w:val="002F3B7E"/>
    <w:rsid w:val="002F4311"/>
    <w:rsid w:val="002F4385"/>
    <w:rsid w:val="002F4ADE"/>
    <w:rsid w:val="002F511F"/>
    <w:rsid w:val="002F52ED"/>
    <w:rsid w:val="002F55CD"/>
    <w:rsid w:val="002F55FD"/>
    <w:rsid w:val="002F58BC"/>
    <w:rsid w:val="002F5B72"/>
    <w:rsid w:val="002F5D3E"/>
    <w:rsid w:val="002F5ECB"/>
    <w:rsid w:val="002F600E"/>
    <w:rsid w:val="002F6286"/>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3624"/>
    <w:rsid w:val="00304614"/>
    <w:rsid w:val="00304F49"/>
    <w:rsid w:val="00305404"/>
    <w:rsid w:val="00305488"/>
    <w:rsid w:val="00305638"/>
    <w:rsid w:val="003059BE"/>
    <w:rsid w:val="00305B51"/>
    <w:rsid w:val="0030610D"/>
    <w:rsid w:val="00306232"/>
    <w:rsid w:val="00306254"/>
    <w:rsid w:val="00306DD0"/>
    <w:rsid w:val="0030781E"/>
    <w:rsid w:val="00307C75"/>
    <w:rsid w:val="00307E2C"/>
    <w:rsid w:val="00307E2F"/>
    <w:rsid w:val="0031025C"/>
    <w:rsid w:val="0031099A"/>
    <w:rsid w:val="003114B4"/>
    <w:rsid w:val="003118A3"/>
    <w:rsid w:val="003118C9"/>
    <w:rsid w:val="00311919"/>
    <w:rsid w:val="00311B8E"/>
    <w:rsid w:val="00311C3D"/>
    <w:rsid w:val="00311D30"/>
    <w:rsid w:val="003127BD"/>
    <w:rsid w:val="00312A1A"/>
    <w:rsid w:val="00312D7A"/>
    <w:rsid w:val="00313060"/>
    <w:rsid w:val="00313765"/>
    <w:rsid w:val="00313AED"/>
    <w:rsid w:val="00313D8C"/>
    <w:rsid w:val="00313F90"/>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FD1"/>
    <w:rsid w:val="0032219C"/>
    <w:rsid w:val="0032240C"/>
    <w:rsid w:val="0032276D"/>
    <w:rsid w:val="00322B8C"/>
    <w:rsid w:val="00322F07"/>
    <w:rsid w:val="00322F21"/>
    <w:rsid w:val="00322F8F"/>
    <w:rsid w:val="003232CD"/>
    <w:rsid w:val="00323821"/>
    <w:rsid w:val="003239BB"/>
    <w:rsid w:val="00323BAF"/>
    <w:rsid w:val="00323C15"/>
    <w:rsid w:val="00324278"/>
    <w:rsid w:val="00324443"/>
    <w:rsid w:val="00324520"/>
    <w:rsid w:val="003245AF"/>
    <w:rsid w:val="0032491B"/>
    <w:rsid w:val="00324C30"/>
    <w:rsid w:val="003252DA"/>
    <w:rsid w:val="003252DE"/>
    <w:rsid w:val="003258D0"/>
    <w:rsid w:val="003259EB"/>
    <w:rsid w:val="00325DB7"/>
    <w:rsid w:val="00325F84"/>
    <w:rsid w:val="003262D6"/>
    <w:rsid w:val="00326523"/>
    <w:rsid w:val="00326A75"/>
    <w:rsid w:val="00326EFE"/>
    <w:rsid w:val="00326F23"/>
    <w:rsid w:val="0032727A"/>
    <w:rsid w:val="00327581"/>
    <w:rsid w:val="0032764A"/>
    <w:rsid w:val="00327ACB"/>
    <w:rsid w:val="00327BCD"/>
    <w:rsid w:val="00330893"/>
    <w:rsid w:val="00330CCD"/>
    <w:rsid w:val="00330E57"/>
    <w:rsid w:val="003312E1"/>
    <w:rsid w:val="003315EE"/>
    <w:rsid w:val="00331624"/>
    <w:rsid w:val="0033169A"/>
    <w:rsid w:val="00332018"/>
    <w:rsid w:val="00332179"/>
    <w:rsid w:val="003327CD"/>
    <w:rsid w:val="00332904"/>
    <w:rsid w:val="003330EE"/>
    <w:rsid w:val="0033311C"/>
    <w:rsid w:val="00333205"/>
    <w:rsid w:val="0033349A"/>
    <w:rsid w:val="003334EC"/>
    <w:rsid w:val="0033378F"/>
    <w:rsid w:val="00333874"/>
    <w:rsid w:val="00333D3D"/>
    <w:rsid w:val="00333D48"/>
    <w:rsid w:val="00334552"/>
    <w:rsid w:val="0033479C"/>
    <w:rsid w:val="00334AE1"/>
    <w:rsid w:val="003358D5"/>
    <w:rsid w:val="00335D39"/>
    <w:rsid w:val="00335F1D"/>
    <w:rsid w:val="0033603D"/>
    <w:rsid w:val="003361A1"/>
    <w:rsid w:val="00336C4C"/>
    <w:rsid w:val="00336CB8"/>
    <w:rsid w:val="0033702A"/>
    <w:rsid w:val="00337612"/>
    <w:rsid w:val="00337618"/>
    <w:rsid w:val="003377E1"/>
    <w:rsid w:val="00337BC3"/>
    <w:rsid w:val="00340715"/>
    <w:rsid w:val="00340C30"/>
    <w:rsid w:val="0034107D"/>
    <w:rsid w:val="00342471"/>
    <w:rsid w:val="0034257A"/>
    <w:rsid w:val="003436C4"/>
    <w:rsid w:val="00343A2A"/>
    <w:rsid w:val="00343CA8"/>
    <w:rsid w:val="00343CC4"/>
    <w:rsid w:val="00343DF4"/>
    <w:rsid w:val="0034414D"/>
    <w:rsid w:val="00344351"/>
    <w:rsid w:val="0034446C"/>
    <w:rsid w:val="00344611"/>
    <w:rsid w:val="003447DB"/>
    <w:rsid w:val="00344B79"/>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302"/>
    <w:rsid w:val="00347707"/>
    <w:rsid w:val="00347F4E"/>
    <w:rsid w:val="003516BD"/>
    <w:rsid w:val="00351CCE"/>
    <w:rsid w:val="0035222D"/>
    <w:rsid w:val="0035225A"/>
    <w:rsid w:val="003529C0"/>
    <w:rsid w:val="00352C27"/>
    <w:rsid w:val="00352D82"/>
    <w:rsid w:val="003530CA"/>
    <w:rsid w:val="0035320D"/>
    <w:rsid w:val="003546B2"/>
    <w:rsid w:val="003552AD"/>
    <w:rsid w:val="0035533C"/>
    <w:rsid w:val="003556E1"/>
    <w:rsid w:val="0035588C"/>
    <w:rsid w:val="0035684A"/>
    <w:rsid w:val="00356DCA"/>
    <w:rsid w:val="00356EA7"/>
    <w:rsid w:val="00356F53"/>
    <w:rsid w:val="00356FA2"/>
    <w:rsid w:val="003572A0"/>
    <w:rsid w:val="003573DF"/>
    <w:rsid w:val="00357841"/>
    <w:rsid w:val="0036003E"/>
    <w:rsid w:val="0036091D"/>
    <w:rsid w:val="00360B4D"/>
    <w:rsid w:val="00360BBF"/>
    <w:rsid w:val="00360F83"/>
    <w:rsid w:val="003610CE"/>
    <w:rsid w:val="003614CF"/>
    <w:rsid w:val="0036159A"/>
    <w:rsid w:val="0036162E"/>
    <w:rsid w:val="003617CF"/>
    <w:rsid w:val="003618AB"/>
    <w:rsid w:val="0036245E"/>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C62"/>
    <w:rsid w:val="00367F0A"/>
    <w:rsid w:val="00367F93"/>
    <w:rsid w:val="00370234"/>
    <w:rsid w:val="0037027F"/>
    <w:rsid w:val="003705B4"/>
    <w:rsid w:val="00370C8B"/>
    <w:rsid w:val="00370F67"/>
    <w:rsid w:val="0037131F"/>
    <w:rsid w:val="003714A2"/>
    <w:rsid w:val="0037164F"/>
    <w:rsid w:val="0037181C"/>
    <w:rsid w:val="00371AE7"/>
    <w:rsid w:val="00371D4E"/>
    <w:rsid w:val="00371DF4"/>
    <w:rsid w:val="003727CD"/>
    <w:rsid w:val="00372811"/>
    <w:rsid w:val="00373897"/>
    <w:rsid w:val="00374336"/>
    <w:rsid w:val="0037434C"/>
    <w:rsid w:val="003749D3"/>
    <w:rsid w:val="00374D9C"/>
    <w:rsid w:val="00374E1C"/>
    <w:rsid w:val="00374F32"/>
    <w:rsid w:val="00374F97"/>
    <w:rsid w:val="00375398"/>
    <w:rsid w:val="003753D2"/>
    <w:rsid w:val="00375A23"/>
    <w:rsid w:val="00375B21"/>
    <w:rsid w:val="003761D9"/>
    <w:rsid w:val="00376387"/>
    <w:rsid w:val="003767B8"/>
    <w:rsid w:val="00376C70"/>
    <w:rsid w:val="00376CD9"/>
    <w:rsid w:val="00376ED7"/>
    <w:rsid w:val="0037711D"/>
    <w:rsid w:val="00377785"/>
    <w:rsid w:val="00377D8B"/>
    <w:rsid w:val="00380426"/>
    <w:rsid w:val="00380DC1"/>
    <w:rsid w:val="00381212"/>
    <w:rsid w:val="003812BE"/>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65"/>
    <w:rsid w:val="00387BA9"/>
    <w:rsid w:val="00387BD7"/>
    <w:rsid w:val="00390D18"/>
    <w:rsid w:val="0039145E"/>
    <w:rsid w:val="0039282D"/>
    <w:rsid w:val="00392A62"/>
    <w:rsid w:val="00392A86"/>
    <w:rsid w:val="00393790"/>
    <w:rsid w:val="003937DB"/>
    <w:rsid w:val="00393ADB"/>
    <w:rsid w:val="00393E01"/>
    <w:rsid w:val="00393F3B"/>
    <w:rsid w:val="00394164"/>
    <w:rsid w:val="00394197"/>
    <w:rsid w:val="00394795"/>
    <w:rsid w:val="00394DA0"/>
    <w:rsid w:val="00394DA6"/>
    <w:rsid w:val="00394E19"/>
    <w:rsid w:val="003953E1"/>
    <w:rsid w:val="003954B3"/>
    <w:rsid w:val="003955E8"/>
    <w:rsid w:val="003965F1"/>
    <w:rsid w:val="00396C1C"/>
    <w:rsid w:val="003A06F6"/>
    <w:rsid w:val="003A09F9"/>
    <w:rsid w:val="003A0A3B"/>
    <w:rsid w:val="003A0B68"/>
    <w:rsid w:val="003A13F0"/>
    <w:rsid w:val="003A2094"/>
    <w:rsid w:val="003A2374"/>
    <w:rsid w:val="003A24A3"/>
    <w:rsid w:val="003A2AD0"/>
    <w:rsid w:val="003A3643"/>
    <w:rsid w:val="003A36BC"/>
    <w:rsid w:val="003A39F2"/>
    <w:rsid w:val="003A3BEB"/>
    <w:rsid w:val="003A3DF5"/>
    <w:rsid w:val="003A3FFC"/>
    <w:rsid w:val="003A4741"/>
    <w:rsid w:val="003A4A95"/>
    <w:rsid w:val="003A5512"/>
    <w:rsid w:val="003A5630"/>
    <w:rsid w:val="003A56EA"/>
    <w:rsid w:val="003A610F"/>
    <w:rsid w:val="003A61A9"/>
    <w:rsid w:val="003A65DD"/>
    <w:rsid w:val="003A6A09"/>
    <w:rsid w:val="003A722D"/>
    <w:rsid w:val="003A75ED"/>
    <w:rsid w:val="003A782C"/>
    <w:rsid w:val="003A7BFC"/>
    <w:rsid w:val="003B01BF"/>
    <w:rsid w:val="003B0651"/>
    <w:rsid w:val="003B0841"/>
    <w:rsid w:val="003B0A61"/>
    <w:rsid w:val="003B0C2C"/>
    <w:rsid w:val="003B141F"/>
    <w:rsid w:val="003B193C"/>
    <w:rsid w:val="003B1B4F"/>
    <w:rsid w:val="003B1D4C"/>
    <w:rsid w:val="003B1DB5"/>
    <w:rsid w:val="003B1FE4"/>
    <w:rsid w:val="003B22C8"/>
    <w:rsid w:val="003B2815"/>
    <w:rsid w:val="003B284A"/>
    <w:rsid w:val="003B2947"/>
    <w:rsid w:val="003B3E22"/>
    <w:rsid w:val="003B4772"/>
    <w:rsid w:val="003B4CF8"/>
    <w:rsid w:val="003B4F32"/>
    <w:rsid w:val="003B51B8"/>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207D"/>
    <w:rsid w:val="003C243B"/>
    <w:rsid w:val="003C2459"/>
    <w:rsid w:val="003C2463"/>
    <w:rsid w:val="003C2740"/>
    <w:rsid w:val="003C2AA2"/>
    <w:rsid w:val="003C3FEA"/>
    <w:rsid w:val="003C4398"/>
    <w:rsid w:val="003C43A6"/>
    <w:rsid w:val="003C4C44"/>
    <w:rsid w:val="003C4CB9"/>
    <w:rsid w:val="003C5071"/>
    <w:rsid w:val="003C5128"/>
    <w:rsid w:val="003C55D4"/>
    <w:rsid w:val="003C55D8"/>
    <w:rsid w:val="003C5635"/>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4D3"/>
    <w:rsid w:val="003D14FE"/>
    <w:rsid w:val="003D15C3"/>
    <w:rsid w:val="003D1C33"/>
    <w:rsid w:val="003D1CEE"/>
    <w:rsid w:val="003D21A4"/>
    <w:rsid w:val="003D22B6"/>
    <w:rsid w:val="003D2314"/>
    <w:rsid w:val="003D268C"/>
    <w:rsid w:val="003D26B9"/>
    <w:rsid w:val="003D2CD3"/>
    <w:rsid w:val="003D2D68"/>
    <w:rsid w:val="003D3471"/>
    <w:rsid w:val="003D37A9"/>
    <w:rsid w:val="003D37B9"/>
    <w:rsid w:val="003D391D"/>
    <w:rsid w:val="003D41EB"/>
    <w:rsid w:val="003D429E"/>
    <w:rsid w:val="003D4A24"/>
    <w:rsid w:val="003D4DB9"/>
    <w:rsid w:val="003D4FD2"/>
    <w:rsid w:val="003D51A9"/>
    <w:rsid w:val="003D56A7"/>
    <w:rsid w:val="003D5743"/>
    <w:rsid w:val="003D6188"/>
    <w:rsid w:val="003D6316"/>
    <w:rsid w:val="003D709D"/>
    <w:rsid w:val="003D7246"/>
    <w:rsid w:val="003D765D"/>
    <w:rsid w:val="003E033E"/>
    <w:rsid w:val="003E0562"/>
    <w:rsid w:val="003E0815"/>
    <w:rsid w:val="003E0B56"/>
    <w:rsid w:val="003E0D5A"/>
    <w:rsid w:val="003E12B2"/>
    <w:rsid w:val="003E166E"/>
    <w:rsid w:val="003E19DD"/>
    <w:rsid w:val="003E1DD6"/>
    <w:rsid w:val="003E1FBF"/>
    <w:rsid w:val="003E292A"/>
    <w:rsid w:val="003E2D83"/>
    <w:rsid w:val="003E3786"/>
    <w:rsid w:val="003E3FFD"/>
    <w:rsid w:val="003E464A"/>
    <w:rsid w:val="003E4838"/>
    <w:rsid w:val="003E4A2B"/>
    <w:rsid w:val="003E4C53"/>
    <w:rsid w:val="003E5947"/>
    <w:rsid w:val="003E66F8"/>
    <w:rsid w:val="003E75C5"/>
    <w:rsid w:val="003E786D"/>
    <w:rsid w:val="003F002F"/>
    <w:rsid w:val="003F05AE"/>
    <w:rsid w:val="003F06CE"/>
    <w:rsid w:val="003F0EA0"/>
    <w:rsid w:val="003F1788"/>
    <w:rsid w:val="003F1A29"/>
    <w:rsid w:val="003F1F27"/>
    <w:rsid w:val="003F1F72"/>
    <w:rsid w:val="003F22B8"/>
    <w:rsid w:val="003F29B7"/>
    <w:rsid w:val="003F3127"/>
    <w:rsid w:val="003F3750"/>
    <w:rsid w:val="003F390E"/>
    <w:rsid w:val="003F3916"/>
    <w:rsid w:val="003F4B74"/>
    <w:rsid w:val="003F4CD5"/>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C48"/>
    <w:rsid w:val="004015FB"/>
    <w:rsid w:val="004016E3"/>
    <w:rsid w:val="00401934"/>
    <w:rsid w:val="004025A7"/>
    <w:rsid w:val="004026BB"/>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07E04"/>
    <w:rsid w:val="00410822"/>
    <w:rsid w:val="00410B70"/>
    <w:rsid w:val="00410D9E"/>
    <w:rsid w:val="00410E9B"/>
    <w:rsid w:val="00411104"/>
    <w:rsid w:val="004115B6"/>
    <w:rsid w:val="00411654"/>
    <w:rsid w:val="00412318"/>
    <w:rsid w:val="004127BF"/>
    <w:rsid w:val="00412844"/>
    <w:rsid w:val="00413480"/>
    <w:rsid w:val="00413670"/>
    <w:rsid w:val="004137D4"/>
    <w:rsid w:val="004139EC"/>
    <w:rsid w:val="00413A95"/>
    <w:rsid w:val="00413D24"/>
    <w:rsid w:val="00414007"/>
    <w:rsid w:val="0041410B"/>
    <w:rsid w:val="0041479B"/>
    <w:rsid w:val="0041481C"/>
    <w:rsid w:val="00414BB9"/>
    <w:rsid w:val="004151AA"/>
    <w:rsid w:val="00415506"/>
    <w:rsid w:val="0041585D"/>
    <w:rsid w:val="00416038"/>
    <w:rsid w:val="0041644D"/>
    <w:rsid w:val="0041645E"/>
    <w:rsid w:val="00416EAC"/>
    <w:rsid w:val="00416F2C"/>
    <w:rsid w:val="00417319"/>
    <w:rsid w:val="00417FCC"/>
    <w:rsid w:val="00420956"/>
    <w:rsid w:val="00420978"/>
    <w:rsid w:val="00420BCC"/>
    <w:rsid w:val="00420FD7"/>
    <w:rsid w:val="004211E0"/>
    <w:rsid w:val="004226D6"/>
    <w:rsid w:val="00423179"/>
    <w:rsid w:val="00423D0D"/>
    <w:rsid w:val="00423DE3"/>
    <w:rsid w:val="00424196"/>
    <w:rsid w:val="0042424F"/>
    <w:rsid w:val="004246C6"/>
    <w:rsid w:val="0042484E"/>
    <w:rsid w:val="00424D1B"/>
    <w:rsid w:val="00425604"/>
    <w:rsid w:val="0042630B"/>
    <w:rsid w:val="004265B1"/>
    <w:rsid w:val="00426644"/>
    <w:rsid w:val="00427066"/>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4B24"/>
    <w:rsid w:val="00434BCB"/>
    <w:rsid w:val="00434E18"/>
    <w:rsid w:val="0043514D"/>
    <w:rsid w:val="0043530C"/>
    <w:rsid w:val="004355CC"/>
    <w:rsid w:val="00435EDC"/>
    <w:rsid w:val="00435F13"/>
    <w:rsid w:val="00436469"/>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00"/>
    <w:rsid w:val="00443A4C"/>
    <w:rsid w:val="00443B9D"/>
    <w:rsid w:val="004442F4"/>
    <w:rsid w:val="00444351"/>
    <w:rsid w:val="004447DA"/>
    <w:rsid w:val="004448E8"/>
    <w:rsid w:val="00444D26"/>
    <w:rsid w:val="0044520C"/>
    <w:rsid w:val="004452CF"/>
    <w:rsid w:val="004454D4"/>
    <w:rsid w:val="004459BB"/>
    <w:rsid w:val="00445AB4"/>
    <w:rsid w:val="00445B53"/>
    <w:rsid w:val="00445CB5"/>
    <w:rsid w:val="00446071"/>
    <w:rsid w:val="004463A7"/>
    <w:rsid w:val="0044646F"/>
    <w:rsid w:val="0044652C"/>
    <w:rsid w:val="004465E8"/>
    <w:rsid w:val="00446640"/>
    <w:rsid w:val="0044674A"/>
    <w:rsid w:val="00446C57"/>
    <w:rsid w:val="00447761"/>
    <w:rsid w:val="00447DB2"/>
    <w:rsid w:val="00450033"/>
    <w:rsid w:val="00450088"/>
    <w:rsid w:val="00450176"/>
    <w:rsid w:val="004501A8"/>
    <w:rsid w:val="004505B9"/>
    <w:rsid w:val="00450787"/>
    <w:rsid w:val="004507A4"/>
    <w:rsid w:val="00450FCE"/>
    <w:rsid w:val="004511DE"/>
    <w:rsid w:val="004514BA"/>
    <w:rsid w:val="0045172F"/>
    <w:rsid w:val="004519C1"/>
    <w:rsid w:val="00451E71"/>
    <w:rsid w:val="00453721"/>
    <w:rsid w:val="00453C56"/>
    <w:rsid w:val="00453F39"/>
    <w:rsid w:val="004543AB"/>
    <w:rsid w:val="004545AC"/>
    <w:rsid w:val="00454AC2"/>
    <w:rsid w:val="00455C88"/>
    <w:rsid w:val="00455E9E"/>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4C4"/>
    <w:rsid w:val="00461713"/>
    <w:rsid w:val="00461863"/>
    <w:rsid w:val="00461CDE"/>
    <w:rsid w:val="00462251"/>
    <w:rsid w:val="0046301F"/>
    <w:rsid w:val="0046335D"/>
    <w:rsid w:val="00463430"/>
    <w:rsid w:val="0046459D"/>
    <w:rsid w:val="00464C24"/>
    <w:rsid w:val="004653B7"/>
    <w:rsid w:val="00465654"/>
    <w:rsid w:val="00465AE5"/>
    <w:rsid w:val="00465BF9"/>
    <w:rsid w:val="00465CE8"/>
    <w:rsid w:val="00465F3B"/>
    <w:rsid w:val="004669E6"/>
    <w:rsid w:val="00466B91"/>
    <w:rsid w:val="00466F6B"/>
    <w:rsid w:val="004674CF"/>
    <w:rsid w:val="00467587"/>
    <w:rsid w:val="00467703"/>
    <w:rsid w:val="00467CB8"/>
    <w:rsid w:val="00467D7E"/>
    <w:rsid w:val="00467D9F"/>
    <w:rsid w:val="00467FAF"/>
    <w:rsid w:val="0047014B"/>
    <w:rsid w:val="00470581"/>
    <w:rsid w:val="00470777"/>
    <w:rsid w:val="0047081F"/>
    <w:rsid w:val="00470A61"/>
    <w:rsid w:val="00470BAF"/>
    <w:rsid w:val="00471055"/>
    <w:rsid w:val="00471118"/>
    <w:rsid w:val="00471EB7"/>
    <w:rsid w:val="00471FB2"/>
    <w:rsid w:val="00472062"/>
    <w:rsid w:val="004727BC"/>
    <w:rsid w:val="00473540"/>
    <w:rsid w:val="004739CE"/>
    <w:rsid w:val="00473A3D"/>
    <w:rsid w:val="00473CCE"/>
    <w:rsid w:val="00473E73"/>
    <w:rsid w:val="00473EF0"/>
    <w:rsid w:val="004743D7"/>
    <w:rsid w:val="00474A51"/>
    <w:rsid w:val="00474B77"/>
    <w:rsid w:val="00474CDC"/>
    <w:rsid w:val="00475179"/>
    <w:rsid w:val="00475B8E"/>
    <w:rsid w:val="004764F8"/>
    <w:rsid w:val="00476F1D"/>
    <w:rsid w:val="00477548"/>
    <w:rsid w:val="0048006A"/>
    <w:rsid w:val="00480258"/>
    <w:rsid w:val="00480C52"/>
    <w:rsid w:val="00480EB3"/>
    <w:rsid w:val="0048194A"/>
    <w:rsid w:val="00481D4D"/>
    <w:rsid w:val="00482706"/>
    <w:rsid w:val="0048289C"/>
    <w:rsid w:val="00482993"/>
    <w:rsid w:val="004830C1"/>
    <w:rsid w:val="00483EC5"/>
    <w:rsid w:val="0048433D"/>
    <w:rsid w:val="00484EF1"/>
    <w:rsid w:val="00485140"/>
    <w:rsid w:val="0048525E"/>
    <w:rsid w:val="004854E4"/>
    <w:rsid w:val="0048678F"/>
    <w:rsid w:val="004868F2"/>
    <w:rsid w:val="0048722F"/>
    <w:rsid w:val="0048782B"/>
    <w:rsid w:val="00487EF4"/>
    <w:rsid w:val="00490066"/>
    <w:rsid w:val="004902BD"/>
    <w:rsid w:val="00490ADF"/>
    <w:rsid w:val="00490BD8"/>
    <w:rsid w:val="00490ED3"/>
    <w:rsid w:val="00491092"/>
    <w:rsid w:val="004917BB"/>
    <w:rsid w:val="0049212F"/>
    <w:rsid w:val="0049344C"/>
    <w:rsid w:val="004934D2"/>
    <w:rsid w:val="0049368F"/>
    <w:rsid w:val="004938BA"/>
    <w:rsid w:val="00493CCE"/>
    <w:rsid w:val="004941C2"/>
    <w:rsid w:val="00494910"/>
    <w:rsid w:val="0049498F"/>
    <w:rsid w:val="00494F06"/>
    <w:rsid w:val="0049534D"/>
    <w:rsid w:val="004959CA"/>
    <w:rsid w:val="00495C9D"/>
    <w:rsid w:val="00495CD3"/>
    <w:rsid w:val="00496231"/>
    <w:rsid w:val="00496561"/>
    <w:rsid w:val="0049677E"/>
    <w:rsid w:val="004967C6"/>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281C"/>
    <w:rsid w:val="004A2C91"/>
    <w:rsid w:val="004A2CF4"/>
    <w:rsid w:val="004A307F"/>
    <w:rsid w:val="004A33C3"/>
    <w:rsid w:val="004A3586"/>
    <w:rsid w:val="004A39B2"/>
    <w:rsid w:val="004A3EC0"/>
    <w:rsid w:val="004A3FC8"/>
    <w:rsid w:val="004A4204"/>
    <w:rsid w:val="004A58A7"/>
    <w:rsid w:val="004A5C95"/>
    <w:rsid w:val="004A630F"/>
    <w:rsid w:val="004A7322"/>
    <w:rsid w:val="004A76D5"/>
    <w:rsid w:val="004A7CCF"/>
    <w:rsid w:val="004B06A8"/>
    <w:rsid w:val="004B11E0"/>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64AF"/>
    <w:rsid w:val="004B6900"/>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A91"/>
    <w:rsid w:val="004C5DD5"/>
    <w:rsid w:val="004C5E9F"/>
    <w:rsid w:val="004C61B0"/>
    <w:rsid w:val="004C6519"/>
    <w:rsid w:val="004C662E"/>
    <w:rsid w:val="004C666A"/>
    <w:rsid w:val="004C69F7"/>
    <w:rsid w:val="004C6B93"/>
    <w:rsid w:val="004C7107"/>
    <w:rsid w:val="004C7423"/>
    <w:rsid w:val="004C746A"/>
    <w:rsid w:val="004C746B"/>
    <w:rsid w:val="004C7755"/>
    <w:rsid w:val="004C776C"/>
    <w:rsid w:val="004D0716"/>
    <w:rsid w:val="004D0C38"/>
    <w:rsid w:val="004D0E4E"/>
    <w:rsid w:val="004D19A2"/>
    <w:rsid w:val="004D262C"/>
    <w:rsid w:val="004D2967"/>
    <w:rsid w:val="004D4409"/>
    <w:rsid w:val="004D4432"/>
    <w:rsid w:val="004D4FD0"/>
    <w:rsid w:val="004D4FE0"/>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471"/>
    <w:rsid w:val="004E1AA9"/>
    <w:rsid w:val="004E1B1F"/>
    <w:rsid w:val="004E1EAD"/>
    <w:rsid w:val="004E223A"/>
    <w:rsid w:val="004E2CFC"/>
    <w:rsid w:val="004E3360"/>
    <w:rsid w:val="004E488E"/>
    <w:rsid w:val="004E5BEC"/>
    <w:rsid w:val="004E5CBF"/>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E7"/>
    <w:rsid w:val="004F2C81"/>
    <w:rsid w:val="004F3184"/>
    <w:rsid w:val="004F353A"/>
    <w:rsid w:val="004F3A92"/>
    <w:rsid w:val="004F3DB4"/>
    <w:rsid w:val="004F3EB1"/>
    <w:rsid w:val="004F4626"/>
    <w:rsid w:val="004F4C25"/>
    <w:rsid w:val="004F4F9E"/>
    <w:rsid w:val="004F51FD"/>
    <w:rsid w:val="004F5553"/>
    <w:rsid w:val="004F5A6B"/>
    <w:rsid w:val="004F774A"/>
    <w:rsid w:val="004F7900"/>
    <w:rsid w:val="00500113"/>
    <w:rsid w:val="00500559"/>
    <w:rsid w:val="005007B4"/>
    <w:rsid w:val="00500D94"/>
    <w:rsid w:val="005017E3"/>
    <w:rsid w:val="00501999"/>
    <w:rsid w:val="00501BC7"/>
    <w:rsid w:val="00501C5E"/>
    <w:rsid w:val="0050202C"/>
    <w:rsid w:val="0050208A"/>
    <w:rsid w:val="00502180"/>
    <w:rsid w:val="0050257D"/>
    <w:rsid w:val="00502DC0"/>
    <w:rsid w:val="00502DCB"/>
    <w:rsid w:val="00503BB1"/>
    <w:rsid w:val="00503EF1"/>
    <w:rsid w:val="00504440"/>
    <w:rsid w:val="00504F21"/>
    <w:rsid w:val="00505152"/>
    <w:rsid w:val="0050539E"/>
    <w:rsid w:val="0050565F"/>
    <w:rsid w:val="00505685"/>
    <w:rsid w:val="00505750"/>
    <w:rsid w:val="00505B8A"/>
    <w:rsid w:val="00505C51"/>
    <w:rsid w:val="00505DFC"/>
    <w:rsid w:val="00506738"/>
    <w:rsid w:val="0050681F"/>
    <w:rsid w:val="00506A23"/>
    <w:rsid w:val="00506E81"/>
    <w:rsid w:val="005072C6"/>
    <w:rsid w:val="00507493"/>
    <w:rsid w:val="0050769D"/>
    <w:rsid w:val="00507BD2"/>
    <w:rsid w:val="00507E48"/>
    <w:rsid w:val="00507F91"/>
    <w:rsid w:val="005100B5"/>
    <w:rsid w:val="00510355"/>
    <w:rsid w:val="00510503"/>
    <w:rsid w:val="00511182"/>
    <w:rsid w:val="00511331"/>
    <w:rsid w:val="005116DA"/>
    <w:rsid w:val="00511700"/>
    <w:rsid w:val="005132C4"/>
    <w:rsid w:val="005133A9"/>
    <w:rsid w:val="005134A3"/>
    <w:rsid w:val="005136DA"/>
    <w:rsid w:val="00513A71"/>
    <w:rsid w:val="00514753"/>
    <w:rsid w:val="005149AF"/>
    <w:rsid w:val="00514BFA"/>
    <w:rsid w:val="005154FE"/>
    <w:rsid w:val="00515665"/>
    <w:rsid w:val="00515732"/>
    <w:rsid w:val="0051579F"/>
    <w:rsid w:val="005158DC"/>
    <w:rsid w:val="005159D4"/>
    <w:rsid w:val="00516550"/>
    <w:rsid w:val="0051709D"/>
    <w:rsid w:val="0051721B"/>
    <w:rsid w:val="00517A7B"/>
    <w:rsid w:val="00517A8E"/>
    <w:rsid w:val="00520746"/>
    <w:rsid w:val="00520852"/>
    <w:rsid w:val="00521140"/>
    <w:rsid w:val="005215CF"/>
    <w:rsid w:val="0052168E"/>
    <w:rsid w:val="005216F9"/>
    <w:rsid w:val="0052175D"/>
    <w:rsid w:val="00521EE7"/>
    <w:rsid w:val="00521F49"/>
    <w:rsid w:val="0052244B"/>
    <w:rsid w:val="00522910"/>
    <w:rsid w:val="005229C2"/>
    <w:rsid w:val="00522BBC"/>
    <w:rsid w:val="00524554"/>
    <w:rsid w:val="0052558A"/>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21F6"/>
    <w:rsid w:val="005323E1"/>
    <w:rsid w:val="0053276F"/>
    <w:rsid w:val="00532967"/>
    <w:rsid w:val="00532B1E"/>
    <w:rsid w:val="00532FC0"/>
    <w:rsid w:val="005330F9"/>
    <w:rsid w:val="0053350F"/>
    <w:rsid w:val="005337B7"/>
    <w:rsid w:val="00533A0B"/>
    <w:rsid w:val="00533AD6"/>
    <w:rsid w:val="005355E8"/>
    <w:rsid w:val="00535C85"/>
    <w:rsid w:val="00535CCB"/>
    <w:rsid w:val="00535E70"/>
    <w:rsid w:val="00536014"/>
    <w:rsid w:val="005363B2"/>
    <w:rsid w:val="0053676E"/>
    <w:rsid w:val="00536D73"/>
    <w:rsid w:val="00536DA9"/>
    <w:rsid w:val="005371F2"/>
    <w:rsid w:val="005374E5"/>
    <w:rsid w:val="00537674"/>
    <w:rsid w:val="00537A5A"/>
    <w:rsid w:val="00537D0E"/>
    <w:rsid w:val="005409FB"/>
    <w:rsid w:val="00540D09"/>
    <w:rsid w:val="00540D25"/>
    <w:rsid w:val="00540F38"/>
    <w:rsid w:val="0054153D"/>
    <w:rsid w:val="0054161F"/>
    <w:rsid w:val="00541718"/>
    <w:rsid w:val="00541FF0"/>
    <w:rsid w:val="00542536"/>
    <w:rsid w:val="00542731"/>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633"/>
    <w:rsid w:val="00550A9E"/>
    <w:rsid w:val="00550BB5"/>
    <w:rsid w:val="00550F97"/>
    <w:rsid w:val="00550F9F"/>
    <w:rsid w:val="0055100F"/>
    <w:rsid w:val="0055107B"/>
    <w:rsid w:val="005515C4"/>
    <w:rsid w:val="00551C2F"/>
    <w:rsid w:val="00551C67"/>
    <w:rsid w:val="00551DC1"/>
    <w:rsid w:val="005523D4"/>
    <w:rsid w:val="00552708"/>
    <w:rsid w:val="00552AF5"/>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722"/>
    <w:rsid w:val="00556804"/>
    <w:rsid w:val="00556BA4"/>
    <w:rsid w:val="005577B9"/>
    <w:rsid w:val="005578B1"/>
    <w:rsid w:val="00557C31"/>
    <w:rsid w:val="00560B42"/>
    <w:rsid w:val="00560D81"/>
    <w:rsid w:val="00560E40"/>
    <w:rsid w:val="00561AC0"/>
    <w:rsid w:val="00561D6E"/>
    <w:rsid w:val="00561DA6"/>
    <w:rsid w:val="00561DAF"/>
    <w:rsid w:val="0056223F"/>
    <w:rsid w:val="0056233D"/>
    <w:rsid w:val="00562ACA"/>
    <w:rsid w:val="00562B49"/>
    <w:rsid w:val="005632D2"/>
    <w:rsid w:val="00563381"/>
    <w:rsid w:val="0056367B"/>
    <w:rsid w:val="00563DBF"/>
    <w:rsid w:val="005641F8"/>
    <w:rsid w:val="00564776"/>
    <w:rsid w:val="005648D4"/>
    <w:rsid w:val="00564987"/>
    <w:rsid w:val="00564D70"/>
    <w:rsid w:val="00564E15"/>
    <w:rsid w:val="00564F9B"/>
    <w:rsid w:val="005650D7"/>
    <w:rsid w:val="00565D0D"/>
    <w:rsid w:val="00565EE1"/>
    <w:rsid w:val="005663AA"/>
    <w:rsid w:val="00566755"/>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8A0"/>
    <w:rsid w:val="00575B87"/>
    <w:rsid w:val="00575E86"/>
    <w:rsid w:val="00575F94"/>
    <w:rsid w:val="005762A9"/>
    <w:rsid w:val="00576414"/>
    <w:rsid w:val="00576D1A"/>
    <w:rsid w:val="00576FAE"/>
    <w:rsid w:val="00577479"/>
    <w:rsid w:val="0057765D"/>
    <w:rsid w:val="00577C9B"/>
    <w:rsid w:val="00577E96"/>
    <w:rsid w:val="00581162"/>
    <w:rsid w:val="005813ED"/>
    <w:rsid w:val="00581E32"/>
    <w:rsid w:val="00582217"/>
    <w:rsid w:val="005826F2"/>
    <w:rsid w:val="00582B80"/>
    <w:rsid w:val="00582F37"/>
    <w:rsid w:val="005834C1"/>
    <w:rsid w:val="005835CE"/>
    <w:rsid w:val="00583708"/>
    <w:rsid w:val="005840EF"/>
    <w:rsid w:val="00584EBF"/>
    <w:rsid w:val="005872FF"/>
    <w:rsid w:val="005877E1"/>
    <w:rsid w:val="00587A66"/>
    <w:rsid w:val="005900F6"/>
    <w:rsid w:val="00591342"/>
    <w:rsid w:val="00591C48"/>
    <w:rsid w:val="00591E0A"/>
    <w:rsid w:val="00592037"/>
    <w:rsid w:val="00592141"/>
    <w:rsid w:val="0059314D"/>
    <w:rsid w:val="00593256"/>
    <w:rsid w:val="005932F8"/>
    <w:rsid w:val="00593832"/>
    <w:rsid w:val="0059399C"/>
    <w:rsid w:val="00593FEB"/>
    <w:rsid w:val="005949D3"/>
    <w:rsid w:val="00595270"/>
    <w:rsid w:val="005956AF"/>
    <w:rsid w:val="00595CFE"/>
    <w:rsid w:val="005964C9"/>
    <w:rsid w:val="00596A08"/>
    <w:rsid w:val="00596BF0"/>
    <w:rsid w:val="00596C44"/>
    <w:rsid w:val="005975DD"/>
    <w:rsid w:val="00597E72"/>
    <w:rsid w:val="005A0B13"/>
    <w:rsid w:val="005A1666"/>
    <w:rsid w:val="005A1712"/>
    <w:rsid w:val="005A17E0"/>
    <w:rsid w:val="005A1A27"/>
    <w:rsid w:val="005A1C56"/>
    <w:rsid w:val="005A21D8"/>
    <w:rsid w:val="005A23F4"/>
    <w:rsid w:val="005A29CC"/>
    <w:rsid w:val="005A2B0D"/>
    <w:rsid w:val="005A2E63"/>
    <w:rsid w:val="005A2FE8"/>
    <w:rsid w:val="005A30DD"/>
    <w:rsid w:val="005A363D"/>
    <w:rsid w:val="005A3A57"/>
    <w:rsid w:val="005A4126"/>
    <w:rsid w:val="005A4E78"/>
    <w:rsid w:val="005A5164"/>
    <w:rsid w:val="005A51F3"/>
    <w:rsid w:val="005A5BF5"/>
    <w:rsid w:val="005A5EDB"/>
    <w:rsid w:val="005A6160"/>
    <w:rsid w:val="005A6E76"/>
    <w:rsid w:val="005A70E9"/>
    <w:rsid w:val="005A71B1"/>
    <w:rsid w:val="005A7473"/>
    <w:rsid w:val="005A74EC"/>
    <w:rsid w:val="005A775C"/>
    <w:rsid w:val="005A7DBF"/>
    <w:rsid w:val="005A7DFE"/>
    <w:rsid w:val="005A7E6E"/>
    <w:rsid w:val="005B02DB"/>
    <w:rsid w:val="005B0906"/>
    <w:rsid w:val="005B0ACF"/>
    <w:rsid w:val="005B0B6A"/>
    <w:rsid w:val="005B0C16"/>
    <w:rsid w:val="005B11CA"/>
    <w:rsid w:val="005B1403"/>
    <w:rsid w:val="005B1A41"/>
    <w:rsid w:val="005B1DF8"/>
    <w:rsid w:val="005B2737"/>
    <w:rsid w:val="005B2812"/>
    <w:rsid w:val="005B28FA"/>
    <w:rsid w:val="005B2954"/>
    <w:rsid w:val="005B2B11"/>
    <w:rsid w:val="005B2DBC"/>
    <w:rsid w:val="005B315E"/>
    <w:rsid w:val="005B338E"/>
    <w:rsid w:val="005B3460"/>
    <w:rsid w:val="005B377A"/>
    <w:rsid w:val="005B3862"/>
    <w:rsid w:val="005B3A37"/>
    <w:rsid w:val="005B3F05"/>
    <w:rsid w:val="005B3FAB"/>
    <w:rsid w:val="005B3FDF"/>
    <w:rsid w:val="005B4147"/>
    <w:rsid w:val="005B521B"/>
    <w:rsid w:val="005B5644"/>
    <w:rsid w:val="005B5758"/>
    <w:rsid w:val="005B585E"/>
    <w:rsid w:val="005B5B6B"/>
    <w:rsid w:val="005B5BBC"/>
    <w:rsid w:val="005B5E11"/>
    <w:rsid w:val="005B603B"/>
    <w:rsid w:val="005B657C"/>
    <w:rsid w:val="005B67B7"/>
    <w:rsid w:val="005B6812"/>
    <w:rsid w:val="005B6820"/>
    <w:rsid w:val="005B6AC5"/>
    <w:rsid w:val="005B7643"/>
    <w:rsid w:val="005C018A"/>
    <w:rsid w:val="005C01DA"/>
    <w:rsid w:val="005C0304"/>
    <w:rsid w:val="005C04E3"/>
    <w:rsid w:val="005C0FC0"/>
    <w:rsid w:val="005C1003"/>
    <w:rsid w:val="005C107D"/>
    <w:rsid w:val="005C12DA"/>
    <w:rsid w:val="005C1DB1"/>
    <w:rsid w:val="005C23B6"/>
    <w:rsid w:val="005C3358"/>
    <w:rsid w:val="005C4256"/>
    <w:rsid w:val="005C43B9"/>
    <w:rsid w:val="005C457B"/>
    <w:rsid w:val="005C4DE8"/>
    <w:rsid w:val="005C5031"/>
    <w:rsid w:val="005C55AE"/>
    <w:rsid w:val="005C5E3D"/>
    <w:rsid w:val="005C603D"/>
    <w:rsid w:val="005C6379"/>
    <w:rsid w:val="005C6AC3"/>
    <w:rsid w:val="005C6B2B"/>
    <w:rsid w:val="005C704E"/>
    <w:rsid w:val="005C73F7"/>
    <w:rsid w:val="005C76DD"/>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D7D3D"/>
    <w:rsid w:val="005E07A8"/>
    <w:rsid w:val="005E1D05"/>
    <w:rsid w:val="005E2094"/>
    <w:rsid w:val="005E2368"/>
    <w:rsid w:val="005E2648"/>
    <w:rsid w:val="005E2EA8"/>
    <w:rsid w:val="005E3031"/>
    <w:rsid w:val="005E3B6B"/>
    <w:rsid w:val="005E3DE9"/>
    <w:rsid w:val="005E4192"/>
    <w:rsid w:val="005E438E"/>
    <w:rsid w:val="005E43D0"/>
    <w:rsid w:val="005E4FC1"/>
    <w:rsid w:val="005E57C5"/>
    <w:rsid w:val="005E5DF2"/>
    <w:rsid w:val="005E611E"/>
    <w:rsid w:val="005E64C1"/>
    <w:rsid w:val="005E6615"/>
    <w:rsid w:val="005E6AEC"/>
    <w:rsid w:val="005E6D19"/>
    <w:rsid w:val="005E750B"/>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3287"/>
    <w:rsid w:val="005F3897"/>
    <w:rsid w:val="005F3C0D"/>
    <w:rsid w:val="005F3C1F"/>
    <w:rsid w:val="005F407C"/>
    <w:rsid w:val="005F4365"/>
    <w:rsid w:val="005F44DB"/>
    <w:rsid w:val="005F4549"/>
    <w:rsid w:val="005F4849"/>
    <w:rsid w:val="005F4A56"/>
    <w:rsid w:val="005F4C01"/>
    <w:rsid w:val="005F4ECA"/>
    <w:rsid w:val="005F4EEE"/>
    <w:rsid w:val="005F4FCA"/>
    <w:rsid w:val="005F509F"/>
    <w:rsid w:val="005F51C9"/>
    <w:rsid w:val="005F52A4"/>
    <w:rsid w:val="005F52BE"/>
    <w:rsid w:val="005F5993"/>
    <w:rsid w:val="005F5C11"/>
    <w:rsid w:val="005F5E7E"/>
    <w:rsid w:val="005F5E87"/>
    <w:rsid w:val="005F61D7"/>
    <w:rsid w:val="005F688D"/>
    <w:rsid w:val="005F6E7F"/>
    <w:rsid w:val="005F7CDF"/>
    <w:rsid w:val="005F7E60"/>
    <w:rsid w:val="006002B1"/>
    <w:rsid w:val="00600324"/>
    <w:rsid w:val="00600375"/>
    <w:rsid w:val="00600CF1"/>
    <w:rsid w:val="00601533"/>
    <w:rsid w:val="00601CE5"/>
    <w:rsid w:val="00602222"/>
    <w:rsid w:val="00602E25"/>
    <w:rsid w:val="0060348E"/>
    <w:rsid w:val="006039A2"/>
    <w:rsid w:val="00603BF8"/>
    <w:rsid w:val="00603CAA"/>
    <w:rsid w:val="00604541"/>
    <w:rsid w:val="006045E1"/>
    <w:rsid w:val="006046B4"/>
    <w:rsid w:val="006046C0"/>
    <w:rsid w:val="00604847"/>
    <w:rsid w:val="0060484A"/>
    <w:rsid w:val="00604DCF"/>
    <w:rsid w:val="00605539"/>
    <w:rsid w:val="00606039"/>
    <w:rsid w:val="006061DA"/>
    <w:rsid w:val="00606203"/>
    <w:rsid w:val="0060638C"/>
    <w:rsid w:val="006068FE"/>
    <w:rsid w:val="00606BA8"/>
    <w:rsid w:val="00606C6E"/>
    <w:rsid w:val="00606D31"/>
    <w:rsid w:val="00606DC1"/>
    <w:rsid w:val="0060768B"/>
    <w:rsid w:val="0060781F"/>
    <w:rsid w:val="006106DE"/>
    <w:rsid w:val="0061078D"/>
    <w:rsid w:val="0061086F"/>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5CC8"/>
    <w:rsid w:val="006160D6"/>
    <w:rsid w:val="00616693"/>
    <w:rsid w:val="00616712"/>
    <w:rsid w:val="00616C83"/>
    <w:rsid w:val="006172F8"/>
    <w:rsid w:val="006179FF"/>
    <w:rsid w:val="0062001E"/>
    <w:rsid w:val="006200EB"/>
    <w:rsid w:val="006207C8"/>
    <w:rsid w:val="00620C5D"/>
    <w:rsid w:val="00621811"/>
    <w:rsid w:val="00621A17"/>
    <w:rsid w:val="00621ACD"/>
    <w:rsid w:val="00621C83"/>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859"/>
    <w:rsid w:val="00624A1F"/>
    <w:rsid w:val="006250CE"/>
    <w:rsid w:val="00625488"/>
    <w:rsid w:val="006254AF"/>
    <w:rsid w:val="00625C4E"/>
    <w:rsid w:val="00625DD1"/>
    <w:rsid w:val="006266DA"/>
    <w:rsid w:val="00626A10"/>
    <w:rsid w:val="00626FA7"/>
    <w:rsid w:val="00626FEC"/>
    <w:rsid w:val="00627254"/>
    <w:rsid w:val="006273DB"/>
    <w:rsid w:val="006277C7"/>
    <w:rsid w:val="006277E0"/>
    <w:rsid w:val="00627BDA"/>
    <w:rsid w:val="00627DAE"/>
    <w:rsid w:val="006300DF"/>
    <w:rsid w:val="00631259"/>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4D"/>
    <w:rsid w:val="00635060"/>
    <w:rsid w:val="00635165"/>
    <w:rsid w:val="006353AC"/>
    <w:rsid w:val="006355C2"/>
    <w:rsid w:val="0063577C"/>
    <w:rsid w:val="00635973"/>
    <w:rsid w:val="00635A54"/>
    <w:rsid w:val="00635E14"/>
    <w:rsid w:val="00635E74"/>
    <w:rsid w:val="006363CF"/>
    <w:rsid w:val="0063753E"/>
    <w:rsid w:val="0063755B"/>
    <w:rsid w:val="00640181"/>
    <w:rsid w:val="00640582"/>
    <w:rsid w:val="00640A88"/>
    <w:rsid w:val="00640AA7"/>
    <w:rsid w:val="00640BF0"/>
    <w:rsid w:val="00640C53"/>
    <w:rsid w:val="006418D9"/>
    <w:rsid w:val="00641941"/>
    <w:rsid w:val="00641949"/>
    <w:rsid w:val="00641969"/>
    <w:rsid w:val="006421B5"/>
    <w:rsid w:val="0064242A"/>
    <w:rsid w:val="00642933"/>
    <w:rsid w:val="00643D0C"/>
    <w:rsid w:val="00643DE6"/>
    <w:rsid w:val="00644108"/>
    <w:rsid w:val="0064457F"/>
    <w:rsid w:val="00645216"/>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EEB"/>
    <w:rsid w:val="00652024"/>
    <w:rsid w:val="0065225F"/>
    <w:rsid w:val="00652291"/>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4C3"/>
    <w:rsid w:val="006565AF"/>
    <w:rsid w:val="00656C65"/>
    <w:rsid w:val="00656EAF"/>
    <w:rsid w:val="00656EDD"/>
    <w:rsid w:val="00657118"/>
    <w:rsid w:val="00657676"/>
    <w:rsid w:val="0065769A"/>
    <w:rsid w:val="00660074"/>
    <w:rsid w:val="00661068"/>
    <w:rsid w:val="00661775"/>
    <w:rsid w:val="00661BE9"/>
    <w:rsid w:val="0066231A"/>
    <w:rsid w:val="00663040"/>
    <w:rsid w:val="006631C9"/>
    <w:rsid w:val="006633F4"/>
    <w:rsid w:val="006636F0"/>
    <w:rsid w:val="00663D90"/>
    <w:rsid w:val="00663DEC"/>
    <w:rsid w:val="006640A0"/>
    <w:rsid w:val="00664860"/>
    <w:rsid w:val="0066534C"/>
    <w:rsid w:val="00665438"/>
    <w:rsid w:val="0066560F"/>
    <w:rsid w:val="00665681"/>
    <w:rsid w:val="0066603B"/>
    <w:rsid w:val="006666D0"/>
    <w:rsid w:val="00666BF2"/>
    <w:rsid w:val="0066753E"/>
    <w:rsid w:val="00667C39"/>
    <w:rsid w:val="00667E34"/>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91A"/>
    <w:rsid w:val="00673D87"/>
    <w:rsid w:val="006749F7"/>
    <w:rsid w:val="00675045"/>
    <w:rsid w:val="006753D9"/>
    <w:rsid w:val="006759FA"/>
    <w:rsid w:val="00675C5A"/>
    <w:rsid w:val="006760CF"/>
    <w:rsid w:val="00676136"/>
    <w:rsid w:val="00676A94"/>
    <w:rsid w:val="00676B90"/>
    <w:rsid w:val="0067747F"/>
    <w:rsid w:val="006777AA"/>
    <w:rsid w:val="00677B50"/>
    <w:rsid w:val="00677D53"/>
    <w:rsid w:val="00677D89"/>
    <w:rsid w:val="00680297"/>
    <w:rsid w:val="0068094C"/>
    <w:rsid w:val="00680C7E"/>
    <w:rsid w:val="00681014"/>
    <w:rsid w:val="00681625"/>
    <w:rsid w:val="00681644"/>
    <w:rsid w:val="00681710"/>
    <w:rsid w:val="00681A01"/>
    <w:rsid w:val="00681CC5"/>
    <w:rsid w:val="006824B2"/>
    <w:rsid w:val="0068264B"/>
    <w:rsid w:val="006831A7"/>
    <w:rsid w:val="006833B6"/>
    <w:rsid w:val="00683CAA"/>
    <w:rsid w:val="00683EE7"/>
    <w:rsid w:val="00683F18"/>
    <w:rsid w:val="00683FAF"/>
    <w:rsid w:val="006843AC"/>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87E44"/>
    <w:rsid w:val="00690071"/>
    <w:rsid w:val="0069050F"/>
    <w:rsid w:val="00691430"/>
    <w:rsid w:val="0069232D"/>
    <w:rsid w:val="00692714"/>
    <w:rsid w:val="00692BAF"/>
    <w:rsid w:val="0069337A"/>
    <w:rsid w:val="00693811"/>
    <w:rsid w:val="0069382C"/>
    <w:rsid w:val="006941A9"/>
    <w:rsid w:val="006947EE"/>
    <w:rsid w:val="00694C52"/>
    <w:rsid w:val="006959B0"/>
    <w:rsid w:val="00695DCC"/>
    <w:rsid w:val="00695DD6"/>
    <w:rsid w:val="006960B1"/>
    <w:rsid w:val="006962EC"/>
    <w:rsid w:val="00696571"/>
    <w:rsid w:val="006967B3"/>
    <w:rsid w:val="00697011"/>
    <w:rsid w:val="006971AC"/>
    <w:rsid w:val="00697C56"/>
    <w:rsid w:val="006A07B1"/>
    <w:rsid w:val="006A0ABF"/>
    <w:rsid w:val="006A0E3B"/>
    <w:rsid w:val="006A1183"/>
    <w:rsid w:val="006A12A8"/>
    <w:rsid w:val="006A17A8"/>
    <w:rsid w:val="006A1884"/>
    <w:rsid w:val="006A2535"/>
    <w:rsid w:val="006A28E9"/>
    <w:rsid w:val="006A29CA"/>
    <w:rsid w:val="006A2E88"/>
    <w:rsid w:val="006A3126"/>
    <w:rsid w:val="006A3A17"/>
    <w:rsid w:val="006A3F15"/>
    <w:rsid w:val="006A4071"/>
    <w:rsid w:val="006A4662"/>
    <w:rsid w:val="006A4F62"/>
    <w:rsid w:val="006A53CC"/>
    <w:rsid w:val="006A5853"/>
    <w:rsid w:val="006A61B6"/>
    <w:rsid w:val="006A630A"/>
    <w:rsid w:val="006A639F"/>
    <w:rsid w:val="006A67A3"/>
    <w:rsid w:val="006A7541"/>
    <w:rsid w:val="006A7C62"/>
    <w:rsid w:val="006B0C51"/>
    <w:rsid w:val="006B0F65"/>
    <w:rsid w:val="006B1416"/>
    <w:rsid w:val="006B21F6"/>
    <w:rsid w:val="006B290A"/>
    <w:rsid w:val="006B42DD"/>
    <w:rsid w:val="006B48F2"/>
    <w:rsid w:val="006B4E64"/>
    <w:rsid w:val="006B5AAC"/>
    <w:rsid w:val="006B66FD"/>
    <w:rsid w:val="006B6EF8"/>
    <w:rsid w:val="006B7018"/>
    <w:rsid w:val="006B7322"/>
    <w:rsid w:val="006B7524"/>
    <w:rsid w:val="006B7DB7"/>
    <w:rsid w:val="006B7E73"/>
    <w:rsid w:val="006C0404"/>
    <w:rsid w:val="006C059D"/>
    <w:rsid w:val="006C0603"/>
    <w:rsid w:val="006C068E"/>
    <w:rsid w:val="006C06CB"/>
    <w:rsid w:val="006C0A4F"/>
    <w:rsid w:val="006C1493"/>
    <w:rsid w:val="006C1509"/>
    <w:rsid w:val="006C191E"/>
    <w:rsid w:val="006C1BBE"/>
    <w:rsid w:val="006C2007"/>
    <w:rsid w:val="006C2FF5"/>
    <w:rsid w:val="006C30EF"/>
    <w:rsid w:val="006C34E8"/>
    <w:rsid w:val="006C3A59"/>
    <w:rsid w:val="006C3EF6"/>
    <w:rsid w:val="006C48E4"/>
    <w:rsid w:val="006C48F2"/>
    <w:rsid w:val="006C4D59"/>
    <w:rsid w:val="006C5D03"/>
    <w:rsid w:val="006C5E12"/>
    <w:rsid w:val="006C5F30"/>
    <w:rsid w:val="006C5FB6"/>
    <w:rsid w:val="006C6018"/>
    <w:rsid w:val="006C668F"/>
    <w:rsid w:val="006C6D6A"/>
    <w:rsid w:val="006C76F3"/>
    <w:rsid w:val="006C7A76"/>
    <w:rsid w:val="006D0238"/>
    <w:rsid w:val="006D0E73"/>
    <w:rsid w:val="006D0ED3"/>
    <w:rsid w:val="006D1091"/>
    <w:rsid w:val="006D12A5"/>
    <w:rsid w:val="006D16EC"/>
    <w:rsid w:val="006D18D3"/>
    <w:rsid w:val="006D19BD"/>
    <w:rsid w:val="006D22BE"/>
    <w:rsid w:val="006D2576"/>
    <w:rsid w:val="006D27AE"/>
    <w:rsid w:val="006D27D3"/>
    <w:rsid w:val="006D2883"/>
    <w:rsid w:val="006D311F"/>
    <w:rsid w:val="006D327D"/>
    <w:rsid w:val="006D338A"/>
    <w:rsid w:val="006D33E3"/>
    <w:rsid w:val="006D391F"/>
    <w:rsid w:val="006D3A46"/>
    <w:rsid w:val="006D41A8"/>
    <w:rsid w:val="006D4972"/>
    <w:rsid w:val="006D4E8D"/>
    <w:rsid w:val="006D4F9B"/>
    <w:rsid w:val="006D4FAD"/>
    <w:rsid w:val="006D5427"/>
    <w:rsid w:val="006D5565"/>
    <w:rsid w:val="006D5C4F"/>
    <w:rsid w:val="006D5FF5"/>
    <w:rsid w:val="006D61A7"/>
    <w:rsid w:val="006D662D"/>
    <w:rsid w:val="006D770B"/>
    <w:rsid w:val="006D7B22"/>
    <w:rsid w:val="006D7F3C"/>
    <w:rsid w:val="006E03D1"/>
    <w:rsid w:val="006E0949"/>
    <w:rsid w:val="006E09F2"/>
    <w:rsid w:val="006E0E65"/>
    <w:rsid w:val="006E16F8"/>
    <w:rsid w:val="006E1765"/>
    <w:rsid w:val="006E1800"/>
    <w:rsid w:val="006E1CA2"/>
    <w:rsid w:val="006E1FB7"/>
    <w:rsid w:val="006E23C9"/>
    <w:rsid w:val="006E266D"/>
    <w:rsid w:val="006E29CE"/>
    <w:rsid w:val="006E2EF1"/>
    <w:rsid w:val="006E354B"/>
    <w:rsid w:val="006E371D"/>
    <w:rsid w:val="006E3845"/>
    <w:rsid w:val="006E3B4F"/>
    <w:rsid w:val="006E4A46"/>
    <w:rsid w:val="006E4A96"/>
    <w:rsid w:val="006E4F46"/>
    <w:rsid w:val="006E4FEA"/>
    <w:rsid w:val="006E5831"/>
    <w:rsid w:val="006E5F5B"/>
    <w:rsid w:val="006E647A"/>
    <w:rsid w:val="006E651F"/>
    <w:rsid w:val="006E7851"/>
    <w:rsid w:val="006F0570"/>
    <w:rsid w:val="006F071A"/>
    <w:rsid w:val="006F0875"/>
    <w:rsid w:val="006F0BD5"/>
    <w:rsid w:val="006F0E40"/>
    <w:rsid w:val="006F1044"/>
    <w:rsid w:val="006F189D"/>
    <w:rsid w:val="006F18DF"/>
    <w:rsid w:val="006F1B85"/>
    <w:rsid w:val="006F1D04"/>
    <w:rsid w:val="006F266A"/>
    <w:rsid w:val="006F28EB"/>
    <w:rsid w:val="006F2B6B"/>
    <w:rsid w:val="006F30B8"/>
    <w:rsid w:val="006F3259"/>
    <w:rsid w:val="006F3550"/>
    <w:rsid w:val="006F39B7"/>
    <w:rsid w:val="006F3E28"/>
    <w:rsid w:val="006F499E"/>
    <w:rsid w:val="006F4CDF"/>
    <w:rsid w:val="006F5003"/>
    <w:rsid w:val="006F5348"/>
    <w:rsid w:val="006F599A"/>
    <w:rsid w:val="006F60C9"/>
    <w:rsid w:val="006F62F8"/>
    <w:rsid w:val="006F658C"/>
    <w:rsid w:val="006F6A03"/>
    <w:rsid w:val="006F6D02"/>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BA1"/>
    <w:rsid w:val="00703BA3"/>
    <w:rsid w:val="00703EDF"/>
    <w:rsid w:val="007047E8"/>
    <w:rsid w:val="00704D00"/>
    <w:rsid w:val="00704F27"/>
    <w:rsid w:val="007051CA"/>
    <w:rsid w:val="007053EA"/>
    <w:rsid w:val="007055E4"/>
    <w:rsid w:val="00706262"/>
    <w:rsid w:val="00706F0D"/>
    <w:rsid w:val="0070765B"/>
    <w:rsid w:val="00707A3A"/>
    <w:rsid w:val="00707DE7"/>
    <w:rsid w:val="00707EE6"/>
    <w:rsid w:val="007110BB"/>
    <w:rsid w:val="00711278"/>
    <w:rsid w:val="00711E8E"/>
    <w:rsid w:val="00712672"/>
    <w:rsid w:val="00712A9D"/>
    <w:rsid w:val="00712FED"/>
    <w:rsid w:val="00713447"/>
    <w:rsid w:val="0071345E"/>
    <w:rsid w:val="00713532"/>
    <w:rsid w:val="0071361A"/>
    <w:rsid w:val="00713E45"/>
    <w:rsid w:val="00713F57"/>
    <w:rsid w:val="00713F9A"/>
    <w:rsid w:val="00713FD8"/>
    <w:rsid w:val="0071414B"/>
    <w:rsid w:val="007146F6"/>
    <w:rsid w:val="007149B8"/>
    <w:rsid w:val="007152B3"/>
    <w:rsid w:val="0071629A"/>
    <w:rsid w:val="00716416"/>
    <w:rsid w:val="007169A0"/>
    <w:rsid w:val="00716A1F"/>
    <w:rsid w:val="0071713B"/>
    <w:rsid w:val="00717265"/>
    <w:rsid w:val="007172DE"/>
    <w:rsid w:val="007173B2"/>
    <w:rsid w:val="0071753F"/>
    <w:rsid w:val="00717653"/>
    <w:rsid w:val="007179DB"/>
    <w:rsid w:val="00717C23"/>
    <w:rsid w:val="007200FF"/>
    <w:rsid w:val="0072053D"/>
    <w:rsid w:val="00720EB5"/>
    <w:rsid w:val="00720F8A"/>
    <w:rsid w:val="007212B9"/>
    <w:rsid w:val="0072210B"/>
    <w:rsid w:val="007224DA"/>
    <w:rsid w:val="0072288C"/>
    <w:rsid w:val="00722DE4"/>
    <w:rsid w:val="007235BD"/>
    <w:rsid w:val="007236D4"/>
    <w:rsid w:val="007239AE"/>
    <w:rsid w:val="00724A98"/>
    <w:rsid w:val="00724AEF"/>
    <w:rsid w:val="00724CE2"/>
    <w:rsid w:val="0072511B"/>
    <w:rsid w:val="007254E6"/>
    <w:rsid w:val="0072550A"/>
    <w:rsid w:val="0072567A"/>
    <w:rsid w:val="007256CF"/>
    <w:rsid w:val="007258EC"/>
    <w:rsid w:val="00725F2D"/>
    <w:rsid w:val="00726397"/>
    <w:rsid w:val="007264D5"/>
    <w:rsid w:val="00726860"/>
    <w:rsid w:val="00726D96"/>
    <w:rsid w:val="00727371"/>
    <w:rsid w:val="00727721"/>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3B"/>
    <w:rsid w:val="007342D1"/>
    <w:rsid w:val="0073436E"/>
    <w:rsid w:val="007346D1"/>
    <w:rsid w:val="007347F5"/>
    <w:rsid w:val="00734B21"/>
    <w:rsid w:val="00734C47"/>
    <w:rsid w:val="00734FFE"/>
    <w:rsid w:val="00735008"/>
    <w:rsid w:val="007350B7"/>
    <w:rsid w:val="00735BFB"/>
    <w:rsid w:val="00735F31"/>
    <w:rsid w:val="0073620F"/>
    <w:rsid w:val="00736765"/>
    <w:rsid w:val="00736AFA"/>
    <w:rsid w:val="0073716B"/>
    <w:rsid w:val="007372DA"/>
    <w:rsid w:val="007377DF"/>
    <w:rsid w:val="00737A34"/>
    <w:rsid w:val="00737A51"/>
    <w:rsid w:val="00740211"/>
    <w:rsid w:val="007402AE"/>
    <w:rsid w:val="00740376"/>
    <w:rsid w:val="007406C0"/>
    <w:rsid w:val="00741197"/>
    <w:rsid w:val="007416A7"/>
    <w:rsid w:val="00741BC8"/>
    <w:rsid w:val="007420BA"/>
    <w:rsid w:val="007422A7"/>
    <w:rsid w:val="007429E6"/>
    <w:rsid w:val="00742ABA"/>
    <w:rsid w:val="00742FA7"/>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6F8"/>
    <w:rsid w:val="00745C7F"/>
    <w:rsid w:val="00745CA4"/>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272"/>
    <w:rsid w:val="007528DE"/>
    <w:rsid w:val="007530E9"/>
    <w:rsid w:val="007532D1"/>
    <w:rsid w:val="0075335E"/>
    <w:rsid w:val="007534EA"/>
    <w:rsid w:val="00753DA6"/>
    <w:rsid w:val="00754406"/>
    <w:rsid w:val="00754772"/>
    <w:rsid w:val="00754878"/>
    <w:rsid w:val="00754914"/>
    <w:rsid w:val="00755014"/>
    <w:rsid w:val="007556BC"/>
    <w:rsid w:val="0075578D"/>
    <w:rsid w:val="00755C0B"/>
    <w:rsid w:val="00755C30"/>
    <w:rsid w:val="00756100"/>
    <w:rsid w:val="007569D4"/>
    <w:rsid w:val="00756D71"/>
    <w:rsid w:val="00756DD4"/>
    <w:rsid w:val="00756F4C"/>
    <w:rsid w:val="007570B5"/>
    <w:rsid w:val="00757269"/>
    <w:rsid w:val="00757916"/>
    <w:rsid w:val="00757C12"/>
    <w:rsid w:val="00757D1E"/>
    <w:rsid w:val="00757DD5"/>
    <w:rsid w:val="00760512"/>
    <w:rsid w:val="007605EC"/>
    <w:rsid w:val="00760A89"/>
    <w:rsid w:val="007612CB"/>
    <w:rsid w:val="00761326"/>
    <w:rsid w:val="0076190B"/>
    <w:rsid w:val="00761E4D"/>
    <w:rsid w:val="007621AB"/>
    <w:rsid w:val="007622E3"/>
    <w:rsid w:val="00762386"/>
    <w:rsid w:val="00762644"/>
    <w:rsid w:val="00763112"/>
    <w:rsid w:val="00763301"/>
    <w:rsid w:val="00763B70"/>
    <w:rsid w:val="00763BE1"/>
    <w:rsid w:val="007645C8"/>
    <w:rsid w:val="00764780"/>
    <w:rsid w:val="00764A46"/>
    <w:rsid w:val="00764A6B"/>
    <w:rsid w:val="00764E1B"/>
    <w:rsid w:val="00764E1E"/>
    <w:rsid w:val="007651B5"/>
    <w:rsid w:val="007656B0"/>
    <w:rsid w:val="00765717"/>
    <w:rsid w:val="00765B52"/>
    <w:rsid w:val="00765E59"/>
    <w:rsid w:val="00765F40"/>
    <w:rsid w:val="0076636F"/>
    <w:rsid w:val="00766525"/>
    <w:rsid w:val="007665F0"/>
    <w:rsid w:val="00766E36"/>
    <w:rsid w:val="00767144"/>
    <w:rsid w:val="007671C7"/>
    <w:rsid w:val="0077089B"/>
    <w:rsid w:val="007716F5"/>
    <w:rsid w:val="007717E8"/>
    <w:rsid w:val="00771B0A"/>
    <w:rsid w:val="00771F6F"/>
    <w:rsid w:val="0077201E"/>
    <w:rsid w:val="007724C1"/>
    <w:rsid w:val="00772675"/>
    <w:rsid w:val="00772BC8"/>
    <w:rsid w:val="00772BD8"/>
    <w:rsid w:val="00773001"/>
    <w:rsid w:val="00773454"/>
    <w:rsid w:val="007734F9"/>
    <w:rsid w:val="00773CCC"/>
    <w:rsid w:val="007745A9"/>
    <w:rsid w:val="007748C8"/>
    <w:rsid w:val="00774929"/>
    <w:rsid w:val="00774A85"/>
    <w:rsid w:val="00774C63"/>
    <w:rsid w:val="00774F4A"/>
    <w:rsid w:val="00775A53"/>
    <w:rsid w:val="00775F4F"/>
    <w:rsid w:val="0077786E"/>
    <w:rsid w:val="00777BF0"/>
    <w:rsid w:val="00780F1A"/>
    <w:rsid w:val="00781391"/>
    <w:rsid w:val="007813AF"/>
    <w:rsid w:val="00781A30"/>
    <w:rsid w:val="00781A59"/>
    <w:rsid w:val="00781AE4"/>
    <w:rsid w:val="00781DA5"/>
    <w:rsid w:val="00781DFE"/>
    <w:rsid w:val="0078246A"/>
    <w:rsid w:val="00782768"/>
    <w:rsid w:val="0078314C"/>
    <w:rsid w:val="007831C6"/>
    <w:rsid w:val="007831C8"/>
    <w:rsid w:val="0078324B"/>
    <w:rsid w:val="007832BD"/>
    <w:rsid w:val="007833D4"/>
    <w:rsid w:val="00783613"/>
    <w:rsid w:val="007837B0"/>
    <w:rsid w:val="00784047"/>
    <w:rsid w:val="00784524"/>
    <w:rsid w:val="007847FB"/>
    <w:rsid w:val="007849B2"/>
    <w:rsid w:val="00784D4A"/>
    <w:rsid w:val="00784DEB"/>
    <w:rsid w:val="00785690"/>
    <w:rsid w:val="0078585B"/>
    <w:rsid w:val="00785A94"/>
    <w:rsid w:val="00785DF3"/>
    <w:rsid w:val="00786624"/>
    <w:rsid w:val="00786748"/>
    <w:rsid w:val="00787467"/>
    <w:rsid w:val="00787917"/>
    <w:rsid w:val="00787AA6"/>
    <w:rsid w:val="00787C11"/>
    <w:rsid w:val="00787DAE"/>
    <w:rsid w:val="0079014A"/>
    <w:rsid w:val="00790494"/>
    <w:rsid w:val="0079080D"/>
    <w:rsid w:val="00790AB8"/>
    <w:rsid w:val="00790CDA"/>
    <w:rsid w:val="00791A27"/>
    <w:rsid w:val="00791AA5"/>
    <w:rsid w:val="007924DB"/>
    <w:rsid w:val="0079290C"/>
    <w:rsid w:val="00792A31"/>
    <w:rsid w:val="007938E3"/>
    <w:rsid w:val="00793B69"/>
    <w:rsid w:val="00793F88"/>
    <w:rsid w:val="007942AC"/>
    <w:rsid w:val="007945D7"/>
    <w:rsid w:val="007947A0"/>
    <w:rsid w:val="007947BD"/>
    <w:rsid w:val="007955FC"/>
    <w:rsid w:val="00796FCF"/>
    <w:rsid w:val="00797A08"/>
    <w:rsid w:val="00797FF6"/>
    <w:rsid w:val="007A0569"/>
    <w:rsid w:val="007A0A5F"/>
    <w:rsid w:val="007A101D"/>
    <w:rsid w:val="007A13DF"/>
    <w:rsid w:val="007A16EA"/>
    <w:rsid w:val="007A18EE"/>
    <w:rsid w:val="007A1C7D"/>
    <w:rsid w:val="007A23AD"/>
    <w:rsid w:val="007A2BDC"/>
    <w:rsid w:val="007A2C8C"/>
    <w:rsid w:val="007A2CB7"/>
    <w:rsid w:val="007A3304"/>
    <w:rsid w:val="007A3836"/>
    <w:rsid w:val="007A3FBB"/>
    <w:rsid w:val="007A4BDD"/>
    <w:rsid w:val="007A51C1"/>
    <w:rsid w:val="007A54DD"/>
    <w:rsid w:val="007A5C86"/>
    <w:rsid w:val="007A5EC3"/>
    <w:rsid w:val="007A6209"/>
    <w:rsid w:val="007A69B4"/>
    <w:rsid w:val="007A6E95"/>
    <w:rsid w:val="007A777F"/>
    <w:rsid w:val="007A7B4C"/>
    <w:rsid w:val="007B035F"/>
    <w:rsid w:val="007B04AD"/>
    <w:rsid w:val="007B0570"/>
    <w:rsid w:val="007B0999"/>
    <w:rsid w:val="007B0A23"/>
    <w:rsid w:val="007B16A6"/>
    <w:rsid w:val="007B1B83"/>
    <w:rsid w:val="007B1E02"/>
    <w:rsid w:val="007B20B8"/>
    <w:rsid w:val="007B20B9"/>
    <w:rsid w:val="007B243D"/>
    <w:rsid w:val="007B27CC"/>
    <w:rsid w:val="007B2869"/>
    <w:rsid w:val="007B2CC4"/>
    <w:rsid w:val="007B2D99"/>
    <w:rsid w:val="007B2E0F"/>
    <w:rsid w:val="007B3418"/>
    <w:rsid w:val="007B4964"/>
    <w:rsid w:val="007B4ABC"/>
    <w:rsid w:val="007B4E0F"/>
    <w:rsid w:val="007B4F59"/>
    <w:rsid w:val="007B56CA"/>
    <w:rsid w:val="007B578A"/>
    <w:rsid w:val="007B5AA4"/>
    <w:rsid w:val="007B6ABF"/>
    <w:rsid w:val="007B7500"/>
    <w:rsid w:val="007B7808"/>
    <w:rsid w:val="007B7C43"/>
    <w:rsid w:val="007B7D6F"/>
    <w:rsid w:val="007B7EB3"/>
    <w:rsid w:val="007C0057"/>
    <w:rsid w:val="007C04E4"/>
    <w:rsid w:val="007C0907"/>
    <w:rsid w:val="007C0D28"/>
    <w:rsid w:val="007C1982"/>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763F"/>
    <w:rsid w:val="007C7981"/>
    <w:rsid w:val="007C7DDF"/>
    <w:rsid w:val="007D030A"/>
    <w:rsid w:val="007D0D0D"/>
    <w:rsid w:val="007D0DBC"/>
    <w:rsid w:val="007D1D4F"/>
    <w:rsid w:val="007D2320"/>
    <w:rsid w:val="007D2DA6"/>
    <w:rsid w:val="007D2DCB"/>
    <w:rsid w:val="007D35F3"/>
    <w:rsid w:val="007D3A29"/>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57E"/>
    <w:rsid w:val="007E4DAF"/>
    <w:rsid w:val="007E4F3B"/>
    <w:rsid w:val="007E5292"/>
    <w:rsid w:val="007E5297"/>
    <w:rsid w:val="007E5723"/>
    <w:rsid w:val="007E5D63"/>
    <w:rsid w:val="007E67D7"/>
    <w:rsid w:val="007E697C"/>
    <w:rsid w:val="007E7ADD"/>
    <w:rsid w:val="007F0BAD"/>
    <w:rsid w:val="007F0ED4"/>
    <w:rsid w:val="007F0EF7"/>
    <w:rsid w:val="007F1FD8"/>
    <w:rsid w:val="007F2163"/>
    <w:rsid w:val="007F27D8"/>
    <w:rsid w:val="007F2F60"/>
    <w:rsid w:val="007F30E4"/>
    <w:rsid w:val="007F3179"/>
    <w:rsid w:val="007F35BD"/>
    <w:rsid w:val="007F3DA0"/>
    <w:rsid w:val="007F3F0A"/>
    <w:rsid w:val="007F3FAA"/>
    <w:rsid w:val="007F45E4"/>
    <w:rsid w:val="007F46F0"/>
    <w:rsid w:val="007F4A02"/>
    <w:rsid w:val="007F53F2"/>
    <w:rsid w:val="007F540E"/>
    <w:rsid w:val="007F5594"/>
    <w:rsid w:val="007F5896"/>
    <w:rsid w:val="007F592A"/>
    <w:rsid w:val="007F6214"/>
    <w:rsid w:val="007F6D2C"/>
    <w:rsid w:val="007F71C2"/>
    <w:rsid w:val="007F7913"/>
    <w:rsid w:val="008005A9"/>
    <w:rsid w:val="00800C7A"/>
    <w:rsid w:val="00800D7A"/>
    <w:rsid w:val="00801175"/>
    <w:rsid w:val="008011A0"/>
    <w:rsid w:val="0080137A"/>
    <w:rsid w:val="008019BA"/>
    <w:rsid w:val="00802180"/>
    <w:rsid w:val="0080257F"/>
    <w:rsid w:val="00803CC9"/>
    <w:rsid w:val="00804F92"/>
    <w:rsid w:val="00804FE3"/>
    <w:rsid w:val="0080500C"/>
    <w:rsid w:val="008050BA"/>
    <w:rsid w:val="00805130"/>
    <w:rsid w:val="00806795"/>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DC2"/>
    <w:rsid w:val="00811F92"/>
    <w:rsid w:val="0081280D"/>
    <w:rsid w:val="00812C8D"/>
    <w:rsid w:val="00812CB3"/>
    <w:rsid w:val="00813451"/>
    <w:rsid w:val="008134DE"/>
    <w:rsid w:val="00813662"/>
    <w:rsid w:val="00814023"/>
    <w:rsid w:val="00814073"/>
    <w:rsid w:val="00814A0A"/>
    <w:rsid w:val="00814E16"/>
    <w:rsid w:val="00815D06"/>
    <w:rsid w:val="008160C3"/>
    <w:rsid w:val="008161AF"/>
    <w:rsid w:val="00816521"/>
    <w:rsid w:val="00816F3C"/>
    <w:rsid w:val="00816FF8"/>
    <w:rsid w:val="00817002"/>
    <w:rsid w:val="008171E2"/>
    <w:rsid w:val="00817781"/>
    <w:rsid w:val="00817A8B"/>
    <w:rsid w:val="00817B80"/>
    <w:rsid w:val="00820DF2"/>
    <w:rsid w:val="0082108D"/>
    <w:rsid w:val="008210C7"/>
    <w:rsid w:val="00821199"/>
    <w:rsid w:val="008212D9"/>
    <w:rsid w:val="00821622"/>
    <w:rsid w:val="00821981"/>
    <w:rsid w:val="00821B66"/>
    <w:rsid w:val="0082252D"/>
    <w:rsid w:val="00822728"/>
    <w:rsid w:val="00822983"/>
    <w:rsid w:val="008229C3"/>
    <w:rsid w:val="00822BA0"/>
    <w:rsid w:val="00822BCE"/>
    <w:rsid w:val="00822BE1"/>
    <w:rsid w:val="00823029"/>
    <w:rsid w:val="008231FC"/>
    <w:rsid w:val="00823CB2"/>
    <w:rsid w:val="00823E23"/>
    <w:rsid w:val="00823F9A"/>
    <w:rsid w:val="008240AB"/>
    <w:rsid w:val="008245A5"/>
    <w:rsid w:val="00824A9A"/>
    <w:rsid w:val="00824CC6"/>
    <w:rsid w:val="00824D51"/>
    <w:rsid w:val="0082508C"/>
    <w:rsid w:val="00825C1B"/>
    <w:rsid w:val="008265D0"/>
    <w:rsid w:val="008266AE"/>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3A"/>
    <w:rsid w:val="00841431"/>
    <w:rsid w:val="008419B7"/>
    <w:rsid w:val="008421CC"/>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621B"/>
    <w:rsid w:val="008462AF"/>
    <w:rsid w:val="00846548"/>
    <w:rsid w:val="0084683A"/>
    <w:rsid w:val="00846DE8"/>
    <w:rsid w:val="00846F5A"/>
    <w:rsid w:val="008471AD"/>
    <w:rsid w:val="008473DC"/>
    <w:rsid w:val="008475B9"/>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3D8"/>
    <w:rsid w:val="00860A22"/>
    <w:rsid w:val="008613DB"/>
    <w:rsid w:val="00861630"/>
    <w:rsid w:val="008617D3"/>
    <w:rsid w:val="00861E77"/>
    <w:rsid w:val="008621E2"/>
    <w:rsid w:val="00862BD6"/>
    <w:rsid w:val="00863097"/>
    <w:rsid w:val="00863E95"/>
    <w:rsid w:val="00864069"/>
    <w:rsid w:val="00864137"/>
    <w:rsid w:val="008647DA"/>
    <w:rsid w:val="008651F5"/>
    <w:rsid w:val="00865BB3"/>
    <w:rsid w:val="00865D07"/>
    <w:rsid w:val="008666F4"/>
    <w:rsid w:val="00866A3D"/>
    <w:rsid w:val="00866DDD"/>
    <w:rsid w:val="008673AC"/>
    <w:rsid w:val="0086779B"/>
    <w:rsid w:val="0087011A"/>
    <w:rsid w:val="0087058D"/>
    <w:rsid w:val="008705A3"/>
    <w:rsid w:val="00871184"/>
    <w:rsid w:val="00871720"/>
    <w:rsid w:val="00871ADC"/>
    <w:rsid w:val="00871BC3"/>
    <w:rsid w:val="00872523"/>
    <w:rsid w:val="008732D1"/>
    <w:rsid w:val="00873562"/>
    <w:rsid w:val="00874441"/>
    <w:rsid w:val="0087461F"/>
    <w:rsid w:val="00874860"/>
    <w:rsid w:val="00874E3A"/>
    <w:rsid w:val="00875C6F"/>
    <w:rsid w:val="00875DB2"/>
    <w:rsid w:val="0087619D"/>
    <w:rsid w:val="00876518"/>
    <w:rsid w:val="008765F1"/>
    <w:rsid w:val="0087670A"/>
    <w:rsid w:val="00876AC0"/>
    <w:rsid w:val="00876E93"/>
    <w:rsid w:val="00876FBB"/>
    <w:rsid w:val="00876FC1"/>
    <w:rsid w:val="0087708D"/>
    <w:rsid w:val="00877E91"/>
    <w:rsid w:val="00881403"/>
    <w:rsid w:val="00881A38"/>
    <w:rsid w:val="00882E32"/>
    <w:rsid w:val="00882F7F"/>
    <w:rsid w:val="008831B1"/>
    <w:rsid w:val="00883209"/>
    <w:rsid w:val="00883492"/>
    <w:rsid w:val="00883600"/>
    <w:rsid w:val="00883830"/>
    <w:rsid w:val="008838B6"/>
    <w:rsid w:val="0088407F"/>
    <w:rsid w:val="008841B2"/>
    <w:rsid w:val="00884475"/>
    <w:rsid w:val="00884993"/>
    <w:rsid w:val="00884F9E"/>
    <w:rsid w:val="00885657"/>
    <w:rsid w:val="00885AA7"/>
    <w:rsid w:val="00885F29"/>
    <w:rsid w:val="00886380"/>
    <w:rsid w:val="0088690D"/>
    <w:rsid w:val="008869AD"/>
    <w:rsid w:val="00886DF2"/>
    <w:rsid w:val="00890265"/>
    <w:rsid w:val="00890532"/>
    <w:rsid w:val="00890615"/>
    <w:rsid w:val="00890900"/>
    <w:rsid w:val="00890B49"/>
    <w:rsid w:val="00891196"/>
    <w:rsid w:val="00891499"/>
    <w:rsid w:val="008918AC"/>
    <w:rsid w:val="008926F4"/>
    <w:rsid w:val="00892717"/>
    <w:rsid w:val="00892765"/>
    <w:rsid w:val="008935D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F47"/>
    <w:rsid w:val="00895FFE"/>
    <w:rsid w:val="00896197"/>
    <w:rsid w:val="008961BD"/>
    <w:rsid w:val="0089627F"/>
    <w:rsid w:val="008965C3"/>
    <w:rsid w:val="008A05D9"/>
    <w:rsid w:val="008A0DB1"/>
    <w:rsid w:val="008A1762"/>
    <w:rsid w:val="008A1B07"/>
    <w:rsid w:val="008A1B62"/>
    <w:rsid w:val="008A1DAD"/>
    <w:rsid w:val="008A2212"/>
    <w:rsid w:val="008A22FD"/>
    <w:rsid w:val="008A25CB"/>
    <w:rsid w:val="008A2CAF"/>
    <w:rsid w:val="008A37E8"/>
    <w:rsid w:val="008A3E0D"/>
    <w:rsid w:val="008A3E14"/>
    <w:rsid w:val="008A3E26"/>
    <w:rsid w:val="008A4117"/>
    <w:rsid w:val="008A426E"/>
    <w:rsid w:val="008A441F"/>
    <w:rsid w:val="008A4500"/>
    <w:rsid w:val="008A4858"/>
    <w:rsid w:val="008A5B00"/>
    <w:rsid w:val="008A5EAA"/>
    <w:rsid w:val="008A61E4"/>
    <w:rsid w:val="008A676B"/>
    <w:rsid w:val="008A6E26"/>
    <w:rsid w:val="008A70C6"/>
    <w:rsid w:val="008A72D1"/>
    <w:rsid w:val="008A73D9"/>
    <w:rsid w:val="008A7776"/>
    <w:rsid w:val="008B049F"/>
    <w:rsid w:val="008B0EB0"/>
    <w:rsid w:val="008B1324"/>
    <w:rsid w:val="008B1BFE"/>
    <w:rsid w:val="008B35C3"/>
    <w:rsid w:val="008B3710"/>
    <w:rsid w:val="008B37F9"/>
    <w:rsid w:val="008B400F"/>
    <w:rsid w:val="008B4B73"/>
    <w:rsid w:val="008B5973"/>
    <w:rsid w:val="008B611D"/>
    <w:rsid w:val="008B62B8"/>
    <w:rsid w:val="008B68B2"/>
    <w:rsid w:val="008B6B5B"/>
    <w:rsid w:val="008B6EA6"/>
    <w:rsid w:val="008B7290"/>
    <w:rsid w:val="008B74D2"/>
    <w:rsid w:val="008B784B"/>
    <w:rsid w:val="008B796A"/>
    <w:rsid w:val="008B7F04"/>
    <w:rsid w:val="008C0D0E"/>
    <w:rsid w:val="008C101F"/>
    <w:rsid w:val="008C15FD"/>
    <w:rsid w:val="008C182E"/>
    <w:rsid w:val="008C1972"/>
    <w:rsid w:val="008C266D"/>
    <w:rsid w:val="008C282A"/>
    <w:rsid w:val="008C2EF2"/>
    <w:rsid w:val="008C3886"/>
    <w:rsid w:val="008C3913"/>
    <w:rsid w:val="008C4022"/>
    <w:rsid w:val="008C41F5"/>
    <w:rsid w:val="008C4321"/>
    <w:rsid w:val="008C433B"/>
    <w:rsid w:val="008C43A2"/>
    <w:rsid w:val="008C4690"/>
    <w:rsid w:val="008C46FE"/>
    <w:rsid w:val="008C4A17"/>
    <w:rsid w:val="008C4BF3"/>
    <w:rsid w:val="008C51DA"/>
    <w:rsid w:val="008C5523"/>
    <w:rsid w:val="008C5900"/>
    <w:rsid w:val="008C6158"/>
    <w:rsid w:val="008C63AA"/>
    <w:rsid w:val="008C6512"/>
    <w:rsid w:val="008C68B2"/>
    <w:rsid w:val="008C6C5A"/>
    <w:rsid w:val="008C6F07"/>
    <w:rsid w:val="008C7278"/>
    <w:rsid w:val="008C7AEE"/>
    <w:rsid w:val="008D01A7"/>
    <w:rsid w:val="008D044D"/>
    <w:rsid w:val="008D0692"/>
    <w:rsid w:val="008D0951"/>
    <w:rsid w:val="008D0B4D"/>
    <w:rsid w:val="008D0F4E"/>
    <w:rsid w:val="008D1369"/>
    <w:rsid w:val="008D1511"/>
    <w:rsid w:val="008D195A"/>
    <w:rsid w:val="008D1C60"/>
    <w:rsid w:val="008D2C35"/>
    <w:rsid w:val="008D366F"/>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0FC"/>
    <w:rsid w:val="008E04D2"/>
    <w:rsid w:val="008E0751"/>
    <w:rsid w:val="008E09EB"/>
    <w:rsid w:val="008E19FD"/>
    <w:rsid w:val="008E1A80"/>
    <w:rsid w:val="008E236A"/>
    <w:rsid w:val="008E2729"/>
    <w:rsid w:val="008E275D"/>
    <w:rsid w:val="008E27F5"/>
    <w:rsid w:val="008E36A2"/>
    <w:rsid w:val="008E3789"/>
    <w:rsid w:val="008E408B"/>
    <w:rsid w:val="008E473F"/>
    <w:rsid w:val="008E48E0"/>
    <w:rsid w:val="008E4EA9"/>
    <w:rsid w:val="008E4F0B"/>
    <w:rsid w:val="008E525C"/>
    <w:rsid w:val="008E58B7"/>
    <w:rsid w:val="008E58BF"/>
    <w:rsid w:val="008E59FB"/>
    <w:rsid w:val="008E5F46"/>
    <w:rsid w:val="008E60E9"/>
    <w:rsid w:val="008E62D4"/>
    <w:rsid w:val="008E64E7"/>
    <w:rsid w:val="008E68EB"/>
    <w:rsid w:val="008E75D1"/>
    <w:rsid w:val="008F0D4F"/>
    <w:rsid w:val="008F1AE9"/>
    <w:rsid w:val="008F1B2F"/>
    <w:rsid w:val="008F22C4"/>
    <w:rsid w:val="008F27D8"/>
    <w:rsid w:val="008F28FD"/>
    <w:rsid w:val="008F2E3C"/>
    <w:rsid w:val="008F2FD1"/>
    <w:rsid w:val="008F34D0"/>
    <w:rsid w:val="008F421A"/>
    <w:rsid w:val="008F4307"/>
    <w:rsid w:val="008F475D"/>
    <w:rsid w:val="008F4C91"/>
    <w:rsid w:val="008F53E3"/>
    <w:rsid w:val="008F5818"/>
    <w:rsid w:val="008F5883"/>
    <w:rsid w:val="008F5CFF"/>
    <w:rsid w:val="008F603F"/>
    <w:rsid w:val="008F66EC"/>
    <w:rsid w:val="008F6883"/>
    <w:rsid w:val="008F69FF"/>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2DB3"/>
    <w:rsid w:val="00902E77"/>
    <w:rsid w:val="009037F3"/>
    <w:rsid w:val="009039A4"/>
    <w:rsid w:val="00905402"/>
    <w:rsid w:val="00905744"/>
    <w:rsid w:val="00905756"/>
    <w:rsid w:val="00905AF5"/>
    <w:rsid w:val="00906530"/>
    <w:rsid w:val="00906AEA"/>
    <w:rsid w:val="0091015D"/>
    <w:rsid w:val="00910440"/>
    <w:rsid w:val="009108FF"/>
    <w:rsid w:val="009115E8"/>
    <w:rsid w:val="00911F6A"/>
    <w:rsid w:val="00912525"/>
    <w:rsid w:val="009125BE"/>
    <w:rsid w:val="009125CF"/>
    <w:rsid w:val="00912C65"/>
    <w:rsid w:val="00912CE5"/>
    <w:rsid w:val="00913213"/>
    <w:rsid w:val="009132AF"/>
    <w:rsid w:val="009134B7"/>
    <w:rsid w:val="00913B33"/>
    <w:rsid w:val="00913CF4"/>
    <w:rsid w:val="00913F79"/>
    <w:rsid w:val="009143D6"/>
    <w:rsid w:val="009145BF"/>
    <w:rsid w:val="00914697"/>
    <w:rsid w:val="009146F3"/>
    <w:rsid w:val="009147B8"/>
    <w:rsid w:val="00914D8B"/>
    <w:rsid w:val="009153B5"/>
    <w:rsid w:val="009155CE"/>
    <w:rsid w:val="0091589B"/>
    <w:rsid w:val="0091600D"/>
    <w:rsid w:val="009165C2"/>
    <w:rsid w:val="009165EA"/>
    <w:rsid w:val="00916810"/>
    <w:rsid w:val="00916867"/>
    <w:rsid w:val="009169C6"/>
    <w:rsid w:val="00916F59"/>
    <w:rsid w:val="00917085"/>
    <w:rsid w:val="00917858"/>
    <w:rsid w:val="009179A4"/>
    <w:rsid w:val="00917A9F"/>
    <w:rsid w:val="00917AF6"/>
    <w:rsid w:val="00917E6B"/>
    <w:rsid w:val="00917FF1"/>
    <w:rsid w:val="00920139"/>
    <w:rsid w:val="0092078B"/>
    <w:rsid w:val="009210D1"/>
    <w:rsid w:val="00921139"/>
    <w:rsid w:val="0092138C"/>
    <w:rsid w:val="009213E7"/>
    <w:rsid w:val="00921E46"/>
    <w:rsid w:val="00922016"/>
    <w:rsid w:val="00922952"/>
    <w:rsid w:val="00922C34"/>
    <w:rsid w:val="0092384A"/>
    <w:rsid w:val="00923F37"/>
    <w:rsid w:val="00924257"/>
    <w:rsid w:val="009243E7"/>
    <w:rsid w:val="0092444C"/>
    <w:rsid w:val="00924850"/>
    <w:rsid w:val="009254A3"/>
    <w:rsid w:val="009259A7"/>
    <w:rsid w:val="009264D9"/>
    <w:rsid w:val="0092654C"/>
    <w:rsid w:val="00926E23"/>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541"/>
    <w:rsid w:val="00933753"/>
    <w:rsid w:val="00933B6F"/>
    <w:rsid w:val="00934076"/>
    <w:rsid w:val="00934200"/>
    <w:rsid w:val="00935297"/>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AA0"/>
    <w:rsid w:val="00945F69"/>
    <w:rsid w:val="0094615A"/>
    <w:rsid w:val="0094689E"/>
    <w:rsid w:val="009471EB"/>
    <w:rsid w:val="00947B00"/>
    <w:rsid w:val="00947C5D"/>
    <w:rsid w:val="00947C67"/>
    <w:rsid w:val="00947E81"/>
    <w:rsid w:val="00950449"/>
    <w:rsid w:val="00950461"/>
    <w:rsid w:val="00950598"/>
    <w:rsid w:val="009507C6"/>
    <w:rsid w:val="00950DB8"/>
    <w:rsid w:val="00950DD5"/>
    <w:rsid w:val="00950DFE"/>
    <w:rsid w:val="00951461"/>
    <w:rsid w:val="0095170E"/>
    <w:rsid w:val="009517E0"/>
    <w:rsid w:val="00952347"/>
    <w:rsid w:val="00952387"/>
    <w:rsid w:val="0095347B"/>
    <w:rsid w:val="009539A8"/>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2FE"/>
    <w:rsid w:val="0096049B"/>
    <w:rsid w:val="009607A1"/>
    <w:rsid w:val="00960ABD"/>
    <w:rsid w:val="00960B03"/>
    <w:rsid w:val="00960D5F"/>
    <w:rsid w:val="0096111B"/>
    <w:rsid w:val="009615C0"/>
    <w:rsid w:val="009615FA"/>
    <w:rsid w:val="009619BB"/>
    <w:rsid w:val="009623FC"/>
    <w:rsid w:val="0096265A"/>
    <w:rsid w:val="00962847"/>
    <w:rsid w:val="00962E2E"/>
    <w:rsid w:val="0096351B"/>
    <w:rsid w:val="00963C10"/>
    <w:rsid w:val="0096417D"/>
    <w:rsid w:val="0096419D"/>
    <w:rsid w:val="009643E6"/>
    <w:rsid w:val="009652DE"/>
    <w:rsid w:val="00965431"/>
    <w:rsid w:val="00965524"/>
    <w:rsid w:val="009657CC"/>
    <w:rsid w:val="0096624A"/>
    <w:rsid w:val="00966551"/>
    <w:rsid w:val="00966BA4"/>
    <w:rsid w:val="00967851"/>
    <w:rsid w:val="009678CC"/>
    <w:rsid w:val="00967BDE"/>
    <w:rsid w:val="00967DB8"/>
    <w:rsid w:val="009708BB"/>
    <w:rsid w:val="00970915"/>
    <w:rsid w:val="009709A4"/>
    <w:rsid w:val="00970A77"/>
    <w:rsid w:val="00970CF7"/>
    <w:rsid w:val="009711BD"/>
    <w:rsid w:val="009716B5"/>
    <w:rsid w:val="00971EB5"/>
    <w:rsid w:val="009722B7"/>
    <w:rsid w:val="009722C4"/>
    <w:rsid w:val="00972410"/>
    <w:rsid w:val="00972489"/>
    <w:rsid w:val="00972B11"/>
    <w:rsid w:val="009733C1"/>
    <w:rsid w:val="00973495"/>
    <w:rsid w:val="009736C0"/>
    <w:rsid w:val="00974063"/>
    <w:rsid w:val="009740A6"/>
    <w:rsid w:val="00975253"/>
    <w:rsid w:val="00975F00"/>
    <w:rsid w:val="00976200"/>
    <w:rsid w:val="00976225"/>
    <w:rsid w:val="009767CF"/>
    <w:rsid w:val="00976D40"/>
    <w:rsid w:val="00977B27"/>
    <w:rsid w:val="009801A8"/>
    <w:rsid w:val="0098043B"/>
    <w:rsid w:val="009809AC"/>
    <w:rsid w:val="00980F39"/>
    <w:rsid w:val="009812D3"/>
    <w:rsid w:val="00981BE8"/>
    <w:rsid w:val="00981E4A"/>
    <w:rsid w:val="00981FAE"/>
    <w:rsid w:val="009832E9"/>
    <w:rsid w:val="009835A1"/>
    <w:rsid w:val="00983946"/>
    <w:rsid w:val="00984DF3"/>
    <w:rsid w:val="00984FA9"/>
    <w:rsid w:val="009856D0"/>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70"/>
    <w:rsid w:val="009919C0"/>
    <w:rsid w:val="00991CE7"/>
    <w:rsid w:val="00991E0C"/>
    <w:rsid w:val="009938C0"/>
    <w:rsid w:val="009939D3"/>
    <w:rsid w:val="00993D39"/>
    <w:rsid w:val="00993DF6"/>
    <w:rsid w:val="00993E10"/>
    <w:rsid w:val="00994B74"/>
    <w:rsid w:val="00994CE1"/>
    <w:rsid w:val="00994FF2"/>
    <w:rsid w:val="00995048"/>
    <w:rsid w:val="009954E9"/>
    <w:rsid w:val="00995DEA"/>
    <w:rsid w:val="00996017"/>
    <w:rsid w:val="0099638D"/>
    <w:rsid w:val="00996934"/>
    <w:rsid w:val="00996976"/>
    <w:rsid w:val="00996B2B"/>
    <w:rsid w:val="009A02BA"/>
    <w:rsid w:val="009A04EC"/>
    <w:rsid w:val="009A04FE"/>
    <w:rsid w:val="009A0547"/>
    <w:rsid w:val="009A0B3F"/>
    <w:rsid w:val="009A192D"/>
    <w:rsid w:val="009A20B2"/>
    <w:rsid w:val="009A21CE"/>
    <w:rsid w:val="009A221B"/>
    <w:rsid w:val="009A2300"/>
    <w:rsid w:val="009A23E5"/>
    <w:rsid w:val="009A28B0"/>
    <w:rsid w:val="009A2D1A"/>
    <w:rsid w:val="009A3341"/>
    <w:rsid w:val="009A397A"/>
    <w:rsid w:val="009A3BF6"/>
    <w:rsid w:val="009A3D90"/>
    <w:rsid w:val="009A4009"/>
    <w:rsid w:val="009A4657"/>
    <w:rsid w:val="009A4754"/>
    <w:rsid w:val="009A5832"/>
    <w:rsid w:val="009A5EC2"/>
    <w:rsid w:val="009A6028"/>
    <w:rsid w:val="009A63CE"/>
    <w:rsid w:val="009A6CFD"/>
    <w:rsid w:val="009A7391"/>
    <w:rsid w:val="009A7C08"/>
    <w:rsid w:val="009B002F"/>
    <w:rsid w:val="009B0FC1"/>
    <w:rsid w:val="009B1326"/>
    <w:rsid w:val="009B14AE"/>
    <w:rsid w:val="009B1C3E"/>
    <w:rsid w:val="009B1DCA"/>
    <w:rsid w:val="009B1E90"/>
    <w:rsid w:val="009B1F87"/>
    <w:rsid w:val="009B2530"/>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362"/>
    <w:rsid w:val="009C26E0"/>
    <w:rsid w:val="009C2ADA"/>
    <w:rsid w:val="009C2B0E"/>
    <w:rsid w:val="009C39C5"/>
    <w:rsid w:val="009C434F"/>
    <w:rsid w:val="009C4486"/>
    <w:rsid w:val="009C45D6"/>
    <w:rsid w:val="009C545E"/>
    <w:rsid w:val="009C567E"/>
    <w:rsid w:val="009C641B"/>
    <w:rsid w:val="009C65AE"/>
    <w:rsid w:val="009C6DDE"/>
    <w:rsid w:val="009C7004"/>
    <w:rsid w:val="009C7CB7"/>
    <w:rsid w:val="009C7D6A"/>
    <w:rsid w:val="009C7E8D"/>
    <w:rsid w:val="009D06A9"/>
    <w:rsid w:val="009D0D1B"/>
    <w:rsid w:val="009D1781"/>
    <w:rsid w:val="009D1B2D"/>
    <w:rsid w:val="009D20C4"/>
    <w:rsid w:val="009D2AA7"/>
    <w:rsid w:val="009D3302"/>
    <w:rsid w:val="009D3788"/>
    <w:rsid w:val="009D3B22"/>
    <w:rsid w:val="009D3F14"/>
    <w:rsid w:val="009D4100"/>
    <w:rsid w:val="009D4961"/>
    <w:rsid w:val="009D4F60"/>
    <w:rsid w:val="009D50F3"/>
    <w:rsid w:val="009D5251"/>
    <w:rsid w:val="009D52D7"/>
    <w:rsid w:val="009D59F5"/>
    <w:rsid w:val="009D602D"/>
    <w:rsid w:val="009D67BF"/>
    <w:rsid w:val="009D68E7"/>
    <w:rsid w:val="009D6CC3"/>
    <w:rsid w:val="009D76CE"/>
    <w:rsid w:val="009E01C1"/>
    <w:rsid w:val="009E0419"/>
    <w:rsid w:val="009E046A"/>
    <w:rsid w:val="009E0560"/>
    <w:rsid w:val="009E0A46"/>
    <w:rsid w:val="009E10B1"/>
    <w:rsid w:val="009E131B"/>
    <w:rsid w:val="009E17ED"/>
    <w:rsid w:val="009E1E9A"/>
    <w:rsid w:val="009E1F58"/>
    <w:rsid w:val="009E264C"/>
    <w:rsid w:val="009E2D49"/>
    <w:rsid w:val="009E2F5A"/>
    <w:rsid w:val="009E32F9"/>
    <w:rsid w:val="009E3951"/>
    <w:rsid w:val="009E3ABA"/>
    <w:rsid w:val="009E3CF6"/>
    <w:rsid w:val="009E3E6C"/>
    <w:rsid w:val="009E3FC8"/>
    <w:rsid w:val="009E43E2"/>
    <w:rsid w:val="009E4737"/>
    <w:rsid w:val="009E4958"/>
    <w:rsid w:val="009E5228"/>
    <w:rsid w:val="009E5692"/>
    <w:rsid w:val="009E5A5E"/>
    <w:rsid w:val="009E600A"/>
    <w:rsid w:val="009E67E9"/>
    <w:rsid w:val="009E67F5"/>
    <w:rsid w:val="009E69A4"/>
    <w:rsid w:val="009E70A0"/>
    <w:rsid w:val="009E7229"/>
    <w:rsid w:val="009E7B9A"/>
    <w:rsid w:val="009F0854"/>
    <w:rsid w:val="009F0929"/>
    <w:rsid w:val="009F0DBC"/>
    <w:rsid w:val="009F1714"/>
    <w:rsid w:val="009F17CE"/>
    <w:rsid w:val="009F195E"/>
    <w:rsid w:val="009F1AD8"/>
    <w:rsid w:val="009F1D7C"/>
    <w:rsid w:val="009F21FA"/>
    <w:rsid w:val="009F2259"/>
    <w:rsid w:val="009F238D"/>
    <w:rsid w:val="009F23D1"/>
    <w:rsid w:val="009F2575"/>
    <w:rsid w:val="009F284B"/>
    <w:rsid w:val="009F28F2"/>
    <w:rsid w:val="009F2A64"/>
    <w:rsid w:val="009F2B97"/>
    <w:rsid w:val="009F2CBC"/>
    <w:rsid w:val="009F2EB8"/>
    <w:rsid w:val="009F325B"/>
    <w:rsid w:val="009F365F"/>
    <w:rsid w:val="009F36B9"/>
    <w:rsid w:val="009F3917"/>
    <w:rsid w:val="009F3C95"/>
    <w:rsid w:val="009F3FB3"/>
    <w:rsid w:val="009F41CC"/>
    <w:rsid w:val="009F4437"/>
    <w:rsid w:val="009F460F"/>
    <w:rsid w:val="009F49AD"/>
    <w:rsid w:val="009F4B62"/>
    <w:rsid w:val="009F4D70"/>
    <w:rsid w:val="009F515B"/>
    <w:rsid w:val="009F560C"/>
    <w:rsid w:val="009F5610"/>
    <w:rsid w:val="009F565D"/>
    <w:rsid w:val="009F575B"/>
    <w:rsid w:val="009F57C2"/>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228C"/>
    <w:rsid w:val="00A02AC9"/>
    <w:rsid w:val="00A041BA"/>
    <w:rsid w:val="00A04322"/>
    <w:rsid w:val="00A04591"/>
    <w:rsid w:val="00A04801"/>
    <w:rsid w:val="00A049D8"/>
    <w:rsid w:val="00A04D07"/>
    <w:rsid w:val="00A05B78"/>
    <w:rsid w:val="00A06872"/>
    <w:rsid w:val="00A0692C"/>
    <w:rsid w:val="00A06CA5"/>
    <w:rsid w:val="00A06D2A"/>
    <w:rsid w:val="00A06FA0"/>
    <w:rsid w:val="00A070BC"/>
    <w:rsid w:val="00A0722B"/>
    <w:rsid w:val="00A10E1E"/>
    <w:rsid w:val="00A115AD"/>
    <w:rsid w:val="00A11A7D"/>
    <w:rsid w:val="00A11AED"/>
    <w:rsid w:val="00A1273D"/>
    <w:rsid w:val="00A12A23"/>
    <w:rsid w:val="00A12BBE"/>
    <w:rsid w:val="00A12D0F"/>
    <w:rsid w:val="00A12D67"/>
    <w:rsid w:val="00A13341"/>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975"/>
    <w:rsid w:val="00A17E3A"/>
    <w:rsid w:val="00A17F7C"/>
    <w:rsid w:val="00A2050C"/>
    <w:rsid w:val="00A20722"/>
    <w:rsid w:val="00A20ADD"/>
    <w:rsid w:val="00A20B32"/>
    <w:rsid w:val="00A20FF3"/>
    <w:rsid w:val="00A212DD"/>
    <w:rsid w:val="00A21490"/>
    <w:rsid w:val="00A21626"/>
    <w:rsid w:val="00A225DD"/>
    <w:rsid w:val="00A22D37"/>
    <w:rsid w:val="00A22FDC"/>
    <w:rsid w:val="00A233A6"/>
    <w:rsid w:val="00A234AC"/>
    <w:rsid w:val="00A237EC"/>
    <w:rsid w:val="00A238A1"/>
    <w:rsid w:val="00A23E93"/>
    <w:rsid w:val="00A23F0C"/>
    <w:rsid w:val="00A24407"/>
    <w:rsid w:val="00A24C7D"/>
    <w:rsid w:val="00A2553B"/>
    <w:rsid w:val="00A258EB"/>
    <w:rsid w:val="00A261E9"/>
    <w:rsid w:val="00A26214"/>
    <w:rsid w:val="00A2632C"/>
    <w:rsid w:val="00A26524"/>
    <w:rsid w:val="00A26AE3"/>
    <w:rsid w:val="00A2704C"/>
    <w:rsid w:val="00A27060"/>
    <w:rsid w:val="00A3019B"/>
    <w:rsid w:val="00A30271"/>
    <w:rsid w:val="00A303F4"/>
    <w:rsid w:val="00A308CB"/>
    <w:rsid w:val="00A30E45"/>
    <w:rsid w:val="00A3142E"/>
    <w:rsid w:val="00A31889"/>
    <w:rsid w:val="00A31900"/>
    <w:rsid w:val="00A323DC"/>
    <w:rsid w:val="00A325EC"/>
    <w:rsid w:val="00A328A3"/>
    <w:rsid w:val="00A3298E"/>
    <w:rsid w:val="00A32CF7"/>
    <w:rsid w:val="00A330C1"/>
    <w:rsid w:val="00A33BFB"/>
    <w:rsid w:val="00A33C0A"/>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0CF7"/>
    <w:rsid w:val="00A41460"/>
    <w:rsid w:val="00A414C8"/>
    <w:rsid w:val="00A41709"/>
    <w:rsid w:val="00A421DE"/>
    <w:rsid w:val="00A42308"/>
    <w:rsid w:val="00A4242A"/>
    <w:rsid w:val="00A427F7"/>
    <w:rsid w:val="00A42A90"/>
    <w:rsid w:val="00A42BAB"/>
    <w:rsid w:val="00A43637"/>
    <w:rsid w:val="00A439B5"/>
    <w:rsid w:val="00A440F1"/>
    <w:rsid w:val="00A4452F"/>
    <w:rsid w:val="00A448B0"/>
    <w:rsid w:val="00A449B0"/>
    <w:rsid w:val="00A44AD0"/>
    <w:rsid w:val="00A45282"/>
    <w:rsid w:val="00A46545"/>
    <w:rsid w:val="00A46686"/>
    <w:rsid w:val="00A4694C"/>
    <w:rsid w:val="00A46AA5"/>
    <w:rsid w:val="00A471FC"/>
    <w:rsid w:val="00A47E23"/>
    <w:rsid w:val="00A5043E"/>
    <w:rsid w:val="00A508A2"/>
    <w:rsid w:val="00A50D99"/>
    <w:rsid w:val="00A51AD3"/>
    <w:rsid w:val="00A51EE7"/>
    <w:rsid w:val="00A524B7"/>
    <w:rsid w:val="00A525D2"/>
    <w:rsid w:val="00A52A46"/>
    <w:rsid w:val="00A52FA6"/>
    <w:rsid w:val="00A53DA7"/>
    <w:rsid w:val="00A5403F"/>
    <w:rsid w:val="00A54080"/>
    <w:rsid w:val="00A54C5A"/>
    <w:rsid w:val="00A54EBA"/>
    <w:rsid w:val="00A56156"/>
    <w:rsid w:val="00A561E9"/>
    <w:rsid w:val="00A5621E"/>
    <w:rsid w:val="00A5709F"/>
    <w:rsid w:val="00A5738B"/>
    <w:rsid w:val="00A60024"/>
    <w:rsid w:val="00A601AD"/>
    <w:rsid w:val="00A606BC"/>
    <w:rsid w:val="00A60F31"/>
    <w:rsid w:val="00A61579"/>
    <w:rsid w:val="00A61BF3"/>
    <w:rsid w:val="00A61CF8"/>
    <w:rsid w:val="00A6208C"/>
    <w:rsid w:val="00A620D1"/>
    <w:rsid w:val="00A621DC"/>
    <w:rsid w:val="00A6232D"/>
    <w:rsid w:val="00A62B1A"/>
    <w:rsid w:val="00A62BC7"/>
    <w:rsid w:val="00A6335C"/>
    <w:rsid w:val="00A63BE1"/>
    <w:rsid w:val="00A63EF1"/>
    <w:rsid w:val="00A645F8"/>
    <w:rsid w:val="00A6521D"/>
    <w:rsid w:val="00A666DA"/>
    <w:rsid w:val="00A667B7"/>
    <w:rsid w:val="00A66B72"/>
    <w:rsid w:val="00A66D39"/>
    <w:rsid w:val="00A67048"/>
    <w:rsid w:val="00A67761"/>
    <w:rsid w:val="00A6788B"/>
    <w:rsid w:val="00A67905"/>
    <w:rsid w:val="00A67941"/>
    <w:rsid w:val="00A67C71"/>
    <w:rsid w:val="00A67E92"/>
    <w:rsid w:val="00A67EF4"/>
    <w:rsid w:val="00A67FAA"/>
    <w:rsid w:val="00A70392"/>
    <w:rsid w:val="00A703BF"/>
    <w:rsid w:val="00A704E6"/>
    <w:rsid w:val="00A705AD"/>
    <w:rsid w:val="00A708DE"/>
    <w:rsid w:val="00A708E1"/>
    <w:rsid w:val="00A7099E"/>
    <w:rsid w:val="00A70C57"/>
    <w:rsid w:val="00A719B5"/>
    <w:rsid w:val="00A71A05"/>
    <w:rsid w:val="00A71FF1"/>
    <w:rsid w:val="00A7262C"/>
    <w:rsid w:val="00A729E3"/>
    <w:rsid w:val="00A732DF"/>
    <w:rsid w:val="00A73691"/>
    <w:rsid w:val="00A73C47"/>
    <w:rsid w:val="00A73D70"/>
    <w:rsid w:val="00A73DD3"/>
    <w:rsid w:val="00A7401E"/>
    <w:rsid w:val="00A74589"/>
    <w:rsid w:val="00A74971"/>
    <w:rsid w:val="00A74B1F"/>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5230"/>
    <w:rsid w:val="00A85777"/>
    <w:rsid w:val="00A865B7"/>
    <w:rsid w:val="00A869CC"/>
    <w:rsid w:val="00A8704F"/>
    <w:rsid w:val="00A873E0"/>
    <w:rsid w:val="00A87C41"/>
    <w:rsid w:val="00A918A4"/>
    <w:rsid w:val="00A92751"/>
    <w:rsid w:val="00A9346C"/>
    <w:rsid w:val="00A9401F"/>
    <w:rsid w:val="00A94A15"/>
    <w:rsid w:val="00A94CDD"/>
    <w:rsid w:val="00A95077"/>
    <w:rsid w:val="00A9531D"/>
    <w:rsid w:val="00A953F9"/>
    <w:rsid w:val="00A955E6"/>
    <w:rsid w:val="00A95E29"/>
    <w:rsid w:val="00A95F38"/>
    <w:rsid w:val="00A9660A"/>
    <w:rsid w:val="00A96952"/>
    <w:rsid w:val="00A96BAF"/>
    <w:rsid w:val="00A96C8E"/>
    <w:rsid w:val="00A96EC9"/>
    <w:rsid w:val="00A973DB"/>
    <w:rsid w:val="00A97403"/>
    <w:rsid w:val="00A97650"/>
    <w:rsid w:val="00A976A9"/>
    <w:rsid w:val="00A9785A"/>
    <w:rsid w:val="00A97BFB"/>
    <w:rsid w:val="00AA00C8"/>
    <w:rsid w:val="00AA01AB"/>
    <w:rsid w:val="00AA0AD4"/>
    <w:rsid w:val="00AA0B25"/>
    <w:rsid w:val="00AA0D54"/>
    <w:rsid w:val="00AA1CAF"/>
    <w:rsid w:val="00AA1E60"/>
    <w:rsid w:val="00AA1F45"/>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508F"/>
    <w:rsid w:val="00AA51C4"/>
    <w:rsid w:val="00AA5307"/>
    <w:rsid w:val="00AA5628"/>
    <w:rsid w:val="00AA58FA"/>
    <w:rsid w:val="00AA5D08"/>
    <w:rsid w:val="00AA5FE0"/>
    <w:rsid w:val="00AA6078"/>
    <w:rsid w:val="00AA6CC0"/>
    <w:rsid w:val="00AA6E42"/>
    <w:rsid w:val="00AA7190"/>
    <w:rsid w:val="00AA76C7"/>
    <w:rsid w:val="00AB0177"/>
    <w:rsid w:val="00AB0258"/>
    <w:rsid w:val="00AB072C"/>
    <w:rsid w:val="00AB16A3"/>
    <w:rsid w:val="00AB19F2"/>
    <w:rsid w:val="00AB2C8D"/>
    <w:rsid w:val="00AB2D5F"/>
    <w:rsid w:val="00AB33EE"/>
    <w:rsid w:val="00AB383A"/>
    <w:rsid w:val="00AB3B30"/>
    <w:rsid w:val="00AB4945"/>
    <w:rsid w:val="00AB4EB2"/>
    <w:rsid w:val="00AB5094"/>
    <w:rsid w:val="00AB51F5"/>
    <w:rsid w:val="00AB5B07"/>
    <w:rsid w:val="00AB5FDA"/>
    <w:rsid w:val="00AB60E6"/>
    <w:rsid w:val="00AB6B70"/>
    <w:rsid w:val="00AB70B5"/>
    <w:rsid w:val="00AB7273"/>
    <w:rsid w:val="00AB79F9"/>
    <w:rsid w:val="00AB7E66"/>
    <w:rsid w:val="00AC02F1"/>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8D5"/>
    <w:rsid w:val="00AC79BF"/>
    <w:rsid w:val="00AC7A71"/>
    <w:rsid w:val="00AC7AFF"/>
    <w:rsid w:val="00AC7F74"/>
    <w:rsid w:val="00AD05EE"/>
    <w:rsid w:val="00AD08DF"/>
    <w:rsid w:val="00AD0A48"/>
    <w:rsid w:val="00AD159D"/>
    <w:rsid w:val="00AD16DA"/>
    <w:rsid w:val="00AD1885"/>
    <w:rsid w:val="00AD18AB"/>
    <w:rsid w:val="00AD1939"/>
    <w:rsid w:val="00AD22FA"/>
    <w:rsid w:val="00AD2FBF"/>
    <w:rsid w:val="00AD3448"/>
    <w:rsid w:val="00AD3471"/>
    <w:rsid w:val="00AD34E4"/>
    <w:rsid w:val="00AD3569"/>
    <w:rsid w:val="00AD38AF"/>
    <w:rsid w:val="00AD42C7"/>
    <w:rsid w:val="00AD5772"/>
    <w:rsid w:val="00AD5785"/>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3BE"/>
    <w:rsid w:val="00AE2929"/>
    <w:rsid w:val="00AE2941"/>
    <w:rsid w:val="00AE2957"/>
    <w:rsid w:val="00AE2BAA"/>
    <w:rsid w:val="00AE2BD0"/>
    <w:rsid w:val="00AE37D0"/>
    <w:rsid w:val="00AE3D9A"/>
    <w:rsid w:val="00AE3EBF"/>
    <w:rsid w:val="00AE3FC3"/>
    <w:rsid w:val="00AE4785"/>
    <w:rsid w:val="00AE4D57"/>
    <w:rsid w:val="00AE4E2C"/>
    <w:rsid w:val="00AE4EEF"/>
    <w:rsid w:val="00AE5575"/>
    <w:rsid w:val="00AE623B"/>
    <w:rsid w:val="00AE6380"/>
    <w:rsid w:val="00AE6A4A"/>
    <w:rsid w:val="00AE6C8A"/>
    <w:rsid w:val="00AE7780"/>
    <w:rsid w:val="00AE78E8"/>
    <w:rsid w:val="00AE7A63"/>
    <w:rsid w:val="00AF060B"/>
    <w:rsid w:val="00AF1203"/>
    <w:rsid w:val="00AF2230"/>
    <w:rsid w:val="00AF2307"/>
    <w:rsid w:val="00AF2865"/>
    <w:rsid w:val="00AF2F87"/>
    <w:rsid w:val="00AF327C"/>
    <w:rsid w:val="00AF33FC"/>
    <w:rsid w:val="00AF3855"/>
    <w:rsid w:val="00AF3949"/>
    <w:rsid w:val="00AF3EE0"/>
    <w:rsid w:val="00AF4181"/>
    <w:rsid w:val="00AF4356"/>
    <w:rsid w:val="00AF4382"/>
    <w:rsid w:val="00AF4499"/>
    <w:rsid w:val="00AF44F4"/>
    <w:rsid w:val="00AF4EC3"/>
    <w:rsid w:val="00AF5327"/>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896"/>
    <w:rsid w:val="00B0190C"/>
    <w:rsid w:val="00B01BBA"/>
    <w:rsid w:val="00B01FCE"/>
    <w:rsid w:val="00B021CA"/>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98E"/>
    <w:rsid w:val="00B05AC8"/>
    <w:rsid w:val="00B05D2D"/>
    <w:rsid w:val="00B06BDB"/>
    <w:rsid w:val="00B06C24"/>
    <w:rsid w:val="00B06F62"/>
    <w:rsid w:val="00B072CE"/>
    <w:rsid w:val="00B07E99"/>
    <w:rsid w:val="00B10322"/>
    <w:rsid w:val="00B10429"/>
    <w:rsid w:val="00B1042F"/>
    <w:rsid w:val="00B10895"/>
    <w:rsid w:val="00B10B29"/>
    <w:rsid w:val="00B10EAB"/>
    <w:rsid w:val="00B116E7"/>
    <w:rsid w:val="00B119D9"/>
    <w:rsid w:val="00B11E02"/>
    <w:rsid w:val="00B12A7D"/>
    <w:rsid w:val="00B12BC7"/>
    <w:rsid w:val="00B1358F"/>
    <w:rsid w:val="00B13804"/>
    <w:rsid w:val="00B14065"/>
    <w:rsid w:val="00B15779"/>
    <w:rsid w:val="00B158A6"/>
    <w:rsid w:val="00B15988"/>
    <w:rsid w:val="00B15BC5"/>
    <w:rsid w:val="00B15C8B"/>
    <w:rsid w:val="00B16216"/>
    <w:rsid w:val="00B1659D"/>
    <w:rsid w:val="00B167C8"/>
    <w:rsid w:val="00B16BDA"/>
    <w:rsid w:val="00B16D30"/>
    <w:rsid w:val="00B171FB"/>
    <w:rsid w:val="00B173D4"/>
    <w:rsid w:val="00B17E92"/>
    <w:rsid w:val="00B20042"/>
    <w:rsid w:val="00B20B4E"/>
    <w:rsid w:val="00B2103D"/>
    <w:rsid w:val="00B210B1"/>
    <w:rsid w:val="00B21154"/>
    <w:rsid w:val="00B2193E"/>
    <w:rsid w:val="00B21B1B"/>
    <w:rsid w:val="00B21FF4"/>
    <w:rsid w:val="00B223F5"/>
    <w:rsid w:val="00B22C14"/>
    <w:rsid w:val="00B22DAC"/>
    <w:rsid w:val="00B23CCD"/>
    <w:rsid w:val="00B23F7D"/>
    <w:rsid w:val="00B23FFA"/>
    <w:rsid w:val="00B25117"/>
    <w:rsid w:val="00B2593D"/>
    <w:rsid w:val="00B25979"/>
    <w:rsid w:val="00B259A3"/>
    <w:rsid w:val="00B25A9B"/>
    <w:rsid w:val="00B25B8F"/>
    <w:rsid w:val="00B2603F"/>
    <w:rsid w:val="00B262F4"/>
    <w:rsid w:val="00B2679D"/>
    <w:rsid w:val="00B270D9"/>
    <w:rsid w:val="00B2759E"/>
    <w:rsid w:val="00B30107"/>
    <w:rsid w:val="00B303EF"/>
    <w:rsid w:val="00B30847"/>
    <w:rsid w:val="00B30B23"/>
    <w:rsid w:val="00B30EA3"/>
    <w:rsid w:val="00B31984"/>
    <w:rsid w:val="00B31E6B"/>
    <w:rsid w:val="00B32504"/>
    <w:rsid w:val="00B32765"/>
    <w:rsid w:val="00B33062"/>
    <w:rsid w:val="00B33671"/>
    <w:rsid w:val="00B33804"/>
    <w:rsid w:val="00B33C0E"/>
    <w:rsid w:val="00B34166"/>
    <w:rsid w:val="00B3417C"/>
    <w:rsid w:val="00B34521"/>
    <w:rsid w:val="00B34548"/>
    <w:rsid w:val="00B34843"/>
    <w:rsid w:val="00B3510F"/>
    <w:rsid w:val="00B354A6"/>
    <w:rsid w:val="00B35617"/>
    <w:rsid w:val="00B35802"/>
    <w:rsid w:val="00B35E9E"/>
    <w:rsid w:val="00B3659E"/>
    <w:rsid w:val="00B365E1"/>
    <w:rsid w:val="00B36A6E"/>
    <w:rsid w:val="00B36E26"/>
    <w:rsid w:val="00B3712E"/>
    <w:rsid w:val="00B373D3"/>
    <w:rsid w:val="00B37751"/>
    <w:rsid w:val="00B37EF4"/>
    <w:rsid w:val="00B402EE"/>
    <w:rsid w:val="00B405FB"/>
    <w:rsid w:val="00B40AB0"/>
    <w:rsid w:val="00B41367"/>
    <w:rsid w:val="00B41710"/>
    <w:rsid w:val="00B4199B"/>
    <w:rsid w:val="00B419BB"/>
    <w:rsid w:val="00B41BE3"/>
    <w:rsid w:val="00B421EC"/>
    <w:rsid w:val="00B42571"/>
    <w:rsid w:val="00B42BA1"/>
    <w:rsid w:val="00B433B8"/>
    <w:rsid w:val="00B43585"/>
    <w:rsid w:val="00B43C4F"/>
    <w:rsid w:val="00B441AD"/>
    <w:rsid w:val="00B44A4A"/>
    <w:rsid w:val="00B44F4A"/>
    <w:rsid w:val="00B45150"/>
    <w:rsid w:val="00B451E5"/>
    <w:rsid w:val="00B4523E"/>
    <w:rsid w:val="00B45475"/>
    <w:rsid w:val="00B45F1A"/>
    <w:rsid w:val="00B460B6"/>
    <w:rsid w:val="00B4627D"/>
    <w:rsid w:val="00B466B5"/>
    <w:rsid w:val="00B472D9"/>
    <w:rsid w:val="00B47711"/>
    <w:rsid w:val="00B47A3A"/>
    <w:rsid w:val="00B47DAE"/>
    <w:rsid w:val="00B503C8"/>
    <w:rsid w:val="00B50C6E"/>
    <w:rsid w:val="00B51190"/>
    <w:rsid w:val="00B51270"/>
    <w:rsid w:val="00B513A6"/>
    <w:rsid w:val="00B5177A"/>
    <w:rsid w:val="00B51A81"/>
    <w:rsid w:val="00B51C7A"/>
    <w:rsid w:val="00B52338"/>
    <w:rsid w:val="00B52528"/>
    <w:rsid w:val="00B52B98"/>
    <w:rsid w:val="00B52BBB"/>
    <w:rsid w:val="00B52F2B"/>
    <w:rsid w:val="00B530A5"/>
    <w:rsid w:val="00B5374E"/>
    <w:rsid w:val="00B53899"/>
    <w:rsid w:val="00B5413D"/>
    <w:rsid w:val="00B548F4"/>
    <w:rsid w:val="00B54B29"/>
    <w:rsid w:val="00B5503A"/>
    <w:rsid w:val="00B550CF"/>
    <w:rsid w:val="00B551EA"/>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4C10"/>
    <w:rsid w:val="00B651A5"/>
    <w:rsid w:val="00B652EA"/>
    <w:rsid w:val="00B65A6D"/>
    <w:rsid w:val="00B65BF7"/>
    <w:rsid w:val="00B65E28"/>
    <w:rsid w:val="00B65E6B"/>
    <w:rsid w:val="00B65E9F"/>
    <w:rsid w:val="00B65F0F"/>
    <w:rsid w:val="00B668CF"/>
    <w:rsid w:val="00B66A74"/>
    <w:rsid w:val="00B67598"/>
    <w:rsid w:val="00B70102"/>
    <w:rsid w:val="00B705C1"/>
    <w:rsid w:val="00B70AC1"/>
    <w:rsid w:val="00B70AF0"/>
    <w:rsid w:val="00B70C29"/>
    <w:rsid w:val="00B71230"/>
    <w:rsid w:val="00B712D1"/>
    <w:rsid w:val="00B71417"/>
    <w:rsid w:val="00B7149A"/>
    <w:rsid w:val="00B71AE9"/>
    <w:rsid w:val="00B71B3B"/>
    <w:rsid w:val="00B72512"/>
    <w:rsid w:val="00B728D5"/>
    <w:rsid w:val="00B72B38"/>
    <w:rsid w:val="00B7333B"/>
    <w:rsid w:val="00B73342"/>
    <w:rsid w:val="00B73579"/>
    <w:rsid w:val="00B73F2B"/>
    <w:rsid w:val="00B7429B"/>
    <w:rsid w:val="00B74506"/>
    <w:rsid w:val="00B747E7"/>
    <w:rsid w:val="00B74F5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99D"/>
    <w:rsid w:val="00B82AC6"/>
    <w:rsid w:val="00B82E46"/>
    <w:rsid w:val="00B830DC"/>
    <w:rsid w:val="00B83279"/>
    <w:rsid w:val="00B83BC6"/>
    <w:rsid w:val="00B83F9E"/>
    <w:rsid w:val="00B83FD7"/>
    <w:rsid w:val="00B842DC"/>
    <w:rsid w:val="00B84427"/>
    <w:rsid w:val="00B8514A"/>
    <w:rsid w:val="00B85483"/>
    <w:rsid w:val="00B855A6"/>
    <w:rsid w:val="00B85651"/>
    <w:rsid w:val="00B8573E"/>
    <w:rsid w:val="00B85897"/>
    <w:rsid w:val="00B85CBF"/>
    <w:rsid w:val="00B8603A"/>
    <w:rsid w:val="00B867AD"/>
    <w:rsid w:val="00B86FCA"/>
    <w:rsid w:val="00B872AB"/>
    <w:rsid w:val="00B87C76"/>
    <w:rsid w:val="00B87DB4"/>
    <w:rsid w:val="00B87EA1"/>
    <w:rsid w:val="00B90567"/>
    <w:rsid w:val="00B9056E"/>
    <w:rsid w:val="00B90CA4"/>
    <w:rsid w:val="00B912E9"/>
    <w:rsid w:val="00B917E3"/>
    <w:rsid w:val="00B91A0D"/>
    <w:rsid w:val="00B9236C"/>
    <w:rsid w:val="00B92546"/>
    <w:rsid w:val="00B92760"/>
    <w:rsid w:val="00B92962"/>
    <w:rsid w:val="00B9373E"/>
    <w:rsid w:val="00B93FFF"/>
    <w:rsid w:val="00B95740"/>
    <w:rsid w:val="00B95B77"/>
    <w:rsid w:val="00B95CA4"/>
    <w:rsid w:val="00B962FC"/>
    <w:rsid w:val="00B965E8"/>
    <w:rsid w:val="00B96957"/>
    <w:rsid w:val="00B96AB1"/>
    <w:rsid w:val="00B96ACC"/>
    <w:rsid w:val="00B96B8F"/>
    <w:rsid w:val="00B97113"/>
    <w:rsid w:val="00B9711A"/>
    <w:rsid w:val="00BA0457"/>
    <w:rsid w:val="00BA05B0"/>
    <w:rsid w:val="00BA062D"/>
    <w:rsid w:val="00BA076D"/>
    <w:rsid w:val="00BA08A2"/>
    <w:rsid w:val="00BA105C"/>
    <w:rsid w:val="00BA11E7"/>
    <w:rsid w:val="00BA1682"/>
    <w:rsid w:val="00BA179B"/>
    <w:rsid w:val="00BA1FE4"/>
    <w:rsid w:val="00BA2933"/>
    <w:rsid w:val="00BA294C"/>
    <w:rsid w:val="00BA2980"/>
    <w:rsid w:val="00BA2AC4"/>
    <w:rsid w:val="00BA2AE1"/>
    <w:rsid w:val="00BA2AF9"/>
    <w:rsid w:val="00BA2B31"/>
    <w:rsid w:val="00BA3481"/>
    <w:rsid w:val="00BA42EC"/>
    <w:rsid w:val="00BA452E"/>
    <w:rsid w:val="00BA4C34"/>
    <w:rsid w:val="00BA4E3F"/>
    <w:rsid w:val="00BA50D8"/>
    <w:rsid w:val="00BA522D"/>
    <w:rsid w:val="00BA53EB"/>
    <w:rsid w:val="00BA5A3A"/>
    <w:rsid w:val="00BA5C9C"/>
    <w:rsid w:val="00BA5FAE"/>
    <w:rsid w:val="00BA74BE"/>
    <w:rsid w:val="00BA7755"/>
    <w:rsid w:val="00BA783B"/>
    <w:rsid w:val="00BA7B8E"/>
    <w:rsid w:val="00BA7D8F"/>
    <w:rsid w:val="00BA7E24"/>
    <w:rsid w:val="00BA7EBC"/>
    <w:rsid w:val="00BA7F8B"/>
    <w:rsid w:val="00BB004E"/>
    <w:rsid w:val="00BB03E4"/>
    <w:rsid w:val="00BB0EA1"/>
    <w:rsid w:val="00BB1196"/>
    <w:rsid w:val="00BB142A"/>
    <w:rsid w:val="00BB1921"/>
    <w:rsid w:val="00BB1C0F"/>
    <w:rsid w:val="00BB2A5C"/>
    <w:rsid w:val="00BB3AA6"/>
    <w:rsid w:val="00BB3CBB"/>
    <w:rsid w:val="00BB3E86"/>
    <w:rsid w:val="00BB42E7"/>
    <w:rsid w:val="00BB477D"/>
    <w:rsid w:val="00BB4B80"/>
    <w:rsid w:val="00BB4CA2"/>
    <w:rsid w:val="00BB4D3F"/>
    <w:rsid w:val="00BB5092"/>
    <w:rsid w:val="00BB5907"/>
    <w:rsid w:val="00BB5C5B"/>
    <w:rsid w:val="00BB5D50"/>
    <w:rsid w:val="00BB5DBA"/>
    <w:rsid w:val="00BB5E27"/>
    <w:rsid w:val="00BB6099"/>
    <w:rsid w:val="00BB6FC2"/>
    <w:rsid w:val="00BB7700"/>
    <w:rsid w:val="00BB7937"/>
    <w:rsid w:val="00BB7DFC"/>
    <w:rsid w:val="00BC0220"/>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3C15"/>
    <w:rsid w:val="00BC426B"/>
    <w:rsid w:val="00BC457D"/>
    <w:rsid w:val="00BC496B"/>
    <w:rsid w:val="00BC4CA5"/>
    <w:rsid w:val="00BC57B0"/>
    <w:rsid w:val="00BC5813"/>
    <w:rsid w:val="00BC596A"/>
    <w:rsid w:val="00BC5ADC"/>
    <w:rsid w:val="00BC5E75"/>
    <w:rsid w:val="00BC658E"/>
    <w:rsid w:val="00BC6612"/>
    <w:rsid w:val="00BC6857"/>
    <w:rsid w:val="00BC7B04"/>
    <w:rsid w:val="00BC7BB6"/>
    <w:rsid w:val="00BD077F"/>
    <w:rsid w:val="00BD0A17"/>
    <w:rsid w:val="00BD1151"/>
    <w:rsid w:val="00BD156C"/>
    <w:rsid w:val="00BD20E7"/>
    <w:rsid w:val="00BD2158"/>
    <w:rsid w:val="00BD2284"/>
    <w:rsid w:val="00BD2591"/>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8E7"/>
    <w:rsid w:val="00BD72DE"/>
    <w:rsid w:val="00BD7953"/>
    <w:rsid w:val="00BD7C2A"/>
    <w:rsid w:val="00BD7C50"/>
    <w:rsid w:val="00BD7E3B"/>
    <w:rsid w:val="00BE031F"/>
    <w:rsid w:val="00BE080F"/>
    <w:rsid w:val="00BE0E1D"/>
    <w:rsid w:val="00BE1270"/>
    <w:rsid w:val="00BE141D"/>
    <w:rsid w:val="00BE159C"/>
    <w:rsid w:val="00BE163A"/>
    <w:rsid w:val="00BE1DBD"/>
    <w:rsid w:val="00BE1DE0"/>
    <w:rsid w:val="00BE2082"/>
    <w:rsid w:val="00BE22A8"/>
    <w:rsid w:val="00BE2666"/>
    <w:rsid w:val="00BE3778"/>
    <w:rsid w:val="00BE3962"/>
    <w:rsid w:val="00BE4107"/>
    <w:rsid w:val="00BE43F6"/>
    <w:rsid w:val="00BE4446"/>
    <w:rsid w:val="00BE4C91"/>
    <w:rsid w:val="00BE5B1C"/>
    <w:rsid w:val="00BE5D10"/>
    <w:rsid w:val="00BE7061"/>
    <w:rsid w:val="00BE783A"/>
    <w:rsid w:val="00BE7EEF"/>
    <w:rsid w:val="00BF05E3"/>
    <w:rsid w:val="00BF1931"/>
    <w:rsid w:val="00BF19D7"/>
    <w:rsid w:val="00BF1A10"/>
    <w:rsid w:val="00BF1AA4"/>
    <w:rsid w:val="00BF212B"/>
    <w:rsid w:val="00BF24F5"/>
    <w:rsid w:val="00BF362D"/>
    <w:rsid w:val="00BF37CE"/>
    <w:rsid w:val="00BF5572"/>
    <w:rsid w:val="00BF5810"/>
    <w:rsid w:val="00BF5EE9"/>
    <w:rsid w:val="00BF64E7"/>
    <w:rsid w:val="00BF7563"/>
    <w:rsid w:val="00C014A4"/>
    <w:rsid w:val="00C01F9A"/>
    <w:rsid w:val="00C023B5"/>
    <w:rsid w:val="00C0278B"/>
    <w:rsid w:val="00C0284F"/>
    <w:rsid w:val="00C0353C"/>
    <w:rsid w:val="00C03825"/>
    <w:rsid w:val="00C04CA1"/>
    <w:rsid w:val="00C05729"/>
    <w:rsid w:val="00C05E01"/>
    <w:rsid w:val="00C06316"/>
    <w:rsid w:val="00C066B9"/>
    <w:rsid w:val="00C06ED5"/>
    <w:rsid w:val="00C071DD"/>
    <w:rsid w:val="00C078FB"/>
    <w:rsid w:val="00C07B45"/>
    <w:rsid w:val="00C07E4B"/>
    <w:rsid w:val="00C1106F"/>
    <w:rsid w:val="00C116E7"/>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5037"/>
    <w:rsid w:val="00C15F1E"/>
    <w:rsid w:val="00C15F4B"/>
    <w:rsid w:val="00C16EBD"/>
    <w:rsid w:val="00C177FB"/>
    <w:rsid w:val="00C17C2E"/>
    <w:rsid w:val="00C200D6"/>
    <w:rsid w:val="00C202B4"/>
    <w:rsid w:val="00C203D2"/>
    <w:rsid w:val="00C20502"/>
    <w:rsid w:val="00C205C5"/>
    <w:rsid w:val="00C2060C"/>
    <w:rsid w:val="00C207A0"/>
    <w:rsid w:val="00C20F45"/>
    <w:rsid w:val="00C220F3"/>
    <w:rsid w:val="00C22E36"/>
    <w:rsid w:val="00C22FAE"/>
    <w:rsid w:val="00C2313A"/>
    <w:rsid w:val="00C23BD0"/>
    <w:rsid w:val="00C23CC9"/>
    <w:rsid w:val="00C23D70"/>
    <w:rsid w:val="00C240E1"/>
    <w:rsid w:val="00C24161"/>
    <w:rsid w:val="00C244DF"/>
    <w:rsid w:val="00C24C08"/>
    <w:rsid w:val="00C260B0"/>
    <w:rsid w:val="00C26B4F"/>
    <w:rsid w:val="00C2752D"/>
    <w:rsid w:val="00C27543"/>
    <w:rsid w:val="00C27B27"/>
    <w:rsid w:val="00C3011B"/>
    <w:rsid w:val="00C30418"/>
    <w:rsid w:val="00C30571"/>
    <w:rsid w:val="00C30B1F"/>
    <w:rsid w:val="00C30DAC"/>
    <w:rsid w:val="00C31181"/>
    <w:rsid w:val="00C32635"/>
    <w:rsid w:val="00C3276D"/>
    <w:rsid w:val="00C32852"/>
    <w:rsid w:val="00C328C3"/>
    <w:rsid w:val="00C32936"/>
    <w:rsid w:val="00C32D0A"/>
    <w:rsid w:val="00C330EE"/>
    <w:rsid w:val="00C333F7"/>
    <w:rsid w:val="00C33A56"/>
    <w:rsid w:val="00C33D7D"/>
    <w:rsid w:val="00C346EA"/>
    <w:rsid w:val="00C34718"/>
    <w:rsid w:val="00C3476C"/>
    <w:rsid w:val="00C34833"/>
    <w:rsid w:val="00C34B2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55F8"/>
    <w:rsid w:val="00C4567A"/>
    <w:rsid w:val="00C4609A"/>
    <w:rsid w:val="00C46263"/>
    <w:rsid w:val="00C46ECF"/>
    <w:rsid w:val="00C4723C"/>
    <w:rsid w:val="00C4779C"/>
    <w:rsid w:val="00C47AA3"/>
    <w:rsid w:val="00C47AC0"/>
    <w:rsid w:val="00C50AA3"/>
    <w:rsid w:val="00C50F81"/>
    <w:rsid w:val="00C511C7"/>
    <w:rsid w:val="00C512A8"/>
    <w:rsid w:val="00C51591"/>
    <w:rsid w:val="00C51711"/>
    <w:rsid w:val="00C51A28"/>
    <w:rsid w:val="00C51C14"/>
    <w:rsid w:val="00C523B8"/>
    <w:rsid w:val="00C52ED2"/>
    <w:rsid w:val="00C53827"/>
    <w:rsid w:val="00C53C75"/>
    <w:rsid w:val="00C53E4E"/>
    <w:rsid w:val="00C5437A"/>
    <w:rsid w:val="00C54928"/>
    <w:rsid w:val="00C54F35"/>
    <w:rsid w:val="00C54F84"/>
    <w:rsid w:val="00C5501E"/>
    <w:rsid w:val="00C5517B"/>
    <w:rsid w:val="00C55519"/>
    <w:rsid w:val="00C558CB"/>
    <w:rsid w:val="00C55A58"/>
    <w:rsid w:val="00C55A89"/>
    <w:rsid w:val="00C5626B"/>
    <w:rsid w:val="00C565E1"/>
    <w:rsid w:val="00C5680B"/>
    <w:rsid w:val="00C56C19"/>
    <w:rsid w:val="00C56C21"/>
    <w:rsid w:val="00C57288"/>
    <w:rsid w:val="00C5745C"/>
    <w:rsid w:val="00C57FCF"/>
    <w:rsid w:val="00C6115C"/>
    <w:rsid w:val="00C61244"/>
    <w:rsid w:val="00C61845"/>
    <w:rsid w:val="00C61A84"/>
    <w:rsid w:val="00C61EC2"/>
    <w:rsid w:val="00C6234A"/>
    <w:rsid w:val="00C624DE"/>
    <w:rsid w:val="00C62705"/>
    <w:rsid w:val="00C62C1D"/>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E0"/>
    <w:rsid w:val="00C73A59"/>
    <w:rsid w:val="00C74949"/>
    <w:rsid w:val="00C74969"/>
    <w:rsid w:val="00C75217"/>
    <w:rsid w:val="00C75567"/>
    <w:rsid w:val="00C75F5E"/>
    <w:rsid w:val="00C76014"/>
    <w:rsid w:val="00C767F5"/>
    <w:rsid w:val="00C76908"/>
    <w:rsid w:val="00C76B8D"/>
    <w:rsid w:val="00C76CCB"/>
    <w:rsid w:val="00C76EB4"/>
    <w:rsid w:val="00C77523"/>
    <w:rsid w:val="00C776B8"/>
    <w:rsid w:val="00C777F8"/>
    <w:rsid w:val="00C80576"/>
    <w:rsid w:val="00C80706"/>
    <w:rsid w:val="00C80882"/>
    <w:rsid w:val="00C80ED4"/>
    <w:rsid w:val="00C81916"/>
    <w:rsid w:val="00C82822"/>
    <w:rsid w:val="00C82A33"/>
    <w:rsid w:val="00C84444"/>
    <w:rsid w:val="00C846BA"/>
    <w:rsid w:val="00C846D6"/>
    <w:rsid w:val="00C84792"/>
    <w:rsid w:val="00C848FF"/>
    <w:rsid w:val="00C84B11"/>
    <w:rsid w:val="00C84C99"/>
    <w:rsid w:val="00C8604D"/>
    <w:rsid w:val="00C86524"/>
    <w:rsid w:val="00C8697B"/>
    <w:rsid w:val="00C8705D"/>
    <w:rsid w:val="00C87649"/>
    <w:rsid w:val="00C8764A"/>
    <w:rsid w:val="00C878B5"/>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556"/>
    <w:rsid w:val="00C92D93"/>
    <w:rsid w:val="00C930B2"/>
    <w:rsid w:val="00C93A02"/>
    <w:rsid w:val="00C93C68"/>
    <w:rsid w:val="00C93EAE"/>
    <w:rsid w:val="00C93EDA"/>
    <w:rsid w:val="00C943EE"/>
    <w:rsid w:val="00C94488"/>
    <w:rsid w:val="00C9562B"/>
    <w:rsid w:val="00C95934"/>
    <w:rsid w:val="00C95D43"/>
    <w:rsid w:val="00C961F6"/>
    <w:rsid w:val="00C966C3"/>
    <w:rsid w:val="00C97915"/>
    <w:rsid w:val="00C97933"/>
    <w:rsid w:val="00CA064D"/>
    <w:rsid w:val="00CA105D"/>
    <w:rsid w:val="00CA115D"/>
    <w:rsid w:val="00CA17B9"/>
    <w:rsid w:val="00CA2454"/>
    <w:rsid w:val="00CA2465"/>
    <w:rsid w:val="00CA271D"/>
    <w:rsid w:val="00CA28F8"/>
    <w:rsid w:val="00CA300A"/>
    <w:rsid w:val="00CA309B"/>
    <w:rsid w:val="00CA34C0"/>
    <w:rsid w:val="00CA3754"/>
    <w:rsid w:val="00CA3762"/>
    <w:rsid w:val="00CA3919"/>
    <w:rsid w:val="00CA3A23"/>
    <w:rsid w:val="00CA4642"/>
    <w:rsid w:val="00CA47BC"/>
    <w:rsid w:val="00CA4C2B"/>
    <w:rsid w:val="00CA5499"/>
    <w:rsid w:val="00CA5BE3"/>
    <w:rsid w:val="00CA6875"/>
    <w:rsid w:val="00CA6B2F"/>
    <w:rsid w:val="00CA71E5"/>
    <w:rsid w:val="00CA7316"/>
    <w:rsid w:val="00CA7A27"/>
    <w:rsid w:val="00CA7A56"/>
    <w:rsid w:val="00CA7C20"/>
    <w:rsid w:val="00CA7D02"/>
    <w:rsid w:val="00CB0264"/>
    <w:rsid w:val="00CB074B"/>
    <w:rsid w:val="00CB0A9F"/>
    <w:rsid w:val="00CB0FC8"/>
    <w:rsid w:val="00CB1994"/>
    <w:rsid w:val="00CB1AAA"/>
    <w:rsid w:val="00CB1B86"/>
    <w:rsid w:val="00CB1CA5"/>
    <w:rsid w:val="00CB20EA"/>
    <w:rsid w:val="00CB2B44"/>
    <w:rsid w:val="00CB2DBB"/>
    <w:rsid w:val="00CB2E9E"/>
    <w:rsid w:val="00CB2FB3"/>
    <w:rsid w:val="00CB3147"/>
    <w:rsid w:val="00CB3490"/>
    <w:rsid w:val="00CB3E0A"/>
    <w:rsid w:val="00CB407A"/>
    <w:rsid w:val="00CB4499"/>
    <w:rsid w:val="00CB4550"/>
    <w:rsid w:val="00CB46FC"/>
    <w:rsid w:val="00CB5632"/>
    <w:rsid w:val="00CB5F9E"/>
    <w:rsid w:val="00CB6BC4"/>
    <w:rsid w:val="00CB71BF"/>
    <w:rsid w:val="00CB78F0"/>
    <w:rsid w:val="00CB7955"/>
    <w:rsid w:val="00CB7B5B"/>
    <w:rsid w:val="00CB7DC0"/>
    <w:rsid w:val="00CC0EA1"/>
    <w:rsid w:val="00CC16F2"/>
    <w:rsid w:val="00CC1A90"/>
    <w:rsid w:val="00CC1B5F"/>
    <w:rsid w:val="00CC1EE6"/>
    <w:rsid w:val="00CC27BE"/>
    <w:rsid w:val="00CC29EE"/>
    <w:rsid w:val="00CC2D52"/>
    <w:rsid w:val="00CC2E1C"/>
    <w:rsid w:val="00CC2E28"/>
    <w:rsid w:val="00CC309A"/>
    <w:rsid w:val="00CC33C3"/>
    <w:rsid w:val="00CC3425"/>
    <w:rsid w:val="00CC3A53"/>
    <w:rsid w:val="00CC3BBE"/>
    <w:rsid w:val="00CC3CA0"/>
    <w:rsid w:val="00CC3D21"/>
    <w:rsid w:val="00CC45C4"/>
    <w:rsid w:val="00CC4627"/>
    <w:rsid w:val="00CC467D"/>
    <w:rsid w:val="00CC47EA"/>
    <w:rsid w:val="00CC4881"/>
    <w:rsid w:val="00CC4930"/>
    <w:rsid w:val="00CC4990"/>
    <w:rsid w:val="00CC4FB6"/>
    <w:rsid w:val="00CC5410"/>
    <w:rsid w:val="00CC5F78"/>
    <w:rsid w:val="00CC6458"/>
    <w:rsid w:val="00CC66FB"/>
    <w:rsid w:val="00CC678C"/>
    <w:rsid w:val="00CC6E96"/>
    <w:rsid w:val="00CC72BF"/>
    <w:rsid w:val="00CC7BE9"/>
    <w:rsid w:val="00CC7C46"/>
    <w:rsid w:val="00CC7E6F"/>
    <w:rsid w:val="00CD0335"/>
    <w:rsid w:val="00CD0458"/>
    <w:rsid w:val="00CD089E"/>
    <w:rsid w:val="00CD09D2"/>
    <w:rsid w:val="00CD16AB"/>
    <w:rsid w:val="00CD1E0B"/>
    <w:rsid w:val="00CD1EBE"/>
    <w:rsid w:val="00CD2107"/>
    <w:rsid w:val="00CD21AF"/>
    <w:rsid w:val="00CD23A9"/>
    <w:rsid w:val="00CD2602"/>
    <w:rsid w:val="00CD2AEA"/>
    <w:rsid w:val="00CD2BDB"/>
    <w:rsid w:val="00CD2DD2"/>
    <w:rsid w:val="00CD339D"/>
    <w:rsid w:val="00CD3898"/>
    <w:rsid w:val="00CD3E99"/>
    <w:rsid w:val="00CD4292"/>
    <w:rsid w:val="00CD4743"/>
    <w:rsid w:val="00CD478A"/>
    <w:rsid w:val="00CD478E"/>
    <w:rsid w:val="00CD4F0A"/>
    <w:rsid w:val="00CD52D2"/>
    <w:rsid w:val="00CD59E9"/>
    <w:rsid w:val="00CD5BE9"/>
    <w:rsid w:val="00CD6345"/>
    <w:rsid w:val="00CD664F"/>
    <w:rsid w:val="00CD699B"/>
    <w:rsid w:val="00CD69D2"/>
    <w:rsid w:val="00CD71E3"/>
    <w:rsid w:val="00CD736A"/>
    <w:rsid w:val="00CD7491"/>
    <w:rsid w:val="00CE058D"/>
    <w:rsid w:val="00CE06AB"/>
    <w:rsid w:val="00CE0BD4"/>
    <w:rsid w:val="00CE0C91"/>
    <w:rsid w:val="00CE1876"/>
    <w:rsid w:val="00CE1DFF"/>
    <w:rsid w:val="00CE2EB8"/>
    <w:rsid w:val="00CE331B"/>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0DCF"/>
    <w:rsid w:val="00CF12D2"/>
    <w:rsid w:val="00CF13C3"/>
    <w:rsid w:val="00CF1ADC"/>
    <w:rsid w:val="00CF1C10"/>
    <w:rsid w:val="00CF1D32"/>
    <w:rsid w:val="00CF201D"/>
    <w:rsid w:val="00CF2160"/>
    <w:rsid w:val="00CF22CE"/>
    <w:rsid w:val="00CF23A3"/>
    <w:rsid w:val="00CF2453"/>
    <w:rsid w:val="00CF268D"/>
    <w:rsid w:val="00CF2932"/>
    <w:rsid w:val="00CF2D32"/>
    <w:rsid w:val="00CF3B79"/>
    <w:rsid w:val="00CF3C94"/>
    <w:rsid w:val="00CF3D7F"/>
    <w:rsid w:val="00CF44E7"/>
    <w:rsid w:val="00CF4581"/>
    <w:rsid w:val="00CF51F5"/>
    <w:rsid w:val="00CF565A"/>
    <w:rsid w:val="00CF59F2"/>
    <w:rsid w:val="00CF5A68"/>
    <w:rsid w:val="00CF61BF"/>
    <w:rsid w:val="00CF6404"/>
    <w:rsid w:val="00CF6939"/>
    <w:rsid w:val="00CF6DE9"/>
    <w:rsid w:val="00CF6FB0"/>
    <w:rsid w:val="00CF705C"/>
    <w:rsid w:val="00CF77A8"/>
    <w:rsid w:val="00CF7C45"/>
    <w:rsid w:val="00D0020B"/>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53B2"/>
    <w:rsid w:val="00D063CB"/>
    <w:rsid w:val="00D06EFC"/>
    <w:rsid w:val="00D07A56"/>
    <w:rsid w:val="00D10720"/>
    <w:rsid w:val="00D10CBC"/>
    <w:rsid w:val="00D10CC3"/>
    <w:rsid w:val="00D10D17"/>
    <w:rsid w:val="00D111E6"/>
    <w:rsid w:val="00D11336"/>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7229"/>
    <w:rsid w:val="00D1793C"/>
    <w:rsid w:val="00D17ADB"/>
    <w:rsid w:val="00D17CEF"/>
    <w:rsid w:val="00D17DB5"/>
    <w:rsid w:val="00D17E78"/>
    <w:rsid w:val="00D203E8"/>
    <w:rsid w:val="00D2096B"/>
    <w:rsid w:val="00D20F39"/>
    <w:rsid w:val="00D2114E"/>
    <w:rsid w:val="00D212B9"/>
    <w:rsid w:val="00D21DFF"/>
    <w:rsid w:val="00D21F61"/>
    <w:rsid w:val="00D22107"/>
    <w:rsid w:val="00D22520"/>
    <w:rsid w:val="00D226FA"/>
    <w:rsid w:val="00D22D76"/>
    <w:rsid w:val="00D22E1B"/>
    <w:rsid w:val="00D22FF6"/>
    <w:rsid w:val="00D232B0"/>
    <w:rsid w:val="00D234D5"/>
    <w:rsid w:val="00D23CF8"/>
    <w:rsid w:val="00D24EB3"/>
    <w:rsid w:val="00D251AF"/>
    <w:rsid w:val="00D253AC"/>
    <w:rsid w:val="00D25AB6"/>
    <w:rsid w:val="00D26638"/>
    <w:rsid w:val="00D266DA"/>
    <w:rsid w:val="00D26889"/>
    <w:rsid w:val="00D2692F"/>
    <w:rsid w:val="00D26B93"/>
    <w:rsid w:val="00D26D0D"/>
    <w:rsid w:val="00D26D2A"/>
    <w:rsid w:val="00D27065"/>
    <w:rsid w:val="00D27099"/>
    <w:rsid w:val="00D27514"/>
    <w:rsid w:val="00D27618"/>
    <w:rsid w:val="00D3034D"/>
    <w:rsid w:val="00D30518"/>
    <w:rsid w:val="00D31007"/>
    <w:rsid w:val="00D314A0"/>
    <w:rsid w:val="00D3179E"/>
    <w:rsid w:val="00D3196D"/>
    <w:rsid w:val="00D31AC3"/>
    <w:rsid w:val="00D31EB7"/>
    <w:rsid w:val="00D32192"/>
    <w:rsid w:val="00D32663"/>
    <w:rsid w:val="00D33156"/>
    <w:rsid w:val="00D3337D"/>
    <w:rsid w:val="00D339CE"/>
    <w:rsid w:val="00D34020"/>
    <w:rsid w:val="00D34782"/>
    <w:rsid w:val="00D35122"/>
    <w:rsid w:val="00D35384"/>
    <w:rsid w:val="00D356BA"/>
    <w:rsid w:val="00D35955"/>
    <w:rsid w:val="00D36985"/>
    <w:rsid w:val="00D36FB3"/>
    <w:rsid w:val="00D37257"/>
    <w:rsid w:val="00D372CA"/>
    <w:rsid w:val="00D372FB"/>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588C"/>
    <w:rsid w:val="00D463A7"/>
    <w:rsid w:val="00D47162"/>
    <w:rsid w:val="00D473F0"/>
    <w:rsid w:val="00D474F0"/>
    <w:rsid w:val="00D475A9"/>
    <w:rsid w:val="00D47CA3"/>
    <w:rsid w:val="00D511D9"/>
    <w:rsid w:val="00D517DE"/>
    <w:rsid w:val="00D518DD"/>
    <w:rsid w:val="00D519CE"/>
    <w:rsid w:val="00D526EC"/>
    <w:rsid w:val="00D52A3F"/>
    <w:rsid w:val="00D52B18"/>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5F6C"/>
    <w:rsid w:val="00D56529"/>
    <w:rsid w:val="00D56927"/>
    <w:rsid w:val="00D57378"/>
    <w:rsid w:val="00D573C3"/>
    <w:rsid w:val="00D608EA"/>
    <w:rsid w:val="00D60B51"/>
    <w:rsid w:val="00D60C9E"/>
    <w:rsid w:val="00D60E25"/>
    <w:rsid w:val="00D61056"/>
    <w:rsid w:val="00D614BE"/>
    <w:rsid w:val="00D62045"/>
    <w:rsid w:val="00D625F1"/>
    <w:rsid w:val="00D626CA"/>
    <w:rsid w:val="00D63890"/>
    <w:rsid w:val="00D6444F"/>
    <w:rsid w:val="00D6503F"/>
    <w:rsid w:val="00D65A3F"/>
    <w:rsid w:val="00D65CF3"/>
    <w:rsid w:val="00D65ECD"/>
    <w:rsid w:val="00D65F1E"/>
    <w:rsid w:val="00D6686C"/>
    <w:rsid w:val="00D66BB3"/>
    <w:rsid w:val="00D67534"/>
    <w:rsid w:val="00D675B0"/>
    <w:rsid w:val="00D67E7B"/>
    <w:rsid w:val="00D70AEF"/>
    <w:rsid w:val="00D711D1"/>
    <w:rsid w:val="00D71431"/>
    <w:rsid w:val="00D715E7"/>
    <w:rsid w:val="00D71C77"/>
    <w:rsid w:val="00D71D92"/>
    <w:rsid w:val="00D72299"/>
    <w:rsid w:val="00D725AD"/>
    <w:rsid w:val="00D73604"/>
    <w:rsid w:val="00D7372C"/>
    <w:rsid w:val="00D73B5D"/>
    <w:rsid w:val="00D73C6E"/>
    <w:rsid w:val="00D73FAC"/>
    <w:rsid w:val="00D74076"/>
    <w:rsid w:val="00D74314"/>
    <w:rsid w:val="00D74592"/>
    <w:rsid w:val="00D745D7"/>
    <w:rsid w:val="00D7468E"/>
    <w:rsid w:val="00D74793"/>
    <w:rsid w:val="00D74BB0"/>
    <w:rsid w:val="00D74CD8"/>
    <w:rsid w:val="00D74DE6"/>
    <w:rsid w:val="00D74E86"/>
    <w:rsid w:val="00D74ED0"/>
    <w:rsid w:val="00D7501B"/>
    <w:rsid w:val="00D758B2"/>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CB5"/>
    <w:rsid w:val="00D8326B"/>
    <w:rsid w:val="00D83D9F"/>
    <w:rsid w:val="00D84215"/>
    <w:rsid w:val="00D850D3"/>
    <w:rsid w:val="00D854C8"/>
    <w:rsid w:val="00D85A9D"/>
    <w:rsid w:val="00D86641"/>
    <w:rsid w:val="00D8701E"/>
    <w:rsid w:val="00D871C2"/>
    <w:rsid w:val="00D87D85"/>
    <w:rsid w:val="00D87DE5"/>
    <w:rsid w:val="00D87F92"/>
    <w:rsid w:val="00D90797"/>
    <w:rsid w:val="00D90962"/>
    <w:rsid w:val="00D90D16"/>
    <w:rsid w:val="00D914D5"/>
    <w:rsid w:val="00D91F59"/>
    <w:rsid w:val="00D921D6"/>
    <w:rsid w:val="00D927C3"/>
    <w:rsid w:val="00D928F6"/>
    <w:rsid w:val="00D9297E"/>
    <w:rsid w:val="00D92C15"/>
    <w:rsid w:val="00D93133"/>
    <w:rsid w:val="00D932F9"/>
    <w:rsid w:val="00D93B6B"/>
    <w:rsid w:val="00D9403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306"/>
    <w:rsid w:val="00DA4D52"/>
    <w:rsid w:val="00DA54D7"/>
    <w:rsid w:val="00DA5DFF"/>
    <w:rsid w:val="00DA6115"/>
    <w:rsid w:val="00DA6659"/>
    <w:rsid w:val="00DA697A"/>
    <w:rsid w:val="00DA6B95"/>
    <w:rsid w:val="00DA74B5"/>
    <w:rsid w:val="00DA75A0"/>
    <w:rsid w:val="00DB0403"/>
    <w:rsid w:val="00DB07C4"/>
    <w:rsid w:val="00DB08D3"/>
    <w:rsid w:val="00DB0CE4"/>
    <w:rsid w:val="00DB0F8B"/>
    <w:rsid w:val="00DB12FA"/>
    <w:rsid w:val="00DB153E"/>
    <w:rsid w:val="00DB1924"/>
    <w:rsid w:val="00DB1F0E"/>
    <w:rsid w:val="00DB2DE0"/>
    <w:rsid w:val="00DB31E8"/>
    <w:rsid w:val="00DB3270"/>
    <w:rsid w:val="00DB358C"/>
    <w:rsid w:val="00DB3CA8"/>
    <w:rsid w:val="00DB3CE4"/>
    <w:rsid w:val="00DB52F2"/>
    <w:rsid w:val="00DB5624"/>
    <w:rsid w:val="00DB58A3"/>
    <w:rsid w:val="00DB5D05"/>
    <w:rsid w:val="00DB68A6"/>
    <w:rsid w:val="00DB6FCA"/>
    <w:rsid w:val="00DB7430"/>
    <w:rsid w:val="00DB7635"/>
    <w:rsid w:val="00DB79B1"/>
    <w:rsid w:val="00DC027C"/>
    <w:rsid w:val="00DC035D"/>
    <w:rsid w:val="00DC0617"/>
    <w:rsid w:val="00DC0939"/>
    <w:rsid w:val="00DC0AA2"/>
    <w:rsid w:val="00DC0BBC"/>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499E"/>
    <w:rsid w:val="00DC4A0F"/>
    <w:rsid w:val="00DC4B16"/>
    <w:rsid w:val="00DC4D39"/>
    <w:rsid w:val="00DC5104"/>
    <w:rsid w:val="00DC58DD"/>
    <w:rsid w:val="00DC5C70"/>
    <w:rsid w:val="00DC614C"/>
    <w:rsid w:val="00DC69B2"/>
    <w:rsid w:val="00DC6B87"/>
    <w:rsid w:val="00DC6E96"/>
    <w:rsid w:val="00DC6FC3"/>
    <w:rsid w:val="00DC70E6"/>
    <w:rsid w:val="00DC7849"/>
    <w:rsid w:val="00DC7A62"/>
    <w:rsid w:val="00DC7AE9"/>
    <w:rsid w:val="00DD01B3"/>
    <w:rsid w:val="00DD04C3"/>
    <w:rsid w:val="00DD078C"/>
    <w:rsid w:val="00DD13D4"/>
    <w:rsid w:val="00DD15C5"/>
    <w:rsid w:val="00DD1872"/>
    <w:rsid w:val="00DD194E"/>
    <w:rsid w:val="00DD1CDF"/>
    <w:rsid w:val="00DD2342"/>
    <w:rsid w:val="00DD292A"/>
    <w:rsid w:val="00DD2D75"/>
    <w:rsid w:val="00DD3065"/>
    <w:rsid w:val="00DD43F3"/>
    <w:rsid w:val="00DD4B25"/>
    <w:rsid w:val="00DD4E5D"/>
    <w:rsid w:val="00DD55CA"/>
    <w:rsid w:val="00DD67E9"/>
    <w:rsid w:val="00DD689E"/>
    <w:rsid w:val="00DD6B33"/>
    <w:rsid w:val="00DD713C"/>
    <w:rsid w:val="00DD72C3"/>
    <w:rsid w:val="00DD7887"/>
    <w:rsid w:val="00DD79A2"/>
    <w:rsid w:val="00DE0296"/>
    <w:rsid w:val="00DE065F"/>
    <w:rsid w:val="00DE0D94"/>
    <w:rsid w:val="00DE0FEF"/>
    <w:rsid w:val="00DE1275"/>
    <w:rsid w:val="00DE1472"/>
    <w:rsid w:val="00DE18CB"/>
    <w:rsid w:val="00DE1AD5"/>
    <w:rsid w:val="00DE26C2"/>
    <w:rsid w:val="00DE29B6"/>
    <w:rsid w:val="00DE30C5"/>
    <w:rsid w:val="00DE4203"/>
    <w:rsid w:val="00DE4C7B"/>
    <w:rsid w:val="00DE5379"/>
    <w:rsid w:val="00DE5B7B"/>
    <w:rsid w:val="00DE61A8"/>
    <w:rsid w:val="00DE6232"/>
    <w:rsid w:val="00DE637D"/>
    <w:rsid w:val="00DE74E5"/>
    <w:rsid w:val="00DF0053"/>
    <w:rsid w:val="00DF0ABB"/>
    <w:rsid w:val="00DF0BF5"/>
    <w:rsid w:val="00DF0D0E"/>
    <w:rsid w:val="00DF133A"/>
    <w:rsid w:val="00DF16CC"/>
    <w:rsid w:val="00DF1B18"/>
    <w:rsid w:val="00DF1B31"/>
    <w:rsid w:val="00DF2278"/>
    <w:rsid w:val="00DF2522"/>
    <w:rsid w:val="00DF2810"/>
    <w:rsid w:val="00DF2CB6"/>
    <w:rsid w:val="00DF31D1"/>
    <w:rsid w:val="00DF31FE"/>
    <w:rsid w:val="00DF3E25"/>
    <w:rsid w:val="00DF4134"/>
    <w:rsid w:val="00DF46A4"/>
    <w:rsid w:val="00DF472B"/>
    <w:rsid w:val="00DF4888"/>
    <w:rsid w:val="00DF5046"/>
    <w:rsid w:val="00DF5208"/>
    <w:rsid w:val="00DF5494"/>
    <w:rsid w:val="00DF589B"/>
    <w:rsid w:val="00DF5B29"/>
    <w:rsid w:val="00DF6048"/>
    <w:rsid w:val="00DF6079"/>
    <w:rsid w:val="00DF60D3"/>
    <w:rsid w:val="00DF6115"/>
    <w:rsid w:val="00DF6277"/>
    <w:rsid w:val="00DF631A"/>
    <w:rsid w:val="00DF67D2"/>
    <w:rsid w:val="00DF74AE"/>
    <w:rsid w:val="00DF78B7"/>
    <w:rsid w:val="00DF7A8F"/>
    <w:rsid w:val="00DF7C00"/>
    <w:rsid w:val="00DF7CF1"/>
    <w:rsid w:val="00E00A72"/>
    <w:rsid w:val="00E00DBE"/>
    <w:rsid w:val="00E01314"/>
    <w:rsid w:val="00E014A0"/>
    <w:rsid w:val="00E01A55"/>
    <w:rsid w:val="00E01A7F"/>
    <w:rsid w:val="00E01C79"/>
    <w:rsid w:val="00E01D8A"/>
    <w:rsid w:val="00E01E2A"/>
    <w:rsid w:val="00E02014"/>
    <w:rsid w:val="00E02209"/>
    <w:rsid w:val="00E02335"/>
    <w:rsid w:val="00E02482"/>
    <w:rsid w:val="00E02AD8"/>
    <w:rsid w:val="00E02B6A"/>
    <w:rsid w:val="00E02E4C"/>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3FAF"/>
    <w:rsid w:val="00E1443D"/>
    <w:rsid w:val="00E149AF"/>
    <w:rsid w:val="00E14A40"/>
    <w:rsid w:val="00E14DE9"/>
    <w:rsid w:val="00E15A39"/>
    <w:rsid w:val="00E15B28"/>
    <w:rsid w:val="00E1616D"/>
    <w:rsid w:val="00E167AA"/>
    <w:rsid w:val="00E168C2"/>
    <w:rsid w:val="00E16CF8"/>
    <w:rsid w:val="00E1783A"/>
    <w:rsid w:val="00E17ACD"/>
    <w:rsid w:val="00E207BC"/>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30E71"/>
    <w:rsid w:val="00E30F5D"/>
    <w:rsid w:val="00E31111"/>
    <w:rsid w:val="00E313CD"/>
    <w:rsid w:val="00E31650"/>
    <w:rsid w:val="00E31EAF"/>
    <w:rsid w:val="00E32715"/>
    <w:rsid w:val="00E32743"/>
    <w:rsid w:val="00E328BD"/>
    <w:rsid w:val="00E32B12"/>
    <w:rsid w:val="00E32BE2"/>
    <w:rsid w:val="00E3301D"/>
    <w:rsid w:val="00E335A1"/>
    <w:rsid w:val="00E3391F"/>
    <w:rsid w:val="00E33932"/>
    <w:rsid w:val="00E33B6B"/>
    <w:rsid w:val="00E33BE9"/>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4039D"/>
    <w:rsid w:val="00E404FA"/>
    <w:rsid w:val="00E40532"/>
    <w:rsid w:val="00E40576"/>
    <w:rsid w:val="00E40750"/>
    <w:rsid w:val="00E40B58"/>
    <w:rsid w:val="00E412F5"/>
    <w:rsid w:val="00E414AC"/>
    <w:rsid w:val="00E41CAB"/>
    <w:rsid w:val="00E41FF9"/>
    <w:rsid w:val="00E42236"/>
    <w:rsid w:val="00E423CB"/>
    <w:rsid w:val="00E42B85"/>
    <w:rsid w:val="00E42BBC"/>
    <w:rsid w:val="00E43078"/>
    <w:rsid w:val="00E43168"/>
    <w:rsid w:val="00E43C2F"/>
    <w:rsid w:val="00E44691"/>
    <w:rsid w:val="00E44780"/>
    <w:rsid w:val="00E44AA4"/>
    <w:rsid w:val="00E45171"/>
    <w:rsid w:val="00E452A0"/>
    <w:rsid w:val="00E46024"/>
    <w:rsid w:val="00E463B7"/>
    <w:rsid w:val="00E4649A"/>
    <w:rsid w:val="00E46BCB"/>
    <w:rsid w:val="00E46F9A"/>
    <w:rsid w:val="00E472B4"/>
    <w:rsid w:val="00E47943"/>
    <w:rsid w:val="00E47E37"/>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B3E"/>
    <w:rsid w:val="00E53D12"/>
    <w:rsid w:val="00E54124"/>
    <w:rsid w:val="00E54347"/>
    <w:rsid w:val="00E5437E"/>
    <w:rsid w:val="00E5453E"/>
    <w:rsid w:val="00E55181"/>
    <w:rsid w:val="00E55560"/>
    <w:rsid w:val="00E55630"/>
    <w:rsid w:val="00E558CC"/>
    <w:rsid w:val="00E55D82"/>
    <w:rsid w:val="00E56641"/>
    <w:rsid w:val="00E567EA"/>
    <w:rsid w:val="00E56BA0"/>
    <w:rsid w:val="00E56D7C"/>
    <w:rsid w:val="00E56F1A"/>
    <w:rsid w:val="00E57029"/>
    <w:rsid w:val="00E57173"/>
    <w:rsid w:val="00E57247"/>
    <w:rsid w:val="00E576EF"/>
    <w:rsid w:val="00E57C76"/>
    <w:rsid w:val="00E57D6F"/>
    <w:rsid w:val="00E606CE"/>
    <w:rsid w:val="00E611CF"/>
    <w:rsid w:val="00E612B8"/>
    <w:rsid w:val="00E61DF9"/>
    <w:rsid w:val="00E62828"/>
    <w:rsid w:val="00E62F73"/>
    <w:rsid w:val="00E6302C"/>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1B6"/>
    <w:rsid w:val="00E72646"/>
    <w:rsid w:val="00E72922"/>
    <w:rsid w:val="00E73776"/>
    <w:rsid w:val="00E73ADA"/>
    <w:rsid w:val="00E7404B"/>
    <w:rsid w:val="00E744AD"/>
    <w:rsid w:val="00E74DB6"/>
    <w:rsid w:val="00E7520D"/>
    <w:rsid w:val="00E7524E"/>
    <w:rsid w:val="00E75729"/>
    <w:rsid w:val="00E75F45"/>
    <w:rsid w:val="00E76900"/>
    <w:rsid w:val="00E76D27"/>
    <w:rsid w:val="00E76F88"/>
    <w:rsid w:val="00E76FFC"/>
    <w:rsid w:val="00E77585"/>
    <w:rsid w:val="00E7779A"/>
    <w:rsid w:val="00E777BA"/>
    <w:rsid w:val="00E77A84"/>
    <w:rsid w:val="00E77AFB"/>
    <w:rsid w:val="00E80104"/>
    <w:rsid w:val="00E80647"/>
    <w:rsid w:val="00E80B69"/>
    <w:rsid w:val="00E80E3E"/>
    <w:rsid w:val="00E8103B"/>
    <w:rsid w:val="00E8118F"/>
    <w:rsid w:val="00E830E3"/>
    <w:rsid w:val="00E832F4"/>
    <w:rsid w:val="00E83CEC"/>
    <w:rsid w:val="00E840C2"/>
    <w:rsid w:val="00E8425E"/>
    <w:rsid w:val="00E84BE7"/>
    <w:rsid w:val="00E84E65"/>
    <w:rsid w:val="00E85049"/>
    <w:rsid w:val="00E85181"/>
    <w:rsid w:val="00E854F4"/>
    <w:rsid w:val="00E8576C"/>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FF8"/>
    <w:rsid w:val="00E92092"/>
    <w:rsid w:val="00E92745"/>
    <w:rsid w:val="00E92A8A"/>
    <w:rsid w:val="00E93A85"/>
    <w:rsid w:val="00E93AF3"/>
    <w:rsid w:val="00E945B8"/>
    <w:rsid w:val="00E9497B"/>
    <w:rsid w:val="00E95023"/>
    <w:rsid w:val="00E951E1"/>
    <w:rsid w:val="00E959B2"/>
    <w:rsid w:val="00E95ADC"/>
    <w:rsid w:val="00E9614E"/>
    <w:rsid w:val="00E966CD"/>
    <w:rsid w:val="00E9707F"/>
    <w:rsid w:val="00E97367"/>
    <w:rsid w:val="00E97B22"/>
    <w:rsid w:val="00EA0181"/>
    <w:rsid w:val="00EA04B0"/>
    <w:rsid w:val="00EA064F"/>
    <w:rsid w:val="00EA069C"/>
    <w:rsid w:val="00EA0903"/>
    <w:rsid w:val="00EA0D73"/>
    <w:rsid w:val="00EA0EB2"/>
    <w:rsid w:val="00EA1130"/>
    <w:rsid w:val="00EA16B1"/>
    <w:rsid w:val="00EA1B1D"/>
    <w:rsid w:val="00EA1E4F"/>
    <w:rsid w:val="00EA1ECC"/>
    <w:rsid w:val="00EA218A"/>
    <w:rsid w:val="00EA2859"/>
    <w:rsid w:val="00EA2A74"/>
    <w:rsid w:val="00EA2C7A"/>
    <w:rsid w:val="00EA36F2"/>
    <w:rsid w:val="00EA381A"/>
    <w:rsid w:val="00EA3E21"/>
    <w:rsid w:val="00EA3EF7"/>
    <w:rsid w:val="00EA3F19"/>
    <w:rsid w:val="00EA3F9C"/>
    <w:rsid w:val="00EA42D9"/>
    <w:rsid w:val="00EA4535"/>
    <w:rsid w:val="00EA471C"/>
    <w:rsid w:val="00EA4A80"/>
    <w:rsid w:val="00EA4AEE"/>
    <w:rsid w:val="00EA4BE1"/>
    <w:rsid w:val="00EA4DE3"/>
    <w:rsid w:val="00EA526B"/>
    <w:rsid w:val="00EA52A0"/>
    <w:rsid w:val="00EA62A7"/>
    <w:rsid w:val="00EA66CD"/>
    <w:rsid w:val="00EA67E0"/>
    <w:rsid w:val="00EA6928"/>
    <w:rsid w:val="00EA6E70"/>
    <w:rsid w:val="00EA7D65"/>
    <w:rsid w:val="00EB0097"/>
    <w:rsid w:val="00EB0237"/>
    <w:rsid w:val="00EB063E"/>
    <w:rsid w:val="00EB0B4B"/>
    <w:rsid w:val="00EB0C70"/>
    <w:rsid w:val="00EB10F5"/>
    <w:rsid w:val="00EB1870"/>
    <w:rsid w:val="00EB18BA"/>
    <w:rsid w:val="00EB1BBF"/>
    <w:rsid w:val="00EB1D01"/>
    <w:rsid w:val="00EB1D83"/>
    <w:rsid w:val="00EB358D"/>
    <w:rsid w:val="00EB364B"/>
    <w:rsid w:val="00EB39A0"/>
    <w:rsid w:val="00EB3CE2"/>
    <w:rsid w:val="00EB4074"/>
    <w:rsid w:val="00EB40F9"/>
    <w:rsid w:val="00EB4B99"/>
    <w:rsid w:val="00EB527B"/>
    <w:rsid w:val="00EB572D"/>
    <w:rsid w:val="00EB5867"/>
    <w:rsid w:val="00EB5CD0"/>
    <w:rsid w:val="00EB5D4F"/>
    <w:rsid w:val="00EB62F6"/>
    <w:rsid w:val="00EB6FD0"/>
    <w:rsid w:val="00EB7669"/>
    <w:rsid w:val="00EB7759"/>
    <w:rsid w:val="00EB780A"/>
    <w:rsid w:val="00EB7943"/>
    <w:rsid w:val="00EB7A20"/>
    <w:rsid w:val="00EB7D46"/>
    <w:rsid w:val="00EB7FE6"/>
    <w:rsid w:val="00EC01BF"/>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1E"/>
    <w:rsid w:val="00EC56F9"/>
    <w:rsid w:val="00EC5797"/>
    <w:rsid w:val="00EC58DC"/>
    <w:rsid w:val="00EC680B"/>
    <w:rsid w:val="00EC7080"/>
    <w:rsid w:val="00EC70D3"/>
    <w:rsid w:val="00EC79D9"/>
    <w:rsid w:val="00EC7DD9"/>
    <w:rsid w:val="00ED0077"/>
    <w:rsid w:val="00ED0216"/>
    <w:rsid w:val="00ED0565"/>
    <w:rsid w:val="00ED0753"/>
    <w:rsid w:val="00ED07B7"/>
    <w:rsid w:val="00ED0DEF"/>
    <w:rsid w:val="00ED1033"/>
    <w:rsid w:val="00ED1638"/>
    <w:rsid w:val="00ED1A5D"/>
    <w:rsid w:val="00ED1F3C"/>
    <w:rsid w:val="00ED30E6"/>
    <w:rsid w:val="00ED3469"/>
    <w:rsid w:val="00ED4394"/>
    <w:rsid w:val="00ED443C"/>
    <w:rsid w:val="00ED46EB"/>
    <w:rsid w:val="00ED4C91"/>
    <w:rsid w:val="00ED5919"/>
    <w:rsid w:val="00ED5F09"/>
    <w:rsid w:val="00ED651D"/>
    <w:rsid w:val="00ED67A0"/>
    <w:rsid w:val="00ED6B03"/>
    <w:rsid w:val="00ED70D1"/>
    <w:rsid w:val="00ED717F"/>
    <w:rsid w:val="00ED726A"/>
    <w:rsid w:val="00ED7C88"/>
    <w:rsid w:val="00ED7C9A"/>
    <w:rsid w:val="00ED7F85"/>
    <w:rsid w:val="00EE008E"/>
    <w:rsid w:val="00EE038D"/>
    <w:rsid w:val="00EE060F"/>
    <w:rsid w:val="00EE1086"/>
    <w:rsid w:val="00EE124A"/>
    <w:rsid w:val="00EE1412"/>
    <w:rsid w:val="00EE154C"/>
    <w:rsid w:val="00EE1D50"/>
    <w:rsid w:val="00EE1D5A"/>
    <w:rsid w:val="00EE2539"/>
    <w:rsid w:val="00EE2601"/>
    <w:rsid w:val="00EE2A40"/>
    <w:rsid w:val="00EE377B"/>
    <w:rsid w:val="00EE3E25"/>
    <w:rsid w:val="00EE4314"/>
    <w:rsid w:val="00EE4515"/>
    <w:rsid w:val="00EE4D9D"/>
    <w:rsid w:val="00EE4F02"/>
    <w:rsid w:val="00EE5201"/>
    <w:rsid w:val="00EE5378"/>
    <w:rsid w:val="00EE5567"/>
    <w:rsid w:val="00EE56E5"/>
    <w:rsid w:val="00EE578A"/>
    <w:rsid w:val="00EE57C0"/>
    <w:rsid w:val="00EE5B5A"/>
    <w:rsid w:val="00EE6039"/>
    <w:rsid w:val="00EE686C"/>
    <w:rsid w:val="00EE7152"/>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8DF"/>
    <w:rsid w:val="00EF2BC4"/>
    <w:rsid w:val="00EF2DEA"/>
    <w:rsid w:val="00EF2F8F"/>
    <w:rsid w:val="00EF3013"/>
    <w:rsid w:val="00EF3117"/>
    <w:rsid w:val="00EF33E9"/>
    <w:rsid w:val="00EF39D5"/>
    <w:rsid w:val="00EF3E25"/>
    <w:rsid w:val="00EF3F48"/>
    <w:rsid w:val="00EF4014"/>
    <w:rsid w:val="00EF4022"/>
    <w:rsid w:val="00EF41FF"/>
    <w:rsid w:val="00EF4396"/>
    <w:rsid w:val="00EF4550"/>
    <w:rsid w:val="00EF5A65"/>
    <w:rsid w:val="00EF5DF7"/>
    <w:rsid w:val="00EF6180"/>
    <w:rsid w:val="00EF6759"/>
    <w:rsid w:val="00EF7340"/>
    <w:rsid w:val="00EF797B"/>
    <w:rsid w:val="00EF79BE"/>
    <w:rsid w:val="00EF7E7C"/>
    <w:rsid w:val="00F00EE3"/>
    <w:rsid w:val="00F00F73"/>
    <w:rsid w:val="00F01233"/>
    <w:rsid w:val="00F013CE"/>
    <w:rsid w:val="00F01705"/>
    <w:rsid w:val="00F01AB4"/>
    <w:rsid w:val="00F01BEE"/>
    <w:rsid w:val="00F01C96"/>
    <w:rsid w:val="00F0247F"/>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1AEC"/>
    <w:rsid w:val="00F12119"/>
    <w:rsid w:val="00F126C2"/>
    <w:rsid w:val="00F12CF9"/>
    <w:rsid w:val="00F12F79"/>
    <w:rsid w:val="00F13670"/>
    <w:rsid w:val="00F13918"/>
    <w:rsid w:val="00F13966"/>
    <w:rsid w:val="00F141AD"/>
    <w:rsid w:val="00F147F9"/>
    <w:rsid w:val="00F14A70"/>
    <w:rsid w:val="00F15574"/>
    <w:rsid w:val="00F15621"/>
    <w:rsid w:val="00F157A7"/>
    <w:rsid w:val="00F16078"/>
    <w:rsid w:val="00F16918"/>
    <w:rsid w:val="00F16D03"/>
    <w:rsid w:val="00F16FF2"/>
    <w:rsid w:val="00F17111"/>
    <w:rsid w:val="00F172C8"/>
    <w:rsid w:val="00F1733F"/>
    <w:rsid w:val="00F17816"/>
    <w:rsid w:val="00F17AAF"/>
    <w:rsid w:val="00F17DA1"/>
    <w:rsid w:val="00F17E84"/>
    <w:rsid w:val="00F2011C"/>
    <w:rsid w:val="00F20EDD"/>
    <w:rsid w:val="00F21394"/>
    <w:rsid w:val="00F2180B"/>
    <w:rsid w:val="00F218C8"/>
    <w:rsid w:val="00F2209E"/>
    <w:rsid w:val="00F224AA"/>
    <w:rsid w:val="00F22B39"/>
    <w:rsid w:val="00F23016"/>
    <w:rsid w:val="00F23155"/>
    <w:rsid w:val="00F233FB"/>
    <w:rsid w:val="00F238C3"/>
    <w:rsid w:val="00F23917"/>
    <w:rsid w:val="00F240D7"/>
    <w:rsid w:val="00F24114"/>
    <w:rsid w:val="00F24630"/>
    <w:rsid w:val="00F246DD"/>
    <w:rsid w:val="00F25321"/>
    <w:rsid w:val="00F256F5"/>
    <w:rsid w:val="00F258ED"/>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A99"/>
    <w:rsid w:val="00F33455"/>
    <w:rsid w:val="00F334B6"/>
    <w:rsid w:val="00F334C5"/>
    <w:rsid w:val="00F338CC"/>
    <w:rsid w:val="00F344F9"/>
    <w:rsid w:val="00F34576"/>
    <w:rsid w:val="00F34EC3"/>
    <w:rsid w:val="00F34FB3"/>
    <w:rsid w:val="00F35498"/>
    <w:rsid w:val="00F3573B"/>
    <w:rsid w:val="00F3581E"/>
    <w:rsid w:val="00F359F1"/>
    <w:rsid w:val="00F35A72"/>
    <w:rsid w:val="00F360ED"/>
    <w:rsid w:val="00F36348"/>
    <w:rsid w:val="00F3668A"/>
    <w:rsid w:val="00F37280"/>
    <w:rsid w:val="00F37D66"/>
    <w:rsid w:val="00F37F4B"/>
    <w:rsid w:val="00F37F69"/>
    <w:rsid w:val="00F404FB"/>
    <w:rsid w:val="00F40E4C"/>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E7A"/>
    <w:rsid w:val="00F4614A"/>
    <w:rsid w:val="00F4667E"/>
    <w:rsid w:val="00F46A3D"/>
    <w:rsid w:val="00F47237"/>
    <w:rsid w:val="00F47546"/>
    <w:rsid w:val="00F478DD"/>
    <w:rsid w:val="00F47B14"/>
    <w:rsid w:val="00F47F62"/>
    <w:rsid w:val="00F50324"/>
    <w:rsid w:val="00F50879"/>
    <w:rsid w:val="00F50BC7"/>
    <w:rsid w:val="00F50BF6"/>
    <w:rsid w:val="00F50C56"/>
    <w:rsid w:val="00F50C8A"/>
    <w:rsid w:val="00F50ED9"/>
    <w:rsid w:val="00F50EF1"/>
    <w:rsid w:val="00F51729"/>
    <w:rsid w:val="00F51B79"/>
    <w:rsid w:val="00F51BEB"/>
    <w:rsid w:val="00F51C13"/>
    <w:rsid w:val="00F51DC0"/>
    <w:rsid w:val="00F51E00"/>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488"/>
    <w:rsid w:val="00F5559C"/>
    <w:rsid w:val="00F556D6"/>
    <w:rsid w:val="00F55738"/>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12DA"/>
    <w:rsid w:val="00F61BEE"/>
    <w:rsid w:val="00F61D10"/>
    <w:rsid w:val="00F61FA4"/>
    <w:rsid w:val="00F622DE"/>
    <w:rsid w:val="00F625D4"/>
    <w:rsid w:val="00F62915"/>
    <w:rsid w:val="00F62A3E"/>
    <w:rsid w:val="00F62A70"/>
    <w:rsid w:val="00F62AFF"/>
    <w:rsid w:val="00F62D86"/>
    <w:rsid w:val="00F636C7"/>
    <w:rsid w:val="00F64242"/>
    <w:rsid w:val="00F646C0"/>
    <w:rsid w:val="00F6485D"/>
    <w:rsid w:val="00F64BAE"/>
    <w:rsid w:val="00F64C20"/>
    <w:rsid w:val="00F64DE9"/>
    <w:rsid w:val="00F650C6"/>
    <w:rsid w:val="00F65E98"/>
    <w:rsid w:val="00F665E7"/>
    <w:rsid w:val="00F66867"/>
    <w:rsid w:val="00F67469"/>
    <w:rsid w:val="00F67597"/>
    <w:rsid w:val="00F70128"/>
    <w:rsid w:val="00F7045C"/>
    <w:rsid w:val="00F71168"/>
    <w:rsid w:val="00F722FD"/>
    <w:rsid w:val="00F72385"/>
    <w:rsid w:val="00F7283D"/>
    <w:rsid w:val="00F72D39"/>
    <w:rsid w:val="00F73019"/>
    <w:rsid w:val="00F7305E"/>
    <w:rsid w:val="00F73171"/>
    <w:rsid w:val="00F733DA"/>
    <w:rsid w:val="00F736E6"/>
    <w:rsid w:val="00F73BFC"/>
    <w:rsid w:val="00F73C60"/>
    <w:rsid w:val="00F73C93"/>
    <w:rsid w:val="00F748B4"/>
    <w:rsid w:val="00F755EC"/>
    <w:rsid w:val="00F756ED"/>
    <w:rsid w:val="00F75D21"/>
    <w:rsid w:val="00F76077"/>
    <w:rsid w:val="00F769E1"/>
    <w:rsid w:val="00F7714A"/>
    <w:rsid w:val="00F7795E"/>
    <w:rsid w:val="00F77D57"/>
    <w:rsid w:val="00F80537"/>
    <w:rsid w:val="00F805B6"/>
    <w:rsid w:val="00F80CFA"/>
    <w:rsid w:val="00F80F54"/>
    <w:rsid w:val="00F81402"/>
    <w:rsid w:val="00F81576"/>
    <w:rsid w:val="00F819A4"/>
    <w:rsid w:val="00F82172"/>
    <w:rsid w:val="00F82555"/>
    <w:rsid w:val="00F827F4"/>
    <w:rsid w:val="00F8280A"/>
    <w:rsid w:val="00F82E67"/>
    <w:rsid w:val="00F83058"/>
    <w:rsid w:val="00F83204"/>
    <w:rsid w:val="00F833BD"/>
    <w:rsid w:val="00F83664"/>
    <w:rsid w:val="00F83788"/>
    <w:rsid w:val="00F83835"/>
    <w:rsid w:val="00F84AF4"/>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87F"/>
    <w:rsid w:val="00F917FC"/>
    <w:rsid w:val="00F918CE"/>
    <w:rsid w:val="00F919FE"/>
    <w:rsid w:val="00F925B9"/>
    <w:rsid w:val="00F92BB3"/>
    <w:rsid w:val="00F93A97"/>
    <w:rsid w:val="00F93AED"/>
    <w:rsid w:val="00F93AF1"/>
    <w:rsid w:val="00F93EC0"/>
    <w:rsid w:val="00F9442B"/>
    <w:rsid w:val="00F94501"/>
    <w:rsid w:val="00F9488D"/>
    <w:rsid w:val="00F94A45"/>
    <w:rsid w:val="00F94F92"/>
    <w:rsid w:val="00F95188"/>
    <w:rsid w:val="00F95756"/>
    <w:rsid w:val="00F9690A"/>
    <w:rsid w:val="00F96D15"/>
    <w:rsid w:val="00F970A4"/>
    <w:rsid w:val="00F97458"/>
    <w:rsid w:val="00F97810"/>
    <w:rsid w:val="00FA072E"/>
    <w:rsid w:val="00FA08CF"/>
    <w:rsid w:val="00FA093A"/>
    <w:rsid w:val="00FA0A3D"/>
    <w:rsid w:val="00FA0CDC"/>
    <w:rsid w:val="00FA0D9B"/>
    <w:rsid w:val="00FA0EAB"/>
    <w:rsid w:val="00FA0F7F"/>
    <w:rsid w:val="00FA1FF4"/>
    <w:rsid w:val="00FA23CA"/>
    <w:rsid w:val="00FA2F4E"/>
    <w:rsid w:val="00FA3453"/>
    <w:rsid w:val="00FA3589"/>
    <w:rsid w:val="00FA3787"/>
    <w:rsid w:val="00FA425C"/>
    <w:rsid w:val="00FA4728"/>
    <w:rsid w:val="00FA4797"/>
    <w:rsid w:val="00FA48DA"/>
    <w:rsid w:val="00FA49AC"/>
    <w:rsid w:val="00FA4E38"/>
    <w:rsid w:val="00FA4E3A"/>
    <w:rsid w:val="00FA55BB"/>
    <w:rsid w:val="00FA5A52"/>
    <w:rsid w:val="00FA6681"/>
    <w:rsid w:val="00FA7948"/>
    <w:rsid w:val="00FA7B3A"/>
    <w:rsid w:val="00FA7EC7"/>
    <w:rsid w:val="00FB00C9"/>
    <w:rsid w:val="00FB0360"/>
    <w:rsid w:val="00FB062B"/>
    <w:rsid w:val="00FB08CB"/>
    <w:rsid w:val="00FB0C41"/>
    <w:rsid w:val="00FB0D49"/>
    <w:rsid w:val="00FB0FEC"/>
    <w:rsid w:val="00FB1003"/>
    <w:rsid w:val="00FB1065"/>
    <w:rsid w:val="00FB148B"/>
    <w:rsid w:val="00FB1545"/>
    <w:rsid w:val="00FB1CEE"/>
    <w:rsid w:val="00FB2694"/>
    <w:rsid w:val="00FB2E21"/>
    <w:rsid w:val="00FB324C"/>
    <w:rsid w:val="00FB3723"/>
    <w:rsid w:val="00FB375D"/>
    <w:rsid w:val="00FB4036"/>
    <w:rsid w:val="00FB40B1"/>
    <w:rsid w:val="00FB4172"/>
    <w:rsid w:val="00FB4B31"/>
    <w:rsid w:val="00FB5322"/>
    <w:rsid w:val="00FB5342"/>
    <w:rsid w:val="00FB547A"/>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3377"/>
    <w:rsid w:val="00FC365C"/>
    <w:rsid w:val="00FC3789"/>
    <w:rsid w:val="00FC4DA5"/>
    <w:rsid w:val="00FC51BF"/>
    <w:rsid w:val="00FC539E"/>
    <w:rsid w:val="00FC5495"/>
    <w:rsid w:val="00FC558A"/>
    <w:rsid w:val="00FC579E"/>
    <w:rsid w:val="00FC5AF3"/>
    <w:rsid w:val="00FC5D43"/>
    <w:rsid w:val="00FC6093"/>
    <w:rsid w:val="00FC6C99"/>
    <w:rsid w:val="00FC7050"/>
    <w:rsid w:val="00FC7120"/>
    <w:rsid w:val="00FC7184"/>
    <w:rsid w:val="00FC7509"/>
    <w:rsid w:val="00FC7CC5"/>
    <w:rsid w:val="00FD0418"/>
    <w:rsid w:val="00FD0702"/>
    <w:rsid w:val="00FD0971"/>
    <w:rsid w:val="00FD09F4"/>
    <w:rsid w:val="00FD0A1E"/>
    <w:rsid w:val="00FD0A5B"/>
    <w:rsid w:val="00FD0FAA"/>
    <w:rsid w:val="00FD1445"/>
    <w:rsid w:val="00FD1CB7"/>
    <w:rsid w:val="00FD2A80"/>
    <w:rsid w:val="00FD2BCD"/>
    <w:rsid w:val="00FD3389"/>
    <w:rsid w:val="00FD3651"/>
    <w:rsid w:val="00FD3807"/>
    <w:rsid w:val="00FD3927"/>
    <w:rsid w:val="00FD3D23"/>
    <w:rsid w:val="00FD4215"/>
    <w:rsid w:val="00FD43E0"/>
    <w:rsid w:val="00FD48E3"/>
    <w:rsid w:val="00FD526B"/>
    <w:rsid w:val="00FD59D0"/>
    <w:rsid w:val="00FD5B0F"/>
    <w:rsid w:val="00FD5D27"/>
    <w:rsid w:val="00FD5D6A"/>
    <w:rsid w:val="00FD61A6"/>
    <w:rsid w:val="00FD650E"/>
    <w:rsid w:val="00FD65D4"/>
    <w:rsid w:val="00FE0BF2"/>
    <w:rsid w:val="00FE0F3B"/>
    <w:rsid w:val="00FE104E"/>
    <w:rsid w:val="00FE107A"/>
    <w:rsid w:val="00FE158B"/>
    <w:rsid w:val="00FE15A3"/>
    <w:rsid w:val="00FE18D2"/>
    <w:rsid w:val="00FE1E77"/>
    <w:rsid w:val="00FE22DA"/>
    <w:rsid w:val="00FE24F4"/>
    <w:rsid w:val="00FE3261"/>
    <w:rsid w:val="00FE36C2"/>
    <w:rsid w:val="00FE382B"/>
    <w:rsid w:val="00FE442F"/>
    <w:rsid w:val="00FE456A"/>
    <w:rsid w:val="00FE47F3"/>
    <w:rsid w:val="00FE4819"/>
    <w:rsid w:val="00FE4FC7"/>
    <w:rsid w:val="00FE532B"/>
    <w:rsid w:val="00FE6277"/>
    <w:rsid w:val="00FE65AB"/>
    <w:rsid w:val="00FE685C"/>
    <w:rsid w:val="00FE6C87"/>
    <w:rsid w:val="00FE7375"/>
    <w:rsid w:val="00FE74B8"/>
    <w:rsid w:val="00FE7C93"/>
    <w:rsid w:val="00FF0408"/>
    <w:rsid w:val="00FF05FE"/>
    <w:rsid w:val="00FF08AC"/>
    <w:rsid w:val="00FF0E09"/>
    <w:rsid w:val="00FF115F"/>
    <w:rsid w:val="00FF2C0B"/>
    <w:rsid w:val="00FF2EE0"/>
    <w:rsid w:val="00FF3448"/>
    <w:rsid w:val="00FF36BC"/>
    <w:rsid w:val="00FF36F5"/>
    <w:rsid w:val="00FF379A"/>
    <w:rsid w:val="00FF416C"/>
    <w:rsid w:val="00FF43EB"/>
    <w:rsid w:val="00FF4936"/>
    <w:rsid w:val="00FF4EEF"/>
    <w:rsid w:val="00FF5058"/>
    <w:rsid w:val="00FF509E"/>
    <w:rsid w:val="00FF58B5"/>
    <w:rsid w:val="00FF5D3B"/>
    <w:rsid w:val="00FF5FAF"/>
    <w:rsid w:val="00FF60F4"/>
    <w:rsid w:val="00FF65F3"/>
    <w:rsid w:val="00FF669C"/>
    <w:rsid w:val="00FF69E1"/>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emf"/><Relationship Id="rId17" Type="http://schemas.openxmlformats.org/officeDocument/2006/relationships/footer" Target="footer6.xml"/><Relationship Id="rId18" Type="http://schemas.openxmlformats.org/officeDocument/2006/relationships/image" Target="media/image2.emf"/><Relationship Id="rId19" Type="http://schemas.openxmlformats.org/officeDocument/2006/relationships/image" Target="media/image3.emf"/><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emf"/><Relationship Id="rId69" Type="http://schemas.openxmlformats.org/officeDocument/2006/relationships/image" Target="media/image52.jp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emf"/><Relationship Id="rId54" Type="http://schemas.openxmlformats.org/officeDocument/2006/relationships/image" Target="media/image37.emf"/><Relationship Id="rId55" Type="http://schemas.openxmlformats.org/officeDocument/2006/relationships/image" Target="media/image38.emf"/><Relationship Id="rId56" Type="http://schemas.openxmlformats.org/officeDocument/2006/relationships/image" Target="media/image39.jpg"/><Relationship Id="rId57" Type="http://schemas.openxmlformats.org/officeDocument/2006/relationships/image" Target="media/image40.jpg"/><Relationship Id="rId58" Type="http://schemas.openxmlformats.org/officeDocument/2006/relationships/image" Target="media/image41.jpg"/><Relationship Id="rId59" Type="http://schemas.openxmlformats.org/officeDocument/2006/relationships/image" Target="media/image42.emf"/><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chart" Target="charts/chart1.xml"/><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jp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emf"/><Relationship Id="rId38" Type="http://schemas.openxmlformats.org/officeDocument/2006/relationships/image" Target="media/image22.emf"/><Relationship Id="rId39" Type="http://schemas.openxmlformats.org/officeDocument/2006/relationships/image" Target="media/image23.png"/><Relationship Id="rId70" Type="http://schemas.openxmlformats.org/officeDocument/2006/relationships/image" Target="media/image53.jpg"/><Relationship Id="rId71" Type="http://schemas.openxmlformats.org/officeDocument/2006/relationships/image" Target="media/image54.png"/><Relationship Id="rId72" Type="http://schemas.openxmlformats.org/officeDocument/2006/relationships/image" Target="media/image55.png"/><Relationship Id="rId20" Type="http://schemas.openxmlformats.org/officeDocument/2006/relationships/image" Target="media/image4.jpg"/><Relationship Id="rId21" Type="http://schemas.openxmlformats.org/officeDocument/2006/relationships/image" Target="media/image5.emf"/><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emf"/><Relationship Id="rId27" Type="http://schemas.openxmlformats.org/officeDocument/2006/relationships/image" Target="media/image11.png"/><Relationship Id="rId28" Type="http://schemas.openxmlformats.org/officeDocument/2006/relationships/image" Target="media/image12.emf"/><Relationship Id="rId29" Type="http://schemas.openxmlformats.org/officeDocument/2006/relationships/image" Target="media/image13.png"/><Relationship Id="rId73" Type="http://schemas.openxmlformats.org/officeDocument/2006/relationships/image" Target="media/image56.png"/><Relationship Id="rId74" Type="http://schemas.openxmlformats.org/officeDocument/2006/relationships/fontTable" Target="fontTable.xml"/><Relationship Id="rId75" Type="http://schemas.openxmlformats.org/officeDocument/2006/relationships/theme" Target="theme/theme1.xml"/><Relationship Id="rId76" Type="http://schemas.microsoft.com/office/2016/09/relationships/commentsIds" Target="commentsIds.xml"/><Relationship Id="rId77" Type="http://schemas.microsoft.com/office/2011/relationships/commentsExtended" Target="commentsExtended.xml"/><Relationship Id="rId78" Type="http://schemas.microsoft.com/office/2011/relationships/people" Target="people.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strCache>
            </c:strRef>
          </c:tx>
          <c:invertIfNegative val="0"/>
          <c:dLbls>
            <c:dLbl>
              <c:idx val="3"/>
              <c:layout>
                <c:manualLayout>
                  <c:x val="-0.013888888888889"/>
                  <c:y val="0.00462962962962963"/>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Non-LCA OG</c:v>
                </c:pt>
                <c:pt idx="1">
                  <c:v>417</c:v>
                </c:pt>
                <c:pt idx="2">
                  <c:v>371</c:v>
                </c:pt>
                <c:pt idx="3">
                  <c:v>418</c:v>
                </c:pt>
                <c:pt idx="4">
                  <c:v>266</c:v>
                </c:pt>
              </c:strCache>
            </c:strRef>
          </c:cat>
          <c:val>
            <c:numRef>
              <c:f>Sheet1!$H$32:$H$36</c:f>
              <c:numCache>
                <c:formatCode>General</c:formatCode>
                <c:ptCount val="5"/>
                <c:pt idx="0">
                  <c:v>0.0</c:v>
                </c:pt>
                <c:pt idx="1">
                  <c:v>1770.0</c:v>
                </c:pt>
                <c:pt idx="2">
                  <c:v>1609.0</c:v>
                </c:pt>
                <c:pt idx="3">
                  <c:v>1750.0</c:v>
                </c:pt>
                <c:pt idx="4">
                  <c:v>1356.0</c:v>
                </c:pt>
              </c:numCache>
            </c:numRef>
          </c:val>
          <c:extLst xmlns:c16r2="http://schemas.microsoft.com/office/drawing/2015/06/chart">
            <c:ext xmlns:c16="http://schemas.microsoft.com/office/drawing/2014/chart" uri="{C3380CC4-5D6E-409C-BE32-E72D297353CC}">
              <c16:uniqueId val="{00000001-15CF-B949-99CE-2FA4EB8AD303}"/>
            </c:ext>
          </c:extLst>
        </c:ser>
        <c:ser>
          <c:idx val="1"/>
          <c:order val="1"/>
          <c:tx>
            <c:strRef>
              <c:f>Sheet1!$I$31</c:f>
              <c:strCache>
                <c:ptCount val="1"/>
              </c:strCache>
            </c:strRef>
          </c:tx>
          <c:invertIfNegative val="0"/>
          <c:dLbls>
            <c:dLbl>
              <c:idx val="2"/>
              <c:layout>
                <c:manualLayout>
                  <c:x val="-0.0194444444444444"/>
                  <c:y val="0.0277777777777778"/>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Non-LCA OG</c:v>
                </c:pt>
                <c:pt idx="1">
                  <c:v>417</c:v>
                </c:pt>
                <c:pt idx="2">
                  <c:v>371</c:v>
                </c:pt>
                <c:pt idx="3">
                  <c:v>418</c:v>
                </c:pt>
                <c:pt idx="4">
                  <c:v>266</c:v>
                </c:pt>
              </c:strCache>
            </c:strRef>
          </c:cat>
          <c:val>
            <c:numRef>
              <c:f>Sheet1!$I$32:$I$36</c:f>
              <c:numCache>
                <c:formatCode>General</c:formatCode>
                <c:ptCount val="5"/>
                <c:pt idx="0">
                  <c:v>0.0</c:v>
                </c:pt>
                <c:pt idx="1">
                  <c:v>1827.0</c:v>
                </c:pt>
                <c:pt idx="2">
                  <c:v>1657.0</c:v>
                </c:pt>
                <c:pt idx="3">
                  <c:v>1896.0</c:v>
                </c:pt>
                <c:pt idx="4">
                  <c:v>2057.0</c:v>
                </c:pt>
              </c:numCache>
            </c:numRef>
          </c:val>
          <c:extLst xmlns:c16r2="http://schemas.microsoft.com/office/drawing/2015/06/chart">
            <c:ext xmlns:c16="http://schemas.microsoft.com/office/drawing/2014/chart" uri="{C3380CC4-5D6E-409C-BE32-E72D297353CC}">
              <c16:uniqueId val="{00000003-15CF-B949-99CE-2FA4EB8AD303}"/>
            </c:ext>
          </c:extLst>
        </c:ser>
        <c:ser>
          <c:idx val="2"/>
          <c:order val="2"/>
          <c:tx>
            <c:strRef>
              <c:f>Sheet1!$J$31</c:f>
              <c:strCache>
                <c:ptCount val="1"/>
              </c:strCache>
            </c:strRef>
          </c:tx>
          <c:invertIfNegative val="0"/>
          <c:dLbls>
            <c:dLbl>
              <c:idx val="3"/>
              <c:layout>
                <c:manualLayout>
                  <c:x val="0.00833333333333333"/>
                  <c:y val="-0.0138888888888889"/>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Non-LCA OG</c:v>
                </c:pt>
                <c:pt idx="1">
                  <c:v>417</c:v>
                </c:pt>
                <c:pt idx="2">
                  <c:v>371</c:v>
                </c:pt>
                <c:pt idx="3">
                  <c:v>418</c:v>
                </c:pt>
                <c:pt idx="4">
                  <c:v>266</c:v>
                </c:pt>
              </c:strCache>
            </c:strRef>
          </c:cat>
          <c:val>
            <c:numRef>
              <c:f>Sheet1!$J$32:$J$36</c:f>
              <c:numCache>
                <c:formatCode>0.00</c:formatCode>
                <c:ptCount val="5"/>
                <c:pt idx="0">
                  <c:v>0.0</c:v>
                </c:pt>
                <c:pt idx="1">
                  <c:v>2.25</c:v>
                </c:pt>
                <c:pt idx="2">
                  <c:v>2.22</c:v>
                </c:pt>
                <c:pt idx="3">
                  <c:v>2.29</c:v>
                </c:pt>
                <c:pt idx="4">
                  <c:v>7.86</c:v>
                </c:pt>
              </c:numCache>
            </c:numRef>
          </c:val>
          <c:extLst xmlns:c16r2="http://schemas.microsoft.com/office/drawing/2015/06/chart">
            <c:ext xmlns:c16="http://schemas.microsoft.com/office/drawing/2014/chart" uri="{C3380CC4-5D6E-409C-BE32-E72D297353CC}">
              <c16:uniqueId val="{00000005-15CF-B949-99CE-2FA4EB8AD303}"/>
            </c:ext>
          </c:extLst>
        </c:ser>
        <c:dLbls>
          <c:showLegendKey val="0"/>
          <c:showVal val="1"/>
          <c:showCatName val="0"/>
          <c:showSerName val="0"/>
          <c:showPercent val="0"/>
          <c:showBubbleSize val="0"/>
        </c:dLbls>
        <c:gapWidth val="75"/>
        <c:axId val="2094188168"/>
        <c:axId val="2094191368"/>
      </c:barChart>
      <c:catAx>
        <c:axId val="2094188168"/>
        <c:scaling>
          <c:orientation val="minMax"/>
        </c:scaling>
        <c:delete val="0"/>
        <c:axPos val="b"/>
        <c:numFmt formatCode="General" sourceLinked="0"/>
        <c:majorTickMark val="none"/>
        <c:minorTickMark val="none"/>
        <c:tickLblPos val="nextTo"/>
        <c:crossAx val="2094191368"/>
        <c:crosses val="autoZero"/>
        <c:auto val="1"/>
        <c:lblAlgn val="ctr"/>
        <c:lblOffset val="100"/>
        <c:noMultiLvlLbl val="0"/>
      </c:catAx>
      <c:valAx>
        <c:axId val="2094191368"/>
        <c:scaling>
          <c:orientation val="minMax"/>
        </c:scaling>
        <c:delete val="0"/>
        <c:axPos val="l"/>
        <c:numFmt formatCode="General" sourceLinked="1"/>
        <c:majorTickMark val="none"/>
        <c:minorTickMark val="none"/>
        <c:tickLblPos val="nextTo"/>
        <c:crossAx val="2094188168"/>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1D732C9F-4B2E-0B44-9DE4-06E3FA877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143</Pages>
  <Words>59739</Words>
  <Characters>340514</Characters>
  <Application>Microsoft Macintosh Word</Application>
  <DocSecurity>0</DocSecurity>
  <Lines>2837</Lines>
  <Paragraphs>798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399455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25</cp:revision>
  <cp:lastPrinted>2018-04-30T16:03:00Z</cp:lastPrinted>
  <dcterms:created xsi:type="dcterms:W3CDTF">2018-04-30T16:03:00Z</dcterms:created>
  <dcterms:modified xsi:type="dcterms:W3CDTF">2018-04-30T16:15:00Z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